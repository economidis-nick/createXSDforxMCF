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wdp" ContentType="image/vnd.ms-photo"/>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07655F1" w14:textId="77777777" w:rsidR="00082891" w:rsidRPr="0033379A" w:rsidRDefault="00082891" w:rsidP="00082891"/>
    <w:p w14:paraId="46CBD458" w14:textId="77777777" w:rsidR="00082891" w:rsidRPr="007055D9" w:rsidRDefault="00082891" w:rsidP="00082891"/>
    <w:p w14:paraId="149E0CFD" w14:textId="77777777" w:rsidR="00082891" w:rsidRPr="007055D9" w:rsidRDefault="00082891" w:rsidP="00082891"/>
    <w:p w14:paraId="0E64F14C" w14:textId="77777777" w:rsidR="00082891" w:rsidRPr="007055D9" w:rsidRDefault="00082891" w:rsidP="00082891"/>
    <w:p w14:paraId="5189AA9A" w14:textId="77777777" w:rsidR="005F2729" w:rsidRPr="007055D9" w:rsidRDefault="005F2729" w:rsidP="005F2729">
      <w:pPr>
        <w:jc w:val="center"/>
        <w:rPr>
          <w:b/>
          <w:sz w:val="72"/>
          <w:szCs w:val="72"/>
        </w:rPr>
      </w:pPr>
      <w:r w:rsidRPr="007055D9">
        <w:rPr>
          <w:b/>
          <w:sz w:val="72"/>
          <w:szCs w:val="72"/>
        </w:rPr>
        <w:t>χMCF</w:t>
      </w:r>
      <w:r w:rsidR="00572480" w:rsidRPr="007055D9">
        <w:rPr>
          <w:b/>
          <w:sz w:val="72"/>
          <w:szCs w:val="72"/>
        </w:rPr>
        <w:t xml:space="preserve"> (xMCF)</w:t>
      </w:r>
    </w:p>
    <w:p w14:paraId="2962C66A" w14:textId="77777777" w:rsidR="00082891" w:rsidRPr="007055D9" w:rsidRDefault="00082891" w:rsidP="00082891">
      <w:pPr>
        <w:jc w:val="center"/>
        <w:rPr>
          <w:b/>
          <w:sz w:val="56"/>
          <w:szCs w:val="56"/>
        </w:rPr>
      </w:pPr>
      <w:r w:rsidRPr="007055D9">
        <w:rPr>
          <w:b/>
          <w:sz w:val="56"/>
          <w:szCs w:val="56"/>
          <w:u w:val="single"/>
        </w:rPr>
        <w:t>Ex</w:t>
      </w:r>
      <w:r w:rsidRPr="007055D9">
        <w:rPr>
          <w:b/>
          <w:sz w:val="56"/>
          <w:szCs w:val="56"/>
        </w:rPr>
        <w:t xml:space="preserve">tended </w:t>
      </w:r>
      <w:r w:rsidRPr="007055D9">
        <w:rPr>
          <w:b/>
          <w:sz w:val="56"/>
          <w:szCs w:val="56"/>
          <w:u w:val="single"/>
        </w:rPr>
        <w:t>M</w:t>
      </w:r>
      <w:r w:rsidRPr="007055D9">
        <w:rPr>
          <w:b/>
          <w:sz w:val="56"/>
          <w:szCs w:val="56"/>
        </w:rPr>
        <w:t xml:space="preserve">aster </w:t>
      </w:r>
      <w:r w:rsidRPr="007055D9">
        <w:rPr>
          <w:b/>
          <w:sz w:val="56"/>
          <w:szCs w:val="56"/>
          <w:u w:val="single"/>
        </w:rPr>
        <w:t>C</w:t>
      </w:r>
      <w:r w:rsidRPr="007055D9">
        <w:rPr>
          <w:b/>
          <w:sz w:val="56"/>
          <w:szCs w:val="56"/>
        </w:rPr>
        <w:t xml:space="preserve">onnection </w:t>
      </w:r>
      <w:r w:rsidRPr="007055D9">
        <w:rPr>
          <w:b/>
          <w:sz w:val="56"/>
          <w:szCs w:val="56"/>
          <w:u w:val="single"/>
        </w:rPr>
        <w:t>F</w:t>
      </w:r>
      <w:r w:rsidRPr="007055D9">
        <w:rPr>
          <w:b/>
          <w:sz w:val="56"/>
          <w:szCs w:val="56"/>
        </w:rPr>
        <w:t>ile</w:t>
      </w:r>
    </w:p>
    <w:p w14:paraId="4D629CA2" w14:textId="77777777" w:rsidR="00D73476" w:rsidRPr="007055D9" w:rsidRDefault="00D73476" w:rsidP="00082891"/>
    <w:p w14:paraId="5B1FE1AB" w14:textId="77777777" w:rsidR="00082891" w:rsidRPr="007055D9" w:rsidRDefault="00082891" w:rsidP="00082891"/>
    <w:p w14:paraId="71214FC2" w14:textId="77777777" w:rsidR="00D73476" w:rsidRPr="007055D9" w:rsidRDefault="00D73476" w:rsidP="00082891"/>
    <w:p w14:paraId="25FDC23C" w14:textId="77777777" w:rsidR="00AE7AC4" w:rsidRPr="007055D9" w:rsidRDefault="00AE7AC4" w:rsidP="00082891">
      <w:pPr>
        <w:jc w:val="center"/>
        <w:rPr>
          <w:b/>
          <w:sz w:val="40"/>
          <w:szCs w:val="40"/>
        </w:rPr>
      </w:pPr>
      <w:r w:rsidRPr="007055D9">
        <w:rPr>
          <w:b/>
          <w:sz w:val="40"/>
          <w:szCs w:val="40"/>
        </w:rPr>
        <w:t xml:space="preserve">A </w:t>
      </w:r>
      <w:r w:rsidR="00FC5460" w:rsidRPr="007055D9">
        <w:rPr>
          <w:b/>
          <w:sz w:val="40"/>
          <w:szCs w:val="40"/>
        </w:rPr>
        <w:t>S</w:t>
      </w:r>
      <w:r w:rsidRPr="007055D9">
        <w:rPr>
          <w:b/>
          <w:sz w:val="40"/>
          <w:szCs w:val="40"/>
        </w:rPr>
        <w:t>tandard for</w:t>
      </w:r>
      <w:r w:rsidR="00FC5460" w:rsidRPr="007055D9">
        <w:rPr>
          <w:b/>
          <w:sz w:val="40"/>
          <w:szCs w:val="40"/>
        </w:rPr>
        <w:t xml:space="preserve"> </w:t>
      </w:r>
      <w:r w:rsidR="00FA10B0" w:rsidRPr="007055D9">
        <w:rPr>
          <w:b/>
          <w:sz w:val="40"/>
          <w:szCs w:val="40"/>
        </w:rPr>
        <w:t xml:space="preserve">Describing </w:t>
      </w:r>
      <w:r w:rsidR="00FA10B0" w:rsidRPr="007055D9">
        <w:rPr>
          <w:b/>
          <w:sz w:val="40"/>
          <w:szCs w:val="40"/>
        </w:rPr>
        <w:br/>
      </w:r>
      <w:r w:rsidR="00FC5460" w:rsidRPr="007055D9">
        <w:rPr>
          <w:b/>
          <w:sz w:val="40"/>
          <w:szCs w:val="40"/>
        </w:rPr>
        <w:t>Connections and Joints</w:t>
      </w:r>
      <w:r w:rsidR="00FC5460" w:rsidRPr="007055D9">
        <w:rPr>
          <w:b/>
          <w:sz w:val="40"/>
          <w:szCs w:val="40"/>
        </w:rPr>
        <w:br/>
      </w:r>
      <w:r w:rsidR="00670594" w:rsidRPr="007055D9">
        <w:rPr>
          <w:b/>
          <w:sz w:val="40"/>
          <w:szCs w:val="40"/>
        </w:rPr>
        <w:t>in the Automotive Industry</w:t>
      </w:r>
    </w:p>
    <w:p w14:paraId="13113BE9" w14:textId="77777777" w:rsidR="00D73476" w:rsidRPr="007055D9" w:rsidRDefault="00D73476" w:rsidP="00082891">
      <w:pPr>
        <w:jc w:val="center"/>
        <w:rPr>
          <w:b/>
          <w:sz w:val="40"/>
          <w:szCs w:val="40"/>
        </w:rPr>
      </w:pPr>
    </w:p>
    <w:p w14:paraId="17341165" w14:textId="77777777" w:rsidR="00FC5460" w:rsidRPr="007055D9" w:rsidRDefault="00FC5460" w:rsidP="00082891">
      <w:pPr>
        <w:jc w:val="center"/>
        <w:rPr>
          <w:b/>
          <w:sz w:val="40"/>
          <w:szCs w:val="40"/>
        </w:rPr>
      </w:pPr>
    </w:p>
    <w:p w14:paraId="438C0890" w14:textId="77777777" w:rsidR="00D73476" w:rsidRPr="007055D9" w:rsidRDefault="00D73476" w:rsidP="00D73476"/>
    <w:p w14:paraId="6E3150FB" w14:textId="77777777" w:rsidR="003858D2" w:rsidRPr="007055D9" w:rsidRDefault="005A0650" w:rsidP="00082891">
      <w:pPr>
        <w:jc w:val="center"/>
        <w:rPr>
          <w:b/>
          <w:sz w:val="40"/>
          <w:szCs w:val="40"/>
        </w:rPr>
      </w:pPr>
      <w:r>
        <w:rPr>
          <w:b/>
          <w:noProof/>
          <w:sz w:val="40"/>
          <w:szCs w:val="40"/>
        </w:rPr>
        <w:object w:dxaOrig="1440" w:dyaOrig="1440" w14:anchorId="6FE1C9C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63" type="#_x0000_t75" style="position:absolute;left:0;text-align:left;margin-left:147.75pt;margin-top:-18.1pt;width:157.9pt;height:28.35pt;z-index:251678720;mso-wrap-style:none;mso-position-horizontal-relative:margin" o:allowincell="f" fillcolor="#b2b2b2" strokecolor="#00673e" strokeweight="1pt">
            <v:imagedata r:id="rId8" o:title="" embosscolor="shadow add(51)"/>
            <v:shadow type="emboss" color="lineOrFill darken(153)" color2="shadow add(102)" offset="-1pt,-1pt"/>
            <w10:wrap type="square" anchorx="margin"/>
            <w10:anchorlock/>
          </v:shape>
          <o:OLEObject Type="Embed" ProgID="MSPhotoEd.3" ShapeID="_x0000_s1163" DrawAspect="Content" ObjectID="_1645275668" r:id="rId9"/>
        </w:object>
      </w:r>
    </w:p>
    <w:p w14:paraId="74FC90C3" w14:textId="77777777" w:rsidR="00D73476" w:rsidRPr="0033379A" w:rsidRDefault="00AE7AC4" w:rsidP="00082891">
      <w:pPr>
        <w:jc w:val="center"/>
        <w:rPr>
          <w:b/>
          <w:sz w:val="40"/>
          <w:szCs w:val="40"/>
          <w:lang w:val="de-DE"/>
        </w:rPr>
      </w:pPr>
      <w:r w:rsidRPr="0033379A">
        <w:rPr>
          <w:b/>
          <w:sz w:val="40"/>
          <w:szCs w:val="40"/>
          <w:lang w:val="de-DE"/>
        </w:rPr>
        <w:t>FAT-</w:t>
      </w:r>
      <w:r w:rsidR="00D73476" w:rsidRPr="0033379A">
        <w:rPr>
          <w:b/>
          <w:sz w:val="40"/>
          <w:szCs w:val="40"/>
          <w:lang w:val="de-DE"/>
        </w:rPr>
        <w:t>AK25 Fügetechnik</w:t>
      </w:r>
    </w:p>
    <w:p w14:paraId="184A721E" w14:textId="77777777" w:rsidR="00082891" w:rsidRPr="0033379A" w:rsidRDefault="00082891" w:rsidP="00082891">
      <w:pPr>
        <w:rPr>
          <w:lang w:val="de-DE"/>
        </w:rPr>
      </w:pPr>
    </w:p>
    <w:p w14:paraId="7B08A450" w14:textId="77777777" w:rsidR="00D73476" w:rsidRPr="0033379A" w:rsidRDefault="00D73476" w:rsidP="00D73476">
      <w:pPr>
        <w:jc w:val="center"/>
        <w:rPr>
          <w:b/>
          <w:sz w:val="40"/>
          <w:szCs w:val="40"/>
          <w:lang w:val="de-DE"/>
        </w:rPr>
      </w:pPr>
      <w:r w:rsidRPr="0033379A">
        <w:rPr>
          <w:b/>
          <w:sz w:val="40"/>
          <w:szCs w:val="40"/>
          <w:lang w:val="de-DE"/>
        </w:rPr>
        <w:t>Version</w:t>
      </w:r>
      <w:r w:rsidR="00C70E3E" w:rsidRPr="0033379A">
        <w:rPr>
          <w:b/>
          <w:sz w:val="40"/>
          <w:szCs w:val="40"/>
          <w:lang w:val="de-DE"/>
        </w:rPr>
        <w:t xml:space="preserve"> </w:t>
      </w:r>
      <w:r w:rsidR="00561944" w:rsidRPr="0033379A">
        <w:rPr>
          <w:b/>
          <w:sz w:val="40"/>
          <w:szCs w:val="40"/>
          <w:lang w:val="de-DE"/>
        </w:rPr>
        <w:t>3</w:t>
      </w:r>
      <w:r w:rsidR="00B04A42" w:rsidRPr="0033379A">
        <w:rPr>
          <w:b/>
          <w:sz w:val="40"/>
          <w:szCs w:val="40"/>
          <w:lang w:val="de-DE"/>
        </w:rPr>
        <w:t>.</w:t>
      </w:r>
      <w:r w:rsidR="00561944" w:rsidRPr="0033379A">
        <w:rPr>
          <w:b/>
          <w:sz w:val="40"/>
          <w:szCs w:val="40"/>
          <w:lang w:val="de-DE"/>
        </w:rPr>
        <w:t>0</w:t>
      </w:r>
      <w:r w:rsidR="00401B7D" w:rsidRPr="0033379A">
        <w:rPr>
          <w:b/>
          <w:sz w:val="40"/>
          <w:szCs w:val="40"/>
          <w:lang w:val="de-DE"/>
        </w:rPr>
        <w:t xml:space="preserve"> </w:t>
      </w:r>
      <w:proofErr w:type="spellStart"/>
      <w:r w:rsidR="009F7B47" w:rsidRPr="0033379A">
        <w:rPr>
          <w:b/>
          <w:i/>
          <w:sz w:val="40"/>
          <w:szCs w:val="40"/>
          <w:lang w:val="de-DE"/>
        </w:rPr>
        <w:t>revision</w:t>
      </w:r>
      <w:proofErr w:type="spellEnd"/>
      <w:r w:rsidR="009F7B47" w:rsidRPr="0033379A">
        <w:rPr>
          <w:b/>
          <w:i/>
          <w:sz w:val="40"/>
          <w:szCs w:val="40"/>
          <w:lang w:val="de-DE"/>
        </w:rPr>
        <w:t xml:space="preserve"> 1</w:t>
      </w:r>
    </w:p>
    <w:p w14:paraId="159492D7" w14:textId="77777777" w:rsidR="00D73476" w:rsidRPr="0033379A" w:rsidRDefault="00D73476" w:rsidP="00082891">
      <w:pPr>
        <w:rPr>
          <w:lang w:val="de-DE"/>
        </w:rPr>
      </w:pPr>
    </w:p>
    <w:p w14:paraId="7FD20CA8" w14:textId="77777777" w:rsidR="00D73476" w:rsidRPr="0033379A" w:rsidRDefault="00D73476" w:rsidP="00082891">
      <w:pPr>
        <w:rPr>
          <w:lang w:val="de-DE"/>
        </w:rPr>
      </w:pPr>
    </w:p>
    <w:p w14:paraId="383C7EF8" w14:textId="77777777" w:rsidR="00D73476" w:rsidRPr="0033379A" w:rsidRDefault="00D73476" w:rsidP="00082891">
      <w:pPr>
        <w:rPr>
          <w:lang w:val="de-DE"/>
        </w:rPr>
      </w:pPr>
    </w:p>
    <w:p w14:paraId="03DFC657" w14:textId="77777777" w:rsidR="00082891" w:rsidRPr="007055D9" w:rsidRDefault="00082891" w:rsidP="002C6841">
      <w:pPr>
        <w:jc w:val="center"/>
        <w:rPr>
          <w:sz w:val="32"/>
          <w:szCs w:val="32"/>
        </w:rPr>
      </w:pPr>
      <w:r w:rsidRPr="007055D9">
        <w:rPr>
          <w:sz w:val="32"/>
          <w:szCs w:val="32"/>
        </w:rPr>
        <w:t xml:space="preserve">Documentation </w:t>
      </w:r>
      <w:r w:rsidR="00D73476" w:rsidRPr="007055D9">
        <w:rPr>
          <w:sz w:val="32"/>
          <w:szCs w:val="32"/>
        </w:rPr>
        <w:t xml:space="preserve">of </w:t>
      </w:r>
      <w:r w:rsidR="00DA7580" w:rsidRPr="007055D9">
        <w:rPr>
          <w:sz w:val="32"/>
          <w:szCs w:val="32"/>
        </w:rPr>
        <w:t xml:space="preserve">Contents and </w:t>
      </w:r>
      <w:r w:rsidR="00D73476" w:rsidRPr="007055D9">
        <w:rPr>
          <w:sz w:val="32"/>
          <w:szCs w:val="32"/>
        </w:rPr>
        <w:t>File Format</w:t>
      </w:r>
    </w:p>
    <w:p w14:paraId="3AC8ADB4" w14:textId="77777777" w:rsidR="00D73476" w:rsidRPr="007055D9" w:rsidRDefault="00D73476" w:rsidP="00082891"/>
    <w:p w14:paraId="3FBCB1C6" w14:textId="77777777" w:rsidR="00524099" w:rsidRPr="007055D9" w:rsidRDefault="00524099" w:rsidP="00082891"/>
    <w:p w14:paraId="44FCDB89" w14:textId="77777777" w:rsidR="005F2729" w:rsidRPr="007055D9" w:rsidRDefault="005F2729" w:rsidP="00082891"/>
    <w:p w14:paraId="337EF21C" w14:textId="77777777" w:rsidR="00524099" w:rsidRPr="007055D9" w:rsidRDefault="00524099" w:rsidP="00082891"/>
    <w:p w14:paraId="281ADFC2" w14:textId="77777777" w:rsidR="00524099" w:rsidRPr="007055D9" w:rsidRDefault="00524099" w:rsidP="00082891"/>
    <w:p w14:paraId="2A06E92C" w14:textId="77777777" w:rsidR="00524099" w:rsidRPr="007055D9" w:rsidRDefault="00E80D7A" w:rsidP="00524099">
      <w:pPr>
        <w:jc w:val="right"/>
      </w:pPr>
      <w:bookmarkStart w:id="0" w:name="DoCDate"/>
      <w:r>
        <w:t xml:space="preserve">Köln - </w:t>
      </w:r>
      <w:r w:rsidR="00B04257">
        <w:fldChar w:fldCharType="begin"/>
      </w:r>
      <w:r w:rsidR="00B04257">
        <w:instrText xml:space="preserve"> DATE \@ "MMMM d, yyyy" </w:instrText>
      </w:r>
      <w:r w:rsidR="00B04257">
        <w:fldChar w:fldCharType="separate"/>
      </w:r>
      <w:ins w:id="1" w:author="nick" w:date="2020-02-21T20:01:00Z">
        <w:r w:rsidR="008C343E">
          <w:rPr>
            <w:noProof/>
          </w:rPr>
          <w:t>February 21, 2020</w:t>
        </w:r>
      </w:ins>
      <w:ins w:id="2" w:author="Festner Andreas, TP-212" w:date="2020-01-29T10:32:00Z">
        <w:del w:id="3" w:author="nick" w:date="2020-02-15T14:31:00Z">
          <w:r w:rsidR="001B7C96" w:rsidDel="003A071D">
            <w:rPr>
              <w:noProof/>
            </w:rPr>
            <w:delText>January 29, 2020</w:delText>
          </w:r>
        </w:del>
      </w:ins>
      <w:del w:id="4" w:author="nick" w:date="2020-02-15T14:31:00Z">
        <w:r w:rsidR="007E2D34" w:rsidDel="003A071D">
          <w:rPr>
            <w:noProof/>
          </w:rPr>
          <w:delText>December 20, 2019</w:delText>
        </w:r>
      </w:del>
      <w:r w:rsidR="00B04257">
        <w:fldChar w:fldCharType="end"/>
      </w:r>
      <w:bookmarkEnd w:id="0"/>
    </w:p>
    <w:p w14:paraId="662C12B3" w14:textId="77777777" w:rsidR="00082891" w:rsidRPr="007055D9" w:rsidRDefault="00082891" w:rsidP="00320AA7">
      <w:pPr>
        <w:pStyle w:val="FormatvorlageLiteraturverzeichnis20ptFett"/>
      </w:pPr>
      <w:r w:rsidRPr="007055D9">
        <w:br w:type="page"/>
      </w:r>
      <w:r w:rsidRPr="007055D9">
        <w:lastRenderedPageBreak/>
        <w:t>Table of Contents</w:t>
      </w:r>
    </w:p>
    <w:p w14:paraId="43D65570" w14:textId="44F87833" w:rsidR="007E2D34" w:rsidRDefault="00E60564">
      <w:pPr>
        <w:pStyle w:val="Verzeichnis1"/>
        <w:tabs>
          <w:tab w:val="left" w:pos="440"/>
          <w:tab w:val="right" w:leader="dot" w:pos="9060"/>
        </w:tabs>
        <w:rPr>
          <w:rFonts w:asciiTheme="minorHAnsi" w:eastAsiaTheme="minorEastAsia" w:hAnsiTheme="minorHAnsi" w:cstheme="minorBidi"/>
          <w:b w:val="0"/>
          <w:bCs w:val="0"/>
          <w:caps w:val="0"/>
          <w:noProof/>
          <w:sz w:val="22"/>
          <w:szCs w:val="22"/>
          <w:lang w:eastAsia="en-US"/>
        </w:rPr>
      </w:pPr>
      <w:r>
        <w:fldChar w:fldCharType="begin"/>
      </w:r>
      <w:r>
        <w:instrText xml:space="preserve"> TOC \o "1-4" \h \z \u </w:instrText>
      </w:r>
      <w:r>
        <w:fldChar w:fldCharType="separate"/>
      </w:r>
      <w:hyperlink w:anchor="_Toc27753532" w:history="1">
        <w:r w:rsidR="007E2D34" w:rsidRPr="00E46FE7">
          <w:rPr>
            <w:rStyle w:val="Hyperlink"/>
            <w:noProof/>
            <w14:scene3d>
              <w14:camera w14:prst="orthographicFront"/>
              <w14:lightRig w14:rig="threePt" w14:dir="t">
                <w14:rot w14:lat="0" w14:lon="0" w14:rev="0"/>
              </w14:lightRig>
            </w14:scene3d>
          </w:rPr>
          <w:t>1</w:t>
        </w:r>
        <w:r w:rsidR="007E2D34">
          <w:rPr>
            <w:rFonts w:asciiTheme="minorHAnsi" w:eastAsiaTheme="minorEastAsia" w:hAnsiTheme="minorHAnsi" w:cstheme="minorBidi"/>
            <w:b w:val="0"/>
            <w:bCs w:val="0"/>
            <w:caps w:val="0"/>
            <w:noProof/>
            <w:sz w:val="22"/>
            <w:szCs w:val="22"/>
            <w:lang w:eastAsia="en-US"/>
          </w:rPr>
          <w:tab/>
        </w:r>
        <w:r w:rsidR="007E2D34" w:rsidRPr="00E46FE7">
          <w:rPr>
            <w:rStyle w:val="Hyperlink"/>
            <w:noProof/>
          </w:rPr>
          <w:t>Introduction</w:t>
        </w:r>
        <w:r w:rsidR="007E2D34">
          <w:rPr>
            <w:noProof/>
            <w:webHidden/>
          </w:rPr>
          <w:tab/>
        </w:r>
        <w:r w:rsidR="007E2D34">
          <w:rPr>
            <w:noProof/>
            <w:webHidden/>
          </w:rPr>
          <w:fldChar w:fldCharType="begin"/>
        </w:r>
        <w:r w:rsidR="007E2D34">
          <w:rPr>
            <w:noProof/>
            <w:webHidden/>
          </w:rPr>
          <w:instrText xml:space="preserve"> PAGEREF _Toc27753532 \h </w:instrText>
        </w:r>
        <w:r w:rsidR="007E2D34">
          <w:rPr>
            <w:noProof/>
            <w:webHidden/>
          </w:rPr>
        </w:r>
        <w:r w:rsidR="007E2D34">
          <w:rPr>
            <w:noProof/>
            <w:webHidden/>
          </w:rPr>
          <w:fldChar w:fldCharType="separate"/>
        </w:r>
        <w:r w:rsidR="00004854">
          <w:rPr>
            <w:noProof/>
            <w:webHidden/>
          </w:rPr>
          <w:t>18</w:t>
        </w:r>
        <w:r w:rsidR="007E2D34">
          <w:rPr>
            <w:noProof/>
            <w:webHidden/>
          </w:rPr>
          <w:fldChar w:fldCharType="end"/>
        </w:r>
      </w:hyperlink>
    </w:p>
    <w:p w14:paraId="10987F8F" w14:textId="587EA602" w:rsidR="007E2D34" w:rsidRDefault="005A0650">
      <w:pPr>
        <w:pStyle w:val="Verzeichnis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7753533" w:history="1">
        <w:r w:rsidR="007E2D34" w:rsidRPr="00E46FE7">
          <w:rPr>
            <w:rStyle w:val="Hyperlink"/>
            <w:noProof/>
          </w:rPr>
          <w:t>1.1</w:t>
        </w:r>
        <w:r w:rsidR="007E2D34">
          <w:rPr>
            <w:rFonts w:asciiTheme="minorHAnsi" w:eastAsiaTheme="minorEastAsia" w:hAnsiTheme="minorHAnsi" w:cstheme="minorBidi"/>
            <w:b w:val="0"/>
            <w:bCs w:val="0"/>
            <w:noProof/>
            <w:sz w:val="22"/>
            <w:szCs w:val="22"/>
            <w:lang w:eastAsia="en-US"/>
          </w:rPr>
          <w:tab/>
        </w:r>
        <w:r w:rsidR="007E2D34" w:rsidRPr="00E46FE7">
          <w:rPr>
            <w:rStyle w:val="Hyperlink"/>
            <w:noProof/>
          </w:rPr>
          <w:t>Motivation</w:t>
        </w:r>
        <w:r w:rsidR="007E2D34">
          <w:rPr>
            <w:noProof/>
            <w:webHidden/>
          </w:rPr>
          <w:tab/>
        </w:r>
        <w:r w:rsidR="007E2D34">
          <w:rPr>
            <w:noProof/>
            <w:webHidden/>
          </w:rPr>
          <w:fldChar w:fldCharType="begin"/>
        </w:r>
        <w:r w:rsidR="007E2D34">
          <w:rPr>
            <w:noProof/>
            <w:webHidden/>
          </w:rPr>
          <w:instrText xml:space="preserve"> PAGEREF _Toc27753533 \h </w:instrText>
        </w:r>
        <w:r w:rsidR="007E2D34">
          <w:rPr>
            <w:noProof/>
            <w:webHidden/>
          </w:rPr>
        </w:r>
        <w:r w:rsidR="007E2D34">
          <w:rPr>
            <w:noProof/>
            <w:webHidden/>
          </w:rPr>
          <w:fldChar w:fldCharType="separate"/>
        </w:r>
        <w:r w:rsidR="00004854">
          <w:rPr>
            <w:noProof/>
            <w:webHidden/>
          </w:rPr>
          <w:t>18</w:t>
        </w:r>
        <w:r w:rsidR="007E2D34">
          <w:rPr>
            <w:noProof/>
            <w:webHidden/>
          </w:rPr>
          <w:fldChar w:fldCharType="end"/>
        </w:r>
      </w:hyperlink>
    </w:p>
    <w:p w14:paraId="45624A92" w14:textId="3CEF9DC8" w:rsidR="007E2D34" w:rsidRDefault="005A0650">
      <w:pPr>
        <w:pStyle w:val="Verzeichnis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7753534" w:history="1">
        <w:r w:rsidR="007E2D34" w:rsidRPr="00E46FE7">
          <w:rPr>
            <w:rStyle w:val="Hyperlink"/>
            <w:noProof/>
          </w:rPr>
          <w:t>1.2</w:t>
        </w:r>
        <w:r w:rsidR="007E2D34">
          <w:rPr>
            <w:rFonts w:asciiTheme="minorHAnsi" w:eastAsiaTheme="minorEastAsia" w:hAnsiTheme="minorHAnsi" w:cstheme="minorBidi"/>
            <w:b w:val="0"/>
            <w:bCs w:val="0"/>
            <w:noProof/>
            <w:sz w:val="22"/>
            <w:szCs w:val="22"/>
            <w:lang w:eastAsia="en-US"/>
          </w:rPr>
          <w:tab/>
        </w:r>
        <w:r w:rsidR="007E2D34" w:rsidRPr="00E46FE7">
          <w:rPr>
            <w:rStyle w:val="Hyperlink"/>
            <w:noProof/>
          </w:rPr>
          <w:t>MCF at Ford</w:t>
        </w:r>
        <w:r w:rsidR="007E2D34">
          <w:rPr>
            <w:noProof/>
            <w:webHidden/>
          </w:rPr>
          <w:tab/>
        </w:r>
        <w:r w:rsidR="007E2D34">
          <w:rPr>
            <w:noProof/>
            <w:webHidden/>
          </w:rPr>
          <w:fldChar w:fldCharType="begin"/>
        </w:r>
        <w:r w:rsidR="007E2D34">
          <w:rPr>
            <w:noProof/>
            <w:webHidden/>
          </w:rPr>
          <w:instrText xml:space="preserve"> PAGEREF _Toc27753534 \h </w:instrText>
        </w:r>
        <w:r w:rsidR="007E2D34">
          <w:rPr>
            <w:noProof/>
            <w:webHidden/>
          </w:rPr>
        </w:r>
        <w:r w:rsidR="007E2D34">
          <w:rPr>
            <w:noProof/>
            <w:webHidden/>
          </w:rPr>
          <w:fldChar w:fldCharType="separate"/>
        </w:r>
        <w:r w:rsidR="00004854">
          <w:rPr>
            <w:noProof/>
            <w:webHidden/>
          </w:rPr>
          <w:t>18</w:t>
        </w:r>
        <w:r w:rsidR="007E2D34">
          <w:rPr>
            <w:noProof/>
            <w:webHidden/>
          </w:rPr>
          <w:fldChar w:fldCharType="end"/>
        </w:r>
      </w:hyperlink>
    </w:p>
    <w:p w14:paraId="66D390AA" w14:textId="36D149B7" w:rsidR="007E2D34" w:rsidRDefault="005A0650">
      <w:pPr>
        <w:pStyle w:val="Verzeichnis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7753535" w:history="1">
        <w:r w:rsidR="007E2D34" w:rsidRPr="00E46FE7">
          <w:rPr>
            <w:rStyle w:val="Hyperlink"/>
            <w:noProof/>
          </w:rPr>
          <w:t>1.3</w:t>
        </w:r>
        <w:r w:rsidR="007E2D34">
          <w:rPr>
            <w:rFonts w:asciiTheme="minorHAnsi" w:eastAsiaTheme="minorEastAsia" w:hAnsiTheme="minorHAnsi" w:cstheme="minorBidi"/>
            <w:b w:val="0"/>
            <w:bCs w:val="0"/>
            <w:noProof/>
            <w:sz w:val="22"/>
            <w:szCs w:val="22"/>
            <w:lang w:eastAsia="en-US"/>
          </w:rPr>
          <w:tab/>
        </w:r>
        <w:r w:rsidR="007E2D34" w:rsidRPr="00E46FE7">
          <w:rPr>
            <w:rStyle w:val="Hyperlink"/>
            <w:noProof/>
          </w:rPr>
          <w:t>From MCF to χMCF - The Scope of the Document</w:t>
        </w:r>
        <w:r w:rsidR="007E2D34">
          <w:rPr>
            <w:noProof/>
            <w:webHidden/>
          </w:rPr>
          <w:tab/>
        </w:r>
        <w:r w:rsidR="007E2D34">
          <w:rPr>
            <w:noProof/>
            <w:webHidden/>
          </w:rPr>
          <w:fldChar w:fldCharType="begin"/>
        </w:r>
        <w:r w:rsidR="007E2D34">
          <w:rPr>
            <w:noProof/>
            <w:webHidden/>
          </w:rPr>
          <w:instrText xml:space="preserve"> PAGEREF _Toc27753535 \h </w:instrText>
        </w:r>
        <w:r w:rsidR="007E2D34">
          <w:rPr>
            <w:noProof/>
            <w:webHidden/>
          </w:rPr>
        </w:r>
        <w:r w:rsidR="007E2D34">
          <w:rPr>
            <w:noProof/>
            <w:webHidden/>
          </w:rPr>
          <w:fldChar w:fldCharType="separate"/>
        </w:r>
        <w:r w:rsidR="00004854">
          <w:rPr>
            <w:noProof/>
            <w:webHidden/>
          </w:rPr>
          <w:t>18</w:t>
        </w:r>
        <w:r w:rsidR="007E2D34">
          <w:rPr>
            <w:noProof/>
            <w:webHidden/>
          </w:rPr>
          <w:fldChar w:fldCharType="end"/>
        </w:r>
      </w:hyperlink>
    </w:p>
    <w:p w14:paraId="5D61AA7D" w14:textId="75D78BA9" w:rsidR="007E2D34" w:rsidRDefault="005A0650">
      <w:pPr>
        <w:pStyle w:val="Verzeichnis1"/>
        <w:tabs>
          <w:tab w:val="left" w:pos="440"/>
          <w:tab w:val="right" w:leader="dot" w:pos="9060"/>
        </w:tabs>
        <w:rPr>
          <w:rFonts w:asciiTheme="minorHAnsi" w:eastAsiaTheme="minorEastAsia" w:hAnsiTheme="minorHAnsi" w:cstheme="minorBidi"/>
          <w:b w:val="0"/>
          <w:bCs w:val="0"/>
          <w:caps w:val="0"/>
          <w:noProof/>
          <w:sz w:val="22"/>
          <w:szCs w:val="22"/>
          <w:lang w:eastAsia="en-US"/>
        </w:rPr>
      </w:pPr>
      <w:hyperlink w:anchor="_Toc27753536" w:history="1">
        <w:r w:rsidR="007E2D34" w:rsidRPr="00E46FE7">
          <w:rPr>
            <w:rStyle w:val="Hyperlink"/>
            <w:noProof/>
            <w14:scene3d>
              <w14:camera w14:prst="orthographicFront"/>
              <w14:lightRig w14:rig="threePt" w14:dir="t">
                <w14:rot w14:lat="0" w14:lon="0" w14:rev="0"/>
              </w14:lightRig>
            </w14:scene3d>
          </w:rPr>
          <w:t>2</w:t>
        </w:r>
        <w:r w:rsidR="007E2D34">
          <w:rPr>
            <w:rFonts w:asciiTheme="minorHAnsi" w:eastAsiaTheme="minorEastAsia" w:hAnsiTheme="minorHAnsi" w:cstheme="minorBidi"/>
            <w:b w:val="0"/>
            <w:bCs w:val="0"/>
            <w:caps w:val="0"/>
            <w:noProof/>
            <w:sz w:val="22"/>
            <w:szCs w:val="22"/>
            <w:lang w:eastAsia="en-US"/>
          </w:rPr>
          <w:tab/>
        </w:r>
        <w:r w:rsidR="007E2D34" w:rsidRPr="00E46FE7">
          <w:rPr>
            <w:rStyle w:val="Hyperlink"/>
            <w:noProof/>
          </w:rPr>
          <w:t>Design Principles and Basic Features of χMCF</w:t>
        </w:r>
        <w:r w:rsidR="007E2D34">
          <w:rPr>
            <w:noProof/>
            <w:webHidden/>
          </w:rPr>
          <w:tab/>
        </w:r>
        <w:r w:rsidR="007E2D34">
          <w:rPr>
            <w:noProof/>
            <w:webHidden/>
          </w:rPr>
          <w:fldChar w:fldCharType="begin"/>
        </w:r>
        <w:r w:rsidR="007E2D34">
          <w:rPr>
            <w:noProof/>
            <w:webHidden/>
          </w:rPr>
          <w:instrText xml:space="preserve"> PAGEREF _Toc27753536 \h </w:instrText>
        </w:r>
        <w:r w:rsidR="007E2D34">
          <w:rPr>
            <w:noProof/>
            <w:webHidden/>
          </w:rPr>
        </w:r>
        <w:r w:rsidR="007E2D34">
          <w:rPr>
            <w:noProof/>
            <w:webHidden/>
          </w:rPr>
          <w:fldChar w:fldCharType="separate"/>
        </w:r>
        <w:r w:rsidR="00004854">
          <w:rPr>
            <w:noProof/>
            <w:webHidden/>
          </w:rPr>
          <w:t>20</w:t>
        </w:r>
        <w:r w:rsidR="007E2D34">
          <w:rPr>
            <w:noProof/>
            <w:webHidden/>
          </w:rPr>
          <w:fldChar w:fldCharType="end"/>
        </w:r>
      </w:hyperlink>
    </w:p>
    <w:p w14:paraId="06D66A5C" w14:textId="0112993D" w:rsidR="007E2D34" w:rsidRDefault="005A0650">
      <w:pPr>
        <w:pStyle w:val="Verzeichnis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7753537" w:history="1">
        <w:r w:rsidR="007E2D34" w:rsidRPr="00E46FE7">
          <w:rPr>
            <w:rStyle w:val="Hyperlink"/>
            <w:noProof/>
          </w:rPr>
          <w:t>2.1</w:t>
        </w:r>
        <w:r w:rsidR="007E2D34">
          <w:rPr>
            <w:rFonts w:asciiTheme="minorHAnsi" w:eastAsiaTheme="minorEastAsia" w:hAnsiTheme="minorHAnsi" w:cstheme="minorBidi"/>
            <w:b w:val="0"/>
            <w:bCs w:val="0"/>
            <w:noProof/>
            <w:sz w:val="22"/>
            <w:szCs w:val="22"/>
            <w:lang w:eastAsia="en-US"/>
          </w:rPr>
          <w:tab/>
        </w:r>
        <w:r w:rsidR="007E2D34" w:rsidRPr="00E46FE7">
          <w:rPr>
            <w:rStyle w:val="Hyperlink"/>
            <w:noProof/>
          </w:rPr>
          <w:t>Design Principles</w:t>
        </w:r>
        <w:r w:rsidR="007E2D34">
          <w:rPr>
            <w:noProof/>
            <w:webHidden/>
          </w:rPr>
          <w:tab/>
        </w:r>
        <w:r w:rsidR="007E2D34">
          <w:rPr>
            <w:noProof/>
            <w:webHidden/>
          </w:rPr>
          <w:fldChar w:fldCharType="begin"/>
        </w:r>
        <w:r w:rsidR="007E2D34">
          <w:rPr>
            <w:noProof/>
            <w:webHidden/>
          </w:rPr>
          <w:instrText xml:space="preserve"> PAGEREF _Toc27753537 \h </w:instrText>
        </w:r>
        <w:r w:rsidR="007E2D34">
          <w:rPr>
            <w:noProof/>
            <w:webHidden/>
          </w:rPr>
        </w:r>
        <w:r w:rsidR="007E2D34">
          <w:rPr>
            <w:noProof/>
            <w:webHidden/>
          </w:rPr>
          <w:fldChar w:fldCharType="separate"/>
        </w:r>
        <w:r w:rsidR="00004854">
          <w:rPr>
            <w:noProof/>
            <w:webHidden/>
          </w:rPr>
          <w:t>20</w:t>
        </w:r>
        <w:r w:rsidR="007E2D34">
          <w:rPr>
            <w:noProof/>
            <w:webHidden/>
          </w:rPr>
          <w:fldChar w:fldCharType="end"/>
        </w:r>
      </w:hyperlink>
    </w:p>
    <w:p w14:paraId="6ABB02F1" w14:textId="68A4A55C" w:rsidR="007E2D34" w:rsidRDefault="005A0650">
      <w:pPr>
        <w:pStyle w:val="Verzeichnis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7753538" w:history="1">
        <w:r w:rsidR="007E2D34" w:rsidRPr="00E46FE7">
          <w:rPr>
            <w:rStyle w:val="Hyperlink"/>
            <w:noProof/>
          </w:rPr>
          <w:t>2.2</w:t>
        </w:r>
        <w:r w:rsidR="007E2D34">
          <w:rPr>
            <w:rFonts w:asciiTheme="minorHAnsi" w:eastAsiaTheme="minorEastAsia" w:hAnsiTheme="minorHAnsi" w:cstheme="minorBidi"/>
            <w:b w:val="0"/>
            <w:bCs w:val="0"/>
            <w:noProof/>
            <w:sz w:val="22"/>
            <w:szCs w:val="22"/>
            <w:lang w:eastAsia="en-US"/>
          </w:rPr>
          <w:tab/>
        </w:r>
        <w:r w:rsidR="007E2D34" w:rsidRPr="00E46FE7">
          <w:rPr>
            <w:rStyle w:val="Hyperlink"/>
            <w:noProof/>
          </w:rPr>
          <w:t>Idealization of Joints</w:t>
        </w:r>
        <w:r w:rsidR="007E2D34">
          <w:rPr>
            <w:noProof/>
            <w:webHidden/>
          </w:rPr>
          <w:tab/>
        </w:r>
        <w:r w:rsidR="007E2D34">
          <w:rPr>
            <w:noProof/>
            <w:webHidden/>
          </w:rPr>
          <w:fldChar w:fldCharType="begin"/>
        </w:r>
        <w:r w:rsidR="007E2D34">
          <w:rPr>
            <w:noProof/>
            <w:webHidden/>
          </w:rPr>
          <w:instrText xml:space="preserve"> PAGEREF _Toc27753538 \h </w:instrText>
        </w:r>
        <w:r w:rsidR="007E2D34">
          <w:rPr>
            <w:noProof/>
            <w:webHidden/>
          </w:rPr>
        </w:r>
        <w:r w:rsidR="007E2D34">
          <w:rPr>
            <w:noProof/>
            <w:webHidden/>
          </w:rPr>
          <w:fldChar w:fldCharType="separate"/>
        </w:r>
        <w:r w:rsidR="00004854">
          <w:rPr>
            <w:noProof/>
            <w:webHidden/>
          </w:rPr>
          <w:t>21</w:t>
        </w:r>
        <w:r w:rsidR="007E2D34">
          <w:rPr>
            <w:noProof/>
            <w:webHidden/>
          </w:rPr>
          <w:fldChar w:fldCharType="end"/>
        </w:r>
      </w:hyperlink>
    </w:p>
    <w:p w14:paraId="236CC83F" w14:textId="3FBB1E93" w:rsidR="007E2D34" w:rsidRDefault="005A0650">
      <w:pPr>
        <w:pStyle w:val="Verzeichnis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7753539" w:history="1">
        <w:r w:rsidR="007E2D34" w:rsidRPr="00E46FE7">
          <w:rPr>
            <w:rStyle w:val="Hyperlink"/>
            <w:noProof/>
          </w:rPr>
          <w:t>2.3</w:t>
        </w:r>
        <w:r w:rsidR="007E2D34">
          <w:rPr>
            <w:rFonts w:asciiTheme="minorHAnsi" w:eastAsiaTheme="minorEastAsia" w:hAnsiTheme="minorHAnsi" w:cstheme="minorBidi"/>
            <w:b w:val="0"/>
            <w:bCs w:val="0"/>
            <w:noProof/>
            <w:sz w:val="22"/>
            <w:szCs w:val="22"/>
            <w:lang w:eastAsia="en-US"/>
          </w:rPr>
          <w:tab/>
        </w:r>
        <w:r w:rsidR="007E2D34" w:rsidRPr="00E46FE7">
          <w:rPr>
            <w:rStyle w:val="Hyperlink"/>
            <w:noProof/>
          </w:rPr>
          <w:t>Reconstruction of Joints from χMCF</w:t>
        </w:r>
        <w:r w:rsidR="007E2D34">
          <w:rPr>
            <w:noProof/>
            <w:webHidden/>
          </w:rPr>
          <w:tab/>
        </w:r>
        <w:r w:rsidR="007E2D34">
          <w:rPr>
            <w:noProof/>
            <w:webHidden/>
          </w:rPr>
          <w:fldChar w:fldCharType="begin"/>
        </w:r>
        <w:r w:rsidR="007E2D34">
          <w:rPr>
            <w:noProof/>
            <w:webHidden/>
          </w:rPr>
          <w:instrText xml:space="preserve"> PAGEREF _Toc27753539 \h </w:instrText>
        </w:r>
        <w:r w:rsidR="007E2D34">
          <w:rPr>
            <w:noProof/>
            <w:webHidden/>
          </w:rPr>
        </w:r>
        <w:r w:rsidR="007E2D34">
          <w:rPr>
            <w:noProof/>
            <w:webHidden/>
          </w:rPr>
          <w:fldChar w:fldCharType="separate"/>
        </w:r>
        <w:r w:rsidR="00004854">
          <w:rPr>
            <w:noProof/>
            <w:webHidden/>
          </w:rPr>
          <w:t>21</w:t>
        </w:r>
        <w:r w:rsidR="007E2D34">
          <w:rPr>
            <w:noProof/>
            <w:webHidden/>
          </w:rPr>
          <w:fldChar w:fldCharType="end"/>
        </w:r>
      </w:hyperlink>
    </w:p>
    <w:p w14:paraId="1F4AD38F" w14:textId="331BFF82" w:rsidR="007E2D34" w:rsidRDefault="005A0650">
      <w:pPr>
        <w:pStyle w:val="Verzeichnis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7753540" w:history="1">
        <w:r w:rsidR="007E2D34" w:rsidRPr="00E46FE7">
          <w:rPr>
            <w:rStyle w:val="Hyperlink"/>
            <w:noProof/>
          </w:rPr>
          <w:t>2.4</w:t>
        </w:r>
        <w:r w:rsidR="007E2D34">
          <w:rPr>
            <w:rFonts w:asciiTheme="minorHAnsi" w:eastAsiaTheme="minorEastAsia" w:hAnsiTheme="minorHAnsi" w:cstheme="minorBidi"/>
            <w:b w:val="0"/>
            <w:bCs w:val="0"/>
            <w:noProof/>
            <w:sz w:val="22"/>
            <w:szCs w:val="22"/>
            <w:lang w:eastAsia="en-US"/>
          </w:rPr>
          <w:tab/>
        </w:r>
        <w:r w:rsidR="007E2D34" w:rsidRPr="00E46FE7">
          <w:rPr>
            <w:rStyle w:val="Hyperlink"/>
            <w:noProof/>
          </w:rPr>
          <w:t>Description of Topology</w:t>
        </w:r>
        <w:r w:rsidR="007E2D34">
          <w:rPr>
            <w:noProof/>
            <w:webHidden/>
          </w:rPr>
          <w:tab/>
        </w:r>
        <w:r w:rsidR="007E2D34">
          <w:rPr>
            <w:noProof/>
            <w:webHidden/>
          </w:rPr>
          <w:fldChar w:fldCharType="begin"/>
        </w:r>
        <w:r w:rsidR="007E2D34">
          <w:rPr>
            <w:noProof/>
            <w:webHidden/>
          </w:rPr>
          <w:instrText xml:space="preserve"> PAGEREF _Toc27753540 \h </w:instrText>
        </w:r>
        <w:r w:rsidR="007E2D34">
          <w:rPr>
            <w:noProof/>
            <w:webHidden/>
          </w:rPr>
        </w:r>
        <w:r w:rsidR="007E2D34">
          <w:rPr>
            <w:noProof/>
            <w:webHidden/>
          </w:rPr>
          <w:fldChar w:fldCharType="separate"/>
        </w:r>
        <w:r w:rsidR="00004854">
          <w:rPr>
            <w:noProof/>
            <w:webHidden/>
          </w:rPr>
          <w:t>21</w:t>
        </w:r>
        <w:r w:rsidR="007E2D34">
          <w:rPr>
            <w:noProof/>
            <w:webHidden/>
          </w:rPr>
          <w:fldChar w:fldCharType="end"/>
        </w:r>
      </w:hyperlink>
    </w:p>
    <w:p w14:paraId="14A2D10B" w14:textId="50B8A9B1" w:rsidR="007E2D34" w:rsidRDefault="005A0650">
      <w:pPr>
        <w:pStyle w:val="Verzeichnis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7753541" w:history="1">
        <w:r w:rsidR="007E2D34" w:rsidRPr="00E46FE7">
          <w:rPr>
            <w:rStyle w:val="Hyperlink"/>
            <w:noProof/>
          </w:rPr>
          <w:t>2.5</w:t>
        </w:r>
        <w:r w:rsidR="007E2D34">
          <w:rPr>
            <w:rFonts w:asciiTheme="minorHAnsi" w:eastAsiaTheme="minorEastAsia" w:hAnsiTheme="minorHAnsi" w:cstheme="minorBidi"/>
            <w:b w:val="0"/>
            <w:bCs w:val="0"/>
            <w:noProof/>
            <w:sz w:val="22"/>
            <w:szCs w:val="22"/>
            <w:lang w:eastAsia="en-US"/>
          </w:rPr>
          <w:tab/>
        </w:r>
        <w:r w:rsidR="007E2D34" w:rsidRPr="00E46FE7">
          <w:rPr>
            <w:rStyle w:val="Hyperlink"/>
            <w:noProof/>
          </w:rPr>
          <w:t>χMCF in the Development Processes</w:t>
        </w:r>
        <w:r w:rsidR="007E2D34">
          <w:rPr>
            <w:noProof/>
            <w:webHidden/>
          </w:rPr>
          <w:tab/>
        </w:r>
        <w:r w:rsidR="007E2D34">
          <w:rPr>
            <w:noProof/>
            <w:webHidden/>
          </w:rPr>
          <w:fldChar w:fldCharType="begin"/>
        </w:r>
        <w:r w:rsidR="007E2D34">
          <w:rPr>
            <w:noProof/>
            <w:webHidden/>
          </w:rPr>
          <w:instrText xml:space="preserve"> PAGEREF _Toc27753541 \h </w:instrText>
        </w:r>
        <w:r w:rsidR="007E2D34">
          <w:rPr>
            <w:noProof/>
            <w:webHidden/>
          </w:rPr>
        </w:r>
        <w:r w:rsidR="007E2D34">
          <w:rPr>
            <w:noProof/>
            <w:webHidden/>
          </w:rPr>
          <w:fldChar w:fldCharType="separate"/>
        </w:r>
        <w:r w:rsidR="00004854">
          <w:rPr>
            <w:noProof/>
            <w:webHidden/>
          </w:rPr>
          <w:t>22</w:t>
        </w:r>
        <w:r w:rsidR="007E2D34">
          <w:rPr>
            <w:noProof/>
            <w:webHidden/>
          </w:rPr>
          <w:fldChar w:fldCharType="end"/>
        </w:r>
      </w:hyperlink>
    </w:p>
    <w:p w14:paraId="453A6066" w14:textId="1CC0CEFF" w:rsidR="007E2D34" w:rsidRDefault="005A0650">
      <w:pPr>
        <w:pStyle w:val="Verzeichnis1"/>
        <w:tabs>
          <w:tab w:val="left" w:pos="440"/>
          <w:tab w:val="right" w:leader="dot" w:pos="9060"/>
        </w:tabs>
        <w:rPr>
          <w:rFonts w:asciiTheme="minorHAnsi" w:eastAsiaTheme="minorEastAsia" w:hAnsiTheme="minorHAnsi" w:cstheme="minorBidi"/>
          <w:b w:val="0"/>
          <w:bCs w:val="0"/>
          <w:caps w:val="0"/>
          <w:noProof/>
          <w:sz w:val="22"/>
          <w:szCs w:val="22"/>
          <w:lang w:eastAsia="en-US"/>
        </w:rPr>
      </w:pPr>
      <w:hyperlink w:anchor="_Toc27753542" w:history="1">
        <w:r w:rsidR="007E2D34" w:rsidRPr="00E46FE7">
          <w:rPr>
            <w:rStyle w:val="Hyperlink"/>
            <w:noProof/>
            <w14:scene3d>
              <w14:camera w14:prst="orthographicFront"/>
              <w14:lightRig w14:rig="threePt" w14:dir="t">
                <w14:rot w14:lat="0" w14:lon="0" w14:rev="0"/>
              </w14:lightRig>
            </w14:scene3d>
          </w:rPr>
          <w:t>3</w:t>
        </w:r>
        <w:r w:rsidR="007E2D34">
          <w:rPr>
            <w:rFonts w:asciiTheme="minorHAnsi" w:eastAsiaTheme="minorEastAsia" w:hAnsiTheme="minorHAnsi" w:cstheme="minorBidi"/>
            <w:b w:val="0"/>
            <w:bCs w:val="0"/>
            <w:caps w:val="0"/>
            <w:noProof/>
            <w:sz w:val="22"/>
            <w:szCs w:val="22"/>
            <w:lang w:eastAsia="en-US"/>
          </w:rPr>
          <w:tab/>
        </w:r>
        <w:r w:rsidR="007E2D34" w:rsidRPr="00E46FE7">
          <w:rPr>
            <w:rStyle w:val="Hyperlink"/>
            <w:noProof/>
          </w:rPr>
          <w:t>Keywords of XML specification</w:t>
        </w:r>
        <w:r w:rsidR="007E2D34">
          <w:rPr>
            <w:noProof/>
            <w:webHidden/>
          </w:rPr>
          <w:tab/>
        </w:r>
        <w:r w:rsidR="007E2D34">
          <w:rPr>
            <w:noProof/>
            <w:webHidden/>
          </w:rPr>
          <w:fldChar w:fldCharType="begin"/>
        </w:r>
        <w:r w:rsidR="007E2D34">
          <w:rPr>
            <w:noProof/>
            <w:webHidden/>
          </w:rPr>
          <w:instrText xml:space="preserve"> PAGEREF _Toc27753542 \h </w:instrText>
        </w:r>
        <w:r w:rsidR="007E2D34">
          <w:rPr>
            <w:noProof/>
            <w:webHidden/>
          </w:rPr>
        </w:r>
        <w:r w:rsidR="007E2D34">
          <w:rPr>
            <w:noProof/>
            <w:webHidden/>
          </w:rPr>
          <w:fldChar w:fldCharType="separate"/>
        </w:r>
        <w:r w:rsidR="00004854">
          <w:rPr>
            <w:noProof/>
            <w:webHidden/>
          </w:rPr>
          <w:t>25</w:t>
        </w:r>
        <w:r w:rsidR="007E2D34">
          <w:rPr>
            <w:noProof/>
            <w:webHidden/>
          </w:rPr>
          <w:fldChar w:fldCharType="end"/>
        </w:r>
      </w:hyperlink>
    </w:p>
    <w:p w14:paraId="6B90F4E1" w14:textId="28C9A9F3" w:rsidR="007E2D34" w:rsidRDefault="005A0650">
      <w:pPr>
        <w:pStyle w:val="Verzeichnis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7753543" w:history="1">
        <w:r w:rsidR="007E2D34" w:rsidRPr="00E46FE7">
          <w:rPr>
            <w:rStyle w:val="Hyperlink"/>
            <w:noProof/>
          </w:rPr>
          <w:t>3.1</w:t>
        </w:r>
        <w:r w:rsidR="007E2D34">
          <w:rPr>
            <w:rFonts w:asciiTheme="minorHAnsi" w:eastAsiaTheme="minorEastAsia" w:hAnsiTheme="minorHAnsi" w:cstheme="minorBidi"/>
            <w:b w:val="0"/>
            <w:bCs w:val="0"/>
            <w:noProof/>
            <w:sz w:val="22"/>
            <w:szCs w:val="22"/>
            <w:lang w:eastAsia="en-US"/>
          </w:rPr>
          <w:tab/>
        </w:r>
        <w:r w:rsidR="007E2D34" w:rsidRPr="00E46FE7">
          <w:rPr>
            <w:rStyle w:val="Hyperlink"/>
            <w:noProof/>
          </w:rPr>
          <w:t>Keywords</w:t>
        </w:r>
        <w:r w:rsidR="007E2D34">
          <w:rPr>
            <w:noProof/>
            <w:webHidden/>
          </w:rPr>
          <w:tab/>
        </w:r>
        <w:r w:rsidR="007E2D34">
          <w:rPr>
            <w:noProof/>
            <w:webHidden/>
          </w:rPr>
          <w:fldChar w:fldCharType="begin"/>
        </w:r>
        <w:r w:rsidR="007E2D34">
          <w:rPr>
            <w:noProof/>
            <w:webHidden/>
          </w:rPr>
          <w:instrText xml:space="preserve"> PAGEREF _Toc27753543 \h </w:instrText>
        </w:r>
        <w:r w:rsidR="007E2D34">
          <w:rPr>
            <w:noProof/>
            <w:webHidden/>
          </w:rPr>
        </w:r>
        <w:r w:rsidR="007E2D34">
          <w:rPr>
            <w:noProof/>
            <w:webHidden/>
          </w:rPr>
          <w:fldChar w:fldCharType="separate"/>
        </w:r>
        <w:r w:rsidR="00004854">
          <w:rPr>
            <w:noProof/>
            <w:webHidden/>
          </w:rPr>
          <w:t>25</w:t>
        </w:r>
        <w:r w:rsidR="007E2D34">
          <w:rPr>
            <w:noProof/>
            <w:webHidden/>
          </w:rPr>
          <w:fldChar w:fldCharType="end"/>
        </w:r>
      </w:hyperlink>
    </w:p>
    <w:p w14:paraId="330F550C" w14:textId="49DC4492" w:rsidR="007E2D34" w:rsidRDefault="005A0650">
      <w:pPr>
        <w:pStyle w:val="Verzeichnis1"/>
        <w:tabs>
          <w:tab w:val="left" w:pos="440"/>
          <w:tab w:val="right" w:leader="dot" w:pos="9060"/>
        </w:tabs>
        <w:rPr>
          <w:rFonts w:asciiTheme="minorHAnsi" w:eastAsiaTheme="minorEastAsia" w:hAnsiTheme="minorHAnsi" w:cstheme="minorBidi"/>
          <w:b w:val="0"/>
          <w:bCs w:val="0"/>
          <w:caps w:val="0"/>
          <w:noProof/>
          <w:sz w:val="22"/>
          <w:szCs w:val="22"/>
          <w:lang w:eastAsia="en-US"/>
        </w:rPr>
      </w:pPr>
      <w:hyperlink w:anchor="_Toc27753544" w:history="1">
        <w:r w:rsidR="007E2D34" w:rsidRPr="00E46FE7">
          <w:rPr>
            <w:rStyle w:val="Hyperlink"/>
            <w:noProof/>
            <w14:scene3d>
              <w14:camera w14:prst="orthographicFront"/>
              <w14:lightRig w14:rig="threePt" w14:dir="t">
                <w14:rot w14:lat="0" w14:lon="0" w14:rev="0"/>
              </w14:lightRig>
            </w14:scene3d>
          </w:rPr>
          <w:t>4</w:t>
        </w:r>
        <w:r w:rsidR="007E2D34">
          <w:rPr>
            <w:rFonts w:asciiTheme="minorHAnsi" w:eastAsiaTheme="minorEastAsia" w:hAnsiTheme="minorHAnsi" w:cstheme="minorBidi"/>
            <w:b w:val="0"/>
            <w:bCs w:val="0"/>
            <w:caps w:val="0"/>
            <w:noProof/>
            <w:sz w:val="22"/>
            <w:szCs w:val="22"/>
            <w:lang w:eastAsia="en-US"/>
          </w:rPr>
          <w:tab/>
        </w:r>
        <w:r w:rsidR="007E2D34" w:rsidRPr="00E46FE7">
          <w:rPr>
            <w:rStyle w:val="Hyperlink"/>
            <w:noProof/>
          </w:rPr>
          <w:t>Parts, Properties and Assemblies</w:t>
        </w:r>
        <w:r w:rsidR="007E2D34">
          <w:rPr>
            <w:noProof/>
            <w:webHidden/>
          </w:rPr>
          <w:tab/>
        </w:r>
        <w:r w:rsidR="007E2D34">
          <w:rPr>
            <w:noProof/>
            <w:webHidden/>
          </w:rPr>
          <w:fldChar w:fldCharType="begin"/>
        </w:r>
        <w:r w:rsidR="007E2D34">
          <w:rPr>
            <w:noProof/>
            <w:webHidden/>
          </w:rPr>
          <w:instrText xml:space="preserve"> PAGEREF _Toc27753544 \h </w:instrText>
        </w:r>
        <w:r w:rsidR="007E2D34">
          <w:rPr>
            <w:noProof/>
            <w:webHidden/>
          </w:rPr>
        </w:r>
        <w:r w:rsidR="007E2D34">
          <w:rPr>
            <w:noProof/>
            <w:webHidden/>
          </w:rPr>
          <w:fldChar w:fldCharType="separate"/>
        </w:r>
        <w:r w:rsidR="00004854">
          <w:rPr>
            <w:noProof/>
            <w:webHidden/>
          </w:rPr>
          <w:t>27</w:t>
        </w:r>
        <w:r w:rsidR="007E2D34">
          <w:rPr>
            <w:noProof/>
            <w:webHidden/>
          </w:rPr>
          <w:fldChar w:fldCharType="end"/>
        </w:r>
      </w:hyperlink>
    </w:p>
    <w:p w14:paraId="6E3E8A31" w14:textId="7922A1A9" w:rsidR="007E2D34" w:rsidRDefault="005A0650">
      <w:pPr>
        <w:pStyle w:val="Verzeichnis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7753545" w:history="1">
        <w:r w:rsidR="007E2D34" w:rsidRPr="00E46FE7">
          <w:rPr>
            <w:rStyle w:val="Hyperlink"/>
            <w:noProof/>
          </w:rPr>
          <w:t>4.1</w:t>
        </w:r>
        <w:r w:rsidR="007E2D34">
          <w:rPr>
            <w:rFonts w:asciiTheme="minorHAnsi" w:eastAsiaTheme="minorEastAsia" w:hAnsiTheme="minorHAnsi" w:cstheme="minorBidi"/>
            <w:b w:val="0"/>
            <w:bCs w:val="0"/>
            <w:noProof/>
            <w:sz w:val="22"/>
            <w:szCs w:val="22"/>
            <w:lang w:eastAsia="en-US"/>
          </w:rPr>
          <w:tab/>
        </w:r>
        <w:r w:rsidR="007E2D34" w:rsidRPr="00E46FE7">
          <w:rPr>
            <w:rStyle w:val="Hyperlink"/>
            <w:noProof/>
          </w:rPr>
          <w:t>Parts</w:t>
        </w:r>
        <w:r w:rsidR="007E2D34">
          <w:rPr>
            <w:noProof/>
            <w:webHidden/>
          </w:rPr>
          <w:tab/>
        </w:r>
        <w:r w:rsidR="007E2D34">
          <w:rPr>
            <w:noProof/>
            <w:webHidden/>
          </w:rPr>
          <w:fldChar w:fldCharType="begin"/>
        </w:r>
        <w:r w:rsidR="007E2D34">
          <w:rPr>
            <w:noProof/>
            <w:webHidden/>
          </w:rPr>
          <w:instrText xml:space="preserve"> PAGEREF _Toc27753545 \h </w:instrText>
        </w:r>
        <w:r w:rsidR="007E2D34">
          <w:rPr>
            <w:noProof/>
            <w:webHidden/>
          </w:rPr>
        </w:r>
        <w:r w:rsidR="007E2D34">
          <w:rPr>
            <w:noProof/>
            <w:webHidden/>
          </w:rPr>
          <w:fldChar w:fldCharType="separate"/>
        </w:r>
        <w:r w:rsidR="00004854">
          <w:rPr>
            <w:noProof/>
            <w:webHidden/>
          </w:rPr>
          <w:t>27</w:t>
        </w:r>
        <w:r w:rsidR="007E2D34">
          <w:rPr>
            <w:noProof/>
            <w:webHidden/>
          </w:rPr>
          <w:fldChar w:fldCharType="end"/>
        </w:r>
      </w:hyperlink>
    </w:p>
    <w:p w14:paraId="70487C06" w14:textId="760D3CB4" w:rsidR="007E2D34" w:rsidRDefault="005A0650">
      <w:pPr>
        <w:pStyle w:val="Verzeichnis3"/>
        <w:rPr>
          <w:rFonts w:asciiTheme="minorHAnsi" w:eastAsiaTheme="minorEastAsia" w:hAnsiTheme="minorHAnsi" w:cstheme="minorBidi"/>
          <w:noProof/>
          <w:sz w:val="22"/>
          <w:szCs w:val="22"/>
          <w:lang w:eastAsia="en-US"/>
        </w:rPr>
      </w:pPr>
      <w:hyperlink w:anchor="_Toc27753546" w:history="1">
        <w:r w:rsidR="007E2D34" w:rsidRPr="00E46FE7">
          <w:rPr>
            <w:rStyle w:val="Hyperlink"/>
            <w:noProof/>
          </w:rPr>
          <w:t>4.1.1</w:t>
        </w:r>
        <w:r w:rsidR="007E2D34">
          <w:rPr>
            <w:rFonts w:asciiTheme="minorHAnsi" w:eastAsiaTheme="minorEastAsia" w:hAnsiTheme="minorHAnsi" w:cstheme="minorBidi"/>
            <w:noProof/>
            <w:sz w:val="22"/>
            <w:szCs w:val="22"/>
            <w:lang w:eastAsia="en-US"/>
          </w:rPr>
          <w:tab/>
        </w:r>
        <w:r w:rsidR="007E2D34" w:rsidRPr="00E46FE7">
          <w:rPr>
            <w:rStyle w:val="Hyperlink"/>
            <w:noProof/>
          </w:rPr>
          <w:t>Part Labels</w:t>
        </w:r>
        <w:r w:rsidR="007E2D34">
          <w:rPr>
            <w:noProof/>
            <w:webHidden/>
          </w:rPr>
          <w:tab/>
        </w:r>
        <w:r w:rsidR="007E2D34">
          <w:rPr>
            <w:noProof/>
            <w:webHidden/>
          </w:rPr>
          <w:fldChar w:fldCharType="begin"/>
        </w:r>
        <w:r w:rsidR="007E2D34">
          <w:rPr>
            <w:noProof/>
            <w:webHidden/>
          </w:rPr>
          <w:instrText xml:space="preserve"> PAGEREF _Toc27753546 \h </w:instrText>
        </w:r>
        <w:r w:rsidR="007E2D34">
          <w:rPr>
            <w:noProof/>
            <w:webHidden/>
          </w:rPr>
        </w:r>
        <w:r w:rsidR="007E2D34">
          <w:rPr>
            <w:noProof/>
            <w:webHidden/>
          </w:rPr>
          <w:fldChar w:fldCharType="separate"/>
        </w:r>
        <w:r w:rsidR="00004854">
          <w:rPr>
            <w:noProof/>
            <w:webHidden/>
          </w:rPr>
          <w:t>27</w:t>
        </w:r>
        <w:r w:rsidR="007E2D34">
          <w:rPr>
            <w:noProof/>
            <w:webHidden/>
          </w:rPr>
          <w:fldChar w:fldCharType="end"/>
        </w:r>
      </w:hyperlink>
    </w:p>
    <w:p w14:paraId="27CAE6B2" w14:textId="1F975DD4" w:rsidR="007E2D34" w:rsidRDefault="005A0650">
      <w:pPr>
        <w:pStyle w:val="Verzeichnis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7753547" w:history="1">
        <w:r w:rsidR="007E2D34" w:rsidRPr="00E46FE7">
          <w:rPr>
            <w:rStyle w:val="Hyperlink"/>
            <w:noProof/>
          </w:rPr>
          <w:t>4.2</w:t>
        </w:r>
        <w:r w:rsidR="007E2D34">
          <w:rPr>
            <w:rFonts w:asciiTheme="minorHAnsi" w:eastAsiaTheme="minorEastAsia" w:hAnsiTheme="minorHAnsi" w:cstheme="minorBidi"/>
            <w:b w:val="0"/>
            <w:bCs w:val="0"/>
            <w:noProof/>
            <w:sz w:val="22"/>
            <w:szCs w:val="22"/>
            <w:lang w:eastAsia="en-US"/>
          </w:rPr>
          <w:tab/>
        </w:r>
        <w:r w:rsidR="007E2D34" w:rsidRPr="00E46FE7">
          <w:rPr>
            <w:rStyle w:val="Hyperlink"/>
            <w:noProof/>
          </w:rPr>
          <w:t>Properties</w:t>
        </w:r>
        <w:r w:rsidR="007E2D34">
          <w:rPr>
            <w:noProof/>
            <w:webHidden/>
          </w:rPr>
          <w:tab/>
        </w:r>
        <w:r w:rsidR="007E2D34">
          <w:rPr>
            <w:noProof/>
            <w:webHidden/>
          </w:rPr>
          <w:fldChar w:fldCharType="begin"/>
        </w:r>
        <w:r w:rsidR="007E2D34">
          <w:rPr>
            <w:noProof/>
            <w:webHidden/>
          </w:rPr>
          <w:instrText xml:space="preserve"> PAGEREF _Toc27753547 \h </w:instrText>
        </w:r>
        <w:r w:rsidR="007E2D34">
          <w:rPr>
            <w:noProof/>
            <w:webHidden/>
          </w:rPr>
        </w:r>
        <w:r w:rsidR="007E2D34">
          <w:rPr>
            <w:noProof/>
            <w:webHidden/>
          </w:rPr>
          <w:fldChar w:fldCharType="separate"/>
        </w:r>
        <w:r w:rsidR="00004854">
          <w:rPr>
            <w:noProof/>
            <w:webHidden/>
          </w:rPr>
          <w:t>27</w:t>
        </w:r>
        <w:r w:rsidR="007E2D34">
          <w:rPr>
            <w:noProof/>
            <w:webHidden/>
          </w:rPr>
          <w:fldChar w:fldCharType="end"/>
        </w:r>
      </w:hyperlink>
    </w:p>
    <w:p w14:paraId="2E00FF86" w14:textId="09219C34" w:rsidR="007E2D34" w:rsidRDefault="005A0650">
      <w:pPr>
        <w:pStyle w:val="Verzeichnis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7753548" w:history="1">
        <w:r w:rsidR="007E2D34" w:rsidRPr="00E46FE7">
          <w:rPr>
            <w:rStyle w:val="Hyperlink"/>
            <w:noProof/>
          </w:rPr>
          <w:t>4.3</w:t>
        </w:r>
        <w:r w:rsidR="007E2D34">
          <w:rPr>
            <w:rFonts w:asciiTheme="minorHAnsi" w:eastAsiaTheme="minorEastAsia" w:hAnsiTheme="minorHAnsi" w:cstheme="minorBidi"/>
            <w:b w:val="0"/>
            <w:bCs w:val="0"/>
            <w:noProof/>
            <w:sz w:val="22"/>
            <w:szCs w:val="22"/>
            <w:lang w:eastAsia="en-US"/>
          </w:rPr>
          <w:tab/>
        </w:r>
        <w:r w:rsidR="007E2D34" w:rsidRPr="00E46FE7">
          <w:rPr>
            <w:rStyle w:val="Hyperlink"/>
            <w:noProof/>
          </w:rPr>
          <w:t>Assemblies</w:t>
        </w:r>
        <w:r w:rsidR="007E2D34">
          <w:rPr>
            <w:noProof/>
            <w:webHidden/>
          </w:rPr>
          <w:tab/>
        </w:r>
        <w:r w:rsidR="007E2D34">
          <w:rPr>
            <w:noProof/>
            <w:webHidden/>
          </w:rPr>
          <w:fldChar w:fldCharType="begin"/>
        </w:r>
        <w:r w:rsidR="007E2D34">
          <w:rPr>
            <w:noProof/>
            <w:webHidden/>
          </w:rPr>
          <w:instrText xml:space="preserve"> PAGEREF _Toc27753548 \h </w:instrText>
        </w:r>
        <w:r w:rsidR="007E2D34">
          <w:rPr>
            <w:noProof/>
            <w:webHidden/>
          </w:rPr>
        </w:r>
        <w:r w:rsidR="007E2D34">
          <w:rPr>
            <w:noProof/>
            <w:webHidden/>
          </w:rPr>
          <w:fldChar w:fldCharType="separate"/>
        </w:r>
        <w:r w:rsidR="00004854">
          <w:rPr>
            <w:noProof/>
            <w:webHidden/>
          </w:rPr>
          <w:t>28</w:t>
        </w:r>
        <w:r w:rsidR="007E2D34">
          <w:rPr>
            <w:noProof/>
            <w:webHidden/>
          </w:rPr>
          <w:fldChar w:fldCharType="end"/>
        </w:r>
      </w:hyperlink>
    </w:p>
    <w:p w14:paraId="77578EBE" w14:textId="597484FA" w:rsidR="007E2D34" w:rsidRDefault="005A0650">
      <w:pPr>
        <w:pStyle w:val="Verzeichnis1"/>
        <w:tabs>
          <w:tab w:val="left" w:pos="440"/>
          <w:tab w:val="right" w:leader="dot" w:pos="9060"/>
        </w:tabs>
        <w:rPr>
          <w:rFonts w:asciiTheme="minorHAnsi" w:eastAsiaTheme="minorEastAsia" w:hAnsiTheme="minorHAnsi" w:cstheme="minorBidi"/>
          <w:b w:val="0"/>
          <w:bCs w:val="0"/>
          <w:caps w:val="0"/>
          <w:noProof/>
          <w:sz w:val="22"/>
          <w:szCs w:val="22"/>
          <w:lang w:eastAsia="en-US"/>
        </w:rPr>
      </w:pPr>
      <w:hyperlink w:anchor="_Toc27753549" w:history="1">
        <w:r w:rsidR="007E2D34" w:rsidRPr="00E46FE7">
          <w:rPr>
            <w:rStyle w:val="Hyperlink"/>
            <w:noProof/>
            <w14:scene3d>
              <w14:camera w14:prst="orthographicFront"/>
              <w14:lightRig w14:rig="threePt" w14:dir="t">
                <w14:rot w14:lat="0" w14:lon="0" w14:rev="0"/>
              </w14:lightRig>
            </w14:scene3d>
          </w:rPr>
          <w:t>5</w:t>
        </w:r>
        <w:r w:rsidR="007E2D34">
          <w:rPr>
            <w:rFonts w:asciiTheme="minorHAnsi" w:eastAsiaTheme="minorEastAsia" w:hAnsiTheme="minorHAnsi" w:cstheme="minorBidi"/>
            <w:b w:val="0"/>
            <w:bCs w:val="0"/>
            <w:caps w:val="0"/>
            <w:noProof/>
            <w:sz w:val="22"/>
            <w:szCs w:val="22"/>
            <w:lang w:eastAsia="en-US"/>
          </w:rPr>
          <w:tab/>
        </w:r>
        <w:r w:rsidR="007E2D34" w:rsidRPr="00E46FE7">
          <w:rPr>
            <w:rStyle w:val="Hyperlink"/>
            <w:noProof/>
          </w:rPr>
          <w:t>File Structure of χMCF</w:t>
        </w:r>
        <w:r w:rsidR="007E2D34">
          <w:rPr>
            <w:noProof/>
            <w:webHidden/>
          </w:rPr>
          <w:tab/>
        </w:r>
        <w:r w:rsidR="007E2D34">
          <w:rPr>
            <w:noProof/>
            <w:webHidden/>
          </w:rPr>
          <w:fldChar w:fldCharType="begin"/>
        </w:r>
        <w:r w:rsidR="007E2D34">
          <w:rPr>
            <w:noProof/>
            <w:webHidden/>
          </w:rPr>
          <w:instrText xml:space="preserve"> PAGEREF _Toc27753549 \h </w:instrText>
        </w:r>
        <w:r w:rsidR="007E2D34">
          <w:rPr>
            <w:noProof/>
            <w:webHidden/>
          </w:rPr>
        </w:r>
        <w:r w:rsidR="007E2D34">
          <w:rPr>
            <w:noProof/>
            <w:webHidden/>
          </w:rPr>
          <w:fldChar w:fldCharType="separate"/>
        </w:r>
        <w:r w:rsidR="00004854">
          <w:rPr>
            <w:noProof/>
            <w:webHidden/>
          </w:rPr>
          <w:t>29</w:t>
        </w:r>
        <w:r w:rsidR="007E2D34">
          <w:rPr>
            <w:noProof/>
            <w:webHidden/>
          </w:rPr>
          <w:fldChar w:fldCharType="end"/>
        </w:r>
      </w:hyperlink>
    </w:p>
    <w:p w14:paraId="750C11C5" w14:textId="3561B4DB" w:rsidR="007E2D34" w:rsidRDefault="005A0650">
      <w:pPr>
        <w:pStyle w:val="Verzeichnis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7753550" w:history="1">
        <w:r w:rsidR="007E2D34" w:rsidRPr="00E46FE7">
          <w:rPr>
            <w:rStyle w:val="Hyperlink"/>
            <w:noProof/>
          </w:rPr>
          <w:t>5.1</w:t>
        </w:r>
        <w:r w:rsidR="007E2D34">
          <w:rPr>
            <w:rFonts w:asciiTheme="minorHAnsi" w:eastAsiaTheme="minorEastAsia" w:hAnsiTheme="minorHAnsi" w:cstheme="minorBidi"/>
            <w:b w:val="0"/>
            <w:bCs w:val="0"/>
            <w:noProof/>
            <w:sz w:val="22"/>
            <w:szCs w:val="22"/>
            <w:lang w:eastAsia="en-US"/>
          </w:rPr>
          <w:tab/>
        </w:r>
        <w:r w:rsidR="007E2D34" w:rsidRPr="00E46FE7">
          <w:rPr>
            <w:rStyle w:val="Hyperlink"/>
            <w:noProof/>
          </w:rPr>
          <w:t>Elements containing general information</w:t>
        </w:r>
        <w:r w:rsidR="007E2D34">
          <w:rPr>
            <w:noProof/>
            <w:webHidden/>
          </w:rPr>
          <w:tab/>
        </w:r>
        <w:r w:rsidR="007E2D34">
          <w:rPr>
            <w:noProof/>
            <w:webHidden/>
          </w:rPr>
          <w:fldChar w:fldCharType="begin"/>
        </w:r>
        <w:r w:rsidR="007E2D34">
          <w:rPr>
            <w:noProof/>
            <w:webHidden/>
          </w:rPr>
          <w:instrText xml:space="preserve"> PAGEREF _Toc27753550 \h </w:instrText>
        </w:r>
        <w:r w:rsidR="007E2D34">
          <w:rPr>
            <w:noProof/>
            <w:webHidden/>
          </w:rPr>
        </w:r>
        <w:r w:rsidR="007E2D34">
          <w:rPr>
            <w:noProof/>
            <w:webHidden/>
          </w:rPr>
          <w:fldChar w:fldCharType="separate"/>
        </w:r>
        <w:r w:rsidR="00004854">
          <w:rPr>
            <w:noProof/>
            <w:webHidden/>
          </w:rPr>
          <w:t>29</w:t>
        </w:r>
        <w:r w:rsidR="007E2D34">
          <w:rPr>
            <w:noProof/>
            <w:webHidden/>
          </w:rPr>
          <w:fldChar w:fldCharType="end"/>
        </w:r>
      </w:hyperlink>
    </w:p>
    <w:p w14:paraId="6B12B16B" w14:textId="192B53AE" w:rsidR="007E2D34" w:rsidRDefault="005A0650">
      <w:pPr>
        <w:pStyle w:val="Verzeichnis3"/>
        <w:rPr>
          <w:rFonts w:asciiTheme="minorHAnsi" w:eastAsiaTheme="minorEastAsia" w:hAnsiTheme="minorHAnsi" w:cstheme="minorBidi"/>
          <w:noProof/>
          <w:sz w:val="22"/>
          <w:szCs w:val="22"/>
          <w:lang w:eastAsia="en-US"/>
        </w:rPr>
      </w:pPr>
      <w:hyperlink w:anchor="_Toc27753551" w:history="1">
        <w:r w:rsidR="007E2D34" w:rsidRPr="00E46FE7">
          <w:rPr>
            <w:rStyle w:val="Hyperlink"/>
            <w:noProof/>
          </w:rPr>
          <w:t>5.1.1</w:t>
        </w:r>
        <w:r w:rsidR="007E2D34">
          <w:rPr>
            <w:rFonts w:asciiTheme="minorHAnsi" w:eastAsiaTheme="minorEastAsia" w:hAnsiTheme="minorHAnsi" w:cstheme="minorBidi"/>
            <w:noProof/>
            <w:sz w:val="22"/>
            <w:szCs w:val="22"/>
            <w:lang w:eastAsia="en-US"/>
          </w:rPr>
          <w:tab/>
        </w:r>
        <w:r w:rsidR="007E2D34" w:rsidRPr="00E46FE7">
          <w:rPr>
            <w:rStyle w:val="Hyperlink"/>
            <w:noProof/>
          </w:rPr>
          <w:t>Date</w:t>
        </w:r>
        <w:r w:rsidR="007E2D34">
          <w:rPr>
            <w:noProof/>
            <w:webHidden/>
          </w:rPr>
          <w:tab/>
        </w:r>
        <w:r w:rsidR="007E2D34">
          <w:rPr>
            <w:noProof/>
            <w:webHidden/>
          </w:rPr>
          <w:fldChar w:fldCharType="begin"/>
        </w:r>
        <w:r w:rsidR="007E2D34">
          <w:rPr>
            <w:noProof/>
            <w:webHidden/>
          </w:rPr>
          <w:instrText xml:space="preserve"> PAGEREF _Toc27753551 \h </w:instrText>
        </w:r>
        <w:r w:rsidR="007E2D34">
          <w:rPr>
            <w:noProof/>
            <w:webHidden/>
          </w:rPr>
        </w:r>
        <w:r w:rsidR="007E2D34">
          <w:rPr>
            <w:noProof/>
            <w:webHidden/>
          </w:rPr>
          <w:fldChar w:fldCharType="separate"/>
        </w:r>
        <w:r w:rsidR="00004854">
          <w:rPr>
            <w:noProof/>
            <w:webHidden/>
          </w:rPr>
          <w:t>29</w:t>
        </w:r>
        <w:r w:rsidR="007E2D34">
          <w:rPr>
            <w:noProof/>
            <w:webHidden/>
          </w:rPr>
          <w:fldChar w:fldCharType="end"/>
        </w:r>
      </w:hyperlink>
    </w:p>
    <w:p w14:paraId="472D43A4" w14:textId="6584DDA1" w:rsidR="007E2D34" w:rsidRDefault="005A0650">
      <w:pPr>
        <w:pStyle w:val="Verzeichnis3"/>
        <w:rPr>
          <w:rFonts w:asciiTheme="minorHAnsi" w:eastAsiaTheme="minorEastAsia" w:hAnsiTheme="minorHAnsi" w:cstheme="minorBidi"/>
          <w:noProof/>
          <w:sz w:val="22"/>
          <w:szCs w:val="22"/>
          <w:lang w:eastAsia="en-US"/>
        </w:rPr>
      </w:pPr>
      <w:hyperlink w:anchor="_Toc27753552" w:history="1">
        <w:r w:rsidR="007E2D34" w:rsidRPr="00E46FE7">
          <w:rPr>
            <w:rStyle w:val="Hyperlink"/>
            <w:noProof/>
          </w:rPr>
          <w:t>5.1.2</w:t>
        </w:r>
        <w:r w:rsidR="007E2D34">
          <w:rPr>
            <w:rFonts w:asciiTheme="minorHAnsi" w:eastAsiaTheme="minorEastAsia" w:hAnsiTheme="minorHAnsi" w:cstheme="minorBidi"/>
            <w:noProof/>
            <w:sz w:val="22"/>
            <w:szCs w:val="22"/>
            <w:lang w:eastAsia="en-US"/>
          </w:rPr>
          <w:tab/>
        </w:r>
        <w:r w:rsidR="007E2D34" w:rsidRPr="00E46FE7">
          <w:rPr>
            <w:rStyle w:val="Hyperlink"/>
            <w:noProof/>
          </w:rPr>
          <w:t>Version</w:t>
        </w:r>
        <w:r w:rsidR="007E2D34">
          <w:rPr>
            <w:noProof/>
            <w:webHidden/>
          </w:rPr>
          <w:tab/>
        </w:r>
        <w:r w:rsidR="007E2D34">
          <w:rPr>
            <w:noProof/>
            <w:webHidden/>
          </w:rPr>
          <w:fldChar w:fldCharType="begin"/>
        </w:r>
        <w:r w:rsidR="007E2D34">
          <w:rPr>
            <w:noProof/>
            <w:webHidden/>
          </w:rPr>
          <w:instrText xml:space="preserve"> PAGEREF _Toc27753552 \h </w:instrText>
        </w:r>
        <w:r w:rsidR="007E2D34">
          <w:rPr>
            <w:noProof/>
            <w:webHidden/>
          </w:rPr>
        </w:r>
        <w:r w:rsidR="007E2D34">
          <w:rPr>
            <w:noProof/>
            <w:webHidden/>
          </w:rPr>
          <w:fldChar w:fldCharType="separate"/>
        </w:r>
        <w:r w:rsidR="00004854">
          <w:rPr>
            <w:noProof/>
            <w:webHidden/>
          </w:rPr>
          <w:t>30</w:t>
        </w:r>
        <w:r w:rsidR="007E2D34">
          <w:rPr>
            <w:noProof/>
            <w:webHidden/>
          </w:rPr>
          <w:fldChar w:fldCharType="end"/>
        </w:r>
      </w:hyperlink>
    </w:p>
    <w:p w14:paraId="2E88C877" w14:textId="297FA13E" w:rsidR="007E2D34" w:rsidRDefault="005A0650">
      <w:pPr>
        <w:pStyle w:val="Verzeichnis3"/>
        <w:rPr>
          <w:rFonts w:asciiTheme="minorHAnsi" w:eastAsiaTheme="minorEastAsia" w:hAnsiTheme="minorHAnsi" w:cstheme="minorBidi"/>
          <w:noProof/>
          <w:sz w:val="22"/>
          <w:szCs w:val="22"/>
          <w:lang w:eastAsia="en-US"/>
        </w:rPr>
      </w:pPr>
      <w:hyperlink w:anchor="_Toc27753553" w:history="1">
        <w:r w:rsidR="007E2D34" w:rsidRPr="00E46FE7">
          <w:rPr>
            <w:rStyle w:val="Hyperlink"/>
            <w:noProof/>
          </w:rPr>
          <w:t>5.1.3</w:t>
        </w:r>
        <w:r w:rsidR="007E2D34">
          <w:rPr>
            <w:rFonts w:asciiTheme="minorHAnsi" w:eastAsiaTheme="minorEastAsia" w:hAnsiTheme="minorHAnsi" w:cstheme="minorBidi"/>
            <w:noProof/>
            <w:sz w:val="22"/>
            <w:szCs w:val="22"/>
            <w:lang w:eastAsia="en-US"/>
          </w:rPr>
          <w:tab/>
        </w:r>
        <w:r w:rsidR="007E2D34" w:rsidRPr="00E46FE7">
          <w:rPr>
            <w:rStyle w:val="Hyperlink"/>
            <w:noProof/>
          </w:rPr>
          <w:t>Unit System</w:t>
        </w:r>
        <w:r w:rsidR="007E2D34">
          <w:rPr>
            <w:noProof/>
            <w:webHidden/>
          </w:rPr>
          <w:tab/>
        </w:r>
        <w:r w:rsidR="007E2D34">
          <w:rPr>
            <w:noProof/>
            <w:webHidden/>
          </w:rPr>
          <w:fldChar w:fldCharType="begin"/>
        </w:r>
        <w:r w:rsidR="007E2D34">
          <w:rPr>
            <w:noProof/>
            <w:webHidden/>
          </w:rPr>
          <w:instrText xml:space="preserve"> PAGEREF _Toc27753553 \h </w:instrText>
        </w:r>
        <w:r w:rsidR="007E2D34">
          <w:rPr>
            <w:noProof/>
            <w:webHidden/>
          </w:rPr>
        </w:r>
        <w:r w:rsidR="007E2D34">
          <w:rPr>
            <w:noProof/>
            <w:webHidden/>
          </w:rPr>
          <w:fldChar w:fldCharType="separate"/>
        </w:r>
        <w:r w:rsidR="00004854">
          <w:rPr>
            <w:noProof/>
            <w:webHidden/>
          </w:rPr>
          <w:t>30</w:t>
        </w:r>
        <w:r w:rsidR="007E2D34">
          <w:rPr>
            <w:noProof/>
            <w:webHidden/>
          </w:rPr>
          <w:fldChar w:fldCharType="end"/>
        </w:r>
      </w:hyperlink>
    </w:p>
    <w:p w14:paraId="507F478F" w14:textId="26E13D5E" w:rsidR="007E2D34" w:rsidRDefault="005A0650">
      <w:pPr>
        <w:pStyle w:val="Verzeichnis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7753554" w:history="1">
        <w:r w:rsidR="007E2D34" w:rsidRPr="00E46FE7">
          <w:rPr>
            <w:rStyle w:val="Hyperlink"/>
            <w:noProof/>
          </w:rPr>
          <w:t>5.2</w:t>
        </w:r>
        <w:r w:rsidR="007E2D34">
          <w:rPr>
            <w:rFonts w:asciiTheme="minorHAnsi" w:eastAsiaTheme="minorEastAsia" w:hAnsiTheme="minorHAnsi" w:cstheme="minorBidi"/>
            <w:b w:val="0"/>
            <w:bCs w:val="0"/>
            <w:noProof/>
            <w:sz w:val="22"/>
            <w:szCs w:val="22"/>
            <w:lang w:eastAsia="en-US"/>
          </w:rPr>
          <w:tab/>
        </w:r>
        <w:r w:rsidR="007E2D34" w:rsidRPr="00E46FE7">
          <w:rPr>
            <w:rStyle w:val="Hyperlink"/>
            <w:noProof/>
          </w:rPr>
          <w:t>Application, User and Process Specific Data</w:t>
        </w:r>
        <w:r w:rsidR="007E2D34">
          <w:rPr>
            <w:noProof/>
            <w:webHidden/>
          </w:rPr>
          <w:tab/>
        </w:r>
        <w:r w:rsidR="007E2D34">
          <w:rPr>
            <w:noProof/>
            <w:webHidden/>
          </w:rPr>
          <w:fldChar w:fldCharType="begin"/>
        </w:r>
        <w:r w:rsidR="007E2D34">
          <w:rPr>
            <w:noProof/>
            <w:webHidden/>
          </w:rPr>
          <w:instrText xml:space="preserve"> PAGEREF _Toc27753554 \h </w:instrText>
        </w:r>
        <w:r w:rsidR="007E2D34">
          <w:rPr>
            <w:noProof/>
            <w:webHidden/>
          </w:rPr>
        </w:r>
        <w:r w:rsidR="007E2D34">
          <w:rPr>
            <w:noProof/>
            <w:webHidden/>
          </w:rPr>
          <w:fldChar w:fldCharType="separate"/>
        </w:r>
        <w:r w:rsidR="00004854">
          <w:rPr>
            <w:noProof/>
            <w:webHidden/>
          </w:rPr>
          <w:t>31</w:t>
        </w:r>
        <w:r w:rsidR="007E2D34">
          <w:rPr>
            <w:noProof/>
            <w:webHidden/>
          </w:rPr>
          <w:fldChar w:fldCharType="end"/>
        </w:r>
      </w:hyperlink>
    </w:p>
    <w:p w14:paraId="3DE919FB" w14:textId="456629F5" w:rsidR="007E2D34" w:rsidRDefault="005A0650">
      <w:pPr>
        <w:pStyle w:val="Verzeichnis3"/>
        <w:rPr>
          <w:rFonts w:asciiTheme="minorHAnsi" w:eastAsiaTheme="minorEastAsia" w:hAnsiTheme="minorHAnsi" w:cstheme="minorBidi"/>
          <w:noProof/>
          <w:sz w:val="22"/>
          <w:szCs w:val="22"/>
          <w:lang w:eastAsia="en-US"/>
        </w:rPr>
      </w:pPr>
      <w:hyperlink w:anchor="_Toc27753555" w:history="1">
        <w:r w:rsidR="007E2D34" w:rsidRPr="00E46FE7">
          <w:rPr>
            <w:rStyle w:val="Hyperlink"/>
            <w:noProof/>
          </w:rPr>
          <w:t>5.2.1</w:t>
        </w:r>
        <w:r w:rsidR="007E2D34">
          <w:rPr>
            <w:rFonts w:asciiTheme="minorHAnsi" w:eastAsiaTheme="minorEastAsia" w:hAnsiTheme="minorHAnsi" w:cstheme="minorBidi"/>
            <w:noProof/>
            <w:sz w:val="22"/>
            <w:szCs w:val="22"/>
            <w:lang w:eastAsia="en-US"/>
          </w:rPr>
          <w:tab/>
        </w:r>
        <w:r w:rsidR="007E2D34" w:rsidRPr="00E46FE7">
          <w:rPr>
            <w:rStyle w:val="Hyperlink"/>
            <w:noProof/>
          </w:rPr>
          <w:t xml:space="preserve">User Specific Data </w:t>
        </w:r>
        <w:r w:rsidR="007E2D34" w:rsidRPr="00E46FE7">
          <w:rPr>
            <w:rStyle w:val="Hyperlink"/>
            <w:rFonts w:ascii="Courier New" w:hAnsi="Courier New" w:cs="Courier New"/>
            <w:noProof/>
          </w:rPr>
          <w:t>&lt;appdata&gt;</w:t>
        </w:r>
        <w:r w:rsidR="007E2D34">
          <w:rPr>
            <w:noProof/>
            <w:webHidden/>
          </w:rPr>
          <w:tab/>
        </w:r>
        <w:r w:rsidR="007E2D34">
          <w:rPr>
            <w:noProof/>
            <w:webHidden/>
          </w:rPr>
          <w:fldChar w:fldCharType="begin"/>
        </w:r>
        <w:r w:rsidR="007E2D34">
          <w:rPr>
            <w:noProof/>
            <w:webHidden/>
          </w:rPr>
          <w:instrText xml:space="preserve"> PAGEREF _Toc27753555 \h </w:instrText>
        </w:r>
        <w:r w:rsidR="007E2D34">
          <w:rPr>
            <w:noProof/>
            <w:webHidden/>
          </w:rPr>
        </w:r>
        <w:r w:rsidR="007E2D34">
          <w:rPr>
            <w:noProof/>
            <w:webHidden/>
          </w:rPr>
          <w:fldChar w:fldCharType="separate"/>
        </w:r>
        <w:r w:rsidR="00004854">
          <w:rPr>
            <w:noProof/>
            <w:webHidden/>
          </w:rPr>
          <w:t>31</w:t>
        </w:r>
        <w:r w:rsidR="007E2D34">
          <w:rPr>
            <w:noProof/>
            <w:webHidden/>
          </w:rPr>
          <w:fldChar w:fldCharType="end"/>
        </w:r>
      </w:hyperlink>
    </w:p>
    <w:p w14:paraId="329694A4" w14:textId="55942D76" w:rsidR="007E2D34" w:rsidRDefault="005A0650">
      <w:pPr>
        <w:pStyle w:val="Verzeichnis4"/>
        <w:tabs>
          <w:tab w:val="left" w:pos="1320"/>
          <w:tab w:val="right" w:leader="dot" w:pos="9060"/>
        </w:tabs>
        <w:rPr>
          <w:rFonts w:asciiTheme="minorHAnsi" w:eastAsiaTheme="minorEastAsia" w:hAnsiTheme="minorHAnsi" w:cstheme="minorBidi"/>
          <w:noProof/>
          <w:sz w:val="22"/>
          <w:szCs w:val="22"/>
          <w:lang w:eastAsia="en-US"/>
        </w:rPr>
      </w:pPr>
      <w:hyperlink w:anchor="_Toc27753556" w:history="1">
        <w:r w:rsidR="007E2D34" w:rsidRPr="00E46FE7">
          <w:rPr>
            <w:rStyle w:val="Hyperlink"/>
            <w:noProof/>
          </w:rPr>
          <w:t>5.2.1.1</w:t>
        </w:r>
        <w:r w:rsidR="007E2D34">
          <w:rPr>
            <w:rFonts w:asciiTheme="minorHAnsi" w:eastAsiaTheme="minorEastAsia" w:hAnsiTheme="minorHAnsi" w:cstheme="minorBidi"/>
            <w:noProof/>
            <w:sz w:val="22"/>
            <w:szCs w:val="22"/>
            <w:lang w:eastAsia="en-US"/>
          </w:rPr>
          <w:tab/>
        </w:r>
        <w:r w:rsidR="007E2D34" w:rsidRPr="00E46FE7">
          <w:rPr>
            <w:rStyle w:val="Hyperlink"/>
            <w:noProof/>
          </w:rPr>
          <w:t xml:space="preserve">Finite Element Specific Data </w:t>
        </w:r>
        <w:r w:rsidR="007E2D34" w:rsidRPr="00E46FE7">
          <w:rPr>
            <w:rStyle w:val="Hyperlink"/>
            <w:rFonts w:ascii="Courier New" w:hAnsi="Courier New" w:cs="Courier New"/>
            <w:noProof/>
          </w:rPr>
          <w:t>&lt;femdata/&gt;</w:t>
        </w:r>
        <w:r w:rsidR="007E2D34">
          <w:rPr>
            <w:noProof/>
            <w:webHidden/>
          </w:rPr>
          <w:tab/>
        </w:r>
        <w:r w:rsidR="007E2D34">
          <w:rPr>
            <w:noProof/>
            <w:webHidden/>
          </w:rPr>
          <w:fldChar w:fldCharType="begin"/>
        </w:r>
        <w:r w:rsidR="007E2D34">
          <w:rPr>
            <w:noProof/>
            <w:webHidden/>
          </w:rPr>
          <w:instrText xml:space="preserve"> PAGEREF _Toc27753556 \h </w:instrText>
        </w:r>
        <w:r w:rsidR="007E2D34">
          <w:rPr>
            <w:noProof/>
            <w:webHidden/>
          </w:rPr>
        </w:r>
        <w:r w:rsidR="007E2D34">
          <w:rPr>
            <w:noProof/>
            <w:webHidden/>
          </w:rPr>
          <w:fldChar w:fldCharType="separate"/>
        </w:r>
        <w:r w:rsidR="00004854">
          <w:rPr>
            <w:noProof/>
            <w:webHidden/>
          </w:rPr>
          <w:t>33</w:t>
        </w:r>
        <w:r w:rsidR="007E2D34">
          <w:rPr>
            <w:noProof/>
            <w:webHidden/>
          </w:rPr>
          <w:fldChar w:fldCharType="end"/>
        </w:r>
      </w:hyperlink>
    </w:p>
    <w:p w14:paraId="55D124FA" w14:textId="29F68C49" w:rsidR="007E2D34" w:rsidRDefault="005A0650">
      <w:pPr>
        <w:pStyle w:val="Verzeichnis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7753557" w:history="1">
        <w:r w:rsidR="007E2D34" w:rsidRPr="00E46FE7">
          <w:rPr>
            <w:rStyle w:val="Hyperlink"/>
            <w:noProof/>
          </w:rPr>
          <w:t>5.3</w:t>
        </w:r>
        <w:r w:rsidR="007E2D34">
          <w:rPr>
            <w:rFonts w:asciiTheme="minorHAnsi" w:eastAsiaTheme="minorEastAsia" w:hAnsiTheme="minorHAnsi" w:cstheme="minorBidi"/>
            <w:b w:val="0"/>
            <w:bCs w:val="0"/>
            <w:noProof/>
            <w:sz w:val="22"/>
            <w:szCs w:val="22"/>
            <w:lang w:eastAsia="en-US"/>
          </w:rPr>
          <w:tab/>
        </w:r>
        <w:r w:rsidR="007E2D34" w:rsidRPr="00E46FE7">
          <w:rPr>
            <w:rStyle w:val="Hyperlink"/>
            <w:noProof/>
          </w:rPr>
          <w:t xml:space="preserve">Connection Data </w:t>
        </w:r>
        <w:r w:rsidR="007E2D34" w:rsidRPr="00E46FE7">
          <w:rPr>
            <w:rStyle w:val="Hyperlink"/>
            <w:rFonts w:ascii="Courier New" w:hAnsi="Courier New" w:cs="Courier New"/>
            <w:noProof/>
          </w:rPr>
          <w:t>&lt;connection_group/&gt;</w:t>
        </w:r>
        <w:r w:rsidR="007E2D34">
          <w:rPr>
            <w:noProof/>
            <w:webHidden/>
          </w:rPr>
          <w:tab/>
        </w:r>
        <w:r w:rsidR="007E2D34">
          <w:rPr>
            <w:noProof/>
            <w:webHidden/>
          </w:rPr>
          <w:fldChar w:fldCharType="begin"/>
        </w:r>
        <w:r w:rsidR="007E2D34">
          <w:rPr>
            <w:noProof/>
            <w:webHidden/>
          </w:rPr>
          <w:instrText xml:space="preserve"> PAGEREF _Toc27753557 \h </w:instrText>
        </w:r>
        <w:r w:rsidR="007E2D34">
          <w:rPr>
            <w:noProof/>
            <w:webHidden/>
          </w:rPr>
        </w:r>
        <w:r w:rsidR="007E2D34">
          <w:rPr>
            <w:noProof/>
            <w:webHidden/>
          </w:rPr>
          <w:fldChar w:fldCharType="separate"/>
        </w:r>
        <w:r w:rsidR="00004854">
          <w:rPr>
            <w:noProof/>
            <w:webHidden/>
          </w:rPr>
          <w:t>35</w:t>
        </w:r>
        <w:r w:rsidR="007E2D34">
          <w:rPr>
            <w:noProof/>
            <w:webHidden/>
          </w:rPr>
          <w:fldChar w:fldCharType="end"/>
        </w:r>
      </w:hyperlink>
    </w:p>
    <w:p w14:paraId="53847D03" w14:textId="6488C1AA" w:rsidR="007E2D34" w:rsidRDefault="005A0650">
      <w:pPr>
        <w:pStyle w:val="Verzeichnis3"/>
        <w:rPr>
          <w:rFonts w:asciiTheme="minorHAnsi" w:eastAsiaTheme="minorEastAsia" w:hAnsiTheme="minorHAnsi" w:cstheme="minorBidi"/>
          <w:noProof/>
          <w:sz w:val="22"/>
          <w:szCs w:val="22"/>
          <w:lang w:eastAsia="en-US"/>
        </w:rPr>
      </w:pPr>
      <w:hyperlink w:anchor="_Toc27753558" w:history="1">
        <w:r w:rsidR="007E2D34" w:rsidRPr="00E46FE7">
          <w:rPr>
            <w:rStyle w:val="Hyperlink"/>
            <w:noProof/>
          </w:rPr>
          <w:t>5.3.1</w:t>
        </w:r>
        <w:r w:rsidR="007E2D34">
          <w:rPr>
            <w:rFonts w:asciiTheme="minorHAnsi" w:eastAsiaTheme="minorEastAsia" w:hAnsiTheme="minorHAnsi" w:cstheme="minorBidi"/>
            <w:noProof/>
            <w:sz w:val="22"/>
            <w:szCs w:val="22"/>
            <w:lang w:eastAsia="en-US"/>
          </w:rPr>
          <w:tab/>
        </w:r>
        <w:r w:rsidR="007E2D34" w:rsidRPr="00E46FE7">
          <w:rPr>
            <w:rStyle w:val="Hyperlink"/>
            <w:noProof/>
          </w:rPr>
          <w:t>Connected Objects</w:t>
        </w:r>
        <w:r w:rsidR="007E2D34">
          <w:rPr>
            <w:noProof/>
            <w:webHidden/>
          </w:rPr>
          <w:tab/>
        </w:r>
        <w:r w:rsidR="007E2D34">
          <w:rPr>
            <w:noProof/>
            <w:webHidden/>
          </w:rPr>
          <w:fldChar w:fldCharType="begin"/>
        </w:r>
        <w:r w:rsidR="007E2D34">
          <w:rPr>
            <w:noProof/>
            <w:webHidden/>
          </w:rPr>
          <w:instrText xml:space="preserve"> PAGEREF _Toc27753558 \h </w:instrText>
        </w:r>
        <w:r w:rsidR="007E2D34">
          <w:rPr>
            <w:noProof/>
            <w:webHidden/>
          </w:rPr>
        </w:r>
        <w:r w:rsidR="007E2D34">
          <w:rPr>
            <w:noProof/>
            <w:webHidden/>
          </w:rPr>
          <w:fldChar w:fldCharType="separate"/>
        </w:r>
        <w:r w:rsidR="00004854">
          <w:rPr>
            <w:noProof/>
            <w:webHidden/>
          </w:rPr>
          <w:t>35</w:t>
        </w:r>
        <w:r w:rsidR="007E2D34">
          <w:rPr>
            <w:noProof/>
            <w:webHidden/>
          </w:rPr>
          <w:fldChar w:fldCharType="end"/>
        </w:r>
      </w:hyperlink>
    </w:p>
    <w:p w14:paraId="1CBCAF0A" w14:textId="0F88D4E0" w:rsidR="007E2D34" w:rsidRDefault="005A0650">
      <w:pPr>
        <w:pStyle w:val="Verzeichnis4"/>
        <w:tabs>
          <w:tab w:val="left" w:pos="1320"/>
          <w:tab w:val="right" w:leader="dot" w:pos="9060"/>
        </w:tabs>
        <w:rPr>
          <w:rFonts w:asciiTheme="minorHAnsi" w:eastAsiaTheme="minorEastAsia" w:hAnsiTheme="minorHAnsi" w:cstheme="minorBidi"/>
          <w:noProof/>
          <w:sz w:val="22"/>
          <w:szCs w:val="22"/>
          <w:lang w:eastAsia="en-US"/>
        </w:rPr>
      </w:pPr>
      <w:hyperlink w:anchor="_Toc27753559" w:history="1">
        <w:r w:rsidR="007E2D34" w:rsidRPr="00E46FE7">
          <w:rPr>
            <w:rStyle w:val="Hyperlink"/>
            <w:noProof/>
          </w:rPr>
          <w:t>5.3.1.1</w:t>
        </w:r>
        <w:r w:rsidR="007E2D34">
          <w:rPr>
            <w:rFonts w:asciiTheme="minorHAnsi" w:eastAsiaTheme="minorEastAsia" w:hAnsiTheme="minorHAnsi" w:cstheme="minorBidi"/>
            <w:noProof/>
            <w:sz w:val="22"/>
            <w:szCs w:val="22"/>
            <w:lang w:eastAsia="en-US"/>
          </w:rPr>
          <w:tab/>
        </w:r>
        <w:r w:rsidR="007E2D34" w:rsidRPr="00E46FE7">
          <w:rPr>
            <w:rStyle w:val="Hyperlink"/>
            <w:noProof/>
          </w:rPr>
          <w:t xml:space="preserve">Element </w:t>
        </w:r>
        <w:r w:rsidR="007E2D34" w:rsidRPr="00E46FE7">
          <w:rPr>
            <w:rStyle w:val="Hyperlink"/>
            <w:rFonts w:ascii="Courier New" w:hAnsi="Courier New" w:cs="Courier New"/>
            <w:noProof/>
          </w:rPr>
          <w:t>&lt;part/&gt;</w:t>
        </w:r>
        <w:r w:rsidR="007E2D34">
          <w:rPr>
            <w:noProof/>
            <w:webHidden/>
          </w:rPr>
          <w:tab/>
        </w:r>
        <w:r w:rsidR="007E2D34">
          <w:rPr>
            <w:noProof/>
            <w:webHidden/>
          </w:rPr>
          <w:fldChar w:fldCharType="begin"/>
        </w:r>
        <w:r w:rsidR="007E2D34">
          <w:rPr>
            <w:noProof/>
            <w:webHidden/>
          </w:rPr>
          <w:instrText xml:space="preserve"> PAGEREF _Toc27753559 \h </w:instrText>
        </w:r>
        <w:r w:rsidR="007E2D34">
          <w:rPr>
            <w:noProof/>
            <w:webHidden/>
          </w:rPr>
        </w:r>
        <w:r w:rsidR="007E2D34">
          <w:rPr>
            <w:noProof/>
            <w:webHidden/>
          </w:rPr>
          <w:fldChar w:fldCharType="separate"/>
        </w:r>
        <w:r w:rsidR="00004854">
          <w:rPr>
            <w:noProof/>
            <w:webHidden/>
          </w:rPr>
          <w:t>35</w:t>
        </w:r>
        <w:r w:rsidR="007E2D34">
          <w:rPr>
            <w:noProof/>
            <w:webHidden/>
          </w:rPr>
          <w:fldChar w:fldCharType="end"/>
        </w:r>
      </w:hyperlink>
    </w:p>
    <w:p w14:paraId="0D93C909" w14:textId="3C799FB2" w:rsidR="007E2D34" w:rsidRDefault="005A0650">
      <w:pPr>
        <w:pStyle w:val="Verzeichnis4"/>
        <w:tabs>
          <w:tab w:val="left" w:pos="1320"/>
          <w:tab w:val="right" w:leader="dot" w:pos="9060"/>
        </w:tabs>
        <w:rPr>
          <w:rFonts w:asciiTheme="minorHAnsi" w:eastAsiaTheme="minorEastAsia" w:hAnsiTheme="minorHAnsi" w:cstheme="minorBidi"/>
          <w:noProof/>
          <w:sz w:val="22"/>
          <w:szCs w:val="22"/>
          <w:lang w:eastAsia="en-US"/>
        </w:rPr>
      </w:pPr>
      <w:hyperlink w:anchor="_Toc27753560" w:history="1">
        <w:r w:rsidR="007E2D34" w:rsidRPr="00E46FE7">
          <w:rPr>
            <w:rStyle w:val="Hyperlink"/>
            <w:noProof/>
          </w:rPr>
          <w:t>5.3.1.2</w:t>
        </w:r>
        <w:r w:rsidR="007E2D34">
          <w:rPr>
            <w:rFonts w:asciiTheme="minorHAnsi" w:eastAsiaTheme="minorEastAsia" w:hAnsiTheme="minorHAnsi" w:cstheme="minorBidi"/>
            <w:noProof/>
            <w:sz w:val="22"/>
            <w:szCs w:val="22"/>
            <w:lang w:eastAsia="en-US"/>
          </w:rPr>
          <w:tab/>
        </w:r>
        <w:r w:rsidR="007E2D34" w:rsidRPr="00E46FE7">
          <w:rPr>
            <w:rStyle w:val="Hyperlink"/>
            <w:noProof/>
          </w:rPr>
          <w:t xml:space="preserve">Element </w:t>
        </w:r>
        <w:r w:rsidR="007E2D34" w:rsidRPr="00E46FE7">
          <w:rPr>
            <w:rStyle w:val="Hyperlink"/>
            <w:rFonts w:ascii="Courier New" w:hAnsi="Courier New" w:cs="Courier New"/>
            <w:noProof/>
          </w:rPr>
          <w:t>&lt;assy/&gt;</w:t>
        </w:r>
        <w:r w:rsidR="007E2D34">
          <w:rPr>
            <w:noProof/>
            <w:webHidden/>
          </w:rPr>
          <w:tab/>
        </w:r>
        <w:r w:rsidR="007E2D34">
          <w:rPr>
            <w:noProof/>
            <w:webHidden/>
          </w:rPr>
          <w:fldChar w:fldCharType="begin"/>
        </w:r>
        <w:r w:rsidR="007E2D34">
          <w:rPr>
            <w:noProof/>
            <w:webHidden/>
          </w:rPr>
          <w:instrText xml:space="preserve"> PAGEREF _Toc27753560 \h </w:instrText>
        </w:r>
        <w:r w:rsidR="007E2D34">
          <w:rPr>
            <w:noProof/>
            <w:webHidden/>
          </w:rPr>
        </w:r>
        <w:r w:rsidR="007E2D34">
          <w:rPr>
            <w:noProof/>
            <w:webHidden/>
          </w:rPr>
          <w:fldChar w:fldCharType="separate"/>
        </w:r>
        <w:r w:rsidR="00004854">
          <w:rPr>
            <w:noProof/>
            <w:webHidden/>
          </w:rPr>
          <w:t>36</w:t>
        </w:r>
        <w:r w:rsidR="007E2D34">
          <w:rPr>
            <w:noProof/>
            <w:webHidden/>
          </w:rPr>
          <w:fldChar w:fldCharType="end"/>
        </w:r>
      </w:hyperlink>
    </w:p>
    <w:p w14:paraId="79940CCC" w14:textId="3B7A7FF8" w:rsidR="007E2D34" w:rsidRDefault="005A0650">
      <w:pPr>
        <w:pStyle w:val="Verzeichnis4"/>
        <w:tabs>
          <w:tab w:val="left" w:pos="1320"/>
          <w:tab w:val="right" w:leader="dot" w:pos="9060"/>
        </w:tabs>
        <w:rPr>
          <w:rFonts w:asciiTheme="minorHAnsi" w:eastAsiaTheme="minorEastAsia" w:hAnsiTheme="minorHAnsi" w:cstheme="minorBidi"/>
          <w:noProof/>
          <w:sz w:val="22"/>
          <w:szCs w:val="22"/>
          <w:lang w:eastAsia="en-US"/>
        </w:rPr>
      </w:pPr>
      <w:hyperlink w:anchor="_Toc27753561" w:history="1">
        <w:r w:rsidR="007E2D34" w:rsidRPr="00E46FE7">
          <w:rPr>
            <w:rStyle w:val="Hyperlink"/>
            <w:noProof/>
          </w:rPr>
          <w:t>5.3.1.3</w:t>
        </w:r>
        <w:r w:rsidR="007E2D34">
          <w:rPr>
            <w:rFonts w:asciiTheme="minorHAnsi" w:eastAsiaTheme="minorEastAsia" w:hAnsiTheme="minorHAnsi" w:cstheme="minorBidi"/>
            <w:noProof/>
            <w:sz w:val="22"/>
            <w:szCs w:val="22"/>
            <w:lang w:eastAsia="en-US"/>
          </w:rPr>
          <w:tab/>
        </w:r>
        <w:r w:rsidR="007E2D34" w:rsidRPr="00E46FE7">
          <w:rPr>
            <w:rStyle w:val="Hyperlink"/>
            <w:noProof/>
          </w:rPr>
          <w:t>Special Topological situations</w:t>
        </w:r>
        <w:r w:rsidR="007E2D34">
          <w:rPr>
            <w:noProof/>
            <w:webHidden/>
          </w:rPr>
          <w:tab/>
        </w:r>
        <w:r w:rsidR="007E2D34">
          <w:rPr>
            <w:noProof/>
            <w:webHidden/>
          </w:rPr>
          <w:fldChar w:fldCharType="begin"/>
        </w:r>
        <w:r w:rsidR="007E2D34">
          <w:rPr>
            <w:noProof/>
            <w:webHidden/>
          </w:rPr>
          <w:instrText xml:space="preserve"> PAGEREF _Toc27753561 \h </w:instrText>
        </w:r>
        <w:r w:rsidR="007E2D34">
          <w:rPr>
            <w:noProof/>
            <w:webHidden/>
          </w:rPr>
        </w:r>
        <w:r w:rsidR="007E2D34">
          <w:rPr>
            <w:noProof/>
            <w:webHidden/>
          </w:rPr>
          <w:fldChar w:fldCharType="separate"/>
        </w:r>
        <w:r w:rsidR="00004854">
          <w:rPr>
            <w:noProof/>
            <w:webHidden/>
          </w:rPr>
          <w:t>37</w:t>
        </w:r>
        <w:r w:rsidR="007E2D34">
          <w:rPr>
            <w:noProof/>
            <w:webHidden/>
          </w:rPr>
          <w:fldChar w:fldCharType="end"/>
        </w:r>
      </w:hyperlink>
    </w:p>
    <w:p w14:paraId="3FBBE698" w14:textId="4C84F315" w:rsidR="007E2D34" w:rsidRDefault="005A0650">
      <w:pPr>
        <w:pStyle w:val="Verzeichnis3"/>
        <w:rPr>
          <w:rFonts w:asciiTheme="minorHAnsi" w:eastAsiaTheme="minorEastAsia" w:hAnsiTheme="minorHAnsi" w:cstheme="minorBidi"/>
          <w:noProof/>
          <w:sz w:val="22"/>
          <w:szCs w:val="22"/>
          <w:lang w:eastAsia="en-US"/>
        </w:rPr>
      </w:pPr>
      <w:hyperlink w:anchor="_Toc27753562" w:history="1">
        <w:r w:rsidR="007E2D34" w:rsidRPr="00E46FE7">
          <w:rPr>
            <w:rStyle w:val="Hyperlink"/>
            <w:noProof/>
          </w:rPr>
          <w:t>5.3.2</w:t>
        </w:r>
        <w:r w:rsidR="007E2D34">
          <w:rPr>
            <w:rFonts w:asciiTheme="minorHAnsi" w:eastAsiaTheme="minorEastAsia" w:hAnsiTheme="minorHAnsi" w:cstheme="minorBidi"/>
            <w:noProof/>
            <w:sz w:val="22"/>
            <w:szCs w:val="22"/>
            <w:lang w:eastAsia="en-US"/>
          </w:rPr>
          <w:tab/>
        </w:r>
        <w:r w:rsidR="007E2D34" w:rsidRPr="00E46FE7">
          <w:rPr>
            <w:rStyle w:val="Hyperlink"/>
            <w:noProof/>
          </w:rPr>
          <w:t>Contacts and Friction</w:t>
        </w:r>
        <w:r w:rsidR="007E2D34">
          <w:rPr>
            <w:noProof/>
            <w:webHidden/>
          </w:rPr>
          <w:tab/>
        </w:r>
        <w:r w:rsidR="007E2D34">
          <w:rPr>
            <w:noProof/>
            <w:webHidden/>
          </w:rPr>
          <w:fldChar w:fldCharType="begin"/>
        </w:r>
        <w:r w:rsidR="007E2D34">
          <w:rPr>
            <w:noProof/>
            <w:webHidden/>
          </w:rPr>
          <w:instrText xml:space="preserve"> PAGEREF _Toc27753562 \h </w:instrText>
        </w:r>
        <w:r w:rsidR="007E2D34">
          <w:rPr>
            <w:noProof/>
            <w:webHidden/>
          </w:rPr>
        </w:r>
        <w:r w:rsidR="007E2D34">
          <w:rPr>
            <w:noProof/>
            <w:webHidden/>
          </w:rPr>
          <w:fldChar w:fldCharType="separate"/>
        </w:r>
        <w:r w:rsidR="00004854">
          <w:rPr>
            <w:noProof/>
            <w:webHidden/>
          </w:rPr>
          <w:t>40</w:t>
        </w:r>
        <w:r w:rsidR="007E2D34">
          <w:rPr>
            <w:noProof/>
            <w:webHidden/>
          </w:rPr>
          <w:fldChar w:fldCharType="end"/>
        </w:r>
      </w:hyperlink>
    </w:p>
    <w:p w14:paraId="268A320F" w14:textId="595B7236" w:rsidR="007E2D34" w:rsidRDefault="005A0650">
      <w:pPr>
        <w:pStyle w:val="Verzeichnis4"/>
        <w:tabs>
          <w:tab w:val="left" w:pos="1320"/>
          <w:tab w:val="right" w:leader="dot" w:pos="9060"/>
        </w:tabs>
        <w:rPr>
          <w:rFonts w:asciiTheme="minorHAnsi" w:eastAsiaTheme="minorEastAsia" w:hAnsiTheme="minorHAnsi" w:cstheme="minorBidi"/>
          <w:noProof/>
          <w:sz w:val="22"/>
          <w:szCs w:val="22"/>
          <w:lang w:eastAsia="en-US"/>
        </w:rPr>
      </w:pPr>
      <w:hyperlink w:anchor="_Toc27753563" w:history="1">
        <w:r w:rsidR="007E2D34" w:rsidRPr="00E46FE7">
          <w:rPr>
            <w:rStyle w:val="Hyperlink"/>
            <w:noProof/>
          </w:rPr>
          <w:t>5.3.2.1</w:t>
        </w:r>
        <w:r w:rsidR="007E2D34">
          <w:rPr>
            <w:rFonts w:asciiTheme="minorHAnsi" w:eastAsiaTheme="minorEastAsia" w:hAnsiTheme="minorHAnsi" w:cstheme="minorBidi"/>
            <w:noProof/>
            <w:sz w:val="22"/>
            <w:szCs w:val="22"/>
            <w:lang w:eastAsia="en-US"/>
          </w:rPr>
          <w:tab/>
        </w:r>
        <w:r w:rsidR="007E2D34" w:rsidRPr="00E46FE7">
          <w:rPr>
            <w:rStyle w:val="Hyperlink"/>
            <w:noProof/>
          </w:rPr>
          <w:t xml:space="preserve">Element </w:t>
        </w:r>
        <w:r w:rsidR="007E2D34" w:rsidRPr="00E46FE7">
          <w:rPr>
            <w:rStyle w:val="Hyperlink"/>
            <w:rFonts w:ascii="Courier New" w:hAnsi="Courier New" w:cs="Courier New"/>
            <w:i/>
            <w:noProof/>
          </w:rPr>
          <w:t>&lt;contact_list/&gt;</w:t>
        </w:r>
        <w:r w:rsidR="007E2D34">
          <w:rPr>
            <w:noProof/>
            <w:webHidden/>
          </w:rPr>
          <w:tab/>
        </w:r>
        <w:r w:rsidR="007E2D34">
          <w:rPr>
            <w:noProof/>
            <w:webHidden/>
          </w:rPr>
          <w:fldChar w:fldCharType="begin"/>
        </w:r>
        <w:r w:rsidR="007E2D34">
          <w:rPr>
            <w:noProof/>
            <w:webHidden/>
          </w:rPr>
          <w:instrText xml:space="preserve"> PAGEREF _Toc27753563 \h </w:instrText>
        </w:r>
        <w:r w:rsidR="007E2D34">
          <w:rPr>
            <w:noProof/>
            <w:webHidden/>
          </w:rPr>
        </w:r>
        <w:r w:rsidR="007E2D34">
          <w:rPr>
            <w:noProof/>
            <w:webHidden/>
          </w:rPr>
          <w:fldChar w:fldCharType="separate"/>
        </w:r>
        <w:r w:rsidR="00004854">
          <w:rPr>
            <w:noProof/>
            <w:webHidden/>
          </w:rPr>
          <w:t>40</w:t>
        </w:r>
        <w:r w:rsidR="007E2D34">
          <w:rPr>
            <w:noProof/>
            <w:webHidden/>
          </w:rPr>
          <w:fldChar w:fldCharType="end"/>
        </w:r>
      </w:hyperlink>
    </w:p>
    <w:p w14:paraId="1EAF1EF3" w14:textId="4A284A23" w:rsidR="007E2D34" w:rsidRDefault="005A0650">
      <w:pPr>
        <w:pStyle w:val="Verzeichnis4"/>
        <w:tabs>
          <w:tab w:val="left" w:pos="1320"/>
          <w:tab w:val="right" w:leader="dot" w:pos="9060"/>
        </w:tabs>
        <w:rPr>
          <w:rFonts w:asciiTheme="minorHAnsi" w:eastAsiaTheme="minorEastAsia" w:hAnsiTheme="minorHAnsi" w:cstheme="minorBidi"/>
          <w:noProof/>
          <w:sz w:val="22"/>
          <w:szCs w:val="22"/>
          <w:lang w:eastAsia="en-US"/>
        </w:rPr>
      </w:pPr>
      <w:hyperlink w:anchor="_Toc27753564" w:history="1">
        <w:r w:rsidR="007E2D34" w:rsidRPr="00E46FE7">
          <w:rPr>
            <w:rStyle w:val="Hyperlink"/>
            <w:noProof/>
          </w:rPr>
          <w:t>5.3.2.2</w:t>
        </w:r>
        <w:r w:rsidR="007E2D34">
          <w:rPr>
            <w:rFonts w:asciiTheme="minorHAnsi" w:eastAsiaTheme="minorEastAsia" w:hAnsiTheme="minorHAnsi" w:cstheme="minorBidi"/>
            <w:noProof/>
            <w:sz w:val="22"/>
            <w:szCs w:val="22"/>
            <w:lang w:eastAsia="en-US"/>
          </w:rPr>
          <w:tab/>
        </w:r>
        <w:r w:rsidR="007E2D34" w:rsidRPr="00E46FE7">
          <w:rPr>
            <w:rStyle w:val="Hyperlink"/>
            <w:noProof/>
          </w:rPr>
          <w:t xml:space="preserve">Element </w:t>
        </w:r>
        <w:r w:rsidR="007E2D34" w:rsidRPr="00E46FE7">
          <w:rPr>
            <w:rStyle w:val="Hyperlink"/>
            <w:rFonts w:ascii="Courier New" w:hAnsi="Courier New" w:cs="Courier New"/>
            <w:i/>
            <w:noProof/>
          </w:rPr>
          <w:t>&lt;contact/&gt;</w:t>
        </w:r>
        <w:r w:rsidR="007E2D34">
          <w:rPr>
            <w:noProof/>
            <w:webHidden/>
          </w:rPr>
          <w:tab/>
        </w:r>
        <w:r w:rsidR="007E2D34">
          <w:rPr>
            <w:noProof/>
            <w:webHidden/>
          </w:rPr>
          <w:fldChar w:fldCharType="begin"/>
        </w:r>
        <w:r w:rsidR="007E2D34">
          <w:rPr>
            <w:noProof/>
            <w:webHidden/>
          </w:rPr>
          <w:instrText xml:space="preserve"> PAGEREF _Toc27753564 \h </w:instrText>
        </w:r>
        <w:r w:rsidR="007E2D34">
          <w:rPr>
            <w:noProof/>
            <w:webHidden/>
          </w:rPr>
        </w:r>
        <w:r w:rsidR="007E2D34">
          <w:rPr>
            <w:noProof/>
            <w:webHidden/>
          </w:rPr>
          <w:fldChar w:fldCharType="separate"/>
        </w:r>
        <w:r w:rsidR="00004854">
          <w:rPr>
            <w:noProof/>
            <w:webHidden/>
          </w:rPr>
          <w:t>40</w:t>
        </w:r>
        <w:r w:rsidR="007E2D34">
          <w:rPr>
            <w:noProof/>
            <w:webHidden/>
          </w:rPr>
          <w:fldChar w:fldCharType="end"/>
        </w:r>
      </w:hyperlink>
    </w:p>
    <w:p w14:paraId="3F431E47" w14:textId="4FB99D8C" w:rsidR="007E2D34" w:rsidRDefault="005A0650">
      <w:pPr>
        <w:pStyle w:val="Verzeichnis4"/>
        <w:tabs>
          <w:tab w:val="left" w:pos="1320"/>
          <w:tab w:val="right" w:leader="dot" w:pos="9060"/>
        </w:tabs>
        <w:rPr>
          <w:rFonts w:asciiTheme="minorHAnsi" w:eastAsiaTheme="minorEastAsia" w:hAnsiTheme="minorHAnsi" w:cstheme="minorBidi"/>
          <w:noProof/>
          <w:sz w:val="22"/>
          <w:szCs w:val="22"/>
          <w:lang w:eastAsia="en-US"/>
        </w:rPr>
      </w:pPr>
      <w:hyperlink w:anchor="_Toc27753565" w:history="1">
        <w:r w:rsidR="007E2D34" w:rsidRPr="00E46FE7">
          <w:rPr>
            <w:rStyle w:val="Hyperlink"/>
            <w:i/>
            <w:noProof/>
          </w:rPr>
          <w:t>5.3.2.3</w:t>
        </w:r>
        <w:r w:rsidR="007E2D34">
          <w:rPr>
            <w:rFonts w:asciiTheme="minorHAnsi" w:eastAsiaTheme="minorEastAsia" w:hAnsiTheme="minorHAnsi" w:cstheme="minorBidi"/>
            <w:noProof/>
            <w:sz w:val="22"/>
            <w:szCs w:val="22"/>
            <w:lang w:eastAsia="en-US"/>
          </w:rPr>
          <w:tab/>
        </w:r>
        <w:r w:rsidR="007E2D34" w:rsidRPr="00E46FE7">
          <w:rPr>
            <w:rStyle w:val="Hyperlink"/>
            <w:noProof/>
          </w:rPr>
          <w:t xml:space="preserve">Element </w:t>
        </w:r>
        <w:r w:rsidR="007E2D34" w:rsidRPr="00E46FE7">
          <w:rPr>
            <w:rStyle w:val="Hyperlink"/>
            <w:rFonts w:ascii="Courier New" w:hAnsi="Courier New" w:cs="Courier New"/>
            <w:i/>
            <w:noProof/>
          </w:rPr>
          <w:t>&lt;partner/&gt;</w:t>
        </w:r>
        <w:r w:rsidR="007E2D34">
          <w:rPr>
            <w:noProof/>
            <w:webHidden/>
          </w:rPr>
          <w:tab/>
        </w:r>
        <w:r w:rsidR="007E2D34">
          <w:rPr>
            <w:noProof/>
            <w:webHidden/>
          </w:rPr>
          <w:fldChar w:fldCharType="begin"/>
        </w:r>
        <w:r w:rsidR="007E2D34">
          <w:rPr>
            <w:noProof/>
            <w:webHidden/>
          </w:rPr>
          <w:instrText xml:space="preserve"> PAGEREF _Toc27753565 \h </w:instrText>
        </w:r>
        <w:r w:rsidR="007E2D34">
          <w:rPr>
            <w:noProof/>
            <w:webHidden/>
          </w:rPr>
        </w:r>
        <w:r w:rsidR="007E2D34">
          <w:rPr>
            <w:noProof/>
            <w:webHidden/>
          </w:rPr>
          <w:fldChar w:fldCharType="separate"/>
        </w:r>
        <w:r w:rsidR="00004854">
          <w:rPr>
            <w:noProof/>
            <w:webHidden/>
          </w:rPr>
          <w:t>40</w:t>
        </w:r>
        <w:r w:rsidR="007E2D34">
          <w:rPr>
            <w:noProof/>
            <w:webHidden/>
          </w:rPr>
          <w:fldChar w:fldCharType="end"/>
        </w:r>
      </w:hyperlink>
    </w:p>
    <w:p w14:paraId="0CED6702" w14:textId="440445DE" w:rsidR="007E2D34" w:rsidRDefault="005A0650">
      <w:pPr>
        <w:pStyle w:val="Verzeichnis4"/>
        <w:tabs>
          <w:tab w:val="left" w:pos="1320"/>
          <w:tab w:val="right" w:leader="dot" w:pos="9060"/>
        </w:tabs>
        <w:rPr>
          <w:rFonts w:asciiTheme="minorHAnsi" w:eastAsiaTheme="minorEastAsia" w:hAnsiTheme="minorHAnsi" w:cstheme="minorBidi"/>
          <w:noProof/>
          <w:sz w:val="22"/>
          <w:szCs w:val="22"/>
          <w:lang w:eastAsia="en-US"/>
        </w:rPr>
      </w:pPr>
      <w:hyperlink w:anchor="_Toc27753566" w:history="1">
        <w:r w:rsidR="007E2D34" w:rsidRPr="00E46FE7">
          <w:rPr>
            <w:rStyle w:val="Hyperlink"/>
            <w:i/>
            <w:noProof/>
          </w:rPr>
          <w:t>5.3.2.4</w:t>
        </w:r>
        <w:r w:rsidR="007E2D34">
          <w:rPr>
            <w:rFonts w:asciiTheme="minorHAnsi" w:eastAsiaTheme="minorEastAsia" w:hAnsiTheme="minorHAnsi" w:cstheme="minorBidi"/>
            <w:noProof/>
            <w:sz w:val="22"/>
            <w:szCs w:val="22"/>
            <w:lang w:eastAsia="en-US"/>
          </w:rPr>
          <w:tab/>
        </w:r>
        <w:r w:rsidR="007E2D34" w:rsidRPr="00E46FE7">
          <w:rPr>
            <w:rStyle w:val="Hyperlink"/>
            <w:noProof/>
          </w:rPr>
          <w:t xml:space="preserve">Element </w:t>
        </w:r>
        <w:r w:rsidR="007E2D34" w:rsidRPr="00E46FE7">
          <w:rPr>
            <w:rStyle w:val="Hyperlink"/>
            <w:rFonts w:ascii="Courier New" w:hAnsi="Courier New" w:cs="Courier New"/>
            <w:i/>
            <w:noProof/>
          </w:rPr>
          <w:t>&lt;coefficients/&gt;</w:t>
        </w:r>
        <w:r w:rsidR="007E2D34">
          <w:rPr>
            <w:noProof/>
            <w:webHidden/>
          </w:rPr>
          <w:tab/>
        </w:r>
        <w:r w:rsidR="007E2D34">
          <w:rPr>
            <w:noProof/>
            <w:webHidden/>
          </w:rPr>
          <w:fldChar w:fldCharType="begin"/>
        </w:r>
        <w:r w:rsidR="007E2D34">
          <w:rPr>
            <w:noProof/>
            <w:webHidden/>
          </w:rPr>
          <w:instrText xml:space="preserve"> PAGEREF _Toc27753566 \h </w:instrText>
        </w:r>
        <w:r w:rsidR="007E2D34">
          <w:rPr>
            <w:noProof/>
            <w:webHidden/>
          </w:rPr>
        </w:r>
        <w:r w:rsidR="007E2D34">
          <w:rPr>
            <w:noProof/>
            <w:webHidden/>
          </w:rPr>
          <w:fldChar w:fldCharType="separate"/>
        </w:r>
        <w:r w:rsidR="00004854">
          <w:rPr>
            <w:noProof/>
            <w:webHidden/>
          </w:rPr>
          <w:t>41</w:t>
        </w:r>
        <w:r w:rsidR="007E2D34">
          <w:rPr>
            <w:noProof/>
            <w:webHidden/>
          </w:rPr>
          <w:fldChar w:fldCharType="end"/>
        </w:r>
      </w:hyperlink>
    </w:p>
    <w:p w14:paraId="0A9569B5" w14:textId="5C0FE68C" w:rsidR="007E2D34" w:rsidRDefault="005A0650">
      <w:pPr>
        <w:pStyle w:val="Verzeichnis4"/>
        <w:tabs>
          <w:tab w:val="left" w:pos="1320"/>
          <w:tab w:val="right" w:leader="dot" w:pos="9060"/>
        </w:tabs>
        <w:rPr>
          <w:rFonts w:asciiTheme="minorHAnsi" w:eastAsiaTheme="minorEastAsia" w:hAnsiTheme="minorHAnsi" w:cstheme="minorBidi"/>
          <w:noProof/>
          <w:sz w:val="22"/>
          <w:szCs w:val="22"/>
          <w:lang w:eastAsia="en-US"/>
        </w:rPr>
      </w:pPr>
      <w:hyperlink w:anchor="_Toc27753567" w:history="1">
        <w:r w:rsidR="007E2D34" w:rsidRPr="00E46FE7">
          <w:rPr>
            <w:rStyle w:val="Hyperlink"/>
            <w:noProof/>
          </w:rPr>
          <w:t>5.3.2.5</w:t>
        </w:r>
        <w:r w:rsidR="007E2D34">
          <w:rPr>
            <w:rFonts w:asciiTheme="minorHAnsi" w:eastAsiaTheme="minorEastAsia" w:hAnsiTheme="minorHAnsi" w:cstheme="minorBidi"/>
            <w:noProof/>
            <w:sz w:val="22"/>
            <w:szCs w:val="22"/>
            <w:lang w:eastAsia="en-US"/>
          </w:rPr>
          <w:tab/>
        </w:r>
        <w:r w:rsidR="007E2D34" w:rsidRPr="00E46FE7">
          <w:rPr>
            <w:rStyle w:val="Hyperlink"/>
            <w:noProof/>
          </w:rPr>
          <w:t>Local Contact Properties</w:t>
        </w:r>
        <w:r w:rsidR="007E2D34">
          <w:rPr>
            <w:noProof/>
            <w:webHidden/>
          </w:rPr>
          <w:tab/>
        </w:r>
        <w:r w:rsidR="007E2D34">
          <w:rPr>
            <w:noProof/>
            <w:webHidden/>
          </w:rPr>
          <w:fldChar w:fldCharType="begin"/>
        </w:r>
        <w:r w:rsidR="007E2D34">
          <w:rPr>
            <w:noProof/>
            <w:webHidden/>
          </w:rPr>
          <w:instrText xml:space="preserve"> PAGEREF _Toc27753567 \h </w:instrText>
        </w:r>
        <w:r w:rsidR="007E2D34">
          <w:rPr>
            <w:noProof/>
            <w:webHidden/>
          </w:rPr>
        </w:r>
        <w:r w:rsidR="007E2D34">
          <w:rPr>
            <w:noProof/>
            <w:webHidden/>
          </w:rPr>
          <w:fldChar w:fldCharType="separate"/>
        </w:r>
        <w:r w:rsidR="00004854">
          <w:rPr>
            <w:noProof/>
            <w:webHidden/>
          </w:rPr>
          <w:t>41</w:t>
        </w:r>
        <w:r w:rsidR="007E2D34">
          <w:rPr>
            <w:noProof/>
            <w:webHidden/>
          </w:rPr>
          <w:fldChar w:fldCharType="end"/>
        </w:r>
      </w:hyperlink>
    </w:p>
    <w:p w14:paraId="2104FE27" w14:textId="1D4426E8" w:rsidR="007E2D34" w:rsidRDefault="005A0650">
      <w:pPr>
        <w:pStyle w:val="Verzeichnis3"/>
        <w:rPr>
          <w:rFonts w:asciiTheme="minorHAnsi" w:eastAsiaTheme="minorEastAsia" w:hAnsiTheme="minorHAnsi" w:cstheme="minorBidi"/>
          <w:noProof/>
          <w:sz w:val="22"/>
          <w:szCs w:val="22"/>
          <w:lang w:eastAsia="en-US"/>
        </w:rPr>
      </w:pPr>
      <w:hyperlink w:anchor="_Toc27753568" w:history="1">
        <w:r w:rsidR="007E2D34" w:rsidRPr="00E46FE7">
          <w:rPr>
            <w:rStyle w:val="Hyperlink"/>
            <w:noProof/>
          </w:rPr>
          <w:t>5.3.3</w:t>
        </w:r>
        <w:r w:rsidR="007E2D34">
          <w:rPr>
            <w:rFonts w:asciiTheme="minorHAnsi" w:eastAsiaTheme="minorEastAsia" w:hAnsiTheme="minorHAnsi" w:cstheme="minorBidi"/>
            <w:noProof/>
            <w:sz w:val="22"/>
            <w:szCs w:val="22"/>
            <w:lang w:eastAsia="en-US"/>
          </w:rPr>
          <w:tab/>
        </w:r>
        <w:r w:rsidR="007E2D34" w:rsidRPr="00E46FE7">
          <w:rPr>
            <w:rStyle w:val="Hyperlink"/>
            <w:noProof/>
          </w:rPr>
          <w:t>Joints</w:t>
        </w:r>
        <w:r w:rsidR="007E2D34">
          <w:rPr>
            <w:noProof/>
            <w:webHidden/>
          </w:rPr>
          <w:tab/>
        </w:r>
        <w:r w:rsidR="007E2D34">
          <w:rPr>
            <w:noProof/>
            <w:webHidden/>
          </w:rPr>
          <w:fldChar w:fldCharType="begin"/>
        </w:r>
        <w:r w:rsidR="007E2D34">
          <w:rPr>
            <w:noProof/>
            <w:webHidden/>
          </w:rPr>
          <w:instrText xml:space="preserve"> PAGEREF _Toc27753568 \h </w:instrText>
        </w:r>
        <w:r w:rsidR="007E2D34">
          <w:rPr>
            <w:noProof/>
            <w:webHidden/>
          </w:rPr>
        </w:r>
        <w:r w:rsidR="007E2D34">
          <w:rPr>
            <w:noProof/>
            <w:webHidden/>
          </w:rPr>
          <w:fldChar w:fldCharType="separate"/>
        </w:r>
        <w:r w:rsidR="00004854">
          <w:rPr>
            <w:noProof/>
            <w:webHidden/>
          </w:rPr>
          <w:t>41</w:t>
        </w:r>
        <w:r w:rsidR="007E2D34">
          <w:rPr>
            <w:noProof/>
            <w:webHidden/>
          </w:rPr>
          <w:fldChar w:fldCharType="end"/>
        </w:r>
      </w:hyperlink>
    </w:p>
    <w:p w14:paraId="5796D6E3" w14:textId="2CE9A668" w:rsidR="007E2D34" w:rsidRDefault="005A0650">
      <w:pPr>
        <w:pStyle w:val="Verzeichnis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7753569" w:history="1">
        <w:r w:rsidR="007E2D34" w:rsidRPr="00E46FE7">
          <w:rPr>
            <w:rStyle w:val="Hyperlink"/>
            <w:noProof/>
          </w:rPr>
          <w:t>5.4</w:t>
        </w:r>
        <w:r w:rsidR="007E2D34">
          <w:rPr>
            <w:rFonts w:asciiTheme="minorHAnsi" w:eastAsiaTheme="minorEastAsia" w:hAnsiTheme="minorHAnsi" w:cstheme="minorBidi"/>
            <w:b w:val="0"/>
            <w:bCs w:val="0"/>
            <w:noProof/>
            <w:sz w:val="22"/>
            <w:szCs w:val="22"/>
            <w:lang w:eastAsia="en-US"/>
          </w:rPr>
          <w:tab/>
        </w:r>
        <w:r w:rsidR="007E2D34" w:rsidRPr="00E46FE7">
          <w:rPr>
            <w:rStyle w:val="Hyperlink"/>
            <w:noProof/>
          </w:rPr>
          <w:t>A Minimalistic Example of a χMCF file</w:t>
        </w:r>
        <w:r w:rsidR="007E2D34">
          <w:rPr>
            <w:noProof/>
            <w:webHidden/>
          </w:rPr>
          <w:tab/>
        </w:r>
        <w:r w:rsidR="007E2D34">
          <w:rPr>
            <w:noProof/>
            <w:webHidden/>
          </w:rPr>
          <w:fldChar w:fldCharType="begin"/>
        </w:r>
        <w:r w:rsidR="007E2D34">
          <w:rPr>
            <w:noProof/>
            <w:webHidden/>
          </w:rPr>
          <w:instrText xml:space="preserve"> PAGEREF _Toc27753569 \h </w:instrText>
        </w:r>
        <w:r w:rsidR="007E2D34">
          <w:rPr>
            <w:noProof/>
            <w:webHidden/>
          </w:rPr>
        </w:r>
        <w:r w:rsidR="007E2D34">
          <w:rPr>
            <w:noProof/>
            <w:webHidden/>
          </w:rPr>
          <w:fldChar w:fldCharType="separate"/>
        </w:r>
        <w:r w:rsidR="00004854">
          <w:rPr>
            <w:noProof/>
            <w:webHidden/>
          </w:rPr>
          <w:t>43</w:t>
        </w:r>
        <w:r w:rsidR="007E2D34">
          <w:rPr>
            <w:noProof/>
            <w:webHidden/>
          </w:rPr>
          <w:fldChar w:fldCharType="end"/>
        </w:r>
      </w:hyperlink>
    </w:p>
    <w:p w14:paraId="50BEAF8F" w14:textId="4878DF81" w:rsidR="007E2D34" w:rsidRDefault="005A0650">
      <w:pPr>
        <w:pStyle w:val="Verzeichnis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7753570" w:history="1">
        <w:r w:rsidR="007E2D34" w:rsidRPr="00E46FE7">
          <w:rPr>
            <w:rStyle w:val="Hyperlink"/>
            <w:noProof/>
          </w:rPr>
          <w:t>5.5</w:t>
        </w:r>
        <w:r w:rsidR="007E2D34">
          <w:rPr>
            <w:rFonts w:asciiTheme="minorHAnsi" w:eastAsiaTheme="minorEastAsia" w:hAnsiTheme="minorHAnsi" w:cstheme="minorBidi"/>
            <w:b w:val="0"/>
            <w:bCs w:val="0"/>
            <w:noProof/>
            <w:sz w:val="22"/>
            <w:szCs w:val="22"/>
            <w:lang w:eastAsia="en-US"/>
          </w:rPr>
          <w:tab/>
        </w:r>
        <w:r w:rsidR="007E2D34" w:rsidRPr="00E46FE7">
          <w:rPr>
            <w:rStyle w:val="Hyperlink"/>
            <w:noProof/>
          </w:rPr>
          <w:t>XML Schema Definition</w:t>
        </w:r>
        <w:r w:rsidR="007E2D34">
          <w:rPr>
            <w:noProof/>
            <w:webHidden/>
          </w:rPr>
          <w:tab/>
        </w:r>
        <w:r w:rsidR="007E2D34">
          <w:rPr>
            <w:noProof/>
            <w:webHidden/>
          </w:rPr>
          <w:fldChar w:fldCharType="begin"/>
        </w:r>
        <w:r w:rsidR="007E2D34">
          <w:rPr>
            <w:noProof/>
            <w:webHidden/>
          </w:rPr>
          <w:instrText xml:space="preserve"> PAGEREF _Toc27753570 \h </w:instrText>
        </w:r>
        <w:r w:rsidR="007E2D34">
          <w:rPr>
            <w:noProof/>
            <w:webHidden/>
          </w:rPr>
        </w:r>
        <w:r w:rsidR="007E2D34">
          <w:rPr>
            <w:noProof/>
            <w:webHidden/>
          </w:rPr>
          <w:fldChar w:fldCharType="separate"/>
        </w:r>
        <w:r w:rsidR="00004854">
          <w:rPr>
            <w:noProof/>
            <w:webHidden/>
          </w:rPr>
          <w:t>43</w:t>
        </w:r>
        <w:r w:rsidR="007E2D34">
          <w:rPr>
            <w:noProof/>
            <w:webHidden/>
          </w:rPr>
          <w:fldChar w:fldCharType="end"/>
        </w:r>
      </w:hyperlink>
    </w:p>
    <w:p w14:paraId="3E61ECC5" w14:textId="422DCCF1" w:rsidR="007E2D34" w:rsidRDefault="005A0650">
      <w:pPr>
        <w:pStyle w:val="Verzeichnis1"/>
        <w:tabs>
          <w:tab w:val="left" w:pos="440"/>
          <w:tab w:val="right" w:leader="dot" w:pos="9060"/>
        </w:tabs>
        <w:rPr>
          <w:rFonts w:asciiTheme="minorHAnsi" w:eastAsiaTheme="minorEastAsia" w:hAnsiTheme="minorHAnsi" w:cstheme="minorBidi"/>
          <w:b w:val="0"/>
          <w:bCs w:val="0"/>
          <w:caps w:val="0"/>
          <w:noProof/>
          <w:sz w:val="22"/>
          <w:szCs w:val="22"/>
          <w:lang w:eastAsia="en-US"/>
        </w:rPr>
      </w:pPr>
      <w:hyperlink w:anchor="_Toc27753571" w:history="1">
        <w:r w:rsidR="007E2D34" w:rsidRPr="00E46FE7">
          <w:rPr>
            <w:rStyle w:val="Hyperlink"/>
            <w:noProof/>
            <w14:scene3d>
              <w14:camera w14:prst="orthographicFront"/>
              <w14:lightRig w14:rig="threePt" w14:dir="t">
                <w14:rot w14:lat="0" w14:lon="0" w14:rev="0"/>
              </w14:lightRig>
            </w14:scene3d>
          </w:rPr>
          <w:t>6</w:t>
        </w:r>
        <w:r w:rsidR="007E2D34">
          <w:rPr>
            <w:rFonts w:asciiTheme="minorHAnsi" w:eastAsiaTheme="minorEastAsia" w:hAnsiTheme="minorHAnsi" w:cstheme="minorBidi"/>
            <w:b w:val="0"/>
            <w:bCs w:val="0"/>
            <w:caps w:val="0"/>
            <w:noProof/>
            <w:sz w:val="22"/>
            <w:szCs w:val="22"/>
            <w:lang w:eastAsia="en-US"/>
          </w:rPr>
          <w:tab/>
        </w:r>
        <w:r w:rsidR="007E2D34" w:rsidRPr="00E46FE7">
          <w:rPr>
            <w:rStyle w:val="Hyperlink"/>
            <w:noProof/>
          </w:rPr>
          <w:t>Data Common to any Connection</w:t>
        </w:r>
        <w:r w:rsidR="007E2D34">
          <w:rPr>
            <w:noProof/>
            <w:webHidden/>
          </w:rPr>
          <w:tab/>
        </w:r>
        <w:r w:rsidR="007E2D34">
          <w:rPr>
            <w:noProof/>
            <w:webHidden/>
          </w:rPr>
          <w:fldChar w:fldCharType="begin"/>
        </w:r>
        <w:r w:rsidR="007E2D34">
          <w:rPr>
            <w:noProof/>
            <w:webHidden/>
          </w:rPr>
          <w:instrText xml:space="preserve"> PAGEREF _Toc27753571 \h </w:instrText>
        </w:r>
        <w:r w:rsidR="007E2D34">
          <w:rPr>
            <w:noProof/>
            <w:webHidden/>
          </w:rPr>
        </w:r>
        <w:r w:rsidR="007E2D34">
          <w:rPr>
            <w:noProof/>
            <w:webHidden/>
          </w:rPr>
          <w:fldChar w:fldCharType="separate"/>
        </w:r>
        <w:r w:rsidR="00004854">
          <w:rPr>
            <w:noProof/>
            <w:webHidden/>
          </w:rPr>
          <w:t>44</w:t>
        </w:r>
        <w:r w:rsidR="007E2D34">
          <w:rPr>
            <w:noProof/>
            <w:webHidden/>
          </w:rPr>
          <w:fldChar w:fldCharType="end"/>
        </w:r>
      </w:hyperlink>
    </w:p>
    <w:p w14:paraId="4DC52A04" w14:textId="38B0C58E" w:rsidR="007E2D34" w:rsidRDefault="005A0650">
      <w:pPr>
        <w:pStyle w:val="Verzeichnis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7753572" w:history="1">
        <w:r w:rsidR="007E2D34" w:rsidRPr="00E46FE7">
          <w:rPr>
            <w:rStyle w:val="Hyperlink"/>
            <w:noProof/>
          </w:rPr>
          <w:t>6.1</w:t>
        </w:r>
        <w:r w:rsidR="007E2D34">
          <w:rPr>
            <w:rFonts w:asciiTheme="minorHAnsi" w:eastAsiaTheme="minorEastAsia" w:hAnsiTheme="minorHAnsi" w:cstheme="minorBidi"/>
            <w:b w:val="0"/>
            <w:bCs w:val="0"/>
            <w:noProof/>
            <w:sz w:val="22"/>
            <w:szCs w:val="22"/>
            <w:lang w:eastAsia="en-US"/>
          </w:rPr>
          <w:tab/>
        </w:r>
        <w:r w:rsidR="007E2D34" w:rsidRPr="00E46FE7">
          <w:rPr>
            <w:rStyle w:val="Hyperlink"/>
            <w:noProof/>
          </w:rPr>
          <w:t>Indices and their properties</w:t>
        </w:r>
        <w:r w:rsidR="007E2D34">
          <w:rPr>
            <w:noProof/>
            <w:webHidden/>
          </w:rPr>
          <w:tab/>
        </w:r>
        <w:r w:rsidR="007E2D34">
          <w:rPr>
            <w:noProof/>
            <w:webHidden/>
          </w:rPr>
          <w:fldChar w:fldCharType="begin"/>
        </w:r>
        <w:r w:rsidR="007E2D34">
          <w:rPr>
            <w:noProof/>
            <w:webHidden/>
          </w:rPr>
          <w:instrText xml:space="preserve"> PAGEREF _Toc27753572 \h </w:instrText>
        </w:r>
        <w:r w:rsidR="007E2D34">
          <w:rPr>
            <w:noProof/>
            <w:webHidden/>
          </w:rPr>
        </w:r>
        <w:r w:rsidR="007E2D34">
          <w:rPr>
            <w:noProof/>
            <w:webHidden/>
          </w:rPr>
          <w:fldChar w:fldCharType="separate"/>
        </w:r>
        <w:r w:rsidR="00004854">
          <w:rPr>
            <w:noProof/>
            <w:webHidden/>
          </w:rPr>
          <w:t>44</w:t>
        </w:r>
        <w:r w:rsidR="007E2D34">
          <w:rPr>
            <w:noProof/>
            <w:webHidden/>
          </w:rPr>
          <w:fldChar w:fldCharType="end"/>
        </w:r>
      </w:hyperlink>
    </w:p>
    <w:p w14:paraId="1FE9BD3D" w14:textId="05296258" w:rsidR="007E2D34" w:rsidRDefault="005A0650">
      <w:pPr>
        <w:pStyle w:val="Verzeichnis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7753573" w:history="1">
        <w:r w:rsidR="007E2D34" w:rsidRPr="00E46FE7">
          <w:rPr>
            <w:rStyle w:val="Hyperlink"/>
            <w:noProof/>
          </w:rPr>
          <w:t>6.2</w:t>
        </w:r>
        <w:r w:rsidR="007E2D34">
          <w:rPr>
            <w:rFonts w:asciiTheme="minorHAnsi" w:eastAsiaTheme="minorEastAsia" w:hAnsiTheme="minorHAnsi" w:cstheme="minorBidi"/>
            <w:b w:val="0"/>
            <w:bCs w:val="0"/>
            <w:noProof/>
            <w:sz w:val="22"/>
            <w:szCs w:val="22"/>
            <w:lang w:eastAsia="en-US"/>
          </w:rPr>
          <w:tab/>
        </w:r>
        <w:r w:rsidR="007E2D34" w:rsidRPr="00E46FE7">
          <w:rPr>
            <w:rStyle w:val="Hyperlink"/>
            <w:noProof/>
          </w:rPr>
          <w:t xml:space="preserve">Attribute </w:t>
        </w:r>
        <w:r w:rsidR="007E2D34" w:rsidRPr="00E46FE7">
          <w:rPr>
            <w:rStyle w:val="Hyperlink"/>
            <w:rFonts w:ascii="Courier New" w:hAnsi="Courier New" w:cs="Courier New"/>
            <w:noProof/>
            <w:highlight w:val="white"/>
          </w:rPr>
          <w:t>label</w:t>
        </w:r>
        <w:r w:rsidR="007E2D34">
          <w:rPr>
            <w:noProof/>
            <w:webHidden/>
          </w:rPr>
          <w:tab/>
        </w:r>
        <w:r w:rsidR="007E2D34">
          <w:rPr>
            <w:noProof/>
            <w:webHidden/>
          </w:rPr>
          <w:fldChar w:fldCharType="begin"/>
        </w:r>
        <w:r w:rsidR="007E2D34">
          <w:rPr>
            <w:noProof/>
            <w:webHidden/>
          </w:rPr>
          <w:instrText xml:space="preserve"> PAGEREF _Toc27753573 \h </w:instrText>
        </w:r>
        <w:r w:rsidR="007E2D34">
          <w:rPr>
            <w:noProof/>
            <w:webHidden/>
          </w:rPr>
        </w:r>
        <w:r w:rsidR="007E2D34">
          <w:rPr>
            <w:noProof/>
            <w:webHidden/>
          </w:rPr>
          <w:fldChar w:fldCharType="separate"/>
        </w:r>
        <w:r w:rsidR="00004854">
          <w:rPr>
            <w:noProof/>
            <w:webHidden/>
          </w:rPr>
          <w:t>44</w:t>
        </w:r>
        <w:r w:rsidR="007E2D34">
          <w:rPr>
            <w:noProof/>
            <w:webHidden/>
          </w:rPr>
          <w:fldChar w:fldCharType="end"/>
        </w:r>
      </w:hyperlink>
    </w:p>
    <w:p w14:paraId="650D8235" w14:textId="050C44B6" w:rsidR="007E2D34" w:rsidRDefault="005A0650">
      <w:pPr>
        <w:pStyle w:val="Verzeichnis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7753574" w:history="1">
        <w:r w:rsidR="007E2D34" w:rsidRPr="00E46FE7">
          <w:rPr>
            <w:rStyle w:val="Hyperlink"/>
            <w:noProof/>
          </w:rPr>
          <w:t>6.3</w:t>
        </w:r>
        <w:r w:rsidR="007E2D34">
          <w:rPr>
            <w:rFonts w:asciiTheme="minorHAnsi" w:eastAsiaTheme="minorEastAsia" w:hAnsiTheme="minorHAnsi" w:cstheme="minorBidi"/>
            <w:b w:val="0"/>
            <w:bCs w:val="0"/>
            <w:noProof/>
            <w:sz w:val="22"/>
            <w:szCs w:val="22"/>
            <w:lang w:eastAsia="en-US"/>
          </w:rPr>
          <w:tab/>
        </w:r>
        <w:r w:rsidR="007E2D34" w:rsidRPr="00E46FE7">
          <w:rPr>
            <w:rStyle w:val="Hyperlink"/>
            <w:noProof/>
          </w:rPr>
          <w:t>Dimensions and Coordinates</w:t>
        </w:r>
        <w:r w:rsidR="007E2D34">
          <w:rPr>
            <w:noProof/>
            <w:webHidden/>
          </w:rPr>
          <w:tab/>
        </w:r>
        <w:r w:rsidR="007E2D34">
          <w:rPr>
            <w:noProof/>
            <w:webHidden/>
          </w:rPr>
          <w:fldChar w:fldCharType="begin"/>
        </w:r>
        <w:r w:rsidR="007E2D34">
          <w:rPr>
            <w:noProof/>
            <w:webHidden/>
          </w:rPr>
          <w:instrText xml:space="preserve"> PAGEREF _Toc27753574 \h </w:instrText>
        </w:r>
        <w:r w:rsidR="007E2D34">
          <w:rPr>
            <w:noProof/>
            <w:webHidden/>
          </w:rPr>
        </w:r>
        <w:r w:rsidR="007E2D34">
          <w:rPr>
            <w:noProof/>
            <w:webHidden/>
          </w:rPr>
          <w:fldChar w:fldCharType="separate"/>
        </w:r>
        <w:r w:rsidR="00004854">
          <w:rPr>
            <w:noProof/>
            <w:webHidden/>
          </w:rPr>
          <w:t>44</w:t>
        </w:r>
        <w:r w:rsidR="007E2D34">
          <w:rPr>
            <w:noProof/>
            <w:webHidden/>
          </w:rPr>
          <w:fldChar w:fldCharType="end"/>
        </w:r>
      </w:hyperlink>
    </w:p>
    <w:p w14:paraId="52491C2C" w14:textId="25C850AC" w:rsidR="007E2D34" w:rsidRDefault="005A0650">
      <w:pPr>
        <w:pStyle w:val="Verzeichnis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7753575" w:history="1">
        <w:r w:rsidR="007E2D34" w:rsidRPr="00E46FE7">
          <w:rPr>
            <w:rStyle w:val="Hyperlink"/>
            <w:noProof/>
          </w:rPr>
          <w:t>6.4</w:t>
        </w:r>
        <w:r w:rsidR="007E2D34">
          <w:rPr>
            <w:rFonts w:asciiTheme="minorHAnsi" w:eastAsiaTheme="minorEastAsia" w:hAnsiTheme="minorHAnsi" w:cstheme="minorBidi"/>
            <w:b w:val="0"/>
            <w:bCs w:val="0"/>
            <w:noProof/>
            <w:sz w:val="22"/>
            <w:szCs w:val="22"/>
            <w:lang w:eastAsia="en-US"/>
          </w:rPr>
          <w:tab/>
        </w:r>
        <w:r w:rsidR="007E2D34" w:rsidRPr="00E46FE7">
          <w:rPr>
            <w:rStyle w:val="Hyperlink"/>
            <w:noProof/>
          </w:rPr>
          <w:t xml:space="preserve">Attribute </w:t>
        </w:r>
        <w:r w:rsidR="007E2D34" w:rsidRPr="00E46FE7">
          <w:rPr>
            <w:rStyle w:val="Hyperlink"/>
            <w:rFonts w:ascii="Courier New" w:hAnsi="Courier New" w:cs="Courier New"/>
            <w:noProof/>
            <w:highlight w:val="white"/>
          </w:rPr>
          <w:t>quality_control</w:t>
        </w:r>
        <w:r w:rsidR="007E2D34">
          <w:rPr>
            <w:noProof/>
            <w:webHidden/>
          </w:rPr>
          <w:tab/>
        </w:r>
        <w:r w:rsidR="007E2D34">
          <w:rPr>
            <w:noProof/>
            <w:webHidden/>
          </w:rPr>
          <w:fldChar w:fldCharType="begin"/>
        </w:r>
        <w:r w:rsidR="007E2D34">
          <w:rPr>
            <w:noProof/>
            <w:webHidden/>
          </w:rPr>
          <w:instrText xml:space="preserve"> PAGEREF _Toc27753575 \h </w:instrText>
        </w:r>
        <w:r w:rsidR="007E2D34">
          <w:rPr>
            <w:noProof/>
            <w:webHidden/>
          </w:rPr>
        </w:r>
        <w:r w:rsidR="007E2D34">
          <w:rPr>
            <w:noProof/>
            <w:webHidden/>
          </w:rPr>
          <w:fldChar w:fldCharType="separate"/>
        </w:r>
        <w:r w:rsidR="00004854">
          <w:rPr>
            <w:noProof/>
            <w:webHidden/>
          </w:rPr>
          <w:t>44</w:t>
        </w:r>
        <w:r w:rsidR="007E2D34">
          <w:rPr>
            <w:noProof/>
            <w:webHidden/>
          </w:rPr>
          <w:fldChar w:fldCharType="end"/>
        </w:r>
      </w:hyperlink>
    </w:p>
    <w:p w14:paraId="59CA938F" w14:textId="6EA8CF4F" w:rsidR="007E2D34" w:rsidRDefault="005A0650">
      <w:pPr>
        <w:pStyle w:val="Verzeichnis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7753576" w:history="1">
        <w:r w:rsidR="007E2D34" w:rsidRPr="00E46FE7">
          <w:rPr>
            <w:rStyle w:val="Hyperlink"/>
            <w:noProof/>
          </w:rPr>
          <w:t>6.5</w:t>
        </w:r>
        <w:r w:rsidR="007E2D34">
          <w:rPr>
            <w:rFonts w:asciiTheme="minorHAnsi" w:eastAsiaTheme="minorEastAsia" w:hAnsiTheme="minorHAnsi" w:cstheme="minorBidi"/>
            <w:b w:val="0"/>
            <w:bCs w:val="0"/>
            <w:noProof/>
            <w:sz w:val="22"/>
            <w:szCs w:val="22"/>
            <w:lang w:eastAsia="en-US"/>
          </w:rPr>
          <w:tab/>
        </w:r>
        <w:r w:rsidR="007E2D34" w:rsidRPr="00E46FE7">
          <w:rPr>
            <w:rStyle w:val="Hyperlink"/>
            <w:noProof/>
          </w:rPr>
          <w:t>Custom Attributes list</w:t>
        </w:r>
        <w:r w:rsidR="007E2D34">
          <w:rPr>
            <w:noProof/>
            <w:webHidden/>
          </w:rPr>
          <w:tab/>
        </w:r>
        <w:r w:rsidR="007E2D34">
          <w:rPr>
            <w:noProof/>
            <w:webHidden/>
          </w:rPr>
          <w:fldChar w:fldCharType="begin"/>
        </w:r>
        <w:r w:rsidR="007E2D34">
          <w:rPr>
            <w:noProof/>
            <w:webHidden/>
          </w:rPr>
          <w:instrText xml:space="preserve"> PAGEREF _Toc27753576 \h </w:instrText>
        </w:r>
        <w:r w:rsidR="007E2D34">
          <w:rPr>
            <w:noProof/>
            <w:webHidden/>
          </w:rPr>
        </w:r>
        <w:r w:rsidR="007E2D34">
          <w:rPr>
            <w:noProof/>
            <w:webHidden/>
          </w:rPr>
          <w:fldChar w:fldCharType="separate"/>
        </w:r>
        <w:r w:rsidR="00004854">
          <w:rPr>
            <w:noProof/>
            <w:webHidden/>
          </w:rPr>
          <w:t>45</w:t>
        </w:r>
        <w:r w:rsidR="007E2D34">
          <w:rPr>
            <w:noProof/>
            <w:webHidden/>
          </w:rPr>
          <w:fldChar w:fldCharType="end"/>
        </w:r>
      </w:hyperlink>
    </w:p>
    <w:p w14:paraId="4B8BAB0B" w14:textId="145A1712" w:rsidR="007E2D34" w:rsidRDefault="005A0650">
      <w:pPr>
        <w:pStyle w:val="Verzeichnis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7753577" w:history="1">
        <w:r w:rsidR="007E2D34" w:rsidRPr="00E46FE7">
          <w:rPr>
            <w:rStyle w:val="Hyperlink"/>
            <w:noProof/>
          </w:rPr>
          <w:t>6.6</w:t>
        </w:r>
        <w:r w:rsidR="007E2D34">
          <w:rPr>
            <w:rFonts w:asciiTheme="minorHAnsi" w:eastAsiaTheme="minorEastAsia" w:hAnsiTheme="minorHAnsi" w:cstheme="minorBidi"/>
            <w:b w:val="0"/>
            <w:bCs w:val="0"/>
            <w:noProof/>
            <w:sz w:val="22"/>
            <w:szCs w:val="22"/>
            <w:lang w:eastAsia="en-US"/>
          </w:rPr>
          <w:tab/>
        </w:r>
        <w:r w:rsidR="007E2D34" w:rsidRPr="00E46FE7">
          <w:rPr>
            <w:rStyle w:val="Hyperlink"/>
            <w:noProof/>
          </w:rPr>
          <w:t xml:space="preserve">Distinction between </w:t>
        </w:r>
        <w:r w:rsidR="007E2D34" w:rsidRPr="00E46FE7">
          <w:rPr>
            <w:rStyle w:val="Hyperlink"/>
            <w:rFonts w:ascii="Courier New" w:hAnsi="Courier New" w:cs="Courier New"/>
            <w:noProof/>
          </w:rPr>
          <w:t>&lt;custom_attributes/&gt;</w:t>
        </w:r>
        <w:r w:rsidR="007E2D34" w:rsidRPr="00E46FE7">
          <w:rPr>
            <w:rStyle w:val="Hyperlink"/>
            <w:noProof/>
          </w:rPr>
          <w:t xml:space="preserve"> and </w:t>
        </w:r>
        <w:r w:rsidR="007E2D34" w:rsidRPr="00E46FE7">
          <w:rPr>
            <w:rStyle w:val="Hyperlink"/>
            <w:rFonts w:ascii="Courier New" w:hAnsi="Courier New" w:cs="Courier New"/>
            <w:noProof/>
          </w:rPr>
          <w:t>&lt;appdata/&gt;</w:t>
        </w:r>
        <w:r w:rsidR="007E2D34">
          <w:rPr>
            <w:noProof/>
            <w:webHidden/>
          </w:rPr>
          <w:tab/>
        </w:r>
        <w:r w:rsidR="007E2D34">
          <w:rPr>
            <w:noProof/>
            <w:webHidden/>
          </w:rPr>
          <w:fldChar w:fldCharType="begin"/>
        </w:r>
        <w:r w:rsidR="007E2D34">
          <w:rPr>
            <w:noProof/>
            <w:webHidden/>
          </w:rPr>
          <w:instrText xml:space="preserve"> PAGEREF _Toc27753577 \h </w:instrText>
        </w:r>
        <w:r w:rsidR="007E2D34">
          <w:rPr>
            <w:noProof/>
            <w:webHidden/>
          </w:rPr>
        </w:r>
        <w:r w:rsidR="007E2D34">
          <w:rPr>
            <w:noProof/>
            <w:webHidden/>
          </w:rPr>
          <w:fldChar w:fldCharType="separate"/>
        </w:r>
        <w:r w:rsidR="00004854">
          <w:rPr>
            <w:noProof/>
            <w:webHidden/>
          </w:rPr>
          <w:t>50</w:t>
        </w:r>
        <w:r w:rsidR="007E2D34">
          <w:rPr>
            <w:noProof/>
            <w:webHidden/>
          </w:rPr>
          <w:fldChar w:fldCharType="end"/>
        </w:r>
      </w:hyperlink>
    </w:p>
    <w:p w14:paraId="482D9385" w14:textId="5E07F911" w:rsidR="007E2D34" w:rsidRDefault="005A0650">
      <w:pPr>
        <w:pStyle w:val="Verzeichnis3"/>
        <w:rPr>
          <w:rFonts w:asciiTheme="minorHAnsi" w:eastAsiaTheme="minorEastAsia" w:hAnsiTheme="minorHAnsi" w:cstheme="minorBidi"/>
          <w:noProof/>
          <w:sz w:val="22"/>
          <w:szCs w:val="22"/>
          <w:lang w:eastAsia="en-US"/>
        </w:rPr>
      </w:pPr>
      <w:hyperlink w:anchor="_Toc27753578" w:history="1">
        <w:r w:rsidR="007E2D34" w:rsidRPr="00E46FE7">
          <w:rPr>
            <w:rStyle w:val="Hyperlink"/>
            <w:noProof/>
          </w:rPr>
          <w:t>6.6.1</w:t>
        </w:r>
        <w:r w:rsidR="007E2D34">
          <w:rPr>
            <w:rFonts w:asciiTheme="minorHAnsi" w:eastAsiaTheme="minorEastAsia" w:hAnsiTheme="minorHAnsi" w:cstheme="minorBidi"/>
            <w:noProof/>
            <w:sz w:val="22"/>
            <w:szCs w:val="22"/>
            <w:lang w:eastAsia="en-US"/>
          </w:rPr>
          <w:tab/>
        </w:r>
        <w:r w:rsidR="007E2D34" w:rsidRPr="00E46FE7">
          <w:rPr>
            <w:rStyle w:val="Hyperlink"/>
            <w:noProof/>
          </w:rPr>
          <w:t xml:space="preserve">Needs of different process roles, addressed by </w:t>
        </w:r>
        <w:r w:rsidR="007E2D34" w:rsidRPr="00E46FE7">
          <w:rPr>
            <w:rStyle w:val="Hyperlink"/>
            <w:rFonts w:ascii="Courier New" w:hAnsi="Courier New" w:cs="Courier New"/>
            <w:i/>
            <w:iCs/>
            <w:noProof/>
          </w:rPr>
          <w:t>&lt;custom_attributes/&gt;</w:t>
        </w:r>
        <w:r w:rsidR="007E2D34" w:rsidRPr="00E46FE7">
          <w:rPr>
            <w:rStyle w:val="Hyperlink"/>
            <w:noProof/>
          </w:rPr>
          <w:t xml:space="preserve"> and </w:t>
        </w:r>
        <w:r w:rsidR="007E2D34" w:rsidRPr="00E46FE7">
          <w:rPr>
            <w:rStyle w:val="Hyperlink"/>
            <w:rFonts w:ascii="Courier New" w:hAnsi="Courier New" w:cs="Courier New"/>
            <w:i/>
            <w:iCs/>
            <w:noProof/>
          </w:rPr>
          <w:t>&lt;appdata/&gt;</w:t>
        </w:r>
        <w:r w:rsidR="007E2D34">
          <w:rPr>
            <w:noProof/>
            <w:webHidden/>
          </w:rPr>
          <w:tab/>
        </w:r>
        <w:r w:rsidR="007E2D34">
          <w:rPr>
            <w:noProof/>
            <w:webHidden/>
          </w:rPr>
          <w:fldChar w:fldCharType="begin"/>
        </w:r>
        <w:r w:rsidR="007E2D34">
          <w:rPr>
            <w:noProof/>
            <w:webHidden/>
          </w:rPr>
          <w:instrText xml:space="preserve"> PAGEREF _Toc27753578 \h </w:instrText>
        </w:r>
        <w:r w:rsidR="007E2D34">
          <w:rPr>
            <w:noProof/>
            <w:webHidden/>
          </w:rPr>
        </w:r>
        <w:r w:rsidR="007E2D34">
          <w:rPr>
            <w:noProof/>
            <w:webHidden/>
          </w:rPr>
          <w:fldChar w:fldCharType="separate"/>
        </w:r>
        <w:r w:rsidR="00004854">
          <w:rPr>
            <w:noProof/>
            <w:webHidden/>
          </w:rPr>
          <w:t>50</w:t>
        </w:r>
        <w:r w:rsidR="007E2D34">
          <w:rPr>
            <w:noProof/>
            <w:webHidden/>
          </w:rPr>
          <w:fldChar w:fldCharType="end"/>
        </w:r>
      </w:hyperlink>
    </w:p>
    <w:p w14:paraId="17813CF2" w14:textId="373A161E" w:rsidR="007E2D34" w:rsidRDefault="005A0650">
      <w:pPr>
        <w:pStyle w:val="Verzeichnis3"/>
        <w:rPr>
          <w:rFonts w:asciiTheme="minorHAnsi" w:eastAsiaTheme="minorEastAsia" w:hAnsiTheme="minorHAnsi" w:cstheme="minorBidi"/>
          <w:noProof/>
          <w:sz w:val="22"/>
          <w:szCs w:val="22"/>
          <w:lang w:eastAsia="en-US"/>
        </w:rPr>
      </w:pPr>
      <w:hyperlink w:anchor="_Toc27753579" w:history="1">
        <w:r w:rsidR="007E2D34" w:rsidRPr="00E46FE7">
          <w:rPr>
            <w:rStyle w:val="Hyperlink"/>
            <w:noProof/>
          </w:rPr>
          <w:t>6.6.2</w:t>
        </w:r>
        <w:r w:rsidR="007E2D34">
          <w:rPr>
            <w:rFonts w:asciiTheme="minorHAnsi" w:eastAsiaTheme="minorEastAsia" w:hAnsiTheme="minorHAnsi" w:cstheme="minorBidi"/>
            <w:noProof/>
            <w:sz w:val="22"/>
            <w:szCs w:val="22"/>
            <w:lang w:eastAsia="en-US"/>
          </w:rPr>
          <w:tab/>
        </w:r>
        <w:r w:rsidR="007E2D34" w:rsidRPr="00E46FE7">
          <w:rPr>
            <w:rStyle w:val="Hyperlink"/>
            <w:noProof/>
          </w:rPr>
          <w:t xml:space="preserve">Needs of different applications, addressed by </w:t>
        </w:r>
        <w:r w:rsidR="007E2D34" w:rsidRPr="00E46FE7">
          <w:rPr>
            <w:rStyle w:val="Hyperlink"/>
            <w:rFonts w:ascii="Courier New" w:hAnsi="Courier New" w:cs="Courier New"/>
            <w:i/>
            <w:iCs/>
            <w:noProof/>
          </w:rPr>
          <w:t>&lt;custom_attributes/&gt;</w:t>
        </w:r>
        <w:r w:rsidR="007E2D34" w:rsidRPr="00E46FE7">
          <w:rPr>
            <w:rStyle w:val="Hyperlink"/>
            <w:noProof/>
          </w:rPr>
          <w:t xml:space="preserve"> and </w:t>
        </w:r>
        <w:r w:rsidR="007E2D34" w:rsidRPr="00E46FE7">
          <w:rPr>
            <w:rStyle w:val="Hyperlink"/>
            <w:rFonts w:ascii="Courier New" w:hAnsi="Courier New" w:cs="Courier New"/>
            <w:i/>
            <w:iCs/>
            <w:noProof/>
          </w:rPr>
          <w:t>&lt;appdata/&gt;</w:t>
        </w:r>
        <w:r w:rsidR="007E2D34">
          <w:rPr>
            <w:noProof/>
            <w:webHidden/>
          </w:rPr>
          <w:tab/>
        </w:r>
        <w:r w:rsidR="007E2D34">
          <w:rPr>
            <w:noProof/>
            <w:webHidden/>
          </w:rPr>
          <w:fldChar w:fldCharType="begin"/>
        </w:r>
        <w:r w:rsidR="007E2D34">
          <w:rPr>
            <w:noProof/>
            <w:webHidden/>
          </w:rPr>
          <w:instrText xml:space="preserve"> PAGEREF _Toc27753579 \h </w:instrText>
        </w:r>
        <w:r w:rsidR="007E2D34">
          <w:rPr>
            <w:noProof/>
            <w:webHidden/>
          </w:rPr>
        </w:r>
        <w:r w:rsidR="007E2D34">
          <w:rPr>
            <w:noProof/>
            <w:webHidden/>
          </w:rPr>
          <w:fldChar w:fldCharType="separate"/>
        </w:r>
        <w:r w:rsidR="00004854">
          <w:rPr>
            <w:noProof/>
            <w:webHidden/>
          </w:rPr>
          <w:t>50</w:t>
        </w:r>
        <w:r w:rsidR="007E2D34">
          <w:rPr>
            <w:noProof/>
            <w:webHidden/>
          </w:rPr>
          <w:fldChar w:fldCharType="end"/>
        </w:r>
      </w:hyperlink>
    </w:p>
    <w:p w14:paraId="540BCB68" w14:textId="2A6B38D6" w:rsidR="007E2D34" w:rsidRDefault="005A0650">
      <w:pPr>
        <w:pStyle w:val="Verzeichnis3"/>
        <w:rPr>
          <w:rFonts w:asciiTheme="minorHAnsi" w:eastAsiaTheme="minorEastAsia" w:hAnsiTheme="minorHAnsi" w:cstheme="minorBidi"/>
          <w:noProof/>
          <w:sz w:val="22"/>
          <w:szCs w:val="22"/>
          <w:lang w:eastAsia="en-US"/>
        </w:rPr>
      </w:pPr>
      <w:hyperlink w:anchor="_Toc27753580" w:history="1">
        <w:r w:rsidR="007E2D34" w:rsidRPr="00E46FE7">
          <w:rPr>
            <w:rStyle w:val="Hyperlink"/>
            <w:noProof/>
          </w:rPr>
          <w:t>6.6.3</w:t>
        </w:r>
        <w:r w:rsidR="007E2D34">
          <w:rPr>
            <w:rFonts w:asciiTheme="minorHAnsi" w:eastAsiaTheme="minorEastAsia" w:hAnsiTheme="minorHAnsi" w:cstheme="minorBidi"/>
            <w:noProof/>
            <w:sz w:val="22"/>
            <w:szCs w:val="22"/>
            <w:lang w:eastAsia="en-US"/>
          </w:rPr>
          <w:tab/>
        </w:r>
        <w:r w:rsidR="007E2D34" w:rsidRPr="00E46FE7">
          <w:rPr>
            <w:rStyle w:val="Hyperlink"/>
            <w:noProof/>
          </w:rPr>
          <w:t xml:space="preserve">Different levels of </w:t>
        </w:r>
        <w:r w:rsidR="007E2D34" w:rsidRPr="00E46FE7">
          <w:rPr>
            <w:rStyle w:val="Hyperlink"/>
            <w:rFonts w:ascii="Courier New" w:hAnsi="Courier New" w:cs="Courier New"/>
            <w:i/>
            <w:iCs/>
            <w:noProof/>
          </w:rPr>
          <w:t>&lt;custom_attributes/&gt;</w:t>
        </w:r>
        <w:r w:rsidR="007E2D34" w:rsidRPr="00E46FE7">
          <w:rPr>
            <w:rStyle w:val="Hyperlink"/>
            <w:noProof/>
          </w:rPr>
          <w:t xml:space="preserve"> and </w:t>
        </w:r>
        <w:r w:rsidR="007E2D34" w:rsidRPr="00E46FE7">
          <w:rPr>
            <w:rStyle w:val="Hyperlink"/>
            <w:rFonts w:ascii="Courier New" w:hAnsi="Courier New" w:cs="Courier New"/>
            <w:i/>
            <w:iCs/>
            <w:noProof/>
          </w:rPr>
          <w:t>&lt;appdata/&gt;</w:t>
        </w:r>
        <w:r w:rsidR="007E2D34" w:rsidRPr="00E46FE7">
          <w:rPr>
            <w:rStyle w:val="Hyperlink"/>
            <w:noProof/>
          </w:rPr>
          <w:t xml:space="preserve"> within χMCF data model</w:t>
        </w:r>
        <w:r w:rsidR="007E2D34">
          <w:rPr>
            <w:noProof/>
            <w:webHidden/>
          </w:rPr>
          <w:tab/>
        </w:r>
        <w:r w:rsidR="007E2D34">
          <w:rPr>
            <w:noProof/>
            <w:webHidden/>
          </w:rPr>
          <w:fldChar w:fldCharType="begin"/>
        </w:r>
        <w:r w:rsidR="007E2D34">
          <w:rPr>
            <w:noProof/>
            <w:webHidden/>
          </w:rPr>
          <w:instrText xml:space="preserve"> PAGEREF _Toc27753580 \h </w:instrText>
        </w:r>
        <w:r w:rsidR="007E2D34">
          <w:rPr>
            <w:noProof/>
            <w:webHidden/>
          </w:rPr>
        </w:r>
        <w:r w:rsidR="007E2D34">
          <w:rPr>
            <w:noProof/>
            <w:webHidden/>
          </w:rPr>
          <w:fldChar w:fldCharType="separate"/>
        </w:r>
        <w:r w:rsidR="00004854">
          <w:rPr>
            <w:noProof/>
            <w:webHidden/>
          </w:rPr>
          <w:t>51</w:t>
        </w:r>
        <w:r w:rsidR="007E2D34">
          <w:rPr>
            <w:noProof/>
            <w:webHidden/>
          </w:rPr>
          <w:fldChar w:fldCharType="end"/>
        </w:r>
      </w:hyperlink>
    </w:p>
    <w:p w14:paraId="63873729" w14:textId="62061202" w:rsidR="007E2D34" w:rsidRDefault="005A0650">
      <w:pPr>
        <w:pStyle w:val="Verzeichnis1"/>
        <w:tabs>
          <w:tab w:val="left" w:pos="440"/>
          <w:tab w:val="right" w:leader="dot" w:pos="9060"/>
        </w:tabs>
        <w:rPr>
          <w:rFonts w:asciiTheme="minorHAnsi" w:eastAsiaTheme="minorEastAsia" w:hAnsiTheme="minorHAnsi" w:cstheme="minorBidi"/>
          <w:b w:val="0"/>
          <w:bCs w:val="0"/>
          <w:caps w:val="0"/>
          <w:noProof/>
          <w:sz w:val="22"/>
          <w:szCs w:val="22"/>
          <w:lang w:eastAsia="en-US"/>
        </w:rPr>
      </w:pPr>
      <w:hyperlink w:anchor="_Toc27753581" w:history="1">
        <w:r w:rsidR="007E2D34" w:rsidRPr="00E46FE7">
          <w:rPr>
            <w:rStyle w:val="Hyperlink"/>
            <w:noProof/>
            <w14:scene3d>
              <w14:camera w14:prst="orthographicFront"/>
              <w14:lightRig w14:rig="threePt" w14:dir="t">
                <w14:rot w14:lat="0" w14:lon="0" w14:rev="0"/>
              </w14:lightRig>
            </w14:scene3d>
          </w:rPr>
          <w:t>7</w:t>
        </w:r>
        <w:r w:rsidR="007E2D34">
          <w:rPr>
            <w:rFonts w:asciiTheme="minorHAnsi" w:eastAsiaTheme="minorEastAsia" w:hAnsiTheme="minorHAnsi" w:cstheme="minorBidi"/>
            <w:b w:val="0"/>
            <w:bCs w:val="0"/>
            <w:caps w:val="0"/>
            <w:noProof/>
            <w:sz w:val="22"/>
            <w:szCs w:val="22"/>
            <w:lang w:eastAsia="en-US"/>
          </w:rPr>
          <w:tab/>
        </w:r>
        <w:r w:rsidR="007E2D34" w:rsidRPr="00E46FE7">
          <w:rPr>
            <w:rStyle w:val="Hyperlink"/>
            <w:noProof/>
          </w:rPr>
          <w:t>0D connections</w:t>
        </w:r>
        <w:r w:rsidR="007E2D34">
          <w:rPr>
            <w:noProof/>
            <w:webHidden/>
          </w:rPr>
          <w:tab/>
        </w:r>
        <w:r w:rsidR="007E2D34">
          <w:rPr>
            <w:noProof/>
            <w:webHidden/>
          </w:rPr>
          <w:fldChar w:fldCharType="begin"/>
        </w:r>
        <w:r w:rsidR="007E2D34">
          <w:rPr>
            <w:noProof/>
            <w:webHidden/>
          </w:rPr>
          <w:instrText xml:space="preserve"> PAGEREF _Toc27753581 \h </w:instrText>
        </w:r>
        <w:r w:rsidR="007E2D34">
          <w:rPr>
            <w:noProof/>
            <w:webHidden/>
          </w:rPr>
        </w:r>
        <w:r w:rsidR="007E2D34">
          <w:rPr>
            <w:noProof/>
            <w:webHidden/>
          </w:rPr>
          <w:fldChar w:fldCharType="separate"/>
        </w:r>
        <w:r w:rsidR="00004854">
          <w:rPr>
            <w:noProof/>
            <w:webHidden/>
          </w:rPr>
          <w:t>52</w:t>
        </w:r>
        <w:r w:rsidR="007E2D34">
          <w:rPr>
            <w:noProof/>
            <w:webHidden/>
          </w:rPr>
          <w:fldChar w:fldCharType="end"/>
        </w:r>
      </w:hyperlink>
    </w:p>
    <w:p w14:paraId="555C0CB0" w14:textId="461C53FF" w:rsidR="007E2D34" w:rsidRDefault="005A0650">
      <w:pPr>
        <w:pStyle w:val="Verzeichnis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7753582" w:history="1">
        <w:r w:rsidR="007E2D34" w:rsidRPr="00E46FE7">
          <w:rPr>
            <w:rStyle w:val="Hyperlink"/>
            <w:noProof/>
          </w:rPr>
          <w:t>7.1</w:t>
        </w:r>
        <w:r w:rsidR="007E2D34">
          <w:rPr>
            <w:rFonts w:asciiTheme="minorHAnsi" w:eastAsiaTheme="minorEastAsia" w:hAnsiTheme="minorHAnsi" w:cstheme="minorBidi"/>
            <w:b w:val="0"/>
            <w:bCs w:val="0"/>
            <w:noProof/>
            <w:sz w:val="22"/>
            <w:szCs w:val="22"/>
            <w:lang w:eastAsia="en-US"/>
          </w:rPr>
          <w:tab/>
        </w:r>
        <w:r w:rsidR="007E2D34" w:rsidRPr="00E46FE7">
          <w:rPr>
            <w:rStyle w:val="Hyperlink"/>
            <w:noProof/>
          </w:rPr>
          <w:t>Generic Definitions</w:t>
        </w:r>
        <w:r w:rsidR="007E2D34">
          <w:rPr>
            <w:noProof/>
            <w:webHidden/>
          </w:rPr>
          <w:tab/>
        </w:r>
        <w:r w:rsidR="007E2D34">
          <w:rPr>
            <w:noProof/>
            <w:webHidden/>
          </w:rPr>
          <w:fldChar w:fldCharType="begin"/>
        </w:r>
        <w:r w:rsidR="007E2D34">
          <w:rPr>
            <w:noProof/>
            <w:webHidden/>
          </w:rPr>
          <w:instrText xml:space="preserve"> PAGEREF _Toc27753582 \h </w:instrText>
        </w:r>
        <w:r w:rsidR="007E2D34">
          <w:rPr>
            <w:noProof/>
            <w:webHidden/>
          </w:rPr>
        </w:r>
        <w:r w:rsidR="007E2D34">
          <w:rPr>
            <w:noProof/>
            <w:webHidden/>
          </w:rPr>
          <w:fldChar w:fldCharType="separate"/>
        </w:r>
        <w:r w:rsidR="00004854">
          <w:rPr>
            <w:noProof/>
            <w:webHidden/>
          </w:rPr>
          <w:t>52</w:t>
        </w:r>
        <w:r w:rsidR="007E2D34">
          <w:rPr>
            <w:noProof/>
            <w:webHidden/>
          </w:rPr>
          <w:fldChar w:fldCharType="end"/>
        </w:r>
      </w:hyperlink>
    </w:p>
    <w:p w14:paraId="475FB240" w14:textId="7647B5B1" w:rsidR="007E2D34" w:rsidRDefault="005A0650">
      <w:pPr>
        <w:pStyle w:val="Verzeichnis3"/>
        <w:rPr>
          <w:rFonts w:asciiTheme="minorHAnsi" w:eastAsiaTheme="minorEastAsia" w:hAnsiTheme="minorHAnsi" w:cstheme="minorBidi"/>
          <w:noProof/>
          <w:sz w:val="22"/>
          <w:szCs w:val="22"/>
          <w:lang w:eastAsia="en-US"/>
        </w:rPr>
      </w:pPr>
      <w:hyperlink w:anchor="_Toc27753583" w:history="1">
        <w:r w:rsidR="007E2D34" w:rsidRPr="00E46FE7">
          <w:rPr>
            <w:rStyle w:val="Hyperlink"/>
            <w:noProof/>
          </w:rPr>
          <w:t>7.1.1</w:t>
        </w:r>
        <w:r w:rsidR="007E2D34">
          <w:rPr>
            <w:rFonts w:asciiTheme="minorHAnsi" w:eastAsiaTheme="minorEastAsia" w:hAnsiTheme="minorHAnsi" w:cstheme="minorBidi"/>
            <w:noProof/>
            <w:sz w:val="22"/>
            <w:szCs w:val="22"/>
            <w:lang w:eastAsia="en-US"/>
          </w:rPr>
          <w:tab/>
        </w:r>
        <w:r w:rsidR="007E2D34" w:rsidRPr="00E46FE7">
          <w:rPr>
            <w:rStyle w:val="Hyperlink"/>
            <w:noProof/>
          </w:rPr>
          <w:t>Identification</w:t>
        </w:r>
        <w:r w:rsidR="007E2D34">
          <w:rPr>
            <w:noProof/>
            <w:webHidden/>
          </w:rPr>
          <w:tab/>
        </w:r>
        <w:r w:rsidR="007E2D34">
          <w:rPr>
            <w:noProof/>
            <w:webHidden/>
          </w:rPr>
          <w:fldChar w:fldCharType="begin"/>
        </w:r>
        <w:r w:rsidR="007E2D34">
          <w:rPr>
            <w:noProof/>
            <w:webHidden/>
          </w:rPr>
          <w:instrText xml:space="preserve"> PAGEREF _Toc27753583 \h </w:instrText>
        </w:r>
        <w:r w:rsidR="007E2D34">
          <w:rPr>
            <w:noProof/>
            <w:webHidden/>
          </w:rPr>
        </w:r>
        <w:r w:rsidR="007E2D34">
          <w:rPr>
            <w:noProof/>
            <w:webHidden/>
          </w:rPr>
          <w:fldChar w:fldCharType="separate"/>
        </w:r>
        <w:r w:rsidR="00004854">
          <w:rPr>
            <w:noProof/>
            <w:webHidden/>
          </w:rPr>
          <w:t>52</w:t>
        </w:r>
        <w:r w:rsidR="007E2D34">
          <w:rPr>
            <w:noProof/>
            <w:webHidden/>
          </w:rPr>
          <w:fldChar w:fldCharType="end"/>
        </w:r>
      </w:hyperlink>
    </w:p>
    <w:p w14:paraId="3D4613D2" w14:textId="30427221" w:rsidR="007E2D34" w:rsidRDefault="005A0650">
      <w:pPr>
        <w:pStyle w:val="Verzeichnis3"/>
        <w:rPr>
          <w:rFonts w:asciiTheme="minorHAnsi" w:eastAsiaTheme="minorEastAsia" w:hAnsiTheme="minorHAnsi" w:cstheme="minorBidi"/>
          <w:noProof/>
          <w:sz w:val="22"/>
          <w:szCs w:val="22"/>
          <w:lang w:eastAsia="en-US"/>
        </w:rPr>
      </w:pPr>
      <w:hyperlink w:anchor="_Toc27753584" w:history="1">
        <w:r w:rsidR="007E2D34" w:rsidRPr="00E46FE7">
          <w:rPr>
            <w:rStyle w:val="Hyperlink"/>
            <w:noProof/>
          </w:rPr>
          <w:t>7.1.2</w:t>
        </w:r>
        <w:r w:rsidR="007E2D34">
          <w:rPr>
            <w:rFonts w:asciiTheme="minorHAnsi" w:eastAsiaTheme="minorEastAsia" w:hAnsiTheme="minorHAnsi" w:cstheme="minorBidi"/>
            <w:noProof/>
            <w:sz w:val="22"/>
            <w:szCs w:val="22"/>
            <w:lang w:eastAsia="en-US"/>
          </w:rPr>
          <w:tab/>
        </w:r>
        <w:r w:rsidR="007E2D34" w:rsidRPr="00E46FE7">
          <w:rPr>
            <w:rStyle w:val="Hyperlink"/>
            <w:noProof/>
          </w:rPr>
          <w:t>Location</w:t>
        </w:r>
        <w:r w:rsidR="007E2D34">
          <w:rPr>
            <w:noProof/>
            <w:webHidden/>
          </w:rPr>
          <w:tab/>
        </w:r>
        <w:r w:rsidR="007E2D34">
          <w:rPr>
            <w:noProof/>
            <w:webHidden/>
          </w:rPr>
          <w:fldChar w:fldCharType="begin"/>
        </w:r>
        <w:r w:rsidR="007E2D34">
          <w:rPr>
            <w:noProof/>
            <w:webHidden/>
          </w:rPr>
          <w:instrText xml:space="preserve"> PAGEREF _Toc27753584 \h </w:instrText>
        </w:r>
        <w:r w:rsidR="007E2D34">
          <w:rPr>
            <w:noProof/>
            <w:webHidden/>
          </w:rPr>
        </w:r>
        <w:r w:rsidR="007E2D34">
          <w:rPr>
            <w:noProof/>
            <w:webHidden/>
          </w:rPr>
          <w:fldChar w:fldCharType="separate"/>
        </w:r>
        <w:r w:rsidR="00004854">
          <w:rPr>
            <w:noProof/>
            <w:webHidden/>
          </w:rPr>
          <w:t>52</w:t>
        </w:r>
        <w:r w:rsidR="007E2D34">
          <w:rPr>
            <w:noProof/>
            <w:webHidden/>
          </w:rPr>
          <w:fldChar w:fldCharType="end"/>
        </w:r>
      </w:hyperlink>
    </w:p>
    <w:p w14:paraId="44733F92" w14:textId="12CD9234" w:rsidR="007E2D34" w:rsidRDefault="005A0650">
      <w:pPr>
        <w:pStyle w:val="Verzeichnis3"/>
        <w:rPr>
          <w:rFonts w:asciiTheme="minorHAnsi" w:eastAsiaTheme="minorEastAsia" w:hAnsiTheme="minorHAnsi" w:cstheme="minorBidi"/>
          <w:noProof/>
          <w:sz w:val="22"/>
          <w:szCs w:val="22"/>
          <w:lang w:eastAsia="en-US"/>
        </w:rPr>
      </w:pPr>
      <w:hyperlink w:anchor="_Toc27753585" w:history="1">
        <w:r w:rsidR="007E2D34" w:rsidRPr="00E46FE7">
          <w:rPr>
            <w:rStyle w:val="Hyperlink"/>
            <w:noProof/>
          </w:rPr>
          <w:t>7.1.3</w:t>
        </w:r>
        <w:r w:rsidR="007E2D34">
          <w:rPr>
            <w:rFonts w:asciiTheme="minorHAnsi" w:eastAsiaTheme="minorEastAsia" w:hAnsiTheme="minorHAnsi" w:cstheme="minorBidi"/>
            <w:noProof/>
            <w:sz w:val="22"/>
            <w:szCs w:val="22"/>
            <w:lang w:eastAsia="en-US"/>
          </w:rPr>
          <w:tab/>
        </w:r>
        <w:r w:rsidR="007E2D34" w:rsidRPr="00E46FE7">
          <w:rPr>
            <w:rStyle w:val="Hyperlink"/>
            <w:noProof/>
          </w:rPr>
          <w:t>Direction</w:t>
        </w:r>
        <w:r w:rsidR="007E2D34">
          <w:rPr>
            <w:noProof/>
            <w:webHidden/>
          </w:rPr>
          <w:tab/>
        </w:r>
        <w:r w:rsidR="007E2D34">
          <w:rPr>
            <w:noProof/>
            <w:webHidden/>
          </w:rPr>
          <w:fldChar w:fldCharType="begin"/>
        </w:r>
        <w:r w:rsidR="007E2D34">
          <w:rPr>
            <w:noProof/>
            <w:webHidden/>
          </w:rPr>
          <w:instrText xml:space="preserve"> PAGEREF _Toc27753585 \h </w:instrText>
        </w:r>
        <w:r w:rsidR="007E2D34">
          <w:rPr>
            <w:noProof/>
            <w:webHidden/>
          </w:rPr>
        </w:r>
        <w:r w:rsidR="007E2D34">
          <w:rPr>
            <w:noProof/>
            <w:webHidden/>
          </w:rPr>
          <w:fldChar w:fldCharType="separate"/>
        </w:r>
        <w:r w:rsidR="00004854">
          <w:rPr>
            <w:noProof/>
            <w:webHidden/>
          </w:rPr>
          <w:t>53</w:t>
        </w:r>
        <w:r w:rsidR="007E2D34">
          <w:rPr>
            <w:noProof/>
            <w:webHidden/>
          </w:rPr>
          <w:fldChar w:fldCharType="end"/>
        </w:r>
      </w:hyperlink>
    </w:p>
    <w:p w14:paraId="145AAD8B" w14:textId="7280BD8A" w:rsidR="007E2D34" w:rsidRDefault="005A0650">
      <w:pPr>
        <w:pStyle w:val="Verzeichnis3"/>
        <w:rPr>
          <w:rFonts w:asciiTheme="minorHAnsi" w:eastAsiaTheme="minorEastAsia" w:hAnsiTheme="minorHAnsi" w:cstheme="minorBidi"/>
          <w:noProof/>
          <w:sz w:val="22"/>
          <w:szCs w:val="22"/>
          <w:lang w:eastAsia="en-US"/>
        </w:rPr>
      </w:pPr>
      <w:hyperlink w:anchor="_Toc27753586" w:history="1">
        <w:r w:rsidR="007E2D34" w:rsidRPr="00E46FE7">
          <w:rPr>
            <w:rStyle w:val="Hyperlink"/>
            <w:noProof/>
          </w:rPr>
          <w:t>7.1.4</w:t>
        </w:r>
        <w:r w:rsidR="007E2D34">
          <w:rPr>
            <w:rFonts w:asciiTheme="minorHAnsi" w:eastAsiaTheme="minorEastAsia" w:hAnsiTheme="minorHAnsi" w:cstheme="minorBidi"/>
            <w:noProof/>
            <w:sz w:val="22"/>
            <w:szCs w:val="22"/>
            <w:lang w:eastAsia="en-US"/>
          </w:rPr>
          <w:tab/>
        </w:r>
        <w:r w:rsidR="007E2D34" w:rsidRPr="00E46FE7">
          <w:rPr>
            <w:rStyle w:val="Hyperlink"/>
            <w:noProof/>
          </w:rPr>
          <w:t>Type Specification</w:t>
        </w:r>
        <w:r w:rsidR="007E2D34">
          <w:rPr>
            <w:noProof/>
            <w:webHidden/>
          </w:rPr>
          <w:tab/>
        </w:r>
        <w:r w:rsidR="007E2D34">
          <w:rPr>
            <w:noProof/>
            <w:webHidden/>
          </w:rPr>
          <w:fldChar w:fldCharType="begin"/>
        </w:r>
        <w:r w:rsidR="007E2D34">
          <w:rPr>
            <w:noProof/>
            <w:webHidden/>
          </w:rPr>
          <w:instrText xml:space="preserve"> PAGEREF _Toc27753586 \h </w:instrText>
        </w:r>
        <w:r w:rsidR="007E2D34">
          <w:rPr>
            <w:noProof/>
            <w:webHidden/>
          </w:rPr>
        </w:r>
        <w:r w:rsidR="007E2D34">
          <w:rPr>
            <w:noProof/>
            <w:webHidden/>
          </w:rPr>
          <w:fldChar w:fldCharType="separate"/>
        </w:r>
        <w:r w:rsidR="00004854">
          <w:rPr>
            <w:noProof/>
            <w:webHidden/>
          </w:rPr>
          <w:t>54</w:t>
        </w:r>
        <w:r w:rsidR="007E2D34">
          <w:rPr>
            <w:noProof/>
            <w:webHidden/>
          </w:rPr>
          <w:fldChar w:fldCharType="end"/>
        </w:r>
      </w:hyperlink>
    </w:p>
    <w:p w14:paraId="75C05761" w14:textId="69156F06" w:rsidR="007E2D34" w:rsidRDefault="005A0650">
      <w:pPr>
        <w:pStyle w:val="Verzeichnis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7753587" w:history="1">
        <w:r w:rsidR="007E2D34" w:rsidRPr="00E46FE7">
          <w:rPr>
            <w:rStyle w:val="Hyperlink"/>
            <w:noProof/>
          </w:rPr>
          <w:t>7.2</w:t>
        </w:r>
        <w:r w:rsidR="007E2D34">
          <w:rPr>
            <w:rFonts w:asciiTheme="minorHAnsi" w:eastAsiaTheme="minorEastAsia" w:hAnsiTheme="minorHAnsi" w:cstheme="minorBidi"/>
            <w:b w:val="0"/>
            <w:bCs w:val="0"/>
            <w:noProof/>
            <w:sz w:val="22"/>
            <w:szCs w:val="22"/>
            <w:lang w:eastAsia="en-US"/>
          </w:rPr>
          <w:tab/>
        </w:r>
        <w:r w:rsidR="007E2D34" w:rsidRPr="00E46FE7">
          <w:rPr>
            <w:rStyle w:val="Hyperlink"/>
            <w:noProof/>
          </w:rPr>
          <w:t>Spot Welds</w:t>
        </w:r>
        <w:r w:rsidR="007E2D34">
          <w:rPr>
            <w:noProof/>
            <w:webHidden/>
          </w:rPr>
          <w:tab/>
        </w:r>
        <w:r w:rsidR="007E2D34">
          <w:rPr>
            <w:noProof/>
            <w:webHidden/>
          </w:rPr>
          <w:fldChar w:fldCharType="begin"/>
        </w:r>
        <w:r w:rsidR="007E2D34">
          <w:rPr>
            <w:noProof/>
            <w:webHidden/>
          </w:rPr>
          <w:instrText xml:space="preserve"> PAGEREF _Toc27753587 \h </w:instrText>
        </w:r>
        <w:r w:rsidR="007E2D34">
          <w:rPr>
            <w:noProof/>
            <w:webHidden/>
          </w:rPr>
        </w:r>
        <w:r w:rsidR="007E2D34">
          <w:rPr>
            <w:noProof/>
            <w:webHidden/>
          </w:rPr>
          <w:fldChar w:fldCharType="separate"/>
        </w:r>
        <w:r w:rsidR="00004854">
          <w:rPr>
            <w:noProof/>
            <w:webHidden/>
          </w:rPr>
          <w:t>54</w:t>
        </w:r>
        <w:r w:rsidR="007E2D34">
          <w:rPr>
            <w:noProof/>
            <w:webHidden/>
          </w:rPr>
          <w:fldChar w:fldCharType="end"/>
        </w:r>
      </w:hyperlink>
    </w:p>
    <w:p w14:paraId="6EE512AE" w14:textId="24CB5982" w:rsidR="007E2D34" w:rsidRDefault="005A0650">
      <w:pPr>
        <w:pStyle w:val="Verzeichnis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7753588" w:history="1">
        <w:r w:rsidR="007E2D34" w:rsidRPr="00E46FE7">
          <w:rPr>
            <w:rStyle w:val="Hyperlink"/>
            <w:noProof/>
          </w:rPr>
          <w:t>7.3</w:t>
        </w:r>
        <w:r w:rsidR="007E2D34">
          <w:rPr>
            <w:rFonts w:asciiTheme="minorHAnsi" w:eastAsiaTheme="minorEastAsia" w:hAnsiTheme="minorHAnsi" w:cstheme="minorBidi"/>
            <w:b w:val="0"/>
            <w:bCs w:val="0"/>
            <w:noProof/>
            <w:sz w:val="22"/>
            <w:szCs w:val="22"/>
            <w:lang w:eastAsia="en-US"/>
          </w:rPr>
          <w:tab/>
        </w:r>
        <w:r w:rsidR="007E2D34" w:rsidRPr="00E46FE7">
          <w:rPr>
            <w:rStyle w:val="Hyperlink"/>
            <w:noProof/>
          </w:rPr>
          <w:t>Robscans</w:t>
        </w:r>
        <w:r w:rsidR="007E2D34">
          <w:rPr>
            <w:noProof/>
            <w:webHidden/>
          </w:rPr>
          <w:tab/>
        </w:r>
        <w:r w:rsidR="007E2D34">
          <w:rPr>
            <w:noProof/>
            <w:webHidden/>
          </w:rPr>
          <w:fldChar w:fldCharType="begin"/>
        </w:r>
        <w:r w:rsidR="007E2D34">
          <w:rPr>
            <w:noProof/>
            <w:webHidden/>
          </w:rPr>
          <w:instrText xml:space="preserve"> PAGEREF _Toc27753588 \h </w:instrText>
        </w:r>
        <w:r w:rsidR="007E2D34">
          <w:rPr>
            <w:noProof/>
            <w:webHidden/>
          </w:rPr>
        </w:r>
        <w:r w:rsidR="007E2D34">
          <w:rPr>
            <w:noProof/>
            <w:webHidden/>
          </w:rPr>
          <w:fldChar w:fldCharType="separate"/>
        </w:r>
        <w:r w:rsidR="00004854">
          <w:rPr>
            <w:noProof/>
            <w:webHidden/>
          </w:rPr>
          <w:t>55</w:t>
        </w:r>
        <w:r w:rsidR="007E2D34">
          <w:rPr>
            <w:noProof/>
            <w:webHidden/>
          </w:rPr>
          <w:fldChar w:fldCharType="end"/>
        </w:r>
      </w:hyperlink>
    </w:p>
    <w:p w14:paraId="650A9385" w14:textId="2BECF551" w:rsidR="007E2D34" w:rsidRDefault="005A0650">
      <w:pPr>
        <w:pStyle w:val="Verzeichnis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7753589" w:history="1">
        <w:r w:rsidR="007E2D34" w:rsidRPr="00E46FE7">
          <w:rPr>
            <w:rStyle w:val="Hyperlink"/>
            <w:noProof/>
          </w:rPr>
          <w:t>7.4</w:t>
        </w:r>
        <w:r w:rsidR="007E2D34">
          <w:rPr>
            <w:rFonts w:asciiTheme="minorHAnsi" w:eastAsiaTheme="minorEastAsia" w:hAnsiTheme="minorHAnsi" w:cstheme="minorBidi"/>
            <w:b w:val="0"/>
            <w:bCs w:val="0"/>
            <w:noProof/>
            <w:sz w:val="22"/>
            <w:szCs w:val="22"/>
            <w:lang w:eastAsia="en-US"/>
          </w:rPr>
          <w:tab/>
        </w:r>
        <w:r w:rsidR="007E2D34" w:rsidRPr="00E46FE7">
          <w:rPr>
            <w:rStyle w:val="Hyperlink"/>
            <w:noProof/>
          </w:rPr>
          <w:t>Rivets</w:t>
        </w:r>
        <w:r w:rsidR="007E2D34">
          <w:rPr>
            <w:noProof/>
            <w:webHidden/>
          </w:rPr>
          <w:tab/>
        </w:r>
        <w:r w:rsidR="007E2D34">
          <w:rPr>
            <w:noProof/>
            <w:webHidden/>
          </w:rPr>
          <w:fldChar w:fldCharType="begin"/>
        </w:r>
        <w:r w:rsidR="007E2D34">
          <w:rPr>
            <w:noProof/>
            <w:webHidden/>
          </w:rPr>
          <w:instrText xml:space="preserve"> PAGEREF _Toc27753589 \h </w:instrText>
        </w:r>
        <w:r w:rsidR="007E2D34">
          <w:rPr>
            <w:noProof/>
            <w:webHidden/>
          </w:rPr>
        </w:r>
        <w:r w:rsidR="007E2D34">
          <w:rPr>
            <w:noProof/>
            <w:webHidden/>
          </w:rPr>
          <w:fldChar w:fldCharType="separate"/>
        </w:r>
        <w:r w:rsidR="00004854">
          <w:rPr>
            <w:noProof/>
            <w:webHidden/>
          </w:rPr>
          <w:t>58</w:t>
        </w:r>
        <w:r w:rsidR="007E2D34">
          <w:rPr>
            <w:noProof/>
            <w:webHidden/>
          </w:rPr>
          <w:fldChar w:fldCharType="end"/>
        </w:r>
      </w:hyperlink>
    </w:p>
    <w:p w14:paraId="61CA4E53" w14:textId="609DD445" w:rsidR="007E2D34" w:rsidRDefault="005A0650">
      <w:pPr>
        <w:pStyle w:val="Verzeichnis3"/>
        <w:rPr>
          <w:rFonts w:asciiTheme="minorHAnsi" w:eastAsiaTheme="minorEastAsia" w:hAnsiTheme="minorHAnsi" w:cstheme="minorBidi"/>
          <w:noProof/>
          <w:sz w:val="22"/>
          <w:szCs w:val="22"/>
          <w:lang w:eastAsia="en-US"/>
        </w:rPr>
      </w:pPr>
      <w:hyperlink w:anchor="_Toc27753590" w:history="1">
        <w:r w:rsidR="007E2D34" w:rsidRPr="00E46FE7">
          <w:rPr>
            <w:rStyle w:val="Hyperlink"/>
            <w:noProof/>
          </w:rPr>
          <w:t>7.4.1</w:t>
        </w:r>
        <w:r w:rsidR="007E2D34">
          <w:rPr>
            <w:rFonts w:asciiTheme="minorHAnsi" w:eastAsiaTheme="minorEastAsia" w:hAnsiTheme="minorHAnsi" w:cstheme="minorBidi"/>
            <w:noProof/>
            <w:sz w:val="22"/>
            <w:szCs w:val="22"/>
            <w:lang w:eastAsia="en-US"/>
          </w:rPr>
          <w:tab/>
        </w:r>
        <w:r w:rsidR="007E2D34" w:rsidRPr="00E46FE7">
          <w:rPr>
            <w:rStyle w:val="Hyperlink"/>
            <w:noProof/>
          </w:rPr>
          <w:t>Blind Rivets</w:t>
        </w:r>
        <w:r w:rsidR="007E2D34">
          <w:rPr>
            <w:noProof/>
            <w:webHidden/>
          </w:rPr>
          <w:tab/>
        </w:r>
        <w:r w:rsidR="007E2D34">
          <w:rPr>
            <w:noProof/>
            <w:webHidden/>
          </w:rPr>
          <w:fldChar w:fldCharType="begin"/>
        </w:r>
        <w:r w:rsidR="007E2D34">
          <w:rPr>
            <w:noProof/>
            <w:webHidden/>
          </w:rPr>
          <w:instrText xml:space="preserve"> PAGEREF _Toc27753590 \h </w:instrText>
        </w:r>
        <w:r w:rsidR="007E2D34">
          <w:rPr>
            <w:noProof/>
            <w:webHidden/>
          </w:rPr>
        </w:r>
        <w:r w:rsidR="007E2D34">
          <w:rPr>
            <w:noProof/>
            <w:webHidden/>
          </w:rPr>
          <w:fldChar w:fldCharType="separate"/>
        </w:r>
        <w:r w:rsidR="00004854">
          <w:rPr>
            <w:noProof/>
            <w:webHidden/>
          </w:rPr>
          <w:t>60</w:t>
        </w:r>
        <w:r w:rsidR="007E2D34">
          <w:rPr>
            <w:noProof/>
            <w:webHidden/>
          </w:rPr>
          <w:fldChar w:fldCharType="end"/>
        </w:r>
      </w:hyperlink>
    </w:p>
    <w:p w14:paraId="292BAD68" w14:textId="762D8045" w:rsidR="007E2D34" w:rsidRDefault="005A0650">
      <w:pPr>
        <w:pStyle w:val="Verzeichnis3"/>
        <w:rPr>
          <w:rFonts w:asciiTheme="minorHAnsi" w:eastAsiaTheme="minorEastAsia" w:hAnsiTheme="minorHAnsi" w:cstheme="minorBidi"/>
          <w:noProof/>
          <w:sz w:val="22"/>
          <w:szCs w:val="22"/>
          <w:lang w:eastAsia="en-US"/>
        </w:rPr>
      </w:pPr>
      <w:hyperlink w:anchor="_Toc27753591" w:history="1">
        <w:r w:rsidR="007E2D34" w:rsidRPr="00E46FE7">
          <w:rPr>
            <w:rStyle w:val="Hyperlink"/>
            <w:noProof/>
          </w:rPr>
          <w:t>7.4.2</w:t>
        </w:r>
        <w:r w:rsidR="007E2D34">
          <w:rPr>
            <w:rFonts w:asciiTheme="minorHAnsi" w:eastAsiaTheme="minorEastAsia" w:hAnsiTheme="minorHAnsi" w:cstheme="minorBidi"/>
            <w:noProof/>
            <w:sz w:val="22"/>
            <w:szCs w:val="22"/>
            <w:lang w:eastAsia="en-US"/>
          </w:rPr>
          <w:tab/>
        </w:r>
        <w:r w:rsidR="007E2D34" w:rsidRPr="00E46FE7">
          <w:rPr>
            <w:rStyle w:val="Hyperlink"/>
            <w:noProof/>
          </w:rPr>
          <w:t>Self-Piercing Rivets</w:t>
        </w:r>
        <w:r w:rsidR="007E2D34">
          <w:rPr>
            <w:noProof/>
            <w:webHidden/>
          </w:rPr>
          <w:tab/>
        </w:r>
        <w:r w:rsidR="007E2D34">
          <w:rPr>
            <w:noProof/>
            <w:webHidden/>
          </w:rPr>
          <w:fldChar w:fldCharType="begin"/>
        </w:r>
        <w:r w:rsidR="007E2D34">
          <w:rPr>
            <w:noProof/>
            <w:webHidden/>
          </w:rPr>
          <w:instrText xml:space="preserve"> PAGEREF _Toc27753591 \h </w:instrText>
        </w:r>
        <w:r w:rsidR="007E2D34">
          <w:rPr>
            <w:noProof/>
            <w:webHidden/>
          </w:rPr>
        </w:r>
        <w:r w:rsidR="007E2D34">
          <w:rPr>
            <w:noProof/>
            <w:webHidden/>
          </w:rPr>
          <w:fldChar w:fldCharType="separate"/>
        </w:r>
        <w:r w:rsidR="00004854">
          <w:rPr>
            <w:noProof/>
            <w:webHidden/>
          </w:rPr>
          <w:t>63</w:t>
        </w:r>
        <w:r w:rsidR="007E2D34">
          <w:rPr>
            <w:noProof/>
            <w:webHidden/>
          </w:rPr>
          <w:fldChar w:fldCharType="end"/>
        </w:r>
      </w:hyperlink>
    </w:p>
    <w:p w14:paraId="0BA82DCD" w14:textId="4B283EA4" w:rsidR="007E2D34" w:rsidRDefault="005A0650">
      <w:pPr>
        <w:pStyle w:val="Verzeichnis3"/>
        <w:rPr>
          <w:rFonts w:asciiTheme="minorHAnsi" w:eastAsiaTheme="minorEastAsia" w:hAnsiTheme="minorHAnsi" w:cstheme="minorBidi"/>
          <w:noProof/>
          <w:sz w:val="22"/>
          <w:szCs w:val="22"/>
          <w:lang w:eastAsia="en-US"/>
        </w:rPr>
      </w:pPr>
      <w:hyperlink w:anchor="_Toc27753592" w:history="1">
        <w:r w:rsidR="007E2D34" w:rsidRPr="00E46FE7">
          <w:rPr>
            <w:rStyle w:val="Hyperlink"/>
            <w:noProof/>
          </w:rPr>
          <w:t>7.4.3</w:t>
        </w:r>
        <w:r w:rsidR="007E2D34">
          <w:rPr>
            <w:rFonts w:asciiTheme="minorHAnsi" w:eastAsiaTheme="minorEastAsia" w:hAnsiTheme="minorHAnsi" w:cstheme="minorBidi"/>
            <w:noProof/>
            <w:sz w:val="22"/>
            <w:szCs w:val="22"/>
            <w:lang w:eastAsia="en-US"/>
          </w:rPr>
          <w:tab/>
        </w:r>
        <w:r w:rsidR="007E2D34" w:rsidRPr="00E46FE7">
          <w:rPr>
            <w:rStyle w:val="Hyperlink"/>
            <w:noProof/>
          </w:rPr>
          <w:t>Solid Rivets</w:t>
        </w:r>
        <w:r w:rsidR="007E2D34">
          <w:rPr>
            <w:noProof/>
            <w:webHidden/>
          </w:rPr>
          <w:tab/>
        </w:r>
        <w:r w:rsidR="007E2D34">
          <w:rPr>
            <w:noProof/>
            <w:webHidden/>
          </w:rPr>
          <w:fldChar w:fldCharType="begin"/>
        </w:r>
        <w:r w:rsidR="007E2D34">
          <w:rPr>
            <w:noProof/>
            <w:webHidden/>
          </w:rPr>
          <w:instrText xml:space="preserve"> PAGEREF _Toc27753592 \h </w:instrText>
        </w:r>
        <w:r w:rsidR="007E2D34">
          <w:rPr>
            <w:noProof/>
            <w:webHidden/>
          </w:rPr>
        </w:r>
        <w:r w:rsidR="007E2D34">
          <w:rPr>
            <w:noProof/>
            <w:webHidden/>
          </w:rPr>
          <w:fldChar w:fldCharType="separate"/>
        </w:r>
        <w:r w:rsidR="00004854">
          <w:rPr>
            <w:noProof/>
            <w:webHidden/>
          </w:rPr>
          <w:t>64</w:t>
        </w:r>
        <w:r w:rsidR="007E2D34">
          <w:rPr>
            <w:noProof/>
            <w:webHidden/>
          </w:rPr>
          <w:fldChar w:fldCharType="end"/>
        </w:r>
      </w:hyperlink>
    </w:p>
    <w:p w14:paraId="4DF1BBBB" w14:textId="7F8749F2" w:rsidR="007E2D34" w:rsidRDefault="005A0650">
      <w:pPr>
        <w:pStyle w:val="Verzeichnis3"/>
        <w:rPr>
          <w:rFonts w:asciiTheme="minorHAnsi" w:eastAsiaTheme="minorEastAsia" w:hAnsiTheme="minorHAnsi" w:cstheme="minorBidi"/>
          <w:noProof/>
          <w:sz w:val="22"/>
          <w:szCs w:val="22"/>
          <w:lang w:eastAsia="en-US"/>
        </w:rPr>
      </w:pPr>
      <w:hyperlink w:anchor="_Toc27753593" w:history="1">
        <w:r w:rsidR="007E2D34" w:rsidRPr="00E46FE7">
          <w:rPr>
            <w:rStyle w:val="Hyperlink"/>
            <w:noProof/>
          </w:rPr>
          <w:t>7.4.4</w:t>
        </w:r>
        <w:r w:rsidR="007E2D34">
          <w:rPr>
            <w:rFonts w:asciiTheme="minorHAnsi" w:eastAsiaTheme="minorEastAsia" w:hAnsiTheme="minorHAnsi" w:cstheme="minorBidi"/>
            <w:noProof/>
            <w:sz w:val="22"/>
            <w:szCs w:val="22"/>
            <w:lang w:eastAsia="en-US"/>
          </w:rPr>
          <w:tab/>
        </w:r>
        <w:r w:rsidR="007E2D34" w:rsidRPr="00E46FE7">
          <w:rPr>
            <w:rStyle w:val="Hyperlink"/>
            <w:noProof/>
          </w:rPr>
          <w:t>Swop Rivets</w:t>
        </w:r>
        <w:r w:rsidR="007E2D34">
          <w:rPr>
            <w:noProof/>
            <w:webHidden/>
          </w:rPr>
          <w:tab/>
        </w:r>
        <w:r w:rsidR="007E2D34">
          <w:rPr>
            <w:noProof/>
            <w:webHidden/>
          </w:rPr>
          <w:fldChar w:fldCharType="begin"/>
        </w:r>
        <w:r w:rsidR="007E2D34">
          <w:rPr>
            <w:noProof/>
            <w:webHidden/>
          </w:rPr>
          <w:instrText xml:space="preserve"> PAGEREF _Toc27753593 \h </w:instrText>
        </w:r>
        <w:r w:rsidR="007E2D34">
          <w:rPr>
            <w:noProof/>
            <w:webHidden/>
          </w:rPr>
        </w:r>
        <w:r w:rsidR="007E2D34">
          <w:rPr>
            <w:noProof/>
            <w:webHidden/>
          </w:rPr>
          <w:fldChar w:fldCharType="separate"/>
        </w:r>
        <w:r w:rsidR="00004854">
          <w:rPr>
            <w:noProof/>
            <w:webHidden/>
          </w:rPr>
          <w:t>67</w:t>
        </w:r>
        <w:r w:rsidR="007E2D34">
          <w:rPr>
            <w:noProof/>
            <w:webHidden/>
          </w:rPr>
          <w:fldChar w:fldCharType="end"/>
        </w:r>
      </w:hyperlink>
    </w:p>
    <w:p w14:paraId="4DBBDFDB" w14:textId="042CC7FF" w:rsidR="007E2D34" w:rsidRDefault="005A0650">
      <w:pPr>
        <w:pStyle w:val="Verzeichnis2"/>
        <w:tabs>
          <w:tab w:val="left" w:pos="660"/>
          <w:tab w:val="right" w:leader="dot" w:pos="9060"/>
        </w:tabs>
        <w:rPr>
          <w:rFonts w:asciiTheme="minorHAnsi" w:eastAsiaTheme="minorEastAsia" w:hAnsiTheme="minorHAnsi" w:cstheme="minorBidi"/>
          <w:b w:val="0"/>
          <w:bCs w:val="0"/>
          <w:noProof/>
          <w:sz w:val="22"/>
          <w:szCs w:val="22"/>
          <w:lang w:eastAsia="en-US"/>
        </w:rPr>
      </w:pPr>
      <w:r>
        <w:fldChar w:fldCharType="begin"/>
      </w:r>
      <w:r>
        <w:instrText xml:space="preserve"> HYPERLINK \l "_Toc27753594" </w:instrText>
      </w:r>
      <w:r>
        <w:fldChar w:fldCharType="separate"/>
      </w:r>
      <w:r w:rsidR="007E2D34" w:rsidRPr="00E46FE7">
        <w:rPr>
          <w:rStyle w:val="Hyperlink"/>
          <w:noProof/>
        </w:rPr>
        <w:t>7.5</w:t>
      </w:r>
      <w:r w:rsidR="007E2D34">
        <w:rPr>
          <w:rFonts w:asciiTheme="minorHAnsi" w:eastAsiaTheme="minorEastAsia" w:hAnsiTheme="minorHAnsi" w:cstheme="minorBidi"/>
          <w:b w:val="0"/>
          <w:bCs w:val="0"/>
          <w:noProof/>
          <w:sz w:val="22"/>
          <w:szCs w:val="22"/>
          <w:lang w:eastAsia="en-US"/>
        </w:rPr>
        <w:tab/>
      </w:r>
      <w:r w:rsidR="007E2D34" w:rsidRPr="00E46FE7">
        <w:rPr>
          <w:rStyle w:val="Hyperlink"/>
          <w:noProof/>
        </w:rPr>
        <w:t>Threaded Connections: Bolts and Screws</w:t>
      </w:r>
      <w:r w:rsidR="007E2D34">
        <w:rPr>
          <w:noProof/>
          <w:webHidden/>
        </w:rPr>
        <w:tab/>
      </w:r>
      <w:r w:rsidR="007E2D34">
        <w:rPr>
          <w:noProof/>
          <w:webHidden/>
        </w:rPr>
        <w:fldChar w:fldCharType="begin"/>
      </w:r>
      <w:r w:rsidR="007E2D34">
        <w:rPr>
          <w:noProof/>
          <w:webHidden/>
        </w:rPr>
        <w:instrText xml:space="preserve"> PAGEREF _Toc27753594 \h </w:instrText>
      </w:r>
      <w:r w:rsidR="007E2D34">
        <w:rPr>
          <w:noProof/>
          <w:webHidden/>
        </w:rPr>
      </w:r>
      <w:r w:rsidR="007E2D34">
        <w:rPr>
          <w:noProof/>
          <w:webHidden/>
        </w:rPr>
        <w:fldChar w:fldCharType="separate"/>
      </w:r>
      <w:ins w:id="5" w:author="Dr. Carsten Franke" w:date="2020-03-09T14:38:00Z">
        <w:r w:rsidR="00004854">
          <w:rPr>
            <w:noProof/>
            <w:webHidden/>
          </w:rPr>
          <w:t>71</w:t>
        </w:r>
      </w:ins>
      <w:del w:id="6" w:author="Dr. Carsten Franke" w:date="2020-03-09T14:38:00Z">
        <w:r w:rsidR="007E2D34" w:rsidDel="00004854">
          <w:rPr>
            <w:noProof/>
            <w:webHidden/>
          </w:rPr>
          <w:delText>69</w:delText>
        </w:r>
      </w:del>
      <w:r w:rsidR="007E2D34">
        <w:rPr>
          <w:noProof/>
          <w:webHidden/>
        </w:rPr>
        <w:fldChar w:fldCharType="end"/>
      </w:r>
      <w:r>
        <w:rPr>
          <w:noProof/>
        </w:rPr>
        <w:fldChar w:fldCharType="end"/>
      </w:r>
    </w:p>
    <w:p w14:paraId="3B87B61E" w14:textId="77777777" w:rsidR="007E2D34" w:rsidRDefault="005A0650">
      <w:pPr>
        <w:pStyle w:val="Verzeichnis3"/>
        <w:rPr>
          <w:rFonts w:asciiTheme="minorHAnsi" w:eastAsiaTheme="minorEastAsia" w:hAnsiTheme="minorHAnsi" w:cstheme="minorBidi"/>
          <w:noProof/>
          <w:sz w:val="22"/>
          <w:szCs w:val="22"/>
          <w:lang w:eastAsia="en-US"/>
        </w:rPr>
      </w:pPr>
      <w:hyperlink w:anchor="_Toc27753595" w:history="1">
        <w:r w:rsidR="007E2D34" w:rsidRPr="00E46FE7">
          <w:rPr>
            <w:rStyle w:val="Hyperlink"/>
            <w:noProof/>
          </w:rPr>
          <w:t>7.5.1</w:t>
        </w:r>
        <w:r w:rsidR="007E2D34">
          <w:rPr>
            <w:rFonts w:asciiTheme="minorHAnsi" w:eastAsiaTheme="minorEastAsia" w:hAnsiTheme="minorHAnsi" w:cstheme="minorBidi"/>
            <w:noProof/>
            <w:sz w:val="22"/>
            <w:szCs w:val="22"/>
            <w:lang w:eastAsia="en-US"/>
          </w:rPr>
          <w:tab/>
        </w:r>
        <w:r w:rsidR="007E2D34" w:rsidRPr="00E46FE7">
          <w:rPr>
            <w:rStyle w:val="Hyperlink"/>
            <w:noProof/>
          </w:rPr>
          <w:t>Introduction</w:t>
        </w:r>
        <w:r w:rsidR="007E2D34">
          <w:rPr>
            <w:noProof/>
            <w:webHidden/>
          </w:rPr>
          <w:tab/>
        </w:r>
        <w:r w:rsidR="007E2D34">
          <w:rPr>
            <w:noProof/>
            <w:webHidden/>
          </w:rPr>
          <w:fldChar w:fldCharType="begin"/>
        </w:r>
        <w:r w:rsidR="007E2D34">
          <w:rPr>
            <w:noProof/>
            <w:webHidden/>
          </w:rPr>
          <w:instrText xml:space="preserve"> PAGEREF _Toc27753595 \h </w:instrText>
        </w:r>
        <w:r w:rsidR="007E2D34">
          <w:rPr>
            <w:noProof/>
            <w:webHidden/>
          </w:rPr>
        </w:r>
        <w:r w:rsidR="007E2D34">
          <w:rPr>
            <w:noProof/>
            <w:webHidden/>
          </w:rPr>
          <w:fldChar w:fldCharType="separate"/>
        </w:r>
        <w:r w:rsidR="007E2D34">
          <w:rPr>
            <w:noProof/>
            <w:webHidden/>
          </w:rPr>
          <w:t>69</w:t>
        </w:r>
        <w:r w:rsidR="007E2D34">
          <w:rPr>
            <w:noProof/>
            <w:webHidden/>
          </w:rPr>
          <w:fldChar w:fldCharType="end"/>
        </w:r>
      </w:hyperlink>
    </w:p>
    <w:p w14:paraId="60626368" w14:textId="77777777" w:rsidR="007E2D34" w:rsidRDefault="005A0650">
      <w:pPr>
        <w:pStyle w:val="Verzeichnis3"/>
        <w:rPr>
          <w:rFonts w:asciiTheme="minorHAnsi" w:eastAsiaTheme="minorEastAsia" w:hAnsiTheme="minorHAnsi" w:cstheme="minorBidi"/>
          <w:noProof/>
          <w:sz w:val="22"/>
          <w:szCs w:val="22"/>
          <w:lang w:eastAsia="en-US"/>
        </w:rPr>
      </w:pPr>
      <w:hyperlink w:anchor="_Toc27753596" w:history="1">
        <w:r w:rsidR="007E2D34" w:rsidRPr="00E46FE7">
          <w:rPr>
            <w:rStyle w:val="Hyperlink"/>
            <w:noProof/>
          </w:rPr>
          <w:t>7.5.2</w:t>
        </w:r>
        <w:r w:rsidR="007E2D34">
          <w:rPr>
            <w:rFonts w:asciiTheme="minorHAnsi" w:eastAsiaTheme="minorEastAsia" w:hAnsiTheme="minorHAnsi" w:cstheme="minorBidi"/>
            <w:noProof/>
            <w:sz w:val="22"/>
            <w:szCs w:val="22"/>
            <w:lang w:eastAsia="en-US"/>
          </w:rPr>
          <w:tab/>
        </w:r>
        <w:r w:rsidR="007E2D34" w:rsidRPr="00E46FE7">
          <w:rPr>
            <w:rStyle w:val="Hyperlink"/>
            <w:noProof/>
          </w:rPr>
          <w:t>Contacts and Friction</w:t>
        </w:r>
        <w:r w:rsidR="007E2D34">
          <w:rPr>
            <w:noProof/>
            <w:webHidden/>
          </w:rPr>
          <w:tab/>
        </w:r>
        <w:r w:rsidR="007E2D34">
          <w:rPr>
            <w:noProof/>
            <w:webHidden/>
          </w:rPr>
          <w:fldChar w:fldCharType="begin"/>
        </w:r>
        <w:r w:rsidR="007E2D34">
          <w:rPr>
            <w:noProof/>
            <w:webHidden/>
          </w:rPr>
          <w:instrText xml:space="preserve"> PAGEREF _Toc27753596 \h </w:instrText>
        </w:r>
        <w:r w:rsidR="007E2D34">
          <w:rPr>
            <w:noProof/>
            <w:webHidden/>
          </w:rPr>
        </w:r>
        <w:r w:rsidR="007E2D34">
          <w:rPr>
            <w:noProof/>
            <w:webHidden/>
          </w:rPr>
          <w:fldChar w:fldCharType="separate"/>
        </w:r>
        <w:r w:rsidR="007E2D34">
          <w:rPr>
            <w:noProof/>
            <w:webHidden/>
          </w:rPr>
          <w:t>70</w:t>
        </w:r>
        <w:r w:rsidR="007E2D34">
          <w:rPr>
            <w:noProof/>
            <w:webHidden/>
          </w:rPr>
          <w:fldChar w:fldCharType="end"/>
        </w:r>
      </w:hyperlink>
    </w:p>
    <w:p w14:paraId="398C63B3" w14:textId="77777777" w:rsidR="007E2D34" w:rsidRDefault="005A0650">
      <w:pPr>
        <w:pStyle w:val="Verzeichnis3"/>
        <w:rPr>
          <w:rFonts w:asciiTheme="minorHAnsi" w:eastAsiaTheme="minorEastAsia" w:hAnsiTheme="minorHAnsi" w:cstheme="minorBidi"/>
          <w:noProof/>
          <w:sz w:val="22"/>
          <w:szCs w:val="22"/>
          <w:lang w:eastAsia="en-US"/>
        </w:rPr>
      </w:pPr>
      <w:hyperlink w:anchor="_Toc27753597" w:history="1">
        <w:r w:rsidR="007E2D34" w:rsidRPr="00E46FE7">
          <w:rPr>
            <w:rStyle w:val="Hyperlink"/>
            <w:noProof/>
          </w:rPr>
          <w:t>7.5.3</w:t>
        </w:r>
        <w:r w:rsidR="007E2D34">
          <w:rPr>
            <w:rFonts w:asciiTheme="minorHAnsi" w:eastAsiaTheme="minorEastAsia" w:hAnsiTheme="minorHAnsi" w:cstheme="minorBidi"/>
            <w:noProof/>
            <w:sz w:val="22"/>
            <w:szCs w:val="22"/>
            <w:lang w:eastAsia="en-US"/>
          </w:rPr>
          <w:tab/>
        </w:r>
        <w:r w:rsidR="007E2D34" w:rsidRPr="00E46FE7">
          <w:rPr>
            <w:rStyle w:val="Hyperlink"/>
            <w:noProof/>
          </w:rPr>
          <w:t xml:space="preserve">Definition of element </w:t>
        </w:r>
        <w:r w:rsidR="007E2D34" w:rsidRPr="00E46FE7">
          <w:rPr>
            <w:rStyle w:val="Hyperlink"/>
            <w:rFonts w:ascii="Courier New" w:hAnsi="Courier New" w:cs="Courier New"/>
            <w:i/>
            <w:noProof/>
          </w:rPr>
          <w:t>&lt;threaded_connection/&gt;</w:t>
        </w:r>
        <w:r w:rsidR="007E2D34">
          <w:rPr>
            <w:noProof/>
            <w:webHidden/>
          </w:rPr>
          <w:tab/>
        </w:r>
        <w:r w:rsidR="007E2D34">
          <w:rPr>
            <w:noProof/>
            <w:webHidden/>
          </w:rPr>
          <w:fldChar w:fldCharType="begin"/>
        </w:r>
        <w:r w:rsidR="007E2D34">
          <w:rPr>
            <w:noProof/>
            <w:webHidden/>
          </w:rPr>
          <w:instrText xml:space="preserve"> PAGEREF _Toc27753597 \h </w:instrText>
        </w:r>
        <w:r w:rsidR="007E2D34">
          <w:rPr>
            <w:noProof/>
            <w:webHidden/>
          </w:rPr>
        </w:r>
        <w:r w:rsidR="007E2D34">
          <w:rPr>
            <w:noProof/>
            <w:webHidden/>
          </w:rPr>
          <w:fldChar w:fldCharType="separate"/>
        </w:r>
        <w:r w:rsidR="007E2D34">
          <w:rPr>
            <w:noProof/>
            <w:webHidden/>
          </w:rPr>
          <w:t>73</w:t>
        </w:r>
        <w:r w:rsidR="007E2D34">
          <w:rPr>
            <w:noProof/>
            <w:webHidden/>
          </w:rPr>
          <w:fldChar w:fldCharType="end"/>
        </w:r>
      </w:hyperlink>
    </w:p>
    <w:p w14:paraId="59D9987A" w14:textId="77777777" w:rsidR="007E2D34" w:rsidRDefault="005A0650">
      <w:pPr>
        <w:pStyle w:val="Verzeichnis3"/>
        <w:rPr>
          <w:rFonts w:asciiTheme="minorHAnsi" w:eastAsiaTheme="minorEastAsia" w:hAnsiTheme="minorHAnsi" w:cstheme="minorBidi"/>
          <w:noProof/>
          <w:sz w:val="22"/>
          <w:szCs w:val="22"/>
          <w:lang w:eastAsia="en-US"/>
        </w:rPr>
      </w:pPr>
      <w:hyperlink w:anchor="_Toc27753598" w:history="1">
        <w:r w:rsidR="007E2D34" w:rsidRPr="00E46FE7">
          <w:rPr>
            <w:rStyle w:val="Hyperlink"/>
            <w:noProof/>
          </w:rPr>
          <w:t>7.5.4</w:t>
        </w:r>
        <w:r w:rsidR="007E2D34">
          <w:rPr>
            <w:rFonts w:asciiTheme="minorHAnsi" w:eastAsiaTheme="minorEastAsia" w:hAnsiTheme="minorHAnsi" w:cstheme="minorBidi"/>
            <w:noProof/>
            <w:sz w:val="22"/>
            <w:szCs w:val="22"/>
            <w:lang w:eastAsia="en-US"/>
          </w:rPr>
          <w:tab/>
        </w:r>
        <w:r w:rsidR="007E2D34" w:rsidRPr="00E46FE7">
          <w:rPr>
            <w:rStyle w:val="Hyperlink"/>
            <w:noProof/>
          </w:rPr>
          <w:t>Washer</w:t>
        </w:r>
        <w:r w:rsidR="007E2D34">
          <w:rPr>
            <w:noProof/>
            <w:webHidden/>
          </w:rPr>
          <w:tab/>
        </w:r>
        <w:r w:rsidR="007E2D34">
          <w:rPr>
            <w:noProof/>
            <w:webHidden/>
          </w:rPr>
          <w:fldChar w:fldCharType="begin"/>
        </w:r>
        <w:r w:rsidR="007E2D34">
          <w:rPr>
            <w:noProof/>
            <w:webHidden/>
          </w:rPr>
          <w:instrText xml:space="preserve"> PAGEREF _Toc27753598 \h </w:instrText>
        </w:r>
        <w:r w:rsidR="007E2D34">
          <w:rPr>
            <w:noProof/>
            <w:webHidden/>
          </w:rPr>
        </w:r>
        <w:r w:rsidR="007E2D34">
          <w:rPr>
            <w:noProof/>
            <w:webHidden/>
          </w:rPr>
          <w:fldChar w:fldCharType="separate"/>
        </w:r>
        <w:r w:rsidR="007E2D34">
          <w:rPr>
            <w:noProof/>
            <w:webHidden/>
          </w:rPr>
          <w:t>76</w:t>
        </w:r>
        <w:r w:rsidR="007E2D34">
          <w:rPr>
            <w:noProof/>
            <w:webHidden/>
          </w:rPr>
          <w:fldChar w:fldCharType="end"/>
        </w:r>
      </w:hyperlink>
    </w:p>
    <w:p w14:paraId="0BBB60FB" w14:textId="77777777" w:rsidR="007E2D34" w:rsidRDefault="005A0650">
      <w:pPr>
        <w:pStyle w:val="Verzeichnis3"/>
        <w:rPr>
          <w:rFonts w:asciiTheme="minorHAnsi" w:eastAsiaTheme="minorEastAsia" w:hAnsiTheme="minorHAnsi" w:cstheme="minorBidi"/>
          <w:noProof/>
          <w:sz w:val="22"/>
          <w:szCs w:val="22"/>
          <w:lang w:eastAsia="en-US"/>
        </w:rPr>
      </w:pPr>
      <w:hyperlink w:anchor="_Toc27753599" w:history="1">
        <w:r w:rsidR="007E2D34" w:rsidRPr="00E46FE7">
          <w:rPr>
            <w:rStyle w:val="Hyperlink"/>
            <w:noProof/>
          </w:rPr>
          <w:t>7.5.5</w:t>
        </w:r>
        <w:r w:rsidR="007E2D34">
          <w:rPr>
            <w:rFonts w:asciiTheme="minorHAnsi" w:eastAsiaTheme="minorEastAsia" w:hAnsiTheme="minorHAnsi" w:cstheme="minorBidi"/>
            <w:noProof/>
            <w:sz w:val="22"/>
            <w:szCs w:val="22"/>
            <w:lang w:eastAsia="en-US"/>
          </w:rPr>
          <w:tab/>
        </w:r>
        <w:r w:rsidR="007E2D34" w:rsidRPr="00E46FE7">
          <w:rPr>
            <w:rStyle w:val="Hyperlink"/>
            <w:noProof/>
          </w:rPr>
          <w:t>Nut</w:t>
        </w:r>
        <w:r w:rsidR="007E2D34">
          <w:rPr>
            <w:noProof/>
            <w:webHidden/>
          </w:rPr>
          <w:tab/>
        </w:r>
        <w:r w:rsidR="007E2D34">
          <w:rPr>
            <w:noProof/>
            <w:webHidden/>
          </w:rPr>
          <w:fldChar w:fldCharType="begin"/>
        </w:r>
        <w:r w:rsidR="007E2D34">
          <w:rPr>
            <w:noProof/>
            <w:webHidden/>
          </w:rPr>
          <w:instrText xml:space="preserve"> PAGEREF _Toc27753599 \h </w:instrText>
        </w:r>
        <w:r w:rsidR="007E2D34">
          <w:rPr>
            <w:noProof/>
            <w:webHidden/>
          </w:rPr>
        </w:r>
        <w:r w:rsidR="007E2D34">
          <w:rPr>
            <w:noProof/>
            <w:webHidden/>
          </w:rPr>
          <w:fldChar w:fldCharType="separate"/>
        </w:r>
        <w:r w:rsidR="007E2D34">
          <w:rPr>
            <w:noProof/>
            <w:webHidden/>
          </w:rPr>
          <w:t>77</w:t>
        </w:r>
        <w:r w:rsidR="007E2D34">
          <w:rPr>
            <w:noProof/>
            <w:webHidden/>
          </w:rPr>
          <w:fldChar w:fldCharType="end"/>
        </w:r>
      </w:hyperlink>
    </w:p>
    <w:p w14:paraId="2E843CCD" w14:textId="77777777" w:rsidR="007E2D34" w:rsidRDefault="005A0650">
      <w:pPr>
        <w:pStyle w:val="Verzeichnis3"/>
        <w:rPr>
          <w:rFonts w:asciiTheme="minorHAnsi" w:eastAsiaTheme="minorEastAsia" w:hAnsiTheme="minorHAnsi" w:cstheme="minorBidi"/>
          <w:noProof/>
          <w:sz w:val="22"/>
          <w:szCs w:val="22"/>
          <w:lang w:eastAsia="en-US"/>
        </w:rPr>
      </w:pPr>
      <w:hyperlink w:anchor="_Toc27753600" w:history="1">
        <w:r w:rsidR="007E2D34" w:rsidRPr="00E46FE7">
          <w:rPr>
            <w:rStyle w:val="Hyperlink"/>
            <w:noProof/>
          </w:rPr>
          <w:t>7.5.6</w:t>
        </w:r>
        <w:r w:rsidR="007E2D34">
          <w:rPr>
            <w:rFonts w:asciiTheme="minorHAnsi" w:eastAsiaTheme="minorEastAsia" w:hAnsiTheme="minorHAnsi" w:cstheme="minorBidi"/>
            <w:noProof/>
            <w:sz w:val="22"/>
            <w:szCs w:val="22"/>
            <w:lang w:eastAsia="en-US"/>
          </w:rPr>
          <w:tab/>
        </w:r>
        <w:r w:rsidR="007E2D34" w:rsidRPr="00E46FE7">
          <w:rPr>
            <w:rStyle w:val="Hyperlink"/>
            <w:noProof/>
          </w:rPr>
          <w:t>Bolt</w:t>
        </w:r>
        <w:r w:rsidR="007E2D34">
          <w:rPr>
            <w:noProof/>
            <w:webHidden/>
          </w:rPr>
          <w:tab/>
        </w:r>
        <w:r w:rsidR="007E2D34">
          <w:rPr>
            <w:noProof/>
            <w:webHidden/>
          </w:rPr>
          <w:fldChar w:fldCharType="begin"/>
        </w:r>
        <w:r w:rsidR="007E2D34">
          <w:rPr>
            <w:noProof/>
            <w:webHidden/>
          </w:rPr>
          <w:instrText xml:space="preserve"> PAGEREF _Toc27753600 \h </w:instrText>
        </w:r>
        <w:r w:rsidR="007E2D34">
          <w:rPr>
            <w:noProof/>
            <w:webHidden/>
          </w:rPr>
        </w:r>
        <w:r w:rsidR="007E2D34">
          <w:rPr>
            <w:noProof/>
            <w:webHidden/>
          </w:rPr>
          <w:fldChar w:fldCharType="separate"/>
        </w:r>
        <w:r w:rsidR="007E2D34">
          <w:rPr>
            <w:noProof/>
            <w:webHidden/>
          </w:rPr>
          <w:t>78</w:t>
        </w:r>
        <w:r w:rsidR="007E2D34">
          <w:rPr>
            <w:noProof/>
            <w:webHidden/>
          </w:rPr>
          <w:fldChar w:fldCharType="end"/>
        </w:r>
      </w:hyperlink>
    </w:p>
    <w:p w14:paraId="221D401E" w14:textId="77777777" w:rsidR="007E2D34" w:rsidRDefault="005A0650">
      <w:pPr>
        <w:pStyle w:val="Verzeichnis4"/>
        <w:tabs>
          <w:tab w:val="left" w:pos="1320"/>
          <w:tab w:val="right" w:leader="dot" w:pos="9060"/>
        </w:tabs>
        <w:rPr>
          <w:rFonts w:asciiTheme="minorHAnsi" w:eastAsiaTheme="minorEastAsia" w:hAnsiTheme="minorHAnsi" w:cstheme="minorBidi"/>
          <w:noProof/>
          <w:sz w:val="22"/>
          <w:szCs w:val="22"/>
          <w:lang w:eastAsia="en-US"/>
        </w:rPr>
      </w:pPr>
      <w:hyperlink w:anchor="_Toc27753601" w:history="1">
        <w:r w:rsidR="007E2D34" w:rsidRPr="00E46FE7">
          <w:rPr>
            <w:rStyle w:val="Hyperlink"/>
            <w:noProof/>
          </w:rPr>
          <w:t>7.5.6.1</w:t>
        </w:r>
        <w:r w:rsidR="007E2D34">
          <w:rPr>
            <w:rFonts w:asciiTheme="minorHAnsi" w:eastAsiaTheme="minorEastAsia" w:hAnsiTheme="minorHAnsi" w:cstheme="minorBidi"/>
            <w:noProof/>
            <w:sz w:val="22"/>
            <w:szCs w:val="22"/>
            <w:lang w:eastAsia="en-US"/>
          </w:rPr>
          <w:tab/>
        </w:r>
        <w:r w:rsidR="007E2D34" w:rsidRPr="00E46FE7">
          <w:rPr>
            <w:rStyle w:val="Hyperlink"/>
            <w:noProof/>
          </w:rPr>
          <w:t>Possible Bolt and Screw Assemblies</w:t>
        </w:r>
        <w:r w:rsidR="007E2D34">
          <w:rPr>
            <w:noProof/>
            <w:webHidden/>
          </w:rPr>
          <w:tab/>
        </w:r>
        <w:r w:rsidR="007E2D34">
          <w:rPr>
            <w:noProof/>
            <w:webHidden/>
          </w:rPr>
          <w:fldChar w:fldCharType="begin"/>
        </w:r>
        <w:r w:rsidR="007E2D34">
          <w:rPr>
            <w:noProof/>
            <w:webHidden/>
          </w:rPr>
          <w:instrText xml:space="preserve"> PAGEREF _Toc27753601 \h </w:instrText>
        </w:r>
        <w:r w:rsidR="007E2D34">
          <w:rPr>
            <w:noProof/>
            <w:webHidden/>
          </w:rPr>
        </w:r>
        <w:r w:rsidR="007E2D34">
          <w:rPr>
            <w:noProof/>
            <w:webHidden/>
          </w:rPr>
          <w:fldChar w:fldCharType="separate"/>
        </w:r>
        <w:r w:rsidR="007E2D34">
          <w:rPr>
            <w:noProof/>
            <w:webHidden/>
          </w:rPr>
          <w:t>81</w:t>
        </w:r>
        <w:r w:rsidR="007E2D34">
          <w:rPr>
            <w:noProof/>
            <w:webHidden/>
          </w:rPr>
          <w:fldChar w:fldCharType="end"/>
        </w:r>
      </w:hyperlink>
    </w:p>
    <w:p w14:paraId="573188DA" w14:textId="77777777" w:rsidR="007E2D34" w:rsidRDefault="005A0650">
      <w:pPr>
        <w:pStyle w:val="Verzeichnis3"/>
        <w:rPr>
          <w:rFonts w:asciiTheme="minorHAnsi" w:eastAsiaTheme="minorEastAsia" w:hAnsiTheme="minorHAnsi" w:cstheme="minorBidi"/>
          <w:noProof/>
          <w:sz w:val="22"/>
          <w:szCs w:val="22"/>
          <w:lang w:eastAsia="en-US"/>
        </w:rPr>
      </w:pPr>
      <w:hyperlink w:anchor="_Toc27753602" w:history="1">
        <w:r w:rsidR="007E2D34" w:rsidRPr="00E46FE7">
          <w:rPr>
            <w:rStyle w:val="Hyperlink"/>
            <w:noProof/>
          </w:rPr>
          <w:t>7.5.7</w:t>
        </w:r>
        <w:r w:rsidR="007E2D34">
          <w:rPr>
            <w:rFonts w:asciiTheme="minorHAnsi" w:eastAsiaTheme="minorEastAsia" w:hAnsiTheme="minorHAnsi" w:cstheme="minorBidi"/>
            <w:noProof/>
            <w:sz w:val="22"/>
            <w:szCs w:val="22"/>
            <w:lang w:eastAsia="en-US"/>
          </w:rPr>
          <w:tab/>
        </w:r>
        <w:r w:rsidR="007E2D34" w:rsidRPr="00E46FE7">
          <w:rPr>
            <w:rStyle w:val="Hyperlink"/>
            <w:noProof/>
          </w:rPr>
          <w:t>Screw</w:t>
        </w:r>
        <w:r w:rsidR="007E2D34">
          <w:rPr>
            <w:noProof/>
            <w:webHidden/>
          </w:rPr>
          <w:tab/>
        </w:r>
        <w:r w:rsidR="007E2D34">
          <w:rPr>
            <w:noProof/>
            <w:webHidden/>
          </w:rPr>
          <w:fldChar w:fldCharType="begin"/>
        </w:r>
        <w:r w:rsidR="007E2D34">
          <w:rPr>
            <w:noProof/>
            <w:webHidden/>
          </w:rPr>
          <w:instrText xml:space="preserve"> PAGEREF _Toc27753602 \h </w:instrText>
        </w:r>
        <w:r w:rsidR="007E2D34">
          <w:rPr>
            <w:noProof/>
            <w:webHidden/>
          </w:rPr>
        </w:r>
        <w:r w:rsidR="007E2D34">
          <w:rPr>
            <w:noProof/>
            <w:webHidden/>
          </w:rPr>
          <w:fldChar w:fldCharType="separate"/>
        </w:r>
        <w:r w:rsidR="007E2D34">
          <w:rPr>
            <w:noProof/>
            <w:webHidden/>
          </w:rPr>
          <w:t>83</w:t>
        </w:r>
        <w:r w:rsidR="007E2D34">
          <w:rPr>
            <w:noProof/>
            <w:webHidden/>
          </w:rPr>
          <w:fldChar w:fldCharType="end"/>
        </w:r>
      </w:hyperlink>
    </w:p>
    <w:p w14:paraId="225BF7C0" w14:textId="77777777" w:rsidR="007E2D34" w:rsidRDefault="005A0650">
      <w:pPr>
        <w:pStyle w:val="Verzeichnis4"/>
        <w:tabs>
          <w:tab w:val="right" w:leader="dot" w:pos="9060"/>
        </w:tabs>
        <w:rPr>
          <w:rFonts w:asciiTheme="minorHAnsi" w:eastAsiaTheme="minorEastAsia" w:hAnsiTheme="minorHAnsi" w:cstheme="minorBidi"/>
          <w:noProof/>
          <w:sz w:val="22"/>
          <w:szCs w:val="22"/>
          <w:lang w:eastAsia="en-US"/>
        </w:rPr>
      </w:pPr>
      <w:hyperlink w:anchor="_Toc27753603" w:history="1">
        <w:r w:rsidR="007E2D34" w:rsidRPr="00E46FE7">
          <w:rPr>
            <w:rStyle w:val="Hyperlink"/>
            <w:noProof/>
          </w:rPr>
          <w:t>7.5.7.1 Flow Drilled Screws (FDS)</w:t>
        </w:r>
        <w:r w:rsidR="007E2D34">
          <w:rPr>
            <w:noProof/>
            <w:webHidden/>
          </w:rPr>
          <w:tab/>
        </w:r>
        <w:r w:rsidR="007E2D34">
          <w:rPr>
            <w:noProof/>
            <w:webHidden/>
          </w:rPr>
          <w:fldChar w:fldCharType="begin"/>
        </w:r>
        <w:r w:rsidR="007E2D34">
          <w:rPr>
            <w:noProof/>
            <w:webHidden/>
          </w:rPr>
          <w:instrText xml:space="preserve"> PAGEREF _Toc27753603 \h </w:instrText>
        </w:r>
        <w:r w:rsidR="007E2D34">
          <w:rPr>
            <w:noProof/>
            <w:webHidden/>
          </w:rPr>
        </w:r>
        <w:r w:rsidR="007E2D34">
          <w:rPr>
            <w:noProof/>
            <w:webHidden/>
          </w:rPr>
          <w:fldChar w:fldCharType="separate"/>
        </w:r>
        <w:r w:rsidR="007E2D34">
          <w:rPr>
            <w:noProof/>
            <w:webHidden/>
          </w:rPr>
          <w:t>84</w:t>
        </w:r>
        <w:r w:rsidR="007E2D34">
          <w:rPr>
            <w:noProof/>
            <w:webHidden/>
          </w:rPr>
          <w:fldChar w:fldCharType="end"/>
        </w:r>
      </w:hyperlink>
    </w:p>
    <w:p w14:paraId="3D3C5173" w14:textId="77777777" w:rsidR="007E2D34" w:rsidRDefault="005A0650">
      <w:pPr>
        <w:pStyle w:val="Verzeichnis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7753604" w:history="1">
        <w:r w:rsidR="007E2D34" w:rsidRPr="00E46FE7">
          <w:rPr>
            <w:rStyle w:val="Hyperlink"/>
            <w:noProof/>
          </w:rPr>
          <w:t>7.6</w:t>
        </w:r>
        <w:r w:rsidR="007E2D34">
          <w:rPr>
            <w:rFonts w:asciiTheme="minorHAnsi" w:eastAsiaTheme="minorEastAsia" w:hAnsiTheme="minorHAnsi" w:cstheme="minorBidi"/>
            <w:b w:val="0"/>
            <w:bCs w:val="0"/>
            <w:noProof/>
            <w:sz w:val="22"/>
            <w:szCs w:val="22"/>
            <w:lang w:eastAsia="en-US"/>
          </w:rPr>
          <w:tab/>
        </w:r>
        <w:r w:rsidR="007E2D34" w:rsidRPr="00E46FE7">
          <w:rPr>
            <w:rStyle w:val="Hyperlink"/>
            <w:noProof/>
          </w:rPr>
          <w:t>Gum Drops</w:t>
        </w:r>
        <w:r w:rsidR="007E2D34">
          <w:rPr>
            <w:noProof/>
            <w:webHidden/>
          </w:rPr>
          <w:tab/>
        </w:r>
        <w:r w:rsidR="007E2D34">
          <w:rPr>
            <w:noProof/>
            <w:webHidden/>
          </w:rPr>
          <w:fldChar w:fldCharType="begin"/>
        </w:r>
        <w:r w:rsidR="007E2D34">
          <w:rPr>
            <w:noProof/>
            <w:webHidden/>
          </w:rPr>
          <w:instrText xml:space="preserve"> PAGEREF _Toc27753604 \h </w:instrText>
        </w:r>
        <w:r w:rsidR="007E2D34">
          <w:rPr>
            <w:noProof/>
            <w:webHidden/>
          </w:rPr>
        </w:r>
        <w:r w:rsidR="007E2D34">
          <w:rPr>
            <w:noProof/>
            <w:webHidden/>
          </w:rPr>
          <w:fldChar w:fldCharType="separate"/>
        </w:r>
        <w:r w:rsidR="007E2D34">
          <w:rPr>
            <w:noProof/>
            <w:webHidden/>
          </w:rPr>
          <w:t>86</w:t>
        </w:r>
        <w:r w:rsidR="007E2D34">
          <w:rPr>
            <w:noProof/>
            <w:webHidden/>
          </w:rPr>
          <w:fldChar w:fldCharType="end"/>
        </w:r>
      </w:hyperlink>
    </w:p>
    <w:p w14:paraId="4E0D744E" w14:textId="77777777" w:rsidR="007E2D34" w:rsidRDefault="005A0650">
      <w:pPr>
        <w:pStyle w:val="Verzeichnis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7753605" w:history="1">
        <w:r w:rsidR="007E2D34" w:rsidRPr="00E46FE7">
          <w:rPr>
            <w:rStyle w:val="Hyperlink"/>
            <w:noProof/>
          </w:rPr>
          <w:t>7.7</w:t>
        </w:r>
        <w:r w:rsidR="007E2D34">
          <w:rPr>
            <w:rFonts w:asciiTheme="minorHAnsi" w:eastAsiaTheme="minorEastAsia" w:hAnsiTheme="minorHAnsi" w:cstheme="minorBidi"/>
            <w:b w:val="0"/>
            <w:bCs w:val="0"/>
            <w:noProof/>
            <w:sz w:val="22"/>
            <w:szCs w:val="22"/>
            <w:lang w:eastAsia="en-US"/>
          </w:rPr>
          <w:tab/>
        </w:r>
        <w:r w:rsidR="007E2D34" w:rsidRPr="00E46FE7">
          <w:rPr>
            <w:rStyle w:val="Hyperlink"/>
            <w:noProof/>
          </w:rPr>
          <w:t>Clinches</w:t>
        </w:r>
        <w:r w:rsidR="007E2D34">
          <w:rPr>
            <w:noProof/>
            <w:webHidden/>
          </w:rPr>
          <w:tab/>
        </w:r>
        <w:r w:rsidR="007E2D34">
          <w:rPr>
            <w:noProof/>
            <w:webHidden/>
          </w:rPr>
          <w:fldChar w:fldCharType="begin"/>
        </w:r>
        <w:r w:rsidR="007E2D34">
          <w:rPr>
            <w:noProof/>
            <w:webHidden/>
          </w:rPr>
          <w:instrText xml:space="preserve"> PAGEREF _Toc27753605 \h </w:instrText>
        </w:r>
        <w:r w:rsidR="007E2D34">
          <w:rPr>
            <w:noProof/>
            <w:webHidden/>
          </w:rPr>
        </w:r>
        <w:r w:rsidR="007E2D34">
          <w:rPr>
            <w:noProof/>
            <w:webHidden/>
          </w:rPr>
          <w:fldChar w:fldCharType="separate"/>
        </w:r>
        <w:r w:rsidR="007E2D34">
          <w:rPr>
            <w:noProof/>
            <w:webHidden/>
          </w:rPr>
          <w:t>87</w:t>
        </w:r>
        <w:r w:rsidR="007E2D34">
          <w:rPr>
            <w:noProof/>
            <w:webHidden/>
          </w:rPr>
          <w:fldChar w:fldCharType="end"/>
        </w:r>
      </w:hyperlink>
    </w:p>
    <w:p w14:paraId="7533B1C5" w14:textId="77777777" w:rsidR="007E2D34" w:rsidRDefault="005A0650">
      <w:pPr>
        <w:pStyle w:val="Verzeichnis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7753606" w:history="1">
        <w:r w:rsidR="007E2D34" w:rsidRPr="00E46FE7">
          <w:rPr>
            <w:rStyle w:val="Hyperlink"/>
            <w:noProof/>
          </w:rPr>
          <w:t>7.8</w:t>
        </w:r>
        <w:r w:rsidR="007E2D34">
          <w:rPr>
            <w:rFonts w:asciiTheme="minorHAnsi" w:eastAsiaTheme="minorEastAsia" w:hAnsiTheme="minorHAnsi" w:cstheme="minorBidi"/>
            <w:b w:val="0"/>
            <w:bCs w:val="0"/>
            <w:noProof/>
            <w:sz w:val="22"/>
            <w:szCs w:val="22"/>
            <w:lang w:eastAsia="en-US"/>
          </w:rPr>
          <w:tab/>
        </w:r>
        <w:r w:rsidR="007E2D34" w:rsidRPr="00E46FE7">
          <w:rPr>
            <w:rStyle w:val="Hyperlink"/>
            <w:noProof/>
          </w:rPr>
          <w:t>Heat Stakes / Thermal Stakes</w:t>
        </w:r>
        <w:r w:rsidR="007E2D34">
          <w:rPr>
            <w:noProof/>
            <w:webHidden/>
          </w:rPr>
          <w:tab/>
        </w:r>
        <w:r w:rsidR="007E2D34">
          <w:rPr>
            <w:noProof/>
            <w:webHidden/>
          </w:rPr>
          <w:fldChar w:fldCharType="begin"/>
        </w:r>
        <w:r w:rsidR="007E2D34">
          <w:rPr>
            <w:noProof/>
            <w:webHidden/>
          </w:rPr>
          <w:instrText xml:space="preserve"> PAGEREF _Toc27753606 \h </w:instrText>
        </w:r>
        <w:r w:rsidR="007E2D34">
          <w:rPr>
            <w:noProof/>
            <w:webHidden/>
          </w:rPr>
        </w:r>
        <w:r w:rsidR="007E2D34">
          <w:rPr>
            <w:noProof/>
            <w:webHidden/>
          </w:rPr>
          <w:fldChar w:fldCharType="separate"/>
        </w:r>
        <w:r w:rsidR="007E2D34">
          <w:rPr>
            <w:noProof/>
            <w:webHidden/>
          </w:rPr>
          <w:t>90</w:t>
        </w:r>
        <w:r w:rsidR="007E2D34">
          <w:rPr>
            <w:noProof/>
            <w:webHidden/>
          </w:rPr>
          <w:fldChar w:fldCharType="end"/>
        </w:r>
      </w:hyperlink>
    </w:p>
    <w:p w14:paraId="5B37BFCF" w14:textId="77777777" w:rsidR="007E2D34" w:rsidRDefault="005A0650">
      <w:pPr>
        <w:pStyle w:val="Verzeichnis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7753607" w:history="1">
        <w:r w:rsidR="007E2D34" w:rsidRPr="00E46FE7">
          <w:rPr>
            <w:rStyle w:val="Hyperlink"/>
            <w:noProof/>
          </w:rPr>
          <w:t>7.9</w:t>
        </w:r>
        <w:r w:rsidR="007E2D34">
          <w:rPr>
            <w:rFonts w:asciiTheme="minorHAnsi" w:eastAsiaTheme="minorEastAsia" w:hAnsiTheme="minorHAnsi" w:cstheme="minorBidi"/>
            <w:b w:val="0"/>
            <w:bCs w:val="0"/>
            <w:noProof/>
            <w:sz w:val="22"/>
            <w:szCs w:val="22"/>
            <w:lang w:eastAsia="en-US"/>
          </w:rPr>
          <w:tab/>
        </w:r>
        <w:r w:rsidR="007E2D34" w:rsidRPr="00E46FE7">
          <w:rPr>
            <w:rStyle w:val="Hyperlink"/>
            <w:noProof/>
          </w:rPr>
          <w:t>Clips/Snap Joints</w:t>
        </w:r>
        <w:r w:rsidR="007E2D34">
          <w:rPr>
            <w:noProof/>
            <w:webHidden/>
          </w:rPr>
          <w:tab/>
        </w:r>
        <w:r w:rsidR="007E2D34">
          <w:rPr>
            <w:noProof/>
            <w:webHidden/>
          </w:rPr>
          <w:fldChar w:fldCharType="begin"/>
        </w:r>
        <w:r w:rsidR="007E2D34">
          <w:rPr>
            <w:noProof/>
            <w:webHidden/>
          </w:rPr>
          <w:instrText xml:space="preserve"> PAGEREF _Toc27753607 \h </w:instrText>
        </w:r>
        <w:r w:rsidR="007E2D34">
          <w:rPr>
            <w:noProof/>
            <w:webHidden/>
          </w:rPr>
        </w:r>
        <w:r w:rsidR="007E2D34">
          <w:rPr>
            <w:noProof/>
            <w:webHidden/>
          </w:rPr>
          <w:fldChar w:fldCharType="separate"/>
        </w:r>
        <w:r w:rsidR="007E2D34">
          <w:rPr>
            <w:noProof/>
            <w:webHidden/>
          </w:rPr>
          <w:t>92</w:t>
        </w:r>
        <w:r w:rsidR="007E2D34">
          <w:rPr>
            <w:noProof/>
            <w:webHidden/>
          </w:rPr>
          <w:fldChar w:fldCharType="end"/>
        </w:r>
      </w:hyperlink>
    </w:p>
    <w:p w14:paraId="04C6621D" w14:textId="77777777" w:rsidR="007E2D34" w:rsidRDefault="005A0650">
      <w:pPr>
        <w:pStyle w:val="Verzeichnis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7753608" w:history="1">
        <w:r w:rsidR="007E2D34" w:rsidRPr="00E46FE7">
          <w:rPr>
            <w:rStyle w:val="Hyperlink"/>
            <w:noProof/>
          </w:rPr>
          <w:t>7.10</w:t>
        </w:r>
        <w:r w:rsidR="007E2D34">
          <w:rPr>
            <w:rFonts w:asciiTheme="minorHAnsi" w:eastAsiaTheme="minorEastAsia" w:hAnsiTheme="minorHAnsi" w:cstheme="minorBidi"/>
            <w:b w:val="0"/>
            <w:bCs w:val="0"/>
            <w:noProof/>
            <w:sz w:val="22"/>
            <w:szCs w:val="22"/>
            <w:lang w:eastAsia="en-US"/>
          </w:rPr>
          <w:tab/>
        </w:r>
        <w:r w:rsidR="007E2D34" w:rsidRPr="00E46FE7">
          <w:rPr>
            <w:rStyle w:val="Hyperlink"/>
            <w:noProof/>
          </w:rPr>
          <w:t>Nails</w:t>
        </w:r>
        <w:r w:rsidR="007E2D34">
          <w:rPr>
            <w:noProof/>
            <w:webHidden/>
          </w:rPr>
          <w:tab/>
        </w:r>
        <w:r w:rsidR="007E2D34">
          <w:rPr>
            <w:noProof/>
            <w:webHidden/>
          </w:rPr>
          <w:fldChar w:fldCharType="begin"/>
        </w:r>
        <w:r w:rsidR="007E2D34">
          <w:rPr>
            <w:noProof/>
            <w:webHidden/>
          </w:rPr>
          <w:instrText xml:space="preserve"> PAGEREF _Toc27753608 \h </w:instrText>
        </w:r>
        <w:r w:rsidR="007E2D34">
          <w:rPr>
            <w:noProof/>
            <w:webHidden/>
          </w:rPr>
        </w:r>
        <w:r w:rsidR="007E2D34">
          <w:rPr>
            <w:noProof/>
            <w:webHidden/>
          </w:rPr>
          <w:fldChar w:fldCharType="separate"/>
        </w:r>
        <w:r w:rsidR="007E2D34">
          <w:rPr>
            <w:noProof/>
            <w:webHidden/>
          </w:rPr>
          <w:t>95</w:t>
        </w:r>
        <w:r w:rsidR="007E2D34">
          <w:rPr>
            <w:noProof/>
            <w:webHidden/>
          </w:rPr>
          <w:fldChar w:fldCharType="end"/>
        </w:r>
      </w:hyperlink>
    </w:p>
    <w:p w14:paraId="49AE93F4" w14:textId="77777777" w:rsidR="007E2D34" w:rsidRDefault="005A0650">
      <w:pPr>
        <w:pStyle w:val="Verzeichnis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7753609" w:history="1">
        <w:r w:rsidR="007E2D34" w:rsidRPr="00E46FE7">
          <w:rPr>
            <w:rStyle w:val="Hyperlink"/>
            <w:noProof/>
          </w:rPr>
          <w:t>7.11</w:t>
        </w:r>
        <w:r w:rsidR="007E2D34">
          <w:rPr>
            <w:rFonts w:asciiTheme="minorHAnsi" w:eastAsiaTheme="minorEastAsia" w:hAnsiTheme="minorHAnsi" w:cstheme="minorBidi"/>
            <w:b w:val="0"/>
            <w:bCs w:val="0"/>
            <w:noProof/>
            <w:sz w:val="22"/>
            <w:szCs w:val="22"/>
            <w:lang w:eastAsia="en-US"/>
          </w:rPr>
          <w:tab/>
        </w:r>
        <w:r w:rsidR="007E2D34" w:rsidRPr="00E46FE7">
          <w:rPr>
            <w:rStyle w:val="Hyperlink"/>
            <w:noProof/>
          </w:rPr>
          <w:t>Pins</w:t>
        </w:r>
        <w:r w:rsidR="007E2D34">
          <w:rPr>
            <w:noProof/>
            <w:webHidden/>
          </w:rPr>
          <w:tab/>
        </w:r>
        <w:r w:rsidR="007E2D34">
          <w:rPr>
            <w:noProof/>
            <w:webHidden/>
          </w:rPr>
          <w:fldChar w:fldCharType="begin"/>
        </w:r>
        <w:r w:rsidR="007E2D34">
          <w:rPr>
            <w:noProof/>
            <w:webHidden/>
          </w:rPr>
          <w:instrText xml:space="preserve"> PAGEREF _Toc27753609 \h </w:instrText>
        </w:r>
        <w:r w:rsidR="007E2D34">
          <w:rPr>
            <w:noProof/>
            <w:webHidden/>
          </w:rPr>
        </w:r>
        <w:r w:rsidR="007E2D34">
          <w:rPr>
            <w:noProof/>
            <w:webHidden/>
          </w:rPr>
          <w:fldChar w:fldCharType="separate"/>
        </w:r>
        <w:r w:rsidR="007E2D34">
          <w:rPr>
            <w:noProof/>
            <w:webHidden/>
          </w:rPr>
          <w:t>98</w:t>
        </w:r>
        <w:r w:rsidR="007E2D34">
          <w:rPr>
            <w:noProof/>
            <w:webHidden/>
          </w:rPr>
          <w:fldChar w:fldCharType="end"/>
        </w:r>
      </w:hyperlink>
    </w:p>
    <w:p w14:paraId="496ED1EE" w14:textId="77777777" w:rsidR="007E2D34" w:rsidRDefault="005A0650">
      <w:pPr>
        <w:pStyle w:val="Verzeichnis3"/>
        <w:rPr>
          <w:rFonts w:asciiTheme="minorHAnsi" w:eastAsiaTheme="minorEastAsia" w:hAnsiTheme="minorHAnsi" w:cstheme="minorBidi"/>
          <w:noProof/>
          <w:sz w:val="22"/>
          <w:szCs w:val="22"/>
          <w:lang w:eastAsia="en-US"/>
        </w:rPr>
      </w:pPr>
      <w:hyperlink w:anchor="_Toc27753610" w:history="1">
        <w:r w:rsidR="007E2D34" w:rsidRPr="00E46FE7">
          <w:rPr>
            <w:rStyle w:val="Hyperlink"/>
            <w:noProof/>
          </w:rPr>
          <w:t>7.11.1</w:t>
        </w:r>
        <w:r w:rsidR="007E2D34">
          <w:rPr>
            <w:rFonts w:asciiTheme="minorHAnsi" w:eastAsiaTheme="minorEastAsia" w:hAnsiTheme="minorHAnsi" w:cstheme="minorBidi"/>
            <w:noProof/>
            <w:sz w:val="22"/>
            <w:szCs w:val="22"/>
            <w:lang w:eastAsia="en-US"/>
          </w:rPr>
          <w:tab/>
        </w:r>
        <w:r w:rsidR="007E2D34" w:rsidRPr="00E46FE7">
          <w:rPr>
            <w:rStyle w:val="Hyperlink"/>
            <w:noProof/>
          </w:rPr>
          <w:t>Self-clinching Pins</w:t>
        </w:r>
        <w:r w:rsidR="007E2D34">
          <w:rPr>
            <w:noProof/>
            <w:webHidden/>
          </w:rPr>
          <w:tab/>
        </w:r>
        <w:r w:rsidR="007E2D34">
          <w:rPr>
            <w:noProof/>
            <w:webHidden/>
          </w:rPr>
          <w:fldChar w:fldCharType="begin"/>
        </w:r>
        <w:r w:rsidR="007E2D34">
          <w:rPr>
            <w:noProof/>
            <w:webHidden/>
          </w:rPr>
          <w:instrText xml:space="preserve"> PAGEREF _Toc27753610 \h </w:instrText>
        </w:r>
        <w:r w:rsidR="007E2D34">
          <w:rPr>
            <w:noProof/>
            <w:webHidden/>
          </w:rPr>
        </w:r>
        <w:r w:rsidR="007E2D34">
          <w:rPr>
            <w:noProof/>
            <w:webHidden/>
          </w:rPr>
          <w:fldChar w:fldCharType="separate"/>
        </w:r>
        <w:r w:rsidR="007E2D34">
          <w:rPr>
            <w:noProof/>
            <w:webHidden/>
          </w:rPr>
          <w:t>100</w:t>
        </w:r>
        <w:r w:rsidR="007E2D34">
          <w:rPr>
            <w:noProof/>
            <w:webHidden/>
          </w:rPr>
          <w:fldChar w:fldCharType="end"/>
        </w:r>
      </w:hyperlink>
    </w:p>
    <w:p w14:paraId="3B786C95" w14:textId="77777777" w:rsidR="007E2D34" w:rsidRDefault="005A0650">
      <w:pPr>
        <w:pStyle w:val="Verzeichnis1"/>
        <w:tabs>
          <w:tab w:val="left" w:pos="440"/>
          <w:tab w:val="right" w:leader="dot" w:pos="9060"/>
        </w:tabs>
        <w:rPr>
          <w:rFonts w:asciiTheme="minorHAnsi" w:eastAsiaTheme="minorEastAsia" w:hAnsiTheme="minorHAnsi" w:cstheme="minorBidi"/>
          <w:b w:val="0"/>
          <w:bCs w:val="0"/>
          <w:caps w:val="0"/>
          <w:noProof/>
          <w:sz w:val="22"/>
          <w:szCs w:val="22"/>
          <w:lang w:eastAsia="en-US"/>
        </w:rPr>
      </w:pPr>
      <w:hyperlink w:anchor="_Toc27753611" w:history="1">
        <w:r w:rsidR="007E2D34" w:rsidRPr="00E46FE7">
          <w:rPr>
            <w:rStyle w:val="Hyperlink"/>
            <w:noProof/>
            <w14:scene3d>
              <w14:camera w14:prst="orthographicFront"/>
              <w14:lightRig w14:rig="threePt" w14:dir="t">
                <w14:rot w14:lat="0" w14:lon="0" w14:rev="0"/>
              </w14:lightRig>
            </w14:scene3d>
          </w:rPr>
          <w:t>8</w:t>
        </w:r>
        <w:r w:rsidR="007E2D34">
          <w:rPr>
            <w:rFonts w:asciiTheme="minorHAnsi" w:eastAsiaTheme="minorEastAsia" w:hAnsiTheme="minorHAnsi" w:cstheme="minorBidi"/>
            <w:b w:val="0"/>
            <w:bCs w:val="0"/>
            <w:caps w:val="0"/>
            <w:noProof/>
            <w:sz w:val="22"/>
            <w:szCs w:val="22"/>
            <w:lang w:eastAsia="en-US"/>
          </w:rPr>
          <w:tab/>
        </w:r>
        <w:r w:rsidR="007E2D34" w:rsidRPr="00E46FE7">
          <w:rPr>
            <w:rStyle w:val="Hyperlink"/>
            <w:noProof/>
          </w:rPr>
          <w:t>1D connections</w:t>
        </w:r>
        <w:r w:rsidR="007E2D34">
          <w:rPr>
            <w:noProof/>
            <w:webHidden/>
          </w:rPr>
          <w:tab/>
        </w:r>
        <w:r w:rsidR="007E2D34">
          <w:rPr>
            <w:noProof/>
            <w:webHidden/>
          </w:rPr>
          <w:fldChar w:fldCharType="begin"/>
        </w:r>
        <w:r w:rsidR="007E2D34">
          <w:rPr>
            <w:noProof/>
            <w:webHidden/>
          </w:rPr>
          <w:instrText xml:space="preserve"> PAGEREF _Toc27753611 \h </w:instrText>
        </w:r>
        <w:r w:rsidR="007E2D34">
          <w:rPr>
            <w:noProof/>
            <w:webHidden/>
          </w:rPr>
        </w:r>
        <w:r w:rsidR="007E2D34">
          <w:rPr>
            <w:noProof/>
            <w:webHidden/>
          </w:rPr>
          <w:fldChar w:fldCharType="separate"/>
        </w:r>
        <w:r w:rsidR="007E2D34">
          <w:rPr>
            <w:noProof/>
            <w:webHidden/>
          </w:rPr>
          <w:t>101</w:t>
        </w:r>
        <w:r w:rsidR="007E2D34">
          <w:rPr>
            <w:noProof/>
            <w:webHidden/>
          </w:rPr>
          <w:fldChar w:fldCharType="end"/>
        </w:r>
      </w:hyperlink>
    </w:p>
    <w:p w14:paraId="15EA50CB" w14:textId="77777777" w:rsidR="007E2D34" w:rsidRDefault="005A0650">
      <w:pPr>
        <w:pStyle w:val="Verzeichnis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7753612" w:history="1">
        <w:r w:rsidR="007E2D34" w:rsidRPr="00E46FE7">
          <w:rPr>
            <w:rStyle w:val="Hyperlink"/>
            <w:noProof/>
          </w:rPr>
          <w:t>8.1</w:t>
        </w:r>
        <w:r w:rsidR="007E2D34">
          <w:rPr>
            <w:rFonts w:asciiTheme="minorHAnsi" w:eastAsiaTheme="minorEastAsia" w:hAnsiTheme="minorHAnsi" w:cstheme="minorBidi"/>
            <w:b w:val="0"/>
            <w:bCs w:val="0"/>
            <w:noProof/>
            <w:sz w:val="22"/>
            <w:szCs w:val="22"/>
            <w:lang w:eastAsia="en-US"/>
          </w:rPr>
          <w:tab/>
        </w:r>
        <w:r w:rsidR="007E2D34" w:rsidRPr="00E46FE7">
          <w:rPr>
            <w:rStyle w:val="Hyperlink"/>
            <w:noProof/>
          </w:rPr>
          <w:t>Generic Definitions</w:t>
        </w:r>
        <w:r w:rsidR="007E2D34">
          <w:rPr>
            <w:noProof/>
            <w:webHidden/>
          </w:rPr>
          <w:tab/>
        </w:r>
        <w:r w:rsidR="007E2D34">
          <w:rPr>
            <w:noProof/>
            <w:webHidden/>
          </w:rPr>
          <w:fldChar w:fldCharType="begin"/>
        </w:r>
        <w:r w:rsidR="007E2D34">
          <w:rPr>
            <w:noProof/>
            <w:webHidden/>
          </w:rPr>
          <w:instrText xml:space="preserve"> PAGEREF _Toc27753612 \h </w:instrText>
        </w:r>
        <w:r w:rsidR="007E2D34">
          <w:rPr>
            <w:noProof/>
            <w:webHidden/>
          </w:rPr>
        </w:r>
        <w:r w:rsidR="007E2D34">
          <w:rPr>
            <w:noProof/>
            <w:webHidden/>
          </w:rPr>
          <w:fldChar w:fldCharType="separate"/>
        </w:r>
        <w:r w:rsidR="007E2D34">
          <w:rPr>
            <w:noProof/>
            <w:webHidden/>
          </w:rPr>
          <w:t>101</w:t>
        </w:r>
        <w:r w:rsidR="007E2D34">
          <w:rPr>
            <w:noProof/>
            <w:webHidden/>
          </w:rPr>
          <w:fldChar w:fldCharType="end"/>
        </w:r>
      </w:hyperlink>
    </w:p>
    <w:p w14:paraId="592A4C38" w14:textId="77777777" w:rsidR="007E2D34" w:rsidRDefault="005A0650">
      <w:pPr>
        <w:pStyle w:val="Verzeichnis3"/>
        <w:rPr>
          <w:rFonts w:asciiTheme="minorHAnsi" w:eastAsiaTheme="minorEastAsia" w:hAnsiTheme="minorHAnsi" w:cstheme="minorBidi"/>
          <w:noProof/>
          <w:sz w:val="22"/>
          <w:szCs w:val="22"/>
          <w:lang w:eastAsia="en-US"/>
        </w:rPr>
      </w:pPr>
      <w:hyperlink w:anchor="_Toc27753613" w:history="1">
        <w:r w:rsidR="007E2D34" w:rsidRPr="00E46FE7">
          <w:rPr>
            <w:rStyle w:val="Hyperlink"/>
            <w:noProof/>
          </w:rPr>
          <w:t>8.1.1</w:t>
        </w:r>
        <w:r w:rsidR="007E2D34">
          <w:rPr>
            <w:rFonts w:asciiTheme="minorHAnsi" w:eastAsiaTheme="minorEastAsia" w:hAnsiTheme="minorHAnsi" w:cstheme="minorBidi"/>
            <w:noProof/>
            <w:sz w:val="22"/>
            <w:szCs w:val="22"/>
            <w:lang w:eastAsia="en-US"/>
          </w:rPr>
          <w:tab/>
        </w:r>
        <w:r w:rsidR="007E2D34" w:rsidRPr="00E46FE7">
          <w:rPr>
            <w:rStyle w:val="Hyperlink"/>
            <w:noProof/>
          </w:rPr>
          <w:t>Identification</w:t>
        </w:r>
        <w:r w:rsidR="007E2D34">
          <w:rPr>
            <w:noProof/>
            <w:webHidden/>
          </w:rPr>
          <w:tab/>
        </w:r>
        <w:r w:rsidR="007E2D34">
          <w:rPr>
            <w:noProof/>
            <w:webHidden/>
          </w:rPr>
          <w:fldChar w:fldCharType="begin"/>
        </w:r>
        <w:r w:rsidR="007E2D34">
          <w:rPr>
            <w:noProof/>
            <w:webHidden/>
          </w:rPr>
          <w:instrText xml:space="preserve"> PAGEREF _Toc27753613 \h </w:instrText>
        </w:r>
        <w:r w:rsidR="007E2D34">
          <w:rPr>
            <w:noProof/>
            <w:webHidden/>
          </w:rPr>
        </w:r>
        <w:r w:rsidR="007E2D34">
          <w:rPr>
            <w:noProof/>
            <w:webHidden/>
          </w:rPr>
          <w:fldChar w:fldCharType="separate"/>
        </w:r>
        <w:r w:rsidR="007E2D34">
          <w:rPr>
            <w:noProof/>
            <w:webHidden/>
          </w:rPr>
          <w:t>101</w:t>
        </w:r>
        <w:r w:rsidR="007E2D34">
          <w:rPr>
            <w:noProof/>
            <w:webHidden/>
          </w:rPr>
          <w:fldChar w:fldCharType="end"/>
        </w:r>
      </w:hyperlink>
    </w:p>
    <w:p w14:paraId="46BADD54" w14:textId="77777777" w:rsidR="007E2D34" w:rsidRDefault="005A0650">
      <w:pPr>
        <w:pStyle w:val="Verzeichnis3"/>
        <w:rPr>
          <w:rFonts w:asciiTheme="minorHAnsi" w:eastAsiaTheme="minorEastAsia" w:hAnsiTheme="minorHAnsi" w:cstheme="minorBidi"/>
          <w:noProof/>
          <w:sz w:val="22"/>
          <w:szCs w:val="22"/>
          <w:lang w:eastAsia="en-US"/>
        </w:rPr>
      </w:pPr>
      <w:hyperlink w:anchor="_Toc27753614" w:history="1">
        <w:r w:rsidR="007E2D34" w:rsidRPr="00E46FE7">
          <w:rPr>
            <w:rStyle w:val="Hyperlink"/>
            <w:noProof/>
          </w:rPr>
          <w:t>8.1.2</w:t>
        </w:r>
        <w:r w:rsidR="007E2D34">
          <w:rPr>
            <w:rFonts w:asciiTheme="minorHAnsi" w:eastAsiaTheme="minorEastAsia" w:hAnsiTheme="minorHAnsi" w:cstheme="minorBidi"/>
            <w:noProof/>
            <w:sz w:val="22"/>
            <w:szCs w:val="22"/>
            <w:lang w:eastAsia="en-US"/>
          </w:rPr>
          <w:tab/>
        </w:r>
        <w:r w:rsidR="007E2D34" w:rsidRPr="00E46FE7">
          <w:rPr>
            <w:rStyle w:val="Hyperlink"/>
            <w:noProof/>
          </w:rPr>
          <w:t>Location</w:t>
        </w:r>
        <w:r w:rsidR="007E2D34">
          <w:rPr>
            <w:noProof/>
            <w:webHidden/>
          </w:rPr>
          <w:tab/>
        </w:r>
        <w:r w:rsidR="007E2D34">
          <w:rPr>
            <w:noProof/>
            <w:webHidden/>
          </w:rPr>
          <w:fldChar w:fldCharType="begin"/>
        </w:r>
        <w:r w:rsidR="007E2D34">
          <w:rPr>
            <w:noProof/>
            <w:webHidden/>
          </w:rPr>
          <w:instrText xml:space="preserve"> PAGEREF _Toc27753614 \h </w:instrText>
        </w:r>
        <w:r w:rsidR="007E2D34">
          <w:rPr>
            <w:noProof/>
            <w:webHidden/>
          </w:rPr>
        </w:r>
        <w:r w:rsidR="007E2D34">
          <w:rPr>
            <w:noProof/>
            <w:webHidden/>
          </w:rPr>
          <w:fldChar w:fldCharType="separate"/>
        </w:r>
        <w:r w:rsidR="007E2D34">
          <w:rPr>
            <w:noProof/>
            <w:webHidden/>
          </w:rPr>
          <w:t>101</w:t>
        </w:r>
        <w:r w:rsidR="007E2D34">
          <w:rPr>
            <w:noProof/>
            <w:webHidden/>
          </w:rPr>
          <w:fldChar w:fldCharType="end"/>
        </w:r>
      </w:hyperlink>
    </w:p>
    <w:p w14:paraId="09C9C951" w14:textId="77777777" w:rsidR="007E2D34" w:rsidRDefault="005A0650">
      <w:pPr>
        <w:pStyle w:val="Verzeichnis3"/>
        <w:rPr>
          <w:rFonts w:asciiTheme="minorHAnsi" w:eastAsiaTheme="minorEastAsia" w:hAnsiTheme="minorHAnsi" w:cstheme="minorBidi"/>
          <w:noProof/>
          <w:sz w:val="22"/>
          <w:szCs w:val="22"/>
          <w:lang w:eastAsia="en-US"/>
        </w:rPr>
      </w:pPr>
      <w:hyperlink w:anchor="_Toc27753615" w:history="1">
        <w:r w:rsidR="007E2D34" w:rsidRPr="00E46FE7">
          <w:rPr>
            <w:rStyle w:val="Hyperlink"/>
            <w:noProof/>
          </w:rPr>
          <w:t>8.1.3</w:t>
        </w:r>
        <w:r w:rsidR="007E2D34">
          <w:rPr>
            <w:rFonts w:asciiTheme="minorHAnsi" w:eastAsiaTheme="minorEastAsia" w:hAnsiTheme="minorHAnsi" w:cstheme="minorBidi"/>
            <w:noProof/>
            <w:sz w:val="22"/>
            <w:szCs w:val="22"/>
            <w:lang w:eastAsia="en-US"/>
          </w:rPr>
          <w:tab/>
        </w:r>
        <w:r w:rsidR="007E2D34" w:rsidRPr="00E46FE7">
          <w:rPr>
            <w:rStyle w:val="Hyperlink"/>
            <w:noProof/>
          </w:rPr>
          <w:t>Type Specification</w:t>
        </w:r>
        <w:r w:rsidR="007E2D34">
          <w:rPr>
            <w:noProof/>
            <w:webHidden/>
          </w:rPr>
          <w:tab/>
        </w:r>
        <w:r w:rsidR="007E2D34">
          <w:rPr>
            <w:noProof/>
            <w:webHidden/>
          </w:rPr>
          <w:fldChar w:fldCharType="begin"/>
        </w:r>
        <w:r w:rsidR="007E2D34">
          <w:rPr>
            <w:noProof/>
            <w:webHidden/>
          </w:rPr>
          <w:instrText xml:space="preserve"> PAGEREF _Toc27753615 \h </w:instrText>
        </w:r>
        <w:r w:rsidR="007E2D34">
          <w:rPr>
            <w:noProof/>
            <w:webHidden/>
          </w:rPr>
        </w:r>
        <w:r w:rsidR="007E2D34">
          <w:rPr>
            <w:noProof/>
            <w:webHidden/>
          </w:rPr>
          <w:fldChar w:fldCharType="separate"/>
        </w:r>
        <w:r w:rsidR="007E2D34">
          <w:rPr>
            <w:noProof/>
            <w:webHidden/>
          </w:rPr>
          <w:t>102</w:t>
        </w:r>
        <w:r w:rsidR="007E2D34">
          <w:rPr>
            <w:noProof/>
            <w:webHidden/>
          </w:rPr>
          <w:fldChar w:fldCharType="end"/>
        </w:r>
      </w:hyperlink>
    </w:p>
    <w:p w14:paraId="1D3CEE30" w14:textId="77777777" w:rsidR="007E2D34" w:rsidRDefault="005A0650">
      <w:pPr>
        <w:pStyle w:val="Verzeichnis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7753616" w:history="1">
        <w:r w:rsidR="007E2D34" w:rsidRPr="00E46FE7">
          <w:rPr>
            <w:rStyle w:val="Hyperlink"/>
            <w:noProof/>
          </w:rPr>
          <w:t>8.2</w:t>
        </w:r>
        <w:r w:rsidR="007E2D34">
          <w:rPr>
            <w:rFonts w:asciiTheme="minorHAnsi" w:eastAsiaTheme="minorEastAsia" w:hAnsiTheme="minorHAnsi" w:cstheme="minorBidi"/>
            <w:b w:val="0"/>
            <w:bCs w:val="0"/>
            <w:noProof/>
            <w:sz w:val="22"/>
            <w:szCs w:val="22"/>
            <w:lang w:eastAsia="en-US"/>
          </w:rPr>
          <w:tab/>
        </w:r>
        <w:r w:rsidR="007E2D34" w:rsidRPr="00E46FE7">
          <w:rPr>
            <w:rStyle w:val="Hyperlink"/>
            <w:noProof/>
          </w:rPr>
          <w:t>Seam Welds</w:t>
        </w:r>
        <w:r w:rsidR="007E2D34">
          <w:rPr>
            <w:noProof/>
            <w:webHidden/>
          </w:rPr>
          <w:tab/>
        </w:r>
        <w:r w:rsidR="007E2D34">
          <w:rPr>
            <w:noProof/>
            <w:webHidden/>
          </w:rPr>
          <w:fldChar w:fldCharType="begin"/>
        </w:r>
        <w:r w:rsidR="007E2D34">
          <w:rPr>
            <w:noProof/>
            <w:webHidden/>
          </w:rPr>
          <w:instrText xml:space="preserve"> PAGEREF _Toc27753616 \h </w:instrText>
        </w:r>
        <w:r w:rsidR="007E2D34">
          <w:rPr>
            <w:noProof/>
            <w:webHidden/>
          </w:rPr>
        </w:r>
        <w:r w:rsidR="007E2D34">
          <w:rPr>
            <w:noProof/>
            <w:webHidden/>
          </w:rPr>
          <w:fldChar w:fldCharType="separate"/>
        </w:r>
        <w:r w:rsidR="007E2D34">
          <w:rPr>
            <w:noProof/>
            <w:webHidden/>
          </w:rPr>
          <w:t>103</w:t>
        </w:r>
        <w:r w:rsidR="007E2D34">
          <w:rPr>
            <w:noProof/>
            <w:webHidden/>
          </w:rPr>
          <w:fldChar w:fldCharType="end"/>
        </w:r>
      </w:hyperlink>
    </w:p>
    <w:p w14:paraId="458A5F09" w14:textId="77777777" w:rsidR="007E2D34" w:rsidRDefault="005A0650">
      <w:pPr>
        <w:pStyle w:val="Verzeichnis3"/>
        <w:rPr>
          <w:rFonts w:asciiTheme="minorHAnsi" w:eastAsiaTheme="minorEastAsia" w:hAnsiTheme="minorHAnsi" w:cstheme="minorBidi"/>
          <w:noProof/>
          <w:sz w:val="22"/>
          <w:szCs w:val="22"/>
          <w:lang w:eastAsia="en-US"/>
        </w:rPr>
      </w:pPr>
      <w:hyperlink w:anchor="_Toc27753617" w:history="1">
        <w:r w:rsidR="007E2D34" w:rsidRPr="00E46FE7">
          <w:rPr>
            <w:rStyle w:val="Hyperlink"/>
            <w:noProof/>
          </w:rPr>
          <w:t>8.2.1</w:t>
        </w:r>
        <w:r w:rsidR="007E2D34">
          <w:rPr>
            <w:rFonts w:asciiTheme="minorHAnsi" w:eastAsiaTheme="minorEastAsia" w:hAnsiTheme="minorHAnsi" w:cstheme="minorBidi"/>
            <w:noProof/>
            <w:sz w:val="22"/>
            <w:szCs w:val="22"/>
            <w:lang w:eastAsia="en-US"/>
          </w:rPr>
          <w:tab/>
        </w:r>
        <w:r w:rsidR="007E2D34" w:rsidRPr="00E46FE7">
          <w:rPr>
            <w:rStyle w:val="Hyperlink"/>
            <w:noProof/>
          </w:rPr>
          <w:t>Description and Modeling Parameters</w:t>
        </w:r>
        <w:r w:rsidR="007E2D34">
          <w:rPr>
            <w:noProof/>
            <w:webHidden/>
          </w:rPr>
          <w:tab/>
        </w:r>
        <w:r w:rsidR="007E2D34">
          <w:rPr>
            <w:noProof/>
            <w:webHidden/>
          </w:rPr>
          <w:fldChar w:fldCharType="begin"/>
        </w:r>
        <w:r w:rsidR="007E2D34">
          <w:rPr>
            <w:noProof/>
            <w:webHidden/>
          </w:rPr>
          <w:instrText xml:space="preserve"> PAGEREF _Toc27753617 \h </w:instrText>
        </w:r>
        <w:r w:rsidR="007E2D34">
          <w:rPr>
            <w:noProof/>
            <w:webHidden/>
          </w:rPr>
        </w:r>
        <w:r w:rsidR="007E2D34">
          <w:rPr>
            <w:noProof/>
            <w:webHidden/>
          </w:rPr>
          <w:fldChar w:fldCharType="separate"/>
        </w:r>
        <w:r w:rsidR="007E2D34">
          <w:rPr>
            <w:noProof/>
            <w:webHidden/>
          </w:rPr>
          <w:t>103</w:t>
        </w:r>
        <w:r w:rsidR="007E2D34">
          <w:rPr>
            <w:noProof/>
            <w:webHidden/>
          </w:rPr>
          <w:fldChar w:fldCharType="end"/>
        </w:r>
      </w:hyperlink>
    </w:p>
    <w:p w14:paraId="686CAD91" w14:textId="77777777" w:rsidR="007E2D34" w:rsidRDefault="005A0650">
      <w:pPr>
        <w:pStyle w:val="Verzeichnis3"/>
        <w:rPr>
          <w:rFonts w:asciiTheme="minorHAnsi" w:eastAsiaTheme="minorEastAsia" w:hAnsiTheme="minorHAnsi" w:cstheme="minorBidi"/>
          <w:noProof/>
          <w:sz w:val="22"/>
          <w:szCs w:val="22"/>
          <w:lang w:eastAsia="en-US"/>
        </w:rPr>
      </w:pPr>
      <w:hyperlink w:anchor="_Toc27753618" w:history="1">
        <w:r w:rsidR="007E2D34" w:rsidRPr="00E46FE7">
          <w:rPr>
            <w:rStyle w:val="Hyperlink"/>
            <w:noProof/>
          </w:rPr>
          <w:t>8.2.2</w:t>
        </w:r>
        <w:r w:rsidR="007E2D34">
          <w:rPr>
            <w:rFonts w:asciiTheme="minorHAnsi" w:eastAsiaTheme="minorEastAsia" w:hAnsiTheme="minorHAnsi" w:cstheme="minorBidi"/>
            <w:noProof/>
            <w:sz w:val="22"/>
            <w:szCs w:val="22"/>
            <w:lang w:eastAsia="en-US"/>
          </w:rPr>
          <w:tab/>
        </w:r>
        <w:r w:rsidR="007E2D34" w:rsidRPr="00E46FE7">
          <w:rPr>
            <w:rStyle w:val="Hyperlink"/>
            <w:noProof/>
          </w:rPr>
          <w:t>Seam Weld Definition Overview</w:t>
        </w:r>
        <w:r w:rsidR="007E2D34">
          <w:rPr>
            <w:noProof/>
            <w:webHidden/>
          </w:rPr>
          <w:tab/>
        </w:r>
        <w:r w:rsidR="007E2D34">
          <w:rPr>
            <w:noProof/>
            <w:webHidden/>
          </w:rPr>
          <w:fldChar w:fldCharType="begin"/>
        </w:r>
        <w:r w:rsidR="007E2D34">
          <w:rPr>
            <w:noProof/>
            <w:webHidden/>
          </w:rPr>
          <w:instrText xml:space="preserve"> PAGEREF _Toc27753618 \h </w:instrText>
        </w:r>
        <w:r w:rsidR="007E2D34">
          <w:rPr>
            <w:noProof/>
            <w:webHidden/>
          </w:rPr>
        </w:r>
        <w:r w:rsidR="007E2D34">
          <w:rPr>
            <w:noProof/>
            <w:webHidden/>
          </w:rPr>
          <w:fldChar w:fldCharType="separate"/>
        </w:r>
        <w:r w:rsidR="007E2D34">
          <w:rPr>
            <w:noProof/>
            <w:webHidden/>
          </w:rPr>
          <w:t>104</w:t>
        </w:r>
        <w:r w:rsidR="007E2D34">
          <w:rPr>
            <w:noProof/>
            <w:webHidden/>
          </w:rPr>
          <w:fldChar w:fldCharType="end"/>
        </w:r>
      </w:hyperlink>
    </w:p>
    <w:p w14:paraId="2C4B7097" w14:textId="77777777" w:rsidR="007E2D34" w:rsidRDefault="005A0650">
      <w:pPr>
        <w:pStyle w:val="Verzeichnis3"/>
        <w:rPr>
          <w:rFonts w:asciiTheme="minorHAnsi" w:eastAsiaTheme="minorEastAsia" w:hAnsiTheme="minorHAnsi" w:cstheme="minorBidi"/>
          <w:noProof/>
          <w:sz w:val="22"/>
          <w:szCs w:val="22"/>
          <w:lang w:eastAsia="en-US"/>
        </w:rPr>
      </w:pPr>
      <w:hyperlink w:anchor="_Toc27753619" w:history="1">
        <w:r w:rsidR="007E2D34" w:rsidRPr="00E46FE7">
          <w:rPr>
            <w:rStyle w:val="Hyperlink"/>
            <w:noProof/>
          </w:rPr>
          <w:t>8.2.3</w:t>
        </w:r>
        <w:r w:rsidR="007E2D34">
          <w:rPr>
            <w:rFonts w:asciiTheme="minorHAnsi" w:eastAsiaTheme="minorEastAsia" w:hAnsiTheme="minorHAnsi" w:cstheme="minorBidi"/>
            <w:noProof/>
            <w:sz w:val="22"/>
            <w:szCs w:val="22"/>
            <w:lang w:eastAsia="en-US"/>
          </w:rPr>
          <w:tab/>
        </w:r>
        <w:r w:rsidR="007E2D34" w:rsidRPr="00E46FE7">
          <w:rPr>
            <w:rStyle w:val="Hyperlink"/>
            <w:noProof/>
          </w:rPr>
          <w:t>Specific XML Realization</w:t>
        </w:r>
        <w:r w:rsidR="007E2D34">
          <w:rPr>
            <w:noProof/>
            <w:webHidden/>
          </w:rPr>
          <w:tab/>
        </w:r>
        <w:r w:rsidR="007E2D34">
          <w:rPr>
            <w:noProof/>
            <w:webHidden/>
          </w:rPr>
          <w:fldChar w:fldCharType="begin"/>
        </w:r>
        <w:r w:rsidR="007E2D34">
          <w:rPr>
            <w:noProof/>
            <w:webHidden/>
          </w:rPr>
          <w:instrText xml:space="preserve"> PAGEREF _Toc27753619 \h </w:instrText>
        </w:r>
        <w:r w:rsidR="007E2D34">
          <w:rPr>
            <w:noProof/>
            <w:webHidden/>
          </w:rPr>
        </w:r>
        <w:r w:rsidR="007E2D34">
          <w:rPr>
            <w:noProof/>
            <w:webHidden/>
          </w:rPr>
          <w:fldChar w:fldCharType="separate"/>
        </w:r>
        <w:r w:rsidR="007E2D34">
          <w:rPr>
            <w:noProof/>
            <w:webHidden/>
          </w:rPr>
          <w:t>106</w:t>
        </w:r>
        <w:r w:rsidR="007E2D34">
          <w:rPr>
            <w:noProof/>
            <w:webHidden/>
          </w:rPr>
          <w:fldChar w:fldCharType="end"/>
        </w:r>
      </w:hyperlink>
    </w:p>
    <w:p w14:paraId="652B0D52" w14:textId="77777777" w:rsidR="007E2D34" w:rsidRDefault="005A0650">
      <w:pPr>
        <w:pStyle w:val="Verzeichnis3"/>
        <w:rPr>
          <w:rFonts w:asciiTheme="minorHAnsi" w:eastAsiaTheme="minorEastAsia" w:hAnsiTheme="minorHAnsi" w:cstheme="minorBidi"/>
          <w:noProof/>
          <w:sz w:val="22"/>
          <w:szCs w:val="22"/>
          <w:lang w:eastAsia="en-US"/>
        </w:rPr>
      </w:pPr>
      <w:hyperlink w:anchor="_Toc27753620" w:history="1">
        <w:r w:rsidR="007E2D34" w:rsidRPr="00E46FE7">
          <w:rPr>
            <w:rStyle w:val="Hyperlink"/>
            <w:noProof/>
          </w:rPr>
          <w:t>8.2.4</w:t>
        </w:r>
        <w:r w:rsidR="007E2D34">
          <w:rPr>
            <w:rFonts w:asciiTheme="minorHAnsi" w:eastAsiaTheme="minorEastAsia" w:hAnsiTheme="minorHAnsi" w:cstheme="minorBidi"/>
            <w:noProof/>
            <w:sz w:val="22"/>
            <w:szCs w:val="22"/>
            <w:lang w:eastAsia="en-US"/>
          </w:rPr>
          <w:tab/>
        </w:r>
        <w:r w:rsidR="007E2D34" w:rsidRPr="00E46FE7">
          <w:rPr>
            <w:rStyle w:val="Hyperlink"/>
            <w:noProof/>
          </w:rPr>
          <w:t>Generic Seam Weld Definition</w:t>
        </w:r>
        <w:r w:rsidR="007E2D34">
          <w:rPr>
            <w:noProof/>
            <w:webHidden/>
          </w:rPr>
          <w:tab/>
        </w:r>
        <w:r w:rsidR="007E2D34">
          <w:rPr>
            <w:noProof/>
            <w:webHidden/>
          </w:rPr>
          <w:fldChar w:fldCharType="begin"/>
        </w:r>
        <w:r w:rsidR="007E2D34">
          <w:rPr>
            <w:noProof/>
            <w:webHidden/>
          </w:rPr>
          <w:instrText xml:space="preserve"> PAGEREF _Toc27753620 \h </w:instrText>
        </w:r>
        <w:r w:rsidR="007E2D34">
          <w:rPr>
            <w:noProof/>
            <w:webHidden/>
          </w:rPr>
        </w:r>
        <w:r w:rsidR="007E2D34">
          <w:rPr>
            <w:noProof/>
            <w:webHidden/>
          </w:rPr>
          <w:fldChar w:fldCharType="separate"/>
        </w:r>
        <w:r w:rsidR="007E2D34">
          <w:rPr>
            <w:noProof/>
            <w:webHidden/>
          </w:rPr>
          <w:t>106</w:t>
        </w:r>
        <w:r w:rsidR="007E2D34">
          <w:rPr>
            <w:noProof/>
            <w:webHidden/>
          </w:rPr>
          <w:fldChar w:fldCharType="end"/>
        </w:r>
      </w:hyperlink>
    </w:p>
    <w:p w14:paraId="3FAAF308" w14:textId="77777777" w:rsidR="007E2D34" w:rsidRDefault="005A0650">
      <w:pPr>
        <w:pStyle w:val="Verzeichnis4"/>
        <w:tabs>
          <w:tab w:val="left" w:pos="1320"/>
          <w:tab w:val="right" w:leader="dot" w:pos="9060"/>
        </w:tabs>
        <w:rPr>
          <w:rFonts w:asciiTheme="minorHAnsi" w:eastAsiaTheme="minorEastAsia" w:hAnsiTheme="minorHAnsi" w:cstheme="minorBidi"/>
          <w:noProof/>
          <w:sz w:val="22"/>
          <w:szCs w:val="22"/>
          <w:lang w:eastAsia="en-US"/>
        </w:rPr>
      </w:pPr>
      <w:hyperlink w:anchor="_Toc27753621" w:history="1">
        <w:r w:rsidR="007E2D34" w:rsidRPr="00E46FE7">
          <w:rPr>
            <w:rStyle w:val="Hyperlink"/>
            <w:noProof/>
          </w:rPr>
          <w:t>8.2.4.1</w:t>
        </w:r>
        <w:r w:rsidR="007E2D34">
          <w:rPr>
            <w:rFonts w:asciiTheme="minorHAnsi" w:eastAsiaTheme="minorEastAsia" w:hAnsiTheme="minorHAnsi" w:cstheme="minorBidi"/>
            <w:noProof/>
            <w:sz w:val="22"/>
            <w:szCs w:val="22"/>
            <w:lang w:eastAsia="en-US"/>
          </w:rPr>
          <w:tab/>
        </w:r>
        <w:r w:rsidR="007E2D34" w:rsidRPr="00E46FE7">
          <w:rPr>
            <w:rStyle w:val="Hyperlink"/>
            <w:noProof/>
          </w:rPr>
          <w:t>Identification</w:t>
        </w:r>
        <w:r w:rsidR="007E2D34">
          <w:rPr>
            <w:noProof/>
            <w:webHidden/>
          </w:rPr>
          <w:tab/>
        </w:r>
        <w:r w:rsidR="007E2D34">
          <w:rPr>
            <w:noProof/>
            <w:webHidden/>
          </w:rPr>
          <w:fldChar w:fldCharType="begin"/>
        </w:r>
        <w:r w:rsidR="007E2D34">
          <w:rPr>
            <w:noProof/>
            <w:webHidden/>
          </w:rPr>
          <w:instrText xml:space="preserve"> PAGEREF _Toc27753621 \h </w:instrText>
        </w:r>
        <w:r w:rsidR="007E2D34">
          <w:rPr>
            <w:noProof/>
            <w:webHidden/>
          </w:rPr>
        </w:r>
        <w:r w:rsidR="007E2D34">
          <w:rPr>
            <w:noProof/>
            <w:webHidden/>
          </w:rPr>
          <w:fldChar w:fldCharType="separate"/>
        </w:r>
        <w:r w:rsidR="007E2D34">
          <w:rPr>
            <w:noProof/>
            <w:webHidden/>
          </w:rPr>
          <w:t>106</w:t>
        </w:r>
        <w:r w:rsidR="007E2D34">
          <w:rPr>
            <w:noProof/>
            <w:webHidden/>
          </w:rPr>
          <w:fldChar w:fldCharType="end"/>
        </w:r>
      </w:hyperlink>
    </w:p>
    <w:p w14:paraId="1C3A577F" w14:textId="77777777" w:rsidR="007E2D34" w:rsidRDefault="005A0650">
      <w:pPr>
        <w:pStyle w:val="Verzeichnis4"/>
        <w:tabs>
          <w:tab w:val="left" w:pos="1320"/>
          <w:tab w:val="right" w:leader="dot" w:pos="9060"/>
        </w:tabs>
        <w:rPr>
          <w:rFonts w:asciiTheme="minorHAnsi" w:eastAsiaTheme="minorEastAsia" w:hAnsiTheme="minorHAnsi" w:cstheme="minorBidi"/>
          <w:noProof/>
          <w:sz w:val="22"/>
          <w:szCs w:val="22"/>
          <w:lang w:eastAsia="en-US"/>
        </w:rPr>
      </w:pPr>
      <w:hyperlink w:anchor="_Toc27753622" w:history="1">
        <w:r w:rsidR="007E2D34" w:rsidRPr="00E46FE7">
          <w:rPr>
            <w:rStyle w:val="Hyperlink"/>
            <w:noProof/>
          </w:rPr>
          <w:t>8.2.4.2</w:t>
        </w:r>
        <w:r w:rsidR="007E2D34">
          <w:rPr>
            <w:rFonts w:asciiTheme="minorHAnsi" w:eastAsiaTheme="minorEastAsia" w:hAnsiTheme="minorHAnsi" w:cstheme="minorBidi"/>
            <w:noProof/>
            <w:sz w:val="22"/>
            <w:szCs w:val="22"/>
            <w:lang w:eastAsia="en-US"/>
          </w:rPr>
          <w:tab/>
        </w:r>
        <w:r w:rsidR="007E2D34" w:rsidRPr="00E46FE7">
          <w:rPr>
            <w:rStyle w:val="Hyperlink"/>
            <w:noProof/>
          </w:rPr>
          <w:t>Type Specification</w:t>
        </w:r>
        <w:r w:rsidR="007E2D34">
          <w:rPr>
            <w:noProof/>
            <w:webHidden/>
          </w:rPr>
          <w:tab/>
        </w:r>
        <w:r w:rsidR="007E2D34">
          <w:rPr>
            <w:noProof/>
            <w:webHidden/>
          </w:rPr>
          <w:fldChar w:fldCharType="begin"/>
        </w:r>
        <w:r w:rsidR="007E2D34">
          <w:rPr>
            <w:noProof/>
            <w:webHidden/>
          </w:rPr>
          <w:instrText xml:space="preserve"> PAGEREF _Toc27753622 \h </w:instrText>
        </w:r>
        <w:r w:rsidR="007E2D34">
          <w:rPr>
            <w:noProof/>
            <w:webHidden/>
          </w:rPr>
        </w:r>
        <w:r w:rsidR="007E2D34">
          <w:rPr>
            <w:noProof/>
            <w:webHidden/>
          </w:rPr>
          <w:fldChar w:fldCharType="separate"/>
        </w:r>
        <w:r w:rsidR="007E2D34">
          <w:rPr>
            <w:noProof/>
            <w:webHidden/>
          </w:rPr>
          <w:t>107</w:t>
        </w:r>
        <w:r w:rsidR="007E2D34">
          <w:rPr>
            <w:noProof/>
            <w:webHidden/>
          </w:rPr>
          <w:fldChar w:fldCharType="end"/>
        </w:r>
      </w:hyperlink>
    </w:p>
    <w:p w14:paraId="053B5199" w14:textId="77777777" w:rsidR="007E2D34" w:rsidRDefault="005A0650">
      <w:pPr>
        <w:pStyle w:val="Verzeichnis4"/>
        <w:tabs>
          <w:tab w:val="left" w:pos="1320"/>
          <w:tab w:val="right" w:leader="dot" w:pos="9060"/>
        </w:tabs>
        <w:rPr>
          <w:rFonts w:asciiTheme="minorHAnsi" w:eastAsiaTheme="minorEastAsia" w:hAnsiTheme="minorHAnsi" w:cstheme="minorBidi"/>
          <w:noProof/>
          <w:sz w:val="22"/>
          <w:szCs w:val="22"/>
          <w:lang w:eastAsia="en-US"/>
        </w:rPr>
      </w:pPr>
      <w:hyperlink w:anchor="_Toc27753623" w:history="1">
        <w:r w:rsidR="007E2D34" w:rsidRPr="00E46FE7">
          <w:rPr>
            <w:rStyle w:val="Hyperlink"/>
            <w:noProof/>
          </w:rPr>
          <w:t>8.2.4.3</w:t>
        </w:r>
        <w:r w:rsidR="007E2D34">
          <w:rPr>
            <w:rFonts w:asciiTheme="minorHAnsi" w:eastAsiaTheme="minorEastAsia" w:hAnsiTheme="minorHAnsi" w:cstheme="minorBidi"/>
            <w:noProof/>
            <w:sz w:val="22"/>
            <w:szCs w:val="22"/>
            <w:lang w:eastAsia="en-US"/>
          </w:rPr>
          <w:tab/>
        </w:r>
        <w:r w:rsidR="007E2D34" w:rsidRPr="00E46FE7">
          <w:rPr>
            <w:rStyle w:val="Hyperlink"/>
            <w:noProof/>
          </w:rPr>
          <w:t>Weld Position and Sheet Metal Parameters</w:t>
        </w:r>
        <w:r w:rsidR="007E2D34">
          <w:rPr>
            <w:noProof/>
            <w:webHidden/>
          </w:rPr>
          <w:tab/>
        </w:r>
        <w:r w:rsidR="007E2D34">
          <w:rPr>
            <w:noProof/>
            <w:webHidden/>
          </w:rPr>
          <w:fldChar w:fldCharType="begin"/>
        </w:r>
        <w:r w:rsidR="007E2D34">
          <w:rPr>
            <w:noProof/>
            <w:webHidden/>
          </w:rPr>
          <w:instrText xml:space="preserve"> PAGEREF _Toc27753623 \h </w:instrText>
        </w:r>
        <w:r w:rsidR="007E2D34">
          <w:rPr>
            <w:noProof/>
            <w:webHidden/>
          </w:rPr>
        </w:r>
        <w:r w:rsidR="007E2D34">
          <w:rPr>
            <w:noProof/>
            <w:webHidden/>
          </w:rPr>
          <w:fldChar w:fldCharType="separate"/>
        </w:r>
        <w:r w:rsidR="007E2D34">
          <w:rPr>
            <w:noProof/>
            <w:webHidden/>
          </w:rPr>
          <w:t>109</w:t>
        </w:r>
        <w:r w:rsidR="007E2D34">
          <w:rPr>
            <w:noProof/>
            <w:webHidden/>
          </w:rPr>
          <w:fldChar w:fldCharType="end"/>
        </w:r>
      </w:hyperlink>
    </w:p>
    <w:p w14:paraId="4FB5FF5F" w14:textId="77777777" w:rsidR="007E2D34" w:rsidRDefault="005A0650">
      <w:pPr>
        <w:pStyle w:val="Verzeichnis4"/>
        <w:tabs>
          <w:tab w:val="left" w:pos="1540"/>
          <w:tab w:val="right" w:leader="dot" w:pos="9060"/>
        </w:tabs>
        <w:rPr>
          <w:rFonts w:asciiTheme="minorHAnsi" w:eastAsiaTheme="minorEastAsia" w:hAnsiTheme="minorHAnsi" w:cstheme="minorBidi"/>
          <w:noProof/>
          <w:sz w:val="22"/>
          <w:szCs w:val="22"/>
          <w:lang w:eastAsia="en-US"/>
        </w:rPr>
      </w:pPr>
      <w:hyperlink w:anchor="_Toc27753624" w:history="1">
        <w:r w:rsidR="007E2D34" w:rsidRPr="00E46FE7">
          <w:rPr>
            <w:rStyle w:val="Hyperlink"/>
            <w:noProof/>
          </w:rPr>
          <w:t>8.2.4.3.1</w:t>
        </w:r>
        <w:r w:rsidR="007E2D34">
          <w:rPr>
            <w:rFonts w:asciiTheme="minorHAnsi" w:eastAsiaTheme="minorEastAsia" w:hAnsiTheme="minorHAnsi" w:cstheme="minorBidi"/>
            <w:noProof/>
            <w:sz w:val="22"/>
            <w:szCs w:val="22"/>
            <w:lang w:eastAsia="en-US"/>
          </w:rPr>
          <w:tab/>
        </w:r>
        <w:r w:rsidR="007E2D34" w:rsidRPr="00E46FE7">
          <w:rPr>
            <w:rStyle w:val="Hyperlink"/>
            <w:noProof/>
          </w:rPr>
          <w:t>Parameters Assigned to a Specific Sheet of the Flange</w:t>
        </w:r>
        <w:r w:rsidR="007E2D34">
          <w:rPr>
            <w:noProof/>
            <w:webHidden/>
          </w:rPr>
          <w:tab/>
        </w:r>
        <w:r w:rsidR="007E2D34">
          <w:rPr>
            <w:noProof/>
            <w:webHidden/>
          </w:rPr>
          <w:fldChar w:fldCharType="begin"/>
        </w:r>
        <w:r w:rsidR="007E2D34">
          <w:rPr>
            <w:noProof/>
            <w:webHidden/>
          </w:rPr>
          <w:instrText xml:space="preserve"> PAGEREF _Toc27753624 \h </w:instrText>
        </w:r>
        <w:r w:rsidR="007E2D34">
          <w:rPr>
            <w:noProof/>
            <w:webHidden/>
          </w:rPr>
        </w:r>
        <w:r w:rsidR="007E2D34">
          <w:rPr>
            <w:noProof/>
            <w:webHidden/>
          </w:rPr>
          <w:fldChar w:fldCharType="separate"/>
        </w:r>
        <w:r w:rsidR="007E2D34">
          <w:rPr>
            <w:noProof/>
            <w:webHidden/>
          </w:rPr>
          <w:t>109</w:t>
        </w:r>
        <w:r w:rsidR="007E2D34">
          <w:rPr>
            <w:noProof/>
            <w:webHidden/>
          </w:rPr>
          <w:fldChar w:fldCharType="end"/>
        </w:r>
      </w:hyperlink>
    </w:p>
    <w:p w14:paraId="1412C079" w14:textId="77777777" w:rsidR="007E2D34" w:rsidRDefault="005A0650">
      <w:pPr>
        <w:pStyle w:val="Verzeichnis4"/>
        <w:tabs>
          <w:tab w:val="left" w:pos="1540"/>
          <w:tab w:val="right" w:leader="dot" w:pos="9060"/>
        </w:tabs>
        <w:rPr>
          <w:rFonts w:asciiTheme="minorHAnsi" w:eastAsiaTheme="minorEastAsia" w:hAnsiTheme="minorHAnsi" w:cstheme="minorBidi"/>
          <w:noProof/>
          <w:sz w:val="22"/>
          <w:szCs w:val="22"/>
          <w:lang w:eastAsia="en-US"/>
        </w:rPr>
      </w:pPr>
      <w:hyperlink w:anchor="_Toc27753625" w:history="1">
        <w:r w:rsidR="007E2D34" w:rsidRPr="00E46FE7">
          <w:rPr>
            <w:rStyle w:val="Hyperlink"/>
            <w:noProof/>
          </w:rPr>
          <w:t>8.2.4.3.2</w:t>
        </w:r>
        <w:r w:rsidR="007E2D34">
          <w:rPr>
            <w:rFonts w:asciiTheme="minorHAnsi" w:eastAsiaTheme="minorEastAsia" w:hAnsiTheme="minorHAnsi" w:cstheme="minorBidi"/>
            <w:noProof/>
            <w:sz w:val="22"/>
            <w:szCs w:val="22"/>
            <w:lang w:eastAsia="en-US"/>
          </w:rPr>
          <w:tab/>
        </w:r>
        <w:r w:rsidR="007E2D34" w:rsidRPr="00E46FE7">
          <w:rPr>
            <w:rStyle w:val="Hyperlink"/>
            <w:noProof/>
          </w:rPr>
          <w:t>Welding Position</w:t>
        </w:r>
        <w:r w:rsidR="007E2D34">
          <w:rPr>
            <w:noProof/>
            <w:webHidden/>
          </w:rPr>
          <w:tab/>
        </w:r>
        <w:r w:rsidR="007E2D34">
          <w:rPr>
            <w:noProof/>
            <w:webHidden/>
          </w:rPr>
          <w:fldChar w:fldCharType="begin"/>
        </w:r>
        <w:r w:rsidR="007E2D34">
          <w:rPr>
            <w:noProof/>
            <w:webHidden/>
          </w:rPr>
          <w:instrText xml:space="preserve"> PAGEREF _Toc27753625 \h </w:instrText>
        </w:r>
        <w:r w:rsidR="007E2D34">
          <w:rPr>
            <w:noProof/>
            <w:webHidden/>
          </w:rPr>
        </w:r>
        <w:r w:rsidR="007E2D34">
          <w:rPr>
            <w:noProof/>
            <w:webHidden/>
          </w:rPr>
          <w:fldChar w:fldCharType="separate"/>
        </w:r>
        <w:r w:rsidR="007E2D34">
          <w:rPr>
            <w:noProof/>
            <w:webHidden/>
          </w:rPr>
          <w:t>110</w:t>
        </w:r>
        <w:r w:rsidR="007E2D34">
          <w:rPr>
            <w:noProof/>
            <w:webHidden/>
          </w:rPr>
          <w:fldChar w:fldCharType="end"/>
        </w:r>
      </w:hyperlink>
    </w:p>
    <w:p w14:paraId="2E6E9715" w14:textId="77777777" w:rsidR="007E2D34" w:rsidRDefault="005A0650">
      <w:pPr>
        <w:pStyle w:val="Verzeichnis3"/>
        <w:rPr>
          <w:rFonts w:asciiTheme="minorHAnsi" w:eastAsiaTheme="minorEastAsia" w:hAnsiTheme="minorHAnsi" w:cstheme="minorBidi"/>
          <w:noProof/>
          <w:sz w:val="22"/>
          <w:szCs w:val="22"/>
          <w:lang w:eastAsia="en-US"/>
        </w:rPr>
      </w:pPr>
      <w:hyperlink w:anchor="_Toc27753626" w:history="1">
        <w:r w:rsidR="007E2D34" w:rsidRPr="00E46FE7">
          <w:rPr>
            <w:rStyle w:val="Hyperlink"/>
            <w:noProof/>
          </w:rPr>
          <w:t>8.2.5</w:t>
        </w:r>
        <w:r w:rsidR="007E2D34">
          <w:rPr>
            <w:rFonts w:asciiTheme="minorHAnsi" w:eastAsiaTheme="minorEastAsia" w:hAnsiTheme="minorHAnsi" w:cstheme="minorBidi"/>
            <w:noProof/>
            <w:sz w:val="22"/>
            <w:szCs w:val="22"/>
            <w:lang w:eastAsia="en-US"/>
          </w:rPr>
          <w:tab/>
        </w:r>
        <w:r w:rsidR="007E2D34" w:rsidRPr="00E46FE7">
          <w:rPr>
            <w:rStyle w:val="Hyperlink"/>
            <w:noProof/>
          </w:rPr>
          <w:t>Butt Joint</w:t>
        </w:r>
        <w:r w:rsidR="007E2D34">
          <w:rPr>
            <w:noProof/>
            <w:webHidden/>
          </w:rPr>
          <w:tab/>
        </w:r>
        <w:r w:rsidR="007E2D34">
          <w:rPr>
            <w:noProof/>
            <w:webHidden/>
          </w:rPr>
          <w:fldChar w:fldCharType="begin"/>
        </w:r>
        <w:r w:rsidR="007E2D34">
          <w:rPr>
            <w:noProof/>
            <w:webHidden/>
          </w:rPr>
          <w:instrText xml:space="preserve"> PAGEREF _Toc27753626 \h </w:instrText>
        </w:r>
        <w:r w:rsidR="007E2D34">
          <w:rPr>
            <w:noProof/>
            <w:webHidden/>
          </w:rPr>
        </w:r>
        <w:r w:rsidR="007E2D34">
          <w:rPr>
            <w:noProof/>
            <w:webHidden/>
          </w:rPr>
          <w:fldChar w:fldCharType="separate"/>
        </w:r>
        <w:r w:rsidR="007E2D34">
          <w:rPr>
            <w:noProof/>
            <w:webHidden/>
          </w:rPr>
          <w:t>115</w:t>
        </w:r>
        <w:r w:rsidR="007E2D34">
          <w:rPr>
            <w:noProof/>
            <w:webHidden/>
          </w:rPr>
          <w:fldChar w:fldCharType="end"/>
        </w:r>
      </w:hyperlink>
    </w:p>
    <w:p w14:paraId="63A6D226" w14:textId="77777777" w:rsidR="007E2D34" w:rsidRDefault="005A0650">
      <w:pPr>
        <w:pStyle w:val="Verzeichnis4"/>
        <w:tabs>
          <w:tab w:val="left" w:pos="1320"/>
          <w:tab w:val="right" w:leader="dot" w:pos="9060"/>
        </w:tabs>
        <w:rPr>
          <w:rFonts w:asciiTheme="minorHAnsi" w:eastAsiaTheme="minorEastAsia" w:hAnsiTheme="minorHAnsi" w:cstheme="minorBidi"/>
          <w:noProof/>
          <w:sz w:val="22"/>
          <w:szCs w:val="22"/>
          <w:lang w:eastAsia="en-US"/>
        </w:rPr>
      </w:pPr>
      <w:hyperlink w:anchor="_Toc27753627" w:history="1">
        <w:r w:rsidR="007E2D34" w:rsidRPr="00E46FE7">
          <w:rPr>
            <w:rStyle w:val="Hyperlink"/>
            <w:noProof/>
          </w:rPr>
          <w:t>8.2.5.1</w:t>
        </w:r>
        <w:r w:rsidR="007E2D34">
          <w:rPr>
            <w:rFonts w:asciiTheme="minorHAnsi" w:eastAsiaTheme="minorEastAsia" w:hAnsiTheme="minorHAnsi" w:cstheme="minorBidi"/>
            <w:noProof/>
            <w:sz w:val="22"/>
            <w:szCs w:val="22"/>
            <w:lang w:eastAsia="en-US"/>
          </w:rPr>
          <w:tab/>
        </w:r>
        <w:r w:rsidR="007E2D34" w:rsidRPr="00E46FE7">
          <w:rPr>
            <w:rStyle w:val="Hyperlink"/>
            <w:noProof/>
          </w:rPr>
          <w:t>Sheet Parameters</w:t>
        </w:r>
        <w:r w:rsidR="007E2D34">
          <w:rPr>
            <w:noProof/>
            <w:webHidden/>
          </w:rPr>
          <w:tab/>
        </w:r>
        <w:r w:rsidR="007E2D34">
          <w:rPr>
            <w:noProof/>
            <w:webHidden/>
          </w:rPr>
          <w:fldChar w:fldCharType="begin"/>
        </w:r>
        <w:r w:rsidR="007E2D34">
          <w:rPr>
            <w:noProof/>
            <w:webHidden/>
          </w:rPr>
          <w:instrText xml:space="preserve"> PAGEREF _Toc27753627 \h </w:instrText>
        </w:r>
        <w:r w:rsidR="007E2D34">
          <w:rPr>
            <w:noProof/>
            <w:webHidden/>
          </w:rPr>
        </w:r>
        <w:r w:rsidR="007E2D34">
          <w:rPr>
            <w:noProof/>
            <w:webHidden/>
          </w:rPr>
          <w:fldChar w:fldCharType="separate"/>
        </w:r>
        <w:r w:rsidR="007E2D34">
          <w:rPr>
            <w:noProof/>
            <w:webHidden/>
          </w:rPr>
          <w:t>115</w:t>
        </w:r>
        <w:r w:rsidR="007E2D34">
          <w:rPr>
            <w:noProof/>
            <w:webHidden/>
          </w:rPr>
          <w:fldChar w:fldCharType="end"/>
        </w:r>
      </w:hyperlink>
    </w:p>
    <w:p w14:paraId="11D8EDA0" w14:textId="77777777" w:rsidR="007E2D34" w:rsidRDefault="005A0650">
      <w:pPr>
        <w:pStyle w:val="Verzeichnis4"/>
        <w:tabs>
          <w:tab w:val="left" w:pos="1320"/>
          <w:tab w:val="right" w:leader="dot" w:pos="9060"/>
        </w:tabs>
        <w:rPr>
          <w:rFonts w:asciiTheme="minorHAnsi" w:eastAsiaTheme="minorEastAsia" w:hAnsiTheme="minorHAnsi" w:cstheme="minorBidi"/>
          <w:noProof/>
          <w:sz w:val="22"/>
          <w:szCs w:val="22"/>
          <w:lang w:eastAsia="en-US"/>
        </w:rPr>
      </w:pPr>
      <w:hyperlink w:anchor="_Toc27753628" w:history="1">
        <w:r w:rsidR="007E2D34" w:rsidRPr="00E46FE7">
          <w:rPr>
            <w:rStyle w:val="Hyperlink"/>
            <w:noProof/>
          </w:rPr>
          <w:t>8.2.5.2</w:t>
        </w:r>
        <w:r w:rsidR="007E2D34">
          <w:rPr>
            <w:rFonts w:asciiTheme="minorHAnsi" w:eastAsiaTheme="minorEastAsia" w:hAnsiTheme="minorHAnsi" w:cstheme="minorBidi"/>
            <w:noProof/>
            <w:sz w:val="22"/>
            <w:szCs w:val="22"/>
            <w:lang w:eastAsia="en-US"/>
          </w:rPr>
          <w:tab/>
        </w:r>
        <w:r w:rsidR="007E2D34" w:rsidRPr="00E46FE7">
          <w:rPr>
            <w:rStyle w:val="Hyperlink"/>
            <w:noProof/>
          </w:rPr>
          <w:t>Weld Parameters</w:t>
        </w:r>
        <w:r w:rsidR="007E2D34">
          <w:rPr>
            <w:noProof/>
            <w:webHidden/>
          </w:rPr>
          <w:tab/>
        </w:r>
        <w:r w:rsidR="007E2D34">
          <w:rPr>
            <w:noProof/>
            <w:webHidden/>
          </w:rPr>
          <w:fldChar w:fldCharType="begin"/>
        </w:r>
        <w:r w:rsidR="007E2D34">
          <w:rPr>
            <w:noProof/>
            <w:webHidden/>
          </w:rPr>
          <w:instrText xml:space="preserve"> PAGEREF _Toc27753628 \h </w:instrText>
        </w:r>
        <w:r w:rsidR="007E2D34">
          <w:rPr>
            <w:noProof/>
            <w:webHidden/>
          </w:rPr>
        </w:r>
        <w:r w:rsidR="007E2D34">
          <w:rPr>
            <w:noProof/>
            <w:webHidden/>
          </w:rPr>
          <w:fldChar w:fldCharType="separate"/>
        </w:r>
        <w:r w:rsidR="007E2D34">
          <w:rPr>
            <w:noProof/>
            <w:webHidden/>
          </w:rPr>
          <w:t>115</w:t>
        </w:r>
        <w:r w:rsidR="007E2D34">
          <w:rPr>
            <w:noProof/>
            <w:webHidden/>
          </w:rPr>
          <w:fldChar w:fldCharType="end"/>
        </w:r>
      </w:hyperlink>
    </w:p>
    <w:p w14:paraId="4A20C33B" w14:textId="77777777" w:rsidR="007E2D34" w:rsidRDefault="005A0650">
      <w:pPr>
        <w:pStyle w:val="Verzeichnis4"/>
        <w:tabs>
          <w:tab w:val="left" w:pos="1320"/>
          <w:tab w:val="right" w:leader="dot" w:pos="9060"/>
        </w:tabs>
        <w:rPr>
          <w:rFonts w:asciiTheme="minorHAnsi" w:eastAsiaTheme="minorEastAsia" w:hAnsiTheme="minorHAnsi" w:cstheme="minorBidi"/>
          <w:noProof/>
          <w:sz w:val="22"/>
          <w:szCs w:val="22"/>
          <w:lang w:eastAsia="en-US"/>
        </w:rPr>
      </w:pPr>
      <w:hyperlink w:anchor="_Toc27753629" w:history="1">
        <w:r w:rsidR="007E2D34" w:rsidRPr="00E46FE7">
          <w:rPr>
            <w:rStyle w:val="Hyperlink"/>
            <w:noProof/>
          </w:rPr>
          <w:t>8.2.5.3</w:t>
        </w:r>
        <w:r w:rsidR="007E2D34">
          <w:rPr>
            <w:rFonts w:asciiTheme="minorHAnsi" w:eastAsiaTheme="minorEastAsia" w:hAnsiTheme="minorHAnsi" w:cstheme="minorBidi"/>
            <w:noProof/>
            <w:sz w:val="22"/>
            <w:szCs w:val="22"/>
            <w:lang w:eastAsia="en-US"/>
          </w:rPr>
          <w:tab/>
        </w:r>
        <w:r w:rsidR="007E2D34" w:rsidRPr="00E46FE7">
          <w:rPr>
            <w:rStyle w:val="Hyperlink"/>
            <w:noProof/>
          </w:rPr>
          <w:t>Attributes</w:t>
        </w:r>
        <w:r w:rsidR="007E2D34">
          <w:rPr>
            <w:noProof/>
            <w:webHidden/>
          </w:rPr>
          <w:tab/>
        </w:r>
        <w:r w:rsidR="007E2D34">
          <w:rPr>
            <w:noProof/>
            <w:webHidden/>
          </w:rPr>
          <w:fldChar w:fldCharType="begin"/>
        </w:r>
        <w:r w:rsidR="007E2D34">
          <w:rPr>
            <w:noProof/>
            <w:webHidden/>
          </w:rPr>
          <w:instrText xml:space="preserve"> PAGEREF _Toc27753629 \h </w:instrText>
        </w:r>
        <w:r w:rsidR="007E2D34">
          <w:rPr>
            <w:noProof/>
            <w:webHidden/>
          </w:rPr>
        </w:r>
        <w:r w:rsidR="007E2D34">
          <w:rPr>
            <w:noProof/>
            <w:webHidden/>
          </w:rPr>
          <w:fldChar w:fldCharType="separate"/>
        </w:r>
        <w:r w:rsidR="007E2D34">
          <w:rPr>
            <w:noProof/>
            <w:webHidden/>
          </w:rPr>
          <w:t>115</w:t>
        </w:r>
        <w:r w:rsidR="007E2D34">
          <w:rPr>
            <w:noProof/>
            <w:webHidden/>
          </w:rPr>
          <w:fldChar w:fldCharType="end"/>
        </w:r>
      </w:hyperlink>
    </w:p>
    <w:p w14:paraId="65EE796F" w14:textId="77777777" w:rsidR="007E2D34" w:rsidRDefault="005A0650">
      <w:pPr>
        <w:pStyle w:val="Verzeichnis4"/>
        <w:tabs>
          <w:tab w:val="left" w:pos="1320"/>
          <w:tab w:val="right" w:leader="dot" w:pos="9060"/>
        </w:tabs>
        <w:rPr>
          <w:rFonts w:asciiTheme="minorHAnsi" w:eastAsiaTheme="minorEastAsia" w:hAnsiTheme="minorHAnsi" w:cstheme="minorBidi"/>
          <w:noProof/>
          <w:sz w:val="22"/>
          <w:szCs w:val="22"/>
          <w:lang w:eastAsia="en-US"/>
        </w:rPr>
      </w:pPr>
      <w:hyperlink w:anchor="_Toc27753630" w:history="1">
        <w:r w:rsidR="007E2D34" w:rsidRPr="00E46FE7">
          <w:rPr>
            <w:rStyle w:val="Hyperlink"/>
            <w:noProof/>
          </w:rPr>
          <w:t>8.2.5.4</w:t>
        </w:r>
        <w:r w:rsidR="007E2D34">
          <w:rPr>
            <w:rFonts w:asciiTheme="minorHAnsi" w:eastAsiaTheme="minorEastAsia" w:hAnsiTheme="minorHAnsi" w:cstheme="minorBidi"/>
            <w:noProof/>
            <w:sz w:val="22"/>
            <w:szCs w:val="22"/>
            <w:lang w:eastAsia="en-US"/>
          </w:rPr>
          <w:tab/>
        </w:r>
        <w:r w:rsidR="007E2D34" w:rsidRPr="00E46FE7">
          <w:rPr>
            <w:rStyle w:val="Hyperlink"/>
            <w:noProof/>
          </w:rPr>
          <w:t>Element "weld_position"</w:t>
        </w:r>
        <w:r w:rsidR="007E2D34">
          <w:rPr>
            <w:noProof/>
            <w:webHidden/>
          </w:rPr>
          <w:tab/>
        </w:r>
        <w:r w:rsidR="007E2D34">
          <w:rPr>
            <w:noProof/>
            <w:webHidden/>
          </w:rPr>
          <w:fldChar w:fldCharType="begin"/>
        </w:r>
        <w:r w:rsidR="007E2D34">
          <w:rPr>
            <w:noProof/>
            <w:webHidden/>
          </w:rPr>
          <w:instrText xml:space="preserve"> PAGEREF _Toc27753630 \h </w:instrText>
        </w:r>
        <w:r w:rsidR="007E2D34">
          <w:rPr>
            <w:noProof/>
            <w:webHidden/>
          </w:rPr>
        </w:r>
        <w:r w:rsidR="007E2D34">
          <w:rPr>
            <w:noProof/>
            <w:webHidden/>
          </w:rPr>
          <w:fldChar w:fldCharType="separate"/>
        </w:r>
        <w:r w:rsidR="007E2D34">
          <w:rPr>
            <w:noProof/>
            <w:webHidden/>
          </w:rPr>
          <w:t>115</w:t>
        </w:r>
        <w:r w:rsidR="007E2D34">
          <w:rPr>
            <w:noProof/>
            <w:webHidden/>
          </w:rPr>
          <w:fldChar w:fldCharType="end"/>
        </w:r>
      </w:hyperlink>
    </w:p>
    <w:p w14:paraId="08B590B6" w14:textId="77777777" w:rsidR="007E2D34" w:rsidRDefault="005A0650">
      <w:pPr>
        <w:pStyle w:val="Verzeichnis4"/>
        <w:tabs>
          <w:tab w:val="left" w:pos="1320"/>
          <w:tab w:val="right" w:leader="dot" w:pos="9060"/>
        </w:tabs>
        <w:rPr>
          <w:rFonts w:asciiTheme="minorHAnsi" w:eastAsiaTheme="minorEastAsia" w:hAnsiTheme="minorHAnsi" w:cstheme="minorBidi"/>
          <w:noProof/>
          <w:sz w:val="22"/>
          <w:szCs w:val="22"/>
          <w:lang w:eastAsia="en-US"/>
        </w:rPr>
      </w:pPr>
      <w:hyperlink w:anchor="_Toc27753631" w:history="1">
        <w:r w:rsidR="007E2D34" w:rsidRPr="00E46FE7">
          <w:rPr>
            <w:rStyle w:val="Hyperlink"/>
            <w:noProof/>
          </w:rPr>
          <w:t>8.2.5.5</w:t>
        </w:r>
        <w:r w:rsidR="007E2D34">
          <w:rPr>
            <w:rFonts w:asciiTheme="minorHAnsi" w:eastAsiaTheme="minorEastAsia" w:hAnsiTheme="minorHAnsi" w:cstheme="minorBidi"/>
            <w:noProof/>
            <w:sz w:val="22"/>
            <w:szCs w:val="22"/>
            <w:lang w:eastAsia="en-US"/>
          </w:rPr>
          <w:tab/>
        </w:r>
        <w:r w:rsidR="007E2D34" w:rsidRPr="00E46FE7">
          <w:rPr>
            <w:rStyle w:val="Hyperlink"/>
            <w:noProof/>
          </w:rPr>
          <w:t>Element "sheet_parameter"</w:t>
        </w:r>
        <w:r w:rsidR="007E2D34">
          <w:rPr>
            <w:noProof/>
            <w:webHidden/>
          </w:rPr>
          <w:tab/>
        </w:r>
        <w:r w:rsidR="007E2D34">
          <w:rPr>
            <w:noProof/>
            <w:webHidden/>
          </w:rPr>
          <w:fldChar w:fldCharType="begin"/>
        </w:r>
        <w:r w:rsidR="007E2D34">
          <w:rPr>
            <w:noProof/>
            <w:webHidden/>
          </w:rPr>
          <w:instrText xml:space="preserve"> PAGEREF _Toc27753631 \h </w:instrText>
        </w:r>
        <w:r w:rsidR="007E2D34">
          <w:rPr>
            <w:noProof/>
            <w:webHidden/>
          </w:rPr>
        </w:r>
        <w:r w:rsidR="007E2D34">
          <w:rPr>
            <w:noProof/>
            <w:webHidden/>
          </w:rPr>
          <w:fldChar w:fldCharType="separate"/>
        </w:r>
        <w:r w:rsidR="007E2D34">
          <w:rPr>
            <w:noProof/>
            <w:webHidden/>
          </w:rPr>
          <w:t>117</w:t>
        </w:r>
        <w:r w:rsidR="007E2D34">
          <w:rPr>
            <w:noProof/>
            <w:webHidden/>
          </w:rPr>
          <w:fldChar w:fldCharType="end"/>
        </w:r>
      </w:hyperlink>
    </w:p>
    <w:p w14:paraId="387D537C" w14:textId="77777777" w:rsidR="007E2D34" w:rsidRDefault="005A0650">
      <w:pPr>
        <w:pStyle w:val="Verzeichnis3"/>
        <w:rPr>
          <w:rFonts w:asciiTheme="minorHAnsi" w:eastAsiaTheme="minorEastAsia" w:hAnsiTheme="minorHAnsi" w:cstheme="minorBidi"/>
          <w:noProof/>
          <w:sz w:val="22"/>
          <w:szCs w:val="22"/>
          <w:lang w:eastAsia="en-US"/>
        </w:rPr>
      </w:pPr>
      <w:hyperlink w:anchor="_Toc27753632" w:history="1">
        <w:r w:rsidR="007E2D34" w:rsidRPr="00E46FE7">
          <w:rPr>
            <w:rStyle w:val="Hyperlink"/>
            <w:noProof/>
          </w:rPr>
          <w:t>8.2.6</w:t>
        </w:r>
        <w:r w:rsidR="007E2D34">
          <w:rPr>
            <w:rFonts w:asciiTheme="minorHAnsi" w:eastAsiaTheme="minorEastAsia" w:hAnsiTheme="minorHAnsi" w:cstheme="minorBidi"/>
            <w:noProof/>
            <w:sz w:val="22"/>
            <w:szCs w:val="22"/>
            <w:lang w:eastAsia="en-US"/>
          </w:rPr>
          <w:tab/>
        </w:r>
        <w:r w:rsidR="007E2D34" w:rsidRPr="00E46FE7">
          <w:rPr>
            <w:rStyle w:val="Hyperlink"/>
            <w:noProof/>
          </w:rPr>
          <w:t>Corner Weld</w:t>
        </w:r>
        <w:r w:rsidR="007E2D34">
          <w:rPr>
            <w:noProof/>
            <w:webHidden/>
          </w:rPr>
          <w:tab/>
        </w:r>
        <w:r w:rsidR="007E2D34">
          <w:rPr>
            <w:noProof/>
            <w:webHidden/>
          </w:rPr>
          <w:fldChar w:fldCharType="begin"/>
        </w:r>
        <w:r w:rsidR="007E2D34">
          <w:rPr>
            <w:noProof/>
            <w:webHidden/>
          </w:rPr>
          <w:instrText xml:space="preserve"> PAGEREF _Toc27753632 \h </w:instrText>
        </w:r>
        <w:r w:rsidR="007E2D34">
          <w:rPr>
            <w:noProof/>
            <w:webHidden/>
          </w:rPr>
        </w:r>
        <w:r w:rsidR="007E2D34">
          <w:rPr>
            <w:noProof/>
            <w:webHidden/>
          </w:rPr>
          <w:fldChar w:fldCharType="separate"/>
        </w:r>
        <w:r w:rsidR="007E2D34">
          <w:rPr>
            <w:noProof/>
            <w:webHidden/>
          </w:rPr>
          <w:t>118</w:t>
        </w:r>
        <w:r w:rsidR="007E2D34">
          <w:rPr>
            <w:noProof/>
            <w:webHidden/>
          </w:rPr>
          <w:fldChar w:fldCharType="end"/>
        </w:r>
      </w:hyperlink>
    </w:p>
    <w:p w14:paraId="3AF88CD2" w14:textId="77777777" w:rsidR="007E2D34" w:rsidRDefault="005A0650">
      <w:pPr>
        <w:pStyle w:val="Verzeichnis4"/>
        <w:tabs>
          <w:tab w:val="left" w:pos="1320"/>
          <w:tab w:val="right" w:leader="dot" w:pos="9060"/>
        </w:tabs>
        <w:rPr>
          <w:rFonts w:asciiTheme="minorHAnsi" w:eastAsiaTheme="minorEastAsia" w:hAnsiTheme="minorHAnsi" w:cstheme="minorBidi"/>
          <w:noProof/>
          <w:sz w:val="22"/>
          <w:szCs w:val="22"/>
          <w:lang w:eastAsia="en-US"/>
        </w:rPr>
      </w:pPr>
      <w:hyperlink w:anchor="_Toc27753633" w:history="1">
        <w:r w:rsidR="007E2D34" w:rsidRPr="00E46FE7">
          <w:rPr>
            <w:rStyle w:val="Hyperlink"/>
            <w:noProof/>
          </w:rPr>
          <w:t>8.2.6.1</w:t>
        </w:r>
        <w:r w:rsidR="007E2D34">
          <w:rPr>
            <w:rFonts w:asciiTheme="minorHAnsi" w:eastAsiaTheme="minorEastAsia" w:hAnsiTheme="minorHAnsi" w:cstheme="minorBidi"/>
            <w:noProof/>
            <w:sz w:val="22"/>
            <w:szCs w:val="22"/>
            <w:lang w:eastAsia="en-US"/>
          </w:rPr>
          <w:tab/>
        </w:r>
        <w:r w:rsidR="007E2D34" w:rsidRPr="00E46FE7">
          <w:rPr>
            <w:rStyle w:val="Hyperlink"/>
            <w:noProof/>
          </w:rPr>
          <w:t>Simple Corner Weld</w:t>
        </w:r>
        <w:r w:rsidR="007E2D34">
          <w:rPr>
            <w:noProof/>
            <w:webHidden/>
          </w:rPr>
          <w:tab/>
        </w:r>
        <w:r w:rsidR="007E2D34">
          <w:rPr>
            <w:noProof/>
            <w:webHidden/>
          </w:rPr>
          <w:fldChar w:fldCharType="begin"/>
        </w:r>
        <w:r w:rsidR="007E2D34">
          <w:rPr>
            <w:noProof/>
            <w:webHidden/>
          </w:rPr>
          <w:instrText xml:space="preserve"> PAGEREF _Toc27753633 \h </w:instrText>
        </w:r>
        <w:r w:rsidR="007E2D34">
          <w:rPr>
            <w:noProof/>
            <w:webHidden/>
          </w:rPr>
        </w:r>
        <w:r w:rsidR="007E2D34">
          <w:rPr>
            <w:noProof/>
            <w:webHidden/>
          </w:rPr>
          <w:fldChar w:fldCharType="separate"/>
        </w:r>
        <w:r w:rsidR="007E2D34">
          <w:rPr>
            <w:noProof/>
            <w:webHidden/>
          </w:rPr>
          <w:t>118</w:t>
        </w:r>
        <w:r w:rsidR="007E2D34">
          <w:rPr>
            <w:noProof/>
            <w:webHidden/>
          </w:rPr>
          <w:fldChar w:fldCharType="end"/>
        </w:r>
      </w:hyperlink>
    </w:p>
    <w:p w14:paraId="6C3F26C8" w14:textId="77777777" w:rsidR="007E2D34" w:rsidRDefault="005A0650">
      <w:pPr>
        <w:pStyle w:val="Verzeichnis4"/>
        <w:tabs>
          <w:tab w:val="left" w:pos="1320"/>
          <w:tab w:val="right" w:leader="dot" w:pos="9060"/>
        </w:tabs>
        <w:rPr>
          <w:rFonts w:asciiTheme="minorHAnsi" w:eastAsiaTheme="minorEastAsia" w:hAnsiTheme="minorHAnsi" w:cstheme="minorBidi"/>
          <w:noProof/>
          <w:sz w:val="22"/>
          <w:szCs w:val="22"/>
          <w:lang w:eastAsia="en-US"/>
        </w:rPr>
      </w:pPr>
      <w:hyperlink w:anchor="_Toc27753634" w:history="1">
        <w:r w:rsidR="007E2D34" w:rsidRPr="00E46FE7">
          <w:rPr>
            <w:rStyle w:val="Hyperlink"/>
            <w:noProof/>
          </w:rPr>
          <w:t>8.2.6.2</w:t>
        </w:r>
        <w:r w:rsidR="007E2D34">
          <w:rPr>
            <w:rFonts w:asciiTheme="minorHAnsi" w:eastAsiaTheme="minorEastAsia" w:hAnsiTheme="minorHAnsi" w:cstheme="minorBidi"/>
            <w:noProof/>
            <w:sz w:val="22"/>
            <w:szCs w:val="22"/>
            <w:lang w:eastAsia="en-US"/>
          </w:rPr>
          <w:tab/>
        </w:r>
        <w:r w:rsidR="007E2D34" w:rsidRPr="00E46FE7">
          <w:rPr>
            <w:rStyle w:val="Hyperlink"/>
            <w:noProof/>
          </w:rPr>
          <w:t>Double Corner Weld</w:t>
        </w:r>
        <w:r w:rsidR="007E2D34">
          <w:rPr>
            <w:noProof/>
            <w:webHidden/>
          </w:rPr>
          <w:tab/>
        </w:r>
        <w:r w:rsidR="007E2D34">
          <w:rPr>
            <w:noProof/>
            <w:webHidden/>
          </w:rPr>
          <w:fldChar w:fldCharType="begin"/>
        </w:r>
        <w:r w:rsidR="007E2D34">
          <w:rPr>
            <w:noProof/>
            <w:webHidden/>
          </w:rPr>
          <w:instrText xml:space="preserve"> PAGEREF _Toc27753634 \h </w:instrText>
        </w:r>
        <w:r w:rsidR="007E2D34">
          <w:rPr>
            <w:noProof/>
            <w:webHidden/>
          </w:rPr>
        </w:r>
        <w:r w:rsidR="007E2D34">
          <w:rPr>
            <w:noProof/>
            <w:webHidden/>
          </w:rPr>
          <w:fldChar w:fldCharType="separate"/>
        </w:r>
        <w:r w:rsidR="007E2D34">
          <w:rPr>
            <w:noProof/>
            <w:webHidden/>
          </w:rPr>
          <w:t>119</w:t>
        </w:r>
        <w:r w:rsidR="007E2D34">
          <w:rPr>
            <w:noProof/>
            <w:webHidden/>
          </w:rPr>
          <w:fldChar w:fldCharType="end"/>
        </w:r>
      </w:hyperlink>
    </w:p>
    <w:p w14:paraId="4DBFC655" w14:textId="77777777" w:rsidR="007E2D34" w:rsidRDefault="005A0650">
      <w:pPr>
        <w:pStyle w:val="Verzeichnis4"/>
        <w:tabs>
          <w:tab w:val="left" w:pos="1320"/>
          <w:tab w:val="right" w:leader="dot" w:pos="9060"/>
        </w:tabs>
        <w:rPr>
          <w:rFonts w:asciiTheme="minorHAnsi" w:eastAsiaTheme="minorEastAsia" w:hAnsiTheme="minorHAnsi" w:cstheme="minorBidi"/>
          <w:noProof/>
          <w:sz w:val="22"/>
          <w:szCs w:val="22"/>
          <w:lang w:eastAsia="en-US"/>
        </w:rPr>
      </w:pPr>
      <w:hyperlink w:anchor="_Toc27753635" w:history="1">
        <w:r w:rsidR="007E2D34" w:rsidRPr="00E46FE7">
          <w:rPr>
            <w:rStyle w:val="Hyperlink"/>
            <w:noProof/>
          </w:rPr>
          <w:t>8.2.6.3</w:t>
        </w:r>
        <w:r w:rsidR="007E2D34">
          <w:rPr>
            <w:rFonts w:asciiTheme="minorHAnsi" w:eastAsiaTheme="minorEastAsia" w:hAnsiTheme="minorHAnsi" w:cstheme="minorBidi"/>
            <w:noProof/>
            <w:sz w:val="22"/>
            <w:szCs w:val="22"/>
            <w:lang w:eastAsia="en-US"/>
          </w:rPr>
          <w:tab/>
        </w:r>
        <w:r w:rsidR="007E2D34" w:rsidRPr="00E46FE7">
          <w:rPr>
            <w:rStyle w:val="Hyperlink"/>
            <w:noProof/>
          </w:rPr>
          <w:t>Attributes</w:t>
        </w:r>
        <w:r w:rsidR="007E2D34">
          <w:rPr>
            <w:noProof/>
            <w:webHidden/>
          </w:rPr>
          <w:tab/>
        </w:r>
        <w:r w:rsidR="007E2D34">
          <w:rPr>
            <w:noProof/>
            <w:webHidden/>
          </w:rPr>
          <w:fldChar w:fldCharType="begin"/>
        </w:r>
        <w:r w:rsidR="007E2D34">
          <w:rPr>
            <w:noProof/>
            <w:webHidden/>
          </w:rPr>
          <w:instrText xml:space="preserve"> PAGEREF _Toc27753635 \h </w:instrText>
        </w:r>
        <w:r w:rsidR="007E2D34">
          <w:rPr>
            <w:noProof/>
            <w:webHidden/>
          </w:rPr>
        </w:r>
        <w:r w:rsidR="007E2D34">
          <w:rPr>
            <w:noProof/>
            <w:webHidden/>
          </w:rPr>
          <w:fldChar w:fldCharType="separate"/>
        </w:r>
        <w:r w:rsidR="007E2D34">
          <w:rPr>
            <w:noProof/>
            <w:webHidden/>
          </w:rPr>
          <w:t>120</w:t>
        </w:r>
        <w:r w:rsidR="007E2D34">
          <w:rPr>
            <w:noProof/>
            <w:webHidden/>
          </w:rPr>
          <w:fldChar w:fldCharType="end"/>
        </w:r>
      </w:hyperlink>
    </w:p>
    <w:p w14:paraId="51289880" w14:textId="77777777" w:rsidR="007E2D34" w:rsidRDefault="005A0650">
      <w:pPr>
        <w:pStyle w:val="Verzeichnis4"/>
        <w:tabs>
          <w:tab w:val="left" w:pos="1320"/>
          <w:tab w:val="right" w:leader="dot" w:pos="9060"/>
        </w:tabs>
        <w:rPr>
          <w:rFonts w:asciiTheme="minorHAnsi" w:eastAsiaTheme="minorEastAsia" w:hAnsiTheme="minorHAnsi" w:cstheme="minorBidi"/>
          <w:noProof/>
          <w:sz w:val="22"/>
          <w:szCs w:val="22"/>
          <w:lang w:eastAsia="en-US"/>
        </w:rPr>
      </w:pPr>
      <w:hyperlink w:anchor="_Toc27753636" w:history="1">
        <w:r w:rsidR="007E2D34" w:rsidRPr="00E46FE7">
          <w:rPr>
            <w:rStyle w:val="Hyperlink"/>
            <w:noProof/>
          </w:rPr>
          <w:t>8.2.6.4</w:t>
        </w:r>
        <w:r w:rsidR="007E2D34">
          <w:rPr>
            <w:rFonts w:asciiTheme="minorHAnsi" w:eastAsiaTheme="minorEastAsia" w:hAnsiTheme="minorHAnsi" w:cstheme="minorBidi"/>
            <w:noProof/>
            <w:sz w:val="22"/>
            <w:szCs w:val="22"/>
            <w:lang w:eastAsia="en-US"/>
          </w:rPr>
          <w:tab/>
        </w:r>
        <w:r w:rsidR="007E2D34" w:rsidRPr="00E46FE7">
          <w:rPr>
            <w:rStyle w:val="Hyperlink"/>
            <w:noProof/>
          </w:rPr>
          <w:t>Element "weld_position"</w:t>
        </w:r>
        <w:r w:rsidR="007E2D34">
          <w:rPr>
            <w:noProof/>
            <w:webHidden/>
          </w:rPr>
          <w:tab/>
        </w:r>
        <w:r w:rsidR="007E2D34">
          <w:rPr>
            <w:noProof/>
            <w:webHidden/>
          </w:rPr>
          <w:fldChar w:fldCharType="begin"/>
        </w:r>
        <w:r w:rsidR="007E2D34">
          <w:rPr>
            <w:noProof/>
            <w:webHidden/>
          </w:rPr>
          <w:instrText xml:space="preserve"> PAGEREF _Toc27753636 \h </w:instrText>
        </w:r>
        <w:r w:rsidR="007E2D34">
          <w:rPr>
            <w:noProof/>
            <w:webHidden/>
          </w:rPr>
        </w:r>
        <w:r w:rsidR="007E2D34">
          <w:rPr>
            <w:noProof/>
            <w:webHidden/>
          </w:rPr>
          <w:fldChar w:fldCharType="separate"/>
        </w:r>
        <w:r w:rsidR="007E2D34">
          <w:rPr>
            <w:noProof/>
            <w:webHidden/>
          </w:rPr>
          <w:t>120</w:t>
        </w:r>
        <w:r w:rsidR="007E2D34">
          <w:rPr>
            <w:noProof/>
            <w:webHidden/>
          </w:rPr>
          <w:fldChar w:fldCharType="end"/>
        </w:r>
      </w:hyperlink>
    </w:p>
    <w:p w14:paraId="1D6F3660" w14:textId="77777777" w:rsidR="007E2D34" w:rsidRDefault="005A0650">
      <w:pPr>
        <w:pStyle w:val="Verzeichnis4"/>
        <w:tabs>
          <w:tab w:val="left" w:pos="1320"/>
          <w:tab w:val="right" w:leader="dot" w:pos="9060"/>
        </w:tabs>
        <w:rPr>
          <w:rFonts w:asciiTheme="minorHAnsi" w:eastAsiaTheme="minorEastAsia" w:hAnsiTheme="minorHAnsi" w:cstheme="minorBidi"/>
          <w:noProof/>
          <w:sz w:val="22"/>
          <w:szCs w:val="22"/>
          <w:lang w:eastAsia="en-US"/>
        </w:rPr>
      </w:pPr>
      <w:hyperlink w:anchor="_Toc27753637" w:history="1">
        <w:r w:rsidR="007E2D34" w:rsidRPr="00E46FE7">
          <w:rPr>
            <w:rStyle w:val="Hyperlink"/>
            <w:noProof/>
          </w:rPr>
          <w:t>8.2.6.5</w:t>
        </w:r>
        <w:r w:rsidR="007E2D34">
          <w:rPr>
            <w:rFonts w:asciiTheme="minorHAnsi" w:eastAsiaTheme="minorEastAsia" w:hAnsiTheme="minorHAnsi" w:cstheme="minorBidi"/>
            <w:noProof/>
            <w:sz w:val="22"/>
            <w:szCs w:val="22"/>
            <w:lang w:eastAsia="en-US"/>
          </w:rPr>
          <w:tab/>
        </w:r>
        <w:r w:rsidR="007E2D34" w:rsidRPr="00E46FE7">
          <w:rPr>
            <w:rStyle w:val="Hyperlink"/>
            <w:noProof/>
          </w:rPr>
          <w:t>Element "sheet_parameter"</w:t>
        </w:r>
        <w:r w:rsidR="007E2D34">
          <w:rPr>
            <w:noProof/>
            <w:webHidden/>
          </w:rPr>
          <w:tab/>
        </w:r>
        <w:r w:rsidR="007E2D34">
          <w:rPr>
            <w:noProof/>
            <w:webHidden/>
          </w:rPr>
          <w:fldChar w:fldCharType="begin"/>
        </w:r>
        <w:r w:rsidR="007E2D34">
          <w:rPr>
            <w:noProof/>
            <w:webHidden/>
          </w:rPr>
          <w:instrText xml:space="preserve"> PAGEREF _Toc27753637 \h </w:instrText>
        </w:r>
        <w:r w:rsidR="007E2D34">
          <w:rPr>
            <w:noProof/>
            <w:webHidden/>
          </w:rPr>
        </w:r>
        <w:r w:rsidR="007E2D34">
          <w:rPr>
            <w:noProof/>
            <w:webHidden/>
          </w:rPr>
          <w:fldChar w:fldCharType="separate"/>
        </w:r>
        <w:r w:rsidR="007E2D34">
          <w:rPr>
            <w:noProof/>
            <w:webHidden/>
          </w:rPr>
          <w:t>122</w:t>
        </w:r>
        <w:r w:rsidR="007E2D34">
          <w:rPr>
            <w:noProof/>
            <w:webHidden/>
          </w:rPr>
          <w:fldChar w:fldCharType="end"/>
        </w:r>
      </w:hyperlink>
    </w:p>
    <w:p w14:paraId="4E85CC7A" w14:textId="77777777" w:rsidR="007E2D34" w:rsidRDefault="005A0650">
      <w:pPr>
        <w:pStyle w:val="Verzeichnis3"/>
        <w:rPr>
          <w:rFonts w:asciiTheme="minorHAnsi" w:eastAsiaTheme="minorEastAsia" w:hAnsiTheme="minorHAnsi" w:cstheme="minorBidi"/>
          <w:noProof/>
          <w:sz w:val="22"/>
          <w:szCs w:val="22"/>
          <w:lang w:eastAsia="en-US"/>
        </w:rPr>
      </w:pPr>
      <w:hyperlink w:anchor="_Toc27753638" w:history="1">
        <w:r w:rsidR="007E2D34" w:rsidRPr="00E46FE7">
          <w:rPr>
            <w:rStyle w:val="Hyperlink"/>
            <w:noProof/>
          </w:rPr>
          <w:t>8.2.7</w:t>
        </w:r>
        <w:r w:rsidR="007E2D34">
          <w:rPr>
            <w:rFonts w:asciiTheme="minorHAnsi" w:eastAsiaTheme="minorEastAsia" w:hAnsiTheme="minorHAnsi" w:cstheme="minorBidi"/>
            <w:noProof/>
            <w:sz w:val="22"/>
            <w:szCs w:val="22"/>
            <w:lang w:eastAsia="en-US"/>
          </w:rPr>
          <w:tab/>
        </w:r>
        <w:r w:rsidR="007E2D34" w:rsidRPr="00E46FE7">
          <w:rPr>
            <w:rStyle w:val="Hyperlink"/>
            <w:noProof/>
          </w:rPr>
          <w:t>Edge Weld</w:t>
        </w:r>
        <w:r w:rsidR="007E2D34">
          <w:rPr>
            <w:noProof/>
            <w:webHidden/>
          </w:rPr>
          <w:tab/>
        </w:r>
        <w:r w:rsidR="007E2D34">
          <w:rPr>
            <w:noProof/>
            <w:webHidden/>
          </w:rPr>
          <w:fldChar w:fldCharType="begin"/>
        </w:r>
        <w:r w:rsidR="007E2D34">
          <w:rPr>
            <w:noProof/>
            <w:webHidden/>
          </w:rPr>
          <w:instrText xml:space="preserve"> PAGEREF _Toc27753638 \h </w:instrText>
        </w:r>
        <w:r w:rsidR="007E2D34">
          <w:rPr>
            <w:noProof/>
            <w:webHidden/>
          </w:rPr>
        </w:r>
        <w:r w:rsidR="007E2D34">
          <w:rPr>
            <w:noProof/>
            <w:webHidden/>
          </w:rPr>
          <w:fldChar w:fldCharType="separate"/>
        </w:r>
        <w:r w:rsidR="007E2D34">
          <w:rPr>
            <w:noProof/>
            <w:webHidden/>
          </w:rPr>
          <w:t>122</w:t>
        </w:r>
        <w:r w:rsidR="007E2D34">
          <w:rPr>
            <w:noProof/>
            <w:webHidden/>
          </w:rPr>
          <w:fldChar w:fldCharType="end"/>
        </w:r>
      </w:hyperlink>
    </w:p>
    <w:p w14:paraId="7E0248B9" w14:textId="77777777" w:rsidR="007E2D34" w:rsidRDefault="005A0650">
      <w:pPr>
        <w:pStyle w:val="Verzeichnis4"/>
        <w:tabs>
          <w:tab w:val="left" w:pos="1320"/>
          <w:tab w:val="right" w:leader="dot" w:pos="9060"/>
        </w:tabs>
        <w:rPr>
          <w:rFonts w:asciiTheme="minorHAnsi" w:eastAsiaTheme="minorEastAsia" w:hAnsiTheme="minorHAnsi" w:cstheme="minorBidi"/>
          <w:noProof/>
          <w:sz w:val="22"/>
          <w:szCs w:val="22"/>
          <w:lang w:eastAsia="en-US"/>
        </w:rPr>
      </w:pPr>
      <w:hyperlink w:anchor="_Toc27753639" w:history="1">
        <w:r w:rsidR="007E2D34" w:rsidRPr="00E46FE7">
          <w:rPr>
            <w:rStyle w:val="Hyperlink"/>
            <w:noProof/>
          </w:rPr>
          <w:t>8.2.7.1</w:t>
        </w:r>
        <w:r w:rsidR="007E2D34">
          <w:rPr>
            <w:rFonts w:asciiTheme="minorHAnsi" w:eastAsiaTheme="minorEastAsia" w:hAnsiTheme="minorHAnsi" w:cstheme="minorBidi"/>
            <w:noProof/>
            <w:sz w:val="22"/>
            <w:szCs w:val="22"/>
            <w:lang w:eastAsia="en-US"/>
          </w:rPr>
          <w:tab/>
        </w:r>
        <w:r w:rsidR="007E2D34" w:rsidRPr="00E46FE7">
          <w:rPr>
            <w:rStyle w:val="Hyperlink"/>
            <w:noProof/>
          </w:rPr>
          <w:t>Sheet Parameters</w:t>
        </w:r>
        <w:r w:rsidR="007E2D34">
          <w:rPr>
            <w:noProof/>
            <w:webHidden/>
          </w:rPr>
          <w:tab/>
        </w:r>
        <w:r w:rsidR="007E2D34">
          <w:rPr>
            <w:noProof/>
            <w:webHidden/>
          </w:rPr>
          <w:fldChar w:fldCharType="begin"/>
        </w:r>
        <w:r w:rsidR="007E2D34">
          <w:rPr>
            <w:noProof/>
            <w:webHidden/>
          </w:rPr>
          <w:instrText xml:space="preserve"> PAGEREF _Toc27753639 \h </w:instrText>
        </w:r>
        <w:r w:rsidR="007E2D34">
          <w:rPr>
            <w:noProof/>
            <w:webHidden/>
          </w:rPr>
        </w:r>
        <w:r w:rsidR="007E2D34">
          <w:rPr>
            <w:noProof/>
            <w:webHidden/>
          </w:rPr>
          <w:fldChar w:fldCharType="separate"/>
        </w:r>
        <w:r w:rsidR="007E2D34">
          <w:rPr>
            <w:noProof/>
            <w:webHidden/>
          </w:rPr>
          <w:t>122</w:t>
        </w:r>
        <w:r w:rsidR="007E2D34">
          <w:rPr>
            <w:noProof/>
            <w:webHidden/>
          </w:rPr>
          <w:fldChar w:fldCharType="end"/>
        </w:r>
      </w:hyperlink>
    </w:p>
    <w:p w14:paraId="38ACCA55" w14:textId="77777777" w:rsidR="007E2D34" w:rsidRDefault="005A0650">
      <w:pPr>
        <w:pStyle w:val="Verzeichnis4"/>
        <w:tabs>
          <w:tab w:val="left" w:pos="1320"/>
          <w:tab w:val="right" w:leader="dot" w:pos="9060"/>
        </w:tabs>
        <w:rPr>
          <w:rFonts w:asciiTheme="minorHAnsi" w:eastAsiaTheme="minorEastAsia" w:hAnsiTheme="minorHAnsi" w:cstheme="minorBidi"/>
          <w:noProof/>
          <w:sz w:val="22"/>
          <w:szCs w:val="22"/>
          <w:lang w:eastAsia="en-US"/>
        </w:rPr>
      </w:pPr>
      <w:hyperlink w:anchor="_Toc27753640" w:history="1">
        <w:r w:rsidR="007E2D34" w:rsidRPr="00E46FE7">
          <w:rPr>
            <w:rStyle w:val="Hyperlink"/>
            <w:noProof/>
          </w:rPr>
          <w:t>8.2.7.2</w:t>
        </w:r>
        <w:r w:rsidR="007E2D34">
          <w:rPr>
            <w:rFonts w:asciiTheme="minorHAnsi" w:eastAsiaTheme="minorEastAsia" w:hAnsiTheme="minorHAnsi" w:cstheme="minorBidi"/>
            <w:noProof/>
            <w:sz w:val="22"/>
            <w:szCs w:val="22"/>
            <w:lang w:eastAsia="en-US"/>
          </w:rPr>
          <w:tab/>
        </w:r>
        <w:r w:rsidR="007E2D34" w:rsidRPr="00E46FE7">
          <w:rPr>
            <w:rStyle w:val="Hyperlink"/>
            <w:noProof/>
          </w:rPr>
          <w:t>Weld Parameters</w:t>
        </w:r>
        <w:r w:rsidR="007E2D34">
          <w:rPr>
            <w:noProof/>
            <w:webHidden/>
          </w:rPr>
          <w:tab/>
        </w:r>
        <w:r w:rsidR="007E2D34">
          <w:rPr>
            <w:noProof/>
            <w:webHidden/>
          </w:rPr>
          <w:fldChar w:fldCharType="begin"/>
        </w:r>
        <w:r w:rsidR="007E2D34">
          <w:rPr>
            <w:noProof/>
            <w:webHidden/>
          </w:rPr>
          <w:instrText xml:space="preserve"> PAGEREF _Toc27753640 \h </w:instrText>
        </w:r>
        <w:r w:rsidR="007E2D34">
          <w:rPr>
            <w:noProof/>
            <w:webHidden/>
          </w:rPr>
        </w:r>
        <w:r w:rsidR="007E2D34">
          <w:rPr>
            <w:noProof/>
            <w:webHidden/>
          </w:rPr>
          <w:fldChar w:fldCharType="separate"/>
        </w:r>
        <w:r w:rsidR="007E2D34">
          <w:rPr>
            <w:noProof/>
            <w:webHidden/>
          </w:rPr>
          <w:t>122</w:t>
        </w:r>
        <w:r w:rsidR="007E2D34">
          <w:rPr>
            <w:noProof/>
            <w:webHidden/>
          </w:rPr>
          <w:fldChar w:fldCharType="end"/>
        </w:r>
      </w:hyperlink>
    </w:p>
    <w:p w14:paraId="57DAF2B9" w14:textId="77777777" w:rsidR="007E2D34" w:rsidRDefault="005A0650">
      <w:pPr>
        <w:pStyle w:val="Verzeichnis4"/>
        <w:tabs>
          <w:tab w:val="left" w:pos="1320"/>
          <w:tab w:val="right" w:leader="dot" w:pos="9060"/>
        </w:tabs>
        <w:rPr>
          <w:rFonts w:asciiTheme="minorHAnsi" w:eastAsiaTheme="minorEastAsia" w:hAnsiTheme="minorHAnsi" w:cstheme="minorBidi"/>
          <w:noProof/>
          <w:sz w:val="22"/>
          <w:szCs w:val="22"/>
          <w:lang w:eastAsia="en-US"/>
        </w:rPr>
      </w:pPr>
      <w:hyperlink w:anchor="_Toc27753641" w:history="1">
        <w:r w:rsidR="007E2D34" w:rsidRPr="00E46FE7">
          <w:rPr>
            <w:rStyle w:val="Hyperlink"/>
            <w:noProof/>
          </w:rPr>
          <w:t>8.2.7.3</w:t>
        </w:r>
        <w:r w:rsidR="007E2D34">
          <w:rPr>
            <w:rFonts w:asciiTheme="minorHAnsi" w:eastAsiaTheme="minorEastAsia" w:hAnsiTheme="minorHAnsi" w:cstheme="minorBidi"/>
            <w:noProof/>
            <w:sz w:val="22"/>
            <w:szCs w:val="22"/>
            <w:lang w:eastAsia="en-US"/>
          </w:rPr>
          <w:tab/>
        </w:r>
        <w:r w:rsidR="007E2D34" w:rsidRPr="00E46FE7">
          <w:rPr>
            <w:rStyle w:val="Hyperlink"/>
            <w:noProof/>
          </w:rPr>
          <w:t>Attributes</w:t>
        </w:r>
        <w:r w:rsidR="007E2D34">
          <w:rPr>
            <w:noProof/>
            <w:webHidden/>
          </w:rPr>
          <w:tab/>
        </w:r>
        <w:r w:rsidR="007E2D34">
          <w:rPr>
            <w:noProof/>
            <w:webHidden/>
          </w:rPr>
          <w:fldChar w:fldCharType="begin"/>
        </w:r>
        <w:r w:rsidR="007E2D34">
          <w:rPr>
            <w:noProof/>
            <w:webHidden/>
          </w:rPr>
          <w:instrText xml:space="preserve"> PAGEREF _Toc27753641 \h </w:instrText>
        </w:r>
        <w:r w:rsidR="007E2D34">
          <w:rPr>
            <w:noProof/>
            <w:webHidden/>
          </w:rPr>
        </w:r>
        <w:r w:rsidR="007E2D34">
          <w:rPr>
            <w:noProof/>
            <w:webHidden/>
          </w:rPr>
          <w:fldChar w:fldCharType="separate"/>
        </w:r>
        <w:r w:rsidR="007E2D34">
          <w:rPr>
            <w:noProof/>
            <w:webHidden/>
          </w:rPr>
          <w:t>123</w:t>
        </w:r>
        <w:r w:rsidR="007E2D34">
          <w:rPr>
            <w:noProof/>
            <w:webHidden/>
          </w:rPr>
          <w:fldChar w:fldCharType="end"/>
        </w:r>
      </w:hyperlink>
    </w:p>
    <w:p w14:paraId="059E86DE" w14:textId="77777777" w:rsidR="007E2D34" w:rsidRDefault="005A0650">
      <w:pPr>
        <w:pStyle w:val="Verzeichnis4"/>
        <w:tabs>
          <w:tab w:val="left" w:pos="1320"/>
          <w:tab w:val="right" w:leader="dot" w:pos="9060"/>
        </w:tabs>
        <w:rPr>
          <w:rFonts w:asciiTheme="minorHAnsi" w:eastAsiaTheme="minorEastAsia" w:hAnsiTheme="minorHAnsi" w:cstheme="minorBidi"/>
          <w:noProof/>
          <w:sz w:val="22"/>
          <w:szCs w:val="22"/>
          <w:lang w:eastAsia="en-US"/>
        </w:rPr>
      </w:pPr>
      <w:hyperlink w:anchor="_Toc27753642" w:history="1">
        <w:r w:rsidR="007E2D34" w:rsidRPr="00E46FE7">
          <w:rPr>
            <w:rStyle w:val="Hyperlink"/>
            <w:noProof/>
          </w:rPr>
          <w:t>8.2.7.4</w:t>
        </w:r>
        <w:r w:rsidR="007E2D34">
          <w:rPr>
            <w:rFonts w:asciiTheme="minorHAnsi" w:eastAsiaTheme="minorEastAsia" w:hAnsiTheme="minorHAnsi" w:cstheme="minorBidi"/>
            <w:noProof/>
            <w:sz w:val="22"/>
            <w:szCs w:val="22"/>
            <w:lang w:eastAsia="en-US"/>
          </w:rPr>
          <w:tab/>
        </w:r>
        <w:r w:rsidR="007E2D34" w:rsidRPr="00E46FE7">
          <w:rPr>
            <w:rStyle w:val="Hyperlink"/>
            <w:noProof/>
          </w:rPr>
          <w:t>Element "weld_position"</w:t>
        </w:r>
        <w:r w:rsidR="007E2D34">
          <w:rPr>
            <w:noProof/>
            <w:webHidden/>
          </w:rPr>
          <w:tab/>
        </w:r>
        <w:r w:rsidR="007E2D34">
          <w:rPr>
            <w:noProof/>
            <w:webHidden/>
          </w:rPr>
          <w:fldChar w:fldCharType="begin"/>
        </w:r>
        <w:r w:rsidR="007E2D34">
          <w:rPr>
            <w:noProof/>
            <w:webHidden/>
          </w:rPr>
          <w:instrText xml:space="preserve"> PAGEREF _Toc27753642 \h </w:instrText>
        </w:r>
        <w:r w:rsidR="007E2D34">
          <w:rPr>
            <w:noProof/>
            <w:webHidden/>
          </w:rPr>
        </w:r>
        <w:r w:rsidR="007E2D34">
          <w:rPr>
            <w:noProof/>
            <w:webHidden/>
          </w:rPr>
          <w:fldChar w:fldCharType="separate"/>
        </w:r>
        <w:r w:rsidR="007E2D34">
          <w:rPr>
            <w:noProof/>
            <w:webHidden/>
          </w:rPr>
          <w:t>123</w:t>
        </w:r>
        <w:r w:rsidR="007E2D34">
          <w:rPr>
            <w:noProof/>
            <w:webHidden/>
          </w:rPr>
          <w:fldChar w:fldCharType="end"/>
        </w:r>
      </w:hyperlink>
    </w:p>
    <w:p w14:paraId="2DA89617" w14:textId="77777777" w:rsidR="007E2D34" w:rsidRDefault="005A0650">
      <w:pPr>
        <w:pStyle w:val="Verzeichnis4"/>
        <w:tabs>
          <w:tab w:val="left" w:pos="1320"/>
          <w:tab w:val="right" w:leader="dot" w:pos="9060"/>
        </w:tabs>
        <w:rPr>
          <w:rFonts w:asciiTheme="minorHAnsi" w:eastAsiaTheme="minorEastAsia" w:hAnsiTheme="minorHAnsi" w:cstheme="minorBidi"/>
          <w:noProof/>
          <w:sz w:val="22"/>
          <w:szCs w:val="22"/>
          <w:lang w:eastAsia="en-US"/>
        </w:rPr>
      </w:pPr>
      <w:hyperlink w:anchor="_Toc27753643" w:history="1">
        <w:r w:rsidR="007E2D34" w:rsidRPr="00E46FE7">
          <w:rPr>
            <w:rStyle w:val="Hyperlink"/>
            <w:noProof/>
          </w:rPr>
          <w:t>8.2.7.5</w:t>
        </w:r>
        <w:r w:rsidR="007E2D34">
          <w:rPr>
            <w:rFonts w:asciiTheme="minorHAnsi" w:eastAsiaTheme="minorEastAsia" w:hAnsiTheme="minorHAnsi" w:cstheme="minorBidi"/>
            <w:noProof/>
            <w:sz w:val="22"/>
            <w:szCs w:val="22"/>
            <w:lang w:eastAsia="en-US"/>
          </w:rPr>
          <w:tab/>
        </w:r>
        <w:r w:rsidR="007E2D34" w:rsidRPr="00E46FE7">
          <w:rPr>
            <w:rStyle w:val="Hyperlink"/>
            <w:noProof/>
          </w:rPr>
          <w:t>Element "sheet_parameter"</w:t>
        </w:r>
        <w:r w:rsidR="007E2D34">
          <w:rPr>
            <w:noProof/>
            <w:webHidden/>
          </w:rPr>
          <w:tab/>
        </w:r>
        <w:r w:rsidR="007E2D34">
          <w:rPr>
            <w:noProof/>
            <w:webHidden/>
          </w:rPr>
          <w:fldChar w:fldCharType="begin"/>
        </w:r>
        <w:r w:rsidR="007E2D34">
          <w:rPr>
            <w:noProof/>
            <w:webHidden/>
          </w:rPr>
          <w:instrText xml:space="preserve"> PAGEREF _Toc27753643 \h </w:instrText>
        </w:r>
        <w:r w:rsidR="007E2D34">
          <w:rPr>
            <w:noProof/>
            <w:webHidden/>
          </w:rPr>
        </w:r>
        <w:r w:rsidR="007E2D34">
          <w:rPr>
            <w:noProof/>
            <w:webHidden/>
          </w:rPr>
          <w:fldChar w:fldCharType="separate"/>
        </w:r>
        <w:r w:rsidR="007E2D34">
          <w:rPr>
            <w:noProof/>
            <w:webHidden/>
          </w:rPr>
          <w:t>124</w:t>
        </w:r>
        <w:r w:rsidR="007E2D34">
          <w:rPr>
            <w:noProof/>
            <w:webHidden/>
          </w:rPr>
          <w:fldChar w:fldCharType="end"/>
        </w:r>
      </w:hyperlink>
    </w:p>
    <w:p w14:paraId="3792C6F9" w14:textId="77777777" w:rsidR="007E2D34" w:rsidRDefault="005A0650">
      <w:pPr>
        <w:pStyle w:val="Verzeichnis3"/>
        <w:rPr>
          <w:rFonts w:asciiTheme="minorHAnsi" w:eastAsiaTheme="minorEastAsia" w:hAnsiTheme="minorHAnsi" w:cstheme="minorBidi"/>
          <w:noProof/>
          <w:sz w:val="22"/>
          <w:szCs w:val="22"/>
          <w:lang w:eastAsia="en-US"/>
        </w:rPr>
      </w:pPr>
      <w:hyperlink w:anchor="_Toc27753644" w:history="1">
        <w:r w:rsidR="007E2D34" w:rsidRPr="00E46FE7">
          <w:rPr>
            <w:rStyle w:val="Hyperlink"/>
            <w:noProof/>
          </w:rPr>
          <w:t>8.2.8</w:t>
        </w:r>
        <w:r w:rsidR="007E2D34">
          <w:rPr>
            <w:rFonts w:asciiTheme="minorHAnsi" w:eastAsiaTheme="minorEastAsia" w:hAnsiTheme="minorHAnsi" w:cstheme="minorBidi"/>
            <w:noProof/>
            <w:sz w:val="22"/>
            <w:szCs w:val="22"/>
            <w:lang w:eastAsia="en-US"/>
          </w:rPr>
          <w:tab/>
        </w:r>
        <w:r w:rsidR="007E2D34" w:rsidRPr="00E46FE7">
          <w:rPr>
            <w:rStyle w:val="Hyperlink"/>
            <w:noProof/>
          </w:rPr>
          <w:t>I-Weld</w:t>
        </w:r>
        <w:r w:rsidR="007E2D34">
          <w:rPr>
            <w:noProof/>
            <w:webHidden/>
          </w:rPr>
          <w:tab/>
        </w:r>
        <w:r w:rsidR="007E2D34">
          <w:rPr>
            <w:noProof/>
            <w:webHidden/>
          </w:rPr>
          <w:fldChar w:fldCharType="begin"/>
        </w:r>
        <w:r w:rsidR="007E2D34">
          <w:rPr>
            <w:noProof/>
            <w:webHidden/>
          </w:rPr>
          <w:instrText xml:space="preserve"> PAGEREF _Toc27753644 \h </w:instrText>
        </w:r>
        <w:r w:rsidR="007E2D34">
          <w:rPr>
            <w:noProof/>
            <w:webHidden/>
          </w:rPr>
        </w:r>
        <w:r w:rsidR="007E2D34">
          <w:rPr>
            <w:noProof/>
            <w:webHidden/>
          </w:rPr>
          <w:fldChar w:fldCharType="separate"/>
        </w:r>
        <w:r w:rsidR="007E2D34">
          <w:rPr>
            <w:noProof/>
            <w:webHidden/>
          </w:rPr>
          <w:t>124</w:t>
        </w:r>
        <w:r w:rsidR="007E2D34">
          <w:rPr>
            <w:noProof/>
            <w:webHidden/>
          </w:rPr>
          <w:fldChar w:fldCharType="end"/>
        </w:r>
      </w:hyperlink>
    </w:p>
    <w:p w14:paraId="14E81766" w14:textId="77777777" w:rsidR="007E2D34" w:rsidRDefault="005A0650">
      <w:pPr>
        <w:pStyle w:val="Verzeichnis4"/>
        <w:tabs>
          <w:tab w:val="left" w:pos="1320"/>
          <w:tab w:val="right" w:leader="dot" w:pos="9060"/>
        </w:tabs>
        <w:rPr>
          <w:rFonts w:asciiTheme="minorHAnsi" w:eastAsiaTheme="minorEastAsia" w:hAnsiTheme="minorHAnsi" w:cstheme="minorBidi"/>
          <w:noProof/>
          <w:sz w:val="22"/>
          <w:szCs w:val="22"/>
          <w:lang w:eastAsia="en-US"/>
        </w:rPr>
      </w:pPr>
      <w:hyperlink w:anchor="_Toc27753645" w:history="1">
        <w:r w:rsidR="007E2D34" w:rsidRPr="00E46FE7">
          <w:rPr>
            <w:rStyle w:val="Hyperlink"/>
            <w:noProof/>
          </w:rPr>
          <w:t>8.2.8.1</w:t>
        </w:r>
        <w:r w:rsidR="007E2D34">
          <w:rPr>
            <w:rFonts w:asciiTheme="minorHAnsi" w:eastAsiaTheme="minorEastAsia" w:hAnsiTheme="minorHAnsi" w:cstheme="minorBidi"/>
            <w:noProof/>
            <w:sz w:val="22"/>
            <w:szCs w:val="22"/>
            <w:lang w:eastAsia="en-US"/>
          </w:rPr>
          <w:tab/>
        </w:r>
        <w:r w:rsidR="007E2D34" w:rsidRPr="00E46FE7">
          <w:rPr>
            <w:rStyle w:val="Hyperlink"/>
            <w:noProof/>
          </w:rPr>
          <w:t>Sheet Parameters</w:t>
        </w:r>
        <w:r w:rsidR="007E2D34">
          <w:rPr>
            <w:noProof/>
            <w:webHidden/>
          </w:rPr>
          <w:tab/>
        </w:r>
        <w:r w:rsidR="007E2D34">
          <w:rPr>
            <w:noProof/>
            <w:webHidden/>
          </w:rPr>
          <w:fldChar w:fldCharType="begin"/>
        </w:r>
        <w:r w:rsidR="007E2D34">
          <w:rPr>
            <w:noProof/>
            <w:webHidden/>
          </w:rPr>
          <w:instrText xml:space="preserve"> PAGEREF _Toc27753645 \h </w:instrText>
        </w:r>
        <w:r w:rsidR="007E2D34">
          <w:rPr>
            <w:noProof/>
            <w:webHidden/>
          </w:rPr>
        </w:r>
        <w:r w:rsidR="007E2D34">
          <w:rPr>
            <w:noProof/>
            <w:webHidden/>
          </w:rPr>
          <w:fldChar w:fldCharType="separate"/>
        </w:r>
        <w:r w:rsidR="007E2D34">
          <w:rPr>
            <w:noProof/>
            <w:webHidden/>
          </w:rPr>
          <w:t>124</w:t>
        </w:r>
        <w:r w:rsidR="007E2D34">
          <w:rPr>
            <w:noProof/>
            <w:webHidden/>
          </w:rPr>
          <w:fldChar w:fldCharType="end"/>
        </w:r>
      </w:hyperlink>
    </w:p>
    <w:p w14:paraId="26D66ED6" w14:textId="77777777" w:rsidR="007E2D34" w:rsidRDefault="005A0650">
      <w:pPr>
        <w:pStyle w:val="Verzeichnis4"/>
        <w:tabs>
          <w:tab w:val="left" w:pos="1320"/>
          <w:tab w:val="right" w:leader="dot" w:pos="9060"/>
        </w:tabs>
        <w:rPr>
          <w:rFonts w:asciiTheme="minorHAnsi" w:eastAsiaTheme="minorEastAsia" w:hAnsiTheme="minorHAnsi" w:cstheme="minorBidi"/>
          <w:noProof/>
          <w:sz w:val="22"/>
          <w:szCs w:val="22"/>
          <w:lang w:eastAsia="en-US"/>
        </w:rPr>
      </w:pPr>
      <w:hyperlink w:anchor="_Toc27753646" w:history="1">
        <w:r w:rsidR="007E2D34" w:rsidRPr="00E46FE7">
          <w:rPr>
            <w:rStyle w:val="Hyperlink"/>
            <w:noProof/>
          </w:rPr>
          <w:t>8.2.8.2</w:t>
        </w:r>
        <w:r w:rsidR="007E2D34">
          <w:rPr>
            <w:rFonts w:asciiTheme="minorHAnsi" w:eastAsiaTheme="minorEastAsia" w:hAnsiTheme="minorHAnsi" w:cstheme="minorBidi"/>
            <w:noProof/>
            <w:sz w:val="22"/>
            <w:szCs w:val="22"/>
            <w:lang w:eastAsia="en-US"/>
          </w:rPr>
          <w:tab/>
        </w:r>
        <w:r w:rsidR="007E2D34" w:rsidRPr="00E46FE7">
          <w:rPr>
            <w:rStyle w:val="Hyperlink"/>
            <w:noProof/>
          </w:rPr>
          <w:t>Weld Parameters</w:t>
        </w:r>
        <w:r w:rsidR="007E2D34">
          <w:rPr>
            <w:noProof/>
            <w:webHidden/>
          </w:rPr>
          <w:tab/>
        </w:r>
        <w:r w:rsidR="007E2D34">
          <w:rPr>
            <w:noProof/>
            <w:webHidden/>
          </w:rPr>
          <w:fldChar w:fldCharType="begin"/>
        </w:r>
        <w:r w:rsidR="007E2D34">
          <w:rPr>
            <w:noProof/>
            <w:webHidden/>
          </w:rPr>
          <w:instrText xml:space="preserve"> PAGEREF _Toc27753646 \h </w:instrText>
        </w:r>
        <w:r w:rsidR="007E2D34">
          <w:rPr>
            <w:noProof/>
            <w:webHidden/>
          </w:rPr>
        </w:r>
        <w:r w:rsidR="007E2D34">
          <w:rPr>
            <w:noProof/>
            <w:webHidden/>
          </w:rPr>
          <w:fldChar w:fldCharType="separate"/>
        </w:r>
        <w:r w:rsidR="007E2D34">
          <w:rPr>
            <w:noProof/>
            <w:webHidden/>
          </w:rPr>
          <w:t>125</w:t>
        </w:r>
        <w:r w:rsidR="007E2D34">
          <w:rPr>
            <w:noProof/>
            <w:webHidden/>
          </w:rPr>
          <w:fldChar w:fldCharType="end"/>
        </w:r>
      </w:hyperlink>
    </w:p>
    <w:p w14:paraId="0B66C5DC" w14:textId="77777777" w:rsidR="007E2D34" w:rsidRDefault="005A0650">
      <w:pPr>
        <w:pStyle w:val="Verzeichnis4"/>
        <w:tabs>
          <w:tab w:val="left" w:pos="1320"/>
          <w:tab w:val="right" w:leader="dot" w:pos="9060"/>
        </w:tabs>
        <w:rPr>
          <w:rFonts w:asciiTheme="minorHAnsi" w:eastAsiaTheme="minorEastAsia" w:hAnsiTheme="minorHAnsi" w:cstheme="minorBidi"/>
          <w:noProof/>
          <w:sz w:val="22"/>
          <w:szCs w:val="22"/>
          <w:lang w:eastAsia="en-US"/>
        </w:rPr>
      </w:pPr>
      <w:hyperlink w:anchor="_Toc27753647" w:history="1">
        <w:r w:rsidR="007E2D34" w:rsidRPr="00E46FE7">
          <w:rPr>
            <w:rStyle w:val="Hyperlink"/>
            <w:noProof/>
          </w:rPr>
          <w:t>8.2.8.3</w:t>
        </w:r>
        <w:r w:rsidR="007E2D34">
          <w:rPr>
            <w:rFonts w:asciiTheme="minorHAnsi" w:eastAsiaTheme="minorEastAsia" w:hAnsiTheme="minorHAnsi" w:cstheme="minorBidi"/>
            <w:noProof/>
            <w:sz w:val="22"/>
            <w:szCs w:val="22"/>
            <w:lang w:eastAsia="en-US"/>
          </w:rPr>
          <w:tab/>
        </w:r>
        <w:r w:rsidR="007E2D34" w:rsidRPr="00E46FE7">
          <w:rPr>
            <w:rStyle w:val="Hyperlink"/>
            <w:noProof/>
          </w:rPr>
          <w:t>Attributes</w:t>
        </w:r>
        <w:r w:rsidR="007E2D34">
          <w:rPr>
            <w:noProof/>
            <w:webHidden/>
          </w:rPr>
          <w:tab/>
        </w:r>
        <w:r w:rsidR="007E2D34">
          <w:rPr>
            <w:noProof/>
            <w:webHidden/>
          </w:rPr>
          <w:fldChar w:fldCharType="begin"/>
        </w:r>
        <w:r w:rsidR="007E2D34">
          <w:rPr>
            <w:noProof/>
            <w:webHidden/>
          </w:rPr>
          <w:instrText xml:space="preserve"> PAGEREF _Toc27753647 \h </w:instrText>
        </w:r>
        <w:r w:rsidR="007E2D34">
          <w:rPr>
            <w:noProof/>
            <w:webHidden/>
          </w:rPr>
        </w:r>
        <w:r w:rsidR="007E2D34">
          <w:rPr>
            <w:noProof/>
            <w:webHidden/>
          </w:rPr>
          <w:fldChar w:fldCharType="separate"/>
        </w:r>
        <w:r w:rsidR="007E2D34">
          <w:rPr>
            <w:noProof/>
            <w:webHidden/>
          </w:rPr>
          <w:t>125</w:t>
        </w:r>
        <w:r w:rsidR="007E2D34">
          <w:rPr>
            <w:noProof/>
            <w:webHidden/>
          </w:rPr>
          <w:fldChar w:fldCharType="end"/>
        </w:r>
      </w:hyperlink>
    </w:p>
    <w:p w14:paraId="00C152A8" w14:textId="77777777" w:rsidR="007E2D34" w:rsidRDefault="005A0650">
      <w:pPr>
        <w:pStyle w:val="Verzeichnis4"/>
        <w:tabs>
          <w:tab w:val="left" w:pos="1320"/>
          <w:tab w:val="right" w:leader="dot" w:pos="9060"/>
        </w:tabs>
        <w:rPr>
          <w:rFonts w:asciiTheme="minorHAnsi" w:eastAsiaTheme="minorEastAsia" w:hAnsiTheme="minorHAnsi" w:cstheme="minorBidi"/>
          <w:noProof/>
          <w:sz w:val="22"/>
          <w:szCs w:val="22"/>
          <w:lang w:eastAsia="en-US"/>
        </w:rPr>
      </w:pPr>
      <w:hyperlink w:anchor="_Toc27753648" w:history="1">
        <w:r w:rsidR="007E2D34" w:rsidRPr="00E46FE7">
          <w:rPr>
            <w:rStyle w:val="Hyperlink"/>
            <w:noProof/>
          </w:rPr>
          <w:t>8.2.8.4</w:t>
        </w:r>
        <w:r w:rsidR="007E2D34">
          <w:rPr>
            <w:rFonts w:asciiTheme="minorHAnsi" w:eastAsiaTheme="minorEastAsia" w:hAnsiTheme="minorHAnsi" w:cstheme="minorBidi"/>
            <w:noProof/>
            <w:sz w:val="22"/>
            <w:szCs w:val="22"/>
            <w:lang w:eastAsia="en-US"/>
          </w:rPr>
          <w:tab/>
        </w:r>
        <w:r w:rsidR="007E2D34" w:rsidRPr="00E46FE7">
          <w:rPr>
            <w:rStyle w:val="Hyperlink"/>
            <w:noProof/>
          </w:rPr>
          <w:t>Element "weld_position"</w:t>
        </w:r>
        <w:r w:rsidR="007E2D34">
          <w:rPr>
            <w:noProof/>
            <w:webHidden/>
          </w:rPr>
          <w:tab/>
        </w:r>
        <w:r w:rsidR="007E2D34">
          <w:rPr>
            <w:noProof/>
            <w:webHidden/>
          </w:rPr>
          <w:fldChar w:fldCharType="begin"/>
        </w:r>
        <w:r w:rsidR="007E2D34">
          <w:rPr>
            <w:noProof/>
            <w:webHidden/>
          </w:rPr>
          <w:instrText xml:space="preserve"> PAGEREF _Toc27753648 \h </w:instrText>
        </w:r>
        <w:r w:rsidR="007E2D34">
          <w:rPr>
            <w:noProof/>
            <w:webHidden/>
          </w:rPr>
        </w:r>
        <w:r w:rsidR="007E2D34">
          <w:rPr>
            <w:noProof/>
            <w:webHidden/>
          </w:rPr>
          <w:fldChar w:fldCharType="separate"/>
        </w:r>
        <w:r w:rsidR="007E2D34">
          <w:rPr>
            <w:noProof/>
            <w:webHidden/>
          </w:rPr>
          <w:t>125</w:t>
        </w:r>
        <w:r w:rsidR="007E2D34">
          <w:rPr>
            <w:noProof/>
            <w:webHidden/>
          </w:rPr>
          <w:fldChar w:fldCharType="end"/>
        </w:r>
      </w:hyperlink>
    </w:p>
    <w:p w14:paraId="138CA052" w14:textId="77777777" w:rsidR="007E2D34" w:rsidRDefault="005A0650">
      <w:pPr>
        <w:pStyle w:val="Verzeichnis4"/>
        <w:tabs>
          <w:tab w:val="left" w:pos="1320"/>
          <w:tab w:val="right" w:leader="dot" w:pos="9060"/>
        </w:tabs>
        <w:rPr>
          <w:rFonts w:asciiTheme="minorHAnsi" w:eastAsiaTheme="minorEastAsia" w:hAnsiTheme="minorHAnsi" w:cstheme="minorBidi"/>
          <w:noProof/>
          <w:sz w:val="22"/>
          <w:szCs w:val="22"/>
          <w:lang w:eastAsia="en-US"/>
        </w:rPr>
      </w:pPr>
      <w:hyperlink w:anchor="_Toc27753649" w:history="1">
        <w:r w:rsidR="007E2D34" w:rsidRPr="00E46FE7">
          <w:rPr>
            <w:rStyle w:val="Hyperlink"/>
            <w:noProof/>
          </w:rPr>
          <w:t>8.2.8.5</w:t>
        </w:r>
        <w:r w:rsidR="007E2D34">
          <w:rPr>
            <w:rFonts w:asciiTheme="minorHAnsi" w:eastAsiaTheme="minorEastAsia" w:hAnsiTheme="minorHAnsi" w:cstheme="minorBidi"/>
            <w:noProof/>
            <w:sz w:val="22"/>
            <w:szCs w:val="22"/>
            <w:lang w:eastAsia="en-US"/>
          </w:rPr>
          <w:tab/>
        </w:r>
        <w:r w:rsidR="007E2D34" w:rsidRPr="00E46FE7">
          <w:rPr>
            <w:rStyle w:val="Hyperlink"/>
            <w:noProof/>
          </w:rPr>
          <w:t>Element "sheet_parameter"</w:t>
        </w:r>
        <w:r w:rsidR="007E2D34">
          <w:rPr>
            <w:noProof/>
            <w:webHidden/>
          </w:rPr>
          <w:tab/>
        </w:r>
        <w:r w:rsidR="007E2D34">
          <w:rPr>
            <w:noProof/>
            <w:webHidden/>
          </w:rPr>
          <w:fldChar w:fldCharType="begin"/>
        </w:r>
        <w:r w:rsidR="007E2D34">
          <w:rPr>
            <w:noProof/>
            <w:webHidden/>
          </w:rPr>
          <w:instrText xml:space="preserve"> PAGEREF _Toc27753649 \h </w:instrText>
        </w:r>
        <w:r w:rsidR="007E2D34">
          <w:rPr>
            <w:noProof/>
            <w:webHidden/>
          </w:rPr>
        </w:r>
        <w:r w:rsidR="007E2D34">
          <w:rPr>
            <w:noProof/>
            <w:webHidden/>
          </w:rPr>
          <w:fldChar w:fldCharType="separate"/>
        </w:r>
        <w:r w:rsidR="007E2D34">
          <w:rPr>
            <w:noProof/>
            <w:webHidden/>
          </w:rPr>
          <w:t>126</w:t>
        </w:r>
        <w:r w:rsidR="007E2D34">
          <w:rPr>
            <w:noProof/>
            <w:webHidden/>
          </w:rPr>
          <w:fldChar w:fldCharType="end"/>
        </w:r>
      </w:hyperlink>
    </w:p>
    <w:p w14:paraId="14EF207E" w14:textId="77777777" w:rsidR="007E2D34" w:rsidRDefault="005A0650">
      <w:pPr>
        <w:pStyle w:val="Verzeichnis3"/>
        <w:rPr>
          <w:rFonts w:asciiTheme="minorHAnsi" w:eastAsiaTheme="minorEastAsia" w:hAnsiTheme="minorHAnsi" w:cstheme="minorBidi"/>
          <w:noProof/>
          <w:sz w:val="22"/>
          <w:szCs w:val="22"/>
          <w:lang w:eastAsia="en-US"/>
        </w:rPr>
      </w:pPr>
      <w:hyperlink w:anchor="_Toc27753650" w:history="1">
        <w:r w:rsidR="007E2D34" w:rsidRPr="00E46FE7">
          <w:rPr>
            <w:rStyle w:val="Hyperlink"/>
            <w:noProof/>
          </w:rPr>
          <w:t>8.2.9</w:t>
        </w:r>
        <w:r w:rsidR="007E2D34">
          <w:rPr>
            <w:rFonts w:asciiTheme="minorHAnsi" w:eastAsiaTheme="minorEastAsia" w:hAnsiTheme="minorHAnsi" w:cstheme="minorBidi"/>
            <w:noProof/>
            <w:sz w:val="22"/>
            <w:szCs w:val="22"/>
            <w:lang w:eastAsia="en-US"/>
          </w:rPr>
          <w:tab/>
        </w:r>
        <w:r w:rsidR="007E2D34" w:rsidRPr="00E46FE7">
          <w:rPr>
            <w:rStyle w:val="Hyperlink"/>
            <w:noProof/>
          </w:rPr>
          <w:t>Overlap Weld</w:t>
        </w:r>
        <w:r w:rsidR="007E2D34">
          <w:rPr>
            <w:noProof/>
            <w:webHidden/>
          </w:rPr>
          <w:tab/>
        </w:r>
        <w:r w:rsidR="007E2D34">
          <w:rPr>
            <w:noProof/>
            <w:webHidden/>
          </w:rPr>
          <w:fldChar w:fldCharType="begin"/>
        </w:r>
        <w:r w:rsidR="007E2D34">
          <w:rPr>
            <w:noProof/>
            <w:webHidden/>
          </w:rPr>
          <w:instrText xml:space="preserve"> PAGEREF _Toc27753650 \h </w:instrText>
        </w:r>
        <w:r w:rsidR="007E2D34">
          <w:rPr>
            <w:noProof/>
            <w:webHidden/>
          </w:rPr>
        </w:r>
        <w:r w:rsidR="007E2D34">
          <w:rPr>
            <w:noProof/>
            <w:webHidden/>
          </w:rPr>
          <w:fldChar w:fldCharType="separate"/>
        </w:r>
        <w:r w:rsidR="007E2D34">
          <w:rPr>
            <w:noProof/>
            <w:webHidden/>
          </w:rPr>
          <w:t>127</w:t>
        </w:r>
        <w:r w:rsidR="007E2D34">
          <w:rPr>
            <w:noProof/>
            <w:webHidden/>
          </w:rPr>
          <w:fldChar w:fldCharType="end"/>
        </w:r>
      </w:hyperlink>
    </w:p>
    <w:p w14:paraId="34BE3151" w14:textId="77777777" w:rsidR="007E2D34" w:rsidRDefault="005A0650">
      <w:pPr>
        <w:pStyle w:val="Verzeichnis4"/>
        <w:tabs>
          <w:tab w:val="left" w:pos="1320"/>
          <w:tab w:val="right" w:leader="dot" w:pos="9060"/>
        </w:tabs>
        <w:rPr>
          <w:rFonts w:asciiTheme="minorHAnsi" w:eastAsiaTheme="minorEastAsia" w:hAnsiTheme="minorHAnsi" w:cstheme="minorBidi"/>
          <w:noProof/>
          <w:sz w:val="22"/>
          <w:szCs w:val="22"/>
          <w:lang w:eastAsia="en-US"/>
        </w:rPr>
      </w:pPr>
      <w:hyperlink w:anchor="_Toc27753651" w:history="1">
        <w:r w:rsidR="007E2D34" w:rsidRPr="00E46FE7">
          <w:rPr>
            <w:rStyle w:val="Hyperlink"/>
            <w:noProof/>
          </w:rPr>
          <w:t>8.2.9.1</w:t>
        </w:r>
        <w:r w:rsidR="007E2D34">
          <w:rPr>
            <w:rFonts w:asciiTheme="minorHAnsi" w:eastAsiaTheme="minorEastAsia" w:hAnsiTheme="minorHAnsi" w:cstheme="minorBidi"/>
            <w:noProof/>
            <w:sz w:val="22"/>
            <w:szCs w:val="22"/>
            <w:lang w:eastAsia="en-US"/>
          </w:rPr>
          <w:tab/>
        </w:r>
        <w:r w:rsidR="007E2D34" w:rsidRPr="00E46FE7">
          <w:rPr>
            <w:rStyle w:val="Hyperlink"/>
            <w:noProof/>
          </w:rPr>
          <w:t>Simple Overlap Weld</w:t>
        </w:r>
        <w:r w:rsidR="007E2D34">
          <w:rPr>
            <w:noProof/>
            <w:webHidden/>
          </w:rPr>
          <w:tab/>
        </w:r>
        <w:r w:rsidR="007E2D34">
          <w:rPr>
            <w:noProof/>
            <w:webHidden/>
          </w:rPr>
          <w:fldChar w:fldCharType="begin"/>
        </w:r>
        <w:r w:rsidR="007E2D34">
          <w:rPr>
            <w:noProof/>
            <w:webHidden/>
          </w:rPr>
          <w:instrText xml:space="preserve"> PAGEREF _Toc27753651 \h </w:instrText>
        </w:r>
        <w:r w:rsidR="007E2D34">
          <w:rPr>
            <w:noProof/>
            <w:webHidden/>
          </w:rPr>
        </w:r>
        <w:r w:rsidR="007E2D34">
          <w:rPr>
            <w:noProof/>
            <w:webHidden/>
          </w:rPr>
          <w:fldChar w:fldCharType="separate"/>
        </w:r>
        <w:r w:rsidR="007E2D34">
          <w:rPr>
            <w:noProof/>
            <w:webHidden/>
          </w:rPr>
          <w:t>127</w:t>
        </w:r>
        <w:r w:rsidR="007E2D34">
          <w:rPr>
            <w:noProof/>
            <w:webHidden/>
          </w:rPr>
          <w:fldChar w:fldCharType="end"/>
        </w:r>
      </w:hyperlink>
    </w:p>
    <w:p w14:paraId="7F76C0B5" w14:textId="77777777" w:rsidR="007E2D34" w:rsidRDefault="005A0650">
      <w:pPr>
        <w:pStyle w:val="Verzeichnis4"/>
        <w:tabs>
          <w:tab w:val="left" w:pos="1320"/>
          <w:tab w:val="right" w:leader="dot" w:pos="9060"/>
        </w:tabs>
        <w:rPr>
          <w:rFonts w:asciiTheme="minorHAnsi" w:eastAsiaTheme="minorEastAsia" w:hAnsiTheme="minorHAnsi" w:cstheme="minorBidi"/>
          <w:noProof/>
          <w:sz w:val="22"/>
          <w:szCs w:val="22"/>
          <w:lang w:eastAsia="en-US"/>
        </w:rPr>
      </w:pPr>
      <w:hyperlink w:anchor="_Toc27753652" w:history="1">
        <w:r w:rsidR="007E2D34" w:rsidRPr="00E46FE7">
          <w:rPr>
            <w:rStyle w:val="Hyperlink"/>
            <w:noProof/>
          </w:rPr>
          <w:t>8.2.9.2</w:t>
        </w:r>
        <w:r w:rsidR="007E2D34">
          <w:rPr>
            <w:rFonts w:asciiTheme="minorHAnsi" w:eastAsiaTheme="minorEastAsia" w:hAnsiTheme="minorHAnsi" w:cstheme="minorBidi"/>
            <w:noProof/>
            <w:sz w:val="22"/>
            <w:szCs w:val="22"/>
            <w:lang w:eastAsia="en-US"/>
          </w:rPr>
          <w:tab/>
        </w:r>
        <w:r w:rsidR="007E2D34" w:rsidRPr="00E46FE7">
          <w:rPr>
            <w:rStyle w:val="Hyperlink"/>
            <w:noProof/>
          </w:rPr>
          <w:t>Single Sided Double Overlap Weld</w:t>
        </w:r>
        <w:r w:rsidR="007E2D34">
          <w:rPr>
            <w:noProof/>
            <w:webHidden/>
          </w:rPr>
          <w:tab/>
        </w:r>
        <w:r w:rsidR="007E2D34">
          <w:rPr>
            <w:noProof/>
            <w:webHidden/>
          </w:rPr>
          <w:fldChar w:fldCharType="begin"/>
        </w:r>
        <w:r w:rsidR="007E2D34">
          <w:rPr>
            <w:noProof/>
            <w:webHidden/>
          </w:rPr>
          <w:instrText xml:space="preserve"> PAGEREF _Toc27753652 \h </w:instrText>
        </w:r>
        <w:r w:rsidR="007E2D34">
          <w:rPr>
            <w:noProof/>
            <w:webHidden/>
          </w:rPr>
        </w:r>
        <w:r w:rsidR="007E2D34">
          <w:rPr>
            <w:noProof/>
            <w:webHidden/>
          </w:rPr>
          <w:fldChar w:fldCharType="separate"/>
        </w:r>
        <w:r w:rsidR="007E2D34">
          <w:rPr>
            <w:noProof/>
            <w:webHidden/>
          </w:rPr>
          <w:t>127</w:t>
        </w:r>
        <w:r w:rsidR="007E2D34">
          <w:rPr>
            <w:noProof/>
            <w:webHidden/>
          </w:rPr>
          <w:fldChar w:fldCharType="end"/>
        </w:r>
      </w:hyperlink>
    </w:p>
    <w:p w14:paraId="09CBE4DE" w14:textId="77777777" w:rsidR="007E2D34" w:rsidRDefault="005A0650">
      <w:pPr>
        <w:pStyle w:val="Verzeichnis4"/>
        <w:tabs>
          <w:tab w:val="left" w:pos="1320"/>
          <w:tab w:val="right" w:leader="dot" w:pos="9060"/>
        </w:tabs>
        <w:rPr>
          <w:rFonts w:asciiTheme="minorHAnsi" w:eastAsiaTheme="minorEastAsia" w:hAnsiTheme="minorHAnsi" w:cstheme="minorBidi"/>
          <w:noProof/>
          <w:sz w:val="22"/>
          <w:szCs w:val="22"/>
          <w:lang w:eastAsia="en-US"/>
        </w:rPr>
      </w:pPr>
      <w:hyperlink w:anchor="_Toc27753653" w:history="1">
        <w:r w:rsidR="007E2D34" w:rsidRPr="00E46FE7">
          <w:rPr>
            <w:rStyle w:val="Hyperlink"/>
            <w:noProof/>
          </w:rPr>
          <w:t>8.2.9.3</w:t>
        </w:r>
        <w:r w:rsidR="007E2D34">
          <w:rPr>
            <w:rFonts w:asciiTheme="minorHAnsi" w:eastAsiaTheme="minorEastAsia" w:hAnsiTheme="minorHAnsi" w:cstheme="minorBidi"/>
            <w:noProof/>
            <w:sz w:val="22"/>
            <w:szCs w:val="22"/>
            <w:lang w:eastAsia="en-US"/>
          </w:rPr>
          <w:tab/>
        </w:r>
        <w:r w:rsidR="007E2D34" w:rsidRPr="00E46FE7">
          <w:rPr>
            <w:rStyle w:val="Hyperlink"/>
            <w:noProof/>
          </w:rPr>
          <w:t>Double Sided Double Overlap Weld</w:t>
        </w:r>
        <w:r w:rsidR="007E2D34">
          <w:rPr>
            <w:noProof/>
            <w:webHidden/>
          </w:rPr>
          <w:tab/>
        </w:r>
        <w:r w:rsidR="007E2D34">
          <w:rPr>
            <w:noProof/>
            <w:webHidden/>
          </w:rPr>
          <w:fldChar w:fldCharType="begin"/>
        </w:r>
        <w:r w:rsidR="007E2D34">
          <w:rPr>
            <w:noProof/>
            <w:webHidden/>
          </w:rPr>
          <w:instrText xml:space="preserve"> PAGEREF _Toc27753653 \h </w:instrText>
        </w:r>
        <w:r w:rsidR="007E2D34">
          <w:rPr>
            <w:noProof/>
            <w:webHidden/>
          </w:rPr>
        </w:r>
        <w:r w:rsidR="007E2D34">
          <w:rPr>
            <w:noProof/>
            <w:webHidden/>
          </w:rPr>
          <w:fldChar w:fldCharType="separate"/>
        </w:r>
        <w:r w:rsidR="007E2D34">
          <w:rPr>
            <w:noProof/>
            <w:webHidden/>
          </w:rPr>
          <w:t>128</w:t>
        </w:r>
        <w:r w:rsidR="007E2D34">
          <w:rPr>
            <w:noProof/>
            <w:webHidden/>
          </w:rPr>
          <w:fldChar w:fldCharType="end"/>
        </w:r>
      </w:hyperlink>
    </w:p>
    <w:p w14:paraId="6E17D351" w14:textId="77777777" w:rsidR="007E2D34" w:rsidRDefault="005A0650">
      <w:pPr>
        <w:pStyle w:val="Verzeichnis4"/>
        <w:tabs>
          <w:tab w:val="left" w:pos="1320"/>
          <w:tab w:val="right" w:leader="dot" w:pos="9060"/>
        </w:tabs>
        <w:rPr>
          <w:rFonts w:asciiTheme="minorHAnsi" w:eastAsiaTheme="minorEastAsia" w:hAnsiTheme="minorHAnsi" w:cstheme="minorBidi"/>
          <w:noProof/>
          <w:sz w:val="22"/>
          <w:szCs w:val="22"/>
          <w:lang w:eastAsia="en-US"/>
        </w:rPr>
      </w:pPr>
      <w:hyperlink w:anchor="_Toc27753654" w:history="1">
        <w:r w:rsidR="007E2D34" w:rsidRPr="00E46FE7">
          <w:rPr>
            <w:rStyle w:val="Hyperlink"/>
            <w:noProof/>
          </w:rPr>
          <w:t>8.2.9.4</w:t>
        </w:r>
        <w:r w:rsidR="007E2D34">
          <w:rPr>
            <w:rFonts w:asciiTheme="minorHAnsi" w:eastAsiaTheme="minorEastAsia" w:hAnsiTheme="minorHAnsi" w:cstheme="minorBidi"/>
            <w:noProof/>
            <w:sz w:val="22"/>
            <w:szCs w:val="22"/>
            <w:lang w:eastAsia="en-US"/>
          </w:rPr>
          <w:tab/>
        </w:r>
        <w:r w:rsidR="007E2D34" w:rsidRPr="00E46FE7">
          <w:rPr>
            <w:rStyle w:val="Hyperlink"/>
            <w:noProof/>
          </w:rPr>
          <w:t>Attributes</w:t>
        </w:r>
        <w:r w:rsidR="007E2D34">
          <w:rPr>
            <w:noProof/>
            <w:webHidden/>
          </w:rPr>
          <w:tab/>
        </w:r>
        <w:r w:rsidR="007E2D34">
          <w:rPr>
            <w:noProof/>
            <w:webHidden/>
          </w:rPr>
          <w:fldChar w:fldCharType="begin"/>
        </w:r>
        <w:r w:rsidR="007E2D34">
          <w:rPr>
            <w:noProof/>
            <w:webHidden/>
          </w:rPr>
          <w:instrText xml:space="preserve"> PAGEREF _Toc27753654 \h </w:instrText>
        </w:r>
        <w:r w:rsidR="007E2D34">
          <w:rPr>
            <w:noProof/>
            <w:webHidden/>
          </w:rPr>
        </w:r>
        <w:r w:rsidR="007E2D34">
          <w:rPr>
            <w:noProof/>
            <w:webHidden/>
          </w:rPr>
          <w:fldChar w:fldCharType="separate"/>
        </w:r>
        <w:r w:rsidR="007E2D34">
          <w:rPr>
            <w:noProof/>
            <w:webHidden/>
          </w:rPr>
          <w:t>129</w:t>
        </w:r>
        <w:r w:rsidR="007E2D34">
          <w:rPr>
            <w:noProof/>
            <w:webHidden/>
          </w:rPr>
          <w:fldChar w:fldCharType="end"/>
        </w:r>
      </w:hyperlink>
    </w:p>
    <w:p w14:paraId="2312ACE2" w14:textId="77777777" w:rsidR="007E2D34" w:rsidRDefault="005A0650">
      <w:pPr>
        <w:pStyle w:val="Verzeichnis4"/>
        <w:tabs>
          <w:tab w:val="left" w:pos="1320"/>
          <w:tab w:val="right" w:leader="dot" w:pos="9060"/>
        </w:tabs>
        <w:rPr>
          <w:rFonts w:asciiTheme="minorHAnsi" w:eastAsiaTheme="minorEastAsia" w:hAnsiTheme="minorHAnsi" w:cstheme="minorBidi"/>
          <w:noProof/>
          <w:sz w:val="22"/>
          <w:szCs w:val="22"/>
          <w:lang w:eastAsia="en-US"/>
        </w:rPr>
      </w:pPr>
      <w:hyperlink w:anchor="_Toc27753655" w:history="1">
        <w:r w:rsidR="007E2D34" w:rsidRPr="00E46FE7">
          <w:rPr>
            <w:rStyle w:val="Hyperlink"/>
            <w:noProof/>
          </w:rPr>
          <w:t>8.2.9.5</w:t>
        </w:r>
        <w:r w:rsidR="007E2D34">
          <w:rPr>
            <w:rFonts w:asciiTheme="minorHAnsi" w:eastAsiaTheme="minorEastAsia" w:hAnsiTheme="minorHAnsi" w:cstheme="minorBidi"/>
            <w:noProof/>
            <w:sz w:val="22"/>
            <w:szCs w:val="22"/>
            <w:lang w:eastAsia="en-US"/>
          </w:rPr>
          <w:tab/>
        </w:r>
        <w:r w:rsidR="007E2D34" w:rsidRPr="00E46FE7">
          <w:rPr>
            <w:rStyle w:val="Hyperlink"/>
            <w:noProof/>
          </w:rPr>
          <w:t>Element "weld_position"</w:t>
        </w:r>
        <w:r w:rsidR="007E2D34">
          <w:rPr>
            <w:noProof/>
            <w:webHidden/>
          </w:rPr>
          <w:tab/>
        </w:r>
        <w:r w:rsidR="007E2D34">
          <w:rPr>
            <w:noProof/>
            <w:webHidden/>
          </w:rPr>
          <w:fldChar w:fldCharType="begin"/>
        </w:r>
        <w:r w:rsidR="007E2D34">
          <w:rPr>
            <w:noProof/>
            <w:webHidden/>
          </w:rPr>
          <w:instrText xml:space="preserve"> PAGEREF _Toc27753655 \h </w:instrText>
        </w:r>
        <w:r w:rsidR="007E2D34">
          <w:rPr>
            <w:noProof/>
            <w:webHidden/>
          </w:rPr>
        </w:r>
        <w:r w:rsidR="007E2D34">
          <w:rPr>
            <w:noProof/>
            <w:webHidden/>
          </w:rPr>
          <w:fldChar w:fldCharType="separate"/>
        </w:r>
        <w:r w:rsidR="007E2D34">
          <w:rPr>
            <w:noProof/>
            <w:webHidden/>
          </w:rPr>
          <w:t>129</w:t>
        </w:r>
        <w:r w:rsidR="007E2D34">
          <w:rPr>
            <w:noProof/>
            <w:webHidden/>
          </w:rPr>
          <w:fldChar w:fldCharType="end"/>
        </w:r>
      </w:hyperlink>
    </w:p>
    <w:p w14:paraId="1E7F27A8" w14:textId="77777777" w:rsidR="007E2D34" w:rsidRDefault="005A0650">
      <w:pPr>
        <w:pStyle w:val="Verzeichnis4"/>
        <w:tabs>
          <w:tab w:val="left" w:pos="1320"/>
          <w:tab w:val="right" w:leader="dot" w:pos="9060"/>
        </w:tabs>
        <w:rPr>
          <w:rFonts w:asciiTheme="minorHAnsi" w:eastAsiaTheme="minorEastAsia" w:hAnsiTheme="minorHAnsi" w:cstheme="minorBidi"/>
          <w:noProof/>
          <w:sz w:val="22"/>
          <w:szCs w:val="22"/>
          <w:lang w:eastAsia="en-US"/>
        </w:rPr>
      </w:pPr>
      <w:hyperlink w:anchor="_Toc27753656" w:history="1">
        <w:r w:rsidR="007E2D34" w:rsidRPr="00E46FE7">
          <w:rPr>
            <w:rStyle w:val="Hyperlink"/>
            <w:noProof/>
          </w:rPr>
          <w:t>8.2.9.6</w:t>
        </w:r>
        <w:r w:rsidR="007E2D34">
          <w:rPr>
            <w:rFonts w:asciiTheme="minorHAnsi" w:eastAsiaTheme="minorEastAsia" w:hAnsiTheme="minorHAnsi" w:cstheme="minorBidi"/>
            <w:noProof/>
            <w:sz w:val="22"/>
            <w:szCs w:val="22"/>
            <w:lang w:eastAsia="en-US"/>
          </w:rPr>
          <w:tab/>
        </w:r>
        <w:r w:rsidR="007E2D34" w:rsidRPr="00E46FE7">
          <w:rPr>
            <w:rStyle w:val="Hyperlink"/>
            <w:noProof/>
          </w:rPr>
          <w:t>Element "sheet_parameter"</w:t>
        </w:r>
        <w:r w:rsidR="007E2D34">
          <w:rPr>
            <w:noProof/>
            <w:webHidden/>
          </w:rPr>
          <w:tab/>
        </w:r>
        <w:r w:rsidR="007E2D34">
          <w:rPr>
            <w:noProof/>
            <w:webHidden/>
          </w:rPr>
          <w:fldChar w:fldCharType="begin"/>
        </w:r>
        <w:r w:rsidR="007E2D34">
          <w:rPr>
            <w:noProof/>
            <w:webHidden/>
          </w:rPr>
          <w:instrText xml:space="preserve"> PAGEREF _Toc27753656 \h </w:instrText>
        </w:r>
        <w:r w:rsidR="007E2D34">
          <w:rPr>
            <w:noProof/>
            <w:webHidden/>
          </w:rPr>
        </w:r>
        <w:r w:rsidR="007E2D34">
          <w:rPr>
            <w:noProof/>
            <w:webHidden/>
          </w:rPr>
          <w:fldChar w:fldCharType="separate"/>
        </w:r>
        <w:r w:rsidR="007E2D34">
          <w:rPr>
            <w:noProof/>
            <w:webHidden/>
          </w:rPr>
          <w:t>131</w:t>
        </w:r>
        <w:r w:rsidR="007E2D34">
          <w:rPr>
            <w:noProof/>
            <w:webHidden/>
          </w:rPr>
          <w:fldChar w:fldCharType="end"/>
        </w:r>
      </w:hyperlink>
    </w:p>
    <w:p w14:paraId="0F210B6F" w14:textId="77777777" w:rsidR="007E2D34" w:rsidRDefault="005A0650">
      <w:pPr>
        <w:pStyle w:val="Verzeichnis3"/>
        <w:rPr>
          <w:rFonts w:asciiTheme="minorHAnsi" w:eastAsiaTheme="minorEastAsia" w:hAnsiTheme="minorHAnsi" w:cstheme="minorBidi"/>
          <w:noProof/>
          <w:sz w:val="22"/>
          <w:szCs w:val="22"/>
          <w:lang w:eastAsia="en-US"/>
        </w:rPr>
      </w:pPr>
      <w:hyperlink w:anchor="_Toc27753657" w:history="1">
        <w:r w:rsidR="007E2D34" w:rsidRPr="00E46FE7">
          <w:rPr>
            <w:rStyle w:val="Hyperlink"/>
            <w:noProof/>
          </w:rPr>
          <w:t>8.2.10</w:t>
        </w:r>
        <w:r w:rsidR="007E2D34">
          <w:rPr>
            <w:rFonts w:asciiTheme="minorHAnsi" w:eastAsiaTheme="minorEastAsia" w:hAnsiTheme="minorHAnsi" w:cstheme="minorBidi"/>
            <w:noProof/>
            <w:sz w:val="22"/>
            <w:szCs w:val="22"/>
            <w:lang w:eastAsia="en-US"/>
          </w:rPr>
          <w:tab/>
        </w:r>
        <w:r w:rsidR="007E2D34" w:rsidRPr="00E46FE7">
          <w:rPr>
            <w:rStyle w:val="Hyperlink"/>
            <w:noProof/>
          </w:rPr>
          <w:t>Y-Joint</w:t>
        </w:r>
        <w:r w:rsidR="007E2D34">
          <w:rPr>
            <w:noProof/>
            <w:webHidden/>
          </w:rPr>
          <w:tab/>
        </w:r>
        <w:r w:rsidR="007E2D34">
          <w:rPr>
            <w:noProof/>
            <w:webHidden/>
          </w:rPr>
          <w:fldChar w:fldCharType="begin"/>
        </w:r>
        <w:r w:rsidR="007E2D34">
          <w:rPr>
            <w:noProof/>
            <w:webHidden/>
          </w:rPr>
          <w:instrText xml:space="preserve"> PAGEREF _Toc27753657 \h </w:instrText>
        </w:r>
        <w:r w:rsidR="007E2D34">
          <w:rPr>
            <w:noProof/>
            <w:webHidden/>
          </w:rPr>
        </w:r>
        <w:r w:rsidR="007E2D34">
          <w:rPr>
            <w:noProof/>
            <w:webHidden/>
          </w:rPr>
          <w:fldChar w:fldCharType="separate"/>
        </w:r>
        <w:r w:rsidR="007E2D34">
          <w:rPr>
            <w:noProof/>
            <w:webHidden/>
          </w:rPr>
          <w:t>131</w:t>
        </w:r>
        <w:r w:rsidR="007E2D34">
          <w:rPr>
            <w:noProof/>
            <w:webHidden/>
          </w:rPr>
          <w:fldChar w:fldCharType="end"/>
        </w:r>
      </w:hyperlink>
    </w:p>
    <w:p w14:paraId="01C06C08" w14:textId="77777777" w:rsidR="007E2D34" w:rsidRDefault="005A0650">
      <w:pPr>
        <w:pStyle w:val="Verzeichnis4"/>
        <w:tabs>
          <w:tab w:val="left" w:pos="1320"/>
          <w:tab w:val="right" w:leader="dot" w:pos="9060"/>
        </w:tabs>
        <w:rPr>
          <w:rFonts w:asciiTheme="minorHAnsi" w:eastAsiaTheme="minorEastAsia" w:hAnsiTheme="minorHAnsi" w:cstheme="minorBidi"/>
          <w:noProof/>
          <w:sz w:val="22"/>
          <w:szCs w:val="22"/>
          <w:lang w:eastAsia="en-US"/>
        </w:rPr>
      </w:pPr>
      <w:hyperlink w:anchor="_Toc27753658" w:history="1">
        <w:r w:rsidR="007E2D34" w:rsidRPr="00E46FE7">
          <w:rPr>
            <w:rStyle w:val="Hyperlink"/>
            <w:noProof/>
          </w:rPr>
          <w:t>8.2.10.1</w:t>
        </w:r>
        <w:r w:rsidR="007E2D34">
          <w:rPr>
            <w:rFonts w:asciiTheme="minorHAnsi" w:eastAsiaTheme="minorEastAsia" w:hAnsiTheme="minorHAnsi" w:cstheme="minorBidi"/>
            <w:noProof/>
            <w:sz w:val="22"/>
            <w:szCs w:val="22"/>
            <w:lang w:eastAsia="en-US"/>
          </w:rPr>
          <w:tab/>
        </w:r>
        <w:r w:rsidR="007E2D34" w:rsidRPr="00E46FE7">
          <w:rPr>
            <w:rStyle w:val="Hyperlink"/>
            <w:noProof/>
          </w:rPr>
          <w:t>Sheet Parameters</w:t>
        </w:r>
        <w:r w:rsidR="007E2D34">
          <w:rPr>
            <w:noProof/>
            <w:webHidden/>
          </w:rPr>
          <w:tab/>
        </w:r>
        <w:r w:rsidR="007E2D34">
          <w:rPr>
            <w:noProof/>
            <w:webHidden/>
          </w:rPr>
          <w:fldChar w:fldCharType="begin"/>
        </w:r>
        <w:r w:rsidR="007E2D34">
          <w:rPr>
            <w:noProof/>
            <w:webHidden/>
          </w:rPr>
          <w:instrText xml:space="preserve"> PAGEREF _Toc27753658 \h </w:instrText>
        </w:r>
        <w:r w:rsidR="007E2D34">
          <w:rPr>
            <w:noProof/>
            <w:webHidden/>
          </w:rPr>
        </w:r>
        <w:r w:rsidR="007E2D34">
          <w:rPr>
            <w:noProof/>
            <w:webHidden/>
          </w:rPr>
          <w:fldChar w:fldCharType="separate"/>
        </w:r>
        <w:r w:rsidR="007E2D34">
          <w:rPr>
            <w:noProof/>
            <w:webHidden/>
          </w:rPr>
          <w:t>132</w:t>
        </w:r>
        <w:r w:rsidR="007E2D34">
          <w:rPr>
            <w:noProof/>
            <w:webHidden/>
          </w:rPr>
          <w:fldChar w:fldCharType="end"/>
        </w:r>
      </w:hyperlink>
    </w:p>
    <w:p w14:paraId="4DFD260E" w14:textId="77777777" w:rsidR="007E2D34" w:rsidRDefault="005A0650">
      <w:pPr>
        <w:pStyle w:val="Verzeichnis4"/>
        <w:tabs>
          <w:tab w:val="left" w:pos="1320"/>
          <w:tab w:val="right" w:leader="dot" w:pos="9060"/>
        </w:tabs>
        <w:rPr>
          <w:rFonts w:asciiTheme="minorHAnsi" w:eastAsiaTheme="minorEastAsia" w:hAnsiTheme="minorHAnsi" w:cstheme="minorBidi"/>
          <w:noProof/>
          <w:sz w:val="22"/>
          <w:szCs w:val="22"/>
          <w:lang w:eastAsia="en-US"/>
        </w:rPr>
      </w:pPr>
      <w:hyperlink w:anchor="_Toc27753659" w:history="1">
        <w:r w:rsidR="007E2D34" w:rsidRPr="00E46FE7">
          <w:rPr>
            <w:rStyle w:val="Hyperlink"/>
            <w:noProof/>
          </w:rPr>
          <w:t>8.2.10.2</w:t>
        </w:r>
        <w:r w:rsidR="007E2D34">
          <w:rPr>
            <w:rFonts w:asciiTheme="minorHAnsi" w:eastAsiaTheme="minorEastAsia" w:hAnsiTheme="minorHAnsi" w:cstheme="minorBidi"/>
            <w:noProof/>
            <w:sz w:val="22"/>
            <w:szCs w:val="22"/>
            <w:lang w:eastAsia="en-US"/>
          </w:rPr>
          <w:tab/>
        </w:r>
        <w:r w:rsidR="007E2D34" w:rsidRPr="00E46FE7">
          <w:rPr>
            <w:rStyle w:val="Hyperlink"/>
            <w:noProof/>
          </w:rPr>
          <w:t>Weld Parameters</w:t>
        </w:r>
        <w:r w:rsidR="007E2D34">
          <w:rPr>
            <w:noProof/>
            <w:webHidden/>
          </w:rPr>
          <w:tab/>
        </w:r>
        <w:r w:rsidR="007E2D34">
          <w:rPr>
            <w:noProof/>
            <w:webHidden/>
          </w:rPr>
          <w:fldChar w:fldCharType="begin"/>
        </w:r>
        <w:r w:rsidR="007E2D34">
          <w:rPr>
            <w:noProof/>
            <w:webHidden/>
          </w:rPr>
          <w:instrText xml:space="preserve"> PAGEREF _Toc27753659 \h </w:instrText>
        </w:r>
        <w:r w:rsidR="007E2D34">
          <w:rPr>
            <w:noProof/>
            <w:webHidden/>
          </w:rPr>
        </w:r>
        <w:r w:rsidR="007E2D34">
          <w:rPr>
            <w:noProof/>
            <w:webHidden/>
          </w:rPr>
          <w:fldChar w:fldCharType="separate"/>
        </w:r>
        <w:r w:rsidR="007E2D34">
          <w:rPr>
            <w:noProof/>
            <w:webHidden/>
          </w:rPr>
          <w:t>132</w:t>
        </w:r>
        <w:r w:rsidR="007E2D34">
          <w:rPr>
            <w:noProof/>
            <w:webHidden/>
          </w:rPr>
          <w:fldChar w:fldCharType="end"/>
        </w:r>
      </w:hyperlink>
    </w:p>
    <w:p w14:paraId="03A9B4F1" w14:textId="77777777" w:rsidR="007E2D34" w:rsidRDefault="005A0650">
      <w:pPr>
        <w:pStyle w:val="Verzeichnis4"/>
        <w:tabs>
          <w:tab w:val="left" w:pos="1320"/>
          <w:tab w:val="right" w:leader="dot" w:pos="9060"/>
        </w:tabs>
        <w:rPr>
          <w:rFonts w:asciiTheme="minorHAnsi" w:eastAsiaTheme="minorEastAsia" w:hAnsiTheme="minorHAnsi" w:cstheme="minorBidi"/>
          <w:noProof/>
          <w:sz w:val="22"/>
          <w:szCs w:val="22"/>
          <w:lang w:eastAsia="en-US"/>
        </w:rPr>
      </w:pPr>
      <w:hyperlink w:anchor="_Toc27753660" w:history="1">
        <w:r w:rsidR="007E2D34" w:rsidRPr="00E46FE7">
          <w:rPr>
            <w:rStyle w:val="Hyperlink"/>
            <w:noProof/>
          </w:rPr>
          <w:t>8.2.10.3</w:t>
        </w:r>
        <w:r w:rsidR="007E2D34">
          <w:rPr>
            <w:rFonts w:asciiTheme="minorHAnsi" w:eastAsiaTheme="minorEastAsia" w:hAnsiTheme="minorHAnsi" w:cstheme="minorBidi"/>
            <w:noProof/>
            <w:sz w:val="22"/>
            <w:szCs w:val="22"/>
            <w:lang w:eastAsia="en-US"/>
          </w:rPr>
          <w:tab/>
        </w:r>
        <w:r w:rsidR="007E2D34" w:rsidRPr="00E46FE7">
          <w:rPr>
            <w:rStyle w:val="Hyperlink"/>
            <w:noProof/>
          </w:rPr>
          <w:t>Attributes</w:t>
        </w:r>
        <w:r w:rsidR="007E2D34">
          <w:rPr>
            <w:noProof/>
            <w:webHidden/>
          </w:rPr>
          <w:tab/>
        </w:r>
        <w:r w:rsidR="007E2D34">
          <w:rPr>
            <w:noProof/>
            <w:webHidden/>
          </w:rPr>
          <w:fldChar w:fldCharType="begin"/>
        </w:r>
        <w:r w:rsidR="007E2D34">
          <w:rPr>
            <w:noProof/>
            <w:webHidden/>
          </w:rPr>
          <w:instrText xml:space="preserve"> PAGEREF _Toc27753660 \h </w:instrText>
        </w:r>
        <w:r w:rsidR="007E2D34">
          <w:rPr>
            <w:noProof/>
            <w:webHidden/>
          </w:rPr>
        </w:r>
        <w:r w:rsidR="007E2D34">
          <w:rPr>
            <w:noProof/>
            <w:webHidden/>
          </w:rPr>
          <w:fldChar w:fldCharType="separate"/>
        </w:r>
        <w:r w:rsidR="007E2D34">
          <w:rPr>
            <w:noProof/>
            <w:webHidden/>
          </w:rPr>
          <w:t>132</w:t>
        </w:r>
        <w:r w:rsidR="007E2D34">
          <w:rPr>
            <w:noProof/>
            <w:webHidden/>
          </w:rPr>
          <w:fldChar w:fldCharType="end"/>
        </w:r>
      </w:hyperlink>
    </w:p>
    <w:p w14:paraId="208F4178" w14:textId="77777777" w:rsidR="007E2D34" w:rsidRDefault="005A0650">
      <w:pPr>
        <w:pStyle w:val="Verzeichnis4"/>
        <w:tabs>
          <w:tab w:val="left" w:pos="1320"/>
          <w:tab w:val="right" w:leader="dot" w:pos="9060"/>
        </w:tabs>
        <w:rPr>
          <w:rFonts w:asciiTheme="minorHAnsi" w:eastAsiaTheme="minorEastAsia" w:hAnsiTheme="minorHAnsi" w:cstheme="minorBidi"/>
          <w:noProof/>
          <w:sz w:val="22"/>
          <w:szCs w:val="22"/>
          <w:lang w:eastAsia="en-US"/>
        </w:rPr>
      </w:pPr>
      <w:hyperlink w:anchor="_Toc27753661" w:history="1">
        <w:r w:rsidR="007E2D34" w:rsidRPr="00E46FE7">
          <w:rPr>
            <w:rStyle w:val="Hyperlink"/>
            <w:noProof/>
          </w:rPr>
          <w:t>8.2.10.4</w:t>
        </w:r>
        <w:r w:rsidR="007E2D34">
          <w:rPr>
            <w:rFonts w:asciiTheme="minorHAnsi" w:eastAsiaTheme="minorEastAsia" w:hAnsiTheme="minorHAnsi" w:cstheme="minorBidi"/>
            <w:noProof/>
            <w:sz w:val="22"/>
            <w:szCs w:val="22"/>
            <w:lang w:eastAsia="en-US"/>
          </w:rPr>
          <w:tab/>
        </w:r>
        <w:r w:rsidR="007E2D34" w:rsidRPr="00E46FE7">
          <w:rPr>
            <w:rStyle w:val="Hyperlink"/>
            <w:noProof/>
          </w:rPr>
          <w:t>Element "weld_position"</w:t>
        </w:r>
        <w:r w:rsidR="007E2D34">
          <w:rPr>
            <w:noProof/>
            <w:webHidden/>
          </w:rPr>
          <w:tab/>
        </w:r>
        <w:r w:rsidR="007E2D34">
          <w:rPr>
            <w:noProof/>
            <w:webHidden/>
          </w:rPr>
          <w:fldChar w:fldCharType="begin"/>
        </w:r>
        <w:r w:rsidR="007E2D34">
          <w:rPr>
            <w:noProof/>
            <w:webHidden/>
          </w:rPr>
          <w:instrText xml:space="preserve"> PAGEREF _Toc27753661 \h </w:instrText>
        </w:r>
        <w:r w:rsidR="007E2D34">
          <w:rPr>
            <w:noProof/>
            <w:webHidden/>
          </w:rPr>
        </w:r>
        <w:r w:rsidR="007E2D34">
          <w:rPr>
            <w:noProof/>
            <w:webHidden/>
          </w:rPr>
          <w:fldChar w:fldCharType="separate"/>
        </w:r>
        <w:r w:rsidR="007E2D34">
          <w:rPr>
            <w:noProof/>
            <w:webHidden/>
          </w:rPr>
          <w:t>133</w:t>
        </w:r>
        <w:r w:rsidR="007E2D34">
          <w:rPr>
            <w:noProof/>
            <w:webHidden/>
          </w:rPr>
          <w:fldChar w:fldCharType="end"/>
        </w:r>
      </w:hyperlink>
    </w:p>
    <w:p w14:paraId="32CF49BF" w14:textId="77777777" w:rsidR="007E2D34" w:rsidRDefault="005A0650">
      <w:pPr>
        <w:pStyle w:val="Verzeichnis4"/>
        <w:tabs>
          <w:tab w:val="left" w:pos="1320"/>
          <w:tab w:val="right" w:leader="dot" w:pos="9060"/>
        </w:tabs>
        <w:rPr>
          <w:rFonts w:asciiTheme="minorHAnsi" w:eastAsiaTheme="minorEastAsia" w:hAnsiTheme="minorHAnsi" w:cstheme="minorBidi"/>
          <w:noProof/>
          <w:sz w:val="22"/>
          <w:szCs w:val="22"/>
          <w:lang w:eastAsia="en-US"/>
        </w:rPr>
      </w:pPr>
      <w:hyperlink w:anchor="_Toc27753662" w:history="1">
        <w:r w:rsidR="007E2D34" w:rsidRPr="00E46FE7">
          <w:rPr>
            <w:rStyle w:val="Hyperlink"/>
            <w:noProof/>
          </w:rPr>
          <w:t>8.2.10.5</w:t>
        </w:r>
        <w:r w:rsidR="007E2D34">
          <w:rPr>
            <w:rFonts w:asciiTheme="minorHAnsi" w:eastAsiaTheme="minorEastAsia" w:hAnsiTheme="minorHAnsi" w:cstheme="minorBidi"/>
            <w:noProof/>
            <w:sz w:val="22"/>
            <w:szCs w:val="22"/>
            <w:lang w:eastAsia="en-US"/>
          </w:rPr>
          <w:tab/>
        </w:r>
        <w:r w:rsidR="007E2D34" w:rsidRPr="00E46FE7">
          <w:rPr>
            <w:rStyle w:val="Hyperlink"/>
            <w:noProof/>
          </w:rPr>
          <w:t>Element "sheet_parameter"</w:t>
        </w:r>
        <w:r w:rsidR="007E2D34">
          <w:rPr>
            <w:noProof/>
            <w:webHidden/>
          </w:rPr>
          <w:tab/>
        </w:r>
        <w:r w:rsidR="007E2D34">
          <w:rPr>
            <w:noProof/>
            <w:webHidden/>
          </w:rPr>
          <w:fldChar w:fldCharType="begin"/>
        </w:r>
        <w:r w:rsidR="007E2D34">
          <w:rPr>
            <w:noProof/>
            <w:webHidden/>
          </w:rPr>
          <w:instrText xml:space="preserve"> PAGEREF _Toc27753662 \h </w:instrText>
        </w:r>
        <w:r w:rsidR="007E2D34">
          <w:rPr>
            <w:noProof/>
            <w:webHidden/>
          </w:rPr>
        </w:r>
        <w:r w:rsidR="007E2D34">
          <w:rPr>
            <w:noProof/>
            <w:webHidden/>
          </w:rPr>
          <w:fldChar w:fldCharType="separate"/>
        </w:r>
        <w:r w:rsidR="007E2D34">
          <w:rPr>
            <w:noProof/>
            <w:webHidden/>
          </w:rPr>
          <w:t>134</w:t>
        </w:r>
        <w:r w:rsidR="007E2D34">
          <w:rPr>
            <w:noProof/>
            <w:webHidden/>
          </w:rPr>
          <w:fldChar w:fldCharType="end"/>
        </w:r>
      </w:hyperlink>
    </w:p>
    <w:p w14:paraId="554D0438" w14:textId="77777777" w:rsidR="007E2D34" w:rsidRDefault="005A0650">
      <w:pPr>
        <w:pStyle w:val="Verzeichnis3"/>
        <w:rPr>
          <w:rFonts w:asciiTheme="minorHAnsi" w:eastAsiaTheme="minorEastAsia" w:hAnsiTheme="minorHAnsi" w:cstheme="minorBidi"/>
          <w:noProof/>
          <w:sz w:val="22"/>
          <w:szCs w:val="22"/>
          <w:lang w:eastAsia="en-US"/>
        </w:rPr>
      </w:pPr>
      <w:hyperlink w:anchor="_Toc27753663" w:history="1">
        <w:r w:rsidR="007E2D34" w:rsidRPr="00E46FE7">
          <w:rPr>
            <w:rStyle w:val="Hyperlink"/>
            <w:noProof/>
          </w:rPr>
          <w:t>8.2.11</w:t>
        </w:r>
        <w:r w:rsidR="007E2D34">
          <w:rPr>
            <w:rFonts w:asciiTheme="minorHAnsi" w:eastAsiaTheme="minorEastAsia" w:hAnsiTheme="minorHAnsi" w:cstheme="minorBidi"/>
            <w:noProof/>
            <w:sz w:val="22"/>
            <w:szCs w:val="22"/>
            <w:lang w:eastAsia="en-US"/>
          </w:rPr>
          <w:tab/>
        </w:r>
        <w:r w:rsidR="007E2D34" w:rsidRPr="00E46FE7">
          <w:rPr>
            <w:rStyle w:val="Hyperlink"/>
            <w:noProof/>
          </w:rPr>
          <w:t>K-Joint</w:t>
        </w:r>
        <w:r w:rsidR="007E2D34">
          <w:rPr>
            <w:noProof/>
            <w:webHidden/>
          </w:rPr>
          <w:tab/>
        </w:r>
        <w:r w:rsidR="007E2D34">
          <w:rPr>
            <w:noProof/>
            <w:webHidden/>
          </w:rPr>
          <w:fldChar w:fldCharType="begin"/>
        </w:r>
        <w:r w:rsidR="007E2D34">
          <w:rPr>
            <w:noProof/>
            <w:webHidden/>
          </w:rPr>
          <w:instrText xml:space="preserve"> PAGEREF _Toc27753663 \h </w:instrText>
        </w:r>
        <w:r w:rsidR="007E2D34">
          <w:rPr>
            <w:noProof/>
            <w:webHidden/>
          </w:rPr>
        </w:r>
        <w:r w:rsidR="007E2D34">
          <w:rPr>
            <w:noProof/>
            <w:webHidden/>
          </w:rPr>
          <w:fldChar w:fldCharType="separate"/>
        </w:r>
        <w:r w:rsidR="007E2D34">
          <w:rPr>
            <w:noProof/>
            <w:webHidden/>
          </w:rPr>
          <w:t>135</w:t>
        </w:r>
        <w:r w:rsidR="007E2D34">
          <w:rPr>
            <w:noProof/>
            <w:webHidden/>
          </w:rPr>
          <w:fldChar w:fldCharType="end"/>
        </w:r>
      </w:hyperlink>
    </w:p>
    <w:p w14:paraId="06A7BE66" w14:textId="77777777" w:rsidR="007E2D34" w:rsidRDefault="005A0650">
      <w:pPr>
        <w:pStyle w:val="Verzeichnis4"/>
        <w:tabs>
          <w:tab w:val="left" w:pos="1320"/>
          <w:tab w:val="right" w:leader="dot" w:pos="9060"/>
        </w:tabs>
        <w:rPr>
          <w:rFonts w:asciiTheme="minorHAnsi" w:eastAsiaTheme="minorEastAsia" w:hAnsiTheme="minorHAnsi" w:cstheme="minorBidi"/>
          <w:noProof/>
          <w:sz w:val="22"/>
          <w:szCs w:val="22"/>
          <w:lang w:eastAsia="en-US"/>
        </w:rPr>
      </w:pPr>
      <w:hyperlink w:anchor="_Toc27753664" w:history="1">
        <w:r w:rsidR="007E2D34" w:rsidRPr="00E46FE7">
          <w:rPr>
            <w:rStyle w:val="Hyperlink"/>
            <w:noProof/>
          </w:rPr>
          <w:t>8.2.11.1</w:t>
        </w:r>
        <w:r w:rsidR="007E2D34">
          <w:rPr>
            <w:rFonts w:asciiTheme="minorHAnsi" w:eastAsiaTheme="minorEastAsia" w:hAnsiTheme="minorHAnsi" w:cstheme="minorBidi"/>
            <w:noProof/>
            <w:sz w:val="22"/>
            <w:szCs w:val="22"/>
            <w:lang w:eastAsia="en-US"/>
          </w:rPr>
          <w:tab/>
        </w:r>
        <w:r w:rsidR="007E2D34" w:rsidRPr="00E46FE7">
          <w:rPr>
            <w:rStyle w:val="Hyperlink"/>
            <w:noProof/>
          </w:rPr>
          <w:t>Sheet Parameters</w:t>
        </w:r>
        <w:r w:rsidR="007E2D34">
          <w:rPr>
            <w:noProof/>
            <w:webHidden/>
          </w:rPr>
          <w:tab/>
        </w:r>
        <w:r w:rsidR="007E2D34">
          <w:rPr>
            <w:noProof/>
            <w:webHidden/>
          </w:rPr>
          <w:fldChar w:fldCharType="begin"/>
        </w:r>
        <w:r w:rsidR="007E2D34">
          <w:rPr>
            <w:noProof/>
            <w:webHidden/>
          </w:rPr>
          <w:instrText xml:space="preserve"> PAGEREF _Toc27753664 \h </w:instrText>
        </w:r>
        <w:r w:rsidR="007E2D34">
          <w:rPr>
            <w:noProof/>
            <w:webHidden/>
          </w:rPr>
        </w:r>
        <w:r w:rsidR="007E2D34">
          <w:rPr>
            <w:noProof/>
            <w:webHidden/>
          </w:rPr>
          <w:fldChar w:fldCharType="separate"/>
        </w:r>
        <w:r w:rsidR="007E2D34">
          <w:rPr>
            <w:noProof/>
            <w:webHidden/>
          </w:rPr>
          <w:t>135</w:t>
        </w:r>
        <w:r w:rsidR="007E2D34">
          <w:rPr>
            <w:noProof/>
            <w:webHidden/>
          </w:rPr>
          <w:fldChar w:fldCharType="end"/>
        </w:r>
      </w:hyperlink>
    </w:p>
    <w:p w14:paraId="6C4011AA" w14:textId="77777777" w:rsidR="007E2D34" w:rsidRDefault="005A0650">
      <w:pPr>
        <w:pStyle w:val="Verzeichnis4"/>
        <w:tabs>
          <w:tab w:val="left" w:pos="1320"/>
          <w:tab w:val="right" w:leader="dot" w:pos="9060"/>
        </w:tabs>
        <w:rPr>
          <w:rFonts w:asciiTheme="minorHAnsi" w:eastAsiaTheme="minorEastAsia" w:hAnsiTheme="minorHAnsi" w:cstheme="minorBidi"/>
          <w:noProof/>
          <w:sz w:val="22"/>
          <w:szCs w:val="22"/>
          <w:lang w:eastAsia="en-US"/>
        </w:rPr>
      </w:pPr>
      <w:hyperlink w:anchor="_Toc27753665" w:history="1">
        <w:r w:rsidR="007E2D34" w:rsidRPr="00E46FE7">
          <w:rPr>
            <w:rStyle w:val="Hyperlink"/>
            <w:noProof/>
          </w:rPr>
          <w:t>8.2.11.2</w:t>
        </w:r>
        <w:r w:rsidR="007E2D34">
          <w:rPr>
            <w:rFonts w:asciiTheme="minorHAnsi" w:eastAsiaTheme="minorEastAsia" w:hAnsiTheme="minorHAnsi" w:cstheme="minorBidi"/>
            <w:noProof/>
            <w:sz w:val="22"/>
            <w:szCs w:val="22"/>
            <w:lang w:eastAsia="en-US"/>
          </w:rPr>
          <w:tab/>
        </w:r>
        <w:r w:rsidR="007E2D34" w:rsidRPr="00E46FE7">
          <w:rPr>
            <w:rStyle w:val="Hyperlink"/>
            <w:noProof/>
          </w:rPr>
          <w:t>Weld Parameters</w:t>
        </w:r>
        <w:r w:rsidR="007E2D34">
          <w:rPr>
            <w:noProof/>
            <w:webHidden/>
          </w:rPr>
          <w:tab/>
        </w:r>
        <w:r w:rsidR="007E2D34">
          <w:rPr>
            <w:noProof/>
            <w:webHidden/>
          </w:rPr>
          <w:fldChar w:fldCharType="begin"/>
        </w:r>
        <w:r w:rsidR="007E2D34">
          <w:rPr>
            <w:noProof/>
            <w:webHidden/>
          </w:rPr>
          <w:instrText xml:space="preserve"> PAGEREF _Toc27753665 \h </w:instrText>
        </w:r>
        <w:r w:rsidR="007E2D34">
          <w:rPr>
            <w:noProof/>
            <w:webHidden/>
          </w:rPr>
        </w:r>
        <w:r w:rsidR="007E2D34">
          <w:rPr>
            <w:noProof/>
            <w:webHidden/>
          </w:rPr>
          <w:fldChar w:fldCharType="separate"/>
        </w:r>
        <w:r w:rsidR="007E2D34">
          <w:rPr>
            <w:noProof/>
            <w:webHidden/>
          </w:rPr>
          <w:t>135</w:t>
        </w:r>
        <w:r w:rsidR="007E2D34">
          <w:rPr>
            <w:noProof/>
            <w:webHidden/>
          </w:rPr>
          <w:fldChar w:fldCharType="end"/>
        </w:r>
      </w:hyperlink>
    </w:p>
    <w:p w14:paraId="70F292F4" w14:textId="77777777" w:rsidR="007E2D34" w:rsidRDefault="005A0650">
      <w:pPr>
        <w:pStyle w:val="Verzeichnis4"/>
        <w:tabs>
          <w:tab w:val="left" w:pos="1320"/>
          <w:tab w:val="right" w:leader="dot" w:pos="9060"/>
        </w:tabs>
        <w:rPr>
          <w:rFonts w:asciiTheme="minorHAnsi" w:eastAsiaTheme="minorEastAsia" w:hAnsiTheme="minorHAnsi" w:cstheme="minorBidi"/>
          <w:noProof/>
          <w:sz w:val="22"/>
          <w:szCs w:val="22"/>
          <w:lang w:eastAsia="en-US"/>
        </w:rPr>
      </w:pPr>
      <w:hyperlink w:anchor="_Toc27753666" w:history="1">
        <w:r w:rsidR="007E2D34" w:rsidRPr="00E46FE7">
          <w:rPr>
            <w:rStyle w:val="Hyperlink"/>
            <w:noProof/>
          </w:rPr>
          <w:t>8.2.11.3</w:t>
        </w:r>
        <w:r w:rsidR="007E2D34">
          <w:rPr>
            <w:rFonts w:asciiTheme="minorHAnsi" w:eastAsiaTheme="minorEastAsia" w:hAnsiTheme="minorHAnsi" w:cstheme="minorBidi"/>
            <w:noProof/>
            <w:sz w:val="22"/>
            <w:szCs w:val="22"/>
            <w:lang w:eastAsia="en-US"/>
          </w:rPr>
          <w:tab/>
        </w:r>
        <w:r w:rsidR="007E2D34" w:rsidRPr="00E46FE7">
          <w:rPr>
            <w:rStyle w:val="Hyperlink"/>
            <w:noProof/>
          </w:rPr>
          <w:t>Attributes</w:t>
        </w:r>
        <w:r w:rsidR="007E2D34">
          <w:rPr>
            <w:noProof/>
            <w:webHidden/>
          </w:rPr>
          <w:tab/>
        </w:r>
        <w:r w:rsidR="007E2D34">
          <w:rPr>
            <w:noProof/>
            <w:webHidden/>
          </w:rPr>
          <w:fldChar w:fldCharType="begin"/>
        </w:r>
        <w:r w:rsidR="007E2D34">
          <w:rPr>
            <w:noProof/>
            <w:webHidden/>
          </w:rPr>
          <w:instrText xml:space="preserve"> PAGEREF _Toc27753666 \h </w:instrText>
        </w:r>
        <w:r w:rsidR="007E2D34">
          <w:rPr>
            <w:noProof/>
            <w:webHidden/>
          </w:rPr>
        </w:r>
        <w:r w:rsidR="007E2D34">
          <w:rPr>
            <w:noProof/>
            <w:webHidden/>
          </w:rPr>
          <w:fldChar w:fldCharType="separate"/>
        </w:r>
        <w:r w:rsidR="007E2D34">
          <w:rPr>
            <w:noProof/>
            <w:webHidden/>
          </w:rPr>
          <w:t>136</w:t>
        </w:r>
        <w:r w:rsidR="007E2D34">
          <w:rPr>
            <w:noProof/>
            <w:webHidden/>
          </w:rPr>
          <w:fldChar w:fldCharType="end"/>
        </w:r>
      </w:hyperlink>
    </w:p>
    <w:p w14:paraId="24FC7F92" w14:textId="77777777" w:rsidR="007E2D34" w:rsidRDefault="005A0650">
      <w:pPr>
        <w:pStyle w:val="Verzeichnis4"/>
        <w:tabs>
          <w:tab w:val="left" w:pos="1320"/>
          <w:tab w:val="right" w:leader="dot" w:pos="9060"/>
        </w:tabs>
        <w:rPr>
          <w:rFonts w:asciiTheme="minorHAnsi" w:eastAsiaTheme="minorEastAsia" w:hAnsiTheme="minorHAnsi" w:cstheme="minorBidi"/>
          <w:noProof/>
          <w:sz w:val="22"/>
          <w:szCs w:val="22"/>
          <w:lang w:eastAsia="en-US"/>
        </w:rPr>
      </w:pPr>
      <w:hyperlink w:anchor="_Toc27753667" w:history="1">
        <w:r w:rsidR="007E2D34" w:rsidRPr="00E46FE7">
          <w:rPr>
            <w:rStyle w:val="Hyperlink"/>
            <w:noProof/>
          </w:rPr>
          <w:t>8.2.11.4</w:t>
        </w:r>
        <w:r w:rsidR="007E2D34">
          <w:rPr>
            <w:rFonts w:asciiTheme="minorHAnsi" w:eastAsiaTheme="minorEastAsia" w:hAnsiTheme="minorHAnsi" w:cstheme="minorBidi"/>
            <w:noProof/>
            <w:sz w:val="22"/>
            <w:szCs w:val="22"/>
            <w:lang w:eastAsia="en-US"/>
          </w:rPr>
          <w:tab/>
        </w:r>
        <w:r w:rsidR="007E2D34" w:rsidRPr="00E46FE7">
          <w:rPr>
            <w:rStyle w:val="Hyperlink"/>
            <w:noProof/>
          </w:rPr>
          <w:t>Element "weld_position"</w:t>
        </w:r>
        <w:r w:rsidR="007E2D34">
          <w:rPr>
            <w:noProof/>
            <w:webHidden/>
          </w:rPr>
          <w:tab/>
        </w:r>
        <w:r w:rsidR="007E2D34">
          <w:rPr>
            <w:noProof/>
            <w:webHidden/>
          </w:rPr>
          <w:fldChar w:fldCharType="begin"/>
        </w:r>
        <w:r w:rsidR="007E2D34">
          <w:rPr>
            <w:noProof/>
            <w:webHidden/>
          </w:rPr>
          <w:instrText xml:space="preserve"> PAGEREF _Toc27753667 \h </w:instrText>
        </w:r>
        <w:r w:rsidR="007E2D34">
          <w:rPr>
            <w:noProof/>
            <w:webHidden/>
          </w:rPr>
        </w:r>
        <w:r w:rsidR="007E2D34">
          <w:rPr>
            <w:noProof/>
            <w:webHidden/>
          </w:rPr>
          <w:fldChar w:fldCharType="separate"/>
        </w:r>
        <w:r w:rsidR="007E2D34">
          <w:rPr>
            <w:noProof/>
            <w:webHidden/>
          </w:rPr>
          <w:t>136</w:t>
        </w:r>
        <w:r w:rsidR="007E2D34">
          <w:rPr>
            <w:noProof/>
            <w:webHidden/>
          </w:rPr>
          <w:fldChar w:fldCharType="end"/>
        </w:r>
      </w:hyperlink>
    </w:p>
    <w:p w14:paraId="05B6D14B" w14:textId="77777777" w:rsidR="007E2D34" w:rsidRDefault="005A0650">
      <w:pPr>
        <w:pStyle w:val="Verzeichnis4"/>
        <w:tabs>
          <w:tab w:val="left" w:pos="1320"/>
          <w:tab w:val="right" w:leader="dot" w:pos="9060"/>
        </w:tabs>
        <w:rPr>
          <w:rFonts w:asciiTheme="minorHAnsi" w:eastAsiaTheme="minorEastAsia" w:hAnsiTheme="minorHAnsi" w:cstheme="minorBidi"/>
          <w:noProof/>
          <w:sz w:val="22"/>
          <w:szCs w:val="22"/>
          <w:lang w:eastAsia="en-US"/>
        </w:rPr>
      </w:pPr>
      <w:hyperlink w:anchor="_Toc27753668" w:history="1">
        <w:r w:rsidR="007E2D34" w:rsidRPr="00E46FE7">
          <w:rPr>
            <w:rStyle w:val="Hyperlink"/>
            <w:noProof/>
          </w:rPr>
          <w:t>8.2.11.5</w:t>
        </w:r>
        <w:r w:rsidR="007E2D34">
          <w:rPr>
            <w:rFonts w:asciiTheme="minorHAnsi" w:eastAsiaTheme="minorEastAsia" w:hAnsiTheme="minorHAnsi" w:cstheme="minorBidi"/>
            <w:noProof/>
            <w:sz w:val="22"/>
            <w:szCs w:val="22"/>
            <w:lang w:eastAsia="en-US"/>
          </w:rPr>
          <w:tab/>
        </w:r>
        <w:r w:rsidR="007E2D34" w:rsidRPr="00E46FE7">
          <w:rPr>
            <w:rStyle w:val="Hyperlink"/>
            <w:noProof/>
          </w:rPr>
          <w:t>Element "sheet_parameter"</w:t>
        </w:r>
        <w:r w:rsidR="007E2D34">
          <w:rPr>
            <w:noProof/>
            <w:webHidden/>
          </w:rPr>
          <w:tab/>
        </w:r>
        <w:r w:rsidR="007E2D34">
          <w:rPr>
            <w:noProof/>
            <w:webHidden/>
          </w:rPr>
          <w:fldChar w:fldCharType="begin"/>
        </w:r>
        <w:r w:rsidR="007E2D34">
          <w:rPr>
            <w:noProof/>
            <w:webHidden/>
          </w:rPr>
          <w:instrText xml:space="preserve"> PAGEREF _Toc27753668 \h </w:instrText>
        </w:r>
        <w:r w:rsidR="007E2D34">
          <w:rPr>
            <w:noProof/>
            <w:webHidden/>
          </w:rPr>
        </w:r>
        <w:r w:rsidR="007E2D34">
          <w:rPr>
            <w:noProof/>
            <w:webHidden/>
          </w:rPr>
          <w:fldChar w:fldCharType="separate"/>
        </w:r>
        <w:r w:rsidR="007E2D34">
          <w:rPr>
            <w:noProof/>
            <w:webHidden/>
          </w:rPr>
          <w:t>138</w:t>
        </w:r>
        <w:r w:rsidR="007E2D34">
          <w:rPr>
            <w:noProof/>
            <w:webHidden/>
          </w:rPr>
          <w:fldChar w:fldCharType="end"/>
        </w:r>
      </w:hyperlink>
    </w:p>
    <w:p w14:paraId="5187E823" w14:textId="77777777" w:rsidR="007E2D34" w:rsidRDefault="005A0650">
      <w:pPr>
        <w:pStyle w:val="Verzeichnis3"/>
        <w:rPr>
          <w:rFonts w:asciiTheme="minorHAnsi" w:eastAsiaTheme="minorEastAsia" w:hAnsiTheme="minorHAnsi" w:cstheme="minorBidi"/>
          <w:noProof/>
          <w:sz w:val="22"/>
          <w:szCs w:val="22"/>
          <w:lang w:eastAsia="en-US"/>
        </w:rPr>
      </w:pPr>
      <w:hyperlink w:anchor="_Toc27753669" w:history="1">
        <w:r w:rsidR="007E2D34" w:rsidRPr="00E46FE7">
          <w:rPr>
            <w:rStyle w:val="Hyperlink"/>
            <w:noProof/>
          </w:rPr>
          <w:t>8.2.12</w:t>
        </w:r>
        <w:r w:rsidR="007E2D34">
          <w:rPr>
            <w:rFonts w:asciiTheme="minorHAnsi" w:eastAsiaTheme="minorEastAsia" w:hAnsiTheme="minorHAnsi" w:cstheme="minorBidi"/>
            <w:noProof/>
            <w:sz w:val="22"/>
            <w:szCs w:val="22"/>
            <w:lang w:eastAsia="en-US"/>
          </w:rPr>
          <w:tab/>
        </w:r>
        <w:r w:rsidR="007E2D34" w:rsidRPr="00E46FE7">
          <w:rPr>
            <w:rStyle w:val="Hyperlink"/>
            <w:noProof/>
          </w:rPr>
          <w:t>Cruciform Joint</w:t>
        </w:r>
        <w:r w:rsidR="007E2D34">
          <w:rPr>
            <w:noProof/>
            <w:webHidden/>
          </w:rPr>
          <w:tab/>
        </w:r>
        <w:r w:rsidR="007E2D34">
          <w:rPr>
            <w:noProof/>
            <w:webHidden/>
          </w:rPr>
          <w:fldChar w:fldCharType="begin"/>
        </w:r>
        <w:r w:rsidR="007E2D34">
          <w:rPr>
            <w:noProof/>
            <w:webHidden/>
          </w:rPr>
          <w:instrText xml:space="preserve"> PAGEREF _Toc27753669 \h </w:instrText>
        </w:r>
        <w:r w:rsidR="007E2D34">
          <w:rPr>
            <w:noProof/>
            <w:webHidden/>
          </w:rPr>
        </w:r>
        <w:r w:rsidR="007E2D34">
          <w:rPr>
            <w:noProof/>
            <w:webHidden/>
          </w:rPr>
          <w:fldChar w:fldCharType="separate"/>
        </w:r>
        <w:r w:rsidR="007E2D34">
          <w:rPr>
            <w:noProof/>
            <w:webHidden/>
          </w:rPr>
          <w:t>139</w:t>
        </w:r>
        <w:r w:rsidR="007E2D34">
          <w:rPr>
            <w:noProof/>
            <w:webHidden/>
          </w:rPr>
          <w:fldChar w:fldCharType="end"/>
        </w:r>
      </w:hyperlink>
    </w:p>
    <w:p w14:paraId="65E161E7" w14:textId="77777777" w:rsidR="007E2D34" w:rsidRDefault="005A0650">
      <w:pPr>
        <w:pStyle w:val="Verzeichnis4"/>
        <w:tabs>
          <w:tab w:val="left" w:pos="1320"/>
          <w:tab w:val="right" w:leader="dot" w:pos="9060"/>
        </w:tabs>
        <w:rPr>
          <w:rFonts w:asciiTheme="minorHAnsi" w:eastAsiaTheme="minorEastAsia" w:hAnsiTheme="minorHAnsi" w:cstheme="minorBidi"/>
          <w:noProof/>
          <w:sz w:val="22"/>
          <w:szCs w:val="22"/>
          <w:lang w:eastAsia="en-US"/>
        </w:rPr>
      </w:pPr>
      <w:hyperlink w:anchor="_Toc27753670" w:history="1">
        <w:r w:rsidR="007E2D34" w:rsidRPr="00E46FE7">
          <w:rPr>
            <w:rStyle w:val="Hyperlink"/>
            <w:noProof/>
          </w:rPr>
          <w:t>8.2.12.1</w:t>
        </w:r>
        <w:r w:rsidR="007E2D34">
          <w:rPr>
            <w:rFonts w:asciiTheme="minorHAnsi" w:eastAsiaTheme="minorEastAsia" w:hAnsiTheme="minorHAnsi" w:cstheme="minorBidi"/>
            <w:noProof/>
            <w:sz w:val="22"/>
            <w:szCs w:val="22"/>
            <w:lang w:eastAsia="en-US"/>
          </w:rPr>
          <w:tab/>
        </w:r>
        <w:r w:rsidR="007E2D34" w:rsidRPr="00E46FE7">
          <w:rPr>
            <w:rStyle w:val="Hyperlink"/>
            <w:noProof/>
          </w:rPr>
          <w:t>Sheet Parameters</w:t>
        </w:r>
        <w:r w:rsidR="007E2D34">
          <w:rPr>
            <w:noProof/>
            <w:webHidden/>
          </w:rPr>
          <w:tab/>
        </w:r>
        <w:r w:rsidR="007E2D34">
          <w:rPr>
            <w:noProof/>
            <w:webHidden/>
          </w:rPr>
          <w:fldChar w:fldCharType="begin"/>
        </w:r>
        <w:r w:rsidR="007E2D34">
          <w:rPr>
            <w:noProof/>
            <w:webHidden/>
          </w:rPr>
          <w:instrText xml:space="preserve"> PAGEREF _Toc27753670 \h </w:instrText>
        </w:r>
        <w:r w:rsidR="007E2D34">
          <w:rPr>
            <w:noProof/>
            <w:webHidden/>
          </w:rPr>
        </w:r>
        <w:r w:rsidR="007E2D34">
          <w:rPr>
            <w:noProof/>
            <w:webHidden/>
          </w:rPr>
          <w:fldChar w:fldCharType="separate"/>
        </w:r>
        <w:r w:rsidR="007E2D34">
          <w:rPr>
            <w:noProof/>
            <w:webHidden/>
          </w:rPr>
          <w:t>139</w:t>
        </w:r>
        <w:r w:rsidR="007E2D34">
          <w:rPr>
            <w:noProof/>
            <w:webHidden/>
          </w:rPr>
          <w:fldChar w:fldCharType="end"/>
        </w:r>
      </w:hyperlink>
    </w:p>
    <w:p w14:paraId="1275B6EF" w14:textId="77777777" w:rsidR="007E2D34" w:rsidRDefault="005A0650">
      <w:pPr>
        <w:pStyle w:val="Verzeichnis4"/>
        <w:tabs>
          <w:tab w:val="left" w:pos="1320"/>
          <w:tab w:val="right" w:leader="dot" w:pos="9060"/>
        </w:tabs>
        <w:rPr>
          <w:rFonts w:asciiTheme="minorHAnsi" w:eastAsiaTheme="minorEastAsia" w:hAnsiTheme="minorHAnsi" w:cstheme="minorBidi"/>
          <w:noProof/>
          <w:sz w:val="22"/>
          <w:szCs w:val="22"/>
          <w:lang w:eastAsia="en-US"/>
        </w:rPr>
      </w:pPr>
      <w:hyperlink w:anchor="_Toc27753671" w:history="1">
        <w:r w:rsidR="007E2D34" w:rsidRPr="00E46FE7">
          <w:rPr>
            <w:rStyle w:val="Hyperlink"/>
            <w:noProof/>
          </w:rPr>
          <w:t>8.2.12.2</w:t>
        </w:r>
        <w:r w:rsidR="007E2D34">
          <w:rPr>
            <w:rFonts w:asciiTheme="minorHAnsi" w:eastAsiaTheme="minorEastAsia" w:hAnsiTheme="minorHAnsi" w:cstheme="minorBidi"/>
            <w:noProof/>
            <w:sz w:val="22"/>
            <w:szCs w:val="22"/>
            <w:lang w:eastAsia="en-US"/>
          </w:rPr>
          <w:tab/>
        </w:r>
        <w:r w:rsidR="007E2D34" w:rsidRPr="00E46FE7">
          <w:rPr>
            <w:rStyle w:val="Hyperlink"/>
            <w:noProof/>
          </w:rPr>
          <w:t>Weld Parameters</w:t>
        </w:r>
        <w:r w:rsidR="007E2D34">
          <w:rPr>
            <w:noProof/>
            <w:webHidden/>
          </w:rPr>
          <w:tab/>
        </w:r>
        <w:r w:rsidR="007E2D34">
          <w:rPr>
            <w:noProof/>
            <w:webHidden/>
          </w:rPr>
          <w:fldChar w:fldCharType="begin"/>
        </w:r>
        <w:r w:rsidR="007E2D34">
          <w:rPr>
            <w:noProof/>
            <w:webHidden/>
          </w:rPr>
          <w:instrText xml:space="preserve"> PAGEREF _Toc27753671 \h </w:instrText>
        </w:r>
        <w:r w:rsidR="007E2D34">
          <w:rPr>
            <w:noProof/>
            <w:webHidden/>
          </w:rPr>
        </w:r>
        <w:r w:rsidR="007E2D34">
          <w:rPr>
            <w:noProof/>
            <w:webHidden/>
          </w:rPr>
          <w:fldChar w:fldCharType="separate"/>
        </w:r>
        <w:r w:rsidR="007E2D34">
          <w:rPr>
            <w:noProof/>
            <w:webHidden/>
          </w:rPr>
          <w:t>139</w:t>
        </w:r>
        <w:r w:rsidR="007E2D34">
          <w:rPr>
            <w:noProof/>
            <w:webHidden/>
          </w:rPr>
          <w:fldChar w:fldCharType="end"/>
        </w:r>
      </w:hyperlink>
    </w:p>
    <w:p w14:paraId="48F7A466" w14:textId="77777777" w:rsidR="007E2D34" w:rsidRDefault="005A0650">
      <w:pPr>
        <w:pStyle w:val="Verzeichnis4"/>
        <w:tabs>
          <w:tab w:val="left" w:pos="1320"/>
          <w:tab w:val="right" w:leader="dot" w:pos="9060"/>
        </w:tabs>
        <w:rPr>
          <w:rFonts w:asciiTheme="minorHAnsi" w:eastAsiaTheme="minorEastAsia" w:hAnsiTheme="minorHAnsi" w:cstheme="minorBidi"/>
          <w:noProof/>
          <w:sz w:val="22"/>
          <w:szCs w:val="22"/>
          <w:lang w:eastAsia="en-US"/>
        </w:rPr>
      </w:pPr>
      <w:hyperlink w:anchor="_Toc27753672" w:history="1">
        <w:r w:rsidR="007E2D34" w:rsidRPr="00E46FE7">
          <w:rPr>
            <w:rStyle w:val="Hyperlink"/>
            <w:noProof/>
          </w:rPr>
          <w:t>8.2.12.3</w:t>
        </w:r>
        <w:r w:rsidR="007E2D34">
          <w:rPr>
            <w:rFonts w:asciiTheme="minorHAnsi" w:eastAsiaTheme="minorEastAsia" w:hAnsiTheme="minorHAnsi" w:cstheme="minorBidi"/>
            <w:noProof/>
            <w:sz w:val="22"/>
            <w:szCs w:val="22"/>
            <w:lang w:eastAsia="en-US"/>
          </w:rPr>
          <w:tab/>
        </w:r>
        <w:r w:rsidR="007E2D34" w:rsidRPr="00E46FE7">
          <w:rPr>
            <w:rStyle w:val="Hyperlink"/>
            <w:noProof/>
          </w:rPr>
          <w:t>Attributes</w:t>
        </w:r>
        <w:r w:rsidR="007E2D34">
          <w:rPr>
            <w:noProof/>
            <w:webHidden/>
          </w:rPr>
          <w:tab/>
        </w:r>
        <w:r w:rsidR="007E2D34">
          <w:rPr>
            <w:noProof/>
            <w:webHidden/>
          </w:rPr>
          <w:fldChar w:fldCharType="begin"/>
        </w:r>
        <w:r w:rsidR="007E2D34">
          <w:rPr>
            <w:noProof/>
            <w:webHidden/>
          </w:rPr>
          <w:instrText xml:space="preserve"> PAGEREF _Toc27753672 \h </w:instrText>
        </w:r>
        <w:r w:rsidR="007E2D34">
          <w:rPr>
            <w:noProof/>
            <w:webHidden/>
          </w:rPr>
        </w:r>
        <w:r w:rsidR="007E2D34">
          <w:rPr>
            <w:noProof/>
            <w:webHidden/>
          </w:rPr>
          <w:fldChar w:fldCharType="separate"/>
        </w:r>
        <w:r w:rsidR="007E2D34">
          <w:rPr>
            <w:noProof/>
            <w:webHidden/>
          </w:rPr>
          <w:t>139</w:t>
        </w:r>
        <w:r w:rsidR="007E2D34">
          <w:rPr>
            <w:noProof/>
            <w:webHidden/>
          </w:rPr>
          <w:fldChar w:fldCharType="end"/>
        </w:r>
      </w:hyperlink>
    </w:p>
    <w:p w14:paraId="5F6AB206" w14:textId="77777777" w:rsidR="007E2D34" w:rsidRDefault="005A0650">
      <w:pPr>
        <w:pStyle w:val="Verzeichnis4"/>
        <w:tabs>
          <w:tab w:val="left" w:pos="1320"/>
          <w:tab w:val="right" w:leader="dot" w:pos="9060"/>
        </w:tabs>
        <w:rPr>
          <w:rFonts w:asciiTheme="minorHAnsi" w:eastAsiaTheme="minorEastAsia" w:hAnsiTheme="minorHAnsi" w:cstheme="minorBidi"/>
          <w:noProof/>
          <w:sz w:val="22"/>
          <w:szCs w:val="22"/>
          <w:lang w:eastAsia="en-US"/>
        </w:rPr>
      </w:pPr>
      <w:hyperlink w:anchor="_Toc27753673" w:history="1">
        <w:r w:rsidR="007E2D34" w:rsidRPr="00E46FE7">
          <w:rPr>
            <w:rStyle w:val="Hyperlink"/>
            <w:noProof/>
          </w:rPr>
          <w:t>8.2.12.4</w:t>
        </w:r>
        <w:r w:rsidR="007E2D34">
          <w:rPr>
            <w:rFonts w:asciiTheme="minorHAnsi" w:eastAsiaTheme="minorEastAsia" w:hAnsiTheme="minorHAnsi" w:cstheme="minorBidi"/>
            <w:noProof/>
            <w:sz w:val="22"/>
            <w:szCs w:val="22"/>
            <w:lang w:eastAsia="en-US"/>
          </w:rPr>
          <w:tab/>
        </w:r>
        <w:r w:rsidR="007E2D34" w:rsidRPr="00E46FE7">
          <w:rPr>
            <w:rStyle w:val="Hyperlink"/>
            <w:noProof/>
          </w:rPr>
          <w:t>Element "weld_position"</w:t>
        </w:r>
        <w:r w:rsidR="007E2D34">
          <w:rPr>
            <w:noProof/>
            <w:webHidden/>
          </w:rPr>
          <w:tab/>
        </w:r>
        <w:r w:rsidR="007E2D34">
          <w:rPr>
            <w:noProof/>
            <w:webHidden/>
          </w:rPr>
          <w:fldChar w:fldCharType="begin"/>
        </w:r>
        <w:r w:rsidR="007E2D34">
          <w:rPr>
            <w:noProof/>
            <w:webHidden/>
          </w:rPr>
          <w:instrText xml:space="preserve"> PAGEREF _Toc27753673 \h </w:instrText>
        </w:r>
        <w:r w:rsidR="007E2D34">
          <w:rPr>
            <w:noProof/>
            <w:webHidden/>
          </w:rPr>
        </w:r>
        <w:r w:rsidR="007E2D34">
          <w:rPr>
            <w:noProof/>
            <w:webHidden/>
          </w:rPr>
          <w:fldChar w:fldCharType="separate"/>
        </w:r>
        <w:r w:rsidR="007E2D34">
          <w:rPr>
            <w:noProof/>
            <w:webHidden/>
          </w:rPr>
          <w:t>140</w:t>
        </w:r>
        <w:r w:rsidR="007E2D34">
          <w:rPr>
            <w:noProof/>
            <w:webHidden/>
          </w:rPr>
          <w:fldChar w:fldCharType="end"/>
        </w:r>
      </w:hyperlink>
    </w:p>
    <w:p w14:paraId="1B3C6946" w14:textId="77777777" w:rsidR="007E2D34" w:rsidRDefault="005A0650">
      <w:pPr>
        <w:pStyle w:val="Verzeichnis4"/>
        <w:tabs>
          <w:tab w:val="left" w:pos="1320"/>
          <w:tab w:val="right" w:leader="dot" w:pos="9060"/>
        </w:tabs>
        <w:rPr>
          <w:rFonts w:asciiTheme="minorHAnsi" w:eastAsiaTheme="minorEastAsia" w:hAnsiTheme="minorHAnsi" w:cstheme="minorBidi"/>
          <w:noProof/>
          <w:sz w:val="22"/>
          <w:szCs w:val="22"/>
          <w:lang w:eastAsia="en-US"/>
        </w:rPr>
      </w:pPr>
      <w:hyperlink w:anchor="_Toc27753674" w:history="1">
        <w:r w:rsidR="007E2D34" w:rsidRPr="00E46FE7">
          <w:rPr>
            <w:rStyle w:val="Hyperlink"/>
            <w:noProof/>
          </w:rPr>
          <w:t>8.2.12.5</w:t>
        </w:r>
        <w:r w:rsidR="007E2D34">
          <w:rPr>
            <w:rFonts w:asciiTheme="minorHAnsi" w:eastAsiaTheme="minorEastAsia" w:hAnsiTheme="minorHAnsi" w:cstheme="minorBidi"/>
            <w:noProof/>
            <w:sz w:val="22"/>
            <w:szCs w:val="22"/>
            <w:lang w:eastAsia="en-US"/>
          </w:rPr>
          <w:tab/>
        </w:r>
        <w:r w:rsidR="007E2D34" w:rsidRPr="00E46FE7">
          <w:rPr>
            <w:rStyle w:val="Hyperlink"/>
            <w:noProof/>
          </w:rPr>
          <w:t>Element "sheet_parameter"</w:t>
        </w:r>
        <w:r w:rsidR="007E2D34">
          <w:rPr>
            <w:noProof/>
            <w:webHidden/>
          </w:rPr>
          <w:tab/>
        </w:r>
        <w:r w:rsidR="007E2D34">
          <w:rPr>
            <w:noProof/>
            <w:webHidden/>
          </w:rPr>
          <w:fldChar w:fldCharType="begin"/>
        </w:r>
        <w:r w:rsidR="007E2D34">
          <w:rPr>
            <w:noProof/>
            <w:webHidden/>
          </w:rPr>
          <w:instrText xml:space="preserve"> PAGEREF _Toc27753674 \h </w:instrText>
        </w:r>
        <w:r w:rsidR="007E2D34">
          <w:rPr>
            <w:noProof/>
            <w:webHidden/>
          </w:rPr>
        </w:r>
        <w:r w:rsidR="007E2D34">
          <w:rPr>
            <w:noProof/>
            <w:webHidden/>
          </w:rPr>
          <w:fldChar w:fldCharType="separate"/>
        </w:r>
        <w:r w:rsidR="007E2D34">
          <w:rPr>
            <w:noProof/>
            <w:webHidden/>
          </w:rPr>
          <w:t>142</w:t>
        </w:r>
        <w:r w:rsidR="007E2D34">
          <w:rPr>
            <w:noProof/>
            <w:webHidden/>
          </w:rPr>
          <w:fldChar w:fldCharType="end"/>
        </w:r>
      </w:hyperlink>
    </w:p>
    <w:p w14:paraId="779F54C7" w14:textId="77777777" w:rsidR="007E2D34" w:rsidRDefault="005A0650">
      <w:pPr>
        <w:pStyle w:val="Verzeichnis3"/>
        <w:rPr>
          <w:rFonts w:asciiTheme="minorHAnsi" w:eastAsiaTheme="minorEastAsia" w:hAnsiTheme="minorHAnsi" w:cstheme="minorBidi"/>
          <w:noProof/>
          <w:sz w:val="22"/>
          <w:szCs w:val="22"/>
          <w:lang w:eastAsia="en-US"/>
        </w:rPr>
      </w:pPr>
      <w:hyperlink w:anchor="_Toc27753675" w:history="1">
        <w:r w:rsidR="007E2D34" w:rsidRPr="00E46FE7">
          <w:rPr>
            <w:rStyle w:val="Hyperlink"/>
            <w:noProof/>
          </w:rPr>
          <w:t>8.2.13</w:t>
        </w:r>
        <w:r w:rsidR="007E2D34">
          <w:rPr>
            <w:rFonts w:asciiTheme="minorHAnsi" w:eastAsiaTheme="minorEastAsia" w:hAnsiTheme="minorHAnsi" w:cstheme="minorBidi"/>
            <w:noProof/>
            <w:sz w:val="22"/>
            <w:szCs w:val="22"/>
            <w:lang w:eastAsia="en-US"/>
          </w:rPr>
          <w:tab/>
        </w:r>
        <w:r w:rsidR="007E2D34" w:rsidRPr="00E46FE7">
          <w:rPr>
            <w:rStyle w:val="Hyperlink"/>
            <w:noProof/>
          </w:rPr>
          <w:t>Flared Joint</w:t>
        </w:r>
        <w:r w:rsidR="007E2D34">
          <w:rPr>
            <w:noProof/>
            <w:webHidden/>
          </w:rPr>
          <w:tab/>
        </w:r>
        <w:r w:rsidR="007E2D34">
          <w:rPr>
            <w:noProof/>
            <w:webHidden/>
          </w:rPr>
          <w:fldChar w:fldCharType="begin"/>
        </w:r>
        <w:r w:rsidR="007E2D34">
          <w:rPr>
            <w:noProof/>
            <w:webHidden/>
          </w:rPr>
          <w:instrText xml:space="preserve"> PAGEREF _Toc27753675 \h </w:instrText>
        </w:r>
        <w:r w:rsidR="007E2D34">
          <w:rPr>
            <w:noProof/>
            <w:webHidden/>
          </w:rPr>
        </w:r>
        <w:r w:rsidR="007E2D34">
          <w:rPr>
            <w:noProof/>
            <w:webHidden/>
          </w:rPr>
          <w:fldChar w:fldCharType="separate"/>
        </w:r>
        <w:r w:rsidR="007E2D34">
          <w:rPr>
            <w:noProof/>
            <w:webHidden/>
          </w:rPr>
          <w:t>142</w:t>
        </w:r>
        <w:r w:rsidR="007E2D34">
          <w:rPr>
            <w:noProof/>
            <w:webHidden/>
          </w:rPr>
          <w:fldChar w:fldCharType="end"/>
        </w:r>
      </w:hyperlink>
    </w:p>
    <w:p w14:paraId="368458E5" w14:textId="77777777" w:rsidR="007E2D34" w:rsidRDefault="005A0650">
      <w:pPr>
        <w:pStyle w:val="Verzeichnis4"/>
        <w:tabs>
          <w:tab w:val="left" w:pos="1320"/>
          <w:tab w:val="right" w:leader="dot" w:pos="9060"/>
        </w:tabs>
        <w:rPr>
          <w:rFonts w:asciiTheme="minorHAnsi" w:eastAsiaTheme="minorEastAsia" w:hAnsiTheme="minorHAnsi" w:cstheme="minorBidi"/>
          <w:noProof/>
          <w:sz w:val="22"/>
          <w:szCs w:val="22"/>
          <w:lang w:eastAsia="en-US"/>
        </w:rPr>
      </w:pPr>
      <w:hyperlink w:anchor="_Toc27753676" w:history="1">
        <w:r w:rsidR="007E2D34" w:rsidRPr="00E46FE7">
          <w:rPr>
            <w:rStyle w:val="Hyperlink"/>
            <w:noProof/>
          </w:rPr>
          <w:t>8.2.13.1</w:t>
        </w:r>
        <w:r w:rsidR="007E2D34">
          <w:rPr>
            <w:rFonts w:asciiTheme="minorHAnsi" w:eastAsiaTheme="minorEastAsia" w:hAnsiTheme="minorHAnsi" w:cstheme="minorBidi"/>
            <w:noProof/>
            <w:sz w:val="22"/>
            <w:szCs w:val="22"/>
            <w:lang w:eastAsia="en-US"/>
          </w:rPr>
          <w:tab/>
        </w:r>
        <w:r w:rsidR="007E2D34" w:rsidRPr="00E46FE7">
          <w:rPr>
            <w:rStyle w:val="Hyperlink"/>
            <w:noProof/>
          </w:rPr>
          <w:t>Attributes</w:t>
        </w:r>
        <w:r w:rsidR="007E2D34">
          <w:rPr>
            <w:noProof/>
            <w:webHidden/>
          </w:rPr>
          <w:tab/>
        </w:r>
        <w:r w:rsidR="007E2D34">
          <w:rPr>
            <w:noProof/>
            <w:webHidden/>
          </w:rPr>
          <w:fldChar w:fldCharType="begin"/>
        </w:r>
        <w:r w:rsidR="007E2D34">
          <w:rPr>
            <w:noProof/>
            <w:webHidden/>
          </w:rPr>
          <w:instrText xml:space="preserve"> PAGEREF _Toc27753676 \h </w:instrText>
        </w:r>
        <w:r w:rsidR="007E2D34">
          <w:rPr>
            <w:noProof/>
            <w:webHidden/>
          </w:rPr>
        </w:r>
        <w:r w:rsidR="007E2D34">
          <w:rPr>
            <w:noProof/>
            <w:webHidden/>
          </w:rPr>
          <w:fldChar w:fldCharType="separate"/>
        </w:r>
        <w:r w:rsidR="007E2D34">
          <w:rPr>
            <w:noProof/>
            <w:webHidden/>
          </w:rPr>
          <w:t>143</w:t>
        </w:r>
        <w:r w:rsidR="007E2D34">
          <w:rPr>
            <w:noProof/>
            <w:webHidden/>
          </w:rPr>
          <w:fldChar w:fldCharType="end"/>
        </w:r>
      </w:hyperlink>
    </w:p>
    <w:p w14:paraId="0E5313C0" w14:textId="77777777" w:rsidR="007E2D34" w:rsidRDefault="005A0650">
      <w:pPr>
        <w:pStyle w:val="Verzeichnis4"/>
        <w:tabs>
          <w:tab w:val="left" w:pos="1320"/>
          <w:tab w:val="right" w:leader="dot" w:pos="9060"/>
        </w:tabs>
        <w:rPr>
          <w:rFonts w:asciiTheme="minorHAnsi" w:eastAsiaTheme="minorEastAsia" w:hAnsiTheme="minorHAnsi" w:cstheme="minorBidi"/>
          <w:noProof/>
          <w:sz w:val="22"/>
          <w:szCs w:val="22"/>
          <w:lang w:eastAsia="en-US"/>
        </w:rPr>
      </w:pPr>
      <w:hyperlink w:anchor="_Toc27753677" w:history="1">
        <w:r w:rsidR="007E2D34" w:rsidRPr="00E46FE7">
          <w:rPr>
            <w:rStyle w:val="Hyperlink"/>
            <w:noProof/>
          </w:rPr>
          <w:t>8.2.13.2</w:t>
        </w:r>
        <w:r w:rsidR="007E2D34">
          <w:rPr>
            <w:rFonts w:asciiTheme="minorHAnsi" w:eastAsiaTheme="minorEastAsia" w:hAnsiTheme="minorHAnsi" w:cstheme="minorBidi"/>
            <w:noProof/>
            <w:sz w:val="22"/>
            <w:szCs w:val="22"/>
            <w:lang w:eastAsia="en-US"/>
          </w:rPr>
          <w:tab/>
        </w:r>
        <w:r w:rsidR="007E2D34" w:rsidRPr="00E46FE7">
          <w:rPr>
            <w:rStyle w:val="Hyperlink"/>
            <w:noProof/>
          </w:rPr>
          <w:t>Element "weld_position"</w:t>
        </w:r>
        <w:r w:rsidR="007E2D34">
          <w:rPr>
            <w:noProof/>
            <w:webHidden/>
          </w:rPr>
          <w:tab/>
        </w:r>
        <w:r w:rsidR="007E2D34">
          <w:rPr>
            <w:noProof/>
            <w:webHidden/>
          </w:rPr>
          <w:fldChar w:fldCharType="begin"/>
        </w:r>
        <w:r w:rsidR="007E2D34">
          <w:rPr>
            <w:noProof/>
            <w:webHidden/>
          </w:rPr>
          <w:instrText xml:space="preserve"> PAGEREF _Toc27753677 \h </w:instrText>
        </w:r>
        <w:r w:rsidR="007E2D34">
          <w:rPr>
            <w:noProof/>
            <w:webHidden/>
          </w:rPr>
        </w:r>
        <w:r w:rsidR="007E2D34">
          <w:rPr>
            <w:noProof/>
            <w:webHidden/>
          </w:rPr>
          <w:fldChar w:fldCharType="separate"/>
        </w:r>
        <w:r w:rsidR="007E2D34">
          <w:rPr>
            <w:noProof/>
            <w:webHidden/>
          </w:rPr>
          <w:t>143</w:t>
        </w:r>
        <w:r w:rsidR="007E2D34">
          <w:rPr>
            <w:noProof/>
            <w:webHidden/>
          </w:rPr>
          <w:fldChar w:fldCharType="end"/>
        </w:r>
      </w:hyperlink>
    </w:p>
    <w:p w14:paraId="242955F6" w14:textId="77777777" w:rsidR="007E2D34" w:rsidRDefault="005A0650">
      <w:pPr>
        <w:pStyle w:val="Verzeichnis4"/>
        <w:tabs>
          <w:tab w:val="left" w:pos="1320"/>
          <w:tab w:val="right" w:leader="dot" w:pos="9060"/>
        </w:tabs>
        <w:rPr>
          <w:rFonts w:asciiTheme="minorHAnsi" w:eastAsiaTheme="minorEastAsia" w:hAnsiTheme="minorHAnsi" w:cstheme="minorBidi"/>
          <w:noProof/>
          <w:sz w:val="22"/>
          <w:szCs w:val="22"/>
          <w:lang w:eastAsia="en-US"/>
        </w:rPr>
      </w:pPr>
      <w:hyperlink w:anchor="_Toc27753678" w:history="1">
        <w:r w:rsidR="007E2D34" w:rsidRPr="00E46FE7">
          <w:rPr>
            <w:rStyle w:val="Hyperlink"/>
            <w:noProof/>
          </w:rPr>
          <w:t>8.2.13.3</w:t>
        </w:r>
        <w:r w:rsidR="007E2D34">
          <w:rPr>
            <w:rFonts w:asciiTheme="minorHAnsi" w:eastAsiaTheme="minorEastAsia" w:hAnsiTheme="minorHAnsi" w:cstheme="minorBidi"/>
            <w:noProof/>
            <w:sz w:val="22"/>
            <w:szCs w:val="22"/>
            <w:lang w:eastAsia="en-US"/>
          </w:rPr>
          <w:tab/>
        </w:r>
        <w:r w:rsidR="007E2D34" w:rsidRPr="00E46FE7">
          <w:rPr>
            <w:rStyle w:val="Hyperlink"/>
            <w:noProof/>
          </w:rPr>
          <w:t>Element "sheet_parameter"</w:t>
        </w:r>
        <w:r w:rsidR="007E2D34">
          <w:rPr>
            <w:noProof/>
            <w:webHidden/>
          </w:rPr>
          <w:tab/>
        </w:r>
        <w:r w:rsidR="007E2D34">
          <w:rPr>
            <w:noProof/>
            <w:webHidden/>
          </w:rPr>
          <w:fldChar w:fldCharType="begin"/>
        </w:r>
        <w:r w:rsidR="007E2D34">
          <w:rPr>
            <w:noProof/>
            <w:webHidden/>
          </w:rPr>
          <w:instrText xml:space="preserve"> PAGEREF _Toc27753678 \h </w:instrText>
        </w:r>
        <w:r w:rsidR="007E2D34">
          <w:rPr>
            <w:noProof/>
            <w:webHidden/>
          </w:rPr>
        </w:r>
        <w:r w:rsidR="007E2D34">
          <w:rPr>
            <w:noProof/>
            <w:webHidden/>
          </w:rPr>
          <w:fldChar w:fldCharType="separate"/>
        </w:r>
        <w:r w:rsidR="007E2D34">
          <w:rPr>
            <w:noProof/>
            <w:webHidden/>
          </w:rPr>
          <w:t>144</w:t>
        </w:r>
        <w:r w:rsidR="007E2D34">
          <w:rPr>
            <w:noProof/>
            <w:webHidden/>
          </w:rPr>
          <w:fldChar w:fldCharType="end"/>
        </w:r>
      </w:hyperlink>
    </w:p>
    <w:p w14:paraId="60D39475" w14:textId="77777777" w:rsidR="007E2D34" w:rsidRDefault="005A0650">
      <w:pPr>
        <w:pStyle w:val="Verzeichnis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7753679" w:history="1">
        <w:r w:rsidR="007E2D34" w:rsidRPr="00E46FE7">
          <w:rPr>
            <w:rStyle w:val="Hyperlink"/>
            <w:noProof/>
          </w:rPr>
          <w:t>8.3</w:t>
        </w:r>
        <w:r w:rsidR="007E2D34">
          <w:rPr>
            <w:rFonts w:asciiTheme="minorHAnsi" w:eastAsiaTheme="minorEastAsia" w:hAnsiTheme="minorHAnsi" w:cstheme="minorBidi"/>
            <w:b w:val="0"/>
            <w:bCs w:val="0"/>
            <w:noProof/>
            <w:sz w:val="22"/>
            <w:szCs w:val="22"/>
            <w:lang w:eastAsia="en-US"/>
          </w:rPr>
          <w:tab/>
        </w:r>
        <w:r w:rsidR="007E2D34" w:rsidRPr="00E46FE7">
          <w:rPr>
            <w:rStyle w:val="Hyperlink"/>
            <w:noProof/>
          </w:rPr>
          <w:t>Adhesive Lines</w:t>
        </w:r>
        <w:r w:rsidR="007E2D34">
          <w:rPr>
            <w:noProof/>
            <w:webHidden/>
          </w:rPr>
          <w:tab/>
        </w:r>
        <w:r w:rsidR="007E2D34">
          <w:rPr>
            <w:noProof/>
            <w:webHidden/>
          </w:rPr>
          <w:fldChar w:fldCharType="begin"/>
        </w:r>
        <w:r w:rsidR="007E2D34">
          <w:rPr>
            <w:noProof/>
            <w:webHidden/>
          </w:rPr>
          <w:instrText xml:space="preserve"> PAGEREF _Toc27753679 \h </w:instrText>
        </w:r>
        <w:r w:rsidR="007E2D34">
          <w:rPr>
            <w:noProof/>
            <w:webHidden/>
          </w:rPr>
        </w:r>
        <w:r w:rsidR="007E2D34">
          <w:rPr>
            <w:noProof/>
            <w:webHidden/>
          </w:rPr>
          <w:fldChar w:fldCharType="separate"/>
        </w:r>
        <w:r w:rsidR="007E2D34">
          <w:rPr>
            <w:noProof/>
            <w:webHidden/>
          </w:rPr>
          <w:t>144</w:t>
        </w:r>
        <w:r w:rsidR="007E2D34">
          <w:rPr>
            <w:noProof/>
            <w:webHidden/>
          </w:rPr>
          <w:fldChar w:fldCharType="end"/>
        </w:r>
      </w:hyperlink>
    </w:p>
    <w:p w14:paraId="2FF34165" w14:textId="77777777" w:rsidR="007E2D34" w:rsidRDefault="005A0650">
      <w:pPr>
        <w:pStyle w:val="Verzeichnis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7753680" w:history="1">
        <w:r w:rsidR="007E2D34" w:rsidRPr="00E46FE7">
          <w:rPr>
            <w:rStyle w:val="Hyperlink"/>
            <w:noProof/>
          </w:rPr>
          <w:t>8.4</w:t>
        </w:r>
        <w:r w:rsidR="007E2D34">
          <w:rPr>
            <w:rFonts w:asciiTheme="minorHAnsi" w:eastAsiaTheme="minorEastAsia" w:hAnsiTheme="minorHAnsi" w:cstheme="minorBidi"/>
            <w:b w:val="0"/>
            <w:bCs w:val="0"/>
            <w:noProof/>
            <w:sz w:val="22"/>
            <w:szCs w:val="22"/>
            <w:lang w:eastAsia="en-US"/>
          </w:rPr>
          <w:tab/>
        </w:r>
        <w:r w:rsidR="007E2D34" w:rsidRPr="00E46FE7">
          <w:rPr>
            <w:rStyle w:val="Hyperlink"/>
            <w:noProof/>
          </w:rPr>
          <w:t>Hemming Flanges</w:t>
        </w:r>
        <w:r w:rsidR="007E2D34">
          <w:rPr>
            <w:noProof/>
            <w:webHidden/>
          </w:rPr>
          <w:tab/>
        </w:r>
        <w:r w:rsidR="007E2D34">
          <w:rPr>
            <w:noProof/>
            <w:webHidden/>
          </w:rPr>
          <w:fldChar w:fldCharType="begin"/>
        </w:r>
        <w:r w:rsidR="007E2D34">
          <w:rPr>
            <w:noProof/>
            <w:webHidden/>
          </w:rPr>
          <w:instrText xml:space="preserve"> PAGEREF _Toc27753680 \h </w:instrText>
        </w:r>
        <w:r w:rsidR="007E2D34">
          <w:rPr>
            <w:noProof/>
            <w:webHidden/>
          </w:rPr>
        </w:r>
        <w:r w:rsidR="007E2D34">
          <w:rPr>
            <w:noProof/>
            <w:webHidden/>
          </w:rPr>
          <w:fldChar w:fldCharType="separate"/>
        </w:r>
        <w:r w:rsidR="007E2D34">
          <w:rPr>
            <w:noProof/>
            <w:webHidden/>
          </w:rPr>
          <w:t>146</w:t>
        </w:r>
        <w:r w:rsidR="007E2D34">
          <w:rPr>
            <w:noProof/>
            <w:webHidden/>
          </w:rPr>
          <w:fldChar w:fldCharType="end"/>
        </w:r>
      </w:hyperlink>
    </w:p>
    <w:p w14:paraId="222080F5" w14:textId="77777777" w:rsidR="007E2D34" w:rsidRDefault="005A0650">
      <w:pPr>
        <w:pStyle w:val="Verzeichnis3"/>
        <w:rPr>
          <w:rFonts w:asciiTheme="minorHAnsi" w:eastAsiaTheme="minorEastAsia" w:hAnsiTheme="minorHAnsi" w:cstheme="minorBidi"/>
          <w:noProof/>
          <w:sz w:val="22"/>
          <w:szCs w:val="22"/>
          <w:lang w:eastAsia="en-US"/>
        </w:rPr>
      </w:pPr>
      <w:hyperlink w:anchor="_Toc27753681" w:history="1">
        <w:r w:rsidR="007E2D34" w:rsidRPr="00E46FE7">
          <w:rPr>
            <w:rStyle w:val="Hyperlink"/>
            <w:noProof/>
          </w:rPr>
          <w:t>8.4.1</w:t>
        </w:r>
        <w:r w:rsidR="007E2D34">
          <w:rPr>
            <w:rFonts w:asciiTheme="minorHAnsi" w:eastAsiaTheme="minorEastAsia" w:hAnsiTheme="minorHAnsi" w:cstheme="minorBidi"/>
            <w:noProof/>
            <w:sz w:val="22"/>
            <w:szCs w:val="22"/>
            <w:lang w:eastAsia="en-US"/>
          </w:rPr>
          <w:tab/>
        </w:r>
        <w:r w:rsidR="007E2D34" w:rsidRPr="00E46FE7">
          <w:rPr>
            <w:rStyle w:val="Hyperlink"/>
            <w:noProof/>
          </w:rPr>
          <w:t>Introduction</w:t>
        </w:r>
        <w:r w:rsidR="007E2D34">
          <w:rPr>
            <w:noProof/>
            <w:webHidden/>
          </w:rPr>
          <w:tab/>
        </w:r>
        <w:r w:rsidR="007E2D34">
          <w:rPr>
            <w:noProof/>
            <w:webHidden/>
          </w:rPr>
          <w:fldChar w:fldCharType="begin"/>
        </w:r>
        <w:r w:rsidR="007E2D34">
          <w:rPr>
            <w:noProof/>
            <w:webHidden/>
          </w:rPr>
          <w:instrText xml:space="preserve"> PAGEREF _Toc27753681 \h </w:instrText>
        </w:r>
        <w:r w:rsidR="007E2D34">
          <w:rPr>
            <w:noProof/>
            <w:webHidden/>
          </w:rPr>
        </w:r>
        <w:r w:rsidR="007E2D34">
          <w:rPr>
            <w:noProof/>
            <w:webHidden/>
          </w:rPr>
          <w:fldChar w:fldCharType="separate"/>
        </w:r>
        <w:r w:rsidR="007E2D34">
          <w:rPr>
            <w:noProof/>
            <w:webHidden/>
          </w:rPr>
          <w:t>146</w:t>
        </w:r>
        <w:r w:rsidR="007E2D34">
          <w:rPr>
            <w:noProof/>
            <w:webHidden/>
          </w:rPr>
          <w:fldChar w:fldCharType="end"/>
        </w:r>
      </w:hyperlink>
    </w:p>
    <w:p w14:paraId="53FFF27F" w14:textId="77777777" w:rsidR="007E2D34" w:rsidRDefault="005A0650">
      <w:pPr>
        <w:pStyle w:val="Verzeichnis3"/>
        <w:rPr>
          <w:rFonts w:asciiTheme="minorHAnsi" w:eastAsiaTheme="minorEastAsia" w:hAnsiTheme="minorHAnsi" w:cstheme="minorBidi"/>
          <w:noProof/>
          <w:sz w:val="22"/>
          <w:szCs w:val="22"/>
          <w:lang w:eastAsia="en-US"/>
        </w:rPr>
      </w:pPr>
      <w:hyperlink w:anchor="_Toc27753682" w:history="1">
        <w:r w:rsidR="007E2D34" w:rsidRPr="00E46FE7">
          <w:rPr>
            <w:rStyle w:val="Hyperlink"/>
            <w:noProof/>
          </w:rPr>
          <w:t>8.4.2</w:t>
        </w:r>
        <w:r w:rsidR="007E2D34">
          <w:rPr>
            <w:rFonts w:asciiTheme="minorHAnsi" w:eastAsiaTheme="minorEastAsia" w:hAnsiTheme="minorHAnsi" w:cstheme="minorBidi"/>
            <w:noProof/>
            <w:sz w:val="22"/>
            <w:szCs w:val="22"/>
            <w:lang w:eastAsia="en-US"/>
          </w:rPr>
          <w:tab/>
        </w:r>
        <w:r w:rsidR="007E2D34" w:rsidRPr="00E46FE7">
          <w:rPr>
            <w:rStyle w:val="Hyperlink"/>
            <w:noProof/>
          </w:rPr>
          <w:t xml:space="preserve">Definition of element </w:t>
        </w:r>
        <w:r w:rsidR="007E2D34" w:rsidRPr="00E46FE7">
          <w:rPr>
            <w:rStyle w:val="Hyperlink"/>
            <w:rFonts w:ascii="Courier New" w:hAnsi="Courier New" w:cs="Courier New"/>
            <w:noProof/>
          </w:rPr>
          <w:t>&lt;hemming/&gt;</w:t>
        </w:r>
        <w:r w:rsidR="007E2D34">
          <w:rPr>
            <w:noProof/>
            <w:webHidden/>
          </w:rPr>
          <w:tab/>
        </w:r>
        <w:r w:rsidR="007E2D34">
          <w:rPr>
            <w:noProof/>
            <w:webHidden/>
          </w:rPr>
          <w:fldChar w:fldCharType="begin"/>
        </w:r>
        <w:r w:rsidR="007E2D34">
          <w:rPr>
            <w:noProof/>
            <w:webHidden/>
          </w:rPr>
          <w:instrText xml:space="preserve"> PAGEREF _Toc27753682 \h </w:instrText>
        </w:r>
        <w:r w:rsidR="007E2D34">
          <w:rPr>
            <w:noProof/>
            <w:webHidden/>
          </w:rPr>
        </w:r>
        <w:r w:rsidR="007E2D34">
          <w:rPr>
            <w:noProof/>
            <w:webHidden/>
          </w:rPr>
          <w:fldChar w:fldCharType="separate"/>
        </w:r>
        <w:r w:rsidR="007E2D34">
          <w:rPr>
            <w:noProof/>
            <w:webHidden/>
          </w:rPr>
          <w:t>148</w:t>
        </w:r>
        <w:r w:rsidR="007E2D34">
          <w:rPr>
            <w:noProof/>
            <w:webHidden/>
          </w:rPr>
          <w:fldChar w:fldCharType="end"/>
        </w:r>
      </w:hyperlink>
    </w:p>
    <w:p w14:paraId="1D06D485" w14:textId="77777777" w:rsidR="007E2D34" w:rsidRDefault="005A0650">
      <w:pPr>
        <w:pStyle w:val="Verzeichnis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7753683" w:history="1">
        <w:r w:rsidR="007E2D34" w:rsidRPr="00E46FE7">
          <w:rPr>
            <w:rStyle w:val="Hyperlink"/>
            <w:noProof/>
          </w:rPr>
          <w:t>8.5</w:t>
        </w:r>
        <w:r w:rsidR="007E2D34">
          <w:rPr>
            <w:rFonts w:asciiTheme="minorHAnsi" w:eastAsiaTheme="minorEastAsia" w:hAnsiTheme="minorHAnsi" w:cstheme="minorBidi"/>
            <w:b w:val="0"/>
            <w:bCs w:val="0"/>
            <w:noProof/>
            <w:sz w:val="22"/>
            <w:szCs w:val="22"/>
            <w:lang w:eastAsia="en-US"/>
          </w:rPr>
          <w:tab/>
        </w:r>
        <w:r w:rsidR="007E2D34" w:rsidRPr="00E46FE7">
          <w:rPr>
            <w:rStyle w:val="Hyperlink"/>
            <w:noProof/>
          </w:rPr>
          <w:t>Sequence Connections</w:t>
        </w:r>
        <w:r w:rsidR="007E2D34">
          <w:rPr>
            <w:noProof/>
            <w:webHidden/>
          </w:rPr>
          <w:tab/>
        </w:r>
        <w:r w:rsidR="007E2D34">
          <w:rPr>
            <w:noProof/>
            <w:webHidden/>
          </w:rPr>
          <w:fldChar w:fldCharType="begin"/>
        </w:r>
        <w:r w:rsidR="007E2D34">
          <w:rPr>
            <w:noProof/>
            <w:webHidden/>
          </w:rPr>
          <w:instrText xml:space="preserve"> PAGEREF _Toc27753683 \h </w:instrText>
        </w:r>
        <w:r w:rsidR="007E2D34">
          <w:rPr>
            <w:noProof/>
            <w:webHidden/>
          </w:rPr>
        </w:r>
        <w:r w:rsidR="007E2D34">
          <w:rPr>
            <w:noProof/>
            <w:webHidden/>
          </w:rPr>
          <w:fldChar w:fldCharType="separate"/>
        </w:r>
        <w:r w:rsidR="007E2D34">
          <w:rPr>
            <w:noProof/>
            <w:webHidden/>
          </w:rPr>
          <w:t>150</w:t>
        </w:r>
        <w:r w:rsidR="007E2D34">
          <w:rPr>
            <w:noProof/>
            <w:webHidden/>
          </w:rPr>
          <w:fldChar w:fldCharType="end"/>
        </w:r>
      </w:hyperlink>
    </w:p>
    <w:p w14:paraId="2A13B8C0" w14:textId="77777777" w:rsidR="007E2D34" w:rsidRDefault="005A0650">
      <w:pPr>
        <w:pStyle w:val="Verzeichnis1"/>
        <w:tabs>
          <w:tab w:val="left" w:pos="440"/>
          <w:tab w:val="right" w:leader="dot" w:pos="9060"/>
        </w:tabs>
        <w:rPr>
          <w:rFonts w:asciiTheme="minorHAnsi" w:eastAsiaTheme="minorEastAsia" w:hAnsiTheme="minorHAnsi" w:cstheme="minorBidi"/>
          <w:b w:val="0"/>
          <w:bCs w:val="0"/>
          <w:caps w:val="0"/>
          <w:noProof/>
          <w:sz w:val="22"/>
          <w:szCs w:val="22"/>
          <w:lang w:eastAsia="en-US"/>
        </w:rPr>
      </w:pPr>
      <w:hyperlink w:anchor="_Toc27753684" w:history="1">
        <w:r w:rsidR="007E2D34" w:rsidRPr="00E46FE7">
          <w:rPr>
            <w:rStyle w:val="Hyperlink"/>
            <w:noProof/>
            <w14:scene3d>
              <w14:camera w14:prst="orthographicFront"/>
              <w14:lightRig w14:rig="threePt" w14:dir="t">
                <w14:rot w14:lat="0" w14:lon="0" w14:rev="0"/>
              </w14:lightRig>
            </w14:scene3d>
          </w:rPr>
          <w:t>9</w:t>
        </w:r>
        <w:r w:rsidR="007E2D34">
          <w:rPr>
            <w:rFonts w:asciiTheme="minorHAnsi" w:eastAsiaTheme="minorEastAsia" w:hAnsiTheme="minorHAnsi" w:cstheme="minorBidi"/>
            <w:b w:val="0"/>
            <w:bCs w:val="0"/>
            <w:caps w:val="0"/>
            <w:noProof/>
            <w:sz w:val="22"/>
            <w:szCs w:val="22"/>
            <w:lang w:eastAsia="en-US"/>
          </w:rPr>
          <w:tab/>
        </w:r>
        <w:r w:rsidR="007E2D34" w:rsidRPr="00E46FE7">
          <w:rPr>
            <w:rStyle w:val="Hyperlink"/>
            <w:noProof/>
          </w:rPr>
          <w:t>2D connections</w:t>
        </w:r>
        <w:r w:rsidR="007E2D34">
          <w:rPr>
            <w:noProof/>
            <w:webHidden/>
          </w:rPr>
          <w:tab/>
        </w:r>
        <w:r w:rsidR="007E2D34">
          <w:rPr>
            <w:noProof/>
            <w:webHidden/>
          </w:rPr>
          <w:fldChar w:fldCharType="begin"/>
        </w:r>
        <w:r w:rsidR="007E2D34">
          <w:rPr>
            <w:noProof/>
            <w:webHidden/>
          </w:rPr>
          <w:instrText xml:space="preserve"> PAGEREF _Toc27753684 \h </w:instrText>
        </w:r>
        <w:r w:rsidR="007E2D34">
          <w:rPr>
            <w:noProof/>
            <w:webHidden/>
          </w:rPr>
        </w:r>
        <w:r w:rsidR="007E2D34">
          <w:rPr>
            <w:noProof/>
            <w:webHidden/>
          </w:rPr>
          <w:fldChar w:fldCharType="separate"/>
        </w:r>
        <w:r w:rsidR="007E2D34">
          <w:rPr>
            <w:noProof/>
            <w:webHidden/>
          </w:rPr>
          <w:t>153</w:t>
        </w:r>
        <w:r w:rsidR="007E2D34">
          <w:rPr>
            <w:noProof/>
            <w:webHidden/>
          </w:rPr>
          <w:fldChar w:fldCharType="end"/>
        </w:r>
      </w:hyperlink>
    </w:p>
    <w:p w14:paraId="51A36DB3" w14:textId="77777777" w:rsidR="007E2D34" w:rsidRDefault="005A0650">
      <w:pPr>
        <w:pStyle w:val="Verzeichnis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7753685" w:history="1">
        <w:r w:rsidR="007E2D34" w:rsidRPr="00E46FE7">
          <w:rPr>
            <w:rStyle w:val="Hyperlink"/>
            <w:noProof/>
          </w:rPr>
          <w:t>9.1</w:t>
        </w:r>
        <w:r w:rsidR="007E2D34">
          <w:rPr>
            <w:rFonts w:asciiTheme="minorHAnsi" w:eastAsiaTheme="minorEastAsia" w:hAnsiTheme="minorHAnsi" w:cstheme="minorBidi"/>
            <w:b w:val="0"/>
            <w:bCs w:val="0"/>
            <w:noProof/>
            <w:sz w:val="22"/>
            <w:szCs w:val="22"/>
            <w:lang w:eastAsia="en-US"/>
          </w:rPr>
          <w:tab/>
        </w:r>
        <w:r w:rsidR="007E2D34" w:rsidRPr="00E46FE7">
          <w:rPr>
            <w:rStyle w:val="Hyperlink"/>
            <w:noProof/>
          </w:rPr>
          <w:t>Generic Definitions</w:t>
        </w:r>
        <w:r w:rsidR="007E2D34">
          <w:rPr>
            <w:noProof/>
            <w:webHidden/>
          </w:rPr>
          <w:tab/>
        </w:r>
        <w:r w:rsidR="007E2D34">
          <w:rPr>
            <w:noProof/>
            <w:webHidden/>
          </w:rPr>
          <w:fldChar w:fldCharType="begin"/>
        </w:r>
        <w:r w:rsidR="007E2D34">
          <w:rPr>
            <w:noProof/>
            <w:webHidden/>
          </w:rPr>
          <w:instrText xml:space="preserve"> PAGEREF _Toc27753685 \h </w:instrText>
        </w:r>
        <w:r w:rsidR="007E2D34">
          <w:rPr>
            <w:noProof/>
            <w:webHidden/>
          </w:rPr>
        </w:r>
        <w:r w:rsidR="007E2D34">
          <w:rPr>
            <w:noProof/>
            <w:webHidden/>
          </w:rPr>
          <w:fldChar w:fldCharType="separate"/>
        </w:r>
        <w:r w:rsidR="007E2D34">
          <w:rPr>
            <w:noProof/>
            <w:webHidden/>
          </w:rPr>
          <w:t>153</w:t>
        </w:r>
        <w:r w:rsidR="007E2D34">
          <w:rPr>
            <w:noProof/>
            <w:webHidden/>
          </w:rPr>
          <w:fldChar w:fldCharType="end"/>
        </w:r>
      </w:hyperlink>
    </w:p>
    <w:p w14:paraId="05B43E9A" w14:textId="77777777" w:rsidR="007E2D34" w:rsidRDefault="005A0650">
      <w:pPr>
        <w:pStyle w:val="Verzeichnis3"/>
        <w:rPr>
          <w:rFonts w:asciiTheme="minorHAnsi" w:eastAsiaTheme="minorEastAsia" w:hAnsiTheme="minorHAnsi" w:cstheme="minorBidi"/>
          <w:noProof/>
          <w:sz w:val="22"/>
          <w:szCs w:val="22"/>
          <w:lang w:eastAsia="en-US"/>
        </w:rPr>
      </w:pPr>
      <w:hyperlink w:anchor="_Toc27753686" w:history="1">
        <w:r w:rsidR="007E2D34" w:rsidRPr="00E46FE7">
          <w:rPr>
            <w:rStyle w:val="Hyperlink"/>
            <w:noProof/>
          </w:rPr>
          <w:t>9.1.1</w:t>
        </w:r>
        <w:r w:rsidR="007E2D34">
          <w:rPr>
            <w:rFonts w:asciiTheme="minorHAnsi" w:eastAsiaTheme="minorEastAsia" w:hAnsiTheme="minorHAnsi" w:cstheme="minorBidi"/>
            <w:noProof/>
            <w:sz w:val="22"/>
            <w:szCs w:val="22"/>
            <w:lang w:eastAsia="en-US"/>
          </w:rPr>
          <w:tab/>
        </w:r>
        <w:r w:rsidR="007E2D34" w:rsidRPr="00E46FE7">
          <w:rPr>
            <w:rStyle w:val="Hyperlink"/>
            <w:noProof/>
          </w:rPr>
          <w:t>Identification</w:t>
        </w:r>
        <w:r w:rsidR="007E2D34">
          <w:rPr>
            <w:noProof/>
            <w:webHidden/>
          </w:rPr>
          <w:tab/>
        </w:r>
        <w:r w:rsidR="007E2D34">
          <w:rPr>
            <w:noProof/>
            <w:webHidden/>
          </w:rPr>
          <w:fldChar w:fldCharType="begin"/>
        </w:r>
        <w:r w:rsidR="007E2D34">
          <w:rPr>
            <w:noProof/>
            <w:webHidden/>
          </w:rPr>
          <w:instrText xml:space="preserve"> PAGEREF _Toc27753686 \h </w:instrText>
        </w:r>
        <w:r w:rsidR="007E2D34">
          <w:rPr>
            <w:noProof/>
            <w:webHidden/>
          </w:rPr>
        </w:r>
        <w:r w:rsidR="007E2D34">
          <w:rPr>
            <w:noProof/>
            <w:webHidden/>
          </w:rPr>
          <w:fldChar w:fldCharType="separate"/>
        </w:r>
        <w:r w:rsidR="007E2D34">
          <w:rPr>
            <w:noProof/>
            <w:webHidden/>
          </w:rPr>
          <w:t>153</w:t>
        </w:r>
        <w:r w:rsidR="007E2D34">
          <w:rPr>
            <w:noProof/>
            <w:webHidden/>
          </w:rPr>
          <w:fldChar w:fldCharType="end"/>
        </w:r>
      </w:hyperlink>
    </w:p>
    <w:p w14:paraId="6ED253DD" w14:textId="77777777" w:rsidR="007E2D34" w:rsidRDefault="005A0650">
      <w:pPr>
        <w:pStyle w:val="Verzeichnis3"/>
        <w:rPr>
          <w:rFonts w:asciiTheme="minorHAnsi" w:eastAsiaTheme="minorEastAsia" w:hAnsiTheme="minorHAnsi" w:cstheme="minorBidi"/>
          <w:noProof/>
          <w:sz w:val="22"/>
          <w:szCs w:val="22"/>
          <w:lang w:eastAsia="en-US"/>
        </w:rPr>
      </w:pPr>
      <w:hyperlink w:anchor="_Toc27753687" w:history="1">
        <w:r w:rsidR="007E2D34" w:rsidRPr="00E46FE7">
          <w:rPr>
            <w:rStyle w:val="Hyperlink"/>
            <w:noProof/>
          </w:rPr>
          <w:t>9.1.2</w:t>
        </w:r>
        <w:r w:rsidR="007E2D34">
          <w:rPr>
            <w:rFonts w:asciiTheme="minorHAnsi" w:eastAsiaTheme="minorEastAsia" w:hAnsiTheme="minorHAnsi" w:cstheme="minorBidi"/>
            <w:noProof/>
            <w:sz w:val="22"/>
            <w:szCs w:val="22"/>
            <w:lang w:eastAsia="en-US"/>
          </w:rPr>
          <w:tab/>
        </w:r>
        <w:r w:rsidR="007E2D34" w:rsidRPr="00E46FE7">
          <w:rPr>
            <w:rStyle w:val="Hyperlink"/>
            <w:noProof/>
          </w:rPr>
          <w:t>Connection Face</w:t>
        </w:r>
        <w:r w:rsidR="007E2D34">
          <w:rPr>
            <w:noProof/>
            <w:webHidden/>
          </w:rPr>
          <w:tab/>
        </w:r>
        <w:r w:rsidR="007E2D34">
          <w:rPr>
            <w:noProof/>
            <w:webHidden/>
          </w:rPr>
          <w:fldChar w:fldCharType="begin"/>
        </w:r>
        <w:r w:rsidR="007E2D34">
          <w:rPr>
            <w:noProof/>
            <w:webHidden/>
          </w:rPr>
          <w:instrText xml:space="preserve"> PAGEREF _Toc27753687 \h </w:instrText>
        </w:r>
        <w:r w:rsidR="007E2D34">
          <w:rPr>
            <w:noProof/>
            <w:webHidden/>
          </w:rPr>
        </w:r>
        <w:r w:rsidR="007E2D34">
          <w:rPr>
            <w:noProof/>
            <w:webHidden/>
          </w:rPr>
          <w:fldChar w:fldCharType="separate"/>
        </w:r>
        <w:r w:rsidR="007E2D34">
          <w:rPr>
            <w:noProof/>
            <w:webHidden/>
          </w:rPr>
          <w:t>153</w:t>
        </w:r>
        <w:r w:rsidR="007E2D34">
          <w:rPr>
            <w:noProof/>
            <w:webHidden/>
          </w:rPr>
          <w:fldChar w:fldCharType="end"/>
        </w:r>
      </w:hyperlink>
    </w:p>
    <w:p w14:paraId="15E82EC9" w14:textId="77777777" w:rsidR="007E2D34" w:rsidRDefault="005A0650">
      <w:pPr>
        <w:pStyle w:val="Verzeichnis3"/>
        <w:rPr>
          <w:rFonts w:asciiTheme="minorHAnsi" w:eastAsiaTheme="minorEastAsia" w:hAnsiTheme="minorHAnsi" w:cstheme="minorBidi"/>
          <w:noProof/>
          <w:sz w:val="22"/>
          <w:szCs w:val="22"/>
          <w:lang w:eastAsia="en-US"/>
        </w:rPr>
      </w:pPr>
      <w:hyperlink w:anchor="_Toc27753688" w:history="1">
        <w:r w:rsidR="007E2D34" w:rsidRPr="00E46FE7">
          <w:rPr>
            <w:rStyle w:val="Hyperlink"/>
            <w:noProof/>
          </w:rPr>
          <w:t>9.1.3</w:t>
        </w:r>
        <w:r w:rsidR="007E2D34">
          <w:rPr>
            <w:rFonts w:asciiTheme="minorHAnsi" w:eastAsiaTheme="minorEastAsia" w:hAnsiTheme="minorHAnsi" w:cstheme="minorBidi"/>
            <w:noProof/>
            <w:sz w:val="22"/>
            <w:szCs w:val="22"/>
            <w:lang w:eastAsia="en-US"/>
          </w:rPr>
          <w:tab/>
        </w:r>
        <w:r w:rsidR="007E2D34" w:rsidRPr="00E46FE7">
          <w:rPr>
            <w:rStyle w:val="Hyperlink"/>
            <w:noProof/>
          </w:rPr>
          <w:t>Type Specification</w:t>
        </w:r>
        <w:r w:rsidR="007E2D34">
          <w:rPr>
            <w:noProof/>
            <w:webHidden/>
          </w:rPr>
          <w:tab/>
        </w:r>
        <w:r w:rsidR="007E2D34">
          <w:rPr>
            <w:noProof/>
            <w:webHidden/>
          </w:rPr>
          <w:fldChar w:fldCharType="begin"/>
        </w:r>
        <w:r w:rsidR="007E2D34">
          <w:rPr>
            <w:noProof/>
            <w:webHidden/>
          </w:rPr>
          <w:instrText xml:space="preserve"> PAGEREF _Toc27753688 \h </w:instrText>
        </w:r>
        <w:r w:rsidR="007E2D34">
          <w:rPr>
            <w:noProof/>
            <w:webHidden/>
          </w:rPr>
        </w:r>
        <w:r w:rsidR="007E2D34">
          <w:rPr>
            <w:noProof/>
            <w:webHidden/>
          </w:rPr>
          <w:fldChar w:fldCharType="separate"/>
        </w:r>
        <w:r w:rsidR="007E2D34">
          <w:rPr>
            <w:noProof/>
            <w:webHidden/>
          </w:rPr>
          <w:t>155</w:t>
        </w:r>
        <w:r w:rsidR="007E2D34">
          <w:rPr>
            <w:noProof/>
            <w:webHidden/>
          </w:rPr>
          <w:fldChar w:fldCharType="end"/>
        </w:r>
      </w:hyperlink>
    </w:p>
    <w:p w14:paraId="0757A546" w14:textId="77777777" w:rsidR="007E2D34" w:rsidRDefault="005A0650">
      <w:pPr>
        <w:pStyle w:val="Verzeichnis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7753689" w:history="1">
        <w:r w:rsidR="007E2D34" w:rsidRPr="00E46FE7">
          <w:rPr>
            <w:rStyle w:val="Hyperlink"/>
            <w:noProof/>
          </w:rPr>
          <w:t>9.2</w:t>
        </w:r>
        <w:r w:rsidR="007E2D34">
          <w:rPr>
            <w:rFonts w:asciiTheme="minorHAnsi" w:eastAsiaTheme="minorEastAsia" w:hAnsiTheme="minorHAnsi" w:cstheme="minorBidi"/>
            <w:b w:val="0"/>
            <w:bCs w:val="0"/>
            <w:noProof/>
            <w:sz w:val="22"/>
            <w:szCs w:val="22"/>
            <w:lang w:eastAsia="en-US"/>
          </w:rPr>
          <w:tab/>
        </w:r>
        <w:r w:rsidR="007E2D34" w:rsidRPr="00E46FE7">
          <w:rPr>
            <w:rStyle w:val="Hyperlink"/>
            <w:noProof/>
          </w:rPr>
          <w:t>Adhesive Faces</w:t>
        </w:r>
        <w:r w:rsidR="007E2D34">
          <w:rPr>
            <w:noProof/>
            <w:webHidden/>
          </w:rPr>
          <w:tab/>
        </w:r>
        <w:r w:rsidR="007E2D34">
          <w:rPr>
            <w:noProof/>
            <w:webHidden/>
          </w:rPr>
          <w:fldChar w:fldCharType="begin"/>
        </w:r>
        <w:r w:rsidR="007E2D34">
          <w:rPr>
            <w:noProof/>
            <w:webHidden/>
          </w:rPr>
          <w:instrText xml:space="preserve"> PAGEREF _Toc27753689 \h </w:instrText>
        </w:r>
        <w:r w:rsidR="007E2D34">
          <w:rPr>
            <w:noProof/>
            <w:webHidden/>
          </w:rPr>
        </w:r>
        <w:r w:rsidR="007E2D34">
          <w:rPr>
            <w:noProof/>
            <w:webHidden/>
          </w:rPr>
          <w:fldChar w:fldCharType="separate"/>
        </w:r>
        <w:r w:rsidR="007E2D34">
          <w:rPr>
            <w:noProof/>
            <w:webHidden/>
          </w:rPr>
          <w:t>156</w:t>
        </w:r>
        <w:r w:rsidR="007E2D34">
          <w:rPr>
            <w:noProof/>
            <w:webHidden/>
          </w:rPr>
          <w:fldChar w:fldCharType="end"/>
        </w:r>
      </w:hyperlink>
    </w:p>
    <w:p w14:paraId="486C1026" w14:textId="77777777" w:rsidR="007E2D34" w:rsidRDefault="005A0650">
      <w:pPr>
        <w:pStyle w:val="Verzeichnis1"/>
        <w:tabs>
          <w:tab w:val="left" w:pos="660"/>
          <w:tab w:val="right" w:leader="dot" w:pos="9060"/>
        </w:tabs>
        <w:rPr>
          <w:rFonts w:asciiTheme="minorHAnsi" w:eastAsiaTheme="minorEastAsia" w:hAnsiTheme="minorHAnsi" w:cstheme="minorBidi"/>
          <w:b w:val="0"/>
          <w:bCs w:val="0"/>
          <w:caps w:val="0"/>
          <w:noProof/>
          <w:sz w:val="22"/>
          <w:szCs w:val="22"/>
          <w:lang w:eastAsia="en-US"/>
        </w:rPr>
      </w:pPr>
      <w:hyperlink w:anchor="_Toc27753690" w:history="1">
        <w:r w:rsidR="007E2D34" w:rsidRPr="00E46FE7">
          <w:rPr>
            <w:rStyle w:val="Hyperlink"/>
            <w:noProof/>
            <w14:scene3d>
              <w14:camera w14:prst="orthographicFront"/>
              <w14:lightRig w14:rig="threePt" w14:dir="t">
                <w14:rot w14:lat="0" w14:lon="0" w14:rev="0"/>
              </w14:lightRig>
            </w14:scene3d>
          </w:rPr>
          <w:t>10</w:t>
        </w:r>
        <w:r w:rsidR="007E2D34">
          <w:rPr>
            <w:rFonts w:asciiTheme="minorHAnsi" w:eastAsiaTheme="minorEastAsia" w:hAnsiTheme="minorHAnsi" w:cstheme="minorBidi"/>
            <w:b w:val="0"/>
            <w:bCs w:val="0"/>
            <w:caps w:val="0"/>
            <w:noProof/>
            <w:sz w:val="22"/>
            <w:szCs w:val="22"/>
            <w:lang w:eastAsia="en-US"/>
          </w:rPr>
          <w:tab/>
        </w:r>
        <w:r w:rsidR="007E2D34" w:rsidRPr="00E46FE7">
          <w:rPr>
            <w:rStyle w:val="Hyperlink"/>
            <w:noProof/>
          </w:rPr>
          <w:t>Future extensions</w:t>
        </w:r>
        <w:r w:rsidR="007E2D34">
          <w:rPr>
            <w:noProof/>
            <w:webHidden/>
          </w:rPr>
          <w:tab/>
        </w:r>
        <w:r w:rsidR="007E2D34">
          <w:rPr>
            <w:noProof/>
            <w:webHidden/>
          </w:rPr>
          <w:fldChar w:fldCharType="begin"/>
        </w:r>
        <w:r w:rsidR="007E2D34">
          <w:rPr>
            <w:noProof/>
            <w:webHidden/>
          </w:rPr>
          <w:instrText xml:space="preserve"> PAGEREF _Toc27753690 \h </w:instrText>
        </w:r>
        <w:r w:rsidR="007E2D34">
          <w:rPr>
            <w:noProof/>
            <w:webHidden/>
          </w:rPr>
        </w:r>
        <w:r w:rsidR="007E2D34">
          <w:rPr>
            <w:noProof/>
            <w:webHidden/>
          </w:rPr>
          <w:fldChar w:fldCharType="separate"/>
        </w:r>
        <w:r w:rsidR="007E2D34">
          <w:rPr>
            <w:noProof/>
            <w:webHidden/>
          </w:rPr>
          <w:t>158</w:t>
        </w:r>
        <w:r w:rsidR="007E2D34">
          <w:rPr>
            <w:noProof/>
            <w:webHidden/>
          </w:rPr>
          <w:fldChar w:fldCharType="end"/>
        </w:r>
      </w:hyperlink>
    </w:p>
    <w:p w14:paraId="74B4519A" w14:textId="77777777" w:rsidR="007E2D34" w:rsidRDefault="005A0650">
      <w:pPr>
        <w:pStyle w:val="Verzeichnis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7753691" w:history="1">
        <w:r w:rsidR="007E2D34" w:rsidRPr="00E46FE7">
          <w:rPr>
            <w:rStyle w:val="Hyperlink"/>
            <w:noProof/>
          </w:rPr>
          <w:t>10.1</w:t>
        </w:r>
        <w:r w:rsidR="007E2D34">
          <w:rPr>
            <w:rFonts w:asciiTheme="minorHAnsi" w:eastAsiaTheme="minorEastAsia" w:hAnsiTheme="minorHAnsi" w:cstheme="minorBidi"/>
            <w:b w:val="0"/>
            <w:bCs w:val="0"/>
            <w:noProof/>
            <w:sz w:val="22"/>
            <w:szCs w:val="22"/>
            <w:lang w:eastAsia="en-US"/>
          </w:rPr>
          <w:tab/>
        </w:r>
        <w:r w:rsidR="007E2D34" w:rsidRPr="00E46FE7">
          <w:rPr>
            <w:rStyle w:val="Hyperlink"/>
            <w:noProof/>
          </w:rPr>
          <w:t>Additional parameters for spot and seam welds</w:t>
        </w:r>
        <w:r w:rsidR="007E2D34">
          <w:rPr>
            <w:noProof/>
            <w:webHidden/>
          </w:rPr>
          <w:tab/>
        </w:r>
        <w:r w:rsidR="007E2D34">
          <w:rPr>
            <w:noProof/>
            <w:webHidden/>
          </w:rPr>
          <w:fldChar w:fldCharType="begin"/>
        </w:r>
        <w:r w:rsidR="007E2D34">
          <w:rPr>
            <w:noProof/>
            <w:webHidden/>
          </w:rPr>
          <w:instrText xml:space="preserve"> PAGEREF _Toc27753691 \h </w:instrText>
        </w:r>
        <w:r w:rsidR="007E2D34">
          <w:rPr>
            <w:noProof/>
            <w:webHidden/>
          </w:rPr>
        </w:r>
        <w:r w:rsidR="007E2D34">
          <w:rPr>
            <w:noProof/>
            <w:webHidden/>
          </w:rPr>
          <w:fldChar w:fldCharType="separate"/>
        </w:r>
        <w:r w:rsidR="007E2D34">
          <w:rPr>
            <w:noProof/>
            <w:webHidden/>
          </w:rPr>
          <w:t>158</w:t>
        </w:r>
        <w:r w:rsidR="007E2D34">
          <w:rPr>
            <w:noProof/>
            <w:webHidden/>
          </w:rPr>
          <w:fldChar w:fldCharType="end"/>
        </w:r>
      </w:hyperlink>
    </w:p>
    <w:p w14:paraId="44AB6BF1" w14:textId="77777777" w:rsidR="007E2D34" w:rsidRDefault="005A0650">
      <w:pPr>
        <w:pStyle w:val="Verzeichnis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7753692" w:history="1">
        <w:r w:rsidR="007E2D34" w:rsidRPr="00E46FE7">
          <w:rPr>
            <w:rStyle w:val="Hyperlink"/>
            <w:noProof/>
          </w:rPr>
          <w:t>10.2</w:t>
        </w:r>
        <w:r w:rsidR="007E2D34">
          <w:rPr>
            <w:rFonts w:asciiTheme="minorHAnsi" w:eastAsiaTheme="minorEastAsia" w:hAnsiTheme="minorHAnsi" w:cstheme="minorBidi"/>
            <w:b w:val="0"/>
            <w:bCs w:val="0"/>
            <w:noProof/>
            <w:sz w:val="22"/>
            <w:szCs w:val="22"/>
            <w:lang w:eastAsia="en-US"/>
          </w:rPr>
          <w:tab/>
        </w:r>
        <w:r w:rsidR="007E2D34" w:rsidRPr="00E46FE7">
          <w:rPr>
            <w:rStyle w:val="Hyperlink"/>
            <w:noProof/>
          </w:rPr>
          <w:t>Other relevant and new joint types</w:t>
        </w:r>
        <w:r w:rsidR="007E2D34">
          <w:rPr>
            <w:noProof/>
            <w:webHidden/>
          </w:rPr>
          <w:tab/>
        </w:r>
        <w:r w:rsidR="007E2D34">
          <w:rPr>
            <w:noProof/>
            <w:webHidden/>
          </w:rPr>
          <w:fldChar w:fldCharType="begin"/>
        </w:r>
        <w:r w:rsidR="007E2D34">
          <w:rPr>
            <w:noProof/>
            <w:webHidden/>
          </w:rPr>
          <w:instrText xml:space="preserve"> PAGEREF _Toc27753692 \h </w:instrText>
        </w:r>
        <w:r w:rsidR="007E2D34">
          <w:rPr>
            <w:noProof/>
            <w:webHidden/>
          </w:rPr>
        </w:r>
        <w:r w:rsidR="007E2D34">
          <w:rPr>
            <w:noProof/>
            <w:webHidden/>
          </w:rPr>
          <w:fldChar w:fldCharType="separate"/>
        </w:r>
        <w:r w:rsidR="007E2D34">
          <w:rPr>
            <w:noProof/>
            <w:webHidden/>
          </w:rPr>
          <w:t>158</w:t>
        </w:r>
        <w:r w:rsidR="007E2D34">
          <w:rPr>
            <w:noProof/>
            <w:webHidden/>
          </w:rPr>
          <w:fldChar w:fldCharType="end"/>
        </w:r>
      </w:hyperlink>
    </w:p>
    <w:p w14:paraId="7F58E512" w14:textId="77777777" w:rsidR="007E2D34" w:rsidRDefault="005A0650">
      <w:pPr>
        <w:pStyle w:val="Verzeichnis1"/>
        <w:tabs>
          <w:tab w:val="left" w:pos="660"/>
          <w:tab w:val="right" w:leader="dot" w:pos="9060"/>
        </w:tabs>
        <w:rPr>
          <w:rFonts w:asciiTheme="minorHAnsi" w:eastAsiaTheme="minorEastAsia" w:hAnsiTheme="minorHAnsi" w:cstheme="minorBidi"/>
          <w:b w:val="0"/>
          <w:bCs w:val="0"/>
          <w:caps w:val="0"/>
          <w:noProof/>
          <w:sz w:val="22"/>
          <w:szCs w:val="22"/>
          <w:lang w:eastAsia="en-US"/>
        </w:rPr>
      </w:pPr>
      <w:hyperlink w:anchor="_Toc27753693" w:history="1">
        <w:r w:rsidR="007E2D34" w:rsidRPr="00E46FE7">
          <w:rPr>
            <w:rStyle w:val="Hyperlink"/>
            <w:noProof/>
            <w14:scene3d>
              <w14:camera w14:prst="orthographicFront"/>
              <w14:lightRig w14:rig="threePt" w14:dir="t">
                <w14:rot w14:lat="0" w14:lon="0" w14:rev="0"/>
              </w14:lightRig>
            </w14:scene3d>
          </w:rPr>
          <w:t>11</w:t>
        </w:r>
        <w:r w:rsidR="007E2D34">
          <w:rPr>
            <w:rFonts w:asciiTheme="minorHAnsi" w:eastAsiaTheme="minorEastAsia" w:hAnsiTheme="minorHAnsi" w:cstheme="minorBidi"/>
            <w:b w:val="0"/>
            <w:bCs w:val="0"/>
            <w:caps w:val="0"/>
            <w:noProof/>
            <w:sz w:val="22"/>
            <w:szCs w:val="22"/>
            <w:lang w:eastAsia="en-US"/>
          </w:rPr>
          <w:tab/>
        </w:r>
        <w:r w:rsidR="007E2D34" w:rsidRPr="00E46FE7">
          <w:rPr>
            <w:rStyle w:val="Hyperlink"/>
            <w:noProof/>
          </w:rPr>
          <w:t>Disclaimer</w:t>
        </w:r>
        <w:r w:rsidR="007E2D34">
          <w:rPr>
            <w:noProof/>
            <w:webHidden/>
          </w:rPr>
          <w:tab/>
        </w:r>
        <w:r w:rsidR="007E2D34">
          <w:rPr>
            <w:noProof/>
            <w:webHidden/>
          </w:rPr>
          <w:fldChar w:fldCharType="begin"/>
        </w:r>
        <w:r w:rsidR="007E2D34">
          <w:rPr>
            <w:noProof/>
            <w:webHidden/>
          </w:rPr>
          <w:instrText xml:space="preserve"> PAGEREF _Toc27753693 \h </w:instrText>
        </w:r>
        <w:r w:rsidR="007E2D34">
          <w:rPr>
            <w:noProof/>
            <w:webHidden/>
          </w:rPr>
        </w:r>
        <w:r w:rsidR="007E2D34">
          <w:rPr>
            <w:noProof/>
            <w:webHidden/>
          </w:rPr>
          <w:fldChar w:fldCharType="separate"/>
        </w:r>
        <w:r w:rsidR="007E2D34">
          <w:rPr>
            <w:noProof/>
            <w:webHidden/>
          </w:rPr>
          <w:t>159</w:t>
        </w:r>
        <w:r w:rsidR="007E2D34">
          <w:rPr>
            <w:noProof/>
            <w:webHidden/>
          </w:rPr>
          <w:fldChar w:fldCharType="end"/>
        </w:r>
      </w:hyperlink>
    </w:p>
    <w:p w14:paraId="1058F2A8" w14:textId="77777777" w:rsidR="007E2D34" w:rsidRDefault="005A0650">
      <w:pPr>
        <w:pStyle w:val="Verzeichnis1"/>
        <w:tabs>
          <w:tab w:val="left" w:pos="660"/>
          <w:tab w:val="right" w:leader="dot" w:pos="9060"/>
        </w:tabs>
        <w:rPr>
          <w:rFonts w:asciiTheme="minorHAnsi" w:eastAsiaTheme="minorEastAsia" w:hAnsiTheme="minorHAnsi" w:cstheme="minorBidi"/>
          <w:b w:val="0"/>
          <w:bCs w:val="0"/>
          <w:caps w:val="0"/>
          <w:noProof/>
          <w:sz w:val="22"/>
          <w:szCs w:val="22"/>
          <w:lang w:eastAsia="en-US"/>
        </w:rPr>
      </w:pPr>
      <w:hyperlink w:anchor="_Toc27753694" w:history="1">
        <w:r w:rsidR="007E2D34" w:rsidRPr="00E46FE7">
          <w:rPr>
            <w:rStyle w:val="Hyperlink"/>
            <w:noProof/>
            <w14:scene3d>
              <w14:camera w14:prst="orthographicFront"/>
              <w14:lightRig w14:rig="threePt" w14:dir="t">
                <w14:rot w14:lat="0" w14:lon="0" w14:rev="0"/>
              </w14:lightRig>
            </w14:scene3d>
          </w:rPr>
          <w:t>12</w:t>
        </w:r>
        <w:r w:rsidR="007E2D34">
          <w:rPr>
            <w:rFonts w:asciiTheme="minorHAnsi" w:eastAsiaTheme="minorEastAsia" w:hAnsiTheme="minorHAnsi" w:cstheme="minorBidi"/>
            <w:b w:val="0"/>
            <w:bCs w:val="0"/>
            <w:caps w:val="0"/>
            <w:noProof/>
            <w:sz w:val="22"/>
            <w:szCs w:val="22"/>
            <w:lang w:eastAsia="en-US"/>
          </w:rPr>
          <w:tab/>
        </w:r>
        <w:r w:rsidR="007E2D34" w:rsidRPr="00E46FE7">
          <w:rPr>
            <w:rStyle w:val="Hyperlink"/>
            <w:noProof/>
          </w:rPr>
          <w:t>References</w:t>
        </w:r>
        <w:r w:rsidR="007E2D34">
          <w:rPr>
            <w:noProof/>
            <w:webHidden/>
          </w:rPr>
          <w:tab/>
        </w:r>
        <w:r w:rsidR="007E2D34">
          <w:rPr>
            <w:noProof/>
            <w:webHidden/>
          </w:rPr>
          <w:fldChar w:fldCharType="begin"/>
        </w:r>
        <w:r w:rsidR="007E2D34">
          <w:rPr>
            <w:noProof/>
            <w:webHidden/>
          </w:rPr>
          <w:instrText xml:space="preserve"> PAGEREF _Toc27753694 \h </w:instrText>
        </w:r>
        <w:r w:rsidR="007E2D34">
          <w:rPr>
            <w:noProof/>
            <w:webHidden/>
          </w:rPr>
        </w:r>
        <w:r w:rsidR="007E2D34">
          <w:rPr>
            <w:noProof/>
            <w:webHidden/>
          </w:rPr>
          <w:fldChar w:fldCharType="separate"/>
        </w:r>
        <w:r w:rsidR="007E2D34">
          <w:rPr>
            <w:noProof/>
            <w:webHidden/>
          </w:rPr>
          <w:t>160</w:t>
        </w:r>
        <w:r w:rsidR="007E2D34">
          <w:rPr>
            <w:noProof/>
            <w:webHidden/>
          </w:rPr>
          <w:fldChar w:fldCharType="end"/>
        </w:r>
      </w:hyperlink>
    </w:p>
    <w:p w14:paraId="3F61C81C" w14:textId="77777777" w:rsidR="004447A6" w:rsidRDefault="00E60564" w:rsidP="00E60564">
      <w:pPr>
        <w:pStyle w:val="Literaturverzeichnis"/>
        <w:keepNext/>
        <w:ind w:left="0" w:firstLine="0"/>
        <w:jc w:val="both"/>
      </w:pPr>
      <w:r>
        <w:rPr>
          <w:rFonts w:ascii="Cambria" w:hAnsi="Cambria"/>
          <w:sz w:val="24"/>
        </w:rPr>
        <w:fldChar w:fldCharType="end"/>
      </w:r>
      <w:r w:rsidR="00531758" w:rsidRPr="007055D9">
        <w:br w:type="page"/>
      </w:r>
    </w:p>
    <w:p w14:paraId="2546B30A" w14:textId="77777777" w:rsidR="004447A6" w:rsidRDefault="004447A6" w:rsidP="00CE7080">
      <w:pPr>
        <w:keepNext/>
        <w:tabs>
          <w:tab w:val="center" w:pos="4535"/>
        </w:tabs>
        <w:rPr>
          <w:rStyle w:val="FormatvorlageLiteraturverzeichnis20ptFettZchn"/>
        </w:rPr>
      </w:pPr>
      <w:r>
        <w:rPr>
          <w:rStyle w:val="FormatvorlageLiteraturverzeichnis20ptFettZchn"/>
        </w:rPr>
        <w:lastRenderedPageBreak/>
        <w:t>Foreword to χMCF 3.0</w:t>
      </w:r>
    </w:p>
    <w:p w14:paraId="244F4A72" w14:textId="77777777" w:rsidR="00CE7080" w:rsidRDefault="00CE7080" w:rsidP="00CE7080">
      <w:pPr>
        <w:jc w:val="both"/>
      </w:pPr>
      <w:r>
        <w:t xml:space="preserve">Joining technologies play an important role in modern automotive structures whose designs are mainly determined by weight and cost. This leads to the application of a variety of materials with a wide spectrum of mechanical and physical properties and, hence, requires joining technologies specifically tailored to the joining partners. These joining technologies </w:t>
      </w:r>
      <w:proofErr w:type="gramStart"/>
      <w:r>
        <w:t>have to</w:t>
      </w:r>
      <w:proofErr w:type="gramEnd"/>
      <w:r>
        <w:t xml:space="preserve"> be cost-optimized and to deliver desired mechanical properties like high fatigue and crash strengths. </w:t>
      </w:r>
    </w:p>
    <w:p w14:paraId="10E7B9A7" w14:textId="77777777" w:rsidR="00CE7080" w:rsidRDefault="00CE7080" w:rsidP="00CE7080">
      <w:pPr>
        <w:jc w:val="both"/>
      </w:pPr>
      <w:r>
        <w:t xml:space="preserve">In order to characterize a specific joint completely, numerous attributes like geometry, process parameters, strengths etc. are necessary. Different </w:t>
      </w:r>
      <w:r w:rsidRPr="00AC0A48">
        <w:t>division</w:t>
      </w:r>
      <w:r>
        <w:t>s</w:t>
      </w:r>
      <w:r w:rsidRPr="00AC0A48" w:rsidDel="00AC0A48">
        <w:t xml:space="preserve"> </w:t>
      </w:r>
      <w:r>
        <w:t xml:space="preserve">like CAD, CAE Manufacturing or different OEMs use often only a subset of these attributes. Therefore, each engineering function has been using their own way to describe joints leading to incompatibilities or gaps in data transfers. In order to allow a seamless data flow from CAD data creation through the various virtual and physical optimization &amp; verification steps (CAE, Testing, Feasibility) and finally to manufacturing control processes a comprehensive standard for the characterization of joints is required.  </w:t>
      </w:r>
    </w:p>
    <w:p w14:paraId="24CA0506" w14:textId="77777777" w:rsidR="00CE7080" w:rsidRDefault="00CE7080" w:rsidP="00CE7080">
      <w:pPr>
        <w:jc w:val="both"/>
      </w:pPr>
      <w:r>
        <w:t xml:space="preserve">More than 10 years ago, the AK25 (Working Group 25) </w:t>
      </w:r>
      <w:r w:rsidR="00194316">
        <w:t>"</w:t>
      </w:r>
      <w:r>
        <w:t>Joint Technologies</w:t>
      </w:r>
      <w:r w:rsidR="00194316">
        <w:t>"</w:t>
      </w:r>
      <w:r>
        <w:t xml:space="preserve"> of the Research Association of German Automotive Industry (FAT/VDA) began to develop the standard χMCF (</w:t>
      </w:r>
      <w:r>
        <w:rPr>
          <w:u w:val="single"/>
        </w:rPr>
        <w:t>Ex</w:t>
      </w:r>
      <w:r>
        <w:t xml:space="preserve">tended </w:t>
      </w:r>
      <w:r>
        <w:rPr>
          <w:u w:val="single"/>
        </w:rPr>
        <w:t>M</w:t>
      </w:r>
      <w:r>
        <w:t xml:space="preserve">aster </w:t>
      </w:r>
      <w:r>
        <w:rPr>
          <w:u w:val="single"/>
        </w:rPr>
        <w:t>C</w:t>
      </w:r>
      <w:r>
        <w:t xml:space="preserve">onnection </w:t>
      </w:r>
      <w:r>
        <w:rPr>
          <w:u w:val="single"/>
        </w:rPr>
        <w:t>F</w:t>
      </w:r>
      <w:r>
        <w:t xml:space="preserve">ile) for joints, in co-operation with several leading vendors for </w:t>
      </w:r>
      <w:proofErr w:type="spellStart"/>
      <w:r>
        <w:t>pre-</w:t>
      </w:r>
      <w:proofErr w:type="spellEnd"/>
      <w:r>
        <w:t xml:space="preserve"> and post-processors in CAE and fatigue software. While the focus was around a seamless process especially for fatigue prediction of welds in the beginning, meanwhile, the project has significantly grown into a cross-functional standard that can also support the definition and automated virtual builds of full vehicle assemblies.</w:t>
      </w:r>
    </w:p>
    <w:p w14:paraId="752F8A59" w14:textId="77777777" w:rsidR="00CE7080" w:rsidRDefault="00CE7080" w:rsidP="00CE7080">
      <w:pPr>
        <w:jc w:val="both"/>
      </w:pPr>
      <w:r>
        <w:t>χMCF is aimed at describing the major attributes of a joint in a neutral way. Information contained in χMCF can be shared by all participants in the development process (e.g. geometrical data for CAD, CAE and CAM, process parameters for CAM etc.). Once fully deployed, all application software uses the same χMCF. No interface or data conversion software is required and there is no risk of information loss.</w:t>
      </w:r>
    </w:p>
    <w:p w14:paraId="3BDB6A00" w14:textId="77777777" w:rsidR="00CE7080" w:rsidRDefault="00CE7080" w:rsidP="00CE7080">
      <w:pPr>
        <w:jc w:val="both"/>
      </w:pPr>
      <w:r>
        <w:t xml:space="preserve">The documents χMCF 2.1 and 3.0 are results of a project funded by FAT. χMCF 2.1 comprises the definition of all joint types (welds, adhesives, bolts and screws etc.) which were already supported either by the Pre-processor Ansa (Beta CAE Systems) or Medina (T-Systems). χMCF 3.0 is a further extension of χMCF 2.1 with more detailed attributes &amp; parameters and introduces also a new element </w:t>
      </w:r>
      <w:r w:rsidRPr="00195084">
        <w:t>&lt;</w:t>
      </w:r>
      <w:proofErr w:type="spellStart"/>
      <w:r w:rsidRPr="00195084">
        <w:t>custom_attributes</w:t>
      </w:r>
      <w:proofErr w:type="spellEnd"/>
      <w:r w:rsidRPr="00195084">
        <w:t>/&gt;</w:t>
      </w:r>
      <w:r>
        <w:t xml:space="preserve"> by which users can enrich a specific joint with useful information which is not (yet) defined by the standard. All relevant joint types for practical application are included in χMCF 3.0:</w:t>
      </w:r>
    </w:p>
    <w:p w14:paraId="6B7E4A9A" w14:textId="77777777" w:rsidR="00CE7080" w:rsidRPr="00CE7080" w:rsidRDefault="00CE7080" w:rsidP="00CE7080">
      <w:pPr>
        <w:pStyle w:val="Listenabsatz"/>
        <w:numPr>
          <w:ilvl w:val="0"/>
          <w:numId w:val="53"/>
        </w:numPr>
        <w:spacing w:after="120"/>
        <w:contextualSpacing/>
        <w:rPr>
          <w:lang w:val="en-US"/>
        </w:rPr>
      </w:pPr>
      <w:r w:rsidRPr="00CE7080">
        <w:rPr>
          <w:lang w:val="en-US"/>
        </w:rPr>
        <w:t xml:space="preserve">0d-joints: spot welds, </w:t>
      </w:r>
      <w:proofErr w:type="spellStart"/>
      <w:r w:rsidRPr="00CE7080">
        <w:rPr>
          <w:lang w:val="en-US"/>
        </w:rPr>
        <w:t>robscans</w:t>
      </w:r>
      <w:proofErr w:type="spellEnd"/>
      <w:r w:rsidRPr="00CE7080">
        <w:rPr>
          <w:lang w:val="en-US"/>
        </w:rPr>
        <w:t>, rivets, bolts and screws, gum drops, clinches, heat stakes/thermal stakes, clips/snap joints, nails.</w:t>
      </w:r>
    </w:p>
    <w:p w14:paraId="6700F685" w14:textId="77777777" w:rsidR="00CE7080" w:rsidRPr="00CE7080" w:rsidRDefault="00CE7080" w:rsidP="00CE7080">
      <w:pPr>
        <w:pStyle w:val="Listenabsatz"/>
        <w:numPr>
          <w:ilvl w:val="0"/>
          <w:numId w:val="53"/>
        </w:numPr>
        <w:spacing w:after="120"/>
        <w:contextualSpacing/>
        <w:rPr>
          <w:lang w:val="en-US"/>
        </w:rPr>
      </w:pPr>
      <w:r w:rsidRPr="00CE7080">
        <w:rPr>
          <w:lang w:val="en-US"/>
        </w:rPr>
        <w:t>1d-joints: seam welds, adhesive lines, hemming flanges, sequence connections.</w:t>
      </w:r>
    </w:p>
    <w:p w14:paraId="2AFE40D5" w14:textId="77777777" w:rsidR="00CE7080" w:rsidRDefault="00CE7080" w:rsidP="00CE7080">
      <w:pPr>
        <w:pStyle w:val="Listenabsatz"/>
        <w:numPr>
          <w:ilvl w:val="0"/>
          <w:numId w:val="53"/>
        </w:numPr>
        <w:spacing w:after="120"/>
        <w:contextualSpacing/>
      </w:pPr>
      <w:r>
        <w:t xml:space="preserve">2d-joints: </w:t>
      </w:r>
      <w:proofErr w:type="spellStart"/>
      <w:r w:rsidRPr="00195084">
        <w:t>adhesive</w:t>
      </w:r>
      <w:proofErr w:type="spellEnd"/>
      <w:r w:rsidRPr="00195084">
        <w:t xml:space="preserve"> </w:t>
      </w:r>
      <w:proofErr w:type="spellStart"/>
      <w:r w:rsidRPr="00195084">
        <w:t>faces</w:t>
      </w:r>
      <w:proofErr w:type="spellEnd"/>
      <w:r>
        <w:t>.</w:t>
      </w:r>
    </w:p>
    <w:p w14:paraId="7709F029" w14:textId="77777777" w:rsidR="00CE7080" w:rsidRDefault="00CE7080" w:rsidP="00CE7080">
      <w:pPr>
        <w:jc w:val="both"/>
      </w:pPr>
      <w:r>
        <w:t xml:space="preserve">The CAE engineers will benefit from the implementation of χMCF 3.0 in the pre-processors for a fully automated assembly of FE-models using </w:t>
      </w:r>
      <w:proofErr w:type="spellStart"/>
      <w:r>
        <w:t>batch-meshing</w:t>
      </w:r>
      <w:proofErr w:type="spellEnd"/>
      <w:r>
        <w:t xml:space="preserve"> and auto-assembly techniques, or the implementation in fatigue solvers for accelerated fatigue evaluations of complex structures. It is hopeful that it will find a broad application in the complete process chain CAD-CAE-CAM.</w:t>
      </w:r>
    </w:p>
    <w:p w14:paraId="534F4B5B" w14:textId="77777777" w:rsidR="00CE7080" w:rsidRDefault="00CE7080" w:rsidP="00CE7080"/>
    <w:p w14:paraId="240AC2A5" w14:textId="77777777" w:rsidR="00CE7080" w:rsidRPr="00CE7080" w:rsidRDefault="00CE7080" w:rsidP="00CE7080">
      <w:pPr>
        <w:tabs>
          <w:tab w:val="left" w:pos="5387"/>
          <w:tab w:val="right" w:pos="8789"/>
        </w:tabs>
        <w:spacing w:after="0"/>
      </w:pPr>
      <w:r>
        <w:tab/>
      </w:r>
      <w:r w:rsidRPr="0051635C">
        <w:tab/>
      </w:r>
      <w:r w:rsidRPr="00CE7080">
        <w:t>Genbao Zhang, Wolfsburg, Germany</w:t>
      </w:r>
    </w:p>
    <w:p w14:paraId="4BD9EC96" w14:textId="77777777" w:rsidR="00CE7080" w:rsidRPr="00CE7080" w:rsidRDefault="00CE7080" w:rsidP="00CE7080">
      <w:pPr>
        <w:tabs>
          <w:tab w:val="left" w:pos="5387"/>
          <w:tab w:val="right" w:pos="8789"/>
        </w:tabs>
        <w:spacing w:after="0"/>
      </w:pPr>
      <w:r w:rsidRPr="00CE7080">
        <w:tab/>
      </w:r>
      <w:r>
        <w:tab/>
      </w:r>
      <w:r w:rsidRPr="00CE7080">
        <w:t xml:space="preserve">Matthias Weinert, </w:t>
      </w:r>
      <w:r w:rsidRPr="002E366F">
        <w:t>Cologne</w:t>
      </w:r>
      <w:r>
        <w:t>, Germany</w:t>
      </w:r>
      <w:r w:rsidRPr="00CE7080">
        <w:t xml:space="preserve"> </w:t>
      </w:r>
      <w:r w:rsidRPr="00CE7080">
        <w:tab/>
      </w:r>
      <w:r>
        <w:tab/>
        <w:t>2016</w:t>
      </w:r>
    </w:p>
    <w:p w14:paraId="02561CA0" w14:textId="77777777" w:rsidR="004447A6" w:rsidRPr="002E366F" w:rsidRDefault="004447A6" w:rsidP="004447A6">
      <w:pPr>
        <w:jc w:val="right"/>
      </w:pPr>
    </w:p>
    <w:p w14:paraId="3C94C958" w14:textId="77777777" w:rsidR="007D5077" w:rsidRPr="007055D9" w:rsidRDefault="007D5077" w:rsidP="00E60564">
      <w:pPr>
        <w:pStyle w:val="Literaturverzeichnis"/>
        <w:keepNext/>
        <w:ind w:left="0" w:firstLine="0"/>
        <w:jc w:val="both"/>
        <w:rPr>
          <w:rStyle w:val="FormatvorlageLiteraturverzeichnis20ptFettZchn"/>
        </w:rPr>
      </w:pPr>
      <w:r w:rsidRPr="007055D9">
        <w:rPr>
          <w:rStyle w:val="FormatvorlageLiteraturverzeichnis20ptFettZchn"/>
        </w:rPr>
        <w:lastRenderedPageBreak/>
        <w:t>List of Figures</w:t>
      </w:r>
    </w:p>
    <w:p w14:paraId="32FCF6AF" w14:textId="25F9C9DC" w:rsidR="007E2D34" w:rsidRDefault="008D51C0">
      <w:pPr>
        <w:pStyle w:val="Abbildungsverzeichnis"/>
        <w:tabs>
          <w:tab w:val="right" w:leader="dot" w:pos="9060"/>
        </w:tabs>
        <w:rPr>
          <w:rFonts w:asciiTheme="minorHAnsi" w:eastAsiaTheme="minorEastAsia" w:hAnsiTheme="minorHAnsi" w:cstheme="minorBidi"/>
          <w:noProof/>
          <w:szCs w:val="22"/>
          <w:lang w:eastAsia="en-US"/>
        </w:rPr>
      </w:pPr>
      <w:r w:rsidRPr="007055D9">
        <w:fldChar w:fldCharType="begin"/>
      </w:r>
      <w:r w:rsidR="004F30B6" w:rsidRPr="007055D9">
        <w:instrText xml:space="preserve"> TOC \h \z \c "</w:instrText>
      </w:r>
      <w:r w:rsidR="004473D1" w:rsidRPr="007055D9">
        <w:instrText>Figure</w:instrText>
      </w:r>
      <w:r w:rsidR="004F30B6" w:rsidRPr="007055D9">
        <w:instrText xml:space="preserve">" </w:instrText>
      </w:r>
      <w:r w:rsidRPr="007055D9">
        <w:fldChar w:fldCharType="separate"/>
      </w:r>
      <w:hyperlink w:anchor="_Toc27753695" w:history="1">
        <w:r w:rsidR="007E2D34" w:rsidRPr="00BD056B">
          <w:rPr>
            <w:rStyle w:val="Hyperlink"/>
            <w:noProof/>
          </w:rPr>
          <w:t>Figure 1: Seam weld as 1</w:t>
        </w:r>
        <w:r w:rsidR="007E2D34" w:rsidRPr="00BD056B">
          <w:rPr>
            <w:rStyle w:val="Hyperlink"/>
            <w:noProof/>
          </w:rPr>
          <w:noBreakHyphen/>
          <w:t>dimensional joint</w:t>
        </w:r>
        <w:r w:rsidR="007E2D34">
          <w:rPr>
            <w:noProof/>
            <w:webHidden/>
          </w:rPr>
          <w:tab/>
        </w:r>
        <w:r w:rsidR="007E2D34">
          <w:rPr>
            <w:noProof/>
            <w:webHidden/>
          </w:rPr>
          <w:fldChar w:fldCharType="begin"/>
        </w:r>
        <w:r w:rsidR="007E2D34">
          <w:rPr>
            <w:noProof/>
            <w:webHidden/>
          </w:rPr>
          <w:instrText xml:space="preserve"> PAGEREF _Toc27753695 \h </w:instrText>
        </w:r>
        <w:r w:rsidR="007E2D34">
          <w:rPr>
            <w:noProof/>
            <w:webHidden/>
          </w:rPr>
        </w:r>
        <w:r w:rsidR="007E2D34">
          <w:rPr>
            <w:noProof/>
            <w:webHidden/>
          </w:rPr>
          <w:fldChar w:fldCharType="separate"/>
        </w:r>
        <w:r w:rsidR="00004854">
          <w:rPr>
            <w:noProof/>
            <w:webHidden/>
          </w:rPr>
          <w:t>21</w:t>
        </w:r>
        <w:r w:rsidR="007E2D34">
          <w:rPr>
            <w:noProof/>
            <w:webHidden/>
          </w:rPr>
          <w:fldChar w:fldCharType="end"/>
        </w:r>
      </w:hyperlink>
    </w:p>
    <w:p w14:paraId="2D906D85" w14:textId="77E31952" w:rsidR="007E2D34" w:rsidRDefault="005A0650">
      <w:pPr>
        <w:pStyle w:val="Abbildungsverzeichnis"/>
        <w:tabs>
          <w:tab w:val="right" w:leader="dot" w:pos="9060"/>
        </w:tabs>
        <w:rPr>
          <w:rFonts w:asciiTheme="minorHAnsi" w:eastAsiaTheme="minorEastAsia" w:hAnsiTheme="minorHAnsi" w:cstheme="minorBidi"/>
          <w:noProof/>
          <w:szCs w:val="22"/>
          <w:lang w:eastAsia="en-US"/>
        </w:rPr>
      </w:pPr>
      <w:hyperlink w:anchor="_Toc27753696" w:history="1">
        <w:r w:rsidR="007E2D34" w:rsidRPr="00BD056B">
          <w:rPr>
            <w:rStyle w:val="Hyperlink"/>
            <w:noProof/>
          </w:rPr>
          <w:t>Figure 2: Topological Relations between Parts and Assemblies</w:t>
        </w:r>
        <w:r w:rsidR="007E2D34">
          <w:rPr>
            <w:noProof/>
            <w:webHidden/>
          </w:rPr>
          <w:tab/>
        </w:r>
        <w:r w:rsidR="007E2D34">
          <w:rPr>
            <w:noProof/>
            <w:webHidden/>
          </w:rPr>
          <w:fldChar w:fldCharType="begin"/>
        </w:r>
        <w:r w:rsidR="007E2D34">
          <w:rPr>
            <w:noProof/>
            <w:webHidden/>
          </w:rPr>
          <w:instrText xml:space="preserve"> PAGEREF _Toc27753696 \h </w:instrText>
        </w:r>
        <w:r w:rsidR="007E2D34">
          <w:rPr>
            <w:noProof/>
            <w:webHidden/>
          </w:rPr>
        </w:r>
        <w:r w:rsidR="007E2D34">
          <w:rPr>
            <w:noProof/>
            <w:webHidden/>
          </w:rPr>
          <w:fldChar w:fldCharType="separate"/>
        </w:r>
        <w:r w:rsidR="00004854">
          <w:rPr>
            <w:noProof/>
            <w:webHidden/>
          </w:rPr>
          <w:t>22</w:t>
        </w:r>
        <w:r w:rsidR="007E2D34">
          <w:rPr>
            <w:noProof/>
            <w:webHidden/>
          </w:rPr>
          <w:fldChar w:fldCharType="end"/>
        </w:r>
      </w:hyperlink>
    </w:p>
    <w:p w14:paraId="18C647E8" w14:textId="25B70B20" w:rsidR="007E2D34" w:rsidRDefault="005A0650">
      <w:pPr>
        <w:pStyle w:val="Abbildungsverzeichnis"/>
        <w:tabs>
          <w:tab w:val="right" w:leader="dot" w:pos="9060"/>
        </w:tabs>
        <w:rPr>
          <w:rFonts w:asciiTheme="minorHAnsi" w:eastAsiaTheme="minorEastAsia" w:hAnsiTheme="minorHAnsi" w:cstheme="minorBidi"/>
          <w:noProof/>
          <w:szCs w:val="22"/>
          <w:lang w:eastAsia="en-US"/>
        </w:rPr>
      </w:pPr>
      <w:hyperlink w:anchor="_Toc27753697" w:history="1">
        <w:r w:rsidR="007E2D34" w:rsidRPr="00BD056B">
          <w:rPr>
            <w:rStyle w:val="Hyperlink"/>
            <w:noProof/>
          </w:rPr>
          <w:t>Figure 3: Product Structures Fitting to Previous Figure.</w:t>
        </w:r>
        <w:r w:rsidR="007E2D34">
          <w:rPr>
            <w:noProof/>
            <w:webHidden/>
          </w:rPr>
          <w:tab/>
        </w:r>
        <w:r w:rsidR="007E2D34">
          <w:rPr>
            <w:noProof/>
            <w:webHidden/>
          </w:rPr>
          <w:fldChar w:fldCharType="begin"/>
        </w:r>
        <w:r w:rsidR="007E2D34">
          <w:rPr>
            <w:noProof/>
            <w:webHidden/>
          </w:rPr>
          <w:instrText xml:space="preserve"> PAGEREF _Toc27753697 \h </w:instrText>
        </w:r>
        <w:r w:rsidR="007E2D34">
          <w:rPr>
            <w:noProof/>
            <w:webHidden/>
          </w:rPr>
        </w:r>
        <w:r w:rsidR="007E2D34">
          <w:rPr>
            <w:noProof/>
            <w:webHidden/>
          </w:rPr>
          <w:fldChar w:fldCharType="separate"/>
        </w:r>
        <w:r w:rsidR="00004854">
          <w:rPr>
            <w:noProof/>
            <w:webHidden/>
          </w:rPr>
          <w:t>22</w:t>
        </w:r>
        <w:r w:rsidR="007E2D34">
          <w:rPr>
            <w:noProof/>
            <w:webHidden/>
          </w:rPr>
          <w:fldChar w:fldCharType="end"/>
        </w:r>
      </w:hyperlink>
    </w:p>
    <w:p w14:paraId="09C158CA" w14:textId="02696B97" w:rsidR="007E2D34" w:rsidRDefault="005A0650">
      <w:pPr>
        <w:pStyle w:val="Abbildungsverzeichnis"/>
        <w:tabs>
          <w:tab w:val="right" w:leader="dot" w:pos="9060"/>
        </w:tabs>
        <w:rPr>
          <w:rFonts w:asciiTheme="minorHAnsi" w:eastAsiaTheme="minorEastAsia" w:hAnsiTheme="minorHAnsi" w:cstheme="minorBidi"/>
          <w:noProof/>
          <w:szCs w:val="22"/>
          <w:lang w:eastAsia="en-US"/>
        </w:rPr>
      </w:pPr>
      <w:hyperlink w:anchor="_Toc27753698" w:history="1">
        <w:r w:rsidR="007E2D34" w:rsidRPr="00BD056B">
          <w:rPr>
            <w:rStyle w:val="Hyperlink"/>
            <w:noProof/>
          </w:rPr>
          <w:t>Figure 4: The Development Process</w:t>
        </w:r>
        <w:r w:rsidR="007E2D34">
          <w:rPr>
            <w:noProof/>
            <w:webHidden/>
          </w:rPr>
          <w:tab/>
        </w:r>
        <w:r w:rsidR="007E2D34">
          <w:rPr>
            <w:noProof/>
            <w:webHidden/>
          </w:rPr>
          <w:fldChar w:fldCharType="begin"/>
        </w:r>
        <w:r w:rsidR="007E2D34">
          <w:rPr>
            <w:noProof/>
            <w:webHidden/>
          </w:rPr>
          <w:instrText xml:space="preserve"> PAGEREF _Toc27753698 \h </w:instrText>
        </w:r>
        <w:r w:rsidR="007E2D34">
          <w:rPr>
            <w:noProof/>
            <w:webHidden/>
          </w:rPr>
        </w:r>
        <w:r w:rsidR="007E2D34">
          <w:rPr>
            <w:noProof/>
            <w:webHidden/>
          </w:rPr>
          <w:fldChar w:fldCharType="separate"/>
        </w:r>
        <w:r w:rsidR="00004854">
          <w:rPr>
            <w:noProof/>
            <w:webHidden/>
          </w:rPr>
          <w:t>23</w:t>
        </w:r>
        <w:r w:rsidR="007E2D34">
          <w:rPr>
            <w:noProof/>
            <w:webHidden/>
          </w:rPr>
          <w:fldChar w:fldCharType="end"/>
        </w:r>
      </w:hyperlink>
    </w:p>
    <w:p w14:paraId="5977F820" w14:textId="424ADFA4" w:rsidR="007E2D34" w:rsidRDefault="005A0650">
      <w:pPr>
        <w:pStyle w:val="Abbildungsverzeichnis"/>
        <w:tabs>
          <w:tab w:val="right" w:leader="dot" w:pos="9060"/>
        </w:tabs>
        <w:rPr>
          <w:rFonts w:asciiTheme="minorHAnsi" w:eastAsiaTheme="minorEastAsia" w:hAnsiTheme="minorHAnsi" w:cstheme="minorBidi"/>
          <w:noProof/>
          <w:szCs w:val="22"/>
          <w:lang w:eastAsia="en-US"/>
        </w:rPr>
      </w:pPr>
      <w:hyperlink w:anchor="_Toc27753699" w:history="1">
        <w:r w:rsidR="007E2D34" w:rsidRPr="00BD056B">
          <w:rPr>
            <w:rStyle w:val="Hyperlink"/>
            <w:noProof/>
          </w:rPr>
          <w:t>Figure 5: χMCF as a Platform for Connection Information in the Complete Development Process</w:t>
        </w:r>
        <w:r w:rsidR="007E2D34">
          <w:rPr>
            <w:noProof/>
            <w:webHidden/>
          </w:rPr>
          <w:tab/>
        </w:r>
        <w:r w:rsidR="007E2D34">
          <w:rPr>
            <w:noProof/>
            <w:webHidden/>
          </w:rPr>
          <w:fldChar w:fldCharType="begin"/>
        </w:r>
        <w:r w:rsidR="007E2D34">
          <w:rPr>
            <w:noProof/>
            <w:webHidden/>
          </w:rPr>
          <w:instrText xml:space="preserve"> PAGEREF _Toc27753699 \h </w:instrText>
        </w:r>
        <w:r w:rsidR="007E2D34">
          <w:rPr>
            <w:noProof/>
            <w:webHidden/>
          </w:rPr>
        </w:r>
        <w:r w:rsidR="007E2D34">
          <w:rPr>
            <w:noProof/>
            <w:webHidden/>
          </w:rPr>
          <w:fldChar w:fldCharType="separate"/>
        </w:r>
        <w:r w:rsidR="00004854">
          <w:rPr>
            <w:noProof/>
            <w:webHidden/>
          </w:rPr>
          <w:t>23</w:t>
        </w:r>
        <w:r w:rsidR="007E2D34">
          <w:rPr>
            <w:noProof/>
            <w:webHidden/>
          </w:rPr>
          <w:fldChar w:fldCharType="end"/>
        </w:r>
      </w:hyperlink>
    </w:p>
    <w:p w14:paraId="6A76CD0C" w14:textId="3A1EACBE" w:rsidR="007E2D34" w:rsidRDefault="005A0650">
      <w:pPr>
        <w:pStyle w:val="Abbildungsverzeichnis"/>
        <w:tabs>
          <w:tab w:val="right" w:leader="dot" w:pos="9060"/>
        </w:tabs>
        <w:rPr>
          <w:rFonts w:asciiTheme="minorHAnsi" w:eastAsiaTheme="minorEastAsia" w:hAnsiTheme="minorHAnsi" w:cstheme="minorBidi"/>
          <w:noProof/>
          <w:szCs w:val="22"/>
          <w:lang w:eastAsia="en-US"/>
        </w:rPr>
      </w:pPr>
      <w:hyperlink w:anchor="_Toc27753700" w:history="1">
        <w:r w:rsidR="007E2D34" w:rsidRPr="00BD056B">
          <w:rPr>
            <w:rStyle w:val="Hyperlink"/>
            <w:noProof/>
          </w:rPr>
          <w:t>Figure 6: Weld line crossing tailored blank vs. weld line crossing physical gap</w:t>
        </w:r>
        <w:r w:rsidR="007E2D34">
          <w:rPr>
            <w:noProof/>
            <w:webHidden/>
          </w:rPr>
          <w:tab/>
        </w:r>
        <w:r w:rsidR="007E2D34">
          <w:rPr>
            <w:noProof/>
            <w:webHidden/>
          </w:rPr>
          <w:fldChar w:fldCharType="begin"/>
        </w:r>
        <w:r w:rsidR="007E2D34">
          <w:rPr>
            <w:noProof/>
            <w:webHidden/>
          </w:rPr>
          <w:instrText xml:space="preserve"> PAGEREF _Toc27753700 \h </w:instrText>
        </w:r>
        <w:r w:rsidR="007E2D34">
          <w:rPr>
            <w:noProof/>
            <w:webHidden/>
          </w:rPr>
        </w:r>
        <w:r w:rsidR="007E2D34">
          <w:rPr>
            <w:noProof/>
            <w:webHidden/>
          </w:rPr>
          <w:fldChar w:fldCharType="separate"/>
        </w:r>
        <w:r w:rsidR="00004854">
          <w:rPr>
            <w:noProof/>
            <w:webHidden/>
          </w:rPr>
          <w:t>28</w:t>
        </w:r>
        <w:r w:rsidR="007E2D34">
          <w:rPr>
            <w:noProof/>
            <w:webHidden/>
          </w:rPr>
          <w:fldChar w:fldCharType="end"/>
        </w:r>
      </w:hyperlink>
    </w:p>
    <w:p w14:paraId="6AA53500" w14:textId="355CB23E" w:rsidR="007E2D34" w:rsidRDefault="005A0650">
      <w:pPr>
        <w:pStyle w:val="Abbildungsverzeichnis"/>
        <w:tabs>
          <w:tab w:val="right" w:leader="dot" w:pos="9060"/>
        </w:tabs>
        <w:rPr>
          <w:rFonts w:asciiTheme="minorHAnsi" w:eastAsiaTheme="minorEastAsia" w:hAnsiTheme="minorHAnsi" w:cstheme="minorBidi"/>
          <w:noProof/>
          <w:szCs w:val="22"/>
          <w:lang w:eastAsia="en-US"/>
        </w:rPr>
      </w:pPr>
      <w:hyperlink r:id="rId10" w:anchor="_Toc27753701" w:history="1">
        <w:r w:rsidR="007E2D34" w:rsidRPr="00BD056B">
          <w:rPr>
            <w:rStyle w:val="Hyperlink"/>
            <w:noProof/>
          </w:rPr>
          <w:t>Figure 7: special topologies</w:t>
        </w:r>
        <w:r w:rsidR="007E2D34">
          <w:rPr>
            <w:noProof/>
            <w:webHidden/>
          </w:rPr>
          <w:tab/>
        </w:r>
        <w:r w:rsidR="007E2D34">
          <w:rPr>
            <w:noProof/>
            <w:webHidden/>
          </w:rPr>
          <w:fldChar w:fldCharType="begin"/>
        </w:r>
        <w:r w:rsidR="007E2D34">
          <w:rPr>
            <w:noProof/>
            <w:webHidden/>
          </w:rPr>
          <w:instrText xml:space="preserve"> PAGEREF _Toc27753701 \h </w:instrText>
        </w:r>
        <w:r w:rsidR="007E2D34">
          <w:rPr>
            <w:noProof/>
            <w:webHidden/>
          </w:rPr>
        </w:r>
        <w:r w:rsidR="007E2D34">
          <w:rPr>
            <w:noProof/>
            <w:webHidden/>
          </w:rPr>
          <w:fldChar w:fldCharType="separate"/>
        </w:r>
        <w:r w:rsidR="00004854">
          <w:rPr>
            <w:noProof/>
            <w:webHidden/>
          </w:rPr>
          <w:t>37</w:t>
        </w:r>
        <w:r w:rsidR="007E2D34">
          <w:rPr>
            <w:noProof/>
            <w:webHidden/>
          </w:rPr>
          <w:fldChar w:fldCharType="end"/>
        </w:r>
      </w:hyperlink>
    </w:p>
    <w:p w14:paraId="5EEF3390" w14:textId="5FCC2AA7" w:rsidR="007E2D34" w:rsidRDefault="005A0650">
      <w:pPr>
        <w:pStyle w:val="Abbildungsverzeichnis"/>
        <w:tabs>
          <w:tab w:val="right" w:leader="dot" w:pos="9060"/>
        </w:tabs>
        <w:rPr>
          <w:rFonts w:asciiTheme="minorHAnsi" w:eastAsiaTheme="minorEastAsia" w:hAnsiTheme="minorHAnsi" w:cstheme="minorBidi"/>
          <w:noProof/>
          <w:szCs w:val="22"/>
          <w:lang w:eastAsia="en-US"/>
        </w:rPr>
      </w:pPr>
      <w:hyperlink w:anchor="_Toc27753702" w:history="1">
        <w:r w:rsidR="007E2D34" w:rsidRPr="00BD056B">
          <w:rPr>
            <w:rStyle w:val="Hyperlink"/>
            <w:noProof/>
          </w:rPr>
          <w:t>Figure 8: Robscans with Different Rotation Angles; Two of them Mirrored</w:t>
        </w:r>
        <w:r w:rsidR="007E2D34">
          <w:rPr>
            <w:noProof/>
            <w:webHidden/>
          </w:rPr>
          <w:tab/>
        </w:r>
        <w:r w:rsidR="007E2D34">
          <w:rPr>
            <w:noProof/>
            <w:webHidden/>
          </w:rPr>
          <w:fldChar w:fldCharType="begin"/>
        </w:r>
        <w:r w:rsidR="007E2D34">
          <w:rPr>
            <w:noProof/>
            <w:webHidden/>
          </w:rPr>
          <w:instrText xml:space="preserve"> PAGEREF _Toc27753702 \h </w:instrText>
        </w:r>
        <w:r w:rsidR="007E2D34">
          <w:rPr>
            <w:noProof/>
            <w:webHidden/>
          </w:rPr>
        </w:r>
        <w:r w:rsidR="007E2D34">
          <w:rPr>
            <w:noProof/>
            <w:webHidden/>
          </w:rPr>
          <w:fldChar w:fldCharType="separate"/>
        </w:r>
        <w:r w:rsidR="00004854">
          <w:rPr>
            <w:noProof/>
            <w:webHidden/>
          </w:rPr>
          <w:t>56</w:t>
        </w:r>
        <w:r w:rsidR="007E2D34">
          <w:rPr>
            <w:noProof/>
            <w:webHidden/>
          </w:rPr>
          <w:fldChar w:fldCharType="end"/>
        </w:r>
      </w:hyperlink>
    </w:p>
    <w:p w14:paraId="199A111A" w14:textId="6179EF7D" w:rsidR="007E2D34" w:rsidRDefault="005A0650">
      <w:pPr>
        <w:pStyle w:val="Abbildungsverzeichnis"/>
        <w:tabs>
          <w:tab w:val="right" w:leader="dot" w:pos="9060"/>
        </w:tabs>
        <w:rPr>
          <w:rFonts w:asciiTheme="minorHAnsi" w:eastAsiaTheme="minorEastAsia" w:hAnsiTheme="minorHAnsi" w:cstheme="minorBidi"/>
          <w:noProof/>
          <w:szCs w:val="22"/>
          <w:lang w:eastAsia="en-US"/>
        </w:rPr>
      </w:pPr>
      <w:hyperlink w:anchor="_Toc27753703" w:history="1">
        <w:r w:rsidR="007E2D34" w:rsidRPr="00BD056B">
          <w:rPr>
            <w:rStyle w:val="Hyperlink"/>
            <w:noProof/>
          </w:rPr>
          <w:t>Figure 9: Rivet head types</w:t>
        </w:r>
        <w:r w:rsidR="007E2D34">
          <w:rPr>
            <w:noProof/>
            <w:webHidden/>
          </w:rPr>
          <w:tab/>
        </w:r>
        <w:r w:rsidR="007E2D34">
          <w:rPr>
            <w:noProof/>
            <w:webHidden/>
          </w:rPr>
          <w:fldChar w:fldCharType="begin"/>
        </w:r>
        <w:r w:rsidR="007E2D34">
          <w:rPr>
            <w:noProof/>
            <w:webHidden/>
          </w:rPr>
          <w:instrText xml:space="preserve"> PAGEREF _Toc27753703 \h </w:instrText>
        </w:r>
        <w:r w:rsidR="007E2D34">
          <w:rPr>
            <w:noProof/>
            <w:webHidden/>
          </w:rPr>
        </w:r>
        <w:r w:rsidR="007E2D34">
          <w:rPr>
            <w:noProof/>
            <w:webHidden/>
          </w:rPr>
          <w:fldChar w:fldCharType="separate"/>
        </w:r>
        <w:r w:rsidR="00004854">
          <w:rPr>
            <w:noProof/>
            <w:webHidden/>
          </w:rPr>
          <w:t>59</w:t>
        </w:r>
        <w:r w:rsidR="007E2D34">
          <w:rPr>
            <w:noProof/>
            <w:webHidden/>
          </w:rPr>
          <w:fldChar w:fldCharType="end"/>
        </w:r>
      </w:hyperlink>
    </w:p>
    <w:p w14:paraId="468EDA9A" w14:textId="07FF2CD8" w:rsidR="007E2D34" w:rsidRDefault="005A0650">
      <w:pPr>
        <w:pStyle w:val="Abbildungsverzeichnis"/>
        <w:tabs>
          <w:tab w:val="right" w:leader="dot" w:pos="9060"/>
        </w:tabs>
        <w:rPr>
          <w:rFonts w:asciiTheme="minorHAnsi" w:eastAsiaTheme="minorEastAsia" w:hAnsiTheme="minorHAnsi" w:cstheme="minorBidi"/>
          <w:noProof/>
          <w:szCs w:val="22"/>
          <w:lang w:eastAsia="en-US"/>
        </w:rPr>
      </w:pPr>
      <w:hyperlink w:anchor="_Toc27753704" w:history="1">
        <w:r w:rsidR="007E2D34" w:rsidRPr="00BD056B">
          <w:rPr>
            <w:rStyle w:val="Hyperlink"/>
            <w:noProof/>
          </w:rPr>
          <w:t>Figure 10: Cross Section of a blind rivet</w:t>
        </w:r>
        <w:r w:rsidR="007E2D34">
          <w:rPr>
            <w:noProof/>
            <w:webHidden/>
          </w:rPr>
          <w:tab/>
        </w:r>
        <w:r w:rsidR="007E2D34">
          <w:rPr>
            <w:noProof/>
            <w:webHidden/>
          </w:rPr>
          <w:fldChar w:fldCharType="begin"/>
        </w:r>
        <w:r w:rsidR="007E2D34">
          <w:rPr>
            <w:noProof/>
            <w:webHidden/>
          </w:rPr>
          <w:instrText xml:space="preserve"> PAGEREF _Toc27753704 \h </w:instrText>
        </w:r>
        <w:r w:rsidR="007E2D34">
          <w:rPr>
            <w:noProof/>
            <w:webHidden/>
          </w:rPr>
        </w:r>
        <w:r w:rsidR="007E2D34">
          <w:rPr>
            <w:noProof/>
            <w:webHidden/>
          </w:rPr>
          <w:fldChar w:fldCharType="separate"/>
        </w:r>
        <w:r w:rsidR="00004854">
          <w:rPr>
            <w:noProof/>
            <w:webHidden/>
          </w:rPr>
          <w:t>61</w:t>
        </w:r>
        <w:r w:rsidR="007E2D34">
          <w:rPr>
            <w:noProof/>
            <w:webHidden/>
          </w:rPr>
          <w:fldChar w:fldCharType="end"/>
        </w:r>
      </w:hyperlink>
    </w:p>
    <w:p w14:paraId="71651CB6" w14:textId="2A05AD6C" w:rsidR="007E2D34" w:rsidRDefault="005A0650">
      <w:pPr>
        <w:pStyle w:val="Abbildungsverzeichnis"/>
        <w:tabs>
          <w:tab w:val="right" w:leader="dot" w:pos="9060"/>
        </w:tabs>
        <w:rPr>
          <w:rFonts w:asciiTheme="minorHAnsi" w:eastAsiaTheme="minorEastAsia" w:hAnsiTheme="minorHAnsi" w:cstheme="minorBidi"/>
          <w:noProof/>
          <w:szCs w:val="22"/>
          <w:lang w:eastAsia="en-US"/>
        </w:rPr>
      </w:pPr>
      <w:hyperlink w:anchor="_Toc27753705" w:history="1">
        <w:r w:rsidR="007E2D34" w:rsidRPr="00BD056B">
          <w:rPr>
            <w:rStyle w:val="Hyperlink"/>
            <w:noProof/>
          </w:rPr>
          <w:t>Figure 11: Thick and Thin Assembling</w:t>
        </w:r>
        <w:r w:rsidR="007E2D34">
          <w:rPr>
            <w:noProof/>
            <w:webHidden/>
          </w:rPr>
          <w:tab/>
        </w:r>
        <w:r w:rsidR="007E2D34">
          <w:rPr>
            <w:noProof/>
            <w:webHidden/>
          </w:rPr>
          <w:fldChar w:fldCharType="begin"/>
        </w:r>
        <w:r w:rsidR="007E2D34">
          <w:rPr>
            <w:noProof/>
            <w:webHidden/>
          </w:rPr>
          <w:instrText xml:space="preserve"> PAGEREF _Toc27753705 \h </w:instrText>
        </w:r>
        <w:r w:rsidR="007E2D34">
          <w:rPr>
            <w:noProof/>
            <w:webHidden/>
          </w:rPr>
        </w:r>
        <w:r w:rsidR="007E2D34">
          <w:rPr>
            <w:noProof/>
            <w:webHidden/>
          </w:rPr>
          <w:fldChar w:fldCharType="separate"/>
        </w:r>
        <w:r w:rsidR="00004854">
          <w:rPr>
            <w:noProof/>
            <w:webHidden/>
          </w:rPr>
          <w:t>61</w:t>
        </w:r>
        <w:r w:rsidR="007E2D34">
          <w:rPr>
            <w:noProof/>
            <w:webHidden/>
          </w:rPr>
          <w:fldChar w:fldCharType="end"/>
        </w:r>
      </w:hyperlink>
    </w:p>
    <w:p w14:paraId="4F0B58FE" w14:textId="063F6328" w:rsidR="007E2D34" w:rsidRDefault="005A0650">
      <w:pPr>
        <w:pStyle w:val="Abbildungsverzeichnis"/>
        <w:tabs>
          <w:tab w:val="right" w:leader="dot" w:pos="9060"/>
        </w:tabs>
        <w:rPr>
          <w:rFonts w:asciiTheme="minorHAnsi" w:eastAsiaTheme="minorEastAsia" w:hAnsiTheme="minorHAnsi" w:cstheme="minorBidi"/>
          <w:noProof/>
          <w:szCs w:val="22"/>
          <w:lang w:eastAsia="en-US"/>
        </w:rPr>
      </w:pPr>
      <w:hyperlink w:anchor="_Toc27753706" w:history="1">
        <w:r w:rsidR="007E2D34" w:rsidRPr="00BD056B">
          <w:rPr>
            <w:rStyle w:val="Hyperlink"/>
            <w:noProof/>
          </w:rPr>
          <w:t>Figure 12: Fastening Soft and Hard</w:t>
        </w:r>
        <w:r w:rsidR="007E2D34">
          <w:rPr>
            <w:noProof/>
            <w:webHidden/>
          </w:rPr>
          <w:tab/>
        </w:r>
        <w:r w:rsidR="007E2D34">
          <w:rPr>
            <w:noProof/>
            <w:webHidden/>
          </w:rPr>
          <w:fldChar w:fldCharType="begin"/>
        </w:r>
        <w:r w:rsidR="007E2D34">
          <w:rPr>
            <w:noProof/>
            <w:webHidden/>
          </w:rPr>
          <w:instrText xml:space="preserve"> PAGEREF _Toc27753706 \h </w:instrText>
        </w:r>
        <w:r w:rsidR="007E2D34">
          <w:rPr>
            <w:noProof/>
            <w:webHidden/>
          </w:rPr>
        </w:r>
        <w:r w:rsidR="007E2D34">
          <w:rPr>
            <w:noProof/>
            <w:webHidden/>
          </w:rPr>
          <w:fldChar w:fldCharType="separate"/>
        </w:r>
        <w:r w:rsidR="00004854">
          <w:rPr>
            <w:noProof/>
            <w:webHidden/>
          </w:rPr>
          <w:t>62</w:t>
        </w:r>
        <w:r w:rsidR="007E2D34">
          <w:rPr>
            <w:noProof/>
            <w:webHidden/>
          </w:rPr>
          <w:fldChar w:fldCharType="end"/>
        </w:r>
      </w:hyperlink>
    </w:p>
    <w:p w14:paraId="0161F141" w14:textId="4702F034" w:rsidR="007E2D34" w:rsidRDefault="005A0650">
      <w:pPr>
        <w:pStyle w:val="Abbildungsverzeichnis"/>
        <w:tabs>
          <w:tab w:val="right" w:leader="dot" w:pos="9060"/>
        </w:tabs>
        <w:rPr>
          <w:rFonts w:asciiTheme="minorHAnsi" w:eastAsiaTheme="minorEastAsia" w:hAnsiTheme="minorHAnsi" w:cstheme="minorBidi"/>
          <w:noProof/>
          <w:szCs w:val="22"/>
          <w:lang w:eastAsia="en-US"/>
        </w:rPr>
      </w:pPr>
      <w:hyperlink w:anchor="_Toc27753707" w:history="1">
        <w:r w:rsidR="007E2D34" w:rsidRPr="00BD056B">
          <w:rPr>
            <w:rStyle w:val="Hyperlink"/>
            <w:noProof/>
          </w:rPr>
          <w:t>Figure 13: Cross Section of a Self-Piercing Rivet</w:t>
        </w:r>
        <w:r w:rsidR="007E2D34">
          <w:rPr>
            <w:noProof/>
            <w:webHidden/>
          </w:rPr>
          <w:tab/>
        </w:r>
        <w:r w:rsidR="007E2D34">
          <w:rPr>
            <w:noProof/>
            <w:webHidden/>
          </w:rPr>
          <w:fldChar w:fldCharType="begin"/>
        </w:r>
        <w:r w:rsidR="007E2D34">
          <w:rPr>
            <w:noProof/>
            <w:webHidden/>
          </w:rPr>
          <w:instrText xml:space="preserve"> PAGEREF _Toc27753707 \h </w:instrText>
        </w:r>
        <w:r w:rsidR="007E2D34">
          <w:rPr>
            <w:noProof/>
            <w:webHidden/>
          </w:rPr>
        </w:r>
        <w:r w:rsidR="007E2D34">
          <w:rPr>
            <w:noProof/>
            <w:webHidden/>
          </w:rPr>
          <w:fldChar w:fldCharType="separate"/>
        </w:r>
        <w:r w:rsidR="00004854">
          <w:rPr>
            <w:noProof/>
            <w:webHidden/>
          </w:rPr>
          <w:t>63</w:t>
        </w:r>
        <w:r w:rsidR="007E2D34">
          <w:rPr>
            <w:noProof/>
            <w:webHidden/>
          </w:rPr>
          <w:fldChar w:fldCharType="end"/>
        </w:r>
      </w:hyperlink>
    </w:p>
    <w:p w14:paraId="2570EA16" w14:textId="7C541490" w:rsidR="007E2D34" w:rsidRDefault="005A0650">
      <w:pPr>
        <w:pStyle w:val="Abbildungsverzeichnis"/>
        <w:tabs>
          <w:tab w:val="right" w:leader="dot" w:pos="9060"/>
        </w:tabs>
        <w:rPr>
          <w:rFonts w:asciiTheme="minorHAnsi" w:eastAsiaTheme="minorEastAsia" w:hAnsiTheme="minorHAnsi" w:cstheme="minorBidi"/>
          <w:noProof/>
          <w:szCs w:val="22"/>
          <w:lang w:eastAsia="en-US"/>
        </w:rPr>
      </w:pPr>
      <w:hyperlink w:anchor="_Toc27753708" w:history="1">
        <w:r w:rsidR="007E2D34" w:rsidRPr="00BD056B">
          <w:rPr>
            <w:rStyle w:val="Hyperlink"/>
            <w:noProof/>
          </w:rPr>
          <w:t>Figure 14: S</w:t>
        </w:r>
        <w:r w:rsidR="007E2D34" w:rsidRPr="00BD056B">
          <w:rPr>
            <w:rStyle w:val="Hyperlink"/>
            <w:rFonts w:ascii="Arial" w:hAnsi="Arial" w:cs="Arial"/>
            <w:noProof/>
            <w:shd w:val="clear" w:color="auto" w:fill="FFFFFF"/>
          </w:rPr>
          <w:t>elf-piercing rivet setting apparatus</w:t>
        </w:r>
        <w:r w:rsidR="007E2D34">
          <w:rPr>
            <w:noProof/>
            <w:webHidden/>
          </w:rPr>
          <w:tab/>
        </w:r>
        <w:r w:rsidR="007E2D34">
          <w:rPr>
            <w:noProof/>
            <w:webHidden/>
          </w:rPr>
          <w:fldChar w:fldCharType="begin"/>
        </w:r>
        <w:r w:rsidR="007E2D34">
          <w:rPr>
            <w:noProof/>
            <w:webHidden/>
          </w:rPr>
          <w:instrText xml:space="preserve"> PAGEREF _Toc27753708 \h </w:instrText>
        </w:r>
        <w:r w:rsidR="007E2D34">
          <w:rPr>
            <w:noProof/>
            <w:webHidden/>
          </w:rPr>
        </w:r>
        <w:r w:rsidR="007E2D34">
          <w:rPr>
            <w:noProof/>
            <w:webHidden/>
          </w:rPr>
          <w:fldChar w:fldCharType="separate"/>
        </w:r>
        <w:r w:rsidR="00004854">
          <w:rPr>
            <w:noProof/>
            <w:webHidden/>
          </w:rPr>
          <w:t>63</w:t>
        </w:r>
        <w:r w:rsidR="007E2D34">
          <w:rPr>
            <w:noProof/>
            <w:webHidden/>
          </w:rPr>
          <w:fldChar w:fldCharType="end"/>
        </w:r>
      </w:hyperlink>
    </w:p>
    <w:p w14:paraId="77D10C8E" w14:textId="33D5041F" w:rsidR="007E2D34" w:rsidRDefault="005A0650">
      <w:pPr>
        <w:pStyle w:val="Abbildungsverzeichnis"/>
        <w:tabs>
          <w:tab w:val="right" w:leader="dot" w:pos="9060"/>
        </w:tabs>
        <w:rPr>
          <w:rFonts w:asciiTheme="minorHAnsi" w:eastAsiaTheme="minorEastAsia" w:hAnsiTheme="minorHAnsi" w:cstheme="minorBidi"/>
          <w:noProof/>
          <w:szCs w:val="22"/>
          <w:lang w:eastAsia="en-US"/>
        </w:rPr>
      </w:pPr>
      <w:hyperlink w:anchor="_Toc27753709" w:history="1">
        <w:r w:rsidR="007E2D34" w:rsidRPr="00BD056B">
          <w:rPr>
            <w:rStyle w:val="Hyperlink"/>
            <w:noProof/>
          </w:rPr>
          <w:t>Figure 15: Dimensions of Solid Rivets</w:t>
        </w:r>
        <w:r w:rsidR="007E2D34">
          <w:rPr>
            <w:noProof/>
            <w:webHidden/>
          </w:rPr>
          <w:tab/>
        </w:r>
        <w:r w:rsidR="007E2D34">
          <w:rPr>
            <w:noProof/>
            <w:webHidden/>
          </w:rPr>
          <w:fldChar w:fldCharType="begin"/>
        </w:r>
        <w:r w:rsidR="007E2D34">
          <w:rPr>
            <w:noProof/>
            <w:webHidden/>
          </w:rPr>
          <w:instrText xml:space="preserve"> PAGEREF _Toc27753709 \h </w:instrText>
        </w:r>
        <w:r w:rsidR="007E2D34">
          <w:rPr>
            <w:noProof/>
            <w:webHidden/>
          </w:rPr>
        </w:r>
        <w:r w:rsidR="007E2D34">
          <w:rPr>
            <w:noProof/>
            <w:webHidden/>
          </w:rPr>
          <w:fldChar w:fldCharType="separate"/>
        </w:r>
        <w:r w:rsidR="00004854">
          <w:rPr>
            <w:noProof/>
            <w:webHidden/>
          </w:rPr>
          <w:t>65</w:t>
        </w:r>
        <w:r w:rsidR="007E2D34">
          <w:rPr>
            <w:noProof/>
            <w:webHidden/>
          </w:rPr>
          <w:fldChar w:fldCharType="end"/>
        </w:r>
      </w:hyperlink>
    </w:p>
    <w:p w14:paraId="29DBA2A1" w14:textId="77BCC92E" w:rsidR="007E2D34" w:rsidRDefault="005A0650">
      <w:pPr>
        <w:pStyle w:val="Abbildungsverzeichnis"/>
        <w:tabs>
          <w:tab w:val="right" w:leader="dot" w:pos="9060"/>
        </w:tabs>
        <w:rPr>
          <w:rFonts w:asciiTheme="minorHAnsi" w:eastAsiaTheme="minorEastAsia" w:hAnsiTheme="minorHAnsi" w:cstheme="minorBidi"/>
          <w:noProof/>
          <w:szCs w:val="22"/>
          <w:lang w:eastAsia="en-US"/>
        </w:rPr>
      </w:pPr>
      <w:hyperlink w:anchor="_Toc27753710" w:history="1">
        <w:r w:rsidR="007E2D34" w:rsidRPr="00BD056B">
          <w:rPr>
            <w:rStyle w:val="Hyperlink"/>
            <w:noProof/>
          </w:rPr>
          <w:t>Figure 16: Clinch allowance of solid rivet</w:t>
        </w:r>
        <w:r w:rsidR="007E2D34">
          <w:rPr>
            <w:noProof/>
            <w:webHidden/>
          </w:rPr>
          <w:tab/>
        </w:r>
        <w:r w:rsidR="007E2D34">
          <w:rPr>
            <w:noProof/>
            <w:webHidden/>
          </w:rPr>
          <w:fldChar w:fldCharType="begin"/>
        </w:r>
        <w:r w:rsidR="007E2D34">
          <w:rPr>
            <w:noProof/>
            <w:webHidden/>
          </w:rPr>
          <w:instrText xml:space="preserve"> PAGEREF _Toc27753710 \h </w:instrText>
        </w:r>
        <w:r w:rsidR="007E2D34">
          <w:rPr>
            <w:noProof/>
            <w:webHidden/>
          </w:rPr>
        </w:r>
        <w:r w:rsidR="007E2D34">
          <w:rPr>
            <w:noProof/>
            <w:webHidden/>
          </w:rPr>
          <w:fldChar w:fldCharType="separate"/>
        </w:r>
        <w:r w:rsidR="00004854">
          <w:rPr>
            <w:noProof/>
            <w:webHidden/>
          </w:rPr>
          <w:t>66</w:t>
        </w:r>
        <w:r w:rsidR="007E2D34">
          <w:rPr>
            <w:noProof/>
            <w:webHidden/>
          </w:rPr>
          <w:fldChar w:fldCharType="end"/>
        </w:r>
      </w:hyperlink>
    </w:p>
    <w:p w14:paraId="69FAC018" w14:textId="3E7EF796" w:rsidR="007E2D34" w:rsidRDefault="005A0650">
      <w:pPr>
        <w:pStyle w:val="Abbildungsverzeichnis"/>
        <w:tabs>
          <w:tab w:val="right" w:leader="dot" w:pos="9060"/>
        </w:tabs>
        <w:rPr>
          <w:rFonts w:asciiTheme="minorHAnsi" w:eastAsiaTheme="minorEastAsia" w:hAnsiTheme="minorHAnsi" w:cstheme="minorBidi"/>
          <w:noProof/>
          <w:szCs w:val="22"/>
          <w:lang w:eastAsia="en-US"/>
        </w:rPr>
      </w:pPr>
      <w:hyperlink w:anchor="_Toc27753711" w:history="1">
        <w:r w:rsidR="007E2D34" w:rsidRPr="00BD056B">
          <w:rPr>
            <w:rStyle w:val="Hyperlink"/>
            <w:noProof/>
          </w:rPr>
          <w:t>Figure 17: Cross section of a SWOP Rivet</w:t>
        </w:r>
        <w:r w:rsidR="007E2D34">
          <w:rPr>
            <w:noProof/>
            <w:webHidden/>
          </w:rPr>
          <w:tab/>
        </w:r>
        <w:r w:rsidR="007E2D34">
          <w:rPr>
            <w:noProof/>
            <w:webHidden/>
          </w:rPr>
          <w:fldChar w:fldCharType="begin"/>
        </w:r>
        <w:r w:rsidR="007E2D34">
          <w:rPr>
            <w:noProof/>
            <w:webHidden/>
          </w:rPr>
          <w:instrText xml:space="preserve"> PAGEREF _Toc27753711 \h </w:instrText>
        </w:r>
        <w:r w:rsidR="007E2D34">
          <w:rPr>
            <w:noProof/>
            <w:webHidden/>
          </w:rPr>
        </w:r>
        <w:r w:rsidR="007E2D34">
          <w:rPr>
            <w:noProof/>
            <w:webHidden/>
          </w:rPr>
          <w:fldChar w:fldCharType="separate"/>
        </w:r>
        <w:r w:rsidR="00004854">
          <w:rPr>
            <w:noProof/>
            <w:webHidden/>
          </w:rPr>
          <w:t>67</w:t>
        </w:r>
        <w:r w:rsidR="007E2D34">
          <w:rPr>
            <w:noProof/>
            <w:webHidden/>
          </w:rPr>
          <w:fldChar w:fldCharType="end"/>
        </w:r>
      </w:hyperlink>
    </w:p>
    <w:p w14:paraId="53A84F1B" w14:textId="27ED170D" w:rsidR="007E2D34" w:rsidRDefault="005A0650">
      <w:pPr>
        <w:pStyle w:val="Abbildungsverzeichnis"/>
        <w:tabs>
          <w:tab w:val="right" w:leader="dot" w:pos="9060"/>
        </w:tabs>
        <w:rPr>
          <w:rFonts w:asciiTheme="minorHAnsi" w:eastAsiaTheme="minorEastAsia" w:hAnsiTheme="minorHAnsi" w:cstheme="minorBidi"/>
          <w:noProof/>
          <w:szCs w:val="22"/>
          <w:lang w:eastAsia="en-US"/>
        </w:rPr>
      </w:pPr>
      <w:r>
        <w:fldChar w:fldCharType="begin"/>
      </w:r>
      <w:r>
        <w:instrText xml:space="preserve"> HYPERLINK \l "_Toc27753712" </w:instrText>
      </w:r>
      <w:r>
        <w:fldChar w:fldCharType="separate"/>
      </w:r>
      <w:r w:rsidR="007E2D34" w:rsidRPr="00BD056B">
        <w:rPr>
          <w:rStyle w:val="Hyperlink"/>
          <w:noProof/>
        </w:rPr>
        <w:t>Figure 18: Bolts and Screws</w:t>
      </w:r>
      <w:r w:rsidR="007E2D34">
        <w:rPr>
          <w:noProof/>
          <w:webHidden/>
        </w:rPr>
        <w:tab/>
      </w:r>
      <w:r w:rsidR="007E2D34">
        <w:rPr>
          <w:noProof/>
          <w:webHidden/>
        </w:rPr>
        <w:fldChar w:fldCharType="begin"/>
      </w:r>
      <w:r w:rsidR="007E2D34">
        <w:rPr>
          <w:noProof/>
          <w:webHidden/>
        </w:rPr>
        <w:instrText xml:space="preserve"> PAGEREF _Toc27753712 \h </w:instrText>
      </w:r>
      <w:r w:rsidR="007E2D34">
        <w:rPr>
          <w:noProof/>
          <w:webHidden/>
        </w:rPr>
      </w:r>
      <w:r w:rsidR="007E2D34">
        <w:rPr>
          <w:noProof/>
          <w:webHidden/>
        </w:rPr>
        <w:fldChar w:fldCharType="separate"/>
      </w:r>
      <w:ins w:id="7" w:author="Dr. Carsten Franke" w:date="2020-03-09T14:38:00Z">
        <w:r w:rsidR="00004854">
          <w:rPr>
            <w:noProof/>
            <w:webHidden/>
          </w:rPr>
          <w:t>71</w:t>
        </w:r>
      </w:ins>
      <w:del w:id="8" w:author="Dr. Carsten Franke" w:date="2020-03-09T14:38:00Z">
        <w:r w:rsidR="007E2D34" w:rsidDel="00004854">
          <w:rPr>
            <w:noProof/>
            <w:webHidden/>
          </w:rPr>
          <w:delText>69</w:delText>
        </w:r>
      </w:del>
      <w:r w:rsidR="007E2D34">
        <w:rPr>
          <w:noProof/>
          <w:webHidden/>
        </w:rPr>
        <w:fldChar w:fldCharType="end"/>
      </w:r>
      <w:r>
        <w:rPr>
          <w:noProof/>
        </w:rPr>
        <w:fldChar w:fldCharType="end"/>
      </w:r>
    </w:p>
    <w:p w14:paraId="7AEF9858" w14:textId="77777777" w:rsidR="007E2D34" w:rsidRDefault="005A0650">
      <w:pPr>
        <w:pStyle w:val="Abbildungsverzeichnis"/>
        <w:tabs>
          <w:tab w:val="right" w:leader="dot" w:pos="9060"/>
        </w:tabs>
        <w:rPr>
          <w:rFonts w:asciiTheme="minorHAnsi" w:eastAsiaTheme="minorEastAsia" w:hAnsiTheme="minorHAnsi" w:cstheme="minorBidi"/>
          <w:noProof/>
          <w:szCs w:val="22"/>
          <w:lang w:eastAsia="en-US"/>
        </w:rPr>
      </w:pPr>
      <w:hyperlink w:anchor="_Toc27753713" w:history="1">
        <w:r w:rsidR="007E2D34" w:rsidRPr="00BD056B">
          <w:rPr>
            <w:rStyle w:val="Hyperlink"/>
            <w:noProof/>
          </w:rPr>
          <w:t>Figure 19: Different Screw Forms</w:t>
        </w:r>
        <w:r w:rsidR="007E2D34">
          <w:rPr>
            <w:noProof/>
            <w:webHidden/>
          </w:rPr>
          <w:tab/>
        </w:r>
        <w:r w:rsidR="007E2D34">
          <w:rPr>
            <w:noProof/>
            <w:webHidden/>
          </w:rPr>
          <w:fldChar w:fldCharType="begin"/>
        </w:r>
        <w:r w:rsidR="007E2D34">
          <w:rPr>
            <w:noProof/>
            <w:webHidden/>
          </w:rPr>
          <w:instrText xml:space="preserve"> PAGEREF _Toc27753713 \h </w:instrText>
        </w:r>
        <w:r w:rsidR="007E2D34">
          <w:rPr>
            <w:noProof/>
            <w:webHidden/>
          </w:rPr>
        </w:r>
        <w:r w:rsidR="007E2D34">
          <w:rPr>
            <w:noProof/>
            <w:webHidden/>
          </w:rPr>
          <w:fldChar w:fldCharType="separate"/>
        </w:r>
        <w:r w:rsidR="007E2D34">
          <w:rPr>
            <w:noProof/>
            <w:webHidden/>
          </w:rPr>
          <w:t>70</w:t>
        </w:r>
        <w:r w:rsidR="007E2D34">
          <w:rPr>
            <w:noProof/>
            <w:webHidden/>
          </w:rPr>
          <w:fldChar w:fldCharType="end"/>
        </w:r>
      </w:hyperlink>
    </w:p>
    <w:p w14:paraId="54B46A7E" w14:textId="77777777" w:rsidR="007E2D34" w:rsidRDefault="005A0650">
      <w:pPr>
        <w:pStyle w:val="Abbildungsverzeichnis"/>
        <w:tabs>
          <w:tab w:val="right" w:leader="dot" w:pos="9060"/>
        </w:tabs>
        <w:rPr>
          <w:rFonts w:asciiTheme="minorHAnsi" w:eastAsiaTheme="minorEastAsia" w:hAnsiTheme="minorHAnsi" w:cstheme="minorBidi"/>
          <w:noProof/>
          <w:szCs w:val="22"/>
          <w:lang w:eastAsia="en-US"/>
        </w:rPr>
      </w:pPr>
      <w:hyperlink w:anchor="_Toc27753714" w:history="1">
        <w:r w:rsidR="007E2D34" w:rsidRPr="00BD056B">
          <w:rPr>
            <w:rStyle w:val="Hyperlink"/>
            <w:noProof/>
          </w:rPr>
          <w:t>Figure 20: Definition of Length and Head Sizes</w:t>
        </w:r>
        <w:r w:rsidR="007E2D34">
          <w:rPr>
            <w:noProof/>
            <w:webHidden/>
          </w:rPr>
          <w:tab/>
        </w:r>
        <w:r w:rsidR="007E2D34">
          <w:rPr>
            <w:noProof/>
            <w:webHidden/>
          </w:rPr>
          <w:fldChar w:fldCharType="begin"/>
        </w:r>
        <w:r w:rsidR="007E2D34">
          <w:rPr>
            <w:noProof/>
            <w:webHidden/>
          </w:rPr>
          <w:instrText xml:space="preserve"> PAGEREF _Toc27753714 \h </w:instrText>
        </w:r>
        <w:r w:rsidR="007E2D34">
          <w:rPr>
            <w:noProof/>
            <w:webHidden/>
          </w:rPr>
        </w:r>
        <w:r w:rsidR="007E2D34">
          <w:rPr>
            <w:noProof/>
            <w:webHidden/>
          </w:rPr>
          <w:fldChar w:fldCharType="separate"/>
        </w:r>
        <w:r w:rsidR="007E2D34">
          <w:rPr>
            <w:noProof/>
            <w:webHidden/>
          </w:rPr>
          <w:t>70</w:t>
        </w:r>
        <w:r w:rsidR="007E2D34">
          <w:rPr>
            <w:noProof/>
            <w:webHidden/>
          </w:rPr>
          <w:fldChar w:fldCharType="end"/>
        </w:r>
      </w:hyperlink>
    </w:p>
    <w:p w14:paraId="28664DCC" w14:textId="77777777" w:rsidR="007E2D34" w:rsidRDefault="005A0650">
      <w:pPr>
        <w:pStyle w:val="Abbildungsverzeichnis"/>
        <w:tabs>
          <w:tab w:val="right" w:leader="dot" w:pos="9060"/>
        </w:tabs>
        <w:rPr>
          <w:rFonts w:asciiTheme="minorHAnsi" w:eastAsiaTheme="minorEastAsia" w:hAnsiTheme="minorHAnsi" w:cstheme="minorBidi"/>
          <w:noProof/>
          <w:szCs w:val="22"/>
          <w:lang w:eastAsia="en-US"/>
        </w:rPr>
      </w:pPr>
      <w:hyperlink w:anchor="_Toc27753715" w:history="1">
        <w:r w:rsidR="007E2D34" w:rsidRPr="00BD056B">
          <w:rPr>
            <w:rStyle w:val="Hyperlink"/>
            <w:noProof/>
          </w:rPr>
          <w:t>Figure 21: Definition of lead, pitch and starts of a thread.</w:t>
        </w:r>
        <w:r w:rsidR="007E2D34">
          <w:rPr>
            <w:noProof/>
            <w:webHidden/>
          </w:rPr>
          <w:tab/>
        </w:r>
        <w:r w:rsidR="007E2D34">
          <w:rPr>
            <w:noProof/>
            <w:webHidden/>
          </w:rPr>
          <w:fldChar w:fldCharType="begin"/>
        </w:r>
        <w:r w:rsidR="007E2D34">
          <w:rPr>
            <w:noProof/>
            <w:webHidden/>
          </w:rPr>
          <w:instrText xml:space="preserve"> PAGEREF _Toc27753715 \h </w:instrText>
        </w:r>
        <w:r w:rsidR="007E2D34">
          <w:rPr>
            <w:noProof/>
            <w:webHidden/>
          </w:rPr>
        </w:r>
        <w:r w:rsidR="007E2D34">
          <w:rPr>
            <w:noProof/>
            <w:webHidden/>
          </w:rPr>
          <w:fldChar w:fldCharType="separate"/>
        </w:r>
        <w:r w:rsidR="007E2D34">
          <w:rPr>
            <w:noProof/>
            <w:webHidden/>
          </w:rPr>
          <w:t>70</w:t>
        </w:r>
        <w:r w:rsidR="007E2D34">
          <w:rPr>
            <w:noProof/>
            <w:webHidden/>
          </w:rPr>
          <w:fldChar w:fldCharType="end"/>
        </w:r>
      </w:hyperlink>
    </w:p>
    <w:p w14:paraId="77C365C5" w14:textId="77777777" w:rsidR="007E2D34" w:rsidRDefault="005A0650">
      <w:pPr>
        <w:pStyle w:val="Abbildungsverzeichnis"/>
        <w:tabs>
          <w:tab w:val="right" w:leader="dot" w:pos="9060"/>
        </w:tabs>
        <w:rPr>
          <w:rFonts w:asciiTheme="minorHAnsi" w:eastAsiaTheme="minorEastAsia" w:hAnsiTheme="minorHAnsi" w:cstheme="minorBidi"/>
          <w:noProof/>
          <w:szCs w:val="22"/>
          <w:lang w:eastAsia="en-US"/>
        </w:rPr>
      </w:pPr>
      <w:hyperlink w:anchor="_Toc27753716" w:history="1">
        <w:r w:rsidR="007E2D34" w:rsidRPr="00BD056B">
          <w:rPr>
            <w:rStyle w:val="Hyperlink"/>
            <w:noProof/>
          </w:rPr>
          <w:t>Figure 22: Bolt with welded nut</w:t>
        </w:r>
        <w:r w:rsidR="007E2D34">
          <w:rPr>
            <w:noProof/>
            <w:webHidden/>
          </w:rPr>
          <w:tab/>
        </w:r>
        <w:r w:rsidR="007E2D34">
          <w:rPr>
            <w:noProof/>
            <w:webHidden/>
          </w:rPr>
          <w:fldChar w:fldCharType="begin"/>
        </w:r>
        <w:r w:rsidR="007E2D34">
          <w:rPr>
            <w:noProof/>
            <w:webHidden/>
          </w:rPr>
          <w:instrText xml:space="preserve"> PAGEREF _Toc27753716 \h </w:instrText>
        </w:r>
        <w:r w:rsidR="007E2D34">
          <w:rPr>
            <w:noProof/>
            <w:webHidden/>
          </w:rPr>
        </w:r>
        <w:r w:rsidR="007E2D34">
          <w:rPr>
            <w:noProof/>
            <w:webHidden/>
          </w:rPr>
          <w:fldChar w:fldCharType="separate"/>
        </w:r>
        <w:r w:rsidR="007E2D34">
          <w:rPr>
            <w:noProof/>
            <w:webHidden/>
          </w:rPr>
          <w:t>81</w:t>
        </w:r>
        <w:r w:rsidR="007E2D34">
          <w:rPr>
            <w:noProof/>
            <w:webHidden/>
          </w:rPr>
          <w:fldChar w:fldCharType="end"/>
        </w:r>
      </w:hyperlink>
    </w:p>
    <w:p w14:paraId="1E242E87" w14:textId="77777777" w:rsidR="007E2D34" w:rsidRDefault="005A0650">
      <w:pPr>
        <w:pStyle w:val="Abbildungsverzeichnis"/>
        <w:tabs>
          <w:tab w:val="right" w:leader="dot" w:pos="9060"/>
        </w:tabs>
        <w:rPr>
          <w:rFonts w:asciiTheme="minorHAnsi" w:eastAsiaTheme="minorEastAsia" w:hAnsiTheme="minorHAnsi" w:cstheme="minorBidi"/>
          <w:noProof/>
          <w:szCs w:val="22"/>
          <w:lang w:eastAsia="en-US"/>
        </w:rPr>
      </w:pPr>
      <w:hyperlink w:anchor="_Toc27753717" w:history="1">
        <w:r w:rsidR="007E2D34" w:rsidRPr="00BD056B">
          <w:rPr>
            <w:rStyle w:val="Hyperlink"/>
            <w:noProof/>
          </w:rPr>
          <w:t>Figure 23: Bolt with free nut</w:t>
        </w:r>
        <w:r w:rsidR="007E2D34">
          <w:rPr>
            <w:noProof/>
            <w:webHidden/>
          </w:rPr>
          <w:tab/>
        </w:r>
        <w:r w:rsidR="007E2D34">
          <w:rPr>
            <w:noProof/>
            <w:webHidden/>
          </w:rPr>
          <w:fldChar w:fldCharType="begin"/>
        </w:r>
        <w:r w:rsidR="007E2D34">
          <w:rPr>
            <w:noProof/>
            <w:webHidden/>
          </w:rPr>
          <w:instrText xml:space="preserve"> PAGEREF _Toc27753717 \h </w:instrText>
        </w:r>
        <w:r w:rsidR="007E2D34">
          <w:rPr>
            <w:noProof/>
            <w:webHidden/>
          </w:rPr>
        </w:r>
        <w:r w:rsidR="007E2D34">
          <w:rPr>
            <w:noProof/>
            <w:webHidden/>
          </w:rPr>
          <w:fldChar w:fldCharType="separate"/>
        </w:r>
        <w:r w:rsidR="007E2D34">
          <w:rPr>
            <w:noProof/>
            <w:webHidden/>
          </w:rPr>
          <w:t>81</w:t>
        </w:r>
        <w:r w:rsidR="007E2D34">
          <w:rPr>
            <w:noProof/>
            <w:webHidden/>
          </w:rPr>
          <w:fldChar w:fldCharType="end"/>
        </w:r>
      </w:hyperlink>
    </w:p>
    <w:p w14:paraId="6D19C389" w14:textId="77777777" w:rsidR="007E2D34" w:rsidRDefault="005A0650">
      <w:pPr>
        <w:pStyle w:val="Abbildungsverzeichnis"/>
        <w:tabs>
          <w:tab w:val="right" w:leader="dot" w:pos="9060"/>
        </w:tabs>
        <w:rPr>
          <w:rFonts w:asciiTheme="minorHAnsi" w:eastAsiaTheme="minorEastAsia" w:hAnsiTheme="minorHAnsi" w:cstheme="minorBidi"/>
          <w:noProof/>
          <w:szCs w:val="22"/>
          <w:lang w:eastAsia="en-US"/>
        </w:rPr>
      </w:pPr>
      <w:hyperlink w:anchor="_Toc27753718" w:history="1">
        <w:r w:rsidR="007E2D34" w:rsidRPr="00BD056B">
          <w:rPr>
            <w:rStyle w:val="Hyperlink"/>
            <w:noProof/>
          </w:rPr>
          <w:t>Figure 24: Screw</w:t>
        </w:r>
        <w:r w:rsidR="007E2D34">
          <w:rPr>
            <w:noProof/>
            <w:webHidden/>
          </w:rPr>
          <w:tab/>
        </w:r>
        <w:r w:rsidR="007E2D34">
          <w:rPr>
            <w:noProof/>
            <w:webHidden/>
          </w:rPr>
          <w:fldChar w:fldCharType="begin"/>
        </w:r>
        <w:r w:rsidR="007E2D34">
          <w:rPr>
            <w:noProof/>
            <w:webHidden/>
          </w:rPr>
          <w:instrText xml:space="preserve"> PAGEREF _Toc27753718 \h </w:instrText>
        </w:r>
        <w:r w:rsidR="007E2D34">
          <w:rPr>
            <w:noProof/>
            <w:webHidden/>
          </w:rPr>
        </w:r>
        <w:r w:rsidR="007E2D34">
          <w:rPr>
            <w:noProof/>
            <w:webHidden/>
          </w:rPr>
          <w:fldChar w:fldCharType="separate"/>
        </w:r>
        <w:r w:rsidR="007E2D34">
          <w:rPr>
            <w:noProof/>
            <w:webHidden/>
          </w:rPr>
          <w:t>82</w:t>
        </w:r>
        <w:r w:rsidR="007E2D34">
          <w:rPr>
            <w:noProof/>
            <w:webHidden/>
          </w:rPr>
          <w:fldChar w:fldCharType="end"/>
        </w:r>
      </w:hyperlink>
    </w:p>
    <w:p w14:paraId="106F5E73" w14:textId="77777777" w:rsidR="007E2D34" w:rsidRDefault="005A0650">
      <w:pPr>
        <w:pStyle w:val="Abbildungsverzeichnis"/>
        <w:tabs>
          <w:tab w:val="right" w:leader="dot" w:pos="9060"/>
        </w:tabs>
        <w:rPr>
          <w:rFonts w:asciiTheme="minorHAnsi" w:eastAsiaTheme="minorEastAsia" w:hAnsiTheme="minorHAnsi" w:cstheme="minorBidi"/>
          <w:noProof/>
          <w:szCs w:val="22"/>
          <w:lang w:eastAsia="en-US"/>
        </w:rPr>
      </w:pPr>
      <w:hyperlink w:anchor="_Toc27753719" w:history="1">
        <w:r w:rsidR="007E2D34" w:rsidRPr="00BD056B">
          <w:rPr>
            <w:rStyle w:val="Hyperlink"/>
            <w:noProof/>
          </w:rPr>
          <w:t>Figure 25: Welded stud with free nut</w:t>
        </w:r>
        <w:r w:rsidR="007E2D34">
          <w:rPr>
            <w:noProof/>
            <w:webHidden/>
          </w:rPr>
          <w:tab/>
        </w:r>
        <w:r w:rsidR="007E2D34">
          <w:rPr>
            <w:noProof/>
            <w:webHidden/>
          </w:rPr>
          <w:fldChar w:fldCharType="begin"/>
        </w:r>
        <w:r w:rsidR="007E2D34">
          <w:rPr>
            <w:noProof/>
            <w:webHidden/>
          </w:rPr>
          <w:instrText xml:space="preserve"> PAGEREF _Toc27753719 \h </w:instrText>
        </w:r>
        <w:r w:rsidR="007E2D34">
          <w:rPr>
            <w:noProof/>
            <w:webHidden/>
          </w:rPr>
        </w:r>
        <w:r w:rsidR="007E2D34">
          <w:rPr>
            <w:noProof/>
            <w:webHidden/>
          </w:rPr>
          <w:fldChar w:fldCharType="separate"/>
        </w:r>
        <w:r w:rsidR="007E2D34">
          <w:rPr>
            <w:noProof/>
            <w:webHidden/>
          </w:rPr>
          <w:t>82</w:t>
        </w:r>
        <w:r w:rsidR="007E2D34">
          <w:rPr>
            <w:noProof/>
            <w:webHidden/>
          </w:rPr>
          <w:fldChar w:fldCharType="end"/>
        </w:r>
      </w:hyperlink>
    </w:p>
    <w:p w14:paraId="1B872909" w14:textId="77777777" w:rsidR="007E2D34" w:rsidRDefault="005A0650">
      <w:pPr>
        <w:pStyle w:val="Abbildungsverzeichnis"/>
        <w:tabs>
          <w:tab w:val="right" w:leader="dot" w:pos="9060"/>
        </w:tabs>
        <w:rPr>
          <w:rFonts w:asciiTheme="minorHAnsi" w:eastAsiaTheme="minorEastAsia" w:hAnsiTheme="minorHAnsi" w:cstheme="minorBidi"/>
          <w:noProof/>
          <w:szCs w:val="22"/>
          <w:lang w:eastAsia="en-US"/>
        </w:rPr>
      </w:pPr>
      <w:hyperlink w:anchor="_Toc27753720" w:history="1">
        <w:r w:rsidR="007E2D34" w:rsidRPr="00BD056B">
          <w:rPr>
            <w:rStyle w:val="Hyperlink"/>
            <w:noProof/>
          </w:rPr>
          <w:t>Figure 26: Plain stud</w:t>
        </w:r>
        <w:r w:rsidR="007E2D34">
          <w:rPr>
            <w:noProof/>
            <w:webHidden/>
          </w:rPr>
          <w:tab/>
        </w:r>
        <w:r w:rsidR="007E2D34">
          <w:rPr>
            <w:noProof/>
            <w:webHidden/>
          </w:rPr>
          <w:fldChar w:fldCharType="begin"/>
        </w:r>
        <w:r w:rsidR="007E2D34">
          <w:rPr>
            <w:noProof/>
            <w:webHidden/>
          </w:rPr>
          <w:instrText xml:space="preserve"> PAGEREF _Toc27753720 \h </w:instrText>
        </w:r>
        <w:r w:rsidR="007E2D34">
          <w:rPr>
            <w:noProof/>
            <w:webHidden/>
          </w:rPr>
        </w:r>
        <w:r w:rsidR="007E2D34">
          <w:rPr>
            <w:noProof/>
            <w:webHidden/>
          </w:rPr>
          <w:fldChar w:fldCharType="separate"/>
        </w:r>
        <w:r w:rsidR="007E2D34">
          <w:rPr>
            <w:noProof/>
            <w:webHidden/>
          </w:rPr>
          <w:t>83</w:t>
        </w:r>
        <w:r w:rsidR="007E2D34">
          <w:rPr>
            <w:noProof/>
            <w:webHidden/>
          </w:rPr>
          <w:fldChar w:fldCharType="end"/>
        </w:r>
      </w:hyperlink>
    </w:p>
    <w:p w14:paraId="2B3E0E25" w14:textId="77777777" w:rsidR="007E2D34" w:rsidRDefault="005A0650">
      <w:pPr>
        <w:pStyle w:val="Abbildungsverzeichnis"/>
        <w:tabs>
          <w:tab w:val="right" w:leader="dot" w:pos="9060"/>
        </w:tabs>
        <w:rPr>
          <w:rFonts w:asciiTheme="minorHAnsi" w:eastAsiaTheme="minorEastAsia" w:hAnsiTheme="minorHAnsi" w:cstheme="minorBidi"/>
          <w:noProof/>
          <w:szCs w:val="22"/>
          <w:lang w:eastAsia="en-US"/>
        </w:rPr>
      </w:pPr>
      <w:hyperlink w:anchor="_Toc27753721" w:history="1">
        <w:r w:rsidR="007E2D34" w:rsidRPr="00BD056B">
          <w:rPr>
            <w:rStyle w:val="Hyperlink"/>
            <w:noProof/>
          </w:rPr>
          <w:t>Figure 27: Process of Flow Drill Screwing</w:t>
        </w:r>
        <w:r w:rsidR="007E2D34">
          <w:rPr>
            <w:noProof/>
            <w:webHidden/>
          </w:rPr>
          <w:tab/>
        </w:r>
        <w:r w:rsidR="007E2D34">
          <w:rPr>
            <w:noProof/>
            <w:webHidden/>
          </w:rPr>
          <w:fldChar w:fldCharType="begin"/>
        </w:r>
        <w:r w:rsidR="007E2D34">
          <w:rPr>
            <w:noProof/>
            <w:webHidden/>
          </w:rPr>
          <w:instrText xml:space="preserve"> PAGEREF _Toc27753721 \h </w:instrText>
        </w:r>
        <w:r w:rsidR="007E2D34">
          <w:rPr>
            <w:noProof/>
            <w:webHidden/>
          </w:rPr>
        </w:r>
        <w:r w:rsidR="007E2D34">
          <w:rPr>
            <w:noProof/>
            <w:webHidden/>
          </w:rPr>
          <w:fldChar w:fldCharType="separate"/>
        </w:r>
        <w:r w:rsidR="007E2D34">
          <w:rPr>
            <w:noProof/>
            <w:webHidden/>
          </w:rPr>
          <w:t>84</w:t>
        </w:r>
        <w:r w:rsidR="007E2D34">
          <w:rPr>
            <w:noProof/>
            <w:webHidden/>
          </w:rPr>
          <w:fldChar w:fldCharType="end"/>
        </w:r>
      </w:hyperlink>
    </w:p>
    <w:p w14:paraId="06B16D0C" w14:textId="77777777" w:rsidR="007E2D34" w:rsidRDefault="005A0650">
      <w:pPr>
        <w:pStyle w:val="Abbildungsverzeichnis"/>
        <w:tabs>
          <w:tab w:val="right" w:leader="dot" w:pos="9060"/>
        </w:tabs>
        <w:rPr>
          <w:rFonts w:asciiTheme="minorHAnsi" w:eastAsiaTheme="minorEastAsia" w:hAnsiTheme="minorHAnsi" w:cstheme="minorBidi"/>
          <w:noProof/>
          <w:szCs w:val="22"/>
          <w:lang w:eastAsia="en-US"/>
        </w:rPr>
      </w:pPr>
      <w:hyperlink w:anchor="_Toc27753722" w:history="1">
        <w:r w:rsidR="007E2D34" w:rsidRPr="00BD056B">
          <w:rPr>
            <w:rStyle w:val="Hyperlink"/>
            <w:noProof/>
          </w:rPr>
          <w:t>Figure 28: Measures of applied FDS</w:t>
        </w:r>
        <w:r w:rsidR="007E2D34">
          <w:rPr>
            <w:noProof/>
            <w:webHidden/>
          </w:rPr>
          <w:tab/>
        </w:r>
        <w:r w:rsidR="007E2D34">
          <w:rPr>
            <w:noProof/>
            <w:webHidden/>
          </w:rPr>
          <w:fldChar w:fldCharType="begin"/>
        </w:r>
        <w:r w:rsidR="007E2D34">
          <w:rPr>
            <w:noProof/>
            <w:webHidden/>
          </w:rPr>
          <w:instrText xml:space="preserve"> PAGEREF _Toc27753722 \h </w:instrText>
        </w:r>
        <w:r w:rsidR="007E2D34">
          <w:rPr>
            <w:noProof/>
            <w:webHidden/>
          </w:rPr>
        </w:r>
        <w:r w:rsidR="007E2D34">
          <w:rPr>
            <w:noProof/>
            <w:webHidden/>
          </w:rPr>
          <w:fldChar w:fldCharType="separate"/>
        </w:r>
        <w:r w:rsidR="007E2D34">
          <w:rPr>
            <w:noProof/>
            <w:webHidden/>
          </w:rPr>
          <w:t>85</w:t>
        </w:r>
        <w:r w:rsidR="007E2D34">
          <w:rPr>
            <w:noProof/>
            <w:webHidden/>
          </w:rPr>
          <w:fldChar w:fldCharType="end"/>
        </w:r>
      </w:hyperlink>
    </w:p>
    <w:p w14:paraId="5FB12366" w14:textId="77777777" w:rsidR="007E2D34" w:rsidRDefault="005A0650">
      <w:pPr>
        <w:pStyle w:val="Abbildungsverzeichnis"/>
        <w:tabs>
          <w:tab w:val="right" w:leader="dot" w:pos="9060"/>
        </w:tabs>
        <w:rPr>
          <w:rFonts w:asciiTheme="minorHAnsi" w:eastAsiaTheme="minorEastAsia" w:hAnsiTheme="minorHAnsi" w:cstheme="minorBidi"/>
          <w:noProof/>
          <w:szCs w:val="22"/>
          <w:lang w:eastAsia="en-US"/>
        </w:rPr>
      </w:pPr>
      <w:hyperlink w:anchor="_Toc27753723" w:history="1">
        <w:r w:rsidR="007E2D34" w:rsidRPr="00BD056B">
          <w:rPr>
            <w:rStyle w:val="Hyperlink"/>
            <w:noProof/>
          </w:rPr>
          <w:t>Figure 29: Pre-machined or clearance hole in FDS connection</w:t>
        </w:r>
        <w:r w:rsidR="007E2D34">
          <w:rPr>
            <w:noProof/>
            <w:webHidden/>
          </w:rPr>
          <w:tab/>
        </w:r>
        <w:r w:rsidR="007E2D34">
          <w:rPr>
            <w:noProof/>
            <w:webHidden/>
          </w:rPr>
          <w:fldChar w:fldCharType="begin"/>
        </w:r>
        <w:r w:rsidR="007E2D34">
          <w:rPr>
            <w:noProof/>
            <w:webHidden/>
          </w:rPr>
          <w:instrText xml:space="preserve"> PAGEREF _Toc27753723 \h </w:instrText>
        </w:r>
        <w:r w:rsidR="007E2D34">
          <w:rPr>
            <w:noProof/>
            <w:webHidden/>
          </w:rPr>
        </w:r>
        <w:r w:rsidR="007E2D34">
          <w:rPr>
            <w:noProof/>
            <w:webHidden/>
          </w:rPr>
          <w:fldChar w:fldCharType="separate"/>
        </w:r>
        <w:r w:rsidR="007E2D34">
          <w:rPr>
            <w:noProof/>
            <w:webHidden/>
          </w:rPr>
          <w:t>85</w:t>
        </w:r>
        <w:r w:rsidR="007E2D34">
          <w:rPr>
            <w:noProof/>
            <w:webHidden/>
          </w:rPr>
          <w:fldChar w:fldCharType="end"/>
        </w:r>
      </w:hyperlink>
    </w:p>
    <w:p w14:paraId="29A7E92E" w14:textId="77777777" w:rsidR="007E2D34" w:rsidRDefault="005A0650">
      <w:pPr>
        <w:pStyle w:val="Abbildungsverzeichnis"/>
        <w:tabs>
          <w:tab w:val="right" w:leader="dot" w:pos="9060"/>
        </w:tabs>
        <w:rPr>
          <w:rFonts w:asciiTheme="minorHAnsi" w:eastAsiaTheme="minorEastAsia" w:hAnsiTheme="minorHAnsi" w:cstheme="minorBidi"/>
          <w:noProof/>
          <w:szCs w:val="22"/>
          <w:lang w:eastAsia="en-US"/>
        </w:rPr>
      </w:pPr>
      <w:hyperlink w:anchor="_Toc27753724" w:history="1">
        <w:r w:rsidR="007E2D34" w:rsidRPr="00BD056B">
          <w:rPr>
            <w:rStyle w:val="Hyperlink"/>
            <w:noProof/>
          </w:rPr>
          <w:t>Figure 30: Pilot hole on sheet metal</w:t>
        </w:r>
        <w:r w:rsidR="007E2D34">
          <w:rPr>
            <w:noProof/>
            <w:webHidden/>
          </w:rPr>
          <w:tab/>
        </w:r>
        <w:r w:rsidR="007E2D34">
          <w:rPr>
            <w:noProof/>
            <w:webHidden/>
          </w:rPr>
          <w:fldChar w:fldCharType="begin"/>
        </w:r>
        <w:r w:rsidR="007E2D34">
          <w:rPr>
            <w:noProof/>
            <w:webHidden/>
          </w:rPr>
          <w:instrText xml:space="preserve"> PAGEREF _Toc27753724 \h </w:instrText>
        </w:r>
        <w:r w:rsidR="007E2D34">
          <w:rPr>
            <w:noProof/>
            <w:webHidden/>
          </w:rPr>
        </w:r>
        <w:r w:rsidR="007E2D34">
          <w:rPr>
            <w:noProof/>
            <w:webHidden/>
          </w:rPr>
          <w:fldChar w:fldCharType="separate"/>
        </w:r>
        <w:r w:rsidR="007E2D34">
          <w:rPr>
            <w:noProof/>
            <w:webHidden/>
          </w:rPr>
          <w:t>86</w:t>
        </w:r>
        <w:r w:rsidR="007E2D34">
          <w:rPr>
            <w:noProof/>
            <w:webHidden/>
          </w:rPr>
          <w:fldChar w:fldCharType="end"/>
        </w:r>
      </w:hyperlink>
    </w:p>
    <w:p w14:paraId="29A95D7C" w14:textId="77777777" w:rsidR="007E2D34" w:rsidRDefault="005A0650">
      <w:pPr>
        <w:pStyle w:val="Abbildungsverzeichnis"/>
        <w:tabs>
          <w:tab w:val="right" w:leader="dot" w:pos="9060"/>
        </w:tabs>
        <w:rPr>
          <w:rFonts w:asciiTheme="minorHAnsi" w:eastAsiaTheme="minorEastAsia" w:hAnsiTheme="minorHAnsi" w:cstheme="minorBidi"/>
          <w:noProof/>
          <w:szCs w:val="22"/>
          <w:lang w:eastAsia="en-US"/>
        </w:rPr>
      </w:pPr>
      <w:hyperlink w:anchor="_Toc27753725" w:history="1">
        <w:r w:rsidR="007E2D34" w:rsidRPr="00BD056B">
          <w:rPr>
            <w:rStyle w:val="Hyperlink"/>
            <w:noProof/>
          </w:rPr>
          <w:t>Figure 31: Schematic representation of the clinching operation</w:t>
        </w:r>
        <w:r w:rsidR="007E2D34">
          <w:rPr>
            <w:noProof/>
            <w:webHidden/>
          </w:rPr>
          <w:tab/>
        </w:r>
        <w:r w:rsidR="007E2D34">
          <w:rPr>
            <w:noProof/>
            <w:webHidden/>
          </w:rPr>
          <w:fldChar w:fldCharType="begin"/>
        </w:r>
        <w:r w:rsidR="007E2D34">
          <w:rPr>
            <w:noProof/>
            <w:webHidden/>
          </w:rPr>
          <w:instrText xml:space="preserve"> PAGEREF _Toc27753725 \h </w:instrText>
        </w:r>
        <w:r w:rsidR="007E2D34">
          <w:rPr>
            <w:noProof/>
            <w:webHidden/>
          </w:rPr>
        </w:r>
        <w:r w:rsidR="007E2D34">
          <w:rPr>
            <w:noProof/>
            <w:webHidden/>
          </w:rPr>
          <w:fldChar w:fldCharType="separate"/>
        </w:r>
        <w:r w:rsidR="007E2D34">
          <w:rPr>
            <w:noProof/>
            <w:webHidden/>
          </w:rPr>
          <w:t>87</w:t>
        </w:r>
        <w:r w:rsidR="007E2D34">
          <w:rPr>
            <w:noProof/>
            <w:webHidden/>
          </w:rPr>
          <w:fldChar w:fldCharType="end"/>
        </w:r>
      </w:hyperlink>
    </w:p>
    <w:p w14:paraId="6174145E" w14:textId="77777777" w:rsidR="007E2D34" w:rsidRDefault="005A0650">
      <w:pPr>
        <w:pStyle w:val="Abbildungsverzeichnis"/>
        <w:tabs>
          <w:tab w:val="right" w:leader="dot" w:pos="9060"/>
        </w:tabs>
        <w:rPr>
          <w:rFonts w:asciiTheme="minorHAnsi" w:eastAsiaTheme="minorEastAsia" w:hAnsiTheme="minorHAnsi" w:cstheme="minorBidi"/>
          <w:noProof/>
          <w:szCs w:val="22"/>
          <w:lang w:eastAsia="en-US"/>
        </w:rPr>
      </w:pPr>
      <w:hyperlink w:anchor="_Toc27753726" w:history="1">
        <w:r w:rsidR="007E2D34" w:rsidRPr="00BD056B">
          <w:rPr>
            <w:rStyle w:val="Hyperlink"/>
            <w:noProof/>
          </w:rPr>
          <w:t>Figure 32: Clinch Joint Dimensions</w:t>
        </w:r>
        <w:r w:rsidR="007E2D34">
          <w:rPr>
            <w:noProof/>
            <w:webHidden/>
          </w:rPr>
          <w:tab/>
        </w:r>
        <w:r w:rsidR="007E2D34">
          <w:rPr>
            <w:noProof/>
            <w:webHidden/>
          </w:rPr>
          <w:fldChar w:fldCharType="begin"/>
        </w:r>
        <w:r w:rsidR="007E2D34">
          <w:rPr>
            <w:noProof/>
            <w:webHidden/>
          </w:rPr>
          <w:instrText xml:space="preserve"> PAGEREF _Toc27753726 \h </w:instrText>
        </w:r>
        <w:r w:rsidR="007E2D34">
          <w:rPr>
            <w:noProof/>
            <w:webHidden/>
          </w:rPr>
        </w:r>
        <w:r w:rsidR="007E2D34">
          <w:rPr>
            <w:noProof/>
            <w:webHidden/>
          </w:rPr>
          <w:fldChar w:fldCharType="separate"/>
        </w:r>
        <w:r w:rsidR="007E2D34">
          <w:rPr>
            <w:noProof/>
            <w:webHidden/>
          </w:rPr>
          <w:t>88</w:t>
        </w:r>
        <w:r w:rsidR="007E2D34">
          <w:rPr>
            <w:noProof/>
            <w:webHidden/>
          </w:rPr>
          <w:fldChar w:fldCharType="end"/>
        </w:r>
      </w:hyperlink>
    </w:p>
    <w:p w14:paraId="3D3E4E70" w14:textId="77777777" w:rsidR="007E2D34" w:rsidRDefault="005A0650">
      <w:pPr>
        <w:pStyle w:val="Abbildungsverzeichnis"/>
        <w:tabs>
          <w:tab w:val="right" w:leader="dot" w:pos="9060"/>
        </w:tabs>
        <w:rPr>
          <w:rFonts w:asciiTheme="minorHAnsi" w:eastAsiaTheme="minorEastAsia" w:hAnsiTheme="minorHAnsi" w:cstheme="minorBidi"/>
          <w:noProof/>
          <w:szCs w:val="22"/>
          <w:lang w:eastAsia="en-US"/>
        </w:rPr>
      </w:pPr>
      <w:hyperlink w:anchor="_Toc27753727" w:history="1">
        <w:r w:rsidR="007E2D34" w:rsidRPr="00BD056B">
          <w:rPr>
            <w:rStyle w:val="Hyperlink"/>
            <w:noProof/>
          </w:rPr>
          <w:t>Figure 33: TOX (left) and BTM’s Tog-L-Loc system</w:t>
        </w:r>
        <w:r w:rsidR="007E2D34">
          <w:rPr>
            <w:noProof/>
            <w:webHidden/>
          </w:rPr>
          <w:tab/>
        </w:r>
        <w:r w:rsidR="007E2D34">
          <w:rPr>
            <w:noProof/>
            <w:webHidden/>
          </w:rPr>
          <w:fldChar w:fldCharType="begin"/>
        </w:r>
        <w:r w:rsidR="007E2D34">
          <w:rPr>
            <w:noProof/>
            <w:webHidden/>
          </w:rPr>
          <w:instrText xml:space="preserve"> PAGEREF _Toc27753727 \h </w:instrText>
        </w:r>
        <w:r w:rsidR="007E2D34">
          <w:rPr>
            <w:noProof/>
            <w:webHidden/>
          </w:rPr>
        </w:r>
        <w:r w:rsidR="007E2D34">
          <w:rPr>
            <w:noProof/>
            <w:webHidden/>
          </w:rPr>
          <w:fldChar w:fldCharType="separate"/>
        </w:r>
        <w:r w:rsidR="007E2D34">
          <w:rPr>
            <w:noProof/>
            <w:webHidden/>
          </w:rPr>
          <w:t>88</w:t>
        </w:r>
        <w:r w:rsidR="007E2D34">
          <w:rPr>
            <w:noProof/>
            <w:webHidden/>
          </w:rPr>
          <w:fldChar w:fldCharType="end"/>
        </w:r>
      </w:hyperlink>
    </w:p>
    <w:p w14:paraId="1A53F4EF" w14:textId="77777777" w:rsidR="007E2D34" w:rsidRDefault="005A0650">
      <w:pPr>
        <w:pStyle w:val="Abbildungsverzeichnis"/>
        <w:tabs>
          <w:tab w:val="right" w:leader="dot" w:pos="9060"/>
        </w:tabs>
        <w:rPr>
          <w:rFonts w:asciiTheme="minorHAnsi" w:eastAsiaTheme="minorEastAsia" w:hAnsiTheme="minorHAnsi" w:cstheme="minorBidi"/>
          <w:noProof/>
          <w:szCs w:val="22"/>
          <w:lang w:eastAsia="en-US"/>
        </w:rPr>
      </w:pPr>
      <w:hyperlink w:anchor="_Toc27753728" w:history="1">
        <w:r w:rsidR="007E2D34" w:rsidRPr="00BD056B">
          <w:rPr>
            <w:rStyle w:val="Hyperlink"/>
            <w:noProof/>
          </w:rPr>
          <w:t>Figure 34: Cross Section of a Heat Stake</w:t>
        </w:r>
        <w:r w:rsidR="007E2D34">
          <w:rPr>
            <w:noProof/>
            <w:webHidden/>
          </w:rPr>
          <w:tab/>
        </w:r>
        <w:r w:rsidR="007E2D34">
          <w:rPr>
            <w:noProof/>
            <w:webHidden/>
          </w:rPr>
          <w:fldChar w:fldCharType="begin"/>
        </w:r>
        <w:r w:rsidR="007E2D34">
          <w:rPr>
            <w:noProof/>
            <w:webHidden/>
          </w:rPr>
          <w:instrText xml:space="preserve"> PAGEREF _Toc27753728 \h </w:instrText>
        </w:r>
        <w:r w:rsidR="007E2D34">
          <w:rPr>
            <w:noProof/>
            <w:webHidden/>
          </w:rPr>
        </w:r>
        <w:r w:rsidR="007E2D34">
          <w:rPr>
            <w:noProof/>
            <w:webHidden/>
          </w:rPr>
          <w:fldChar w:fldCharType="separate"/>
        </w:r>
        <w:r w:rsidR="007E2D34">
          <w:rPr>
            <w:noProof/>
            <w:webHidden/>
          </w:rPr>
          <w:t>91</w:t>
        </w:r>
        <w:r w:rsidR="007E2D34">
          <w:rPr>
            <w:noProof/>
            <w:webHidden/>
          </w:rPr>
          <w:fldChar w:fldCharType="end"/>
        </w:r>
      </w:hyperlink>
    </w:p>
    <w:p w14:paraId="21E82AED" w14:textId="77777777" w:rsidR="007E2D34" w:rsidRDefault="005A0650">
      <w:pPr>
        <w:pStyle w:val="Abbildungsverzeichnis"/>
        <w:tabs>
          <w:tab w:val="right" w:leader="dot" w:pos="9060"/>
        </w:tabs>
        <w:rPr>
          <w:rFonts w:asciiTheme="minorHAnsi" w:eastAsiaTheme="minorEastAsia" w:hAnsiTheme="minorHAnsi" w:cstheme="minorBidi"/>
          <w:noProof/>
          <w:szCs w:val="22"/>
          <w:lang w:eastAsia="en-US"/>
        </w:rPr>
      </w:pPr>
      <w:hyperlink w:anchor="_Toc27753729" w:history="1">
        <w:r w:rsidR="007E2D34" w:rsidRPr="00BD056B">
          <w:rPr>
            <w:rStyle w:val="Hyperlink"/>
            <w:noProof/>
          </w:rPr>
          <w:t>Figure 35: A "Hairpin Clip"</w:t>
        </w:r>
        <w:r w:rsidR="007E2D34">
          <w:rPr>
            <w:noProof/>
            <w:webHidden/>
          </w:rPr>
          <w:tab/>
        </w:r>
        <w:r w:rsidR="007E2D34">
          <w:rPr>
            <w:noProof/>
            <w:webHidden/>
          </w:rPr>
          <w:fldChar w:fldCharType="begin"/>
        </w:r>
        <w:r w:rsidR="007E2D34">
          <w:rPr>
            <w:noProof/>
            <w:webHidden/>
          </w:rPr>
          <w:instrText xml:space="preserve"> PAGEREF _Toc27753729 \h </w:instrText>
        </w:r>
        <w:r w:rsidR="007E2D34">
          <w:rPr>
            <w:noProof/>
            <w:webHidden/>
          </w:rPr>
        </w:r>
        <w:r w:rsidR="007E2D34">
          <w:rPr>
            <w:noProof/>
            <w:webHidden/>
          </w:rPr>
          <w:fldChar w:fldCharType="separate"/>
        </w:r>
        <w:r w:rsidR="007E2D34">
          <w:rPr>
            <w:noProof/>
            <w:webHidden/>
          </w:rPr>
          <w:t>93</w:t>
        </w:r>
        <w:r w:rsidR="007E2D34">
          <w:rPr>
            <w:noProof/>
            <w:webHidden/>
          </w:rPr>
          <w:fldChar w:fldCharType="end"/>
        </w:r>
      </w:hyperlink>
    </w:p>
    <w:p w14:paraId="62C37F1E" w14:textId="77777777" w:rsidR="007E2D34" w:rsidRDefault="005A0650">
      <w:pPr>
        <w:pStyle w:val="Abbildungsverzeichnis"/>
        <w:tabs>
          <w:tab w:val="right" w:leader="dot" w:pos="9060"/>
        </w:tabs>
        <w:rPr>
          <w:rFonts w:asciiTheme="minorHAnsi" w:eastAsiaTheme="minorEastAsia" w:hAnsiTheme="minorHAnsi" w:cstheme="minorBidi"/>
          <w:noProof/>
          <w:szCs w:val="22"/>
          <w:lang w:eastAsia="en-US"/>
        </w:rPr>
      </w:pPr>
      <w:hyperlink w:anchor="_Toc27753730" w:history="1">
        <w:r w:rsidR="007E2D34" w:rsidRPr="00BD056B">
          <w:rPr>
            <w:rStyle w:val="Hyperlink"/>
            <w:noProof/>
          </w:rPr>
          <w:t>Figure 36: Internal and External Circlips</w:t>
        </w:r>
        <w:r w:rsidR="007E2D34">
          <w:rPr>
            <w:noProof/>
            <w:webHidden/>
          </w:rPr>
          <w:tab/>
        </w:r>
        <w:r w:rsidR="007E2D34">
          <w:rPr>
            <w:noProof/>
            <w:webHidden/>
          </w:rPr>
          <w:fldChar w:fldCharType="begin"/>
        </w:r>
        <w:r w:rsidR="007E2D34">
          <w:rPr>
            <w:noProof/>
            <w:webHidden/>
          </w:rPr>
          <w:instrText xml:space="preserve"> PAGEREF _Toc27753730 \h </w:instrText>
        </w:r>
        <w:r w:rsidR="007E2D34">
          <w:rPr>
            <w:noProof/>
            <w:webHidden/>
          </w:rPr>
        </w:r>
        <w:r w:rsidR="007E2D34">
          <w:rPr>
            <w:noProof/>
            <w:webHidden/>
          </w:rPr>
          <w:fldChar w:fldCharType="separate"/>
        </w:r>
        <w:r w:rsidR="007E2D34">
          <w:rPr>
            <w:noProof/>
            <w:webHidden/>
          </w:rPr>
          <w:t>93</w:t>
        </w:r>
        <w:r w:rsidR="007E2D34">
          <w:rPr>
            <w:noProof/>
            <w:webHidden/>
          </w:rPr>
          <w:fldChar w:fldCharType="end"/>
        </w:r>
      </w:hyperlink>
    </w:p>
    <w:p w14:paraId="00F08482" w14:textId="77777777" w:rsidR="007E2D34" w:rsidRDefault="005A0650">
      <w:pPr>
        <w:pStyle w:val="Abbildungsverzeichnis"/>
        <w:tabs>
          <w:tab w:val="right" w:leader="dot" w:pos="9060"/>
        </w:tabs>
        <w:rPr>
          <w:rFonts w:asciiTheme="minorHAnsi" w:eastAsiaTheme="minorEastAsia" w:hAnsiTheme="minorHAnsi" w:cstheme="minorBidi"/>
          <w:noProof/>
          <w:szCs w:val="22"/>
          <w:lang w:eastAsia="en-US"/>
        </w:rPr>
      </w:pPr>
      <w:hyperlink w:anchor="_Toc27753731" w:history="1">
        <w:r w:rsidR="007E2D34" w:rsidRPr="00BD056B">
          <w:rPr>
            <w:rStyle w:val="Hyperlink"/>
            <w:noProof/>
          </w:rPr>
          <w:t>Figure 37: Clips Pushed into a Hole</w:t>
        </w:r>
        <w:r w:rsidR="007E2D34">
          <w:rPr>
            <w:noProof/>
            <w:webHidden/>
          </w:rPr>
          <w:tab/>
        </w:r>
        <w:r w:rsidR="007E2D34">
          <w:rPr>
            <w:noProof/>
            <w:webHidden/>
          </w:rPr>
          <w:fldChar w:fldCharType="begin"/>
        </w:r>
        <w:r w:rsidR="007E2D34">
          <w:rPr>
            <w:noProof/>
            <w:webHidden/>
          </w:rPr>
          <w:instrText xml:space="preserve"> PAGEREF _Toc27753731 \h </w:instrText>
        </w:r>
        <w:r w:rsidR="007E2D34">
          <w:rPr>
            <w:noProof/>
            <w:webHidden/>
          </w:rPr>
        </w:r>
        <w:r w:rsidR="007E2D34">
          <w:rPr>
            <w:noProof/>
            <w:webHidden/>
          </w:rPr>
          <w:fldChar w:fldCharType="separate"/>
        </w:r>
        <w:r w:rsidR="007E2D34">
          <w:rPr>
            <w:noProof/>
            <w:webHidden/>
          </w:rPr>
          <w:t>93</w:t>
        </w:r>
        <w:r w:rsidR="007E2D34">
          <w:rPr>
            <w:noProof/>
            <w:webHidden/>
          </w:rPr>
          <w:fldChar w:fldCharType="end"/>
        </w:r>
      </w:hyperlink>
    </w:p>
    <w:p w14:paraId="26182434" w14:textId="77777777" w:rsidR="007E2D34" w:rsidRDefault="005A0650">
      <w:pPr>
        <w:pStyle w:val="Abbildungsverzeichnis"/>
        <w:tabs>
          <w:tab w:val="right" w:leader="dot" w:pos="9060"/>
        </w:tabs>
        <w:rPr>
          <w:rFonts w:asciiTheme="minorHAnsi" w:eastAsiaTheme="minorEastAsia" w:hAnsiTheme="minorHAnsi" w:cstheme="minorBidi"/>
          <w:noProof/>
          <w:szCs w:val="22"/>
          <w:lang w:eastAsia="en-US"/>
        </w:rPr>
      </w:pPr>
      <w:hyperlink w:anchor="_Toc27753732" w:history="1">
        <w:r w:rsidR="007E2D34" w:rsidRPr="00BD056B">
          <w:rPr>
            <w:rStyle w:val="Hyperlink"/>
            <w:noProof/>
          </w:rPr>
          <w:t>Figure 38: Clips Sliding onto a Flat Surface</w:t>
        </w:r>
        <w:r w:rsidR="007E2D34">
          <w:rPr>
            <w:noProof/>
            <w:webHidden/>
          </w:rPr>
          <w:tab/>
        </w:r>
        <w:r w:rsidR="007E2D34">
          <w:rPr>
            <w:noProof/>
            <w:webHidden/>
          </w:rPr>
          <w:fldChar w:fldCharType="begin"/>
        </w:r>
        <w:r w:rsidR="007E2D34">
          <w:rPr>
            <w:noProof/>
            <w:webHidden/>
          </w:rPr>
          <w:instrText xml:space="preserve"> PAGEREF _Toc27753732 \h </w:instrText>
        </w:r>
        <w:r w:rsidR="007E2D34">
          <w:rPr>
            <w:noProof/>
            <w:webHidden/>
          </w:rPr>
        </w:r>
        <w:r w:rsidR="007E2D34">
          <w:rPr>
            <w:noProof/>
            <w:webHidden/>
          </w:rPr>
          <w:fldChar w:fldCharType="separate"/>
        </w:r>
        <w:r w:rsidR="007E2D34">
          <w:rPr>
            <w:noProof/>
            <w:webHidden/>
          </w:rPr>
          <w:t>93</w:t>
        </w:r>
        <w:r w:rsidR="007E2D34">
          <w:rPr>
            <w:noProof/>
            <w:webHidden/>
          </w:rPr>
          <w:fldChar w:fldCharType="end"/>
        </w:r>
      </w:hyperlink>
    </w:p>
    <w:p w14:paraId="0731A27B" w14:textId="77777777" w:rsidR="007E2D34" w:rsidRDefault="005A0650">
      <w:pPr>
        <w:pStyle w:val="Abbildungsverzeichnis"/>
        <w:tabs>
          <w:tab w:val="right" w:leader="dot" w:pos="9060"/>
        </w:tabs>
        <w:rPr>
          <w:rFonts w:asciiTheme="minorHAnsi" w:eastAsiaTheme="minorEastAsia" w:hAnsiTheme="minorHAnsi" w:cstheme="minorBidi"/>
          <w:noProof/>
          <w:szCs w:val="22"/>
          <w:lang w:eastAsia="en-US"/>
        </w:rPr>
      </w:pPr>
      <w:hyperlink w:anchor="_Toc27753733" w:history="1">
        <w:r w:rsidR="007E2D34" w:rsidRPr="00BD056B">
          <w:rPr>
            <w:rStyle w:val="Hyperlink"/>
            <w:noProof/>
          </w:rPr>
          <w:t>Figure 39: RIVTAC</w:t>
        </w:r>
        <w:r w:rsidR="007E2D34" w:rsidRPr="00BD056B">
          <w:rPr>
            <w:rStyle w:val="Hyperlink"/>
            <w:rFonts w:cs="Calibri"/>
            <w:noProof/>
          </w:rPr>
          <w:t>®</w:t>
        </w:r>
        <w:r w:rsidR="007E2D34" w:rsidRPr="00BD056B">
          <w:rPr>
            <w:rStyle w:val="Hyperlink"/>
            <w:noProof/>
          </w:rPr>
          <w:t xml:space="preserve"> Nail</w:t>
        </w:r>
        <w:r w:rsidR="007E2D34">
          <w:rPr>
            <w:noProof/>
            <w:webHidden/>
          </w:rPr>
          <w:tab/>
        </w:r>
        <w:r w:rsidR="007E2D34">
          <w:rPr>
            <w:noProof/>
            <w:webHidden/>
          </w:rPr>
          <w:fldChar w:fldCharType="begin"/>
        </w:r>
        <w:r w:rsidR="007E2D34">
          <w:rPr>
            <w:noProof/>
            <w:webHidden/>
          </w:rPr>
          <w:instrText xml:space="preserve"> PAGEREF _Toc27753733 \h </w:instrText>
        </w:r>
        <w:r w:rsidR="007E2D34">
          <w:rPr>
            <w:noProof/>
            <w:webHidden/>
          </w:rPr>
        </w:r>
        <w:r w:rsidR="007E2D34">
          <w:rPr>
            <w:noProof/>
            <w:webHidden/>
          </w:rPr>
          <w:fldChar w:fldCharType="separate"/>
        </w:r>
        <w:r w:rsidR="007E2D34">
          <w:rPr>
            <w:noProof/>
            <w:webHidden/>
          </w:rPr>
          <w:t>95</w:t>
        </w:r>
        <w:r w:rsidR="007E2D34">
          <w:rPr>
            <w:noProof/>
            <w:webHidden/>
          </w:rPr>
          <w:fldChar w:fldCharType="end"/>
        </w:r>
      </w:hyperlink>
    </w:p>
    <w:p w14:paraId="16330185" w14:textId="77777777" w:rsidR="007E2D34" w:rsidRDefault="005A0650">
      <w:pPr>
        <w:pStyle w:val="Abbildungsverzeichnis"/>
        <w:tabs>
          <w:tab w:val="right" w:leader="dot" w:pos="9060"/>
        </w:tabs>
        <w:rPr>
          <w:rFonts w:asciiTheme="minorHAnsi" w:eastAsiaTheme="minorEastAsia" w:hAnsiTheme="minorHAnsi" w:cstheme="minorBidi"/>
          <w:noProof/>
          <w:szCs w:val="22"/>
          <w:lang w:eastAsia="en-US"/>
        </w:rPr>
      </w:pPr>
      <w:hyperlink w:anchor="_Toc27753734" w:history="1">
        <w:r w:rsidR="007E2D34" w:rsidRPr="00BD056B">
          <w:rPr>
            <w:rStyle w:val="Hyperlink"/>
            <w:noProof/>
          </w:rPr>
          <w:t>Figure 40: Cross Section of a Nail, Connecting Two Sheets</w:t>
        </w:r>
        <w:r w:rsidR="007E2D34">
          <w:rPr>
            <w:noProof/>
            <w:webHidden/>
          </w:rPr>
          <w:tab/>
        </w:r>
        <w:r w:rsidR="007E2D34">
          <w:rPr>
            <w:noProof/>
            <w:webHidden/>
          </w:rPr>
          <w:fldChar w:fldCharType="begin"/>
        </w:r>
        <w:r w:rsidR="007E2D34">
          <w:rPr>
            <w:noProof/>
            <w:webHidden/>
          </w:rPr>
          <w:instrText xml:space="preserve"> PAGEREF _Toc27753734 \h </w:instrText>
        </w:r>
        <w:r w:rsidR="007E2D34">
          <w:rPr>
            <w:noProof/>
            <w:webHidden/>
          </w:rPr>
        </w:r>
        <w:r w:rsidR="007E2D34">
          <w:rPr>
            <w:noProof/>
            <w:webHidden/>
          </w:rPr>
          <w:fldChar w:fldCharType="separate"/>
        </w:r>
        <w:r w:rsidR="007E2D34">
          <w:rPr>
            <w:noProof/>
            <w:webHidden/>
          </w:rPr>
          <w:t>96</w:t>
        </w:r>
        <w:r w:rsidR="007E2D34">
          <w:rPr>
            <w:noProof/>
            <w:webHidden/>
          </w:rPr>
          <w:fldChar w:fldCharType="end"/>
        </w:r>
      </w:hyperlink>
    </w:p>
    <w:p w14:paraId="3DCE0952" w14:textId="77777777" w:rsidR="007E2D34" w:rsidRDefault="005A0650">
      <w:pPr>
        <w:pStyle w:val="Abbildungsverzeichnis"/>
        <w:tabs>
          <w:tab w:val="right" w:leader="dot" w:pos="9060"/>
        </w:tabs>
        <w:rPr>
          <w:rFonts w:asciiTheme="minorHAnsi" w:eastAsiaTheme="minorEastAsia" w:hAnsiTheme="minorHAnsi" w:cstheme="minorBidi"/>
          <w:noProof/>
          <w:szCs w:val="22"/>
          <w:lang w:eastAsia="en-US"/>
        </w:rPr>
      </w:pPr>
      <w:hyperlink w:anchor="_Toc27753735" w:history="1">
        <w:r w:rsidR="007E2D34" w:rsidRPr="00BD056B">
          <w:rPr>
            <w:rStyle w:val="Hyperlink"/>
            <w:noProof/>
          </w:rPr>
          <w:t>Figure 39: a 'Ball Stud'</w:t>
        </w:r>
        <w:r w:rsidR="007E2D34">
          <w:rPr>
            <w:noProof/>
            <w:webHidden/>
          </w:rPr>
          <w:tab/>
        </w:r>
        <w:r w:rsidR="007E2D34">
          <w:rPr>
            <w:noProof/>
            <w:webHidden/>
          </w:rPr>
          <w:fldChar w:fldCharType="begin"/>
        </w:r>
        <w:r w:rsidR="007E2D34">
          <w:rPr>
            <w:noProof/>
            <w:webHidden/>
          </w:rPr>
          <w:instrText xml:space="preserve"> PAGEREF _Toc27753735 \h </w:instrText>
        </w:r>
        <w:r w:rsidR="007E2D34">
          <w:rPr>
            <w:noProof/>
            <w:webHidden/>
          </w:rPr>
        </w:r>
        <w:r w:rsidR="007E2D34">
          <w:rPr>
            <w:noProof/>
            <w:webHidden/>
          </w:rPr>
          <w:fldChar w:fldCharType="separate"/>
        </w:r>
        <w:r w:rsidR="007E2D34">
          <w:rPr>
            <w:noProof/>
            <w:webHidden/>
          </w:rPr>
          <w:t>100</w:t>
        </w:r>
        <w:r w:rsidR="007E2D34">
          <w:rPr>
            <w:noProof/>
            <w:webHidden/>
          </w:rPr>
          <w:fldChar w:fldCharType="end"/>
        </w:r>
      </w:hyperlink>
    </w:p>
    <w:p w14:paraId="24486140" w14:textId="77777777" w:rsidR="007E2D34" w:rsidRDefault="005A0650">
      <w:pPr>
        <w:pStyle w:val="Abbildungsverzeichnis"/>
        <w:tabs>
          <w:tab w:val="right" w:leader="dot" w:pos="9060"/>
        </w:tabs>
        <w:rPr>
          <w:rFonts w:asciiTheme="minorHAnsi" w:eastAsiaTheme="minorEastAsia" w:hAnsiTheme="minorHAnsi" w:cstheme="minorBidi"/>
          <w:noProof/>
          <w:szCs w:val="22"/>
          <w:lang w:eastAsia="en-US"/>
        </w:rPr>
      </w:pPr>
      <w:hyperlink w:anchor="_Toc27753736" w:history="1">
        <w:r w:rsidR="007E2D34" w:rsidRPr="00BD056B">
          <w:rPr>
            <w:rStyle w:val="Hyperlink"/>
            <w:noProof/>
          </w:rPr>
          <w:t>Figure 41: Weld Line Changing from Y-Joint to Overlap-Joint</w:t>
        </w:r>
        <w:r w:rsidR="007E2D34">
          <w:rPr>
            <w:noProof/>
            <w:webHidden/>
          </w:rPr>
          <w:tab/>
        </w:r>
        <w:r w:rsidR="007E2D34">
          <w:rPr>
            <w:noProof/>
            <w:webHidden/>
          </w:rPr>
          <w:fldChar w:fldCharType="begin"/>
        </w:r>
        <w:r w:rsidR="007E2D34">
          <w:rPr>
            <w:noProof/>
            <w:webHidden/>
          </w:rPr>
          <w:instrText xml:space="preserve"> PAGEREF _Toc27753736 \h </w:instrText>
        </w:r>
        <w:r w:rsidR="007E2D34">
          <w:rPr>
            <w:noProof/>
            <w:webHidden/>
          </w:rPr>
        </w:r>
        <w:r w:rsidR="007E2D34">
          <w:rPr>
            <w:noProof/>
            <w:webHidden/>
          </w:rPr>
          <w:fldChar w:fldCharType="separate"/>
        </w:r>
        <w:r w:rsidR="007E2D34">
          <w:rPr>
            <w:noProof/>
            <w:webHidden/>
          </w:rPr>
          <w:t>103</w:t>
        </w:r>
        <w:r w:rsidR="007E2D34">
          <w:rPr>
            <w:noProof/>
            <w:webHidden/>
          </w:rPr>
          <w:fldChar w:fldCharType="end"/>
        </w:r>
      </w:hyperlink>
    </w:p>
    <w:p w14:paraId="07C796F1" w14:textId="77777777" w:rsidR="007E2D34" w:rsidRDefault="005A0650">
      <w:pPr>
        <w:pStyle w:val="Abbildungsverzeichnis"/>
        <w:tabs>
          <w:tab w:val="right" w:leader="dot" w:pos="9060"/>
        </w:tabs>
        <w:rPr>
          <w:rFonts w:asciiTheme="minorHAnsi" w:eastAsiaTheme="minorEastAsia" w:hAnsiTheme="minorHAnsi" w:cstheme="minorBidi"/>
          <w:noProof/>
          <w:szCs w:val="22"/>
          <w:lang w:eastAsia="en-US"/>
        </w:rPr>
      </w:pPr>
      <w:hyperlink w:anchor="_Toc27753737" w:history="1">
        <w:r w:rsidR="007E2D34" w:rsidRPr="00BD056B">
          <w:rPr>
            <w:rStyle w:val="Hyperlink"/>
            <w:noProof/>
          </w:rPr>
          <w:t>Figure 42: Longitudinal stiffener, top view</w:t>
        </w:r>
        <w:r w:rsidR="007E2D34">
          <w:rPr>
            <w:noProof/>
            <w:webHidden/>
          </w:rPr>
          <w:tab/>
        </w:r>
        <w:r w:rsidR="007E2D34">
          <w:rPr>
            <w:noProof/>
            <w:webHidden/>
          </w:rPr>
          <w:fldChar w:fldCharType="begin"/>
        </w:r>
        <w:r w:rsidR="007E2D34">
          <w:rPr>
            <w:noProof/>
            <w:webHidden/>
          </w:rPr>
          <w:instrText xml:space="preserve"> PAGEREF _Toc27753737 \h </w:instrText>
        </w:r>
        <w:r w:rsidR="007E2D34">
          <w:rPr>
            <w:noProof/>
            <w:webHidden/>
          </w:rPr>
        </w:r>
        <w:r w:rsidR="007E2D34">
          <w:rPr>
            <w:noProof/>
            <w:webHidden/>
          </w:rPr>
          <w:fldChar w:fldCharType="separate"/>
        </w:r>
        <w:r w:rsidR="007E2D34">
          <w:rPr>
            <w:noProof/>
            <w:webHidden/>
          </w:rPr>
          <w:t>103</w:t>
        </w:r>
        <w:r w:rsidR="007E2D34">
          <w:rPr>
            <w:noProof/>
            <w:webHidden/>
          </w:rPr>
          <w:fldChar w:fldCharType="end"/>
        </w:r>
      </w:hyperlink>
    </w:p>
    <w:p w14:paraId="0EF641FE" w14:textId="77777777" w:rsidR="007E2D34" w:rsidRDefault="005A0650">
      <w:pPr>
        <w:pStyle w:val="Abbildungsverzeichnis"/>
        <w:tabs>
          <w:tab w:val="right" w:leader="dot" w:pos="9060"/>
        </w:tabs>
        <w:rPr>
          <w:rFonts w:asciiTheme="minorHAnsi" w:eastAsiaTheme="minorEastAsia" w:hAnsiTheme="minorHAnsi" w:cstheme="minorBidi"/>
          <w:noProof/>
          <w:szCs w:val="22"/>
          <w:lang w:eastAsia="en-US"/>
        </w:rPr>
      </w:pPr>
      <w:hyperlink w:anchor="_Toc27753738" w:history="1">
        <w:r w:rsidR="007E2D34" w:rsidRPr="00BD056B">
          <w:rPr>
            <w:rStyle w:val="Hyperlink"/>
            <w:noProof/>
          </w:rPr>
          <w:t>Figure 43: Seam weld types and attributes</w:t>
        </w:r>
        <w:r w:rsidR="007E2D34">
          <w:rPr>
            <w:noProof/>
            <w:webHidden/>
          </w:rPr>
          <w:tab/>
        </w:r>
        <w:r w:rsidR="007E2D34">
          <w:rPr>
            <w:noProof/>
            <w:webHidden/>
          </w:rPr>
          <w:fldChar w:fldCharType="begin"/>
        </w:r>
        <w:r w:rsidR="007E2D34">
          <w:rPr>
            <w:noProof/>
            <w:webHidden/>
          </w:rPr>
          <w:instrText xml:space="preserve"> PAGEREF _Toc27753738 \h </w:instrText>
        </w:r>
        <w:r w:rsidR="007E2D34">
          <w:rPr>
            <w:noProof/>
            <w:webHidden/>
          </w:rPr>
        </w:r>
        <w:r w:rsidR="007E2D34">
          <w:rPr>
            <w:noProof/>
            <w:webHidden/>
          </w:rPr>
          <w:fldChar w:fldCharType="separate"/>
        </w:r>
        <w:r w:rsidR="007E2D34">
          <w:rPr>
            <w:noProof/>
            <w:webHidden/>
          </w:rPr>
          <w:t>105</w:t>
        </w:r>
        <w:r w:rsidR="007E2D34">
          <w:rPr>
            <w:noProof/>
            <w:webHidden/>
          </w:rPr>
          <w:fldChar w:fldCharType="end"/>
        </w:r>
      </w:hyperlink>
    </w:p>
    <w:p w14:paraId="184E67B8" w14:textId="77777777" w:rsidR="007E2D34" w:rsidRDefault="005A0650">
      <w:pPr>
        <w:pStyle w:val="Abbildungsverzeichnis"/>
        <w:tabs>
          <w:tab w:val="right" w:leader="dot" w:pos="9060"/>
        </w:tabs>
        <w:rPr>
          <w:rFonts w:asciiTheme="minorHAnsi" w:eastAsiaTheme="minorEastAsia" w:hAnsiTheme="minorHAnsi" w:cstheme="minorBidi"/>
          <w:noProof/>
          <w:szCs w:val="22"/>
          <w:lang w:eastAsia="en-US"/>
        </w:rPr>
      </w:pPr>
      <w:hyperlink w:anchor="_Toc27753739" w:history="1">
        <w:r w:rsidR="007E2D34" w:rsidRPr="00BD056B">
          <w:rPr>
            <w:rStyle w:val="Hyperlink"/>
            <w:noProof/>
          </w:rPr>
          <w:t>Figure 44: χMCF Structure of a Seam Weld (</w:t>
        </w:r>
        <w:r w:rsidR="007E2D34" w:rsidRPr="00BD056B">
          <w:rPr>
            <w:rStyle w:val="Hyperlink"/>
            <w:i/>
            <w:noProof/>
          </w:rPr>
          <w:t>connection_1d</w:t>
        </w:r>
        <w:r w:rsidR="007E2D34" w:rsidRPr="00BD056B">
          <w:rPr>
            <w:rStyle w:val="Hyperlink"/>
            <w:noProof/>
          </w:rPr>
          <w:t>)</w:t>
        </w:r>
        <w:r w:rsidR="007E2D34">
          <w:rPr>
            <w:noProof/>
            <w:webHidden/>
          </w:rPr>
          <w:tab/>
        </w:r>
        <w:r w:rsidR="007E2D34">
          <w:rPr>
            <w:noProof/>
            <w:webHidden/>
          </w:rPr>
          <w:fldChar w:fldCharType="begin"/>
        </w:r>
        <w:r w:rsidR="007E2D34">
          <w:rPr>
            <w:noProof/>
            <w:webHidden/>
          </w:rPr>
          <w:instrText xml:space="preserve"> PAGEREF _Toc27753739 \h </w:instrText>
        </w:r>
        <w:r w:rsidR="007E2D34">
          <w:rPr>
            <w:noProof/>
            <w:webHidden/>
          </w:rPr>
        </w:r>
        <w:r w:rsidR="007E2D34">
          <w:rPr>
            <w:noProof/>
            <w:webHidden/>
          </w:rPr>
          <w:fldChar w:fldCharType="separate"/>
        </w:r>
        <w:r w:rsidR="007E2D34">
          <w:rPr>
            <w:noProof/>
            <w:webHidden/>
          </w:rPr>
          <w:t>106</w:t>
        </w:r>
        <w:r w:rsidR="007E2D34">
          <w:rPr>
            <w:noProof/>
            <w:webHidden/>
          </w:rPr>
          <w:fldChar w:fldCharType="end"/>
        </w:r>
      </w:hyperlink>
    </w:p>
    <w:p w14:paraId="12EDCB66" w14:textId="77777777" w:rsidR="007E2D34" w:rsidRDefault="005A0650">
      <w:pPr>
        <w:pStyle w:val="Abbildungsverzeichnis"/>
        <w:tabs>
          <w:tab w:val="right" w:leader="dot" w:pos="9060"/>
        </w:tabs>
        <w:rPr>
          <w:rFonts w:asciiTheme="minorHAnsi" w:eastAsiaTheme="minorEastAsia" w:hAnsiTheme="minorHAnsi" w:cstheme="minorBidi"/>
          <w:noProof/>
          <w:szCs w:val="22"/>
          <w:lang w:eastAsia="en-US"/>
        </w:rPr>
      </w:pPr>
      <w:hyperlink w:anchor="_Toc27753740" w:history="1">
        <w:r w:rsidR="007E2D34" w:rsidRPr="00BD056B">
          <w:rPr>
            <w:rStyle w:val="Hyperlink"/>
            <w:noProof/>
          </w:rPr>
          <w:t>Figure 45: Sheet Parameters vs.  Weld Position Parameters</w:t>
        </w:r>
        <w:r w:rsidR="007E2D34">
          <w:rPr>
            <w:noProof/>
            <w:webHidden/>
          </w:rPr>
          <w:tab/>
        </w:r>
        <w:r w:rsidR="007E2D34">
          <w:rPr>
            <w:noProof/>
            <w:webHidden/>
          </w:rPr>
          <w:fldChar w:fldCharType="begin"/>
        </w:r>
        <w:r w:rsidR="007E2D34">
          <w:rPr>
            <w:noProof/>
            <w:webHidden/>
          </w:rPr>
          <w:instrText xml:space="preserve"> PAGEREF _Toc27753740 \h </w:instrText>
        </w:r>
        <w:r w:rsidR="007E2D34">
          <w:rPr>
            <w:noProof/>
            <w:webHidden/>
          </w:rPr>
        </w:r>
        <w:r w:rsidR="007E2D34">
          <w:rPr>
            <w:noProof/>
            <w:webHidden/>
          </w:rPr>
          <w:fldChar w:fldCharType="separate"/>
        </w:r>
        <w:r w:rsidR="007E2D34">
          <w:rPr>
            <w:noProof/>
            <w:webHidden/>
          </w:rPr>
          <w:t>109</w:t>
        </w:r>
        <w:r w:rsidR="007E2D34">
          <w:rPr>
            <w:noProof/>
            <w:webHidden/>
          </w:rPr>
          <w:fldChar w:fldCharType="end"/>
        </w:r>
      </w:hyperlink>
    </w:p>
    <w:p w14:paraId="47A0BB75" w14:textId="77777777" w:rsidR="007E2D34" w:rsidRDefault="005A0650">
      <w:pPr>
        <w:pStyle w:val="Abbildungsverzeichnis"/>
        <w:tabs>
          <w:tab w:val="right" w:leader="dot" w:pos="9060"/>
        </w:tabs>
        <w:rPr>
          <w:rFonts w:asciiTheme="minorHAnsi" w:eastAsiaTheme="minorEastAsia" w:hAnsiTheme="minorHAnsi" w:cstheme="minorBidi"/>
          <w:noProof/>
          <w:szCs w:val="22"/>
          <w:lang w:eastAsia="en-US"/>
        </w:rPr>
      </w:pPr>
      <w:hyperlink w:anchor="_Toc27753741" w:history="1">
        <w:r w:rsidR="007E2D34" w:rsidRPr="00BD056B">
          <w:rPr>
            <w:rStyle w:val="Hyperlink"/>
            <w:noProof/>
          </w:rPr>
          <w:t>Figure 46: Welding Position of a Y-Joint</w:t>
        </w:r>
        <w:r w:rsidR="007E2D34">
          <w:rPr>
            <w:noProof/>
            <w:webHidden/>
          </w:rPr>
          <w:tab/>
        </w:r>
        <w:r w:rsidR="007E2D34">
          <w:rPr>
            <w:noProof/>
            <w:webHidden/>
          </w:rPr>
          <w:fldChar w:fldCharType="begin"/>
        </w:r>
        <w:r w:rsidR="007E2D34">
          <w:rPr>
            <w:noProof/>
            <w:webHidden/>
          </w:rPr>
          <w:instrText xml:space="preserve"> PAGEREF _Toc27753741 \h </w:instrText>
        </w:r>
        <w:r w:rsidR="007E2D34">
          <w:rPr>
            <w:noProof/>
            <w:webHidden/>
          </w:rPr>
        </w:r>
        <w:r w:rsidR="007E2D34">
          <w:rPr>
            <w:noProof/>
            <w:webHidden/>
          </w:rPr>
          <w:fldChar w:fldCharType="separate"/>
        </w:r>
        <w:r w:rsidR="007E2D34">
          <w:rPr>
            <w:noProof/>
            <w:webHidden/>
          </w:rPr>
          <w:t>111</w:t>
        </w:r>
        <w:r w:rsidR="007E2D34">
          <w:rPr>
            <w:noProof/>
            <w:webHidden/>
          </w:rPr>
          <w:fldChar w:fldCharType="end"/>
        </w:r>
      </w:hyperlink>
    </w:p>
    <w:p w14:paraId="7C444234" w14:textId="77777777" w:rsidR="007E2D34" w:rsidRDefault="005A0650">
      <w:pPr>
        <w:pStyle w:val="Abbildungsverzeichnis"/>
        <w:tabs>
          <w:tab w:val="right" w:leader="dot" w:pos="9060"/>
        </w:tabs>
        <w:rPr>
          <w:rFonts w:asciiTheme="minorHAnsi" w:eastAsiaTheme="minorEastAsia" w:hAnsiTheme="minorHAnsi" w:cstheme="minorBidi"/>
          <w:noProof/>
          <w:szCs w:val="22"/>
          <w:lang w:eastAsia="en-US"/>
        </w:rPr>
      </w:pPr>
      <w:hyperlink w:anchor="_Toc27753742" w:history="1">
        <w:r w:rsidR="007E2D34" w:rsidRPr="00BD056B">
          <w:rPr>
            <w:rStyle w:val="Hyperlink"/>
            <w:noProof/>
          </w:rPr>
          <w:t>Figure 47: Welding Position vector direction and length</w:t>
        </w:r>
        <w:r w:rsidR="007E2D34">
          <w:rPr>
            <w:noProof/>
            <w:webHidden/>
          </w:rPr>
          <w:tab/>
        </w:r>
        <w:r w:rsidR="007E2D34">
          <w:rPr>
            <w:noProof/>
            <w:webHidden/>
          </w:rPr>
          <w:fldChar w:fldCharType="begin"/>
        </w:r>
        <w:r w:rsidR="007E2D34">
          <w:rPr>
            <w:noProof/>
            <w:webHidden/>
          </w:rPr>
          <w:instrText xml:space="preserve"> PAGEREF _Toc27753742 \h </w:instrText>
        </w:r>
        <w:r w:rsidR="007E2D34">
          <w:rPr>
            <w:noProof/>
            <w:webHidden/>
          </w:rPr>
        </w:r>
        <w:r w:rsidR="007E2D34">
          <w:rPr>
            <w:noProof/>
            <w:webHidden/>
          </w:rPr>
          <w:fldChar w:fldCharType="separate"/>
        </w:r>
        <w:r w:rsidR="007E2D34">
          <w:rPr>
            <w:noProof/>
            <w:webHidden/>
          </w:rPr>
          <w:t>112</w:t>
        </w:r>
        <w:r w:rsidR="007E2D34">
          <w:rPr>
            <w:noProof/>
            <w:webHidden/>
          </w:rPr>
          <w:fldChar w:fldCharType="end"/>
        </w:r>
      </w:hyperlink>
    </w:p>
    <w:p w14:paraId="61ACC8C3" w14:textId="77777777" w:rsidR="007E2D34" w:rsidRDefault="005A0650">
      <w:pPr>
        <w:pStyle w:val="Abbildungsverzeichnis"/>
        <w:tabs>
          <w:tab w:val="right" w:leader="dot" w:pos="9060"/>
        </w:tabs>
        <w:rPr>
          <w:rFonts w:asciiTheme="minorHAnsi" w:eastAsiaTheme="minorEastAsia" w:hAnsiTheme="minorHAnsi" w:cstheme="minorBidi"/>
          <w:noProof/>
          <w:szCs w:val="22"/>
          <w:lang w:eastAsia="en-US"/>
        </w:rPr>
      </w:pPr>
      <w:hyperlink r:id="rId11" w:anchor="_Toc27753743" w:history="1">
        <w:r w:rsidR="007E2D34" w:rsidRPr="00BD056B">
          <w:rPr>
            <w:rStyle w:val="Hyperlink"/>
            <w:noProof/>
          </w:rPr>
          <w:t>Figure 48: Butt Joint Sheet Layout</w:t>
        </w:r>
        <w:r w:rsidR="007E2D34">
          <w:rPr>
            <w:noProof/>
            <w:webHidden/>
          </w:rPr>
          <w:tab/>
        </w:r>
        <w:r w:rsidR="007E2D34">
          <w:rPr>
            <w:noProof/>
            <w:webHidden/>
          </w:rPr>
          <w:fldChar w:fldCharType="begin"/>
        </w:r>
        <w:r w:rsidR="007E2D34">
          <w:rPr>
            <w:noProof/>
            <w:webHidden/>
          </w:rPr>
          <w:instrText xml:space="preserve"> PAGEREF _Toc27753743 \h </w:instrText>
        </w:r>
        <w:r w:rsidR="007E2D34">
          <w:rPr>
            <w:noProof/>
            <w:webHidden/>
          </w:rPr>
        </w:r>
        <w:r w:rsidR="007E2D34">
          <w:rPr>
            <w:noProof/>
            <w:webHidden/>
          </w:rPr>
          <w:fldChar w:fldCharType="separate"/>
        </w:r>
        <w:r w:rsidR="007E2D34">
          <w:rPr>
            <w:noProof/>
            <w:webHidden/>
          </w:rPr>
          <w:t>115</w:t>
        </w:r>
        <w:r w:rsidR="007E2D34">
          <w:rPr>
            <w:noProof/>
            <w:webHidden/>
          </w:rPr>
          <w:fldChar w:fldCharType="end"/>
        </w:r>
      </w:hyperlink>
    </w:p>
    <w:p w14:paraId="3C9ED50E" w14:textId="77777777" w:rsidR="007E2D34" w:rsidRDefault="005A0650">
      <w:pPr>
        <w:pStyle w:val="Abbildungsverzeichnis"/>
        <w:tabs>
          <w:tab w:val="right" w:leader="dot" w:pos="9060"/>
        </w:tabs>
        <w:rPr>
          <w:rFonts w:asciiTheme="minorHAnsi" w:eastAsiaTheme="minorEastAsia" w:hAnsiTheme="minorHAnsi" w:cstheme="minorBidi"/>
          <w:noProof/>
          <w:szCs w:val="22"/>
          <w:lang w:eastAsia="en-US"/>
        </w:rPr>
      </w:pPr>
      <w:hyperlink r:id="rId12" w:anchor="_Toc27753744" w:history="1">
        <w:r w:rsidR="007E2D34" w:rsidRPr="00BD056B">
          <w:rPr>
            <w:rStyle w:val="Hyperlink"/>
            <w:noProof/>
          </w:rPr>
          <w:t>Figure 49: Butt Joint Weld parameters</w:t>
        </w:r>
        <w:r w:rsidR="007E2D34">
          <w:rPr>
            <w:noProof/>
            <w:webHidden/>
          </w:rPr>
          <w:tab/>
        </w:r>
        <w:r w:rsidR="007E2D34">
          <w:rPr>
            <w:noProof/>
            <w:webHidden/>
          </w:rPr>
          <w:fldChar w:fldCharType="begin"/>
        </w:r>
        <w:r w:rsidR="007E2D34">
          <w:rPr>
            <w:noProof/>
            <w:webHidden/>
          </w:rPr>
          <w:instrText xml:space="preserve"> PAGEREF _Toc27753744 \h </w:instrText>
        </w:r>
        <w:r w:rsidR="007E2D34">
          <w:rPr>
            <w:noProof/>
            <w:webHidden/>
          </w:rPr>
        </w:r>
        <w:r w:rsidR="007E2D34">
          <w:rPr>
            <w:noProof/>
            <w:webHidden/>
          </w:rPr>
          <w:fldChar w:fldCharType="separate"/>
        </w:r>
        <w:r w:rsidR="007E2D34">
          <w:rPr>
            <w:noProof/>
            <w:webHidden/>
          </w:rPr>
          <w:t>115</w:t>
        </w:r>
        <w:r w:rsidR="007E2D34">
          <w:rPr>
            <w:noProof/>
            <w:webHidden/>
          </w:rPr>
          <w:fldChar w:fldCharType="end"/>
        </w:r>
      </w:hyperlink>
    </w:p>
    <w:p w14:paraId="3460495C" w14:textId="77777777" w:rsidR="007E2D34" w:rsidRDefault="005A0650">
      <w:pPr>
        <w:pStyle w:val="Abbildungsverzeichnis"/>
        <w:tabs>
          <w:tab w:val="right" w:leader="dot" w:pos="9060"/>
        </w:tabs>
        <w:rPr>
          <w:rFonts w:asciiTheme="minorHAnsi" w:eastAsiaTheme="minorEastAsia" w:hAnsiTheme="minorHAnsi" w:cstheme="minorBidi"/>
          <w:noProof/>
          <w:szCs w:val="22"/>
          <w:lang w:eastAsia="en-US"/>
        </w:rPr>
      </w:pPr>
      <w:hyperlink r:id="rId13" w:anchor="_Toc27753745" w:history="1">
        <w:r w:rsidR="007E2D34" w:rsidRPr="00BD056B">
          <w:rPr>
            <w:rStyle w:val="Hyperlink"/>
            <w:noProof/>
          </w:rPr>
          <w:t>Figure 50: Corner Weld Sheet Layout</w:t>
        </w:r>
        <w:r w:rsidR="007E2D34">
          <w:rPr>
            <w:noProof/>
            <w:webHidden/>
          </w:rPr>
          <w:tab/>
        </w:r>
        <w:r w:rsidR="007E2D34">
          <w:rPr>
            <w:noProof/>
            <w:webHidden/>
          </w:rPr>
          <w:fldChar w:fldCharType="begin"/>
        </w:r>
        <w:r w:rsidR="007E2D34">
          <w:rPr>
            <w:noProof/>
            <w:webHidden/>
          </w:rPr>
          <w:instrText xml:space="preserve"> PAGEREF _Toc27753745 \h </w:instrText>
        </w:r>
        <w:r w:rsidR="007E2D34">
          <w:rPr>
            <w:noProof/>
            <w:webHidden/>
          </w:rPr>
        </w:r>
        <w:r w:rsidR="007E2D34">
          <w:rPr>
            <w:noProof/>
            <w:webHidden/>
          </w:rPr>
          <w:fldChar w:fldCharType="separate"/>
        </w:r>
        <w:r w:rsidR="007E2D34">
          <w:rPr>
            <w:noProof/>
            <w:webHidden/>
          </w:rPr>
          <w:t>118</w:t>
        </w:r>
        <w:r w:rsidR="007E2D34">
          <w:rPr>
            <w:noProof/>
            <w:webHidden/>
          </w:rPr>
          <w:fldChar w:fldCharType="end"/>
        </w:r>
      </w:hyperlink>
    </w:p>
    <w:p w14:paraId="6CEB2F01" w14:textId="77777777" w:rsidR="007E2D34" w:rsidRDefault="005A0650">
      <w:pPr>
        <w:pStyle w:val="Abbildungsverzeichnis"/>
        <w:tabs>
          <w:tab w:val="right" w:leader="dot" w:pos="9060"/>
        </w:tabs>
        <w:rPr>
          <w:rFonts w:asciiTheme="minorHAnsi" w:eastAsiaTheme="minorEastAsia" w:hAnsiTheme="minorHAnsi" w:cstheme="minorBidi"/>
          <w:noProof/>
          <w:szCs w:val="22"/>
          <w:lang w:eastAsia="en-US"/>
        </w:rPr>
      </w:pPr>
      <w:hyperlink r:id="rId14" w:anchor="_Toc27753746" w:history="1">
        <w:r w:rsidR="007E2D34" w:rsidRPr="00BD056B">
          <w:rPr>
            <w:rStyle w:val="Hyperlink"/>
            <w:noProof/>
          </w:rPr>
          <w:t>Figure 51: Corner Weld Parameters</w:t>
        </w:r>
        <w:r w:rsidR="007E2D34">
          <w:rPr>
            <w:noProof/>
            <w:webHidden/>
          </w:rPr>
          <w:tab/>
        </w:r>
        <w:r w:rsidR="007E2D34">
          <w:rPr>
            <w:noProof/>
            <w:webHidden/>
          </w:rPr>
          <w:fldChar w:fldCharType="begin"/>
        </w:r>
        <w:r w:rsidR="007E2D34">
          <w:rPr>
            <w:noProof/>
            <w:webHidden/>
          </w:rPr>
          <w:instrText xml:space="preserve"> PAGEREF _Toc27753746 \h </w:instrText>
        </w:r>
        <w:r w:rsidR="007E2D34">
          <w:rPr>
            <w:noProof/>
            <w:webHidden/>
          </w:rPr>
        </w:r>
        <w:r w:rsidR="007E2D34">
          <w:rPr>
            <w:noProof/>
            <w:webHidden/>
          </w:rPr>
          <w:fldChar w:fldCharType="separate"/>
        </w:r>
        <w:r w:rsidR="007E2D34">
          <w:rPr>
            <w:noProof/>
            <w:webHidden/>
          </w:rPr>
          <w:t>118</w:t>
        </w:r>
        <w:r w:rsidR="007E2D34">
          <w:rPr>
            <w:noProof/>
            <w:webHidden/>
          </w:rPr>
          <w:fldChar w:fldCharType="end"/>
        </w:r>
      </w:hyperlink>
    </w:p>
    <w:p w14:paraId="15771860" w14:textId="77777777" w:rsidR="007E2D34" w:rsidRDefault="005A0650">
      <w:pPr>
        <w:pStyle w:val="Abbildungsverzeichnis"/>
        <w:tabs>
          <w:tab w:val="right" w:leader="dot" w:pos="9060"/>
        </w:tabs>
        <w:rPr>
          <w:rFonts w:asciiTheme="minorHAnsi" w:eastAsiaTheme="minorEastAsia" w:hAnsiTheme="minorHAnsi" w:cstheme="minorBidi"/>
          <w:noProof/>
          <w:szCs w:val="22"/>
          <w:lang w:eastAsia="en-US"/>
        </w:rPr>
      </w:pPr>
      <w:hyperlink r:id="rId15" w:anchor="_Toc27753747" w:history="1">
        <w:r w:rsidR="007E2D34" w:rsidRPr="00BD056B">
          <w:rPr>
            <w:rStyle w:val="Hyperlink"/>
            <w:noProof/>
          </w:rPr>
          <w:t>Figure 53: Double Corner Weld Parameters</w:t>
        </w:r>
        <w:r w:rsidR="007E2D34">
          <w:rPr>
            <w:noProof/>
            <w:webHidden/>
          </w:rPr>
          <w:tab/>
        </w:r>
        <w:r w:rsidR="007E2D34">
          <w:rPr>
            <w:noProof/>
            <w:webHidden/>
          </w:rPr>
          <w:fldChar w:fldCharType="begin"/>
        </w:r>
        <w:r w:rsidR="007E2D34">
          <w:rPr>
            <w:noProof/>
            <w:webHidden/>
          </w:rPr>
          <w:instrText xml:space="preserve"> PAGEREF _Toc27753747 \h </w:instrText>
        </w:r>
        <w:r w:rsidR="007E2D34">
          <w:rPr>
            <w:noProof/>
            <w:webHidden/>
          </w:rPr>
        </w:r>
        <w:r w:rsidR="007E2D34">
          <w:rPr>
            <w:noProof/>
            <w:webHidden/>
          </w:rPr>
          <w:fldChar w:fldCharType="separate"/>
        </w:r>
        <w:r w:rsidR="007E2D34">
          <w:rPr>
            <w:noProof/>
            <w:webHidden/>
          </w:rPr>
          <w:t>119</w:t>
        </w:r>
        <w:r w:rsidR="007E2D34">
          <w:rPr>
            <w:noProof/>
            <w:webHidden/>
          </w:rPr>
          <w:fldChar w:fldCharType="end"/>
        </w:r>
      </w:hyperlink>
    </w:p>
    <w:p w14:paraId="14EEDAA4" w14:textId="77777777" w:rsidR="007E2D34" w:rsidRDefault="005A0650">
      <w:pPr>
        <w:pStyle w:val="Abbildungsverzeichnis"/>
        <w:tabs>
          <w:tab w:val="right" w:leader="dot" w:pos="9060"/>
        </w:tabs>
        <w:rPr>
          <w:rFonts w:asciiTheme="minorHAnsi" w:eastAsiaTheme="minorEastAsia" w:hAnsiTheme="minorHAnsi" w:cstheme="minorBidi"/>
          <w:noProof/>
          <w:szCs w:val="22"/>
          <w:lang w:eastAsia="en-US"/>
        </w:rPr>
      </w:pPr>
      <w:hyperlink r:id="rId16" w:anchor="_Toc27753748" w:history="1">
        <w:r w:rsidR="007E2D34" w:rsidRPr="00BD056B">
          <w:rPr>
            <w:rStyle w:val="Hyperlink"/>
            <w:noProof/>
          </w:rPr>
          <w:t>Figure 52: Corner Weld Sheet Layout</w:t>
        </w:r>
        <w:r w:rsidR="007E2D34">
          <w:rPr>
            <w:noProof/>
            <w:webHidden/>
          </w:rPr>
          <w:tab/>
        </w:r>
        <w:r w:rsidR="007E2D34">
          <w:rPr>
            <w:noProof/>
            <w:webHidden/>
          </w:rPr>
          <w:fldChar w:fldCharType="begin"/>
        </w:r>
        <w:r w:rsidR="007E2D34">
          <w:rPr>
            <w:noProof/>
            <w:webHidden/>
          </w:rPr>
          <w:instrText xml:space="preserve"> PAGEREF _Toc27753748 \h </w:instrText>
        </w:r>
        <w:r w:rsidR="007E2D34">
          <w:rPr>
            <w:noProof/>
            <w:webHidden/>
          </w:rPr>
        </w:r>
        <w:r w:rsidR="007E2D34">
          <w:rPr>
            <w:noProof/>
            <w:webHidden/>
          </w:rPr>
          <w:fldChar w:fldCharType="separate"/>
        </w:r>
        <w:r w:rsidR="007E2D34">
          <w:rPr>
            <w:noProof/>
            <w:webHidden/>
          </w:rPr>
          <w:t>119</w:t>
        </w:r>
        <w:r w:rsidR="007E2D34">
          <w:rPr>
            <w:noProof/>
            <w:webHidden/>
          </w:rPr>
          <w:fldChar w:fldCharType="end"/>
        </w:r>
      </w:hyperlink>
    </w:p>
    <w:p w14:paraId="2A468F29" w14:textId="77777777" w:rsidR="007E2D34" w:rsidRDefault="005A0650">
      <w:pPr>
        <w:pStyle w:val="Abbildungsverzeichnis"/>
        <w:tabs>
          <w:tab w:val="right" w:leader="dot" w:pos="9060"/>
        </w:tabs>
        <w:rPr>
          <w:rFonts w:asciiTheme="minorHAnsi" w:eastAsiaTheme="minorEastAsia" w:hAnsiTheme="minorHAnsi" w:cstheme="minorBidi"/>
          <w:noProof/>
          <w:szCs w:val="22"/>
          <w:lang w:eastAsia="en-US"/>
        </w:rPr>
      </w:pPr>
      <w:hyperlink r:id="rId17" w:anchor="_Toc27753749" w:history="1">
        <w:r w:rsidR="007E2D34" w:rsidRPr="00BD056B">
          <w:rPr>
            <w:rStyle w:val="Hyperlink"/>
            <w:noProof/>
          </w:rPr>
          <w:t>Figure 54: Edge Weld Sheet Layout</w:t>
        </w:r>
        <w:r w:rsidR="007E2D34">
          <w:rPr>
            <w:noProof/>
            <w:webHidden/>
          </w:rPr>
          <w:tab/>
        </w:r>
        <w:r w:rsidR="007E2D34">
          <w:rPr>
            <w:noProof/>
            <w:webHidden/>
          </w:rPr>
          <w:fldChar w:fldCharType="begin"/>
        </w:r>
        <w:r w:rsidR="007E2D34">
          <w:rPr>
            <w:noProof/>
            <w:webHidden/>
          </w:rPr>
          <w:instrText xml:space="preserve"> PAGEREF _Toc27753749 \h </w:instrText>
        </w:r>
        <w:r w:rsidR="007E2D34">
          <w:rPr>
            <w:noProof/>
            <w:webHidden/>
          </w:rPr>
        </w:r>
        <w:r w:rsidR="007E2D34">
          <w:rPr>
            <w:noProof/>
            <w:webHidden/>
          </w:rPr>
          <w:fldChar w:fldCharType="separate"/>
        </w:r>
        <w:r w:rsidR="007E2D34">
          <w:rPr>
            <w:noProof/>
            <w:webHidden/>
          </w:rPr>
          <w:t>122</w:t>
        </w:r>
        <w:r w:rsidR="007E2D34">
          <w:rPr>
            <w:noProof/>
            <w:webHidden/>
          </w:rPr>
          <w:fldChar w:fldCharType="end"/>
        </w:r>
      </w:hyperlink>
    </w:p>
    <w:p w14:paraId="6FEED99B" w14:textId="77777777" w:rsidR="007E2D34" w:rsidRDefault="005A0650">
      <w:pPr>
        <w:pStyle w:val="Abbildungsverzeichnis"/>
        <w:tabs>
          <w:tab w:val="right" w:leader="dot" w:pos="9060"/>
        </w:tabs>
        <w:rPr>
          <w:rFonts w:asciiTheme="minorHAnsi" w:eastAsiaTheme="minorEastAsia" w:hAnsiTheme="minorHAnsi" w:cstheme="minorBidi"/>
          <w:noProof/>
          <w:szCs w:val="22"/>
          <w:lang w:eastAsia="en-US"/>
        </w:rPr>
      </w:pPr>
      <w:hyperlink r:id="rId18" w:anchor="_Toc27753750" w:history="1">
        <w:r w:rsidR="007E2D34" w:rsidRPr="00BD056B">
          <w:rPr>
            <w:rStyle w:val="Hyperlink"/>
            <w:noProof/>
          </w:rPr>
          <w:t>Figure 55: Edge Weld parameters</w:t>
        </w:r>
        <w:r w:rsidR="007E2D34">
          <w:rPr>
            <w:noProof/>
            <w:webHidden/>
          </w:rPr>
          <w:tab/>
        </w:r>
        <w:r w:rsidR="007E2D34">
          <w:rPr>
            <w:noProof/>
            <w:webHidden/>
          </w:rPr>
          <w:fldChar w:fldCharType="begin"/>
        </w:r>
        <w:r w:rsidR="007E2D34">
          <w:rPr>
            <w:noProof/>
            <w:webHidden/>
          </w:rPr>
          <w:instrText xml:space="preserve"> PAGEREF _Toc27753750 \h </w:instrText>
        </w:r>
        <w:r w:rsidR="007E2D34">
          <w:rPr>
            <w:noProof/>
            <w:webHidden/>
          </w:rPr>
        </w:r>
        <w:r w:rsidR="007E2D34">
          <w:rPr>
            <w:noProof/>
            <w:webHidden/>
          </w:rPr>
          <w:fldChar w:fldCharType="separate"/>
        </w:r>
        <w:r w:rsidR="007E2D34">
          <w:rPr>
            <w:noProof/>
            <w:webHidden/>
          </w:rPr>
          <w:t>122</w:t>
        </w:r>
        <w:r w:rsidR="007E2D34">
          <w:rPr>
            <w:noProof/>
            <w:webHidden/>
          </w:rPr>
          <w:fldChar w:fldCharType="end"/>
        </w:r>
      </w:hyperlink>
    </w:p>
    <w:p w14:paraId="391EF49D" w14:textId="77777777" w:rsidR="007E2D34" w:rsidRDefault="005A0650">
      <w:pPr>
        <w:pStyle w:val="Abbildungsverzeichnis"/>
        <w:tabs>
          <w:tab w:val="right" w:leader="dot" w:pos="9060"/>
        </w:tabs>
        <w:rPr>
          <w:rFonts w:asciiTheme="minorHAnsi" w:eastAsiaTheme="minorEastAsia" w:hAnsiTheme="minorHAnsi" w:cstheme="minorBidi"/>
          <w:noProof/>
          <w:szCs w:val="22"/>
          <w:lang w:eastAsia="en-US"/>
        </w:rPr>
      </w:pPr>
      <w:hyperlink r:id="rId19" w:anchor="_Toc27753751" w:history="1">
        <w:r w:rsidR="007E2D34" w:rsidRPr="00BD056B">
          <w:rPr>
            <w:rStyle w:val="Hyperlink"/>
            <w:noProof/>
          </w:rPr>
          <w:t>Figure 56: I-Weld Sheet Layout</w:t>
        </w:r>
        <w:r w:rsidR="007E2D34">
          <w:rPr>
            <w:noProof/>
            <w:webHidden/>
          </w:rPr>
          <w:tab/>
        </w:r>
        <w:r w:rsidR="007E2D34">
          <w:rPr>
            <w:noProof/>
            <w:webHidden/>
          </w:rPr>
          <w:fldChar w:fldCharType="begin"/>
        </w:r>
        <w:r w:rsidR="007E2D34">
          <w:rPr>
            <w:noProof/>
            <w:webHidden/>
          </w:rPr>
          <w:instrText xml:space="preserve"> PAGEREF _Toc27753751 \h </w:instrText>
        </w:r>
        <w:r w:rsidR="007E2D34">
          <w:rPr>
            <w:noProof/>
            <w:webHidden/>
          </w:rPr>
        </w:r>
        <w:r w:rsidR="007E2D34">
          <w:rPr>
            <w:noProof/>
            <w:webHidden/>
          </w:rPr>
          <w:fldChar w:fldCharType="separate"/>
        </w:r>
        <w:r w:rsidR="007E2D34">
          <w:rPr>
            <w:noProof/>
            <w:webHidden/>
          </w:rPr>
          <w:t>125</w:t>
        </w:r>
        <w:r w:rsidR="007E2D34">
          <w:rPr>
            <w:noProof/>
            <w:webHidden/>
          </w:rPr>
          <w:fldChar w:fldCharType="end"/>
        </w:r>
      </w:hyperlink>
    </w:p>
    <w:p w14:paraId="739AF4B0" w14:textId="77777777" w:rsidR="007E2D34" w:rsidRDefault="005A0650">
      <w:pPr>
        <w:pStyle w:val="Abbildungsverzeichnis"/>
        <w:tabs>
          <w:tab w:val="right" w:leader="dot" w:pos="9060"/>
        </w:tabs>
        <w:rPr>
          <w:rFonts w:asciiTheme="minorHAnsi" w:eastAsiaTheme="minorEastAsia" w:hAnsiTheme="minorHAnsi" w:cstheme="minorBidi"/>
          <w:noProof/>
          <w:szCs w:val="22"/>
          <w:lang w:eastAsia="en-US"/>
        </w:rPr>
      </w:pPr>
      <w:hyperlink r:id="rId20" w:anchor="_Toc27753752" w:history="1">
        <w:r w:rsidR="007E2D34" w:rsidRPr="00BD056B">
          <w:rPr>
            <w:rStyle w:val="Hyperlink"/>
            <w:noProof/>
          </w:rPr>
          <w:t>Figure 57: I-Weld Parameters</w:t>
        </w:r>
        <w:r w:rsidR="007E2D34">
          <w:rPr>
            <w:noProof/>
            <w:webHidden/>
          </w:rPr>
          <w:tab/>
        </w:r>
        <w:r w:rsidR="007E2D34">
          <w:rPr>
            <w:noProof/>
            <w:webHidden/>
          </w:rPr>
          <w:fldChar w:fldCharType="begin"/>
        </w:r>
        <w:r w:rsidR="007E2D34">
          <w:rPr>
            <w:noProof/>
            <w:webHidden/>
          </w:rPr>
          <w:instrText xml:space="preserve"> PAGEREF _Toc27753752 \h </w:instrText>
        </w:r>
        <w:r w:rsidR="007E2D34">
          <w:rPr>
            <w:noProof/>
            <w:webHidden/>
          </w:rPr>
        </w:r>
        <w:r w:rsidR="007E2D34">
          <w:rPr>
            <w:noProof/>
            <w:webHidden/>
          </w:rPr>
          <w:fldChar w:fldCharType="separate"/>
        </w:r>
        <w:r w:rsidR="007E2D34">
          <w:rPr>
            <w:noProof/>
            <w:webHidden/>
          </w:rPr>
          <w:t>125</w:t>
        </w:r>
        <w:r w:rsidR="007E2D34">
          <w:rPr>
            <w:noProof/>
            <w:webHidden/>
          </w:rPr>
          <w:fldChar w:fldCharType="end"/>
        </w:r>
      </w:hyperlink>
    </w:p>
    <w:p w14:paraId="1AA9F2FC" w14:textId="77777777" w:rsidR="007E2D34" w:rsidRDefault="005A0650">
      <w:pPr>
        <w:pStyle w:val="Abbildungsverzeichnis"/>
        <w:tabs>
          <w:tab w:val="right" w:leader="dot" w:pos="9060"/>
        </w:tabs>
        <w:rPr>
          <w:rFonts w:asciiTheme="minorHAnsi" w:eastAsiaTheme="minorEastAsia" w:hAnsiTheme="minorHAnsi" w:cstheme="minorBidi"/>
          <w:noProof/>
          <w:szCs w:val="22"/>
          <w:lang w:eastAsia="en-US"/>
        </w:rPr>
      </w:pPr>
      <w:hyperlink r:id="rId21" w:anchor="_Toc27753753" w:history="1">
        <w:r w:rsidR="007E2D34" w:rsidRPr="00BD056B">
          <w:rPr>
            <w:rStyle w:val="Hyperlink"/>
            <w:noProof/>
          </w:rPr>
          <w:t>Figure 58: Overlap Weld Sheet Layout</w:t>
        </w:r>
        <w:r w:rsidR="007E2D34">
          <w:rPr>
            <w:noProof/>
            <w:webHidden/>
          </w:rPr>
          <w:tab/>
        </w:r>
        <w:r w:rsidR="007E2D34">
          <w:rPr>
            <w:noProof/>
            <w:webHidden/>
          </w:rPr>
          <w:fldChar w:fldCharType="begin"/>
        </w:r>
        <w:r w:rsidR="007E2D34">
          <w:rPr>
            <w:noProof/>
            <w:webHidden/>
          </w:rPr>
          <w:instrText xml:space="preserve"> PAGEREF _Toc27753753 \h </w:instrText>
        </w:r>
        <w:r w:rsidR="007E2D34">
          <w:rPr>
            <w:noProof/>
            <w:webHidden/>
          </w:rPr>
        </w:r>
        <w:r w:rsidR="007E2D34">
          <w:rPr>
            <w:noProof/>
            <w:webHidden/>
          </w:rPr>
          <w:fldChar w:fldCharType="separate"/>
        </w:r>
        <w:r w:rsidR="007E2D34">
          <w:rPr>
            <w:noProof/>
            <w:webHidden/>
          </w:rPr>
          <w:t>127</w:t>
        </w:r>
        <w:r w:rsidR="007E2D34">
          <w:rPr>
            <w:noProof/>
            <w:webHidden/>
          </w:rPr>
          <w:fldChar w:fldCharType="end"/>
        </w:r>
      </w:hyperlink>
    </w:p>
    <w:p w14:paraId="04DB6885" w14:textId="77777777" w:rsidR="007E2D34" w:rsidRDefault="005A0650">
      <w:pPr>
        <w:pStyle w:val="Abbildungsverzeichnis"/>
        <w:tabs>
          <w:tab w:val="right" w:leader="dot" w:pos="9060"/>
        </w:tabs>
        <w:rPr>
          <w:rFonts w:asciiTheme="minorHAnsi" w:eastAsiaTheme="minorEastAsia" w:hAnsiTheme="minorHAnsi" w:cstheme="minorBidi"/>
          <w:noProof/>
          <w:szCs w:val="22"/>
          <w:lang w:eastAsia="en-US"/>
        </w:rPr>
      </w:pPr>
      <w:hyperlink r:id="rId22" w:anchor="_Toc27753754" w:history="1">
        <w:r w:rsidR="007E2D34" w:rsidRPr="00BD056B">
          <w:rPr>
            <w:rStyle w:val="Hyperlink"/>
            <w:noProof/>
          </w:rPr>
          <w:t>Figure 59: Overlap Weld Parameters</w:t>
        </w:r>
        <w:r w:rsidR="007E2D34">
          <w:rPr>
            <w:noProof/>
            <w:webHidden/>
          </w:rPr>
          <w:tab/>
        </w:r>
        <w:r w:rsidR="007E2D34">
          <w:rPr>
            <w:noProof/>
            <w:webHidden/>
          </w:rPr>
          <w:fldChar w:fldCharType="begin"/>
        </w:r>
        <w:r w:rsidR="007E2D34">
          <w:rPr>
            <w:noProof/>
            <w:webHidden/>
          </w:rPr>
          <w:instrText xml:space="preserve"> PAGEREF _Toc27753754 \h </w:instrText>
        </w:r>
        <w:r w:rsidR="007E2D34">
          <w:rPr>
            <w:noProof/>
            <w:webHidden/>
          </w:rPr>
        </w:r>
        <w:r w:rsidR="007E2D34">
          <w:rPr>
            <w:noProof/>
            <w:webHidden/>
          </w:rPr>
          <w:fldChar w:fldCharType="separate"/>
        </w:r>
        <w:r w:rsidR="007E2D34">
          <w:rPr>
            <w:noProof/>
            <w:webHidden/>
          </w:rPr>
          <w:t>127</w:t>
        </w:r>
        <w:r w:rsidR="007E2D34">
          <w:rPr>
            <w:noProof/>
            <w:webHidden/>
          </w:rPr>
          <w:fldChar w:fldCharType="end"/>
        </w:r>
      </w:hyperlink>
    </w:p>
    <w:p w14:paraId="704567EB" w14:textId="77777777" w:rsidR="007E2D34" w:rsidRDefault="005A0650">
      <w:pPr>
        <w:pStyle w:val="Abbildungsverzeichnis"/>
        <w:tabs>
          <w:tab w:val="right" w:leader="dot" w:pos="9060"/>
        </w:tabs>
        <w:rPr>
          <w:rFonts w:asciiTheme="minorHAnsi" w:eastAsiaTheme="minorEastAsia" w:hAnsiTheme="minorHAnsi" w:cstheme="minorBidi"/>
          <w:noProof/>
          <w:szCs w:val="22"/>
          <w:lang w:eastAsia="en-US"/>
        </w:rPr>
      </w:pPr>
      <w:hyperlink r:id="rId23" w:anchor="_Toc27753755" w:history="1">
        <w:r w:rsidR="007E2D34" w:rsidRPr="00BD056B">
          <w:rPr>
            <w:rStyle w:val="Hyperlink"/>
            <w:noProof/>
          </w:rPr>
          <w:t>Figure 60: Single Sided Double Overlap Weld</w:t>
        </w:r>
        <w:r w:rsidR="007E2D34">
          <w:rPr>
            <w:noProof/>
            <w:webHidden/>
          </w:rPr>
          <w:tab/>
        </w:r>
        <w:r w:rsidR="007E2D34">
          <w:rPr>
            <w:noProof/>
            <w:webHidden/>
          </w:rPr>
          <w:fldChar w:fldCharType="begin"/>
        </w:r>
        <w:r w:rsidR="007E2D34">
          <w:rPr>
            <w:noProof/>
            <w:webHidden/>
          </w:rPr>
          <w:instrText xml:space="preserve"> PAGEREF _Toc27753755 \h </w:instrText>
        </w:r>
        <w:r w:rsidR="007E2D34">
          <w:rPr>
            <w:noProof/>
            <w:webHidden/>
          </w:rPr>
        </w:r>
        <w:r w:rsidR="007E2D34">
          <w:rPr>
            <w:noProof/>
            <w:webHidden/>
          </w:rPr>
          <w:fldChar w:fldCharType="separate"/>
        </w:r>
        <w:r w:rsidR="007E2D34">
          <w:rPr>
            <w:noProof/>
            <w:webHidden/>
          </w:rPr>
          <w:t>128</w:t>
        </w:r>
        <w:r w:rsidR="007E2D34">
          <w:rPr>
            <w:noProof/>
            <w:webHidden/>
          </w:rPr>
          <w:fldChar w:fldCharType="end"/>
        </w:r>
      </w:hyperlink>
    </w:p>
    <w:p w14:paraId="31B085A7" w14:textId="77777777" w:rsidR="007E2D34" w:rsidRDefault="005A0650">
      <w:pPr>
        <w:pStyle w:val="Abbildungsverzeichnis"/>
        <w:tabs>
          <w:tab w:val="right" w:leader="dot" w:pos="9060"/>
        </w:tabs>
        <w:rPr>
          <w:rFonts w:asciiTheme="minorHAnsi" w:eastAsiaTheme="minorEastAsia" w:hAnsiTheme="minorHAnsi" w:cstheme="minorBidi"/>
          <w:noProof/>
          <w:szCs w:val="22"/>
          <w:lang w:eastAsia="en-US"/>
        </w:rPr>
      </w:pPr>
      <w:hyperlink r:id="rId24" w:anchor="_Toc27753756" w:history="1">
        <w:r w:rsidR="007E2D34" w:rsidRPr="00BD056B">
          <w:rPr>
            <w:rStyle w:val="Hyperlink"/>
            <w:noProof/>
          </w:rPr>
          <w:t>Figure 61: Overlap Weld Parameters</w:t>
        </w:r>
        <w:r w:rsidR="007E2D34">
          <w:rPr>
            <w:noProof/>
            <w:webHidden/>
          </w:rPr>
          <w:tab/>
        </w:r>
        <w:r w:rsidR="007E2D34">
          <w:rPr>
            <w:noProof/>
            <w:webHidden/>
          </w:rPr>
          <w:fldChar w:fldCharType="begin"/>
        </w:r>
        <w:r w:rsidR="007E2D34">
          <w:rPr>
            <w:noProof/>
            <w:webHidden/>
          </w:rPr>
          <w:instrText xml:space="preserve"> PAGEREF _Toc27753756 \h </w:instrText>
        </w:r>
        <w:r w:rsidR="007E2D34">
          <w:rPr>
            <w:noProof/>
            <w:webHidden/>
          </w:rPr>
        </w:r>
        <w:r w:rsidR="007E2D34">
          <w:rPr>
            <w:noProof/>
            <w:webHidden/>
          </w:rPr>
          <w:fldChar w:fldCharType="separate"/>
        </w:r>
        <w:r w:rsidR="007E2D34">
          <w:rPr>
            <w:noProof/>
            <w:webHidden/>
          </w:rPr>
          <w:t>128</w:t>
        </w:r>
        <w:r w:rsidR="007E2D34">
          <w:rPr>
            <w:noProof/>
            <w:webHidden/>
          </w:rPr>
          <w:fldChar w:fldCharType="end"/>
        </w:r>
      </w:hyperlink>
    </w:p>
    <w:p w14:paraId="5C042511" w14:textId="77777777" w:rsidR="007E2D34" w:rsidRDefault="005A0650">
      <w:pPr>
        <w:pStyle w:val="Abbildungsverzeichnis"/>
        <w:tabs>
          <w:tab w:val="right" w:leader="dot" w:pos="9060"/>
        </w:tabs>
        <w:rPr>
          <w:rFonts w:asciiTheme="minorHAnsi" w:eastAsiaTheme="minorEastAsia" w:hAnsiTheme="minorHAnsi" w:cstheme="minorBidi"/>
          <w:noProof/>
          <w:szCs w:val="22"/>
          <w:lang w:eastAsia="en-US"/>
        </w:rPr>
      </w:pPr>
      <w:hyperlink r:id="rId25" w:anchor="_Toc27753757" w:history="1">
        <w:r w:rsidR="007E2D34" w:rsidRPr="00BD056B">
          <w:rPr>
            <w:rStyle w:val="Hyperlink"/>
            <w:noProof/>
          </w:rPr>
          <w:t>Figure 62: Double Sided Double Overlap Weld</w:t>
        </w:r>
        <w:r w:rsidR="007E2D34">
          <w:rPr>
            <w:noProof/>
            <w:webHidden/>
          </w:rPr>
          <w:tab/>
        </w:r>
        <w:r w:rsidR="007E2D34">
          <w:rPr>
            <w:noProof/>
            <w:webHidden/>
          </w:rPr>
          <w:fldChar w:fldCharType="begin"/>
        </w:r>
        <w:r w:rsidR="007E2D34">
          <w:rPr>
            <w:noProof/>
            <w:webHidden/>
          </w:rPr>
          <w:instrText xml:space="preserve"> PAGEREF _Toc27753757 \h </w:instrText>
        </w:r>
        <w:r w:rsidR="007E2D34">
          <w:rPr>
            <w:noProof/>
            <w:webHidden/>
          </w:rPr>
        </w:r>
        <w:r w:rsidR="007E2D34">
          <w:rPr>
            <w:noProof/>
            <w:webHidden/>
          </w:rPr>
          <w:fldChar w:fldCharType="separate"/>
        </w:r>
        <w:r w:rsidR="007E2D34">
          <w:rPr>
            <w:noProof/>
            <w:webHidden/>
          </w:rPr>
          <w:t>128</w:t>
        </w:r>
        <w:r w:rsidR="007E2D34">
          <w:rPr>
            <w:noProof/>
            <w:webHidden/>
          </w:rPr>
          <w:fldChar w:fldCharType="end"/>
        </w:r>
      </w:hyperlink>
    </w:p>
    <w:p w14:paraId="260EEF5E" w14:textId="77777777" w:rsidR="007E2D34" w:rsidRDefault="005A0650">
      <w:pPr>
        <w:pStyle w:val="Abbildungsverzeichnis"/>
        <w:tabs>
          <w:tab w:val="right" w:leader="dot" w:pos="9060"/>
        </w:tabs>
        <w:rPr>
          <w:rFonts w:asciiTheme="minorHAnsi" w:eastAsiaTheme="minorEastAsia" w:hAnsiTheme="minorHAnsi" w:cstheme="minorBidi"/>
          <w:noProof/>
          <w:szCs w:val="22"/>
          <w:lang w:eastAsia="en-US"/>
        </w:rPr>
      </w:pPr>
      <w:hyperlink r:id="rId26" w:anchor="_Toc27753758" w:history="1">
        <w:r w:rsidR="007E2D34" w:rsidRPr="00BD056B">
          <w:rPr>
            <w:rStyle w:val="Hyperlink"/>
            <w:noProof/>
          </w:rPr>
          <w:t>Figure 63: Parameters of Double Sided Double Overlap Weld</w:t>
        </w:r>
        <w:r w:rsidR="007E2D34">
          <w:rPr>
            <w:noProof/>
            <w:webHidden/>
          </w:rPr>
          <w:tab/>
        </w:r>
        <w:r w:rsidR="007E2D34">
          <w:rPr>
            <w:noProof/>
            <w:webHidden/>
          </w:rPr>
          <w:fldChar w:fldCharType="begin"/>
        </w:r>
        <w:r w:rsidR="007E2D34">
          <w:rPr>
            <w:noProof/>
            <w:webHidden/>
          </w:rPr>
          <w:instrText xml:space="preserve"> PAGEREF _Toc27753758 \h </w:instrText>
        </w:r>
        <w:r w:rsidR="007E2D34">
          <w:rPr>
            <w:noProof/>
            <w:webHidden/>
          </w:rPr>
        </w:r>
        <w:r w:rsidR="007E2D34">
          <w:rPr>
            <w:noProof/>
            <w:webHidden/>
          </w:rPr>
          <w:fldChar w:fldCharType="separate"/>
        </w:r>
        <w:r w:rsidR="007E2D34">
          <w:rPr>
            <w:noProof/>
            <w:webHidden/>
          </w:rPr>
          <w:t>129</w:t>
        </w:r>
        <w:r w:rsidR="007E2D34">
          <w:rPr>
            <w:noProof/>
            <w:webHidden/>
          </w:rPr>
          <w:fldChar w:fldCharType="end"/>
        </w:r>
      </w:hyperlink>
    </w:p>
    <w:p w14:paraId="2601BC19" w14:textId="77777777" w:rsidR="007E2D34" w:rsidRDefault="005A0650">
      <w:pPr>
        <w:pStyle w:val="Abbildungsverzeichnis"/>
        <w:tabs>
          <w:tab w:val="right" w:leader="dot" w:pos="9060"/>
        </w:tabs>
        <w:rPr>
          <w:rFonts w:asciiTheme="minorHAnsi" w:eastAsiaTheme="minorEastAsia" w:hAnsiTheme="minorHAnsi" w:cstheme="minorBidi"/>
          <w:noProof/>
          <w:szCs w:val="22"/>
          <w:lang w:eastAsia="en-US"/>
        </w:rPr>
      </w:pPr>
      <w:hyperlink r:id="rId27" w:anchor="_Toc27753759" w:history="1">
        <w:r w:rsidR="007E2D34" w:rsidRPr="00BD056B">
          <w:rPr>
            <w:rStyle w:val="Hyperlink"/>
            <w:noProof/>
          </w:rPr>
          <w:t>Figure 64: Y-Joint Sheet Layout</w:t>
        </w:r>
        <w:r w:rsidR="007E2D34">
          <w:rPr>
            <w:noProof/>
            <w:webHidden/>
          </w:rPr>
          <w:tab/>
        </w:r>
        <w:r w:rsidR="007E2D34">
          <w:rPr>
            <w:noProof/>
            <w:webHidden/>
          </w:rPr>
          <w:fldChar w:fldCharType="begin"/>
        </w:r>
        <w:r w:rsidR="007E2D34">
          <w:rPr>
            <w:noProof/>
            <w:webHidden/>
          </w:rPr>
          <w:instrText xml:space="preserve"> PAGEREF _Toc27753759 \h </w:instrText>
        </w:r>
        <w:r w:rsidR="007E2D34">
          <w:rPr>
            <w:noProof/>
            <w:webHidden/>
          </w:rPr>
        </w:r>
        <w:r w:rsidR="007E2D34">
          <w:rPr>
            <w:noProof/>
            <w:webHidden/>
          </w:rPr>
          <w:fldChar w:fldCharType="separate"/>
        </w:r>
        <w:r w:rsidR="007E2D34">
          <w:rPr>
            <w:noProof/>
            <w:webHidden/>
          </w:rPr>
          <w:t>132</w:t>
        </w:r>
        <w:r w:rsidR="007E2D34">
          <w:rPr>
            <w:noProof/>
            <w:webHidden/>
          </w:rPr>
          <w:fldChar w:fldCharType="end"/>
        </w:r>
      </w:hyperlink>
    </w:p>
    <w:p w14:paraId="2B99C17B" w14:textId="77777777" w:rsidR="007E2D34" w:rsidRDefault="005A0650">
      <w:pPr>
        <w:pStyle w:val="Abbildungsverzeichnis"/>
        <w:tabs>
          <w:tab w:val="right" w:leader="dot" w:pos="9060"/>
        </w:tabs>
        <w:rPr>
          <w:rFonts w:asciiTheme="minorHAnsi" w:eastAsiaTheme="minorEastAsia" w:hAnsiTheme="minorHAnsi" w:cstheme="minorBidi"/>
          <w:noProof/>
          <w:szCs w:val="22"/>
          <w:lang w:eastAsia="en-US"/>
        </w:rPr>
      </w:pPr>
      <w:hyperlink r:id="rId28" w:anchor="_Toc27753760" w:history="1">
        <w:r w:rsidR="007E2D34" w:rsidRPr="00BD056B">
          <w:rPr>
            <w:rStyle w:val="Hyperlink"/>
            <w:noProof/>
          </w:rPr>
          <w:t>Figure 65: Parameters of Y-Joint Weld</w:t>
        </w:r>
        <w:r w:rsidR="007E2D34">
          <w:rPr>
            <w:noProof/>
            <w:webHidden/>
          </w:rPr>
          <w:tab/>
        </w:r>
        <w:r w:rsidR="007E2D34">
          <w:rPr>
            <w:noProof/>
            <w:webHidden/>
          </w:rPr>
          <w:fldChar w:fldCharType="begin"/>
        </w:r>
        <w:r w:rsidR="007E2D34">
          <w:rPr>
            <w:noProof/>
            <w:webHidden/>
          </w:rPr>
          <w:instrText xml:space="preserve"> PAGEREF _Toc27753760 \h </w:instrText>
        </w:r>
        <w:r w:rsidR="007E2D34">
          <w:rPr>
            <w:noProof/>
            <w:webHidden/>
          </w:rPr>
        </w:r>
        <w:r w:rsidR="007E2D34">
          <w:rPr>
            <w:noProof/>
            <w:webHidden/>
          </w:rPr>
          <w:fldChar w:fldCharType="separate"/>
        </w:r>
        <w:r w:rsidR="007E2D34">
          <w:rPr>
            <w:noProof/>
            <w:webHidden/>
          </w:rPr>
          <w:t>132</w:t>
        </w:r>
        <w:r w:rsidR="007E2D34">
          <w:rPr>
            <w:noProof/>
            <w:webHidden/>
          </w:rPr>
          <w:fldChar w:fldCharType="end"/>
        </w:r>
      </w:hyperlink>
    </w:p>
    <w:p w14:paraId="44A06094" w14:textId="77777777" w:rsidR="007E2D34" w:rsidRDefault="005A0650">
      <w:pPr>
        <w:pStyle w:val="Abbildungsverzeichnis"/>
        <w:tabs>
          <w:tab w:val="right" w:leader="dot" w:pos="9060"/>
        </w:tabs>
        <w:rPr>
          <w:rFonts w:asciiTheme="minorHAnsi" w:eastAsiaTheme="minorEastAsia" w:hAnsiTheme="minorHAnsi" w:cstheme="minorBidi"/>
          <w:noProof/>
          <w:szCs w:val="22"/>
          <w:lang w:eastAsia="en-US"/>
        </w:rPr>
      </w:pPr>
      <w:hyperlink r:id="rId29" w:anchor="_Toc27753761" w:history="1">
        <w:r w:rsidR="007E2D34" w:rsidRPr="00BD056B">
          <w:rPr>
            <w:rStyle w:val="Hyperlink"/>
            <w:noProof/>
          </w:rPr>
          <w:t>Figure 66: K-Joint Sheet Layout</w:t>
        </w:r>
        <w:r w:rsidR="007E2D34">
          <w:rPr>
            <w:noProof/>
            <w:webHidden/>
          </w:rPr>
          <w:tab/>
        </w:r>
        <w:r w:rsidR="007E2D34">
          <w:rPr>
            <w:noProof/>
            <w:webHidden/>
          </w:rPr>
          <w:fldChar w:fldCharType="begin"/>
        </w:r>
        <w:r w:rsidR="007E2D34">
          <w:rPr>
            <w:noProof/>
            <w:webHidden/>
          </w:rPr>
          <w:instrText xml:space="preserve"> PAGEREF _Toc27753761 \h </w:instrText>
        </w:r>
        <w:r w:rsidR="007E2D34">
          <w:rPr>
            <w:noProof/>
            <w:webHidden/>
          </w:rPr>
        </w:r>
        <w:r w:rsidR="007E2D34">
          <w:rPr>
            <w:noProof/>
            <w:webHidden/>
          </w:rPr>
          <w:fldChar w:fldCharType="separate"/>
        </w:r>
        <w:r w:rsidR="007E2D34">
          <w:rPr>
            <w:noProof/>
            <w:webHidden/>
          </w:rPr>
          <w:t>135</w:t>
        </w:r>
        <w:r w:rsidR="007E2D34">
          <w:rPr>
            <w:noProof/>
            <w:webHidden/>
          </w:rPr>
          <w:fldChar w:fldCharType="end"/>
        </w:r>
      </w:hyperlink>
    </w:p>
    <w:p w14:paraId="57A5DFE3" w14:textId="77777777" w:rsidR="007E2D34" w:rsidRDefault="005A0650">
      <w:pPr>
        <w:pStyle w:val="Abbildungsverzeichnis"/>
        <w:tabs>
          <w:tab w:val="right" w:leader="dot" w:pos="9060"/>
        </w:tabs>
        <w:rPr>
          <w:rFonts w:asciiTheme="minorHAnsi" w:eastAsiaTheme="minorEastAsia" w:hAnsiTheme="minorHAnsi" w:cstheme="minorBidi"/>
          <w:noProof/>
          <w:szCs w:val="22"/>
          <w:lang w:eastAsia="en-US"/>
        </w:rPr>
      </w:pPr>
      <w:hyperlink r:id="rId30" w:anchor="_Toc27753762" w:history="1">
        <w:r w:rsidR="007E2D34" w:rsidRPr="00BD056B">
          <w:rPr>
            <w:rStyle w:val="Hyperlink"/>
            <w:noProof/>
          </w:rPr>
          <w:t>Figure 67: Parameters of K-Joint Weld</w:t>
        </w:r>
        <w:r w:rsidR="007E2D34">
          <w:rPr>
            <w:noProof/>
            <w:webHidden/>
          </w:rPr>
          <w:tab/>
        </w:r>
        <w:r w:rsidR="007E2D34">
          <w:rPr>
            <w:noProof/>
            <w:webHidden/>
          </w:rPr>
          <w:fldChar w:fldCharType="begin"/>
        </w:r>
        <w:r w:rsidR="007E2D34">
          <w:rPr>
            <w:noProof/>
            <w:webHidden/>
          </w:rPr>
          <w:instrText xml:space="preserve"> PAGEREF _Toc27753762 \h </w:instrText>
        </w:r>
        <w:r w:rsidR="007E2D34">
          <w:rPr>
            <w:noProof/>
            <w:webHidden/>
          </w:rPr>
        </w:r>
        <w:r w:rsidR="007E2D34">
          <w:rPr>
            <w:noProof/>
            <w:webHidden/>
          </w:rPr>
          <w:fldChar w:fldCharType="separate"/>
        </w:r>
        <w:r w:rsidR="007E2D34">
          <w:rPr>
            <w:noProof/>
            <w:webHidden/>
          </w:rPr>
          <w:t>135</w:t>
        </w:r>
        <w:r w:rsidR="007E2D34">
          <w:rPr>
            <w:noProof/>
            <w:webHidden/>
          </w:rPr>
          <w:fldChar w:fldCharType="end"/>
        </w:r>
      </w:hyperlink>
    </w:p>
    <w:p w14:paraId="118AE44E" w14:textId="77777777" w:rsidR="007E2D34" w:rsidRDefault="005A0650">
      <w:pPr>
        <w:pStyle w:val="Abbildungsverzeichnis"/>
        <w:tabs>
          <w:tab w:val="right" w:leader="dot" w:pos="9060"/>
        </w:tabs>
        <w:rPr>
          <w:rFonts w:asciiTheme="minorHAnsi" w:eastAsiaTheme="minorEastAsia" w:hAnsiTheme="minorHAnsi" w:cstheme="minorBidi"/>
          <w:noProof/>
          <w:szCs w:val="22"/>
          <w:lang w:eastAsia="en-US"/>
        </w:rPr>
      </w:pPr>
      <w:hyperlink r:id="rId31" w:anchor="_Toc27753763" w:history="1">
        <w:r w:rsidR="007E2D34" w:rsidRPr="00BD056B">
          <w:rPr>
            <w:rStyle w:val="Hyperlink"/>
            <w:noProof/>
          </w:rPr>
          <w:t>Figure 68: Cruciform Joint Sheet Layout</w:t>
        </w:r>
        <w:r w:rsidR="007E2D34">
          <w:rPr>
            <w:noProof/>
            <w:webHidden/>
          </w:rPr>
          <w:tab/>
        </w:r>
        <w:r w:rsidR="007E2D34">
          <w:rPr>
            <w:noProof/>
            <w:webHidden/>
          </w:rPr>
          <w:fldChar w:fldCharType="begin"/>
        </w:r>
        <w:r w:rsidR="007E2D34">
          <w:rPr>
            <w:noProof/>
            <w:webHidden/>
          </w:rPr>
          <w:instrText xml:space="preserve"> PAGEREF _Toc27753763 \h </w:instrText>
        </w:r>
        <w:r w:rsidR="007E2D34">
          <w:rPr>
            <w:noProof/>
            <w:webHidden/>
          </w:rPr>
        </w:r>
        <w:r w:rsidR="007E2D34">
          <w:rPr>
            <w:noProof/>
            <w:webHidden/>
          </w:rPr>
          <w:fldChar w:fldCharType="separate"/>
        </w:r>
        <w:r w:rsidR="007E2D34">
          <w:rPr>
            <w:noProof/>
            <w:webHidden/>
          </w:rPr>
          <w:t>139</w:t>
        </w:r>
        <w:r w:rsidR="007E2D34">
          <w:rPr>
            <w:noProof/>
            <w:webHidden/>
          </w:rPr>
          <w:fldChar w:fldCharType="end"/>
        </w:r>
      </w:hyperlink>
    </w:p>
    <w:p w14:paraId="186539D6" w14:textId="77777777" w:rsidR="007E2D34" w:rsidRDefault="005A0650">
      <w:pPr>
        <w:pStyle w:val="Abbildungsverzeichnis"/>
        <w:tabs>
          <w:tab w:val="right" w:leader="dot" w:pos="9060"/>
        </w:tabs>
        <w:rPr>
          <w:rFonts w:asciiTheme="minorHAnsi" w:eastAsiaTheme="minorEastAsia" w:hAnsiTheme="minorHAnsi" w:cstheme="minorBidi"/>
          <w:noProof/>
          <w:szCs w:val="22"/>
          <w:lang w:eastAsia="en-US"/>
        </w:rPr>
      </w:pPr>
      <w:hyperlink r:id="rId32" w:anchor="_Toc27753764" w:history="1">
        <w:r w:rsidR="007E2D34" w:rsidRPr="00BD056B">
          <w:rPr>
            <w:rStyle w:val="Hyperlink"/>
            <w:noProof/>
          </w:rPr>
          <w:t>Figure 69: Parameters of Cruciform Joint</w:t>
        </w:r>
        <w:r w:rsidR="007E2D34">
          <w:rPr>
            <w:noProof/>
            <w:webHidden/>
          </w:rPr>
          <w:tab/>
        </w:r>
        <w:r w:rsidR="007E2D34">
          <w:rPr>
            <w:noProof/>
            <w:webHidden/>
          </w:rPr>
          <w:fldChar w:fldCharType="begin"/>
        </w:r>
        <w:r w:rsidR="007E2D34">
          <w:rPr>
            <w:noProof/>
            <w:webHidden/>
          </w:rPr>
          <w:instrText xml:space="preserve"> PAGEREF _Toc27753764 \h </w:instrText>
        </w:r>
        <w:r w:rsidR="007E2D34">
          <w:rPr>
            <w:noProof/>
            <w:webHidden/>
          </w:rPr>
        </w:r>
        <w:r w:rsidR="007E2D34">
          <w:rPr>
            <w:noProof/>
            <w:webHidden/>
          </w:rPr>
          <w:fldChar w:fldCharType="separate"/>
        </w:r>
        <w:r w:rsidR="007E2D34">
          <w:rPr>
            <w:noProof/>
            <w:webHidden/>
          </w:rPr>
          <w:t>139</w:t>
        </w:r>
        <w:r w:rsidR="007E2D34">
          <w:rPr>
            <w:noProof/>
            <w:webHidden/>
          </w:rPr>
          <w:fldChar w:fldCharType="end"/>
        </w:r>
      </w:hyperlink>
    </w:p>
    <w:p w14:paraId="7E6894BD" w14:textId="77777777" w:rsidR="007E2D34" w:rsidRDefault="005A0650">
      <w:pPr>
        <w:pStyle w:val="Abbildungsverzeichnis"/>
        <w:tabs>
          <w:tab w:val="right" w:leader="dot" w:pos="9060"/>
        </w:tabs>
        <w:rPr>
          <w:rFonts w:asciiTheme="minorHAnsi" w:eastAsiaTheme="minorEastAsia" w:hAnsiTheme="minorHAnsi" w:cstheme="minorBidi"/>
          <w:noProof/>
          <w:szCs w:val="22"/>
          <w:lang w:eastAsia="en-US"/>
        </w:rPr>
      </w:pPr>
      <w:hyperlink r:id="rId33" w:anchor="_Toc27753765" w:history="1">
        <w:r w:rsidR="007E2D34" w:rsidRPr="00BD056B">
          <w:rPr>
            <w:rStyle w:val="Hyperlink"/>
            <w:noProof/>
          </w:rPr>
          <w:t>Figure 70: Flared Joint Sheet Layout</w:t>
        </w:r>
        <w:r w:rsidR="007E2D34">
          <w:rPr>
            <w:noProof/>
            <w:webHidden/>
          </w:rPr>
          <w:tab/>
        </w:r>
        <w:r w:rsidR="007E2D34">
          <w:rPr>
            <w:noProof/>
            <w:webHidden/>
          </w:rPr>
          <w:fldChar w:fldCharType="begin"/>
        </w:r>
        <w:r w:rsidR="007E2D34">
          <w:rPr>
            <w:noProof/>
            <w:webHidden/>
          </w:rPr>
          <w:instrText xml:space="preserve"> PAGEREF _Toc27753765 \h </w:instrText>
        </w:r>
        <w:r w:rsidR="007E2D34">
          <w:rPr>
            <w:noProof/>
            <w:webHidden/>
          </w:rPr>
        </w:r>
        <w:r w:rsidR="007E2D34">
          <w:rPr>
            <w:noProof/>
            <w:webHidden/>
          </w:rPr>
          <w:fldChar w:fldCharType="separate"/>
        </w:r>
        <w:r w:rsidR="007E2D34">
          <w:rPr>
            <w:noProof/>
            <w:webHidden/>
          </w:rPr>
          <w:t>142</w:t>
        </w:r>
        <w:r w:rsidR="007E2D34">
          <w:rPr>
            <w:noProof/>
            <w:webHidden/>
          </w:rPr>
          <w:fldChar w:fldCharType="end"/>
        </w:r>
      </w:hyperlink>
    </w:p>
    <w:p w14:paraId="0D1F1A3D" w14:textId="77777777" w:rsidR="007E2D34" w:rsidRDefault="005A0650">
      <w:pPr>
        <w:pStyle w:val="Abbildungsverzeichnis"/>
        <w:tabs>
          <w:tab w:val="right" w:leader="dot" w:pos="9060"/>
        </w:tabs>
        <w:rPr>
          <w:rFonts w:asciiTheme="minorHAnsi" w:eastAsiaTheme="minorEastAsia" w:hAnsiTheme="minorHAnsi" w:cstheme="minorBidi"/>
          <w:noProof/>
          <w:szCs w:val="22"/>
          <w:lang w:eastAsia="en-US"/>
        </w:rPr>
      </w:pPr>
      <w:hyperlink r:id="rId34" w:anchor="_Toc27753766" w:history="1">
        <w:r w:rsidR="007E2D34" w:rsidRPr="00BD056B">
          <w:rPr>
            <w:rStyle w:val="Hyperlink"/>
            <w:noProof/>
          </w:rPr>
          <w:t>Figure 71: Parameters of Flared Joint Weld</w:t>
        </w:r>
        <w:r w:rsidR="007E2D34">
          <w:rPr>
            <w:noProof/>
            <w:webHidden/>
          </w:rPr>
          <w:tab/>
        </w:r>
        <w:r w:rsidR="007E2D34">
          <w:rPr>
            <w:noProof/>
            <w:webHidden/>
          </w:rPr>
          <w:fldChar w:fldCharType="begin"/>
        </w:r>
        <w:r w:rsidR="007E2D34">
          <w:rPr>
            <w:noProof/>
            <w:webHidden/>
          </w:rPr>
          <w:instrText xml:space="preserve"> PAGEREF _Toc27753766 \h </w:instrText>
        </w:r>
        <w:r w:rsidR="007E2D34">
          <w:rPr>
            <w:noProof/>
            <w:webHidden/>
          </w:rPr>
        </w:r>
        <w:r w:rsidR="007E2D34">
          <w:rPr>
            <w:noProof/>
            <w:webHidden/>
          </w:rPr>
          <w:fldChar w:fldCharType="separate"/>
        </w:r>
        <w:r w:rsidR="007E2D34">
          <w:rPr>
            <w:noProof/>
            <w:webHidden/>
          </w:rPr>
          <w:t>143</w:t>
        </w:r>
        <w:r w:rsidR="007E2D34">
          <w:rPr>
            <w:noProof/>
            <w:webHidden/>
          </w:rPr>
          <w:fldChar w:fldCharType="end"/>
        </w:r>
      </w:hyperlink>
    </w:p>
    <w:p w14:paraId="7D3E4822" w14:textId="77777777" w:rsidR="007E2D34" w:rsidRDefault="005A0650">
      <w:pPr>
        <w:pStyle w:val="Abbildungsverzeichnis"/>
        <w:tabs>
          <w:tab w:val="right" w:leader="dot" w:pos="9060"/>
        </w:tabs>
        <w:rPr>
          <w:rFonts w:asciiTheme="minorHAnsi" w:eastAsiaTheme="minorEastAsia" w:hAnsiTheme="minorHAnsi" w:cstheme="minorBidi"/>
          <w:noProof/>
          <w:szCs w:val="22"/>
          <w:lang w:eastAsia="en-US"/>
        </w:rPr>
      </w:pPr>
      <w:hyperlink w:anchor="_Toc27753767" w:history="1">
        <w:r w:rsidR="007E2D34" w:rsidRPr="00BD056B">
          <w:rPr>
            <w:rStyle w:val="Hyperlink"/>
            <w:noProof/>
          </w:rPr>
          <w:t>Figure 72: The Three Regions of a Hemming</w:t>
        </w:r>
        <w:r w:rsidR="007E2D34">
          <w:rPr>
            <w:noProof/>
            <w:webHidden/>
          </w:rPr>
          <w:tab/>
        </w:r>
        <w:r w:rsidR="007E2D34">
          <w:rPr>
            <w:noProof/>
            <w:webHidden/>
          </w:rPr>
          <w:fldChar w:fldCharType="begin"/>
        </w:r>
        <w:r w:rsidR="007E2D34">
          <w:rPr>
            <w:noProof/>
            <w:webHidden/>
          </w:rPr>
          <w:instrText xml:space="preserve"> PAGEREF _Toc27753767 \h </w:instrText>
        </w:r>
        <w:r w:rsidR="007E2D34">
          <w:rPr>
            <w:noProof/>
            <w:webHidden/>
          </w:rPr>
        </w:r>
        <w:r w:rsidR="007E2D34">
          <w:rPr>
            <w:noProof/>
            <w:webHidden/>
          </w:rPr>
          <w:fldChar w:fldCharType="separate"/>
        </w:r>
        <w:r w:rsidR="007E2D34">
          <w:rPr>
            <w:noProof/>
            <w:webHidden/>
          </w:rPr>
          <w:t>146</w:t>
        </w:r>
        <w:r w:rsidR="007E2D34">
          <w:rPr>
            <w:noProof/>
            <w:webHidden/>
          </w:rPr>
          <w:fldChar w:fldCharType="end"/>
        </w:r>
      </w:hyperlink>
    </w:p>
    <w:p w14:paraId="59624679" w14:textId="77777777" w:rsidR="007E2D34" w:rsidRDefault="005A0650">
      <w:pPr>
        <w:pStyle w:val="Abbildungsverzeichnis"/>
        <w:tabs>
          <w:tab w:val="right" w:leader="dot" w:pos="9060"/>
        </w:tabs>
        <w:rPr>
          <w:rFonts w:asciiTheme="minorHAnsi" w:eastAsiaTheme="minorEastAsia" w:hAnsiTheme="minorHAnsi" w:cstheme="minorBidi"/>
          <w:noProof/>
          <w:szCs w:val="22"/>
          <w:lang w:eastAsia="en-US"/>
        </w:rPr>
      </w:pPr>
      <w:hyperlink w:anchor="_Toc27753768" w:history="1">
        <w:r w:rsidR="007E2D34" w:rsidRPr="00BD056B">
          <w:rPr>
            <w:rStyle w:val="Hyperlink"/>
            <w:noProof/>
          </w:rPr>
          <w:t>Figure 73: Path Changes and Width Changes in Hemming Flanges</w:t>
        </w:r>
        <w:r w:rsidR="007E2D34">
          <w:rPr>
            <w:noProof/>
            <w:webHidden/>
          </w:rPr>
          <w:tab/>
        </w:r>
        <w:r w:rsidR="007E2D34">
          <w:rPr>
            <w:noProof/>
            <w:webHidden/>
          </w:rPr>
          <w:fldChar w:fldCharType="begin"/>
        </w:r>
        <w:r w:rsidR="007E2D34">
          <w:rPr>
            <w:noProof/>
            <w:webHidden/>
          </w:rPr>
          <w:instrText xml:space="preserve"> PAGEREF _Toc27753768 \h </w:instrText>
        </w:r>
        <w:r w:rsidR="007E2D34">
          <w:rPr>
            <w:noProof/>
            <w:webHidden/>
          </w:rPr>
        </w:r>
        <w:r w:rsidR="007E2D34">
          <w:rPr>
            <w:noProof/>
            <w:webHidden/>
          </w:rPr>
          <w:fldChar w:fldCharType="separate"/>
        </w:r>
        <w:r w:rsidR="007E2D34">
          <w:rPr>
            <w:noProof/>
            <w:webHidden/>
          </w:rPr>
          <w:t>147</w:t>
        </w:r>
        <w:r w:rsidR="007E2D34">
          <w:rPr>
            <w:noProof/>
            <w:webHidden/>
          </w:rPr>
          <w:fldChar w:fldCharType="end"/>
        </w:r>
      </w:hyperlink>
    </w:p>
    <w:p w14:paraId="2A366F31" w14:textId="77777777" w:rsidR="007E2D34" w:rsidRDefault="005A0650">
      <w:pPr>
        <w:pStyle w:val="Abbildungsverzeichnis"/>
        <w:tabs>
          <w:tab w:val="right" w:leader="dot" w:pos="9060"/>
        </w:tabs>
        <w:rPr>
          <w:rFonts w:asciiTheme="minorHAnsi" w:eastAsiaTheme="minorEastAsia" w:hAnsiTheme="minorHAnsi" w:cstheme="minorBidi"/>
          <w:noProof/>
          <w:szCs w:val="22"/>
          <w:lang w:eastAsia="en-US"/>
        </w:rPr>
      </w:pPr>
      <w:hyperlink w:anchor="_Toc27753769" w:history="1">
        <w:r w:rsidR="007E2D34" w:rsidRPr="00BD056B">
          <w:rPr>
            <w:rStyle w:val="Hyperlink"/>
            <w:noProof/>
          </w:rPr>
          <w:t>Figure 74: Adhesive Path Differs from Root Path</w:t>
        </w:r>
        <w:r w:rsidR="007E2D34">
          <w:rPr>
            <w:noProof/>
            <w:webHidden/>
          </w:rPr>
          <w:tab/>
        </w:r>
        <w:r w:rsidR="007E2D34">
          <w:rPr>
            <w:noProof/>
            <w:webHidden/>
          </w:rPr>
          <w:fldChar w:fldCharType="begin"/>
        </w:r>
        <w:r w:rsidR="007E2D34">
          <w:rPr>
            <w:noProof/>
            <w:webHidden/>
          </w:rPr>
          <w:instrText xml:space="preserve"> PAGEREF _Toc27753769 \h </w:instrText>
        </w:r>
        <w:r w:rsidR="007E2D34">
          <w:rPr>
            <w:noProof/>
            <w:webHidden/>
          </w:rPr>
        </w:r>
        <w:r w:rsidR="007E2D34">
          <w:rPr>
            <w:noProof/>
            <w:webHidden/>
          </w:rPr>
          <w:fldChar w:fldCharType="separate"/>
        </w:r>
        <w:r w:rsidR="007E2D34">
          <w:rPr>
            <w:noProof/>
            <w:webHidden/>
          </w:rPr>
          <w:t>147</w:t>
        </w:r>
        <w:r w:rsidR="007E2D34">
          <w:rPr>
            <w:noProof/>
            <w:webHidden/>
          </w:rPr>
          <w:fldChar w:fldCharType="end"/>
        </w:r>
      </w:hyperlink>
    </w:p>
    <w:p w14:paraId="05547F79" w14:textId="77777777" w:rsidR="007E2D34" w:rsidRDefault="005A0650">
      <w:pPr>
        <w:pStyle w:val="Abbildungsverzeichnis"/>
        <w:tabs>
          <w:tab w:val="right" w:leader="dot" w:pos="9060"/>
        </w:tabs>
        <w:rPr>
          <w:rFonts w:asciiTheme="minorHAnsi" w:eastAsiaTheme="minorEastAsia" w:hAnsiTheme="minorHAnsi" w:cstheme="minorBidi"/>
          <w:noProof/>
          <w:szCs w:val="22"/>
          <w:lang w:eastAsia="en-US"/>
        </w:rPr>
      </w:pPr>
      <w:hyperlink w:anchor="_Toc27753770" w:history="1">
        <w:r w:rsidR="007E2D34" w:rsidRPr="00BD056B">
          <w:rPr>
            <w:rStyle w:val="Hyperlink"/>
            <w:noProof/>
          </w:rPr>
          <w:t>Figure 75: Reinforcements need to be considered as Part of the Inner Panel</w:t>
        </w:r>
        <w:r w:rsidR="007E2D34">
          <w:rPr>
            <w:noProof/>
            <w:webHidden/>
          </w:rPr>
          <w:tab/>
        </w:r>
        <w:r w:rsidR="007E2D34">
          <w:rPr>
            <w:noProof/>
            <w:webHidden/>
          </w:rPr>
          <w:fldChar w:fldCharType="begin"/>
        </w:r>
        <w:r w:rsidR="007E2D34">
          <w:rPr>
            <w:noProof/>
            <w:webHidden/>
          </w:rPr>
          <w:instrText xml:space="preserve"> PAGEREF _Toc27753770 \h </w:instrText>
        </w:r>
        <w:r w:rsidR="007E2D34">
          <w:rPr>
            <w:noProof/>
            <w:webHidden/>
          </w:rPr>
        </w:r>
        <w:r w:rsidR="007E2D34">
          <w:rPr>
            <w:noProof/>
            <w:webHidden/>
          </w:rPr>
          <w:fldChar w:fldCharType="separate"/>
        </w:r>
        <w:r w:rsidR="007E2D34">
          <w:rPr>
            <w:noProof/>
            <w:webHidden/>
          </w:rPr>
          <w:t>147</w:t>
        </w:r>
        <w:r w:rsidR="007E2D34">
          <w:rPr>
            <w:noProof/>
            <w:webHidden/>
          </w:rPr>
          <w:fldChar w:fldCharType="end"/>
        </w:r>
      </w:hyperlink>
    </w:p>
    <w:p w14:paraId="15AB022D" w14:textId="77777777" w:rsidR="007E2D34" w:rsidRDefault="005A0650">
      <w:pPr>
        <w:pStyle w:val="Abbildungsverzeichnis"/>
        <w:tabs>
          <w:tab w:val="right" w:leader="dot" w:pos="9060"/>
        </w:tabs>
        <w:rPr>
          <w:rFonts w:asciiTheme="minorHAnsi" w:eastAsiaTheme="minorEastAsia" w:hAnsiTheme="minorHAnsi" w:cstheme="minorBidi"/>
          <w:noProof/>
          <w:szCs w:val="22"/>
          <w:lang w:eastAsia="en-US"/>
        </w:rPr>
      </w:pPr>
      <w:hyperlink w:anchor="_Toc27753771" w:history="1">
        <w:r w:rsidR="007E2D34" w:rsidRPr="00BD056B">
          <w:rPr>
            <w:rStyle w:val="Hyperlink"/>
            <w:noProof/>
          </w:rPr>
          <w:t>Figure 76: Sequence without margin</w:t>
        </w:r>
        <w:r w:rsidR="007E2D34">
          <w:rPr>
            <w:noProof/>
            <w:webHidden/>
          </w:rPr>
          <w:tab/>
        </w:r>
        <w:r w:rsidR="007E2D34">
          <w:rPr>
            <w:noProof/>
            <w:webHidden/>
          </w:rPr>
          <w:fldChar w:fldCharType="begin"/>
        </w:r>
        <w:r w:rsidR="007E2D34">
          <w:rPr>
            <w:noProof/>
            <w:webHidden/>
          </w:rPr>
          <w:instrText xml:space="preserve"> PAGEREF _Toc27753771 \h </w:instrText>
        </w:r>
        <w:r w:rsidR="007E2D34">
          <w:rPr>
            <w:noProof/>
            <w:webHidden/>
          </w:rPr>
        </w:r>
        <w:r w:rsidR="007E2D34">
          <w:rPr>
            <w:noProof/>
            <w:webHidden/>
          </w:rPr>
          <w:fldChar w:fldCharType="separate"/>
        </w:r>
        <w:r w:rsidR="007E2D34">
          <w:rPr>
            <w:noProof/>
            <w:webHidden/>
          </w:rPr>
          <w:t>150</w:t>
        </w:r>
        <w:r w:rsidR="007E2D34">
          <w:rPr>
            <w:noProof/>
            <w:webHidden/>
          </w:rPr>
          <w:fldChar w:fldCharType="end"/>
        </w:r>
      </w:hyperlink>
    </w:p>
    <w:p w14:paraId="5C7F3B2F" w14:textId="77777777" w:rsidR="007E2D34" w:rsidRDefault="005A0650">
      <w:pPr>
        <w:pStyle w:val="Abbildungsverzeichnis"/>
        <w:tabs>
          <w:tab w:val="right" w:leader="dot" w:pos="9060"/>
        </w:tabs>
        <w:rPr>
          <w:rFonts w:asciiTheme="minorHAnsi" w:eastAsiaTheme="minorEastAsia" w:hAnsiTheme="minorHAnsi" w:cstheme="minorBidi"/>
          <w:noProof/>
          <w:szCs w:val="22"/>
          <w:lang w:eastAsia="en-US"/>
        </w:rPr>
      </w:pPr>
      <w:hyperlink w:anchor="_Toc27753772" w:history="1">
        <w:r w:rsidR="007E2D34" w:rsidRPr="00BD056B">
          <w:rPr>
            <w:rStyle w:val="Hyperlink"/>
            <w:noProof/>
          </w:rPr>
          <w:t>Figure 77: Sequence with margin and spacing</w:t>
        </w:r>
        <w:r w:rsidR="007E2D34">
          <w:rPr>
            <w:noProof/>
            <w:webHidden/>
          </w:rPr>
          <w:tab/>
        </w:r>
        <w:r w:rsidR="007E2D34">
          <w:rPr>
            <w:noProof/>
            <w:webHidden/>
          </w:rPr>
          <w:fldChar w:fldCharType="begin"/>
        </w:r>
        <w:r w:rsidR="007E2D34">
          <w:rPr>
            <w:noProof/>
            <w:webHidden/>
          </w:rPr>
          <w:instrText xml:space="preserve"> PAGEREF _Toc27753772 \h </w:instrText>
        </w:r>
        <w:r w:rsidR="007E2D34">
          <w:rPr>
            <w:noProof/>
            <w:webHidden/>
          </w:rPr>
        </w:r>
        <w:r w:rsidR="007E2D34">
          <w:rPr>
            <w:noProof/>
            <w:webHidden/>
          </w:rPr>
          <w:fldChar w:fldCharType="separate"/>
        </w:r>
        <w:r w:rsidR="007E2D34">
          <w:rPr>
            <w:noProof/>
            <w:webHidden/>
          </w:rPr>
          <w:t>150</w:t>
        </w:r>
        <w:r w:rsidR="007E2D34">
          <w:rPr>
            <w:noProof/>
            <w:webHidden/>
          </w:rPr>
          <w:fldChar w:fldCharType="end"/>
        </w:r>
      </w:hyperlink>
    </w:p>
    <w:p w14:paraId="180E54D1" w14:textId="77777777" w:rsidR="007E2D34" w:rsidRDefault="005A0650">
      <w:pPr>
        <w:pStyle w:val="Abbildungsverzeichnis"/>
        <w:tabs>
          <w:tab w:val="right" w:leader="dot" w:pos="9060"/>
        </w:tabs>
        <w:rPr>
          <w:rFonts w:asciiTheme="minorHAnsi" w:eastAsiaTheme="minorEastAsia" w:hAnsiTheme="minorHAnsi" w:cstheme="minorBidi"/>
          <w:noProof/>
          <w:szCs w:val="22"/>
          <w:lang w:eastAsia="en-US"/>
        </w:rPr>
      </w:pPr>
      <w:hyperlink w:anchor="_Toc27753773" w:history="1">
        <w:r w:rsidR="007E2D34" w:rsidRPr="00BD056B">
          <w:rPr>
            <w:rStyle w:val="Hyperlink"/>
            <w:noProof/>
          </w:rPr>
          <w:t>Figure 78: Margin relaxation</w:t>
        </w:r>
        <w:r w:rsidR="007E2D34">
          <w:rPr>
            <w:noProof/>
            <w:webHidden/>
          </w:rPr>
          <w:tab/>
        </w:r>
        <w:r w:rsidR="007E2D34">
          <w:rPr>
            <w:noProof/>
            <w:webHidden/>
          </w:rPr>
          <w:fldChar w:fldCharType="begin"/>
        </w:r>
        <w:r w:rsidR="007E2D34">
          <w:rPr>
            <w:noProof/>
            <w:webHidden/>
          </w:rPr>
          <w:instrText xml:space="preserve"> PAGEREF _Toc27753773 \h </w:instrText>
        </w:r>
        <w:r w:rsidR="007E2D34">
          <w:rPr>
            <w:noProof/>
            <w:webHidden/>
          </w:rPr>
        </w:r>
        <w:r w:rsidR="007E2D34">
          <w:rPr>
            <w:noProof/>
            <w:webHidden/>
          </w:rPr>
          <w:fldChar w:fldCharType="separate"/>
        </w:r>
        <w:r w:rsidR="007E2D34">
          <w:rPr>
            <w:noProof/>
            <w:webHidden/>
          </w:rPr>
          <w:t>151</w:t>
        </w:r>
        <w:r w:rsidR="007E2D34">
          <w:rPr>
            <w:noProof/>
            <w:webHidden/>
          </w:rPr>
          <w:fldChar w:fldCharType="end"/>
        </w:r>
      </w:hyperlink>
    </w:p>
    <w:p w14:paraId="78D88820" w14:textId="77777777" w:rsidR="007E2D34" w:rsidRDefault="005A0650">
      <w:pPr>
        <w:pStyle w:val="Abbildungsverzeichnis"/>
        <w:tabs>
          <w:tab w:val="right" w:leader="dot" w:pos="9060"/>
        </w:tabs>
        <w:rPr>
          <w:rFonts w:asciiTheme="minorHAnsi" w:eastAsiaTheme="minorEastAsia" w:hAnsiTheme="minorHAnsi" w:cstheme="minorBidi"/>
          <w:noProof/>
          <w:szCs w:val="22"/>
          <w:lang w:eastAsia="en-US"/>
        </w:rPr>
      </w:pPr>
      <w:hyperlink w:anchor="_Toc27753774" w:history="1">
        <w:r w:rsidR="007E2D34" w:rsidRPr="00BD056B">
          <w:rPr>
            <w:rStyle w:val="Hyperlink"/>
            <w:noProof/>
          </w:rPr>
          <w:t>Figure 79: Spacing relaxation</w:t>
        </w:r>
        <w:r w:rsidR="007E2D34">
          <w:rPr>
            <w:noProof/>
            <w:webHidden/>
          </w:rPr>
          <w:tab/>
        </w:r>
        <w:r w:rsidR="007E2D34">
          <w:rPr>
            <w:noProof/>
            <w:webHidden/>
          </w:rPr>
          <w:fldChar w:fldCharType="begin"/>
        </w:r>
        <w:r w:rsidR="007E2D34">
          <w:rPr>
            <w:noProof/>
            <w:webHidden/>
          </w:rPr>
          <w:instrText xml:space="preserve"> PAGEREF _Toc27753774 \h </w:instrText>
        </w:r>
        <w:r w:rsidR="007E2D34">
          <w:rPr>
            <w:noProof/>
            <w:webHidden/>
          </w:rPr>
        </w:r>
        <w:r w:rsidR="007E2D34">
          <w:rPr>
            <w:noProof/>
            <w:webHidden/>
          </w:rPr>
          <w:fldChar w:fldCharType="separate"/>
        </w:r>
        <w:r w:rsidR="007E2D34">
          <w:rPr>
            <w:noProof/>
            <w:webHidden/>
          </w:rPr>
          <w:t>151</w:t>
        </w:r>
        <w:r w:rsidR="007E2D34">
          <w:rPr>
            <w:noProof/>
            <w:webHidden/>
          </w:rPr>
          <w:fldChar w:fldCharType="end"/>
        </w:r>
      </w:hyperlink>
    </w:p>
    <w:p w14:paraId="25EB284A" w14:textId="77777777" w:rsidR="007E2D34" w:rsidRDefault="005A0650">
      <w:pPr>
        <w:pStyle w:val="Abbildungsverzeichnis"/>
        <w:tabs>
          <w:tab w:val="right" w:leader="dot" w:pos="9060"/>
        </w:tabs>
        <w:rPr>
          <w:rFonts w:asciiTheme="minorHAnsi" w:eastAsiaTheme="minorEastAsia" w:hAnsiTheme="minorHAnsi" w:cstheme="minorBidi"/>
          <w:noProof/>
          <w:szCs w:val="22"/>
          <w:lang w:eastAsia="en-US"/>
        </w:rPr>
      </w:pPr>
      <w:hyperlink w:anchor="_Toc27753775" w:history="1">
        <w:r w:rsidR="007E2D34" w:rsidRPr="00BD056B">
          <w:rPr>
            <w:rStyle w:val="Hyperlink"/>
            <w:noProof/>
          </w:rPr>
          <w:t>Figure 80: Picture of an adhesive face</w:t>
        </w:r>
        <w:r w:rsidR="007E2D34">
          <w:rPr>
            <w:noProof/>
            <w:webHidden/>
          </w:rPr>
          <w:tab/>
        </w:r>
        <w:r w:rsidR="007E2D34">
          <w:rPr>
            <w:noProof/>
            <w:webHidden/>
          </w:rPr>
          <w:fldChar w:fldCharType="begin"/>
        </w:r>
        <w:r w:rsidR="007E2D34">
          <w:rPr>
            <w:noProof/>
            <w:webHidden/>
          </w:rPr>
          <w:instrText xml:space="preserve"> PAGEREF _Toc27753775 \h </w:instrText>
        </w:r>
        <w:r w:rsidR="007E2D34">
          <w:rPr>
            <w:noProof/>
            <w:webHidden/>
          </w:rPr>
        </w:r>
        <w:r w:rsidR="007E2D34">
          <w:rPr>
            <w:noProof/>
            <w:webHidden/>
          </w:rPr>
          <w:fldChar w:fldCharType="separate"/>
        </w:r>
        <w:r w:rsidR="007E2D34">
          <w:rPr>
            <w:noProof/>
            <w:webHidden/>
          </w:rPr>
          <w:t>156</w:t>
        </w:r>
        <w:r w:rsidR="007E2D34">
          <w:rPr>
            <w:noProof/>
            <w:webHidden/>
          </w:rPr>
          <w:fldChar w:fldCharType="end"/>
        </w:r>
      </w:hyperlink>
    </w:p>
    <w:p w14:paraId="497571AE" w14:textId="77777777" w:rsidR="007D5077" w:rsidRPr="007055D9" w:rsidRDefault="008D51C0" w:rsidP="007D5077">
      <w:r w:rsidRPr="007055D9">
        <w:fldChar w:fldCharType="end"/>
      </w:r>
    </w:p>
    <w:p w14:paraId="3996EF09" w14:textId="77777777" w:rsidR="00C63158" w:rsidRDefault="00C63158" w:rsidP="0028064E"/>
    <w:p w14:paraId="6E5D0967" w14:textId="77777777" w:rsidR="00C63158" w:rsidRDefault="00C63158" w:rsidP="0028064E"/>
    <w:p w14:paraId="023EAC28" w14:textId="77777777" w:rsidR="00996CC5" w:rsidRDefault="00996CC5">
      <w:pPr>
        <w:spacing w:after="0"/>
        <w:rPr>
          <w:rStyle w:val="FormatvorlageLiteraturverzeichnis20ptFettZchn"/>
          <w:bCs w:val="0"/>
          <w:iCs w:val="0"/>
        </w:rPr>
      </w:pPr>
      <w:r>
        <w:rPr>
          <w:rStyle w:val="FormatvorlageLiteraturverzeichnis20ptFettZchn"/>
        </w:rPr>
        <w:br w:type="page"/>
      </w:r>
    </w:p>
    <w:p w14:paraId="395F3833" w14:textId="77777777" w:rsidR="00C63158" w:rsidRPr="00226A3F" w:rsidRDefault="00C63158" w:rsidP="00C63158">
      <w:pPr>
        <w:pStyle w:val="Literaturverzeichnis"/>
        <w:keepNext/>
        <w:ind w:left="0" w:firstLine="0"/>
        <w:rPr>
          <w:rStyle w:val="FormatvorlageLiteraturverzeichnis20ptFettZchn"/>
        </w:rPr>
      </w:pPr>
      <w:r w:rsidRPr="00226A3F">
        <w:rPr>
          <w:rStyle w:val="FormatvorlageLiteraturverzeichnis20ptFettZchn"/>
        </w:rPr>
        <w:lastRenderedPageBreak/>
        <w:t xml:space="preserve">List of </w:t>
      </w:r>
      <w:r>
        <w:rPr>
          <w:rStyle w:val="FormatvorlageLiteraturverzeichnis20ptFettZchn"/>
        </w:rPr>
        <w:t>Table</w:t>
      </w:r>
      <w:r w:rsidRPr="00226A3F">
        <w:rPr>
          <w:rStyle w:val="FormatvorlageLiteraturverzeichnis20ptFettZchn"/>
        </w:rPr>
        <w:t>s</w:t>
      </w:r>
    </w:p>
    <w:p w14:paraId="14FBC2D1" w14:textId="2B06F25A" w:rsidR="007E2D34" w:rsidRDefault="007C39C1">
      <w:pPr>
        <w:pStyle w:val="Abbildungsverzeichnis"/>
        <w:tabs>
          <w:tab w:val="right" w:leader="dot" w:pos="9060"/>
        </w:tabs>
        <w:rPr>
          <w:rFonts w:asciiTheme="minorHAnsi" w:eastAsiaTheme="minorEastAsia" w:hAnsiTheme="minorHAnsi" w:cstheme="minorBidi"/>
          <w:noProof/>
          <w:szCs w:val="22"/>
          <w:lang w:eastAsia="en-US"/>
        </w:rPr>
      </w:pPr>
      <w:r>
        <w:fldChar w:fldCharType="begin"/>
      </w:r>
      <w:r>
        <w:instrText xml:space="preserve"> TOC \h \z \c "Table" </w:instrText>
      </w:r>
      <w:r>
        <w:fldChar w:fldCharType="separate"/>
      </w:r>
      <w:hyperlink w:anchor="_Toc27753776" w:history="1">
        <w:r w:rsidR="007E2D34" w:rsidRPr="00D02AB0">
          <w:rPr>
            <w:rStyle w:val="Hyperlink"/>
            <w:noProof/>
          </w:rPr>
          <w:t xml:space="preserve">Table 1: Nested elements of element </w:t>
        </w:r>
        <w:r w:rsidR="007E2D34" w:rsidRPr="00D02AB0">
          <w:rPr>
            <w:rStyle w:val="Hyperlink"/>
            <w:rFonts w:ascii="Courier New" w:hAnsi="Courier New" w:cs="Courier New"/>
            <w:i/>
            <w:noProof/>
          </w:rPr>
          <w:t>&lt;xmcf/&gt;</w:t>
        </w:r>
        <w:r w:rsidR="007E2D34">
          <w:rPr>
            <w:noProof/>
            <w:webHidden/>
          </w:rPr>
          <w:tab/>
        </w:r>
        <w:r w:rsidR="007E2D34">
          <w:rPr>
            <w:noProof/>
            <w:webHidden/>
          </w:rPr>
          <w:fldChar w:fldCharType="begin"/>
        </w:r>
        <w:r w:rsidR="007E2D34">
          <w:rPr>
            <w:noProof/>
            <w:webHidden/>
          </w:rPr>
          <w:instrText xml:space="preserve"> PAGEREF _Toc27753776 \h </w:instrText>
        </w:r>
        <w:r w:rsidR="007E2D34">
          <w:rPr>
            <w:noProof/>
            <w:webHidden/>
          </w:rPr>
        </w:r>
        <w:r w:rsidR="007E2D34">
          <w:rPr>
            <w:noProof/>
            <w:webHidden/>
          </w:rPr>
          <w:fldChar w:fldCharType="separate"/>
        </w:r>
        <w:r w:rsidR="00004854">
          <w:rPr>
            <w:noProof/>
            <w:webHidden/>
          </w:rPr>
          <w:t>29</w:t>
        </w:r>
        <w:r w:rsidR="007E2D34">
          <w:rPr>
            <w:noProof/>
            <w:webHidden/>
          </w:rPr>
          <w:fldChar w:fldCharType="end"/>
        </w:r>
      </w:hyperlink>
    </w:p>
    <w:p w14:paraId="196D7E94" w14:textId="51DFAD19" w:rsidR="007E2D34" w:rsidRDefault="005A0650">
      <w:pPr>
        <w:pStyle w:val="Abbildungsverzeichnis"/>
        <w:tabs>
          <w:tab w:val="right" w:leader="dot" w:pos="9060"/>
        </w:tabs>
        <w:rPr>
          <w:rFonts w:asciiTheme="minorHAnsi" w:eastAsiaTheme="minorEastAsia" w:hAnsiTheme="minorHAnsi" w:cstheme="minorBidi"/>
          <w:noProof/>
          <w:szCs w:val="22"/>
          <w:lang w:eastAsia="en-US"/>
        </w:rPr>
      </w:pPr>
      <w:hyperlink w:anchor="_Toc27753777" w:history="1">
        <w:r w:rsidR="007E2D34" w:rsidRPr="00D02AB0">
          <w:rPr>
            <w:rStyle w:val="Hyperlink"/>
            <w:noProof/>
          </w:rPr>
          <w:t>Table 2: XML-specification of</w:t>
        </w:r>
        <w:r w:rsidR="007E2D34" w:rsidRPr="00D02AB0">
          <w:rPr>
            <w:rStyle w:val="Hyperlink"/>
            <w:i/>
            <w:noProof/>
          </w:rPr>
          <w:t xml:space="preserve"> </w:t>
        </w:r>
        <w:r w:rsidR="007E2D34" w:rsidRPr="00D02AB0">
          <w:rPr>
            <w:rStyle w:val="Hyperlink"/>
            <w:rFonts w:ascii="Courier New" w:hAnsi="Courier New" w:cs="Courier New"/>
            <w:i/>
            <w:noProof/>
          </w:rPr>
          <w:t>&lt;units/&gt;</w:t>
        </w:r>
        <w:r w:rsidR="007E2D34">
          <w:rPr>
            <w:noProof/>
            <w:webHidden/>
          </w:rPr>
          <w:tab/>
        </w:r>
        <w:r w:rsidR="007E2D34">
          <w:rPr>
            <w:noProof/>
            <w:webHidden/>
          </w:rPr>
          <w:fldChar w:fldCharType="begin"/>
        </w:r>
        <w:r w:rsidR="007E2D34">
          <w:rPr>
            <w:noProof/>
            <w:webHidden/>
          </w:rPr>
          <w:instrText xml:space="preserve"> PAGEREF _Toc27753777 \h </w:instrText>
        </w:r>
        <w:r w:rsidR="007E2D34">
          <w:rPr>
            <w:noProof/>
            <w:webHidden/>
          </w:rPr>
        </w:r>
        <w:r w:rsidR="007E2D34">
          <w:rPr>
            <w:noProof/>
            <w:webHidden/>
          </w:rPr>
          <w:fldChar w:fldCharType="separate"/>
        </w:r>
        <w:r w:rsidR="00004854">
          <w:rPr>
            <w:noProof/>
            <w:webHidden/>
          </w:rPr>
          <w:t>30</w:t>
        </w:r>
        <w:r w:rsidR="007E2D34">
          <w:rPr>
            <w:noProof/>
            <w:webHidden/>
          </w:rPr>
          <w:fldChar w:fldCharType="end"/>
        </w:r>
      </w:hyperlink>
    </w:p>
    <w:p w14:paraId="189DC584" w14:textId="66F0E774" w:rsidR="007E2D34" w:rsidRDefault="005A0650">
      <w:pPr>
        <w:pStyle w:val="Abbildungsverzeichnis"/>
        <w:tabs>
          <w:tab w:val="right" w:leader="dot" w:pos="9060"/>
        </w:tabs>
        <w:rPr>
          <w:rFonts w:asciiTheme="minorHAnsi" w:eastAsiaTheme="minorEastAsia" w:hAnsiTheme="minorHAnsi" w:cstheme="minorBidi"/>
          <w:noProof/>
          <w:szCs w:val="22"/>
          <w:lang w:eastAsia="en-US"/>
        </w:rPr>
      </w:pPr>
      <w:hyperlink w:anchor="_Toc27753778" w:history="1">
        <w:r w:rsidR="007E2D34" w:rsidRPr="00D02AB0">
          <w:rPr>
            <w:rStyle w:val="Hyperlink"/>
            <w:noProof/>
          </w:rPr>
          <w:t xml:space="preserve">Table 3: XML-specification of </w:t>
        </w:r>
        <w:r w:rsidR="007E2D34" w:rsidRPr="00D02AB0">
          <w:rPr>
            <w:rStyle w:val="Hyperlink"/>
            <w:rFonts w:ascii="Courier New" w:hAnsi="Courier New" w:cs="Courier New"/>
            <w:i/>
            <w:noProof/>
          </w:rPr>
          <w:t>&lt;appdata&gt;</w:t>
        </w:r>
        <w:r w:rsidR="007E2D34">
          <w:rPr>
            <w:noProof/>
            <w:webHidden/>
          </w:rPr>
          <w:tab/>
        </w:r>
        <w:r w:rsidR="007E2D34">
          <w:rPr>
            <w:noProof/>
            <w:webHidden/>
          </w:rPr>
          <w:fldChar w:fldCharType="begin"/>
        </w:r>
        <w:r w:rsidR="007E2D34">
          <w:rPr>
            <w:noProof/>
            <w:webHidden/>
          </w:rPr>
          <w:instrText xml:space="preserve"> PAGEREF _Toc27753778 \h </w:instrText>
        </w:r>
        <w:r w:rsidR="007E2D34">
          <w:rPr>
            <w:noProof/>
            <w:webHidden/>
          </w:rPr>
        </w:r>
        <w:r w:rsidR="007E2D34">
          <w:rPr>
            <w:noProof/>
            <w:webHidden/>
          </w:rPr>
          <w:fldChar w:fldCharType="separate"/>
        </w:r>
        <w:r w:rsidR="00004854">
          <w:rPr>
            <w:noProof/>
            <w:webHidden/>
          </w:rPr>
          <w:t>32</w:t>
        </w:r>
        <w:r w:rsidR="007E2D34">
          <w:rPr>
            <w:noProof/>
            <w:webHidden/>
          </w:rPr>
          <w:fldChar w:fldCharType="end"/>
        </w:r>
      </w:hyperlink>
    </w:p>
    <w:p w14:paraId="77AF12F2" w14:textId="7BFE960E" w:rsidR="007E2D34" w:rsidRDefault="005A0650">
      <w:pPr>
        <w:pStyle w:val="Abbildungsverzeichnis"/>
        <w:tabs>
          <w:tab w:val="right" w:leader="dot" w:pos="9060"/>
        </w:tabs>
        <w:rPr>
          <w:rFonts w:asciiTheme="minorHAnsi" w:eastAsiaTheme="minorEastAsia" w:hAnsiTheme="minorHAnsi" w:cstheme="minorBidi"/>
          <w:noProof/>
          <w:szCs w:val="22"/>
          <w:lang w:eastAsia="en-US"/>
        </w:rPr>
      </w:pPr>
      <w:hyperlink w:anchor="_Toc27753779" w:history="1">
        <w:r w:rsidR="007E2D34" w:rsidRPr="00D02AB0">
          <w:rPr>
            <w:rStyle w:val="Hyperlink"/>
            <w:noProof/>
          </w:rPr>
          <w:t xml:space="preserve">Table 4: XML-specification of element </w:t>
        </w:r>
        <w:r w:rsidR="007E2D34" w:rsidRPr="00D02AB0">
          <w:rPr>
            <w:rStyle w:val="Hyperlink"/>
            <w:rFonts w:ascii="Courier New" w:hAnsi="Courier New" w:cs="Courier New"/>
            <w:i/>
            <w:noProof/>
          </w:rPr>
          <w:t>&lt;femdata/&gt;</w:t>
        </w:r>
        <w:r w:rsidR="007E2D34">
          <w:rPr>
            <w:noProof/>
            <w:webHidden/>
          </w:rPr>
          <w:tab/>
        </w:r>
        <w:r w:rsidR="007E2D34">
          <w:rPr>
            <w:noProof/>
            <w:webHidden/>
          </w:rPr>
          <w:fldChar w:fldCharType="begin"/>
        </w:r>
        <w:r w:rsidR="007E2D34">
          <w:rPr>
            <w:noProof/>
            <w:webHidden/>
          </w:rPr>
          <w:instrText xml:space="preserve"> PAGEREF _Toc27753779 \h </w:instrText>
        </w:r>
        <w:r w:rsidR="007E2D34">
          <w:rPr>
            <w:noProof/>
            <w:webHidden/>
          </w:rPr>
        </w:r>
        <w:r w:rsidR="007E2D34">
          <w:rPr>
            <w:noProof/>
            <w:webHidden/>
          </w:rPr>
          <w:fldChar w:fldCharType="separate"/>
        </w:r>
        <w:r w:rsidR="00004854">
          <w:rPr>
            <w:noProof/>
            <w:webHidden/>
          </w:rPr>
          <w:t>34</w:t>
        </w:r>
        <w:r w:rsidR="007E2D34">
          <w:rPr>
            <w:noProof/>
            <w:webHidden/>
          </w:rPr>
          <w:fldChar w:fldCharType="end"/>
        </w:r>
      </w:hyperlink>
    </w:p>
    <w:p w14:paraId="1276BE62" w14:textId="658D1368" w:rsidR="007E2D34" w:rsidRDefault="005A0650">
      <w:pPr>
        <w:pStyle w:val="Abbildungsverzeichnis"/>
        <w:tabs>
          <w:tab w:val="right" w:leader="dot" w:pos="9060"/>
        </w:tabs>
        <w:rPr>
          <w:rFonts w:asciiTheme="minorHAnsi" w:eastAsiaTheme="minorEastAsia" w:hAnsiTheme="minorHAnsi" w:cstheme="minorBidi"/>
          <w:noProof/>
          <w:szCs w:val="22"/>
          <w:lang w:eastAsia="en-US"/>
        </w:rPr>
      </w:pPr>
      <w:hyperlink w:anchor="_Toc27753780" w:history="1">
        <w:r w:rsidR="007E2D34" w:rsidRPr="00D02AB0">
          <w:rPr>
            <w:rStyle w:val="Hyperlink"/>
            <w:noProof/>
          </w:rPr>
          <w:t xml:space="preserve">Table 5: Nested elements of the child element of </w:t>
        </w:r>
        <w:r w:rsidR="007E2D34" w:rsidRPr="00D02AB0">
          <w:rPr>
            <w:rStyle w:val="Hyperlink"/>
            <w:rFonts w:ascii="Courier New" w:hAnsi="Courier New" w:cs="Courier New"/>
            <w:i/>
            <w:noProof/>
          </w:rPr>
          <w:t>&lt;femdata/&gt;</w:t>
        </w:r>
        <w:r w:rsidR="007E2D34">
          <w:rPr>
            <w:noProof/>
            <w:webHidden/>
          </w:rPr>
          <w:tab/>
        </w:r>
        <w:r w:rsidR="007E2D34">
          <w:rPr>
            <w:noProof/>
            <w:webHidden/>
          </w:rPr>
          <w:fldChar w:fldCharType="begin"/>
        </w:r>
        <w:r w:rsidR="007E2D34">
          <w:rPr>
            <w:noProof/>
            <w:webHidden/>
          </w:rPr>
          <w:instrText xml:space="preserve"> PAGEREF _Toc27753780 \h </w:instrText>
        </w:r>
        <w:r w:rsidR="007E2D34">
          <w:rPr>
            <w:noProof/>
            <w:webHidden/>
          </w:rPr>
        </w:r>
        <w:r w:rsidR="007E2D34">
          <w:rPr>
            <w:noProof/>
            <w:webHidden/>
          </w:rPr>
          <w:fldChar w:fldCharType="separate"/>
        </w:r>
        <w:r w:rsidR="00004854">
          <w:rPr>
            <w:noProof/>
            <w:webHidden/>
          </w:rPr>
          <w:t>34</w:t>
        </w:r>
        <w:r w:rsidR="007E2D34">
          <w:rPr>
            <w:noProof/>
            <w:webHidden/>
          </w:rPr>
          <w:fldChar w:fldCharType="end"/>
        </w:r>
      </w:hyperlink>
    </w:p>
    <w:p w14:paraId="707281CD" w14:textId="3E561112" w:rsidR="007E2D34" w:rsidRDefault="005A0650">
      <w:pPr>
        <w:pStyle w:val="Abbildungsverzeichnis"/>
        <w:tabs>
          <w:tab w:val="right" w:leader="dot" w:pos="9060"/>
        </w:tabs>
        <w:rPr>
          <w:rFonts w:asciiTheme="minorHAnsi" w:eastAsiaTheme="minorEastAsia" w:hAnsiTheme="minorHAnsi" w:cstheme="minorBidi"/>
          <w:noProof/>
          <w:szCs w:val="22"/>
          <w:lang w:eastAsia="en-US"/>
        </w:rPr>
      </w:pPr>
      <w:hyperlink w:anchor="_Toc27753781" w:history="1">
        <w:r w:rsidR="007E2D34" w:rsidRPr="00D02AB0">
          <w:rPr>
            <w:rStyle w:val="Hyperlink"/>
            <w:noProof/>
          </w:rPr>
          <w:t xml:space="preserve">Table 6: Attributes of element </w:t>
        </w:r>
        <w:r w:rsidR="007E2D34" w:rsidRPr="00D02AB0">
          <w:rPr>
            <w:rStyle w:val="Hyperlink"/>
            <w:rFonts w:ascii="Courier New" w:hAnsi="Courier New" w:cs="Courier New"/>
            <w:i/>
            <w:noProof/>
          </w:rPr>
          <w:t>&lt;connection_group/&gt;</w:t>
        </w:r>
        <w:r w:rsidR="007E2D34">
          <w:rPr>
            <w:noProof/>
            <w:webHidden/>
          </w:rPr>
          <w:tab/>
        </w:r>
        <w:r w:rsidR="007E2D34">
          <w:rPr>
            <w:noProof/>
            <w:webHidden/>
          </w:rPr>
          <w:fldChar w:fldCharType="begin"/>
        </w:r>
        <w:r w:rsidR="007E2D34">
          <w:rPr>
            <w:noProof/>
            <w:webHidden/>
          </w:rPr>
          <w:instrText xml:space="preserve"> PAGEREF _Toc27753781 \h </w:instrText>
        </w:r>
        <w:r w:rsidR="007E2D34">
          <w:rPr>
            <w:noProof/>
            <w:webHidden/>
          </w:rPr>
        </w:r>
        <w:r w:rsidR="007E2D34">
          <w:rPr>
            <w:noProof/>
            <w:webHidden/>
          </w:rPr>
          <w:fldChar w:fldCharType="separate"/>
        </w:r>
        <w:r w:rsidR="00004854">
          <w:rPr>
            <w:noProof/>
            <w:webHidden/>
          </w:rPr>
          <w:t>35</w:t>
        </w:r>
        <w:r w:rsidR="007E2D34">
          <w:rPr>
            <w:noProof/>
            <w:webHidden/>
          </w:rPr>
          <w:fldChar w:fldCharType="end"/>
        </w:r>
      </w:hyperlink>
    </w:p>
    <w:p w14:paraId="73EA8B42" w14:textId="6822A17F" w:rsidR="007E2D34" w:rsidRDefault="005A0650">
      <w:pPr>
        <w:pStyle w:val="Abbildungsverzeichnis"/>
        <w:tabs>
          <w:tab w:val="right" w:leader="dot" w:pos="9060"/>
        </w:tabs>
        <w:rPr>
          <w:rFonts w:asciiTheme="minorHAnsi" w:eastAsiaTheme="minorEastAsia" w:hAnsiTheme="minorHAnsi" w:cstheme="minorBidi"/>
          <w:noProof/>
          <w:szCs w:val="22"/>
          <w:lang w:eastAsia="en-US"/>
        </w:rPr>
      </w:pPr>
      <w:hyperlink w:anchor="_Toc27753782" w:history="1">
        <w:r w:rsidR="007E2D34" w:rsidRPr="00D02AB0">
          <w:rPr>
            <w:rStyle w:val="Hyperlink"/>
            <w:noProof/>
          </w:rPr>
          <w:t xml:space="preserve">Table 7: Nested elements of element </w:t>
        </w:r>
        <w:r w:rsidR="007E2D34" w:rsidRPr="00D02AB0">
          <w:rPr>
            <w:rStyle w:val="Hyperlink"/>
            <w:rFonts w:ascii="Courier New" w:hAnsi="Courier New" w:cs="Courier New"/>
            <w:i/>
            <w:noProof/>
          </w:rPr>
          <w:t>&lt;connection_group/&gt;</w:t>
        </w:r>
        <w:r w:rsidR="007E2D34">
          <w:rPr>
            <w:noProof/>
            <w:webHidden/>
          </w:rPr>
          <w:tab/>
        </w:r>
        <w:r w:rsidR="007E2D34">
          <w:rPr>
            <w:noProof/>
            <w:webHidden/>
          </w:rPr>
          <w:fldChar w:fldCharType="begin"/>
        </w:r>
        <w:r w:rsidR="007E2D34">
          <w:rPr>
            <w:noProof/>
            <w:webHidden/>
          </w:rPr>
          <w:instrText xml:space="preserve"> PAGEREF _Toc27753782 \h </w:instrText>
        </w:r>
        <w:r w:rsidR="007E2D34">
          <w:rPr>
            <w:noProof/>
            <w:webHidden/>
          </w:rPr>
        </w:r>
        <w:r w:rsidR="007E2D34">
          <w:rPr>
            <w:noProof/>
            <w:webHidden/>
          </w:rPr>
          <w:fldChar w:fldCharType="separate"/>
        </w:r>
        <w:r w:rsidR="00004854">
          <w:rPr>
            <w:noProof/>
            <w:webHidden/>
          </w:rPr>
          <w:t>35</w:t>
        </w:r>
        <w:r w:rsidR="007E2D34">
          <w:rPr>
            <w:noProof/>
            <w:webHidden/>
          </w:rPr>
          <w:fldChar w:fldCharType="end"/>
        </w:r>
      </w:hyperlink>
    </w:p>
    <w:p w14:paraId="07ED5180" w14:textId="27AA06EC" w:rsidR="007E2D34" w:rsidRDefault="005A0650">
      <w:pPr>
        <w:pStyle w:val="Abbildungsverzeichnis"/>
        <w:tabs>
          <w:tab w:val="right" w:leader="dot" w:pos="9060"/>
        </w:tabs>
        <w:rPr>
          <w:rFonts w:asciiTheme="minorHAnsi" w:eastAsiaTheme="minorEastAsia" w:hAnsiTheme="minorHAnsi" w:cstheme="minorBidi"/>
          <w:noProof/>
          <w:szCs w:val="22"/>
          <w:lang w:eastAsia="en-US"/>
        </w:rPr>
      </w:pPr>
      <w:hyperlink w:anchor="_Toc27753783" w:history="1">
        <w:r w:rsidR="007E2D34" w:rsidRPr="00D02AB0">
          <w:rPr>
            <w:rStyle w:val="Hyperlink"/>
            <w:noProof/>
          </w:rPr>
          <w:t xml:space="preserve">Table 8: Nested elements of </w:t>
        </w:r>
        <w:r w:rsidR="007E2D34" w:rsidRPr="00D02AB0">
          <w:rPr>
            <w:rStyle w:val="Hyperlink"/>
            <w:rFonts w:ascii="Courier New" w:hAnsi="Courier New" w:cs="Courier New"/>
            <w:i/>
            <w:noProof/>
          </w:rPr>
          <w:t>&lt;connected_to&gt;</w:t>
        </w:r>
        <w:r w:rsidR="007E2D34">
          <w:rPr>
            <w:noProof/>
            <w:webHidden/>
          </w:rPr>
          <w:tab/>
        </w:r>
        <w:r w:rsidR="007E2D34">
          <w:rPr>
            <w:noProof/>
            <w:webHidden/>
          </w:rPr>
          <w:fldChar w:fldCharType="begin"/>
        </w:r>
        <w:r w:rsidR="007E2D34">
          <w:rPr>
            <w:noProof/>
            <w:webHidden/>
          </w:rPr>
          <w:instrText xml:space="preserve"> PAGEREF _Toc27753783 \h </w:instrText>
        </w:r>
        <w:r w:rsidR="007E2D34">
          <w:rPr>
            <w:noProof/>
            <w:webHidden/>
          </w:rPr>
        </w:r>
        <w:r w:rsidR="007E2D34">
          <w:rPr>
            <w:noProof/>
            <w:webHidden/>
          </w:rPr>
          <w:fldChar w:fldCharType="separate"/>
        </w:r>
        <w:r w:rsidR="00004854">
          <w:rPr>
            <w:noProof/>
            <w:webHidden/>
          </w:rPr>
          <w:t>35</w:t>
        </w:r>
        <w:r w:rsidR="007E2D34">
          <w:rPr>
            <w:noProof/>
            <w:webHidden/>
          </w:rPr>
          <w:fldChar w:fldCharType="end"/>
        </w:r>
      </w:hyperlink>
    </w:p>
    <w:p w14:paraId="365C4BFB" w14:textId="43AA4488" w:rsidR="007E2D34" w:rsidRDefault="005A0650">
      <w:pPr>
        <w:pStyle w:val="Abbildungsverzeichnis"/>
        <w:tabs>
          <w:tab w:val="right" w:leader="dot" w:pos="9060"/>
        </w:tabs>
        <w:rPr>
          <w:rFonts w:asciiTheme="minorHAnsi" w:eastAsiaTheme="minorEastAsia" w:hAnsiTheme="minorHAnsi" w:cstheme="minorBidi"/>
          <w:noProof/>
          <w:szCs w:val="22"/>
          <w:lang w:eastAsia="en-US"/>
        </w:rPr>
      </w:pPr>
      <w:hyperlink w:anchor="_Toc27753784" w:history="1">
        <w:r w:rsidR="007E2D34" w:rsidRPr="00D02AB0">
          <w:rPr>
            <w:rStyle w:val="Hyperlink"/>
            <w:noProof/>
          </w:rPr>
          <w:t xml:space="preserve">Table 9: Attributes of element </w:t>
        </w:r>
        <w:r w:rsidR="007E2D34" w:rsidRPr="00D02AB0">
          <w:rPr>
            <w:rStyle w:val="Hyperlink"/>
            <w:rFonts w:ascii="Courier New" w:hAnsi="Courier New" w:cs="Courier New"/>
            <w:i/>
            <w:noProof/>
          </w:rPr>
          <w:t>&lt;part/&gt;</w:t>
        </w:r>
        <w:r w:rsidR="007E2D34">
          <w:rPr>
            <w:noProof/>
            <w:webHidden/>
          </w:rPr>
          <w:tab/>
        </w:r>
        <w:r w:rsidR="007E2D34">
          <w:rPr>
            <w:noProof/>
            <w:webHidden/>
          </w:rPr>
          <w:fldChar w:fldCharType="begin"/>
        </w:r>
        <w:r w:rsidR="007E2D34">
          <w:rPr>
            <w:noProof/>
            <w:webHidden/>
          </w:rPr>
          <w:instrText xml:space="preserve"> PAGEREF _Toc27753784 \h </w:instrText>
        </w:r>
        <w:r w:rsidR="007E2D34">
          <w:rPr>
            <w:noProof/>
            <w:webHidden/>
          </w:rPr>
        </w:r>
        <w:r w:rsidR="007E2D34">
          <w:rPr>
            <w:noProof/>
            <w:webHidden/>
          </w:rPr>
          <w:fldChar w:fldCharType="separate"/>
        </w:r>
        <w:r w:rsidR="00004854">
          <w:rPr>
            <w:noProof/>
            <w:webHidden/>
          </w:rPr>
          <w:t>36</w:t>
        </w:r>
        <w:r w:rsidR="007E2D34">
          <w:rPr>
            <w:noProof/>
            <w:webHidden/>
          </w:rPr>
          <w:fldChar w:fldCharType="end"/>
        </w:r>
      </w:hyperlink>
    </w:p>
    <w:p w14:paraId="0DDBA3AB" w14:textId="732D73D1" w:rsidR="007E2D34" w:rsidRDefault="005A0650">
      <w:pPr>
        <w:pStyle w:val="Abbildungsverzeichnis"/>
        <w:tabs>
          <w:tab w:val="right" w:leader="dot" w:pos="9060"/>
        </w:tabs>
        <w:rPr>
          <w:rFonts w:asciiTheme="minorHAnsi" w:eastAsiaTheme="minorEastAsia" w:hAnsiTheme="minorHAnsi" w:cstheme="minorBidi"/>
          <w:noProof/>
          <w:szCs w:val="22"/>
          <w:lang w:eastAsia="en-US"/>
        </w:rPr>
      </w:pPr>
      <w:hyperlink w:anchor="_Toc27753785" w:history="1">
        <w:r w:rsidR="007E2D34" w:rsidRPr="00D02AB0">
          <w:rPr>
            <w:rStyle w:val="Hyperlink"/>
            <w:noProof/>
          </w:rPr>
          <w:t xml:space="preserve">Table 10: Attributes of element </w:t>
        </w:r>
        <w:r w:rsidR="007E2D34" w:rsidRPr="00D02AB0">
          <w:rPr>
            <w:rStyle w:val="Hyperlink"/>
            <w:rFonts w:ascii="Courier New" w:hAnsi="Courier New" w:cs="Courier New"/>
            <w:i/>
            <w:noProof/>
          </w:rPr>
          <w:t>&lt;assy/&gt;</w:t>
        </w:r>
        <w:r w:rsidR="007E2D34">
          <w:rPr>
            <w:noProof/>
            <w:webHidden/>
          </w:rPr>
          <w:tab/>
        </w:r>
        <w:r w:rsidR="007E2D34">
          <w:rPr>
            <w:noProof/>
            <w:webHidden/>
          </w:rPr>
          <w:fldChar w:fldCharType="begin"/>
        </w:r>
        <w:r w:rsidR="007E2D34">
          <w:rPr>
            <w:noProof/>
            <w:webHidden/>
          </w:rPr>
          <w:instrText xml:space="preserve"> PAGEREF _Toc27753785 \h </w:instrText>
        </w:r>
        <w:r w:rsidR="007E2D34">
          <w:rPr>
            <w:noProof/>
            <w:webHidden/>
          </w:rPr>
        </w:r>
        <w:r w:rsidR="007E2D34">
          <w:rPr>
            <w:noProof/>
            <w:webHidden/>
          </w:rPr>
          <w:fldChar w:fldCharType="separate"/>
        </w:r>
        <w:r w:rsidR="00004854">
          <w:rPr>
            <w:noProof/>
            <w:webHidden/>
          </w:rPr>
          <w:t>36</w:t>
        </w:r>
        <w:r w:rsidR="007E2D34">
          <w:rPr>
            <w:noProof/>
            <w:webHidden/>
          </w:rPr>
          <w:fldChar w:fldCharType="end"/>
        </w:r>
      </w:hyperlink>
    </w:p>
    <w:p w14:paraId="3E229589" w14:textId="58A5D075" w:rsidR="007E2D34" w:rsidRDefault="005A0650">
      <w:pPr>
        <w:pStyle w:val="Abbildungsverzeichnis"/>
        <w:tabs>
          <w:tab w:val="right" w:leader="dot" w:pos="9060"/>
        </w:tabs>
        <w:rPr>
          <w:rFonts w:asciiTheme="minorHAnsi" w:eastAsiaTheme="minorEastAsia" w:hAnsiTheme="minorHAnsi" w:cstheme="minorBidi"/>
          <w:noProof/>
          <w:szCs w:val="22"/>
          <w:lang w:eastAsia="en-US"/>
        </w:rPr>
      </w:pPr>
      <w:hyperlink w:anchor="_Toc27753786" w:history="1">
        <w:r w:rsidR="007E2D34" w:rsidRPr="00D02AB0">
          <w:rPr>
            <w:rStyle w:val="Hyperlink"/>
            <w:noProof/>
          </w:rPr>
          <w:t xml:space="preserve">Table 11: Nested elements of </w:t>
        </w:r>
        <w:r w:rsidR="007E2D34" w:rsidRPr="00D02AB0">
          <w:rPr>
            <w:rStyle w:val="Hyperlink"/>
            <w:rFonts w:ascii="Courier New" w:hAnsi="Courier New" w:cs="Courier New"/>
            <w:i/>
            <w:noProof/>
          </w:rPr>
          <w:t>&lt;stacking&gt;</w:t>
        </w:r>
        <w:r w:rsidR="007E2D34">
          <w:rPr>
            <w:noProof/>
            <w:webHidden/>
          </w:rPr>
          <w:tab/>
        </w:r>
        <w:r w:rsidR="007E2D34">
          <w:rPr>
            <w:noProof/>
            <w:webHidden/>
          </w:rPr>
          <w:fldChar w:fldCharType="begin"/>
        </w:r>
        <w:r w:rsidR="007E2D34">
          <w:rPr>
            <w:noProof/>
            <w:webHidden/>
          </w:rPr>
          <w:instrText xml:space="preserve"> PAGEREF _Toc27753786 \h </w:instrText>
        </w:r>
        <w:r w:rsidR="007E2D34">
          <w:rPr>
            <w:noProof/>
            <w:webHidden/>
          </w:rPr>
        </w:r>
        <w:r w:rsidR="007E2D34">
          <w:rPr>
            <w:noProof/>
            <w:webHidden/>
          </w:rPr>
          <w:fldChar w:fldCharType="separate"/>
        </w:r>
        <w:r w:rsidR="00004854">
          <w:rPr>
            <w:noProof/>
            <w:webHidden/>
          </w:rPr>
          <w:t>38</w:t>
        </w:r>
        <w:r w:rsidR="007E2D34">
          <w:rPr>
            <w:noProof/>
            <w:webHidden/>
          </w:rPr>
          <w:fldChar w:fldCharType="end"/>
        </w:r>
      </w:hyperlink>
    </w:p>
    <w:p w14:paraId="4FCF8E5F" w14:textId="2E21F81D" w:rsidR="007E2D34" w:rsidRDefault="005A0650">
      <w:pPr>
        <w:pStyle w:val="Abbildungsverzeichnis"/>
        <w:tabs>
          <w:tab w:val="right" w:leader="dot" w:pos="9060"/>
        </w:tabs>
        <w:rPr>
          <w:rFonts w:asciiTheme="minorHAnsi" w:eastAsiaTheme="minorEastAsia" w:hAnsiTheme="minorHAnsi" w:cstheme="minorBidi"/>
          <w:noProof/>
          <w:szCs w:val="22"/>
          <w:lang w:eastAsia="en-US"/>
        </w:rPr>
      </w:pPr>
      <w:hyperlink w:anchor="_Toc27753787" w:history="1">
        <w:r w:rsidR="007E2D34" w:rsidRPr="00D02AB0">
          <w:rPr>
            <w:rStyle w:val="Hyperlink"/>
            <w:noProof/>
          </w:rPr>
          <w:t>Table 12: Attributes of &lt;stacking&gt;</w:t>
        </w:r>
        <w:r w:rsidR="007E2D34">
          <w:rPr>
            <w:noProof/>
            <w:webHidden/>
          </w:rPr>
          <w:tab/>
        </w:r>
        <w:r w:rsidR="007E2D34">
          <w:rPr>
            <w:noProof/>
            <w:webHidden/>
          </w:rPr>
          <w:fldChar w:fldCharType="begin"/>
        </w:r>
        <w:r w:rsidR="007E2D34">
          <w:rPr>
            <w:noProof/>
            <w:webHidden/>
          </w:rPr>
          <w:instrText xml:space="preserve"> PAGEREF _Toc27753787 \h </w:instrText>
        </w:r>
        <w:r w:rsidR="007E2D34">
          <w:rPr>
            <w:noProof/>
            <w:webHidden/>
          </w:rPr>
        </w:r>
        <w:r w:rsidR="007E2D34">
          <w:rPr>
            <w:noProof/>
            <w:webHidden/>
          </w:rPr>
          <w:fldChar w:fldCharType="separate"/>
        </w:r>
        <w:r w:rsidR="00004854">
          <w:rPr>
            <w:noProof/>
            <w:webHidden/>
          </w:rPr>
          <w:t>38</w:t>
        </w:r>
        <w:r w:rsidR="007E2D34">
          <w:rPr>
            <w:noProof/>
            <w:webHidden/>
          </w:rPr>
          <w:fldChar w:fldCharType="end"/>
        </w:r>
      </w:hyperlink>
    </w:p>
    <w:p w14:paraId="6895B80A" w14:textId="5136E5CE" w:rsidR="007E2D34" w:rsidRDefault="005A0650">
      <w:pPr>
        <w:pStyle w:val="Abbildungsverzeichnis"/>
        <w:tabs>
          <w:tab w:val="right" w:leader="dot" w:pos="9060"/>
        </w:tabs>
        <w:rPr>
          <w:rFonts w:asciiTheme="minorHAnsi" w:eastAsiaTheme="minorEastAsia" w:hAnsiTheme="minorHAnsi" w:cstheme="minorBidi"/>
          <w:noProof/>
          <w:szCs w:val="22"/>
          <w:lang w:eastAsia="en-US"/>
        </w:rPr>
      </w:pPr>
      <w:hyperlink w:anchor="_Toc27753788" w:history="1">
        <w:r w:rsidR="007E2D34" w:rsidRPr="00D02AB0">
          <w:rPr>
            <w:rStyle w:val="Hyperlink"/>
            <w:noProof/>
          </w:rPr>
          <w:t>Table 13: Attributes of &lt;level&gt;</w:t>
        </w:r>
        <w:r w:rsidR="007E2D34">
          <w:rPr>
            <w:noProof/>
            <w:webHidden/>
          </w:rPr>
          <w:tab/>
        </w:r>
        <w:r w:rsidR="007E2D34">
          <w:rPr>
            <w:noProof/>
            <w:webHidden/>
          </w:rPr>
          <w:fldChar w:fldCharType="begin"/>
        </w:r>
        <w:r w:rsidR="007E2D34">
          <w:rPr>
            <w:noProof/>
            <w:webHidden/>
          </w:rPr>
          <w:instrText xml:space="preserve"> PAGEREF _Toc27753788 \h </w:instrText>
        </w:r>
        <w:r w:rsidR="007E2D34">
          <w:rPr>
            <w:noProof/>
            <w:webHidden/>
          </w:rPr>
        </w:r>
        <w:r w:rsidR="007E2D34">
          <w:rPr>
            <w:noProof/>
            <w:webHidden/>
          </w:rPr>
          <w:fldChar w:fldCharType="separate"/>
        </w:r>
        <w:r w:rsidR="00004854">
          <w:rPr>
            <w:noProof/>
            <w:webHidden/>
          </w:rPr>
          <w:t>38</w:t>
        </w:r>
        <w:r w:rsidR="007E2D34">
          <w:rPr>
            <w:noProof/>
            <w:webHidden/>
          </w:rPr>
          <w:fldChar w:fldCharType="end"/>
        </w:r>
      </w:hyperlink>
    </w:p>
    <w:p w14:paraId="52C23631" w14:textId="2154B78D" w:rsidR="007E2D34" w:rsidRDefault="005A0650">
      <w:pPr>
        <w:pStyle w:val="Abbildungsverzeichnis"/>
        <w:tabs>
          <w:tab w:val="right" w:leader="dot" w:pos="9060"/>
        </w:tabs>
        <w:rPr>
          <w:rFonts w:asciiTheme="minorHAnsi" w:eastAsiaTheme="minorEastAsia" w:hAnsiTheme="minorHAnsi" w:cstheme="minorBidi"/>
          <w:noProof/>
          <w:szCs w:val="22"/>
          <w:lang w:eastAsia="en-US"/>
        </w:rPr>
      </w:pPr>
      <w:hyperlink w:anchor="_Toc27753789" w:history="1">
        <w:r w:rsidR="007E2D34" w:rsidRPr="00D02AB0">
          <w:rPr>
            <w:rStyle w:val="Hyperlink"/>
            <w:noProof/>
          </w:rPr>
          <w:t xml:space="preserve">Table 14: Nested elements of element </w:t>
        </w:r>
        <w:r w:rsidR="007E2D34" w:rsidRPr="00D02AB0">
          <w:rPr>
            <w:rStyle w:val="Hyperlink"/>
            <w:rFonts w:ascii="Courier New" w:hAnsi="Courier New" w:cs="Courier New"/>
            <w:i/>
            <w:noProof/>
          </w:rPr>
          <w:t>&lt;contact_list/&gt;</w:t>
        </w:r>
        <w:r w:rsidR="007E2D34">
          <w:rPr>
            <w:noProof/>
            <w:webHidden/>
          </w:rPr>
          <w:tab/>
        </w:r>
        <w:r w:rsidR="007E2D34">
          <w:rPr>
            <w:noProof/>
            <w:webHidden/>
          </w:rPr>
          <w:fldChar w:fldCharType="begin"/>
        </w:r>
        <w:r w:rsidR="007E2D34">
          <w:rPr>
            <w:noProof/>
            <w:webHidden/>
          </w:rPr>
          <w:instrText xml:space="preserve"> PAGEREF _Toc27753789 \h </w:instrText>
        </w:r>
        <w:r w:rsidR="007E2D34">
          <w:rPr>
            <w:noProof/>
            <w:webHidden/>
          </w:rPr>
        </w:r>
        <w:r w:rsidR="007E2D34">
          <w:rPr>
            <w:noProof/>
            <w:webHidden/>
          </w:rPr>
          <w:fldChar w:fldCharType="separate"/>
        </w:r>
        <w:r w:rsidR="00004854">
          <w:rPr>
            <w:noProof/>
            <w:webHidden/>
          </w:rPr>
          <w:t>40</w:t>
        </w:r>
        <w:r w:rsidR="007E2D34">
          <w:rPr>
            <w:noProof/>
            <w:webHidden/>
          </w:rPr>
          <w:fldChar w:fldCharType="end"/>
        </w:r>
      </w:hyperlink>
    </w:p>
    <w:p w14:paraId="7FA5D87A" w14:textId="3E3478EC" w:rsidR="007E2D34" w:rsidRDefault="005A0650">
      <w:pPr>
        <w:pStyle w:val="Abbildungsverzeichnis"/>
        <w:tabs>
          <w:tab w:val="right" w:leader="dot" w:pos="9060"/>
        </w:tabs>
        <w:rPr>
          <w:rFonts w:asciiTheme="minorHAnsi" w:eastAsiaTheme="minorEastAsia" w:hAnsiTheme="minorHAnsi" w:cstheme="minorBidi"/>
          <w:noProof/>
          <w:szCs w:val="22"/>
          <w:lang w:eastAsia="en-US"/>
        </w:rPr>
      </w:pPr>
      <w:hyperlink w:anchor="_Toc27753790" w:history="1">
        <w:r w:rsidR="007E2D34" w:rsidRPr="00D02AB0">
          <w:rPr>
            <w:rStyle w:val="Hyperlink"/>
            <w:noProof/>
          </w:rPr>
          <w:t xml:space="preserve">Table 15: Nested elements of element </w:t>
        </w:r>
        <w:r w:rsidR="007E2D34" w:rsidRPr="00D02AB0">
          <w:rPr>
            <w:rStyle w:val="Hyperlink"/>
            <w:rFonts w:ascii="Courier New" w:hAnsi="Courier New" w:cs="Courier New"/>
            <w:i/>
            <w:noProof/>
          </w:rPr>
          <w:t>&lt;contact/&gt;</w:t>
        </w:r>
        <w:r w:rsidR="007E2D34">
          <w:rPr>
            <w:noProof/>
            <w:webHidden/>
          </w:rPr>
          <w:tab/>
        </w:r>
        <w:r w:rsidR="007E2D34">
          <w:rPr>
            <w:noProof/>
            <w:webHidden/>
          </w:rPr>
          <w:fldChar w:fldCharType="begin"/>
        </w:r>
        <w:r w:rsidR="007E2D34">
          <w:rPr>
            <w:noProof/>
            <w:webHidden/>
          </w:rPr>
          <w:instrText xml:space="preserve"> PAGEREF _Toc27753790 \h </w:instrText>
        </w:r>
        <w:r w:rsidR="007E2D34">
          <w:rPr>
            <w:noProof/>
            <w:webHidden/>
          </w:rPr>
        </w:r>
        <w:r w:rsidR="007E2D34">
          <w:rPr>
            <w:noProof/>
            <w:webHidden/>
          </w:rPr>
          <w:fldChar w:fldCharType="separate"/>
        </w:r>
        <w:r w:rsidR="00004854">
          <w:rPr>
            <w:noProof/>
            <w:webHidden/>
          </w:rPr>
          <w:t>40</w:t>
        </w:r>
        <w:r w:rsidR="007E2D34">
          <w:rPr>
            <w:noProof/>
            <w:webHidden/>
          </w:rPr>
          <w:fldChar w:fldCharType="end"/>
        </w:r>
      </w:hyperlink>
    </w:p>
    <w:p w14:paraId="186EC8FE" w14:textId="3C48325B" w:rsidR="007E2D34" w:rsidRDefault="005A0650">
      <w:pPr>
        <w:pStyle w:val="Abbildungsverzeichnis"/>
        <w:tabs>
          <w:tab w:val="right" w:leader="dot" w:pos="9060"/>
        </w:tabs>
        <w:rPr>
          <w:rFonts w:asciiTheme="minorHAnsi" w:eastAsiaTheme="minorEastAsia" w:hAnsiTheme="minorHAnsi" w:cstheme="minorBidi"/>
          <w:noProof/>
          <w:szCs w:val="22"/>
          <w:lang w:eastAsia="en-US"/>
        </w:rPr>
      </w:pPr>
      <w:hyperlink w:anchor="_Toc27753791" w:history="1">
        <w:r w:rsidR="007E2D34" w:rsidRPr="00D02AB0">
          <w:rPr>
            <w:rStyle w:val="Hyperlink"/>
            <w:noProof/>
          </w:rPr>
          <w:t xml:space="preserve">Table 16: Attributes of element </w:t>
        </w:r>
        <w:r w:rsidR="007E2D34" w:rsidRPr="00D02AB0">
          <w:rPr>
            <w:rStyle w:val="Hyperlink"/>
            <w:rFonts w:ascii="Courier New" w:hAnsi="Courier New" w:cs="Courier New"/>
            <w:i/>
            <w:noProof/>
          </w:rPr>
          <w:t>&lt;partner/&gt;</w:t>
        </w:r>
        <w:r w:rsidR="007E2D34">
          <w:rPr>
            <w:noProof/>
            <w:webHidden/>
          </w:rPr>
          <w:tab/>
        </w:r>
        <w:r w:rsidR="007E2D34">
          <w:rPr>
            <w:noProof/>
            <w:webHidden/>
          </w:rPr>
          <w:fldChar w:fldCharType="begin"/>
        </w:r>
        <w:r w:rsidR="007E2D34">
          <w:rPr>
            <w:noProof/>
            <w:webHidden/>
          </w:rPr>
          <w:instrText xml:space="preserve"> PAGEREF _Toc27753791 \h </w:instrText>
        </w:r>
        <w:r w:rsidR="007E2D34">
          <w:rPr>
            <w:noProof/>
            <w:webHidden/>
          </w:rPr>
        </w:r>
        <w:r w:rsidR="007E2D34">
          <w:rPr>
            <w:noProof/>
            <w:webHidden/>
          </w:rPr>
          <w:fldChar w:fldCharType="separate"/>
        </w:r>
        <w:r w:rsidR="00004854">
          <w:rPr>
            <w:noProof/>
            <w:webHidden/>
          </w:rPr>
          <w:t>41</w:t>
        </w:r>
        <w:r w:rsidR="007E2D34">
          <w:rPr>
            <w:noProof/>
            <w:webHidden/>
          </w:rPr>
          <w:fldChar w:fldCharType="end"/>
        </w:r>
      </w:hyperlink>
    </w:p>
    <w:p w14:paraId="6D2177BC" w14:textId="50992531" w:rsidR="007E2D34" w:rsidRDefault="005A0650">
      <w:pPr>
        <w:pStyle w:val="Abbildungsverzeichnis"/>
        <w:tabs>
          <w:tab w:val="right" w:leader="dot" w:pos="9060"/>
        </w:tabs>
        <w:rPr>
          <w:rFonts w:asciiTheme="minorHAnsi" w:eastAsiaTheme="minorEastAsia" w:hAnsiTheme="minorHAnsi" w:cstheme="minorBidi"/>
          <w:noProof/>
          <w:szCs w:val="22"/>
          <w:lang w:eastAsia="en-US"/>
        </w:rPr>
      </w:pPr>
      <w:hyperlink w:anchor="_Toc27753792" w:history="1">
        <w:r w:rsidR="007E2D34" w:rsidRPr="00D02AB0">
          <w:rPr>
            <w:rStyle w:val="Hyperlink"/>
            <w:noProof/>
          </w:rPr>
          <w:t xml:space="preserve">Table 17: Attributes of element </w:t>
        </w:r>
        <w:r w:rsidR="007E2D34" w:rsidRPr="00D02AB0">
          <w:rPr>
            <w:rStyle w:val="Hyperlink"/>
            <w:rFonts w:ascii="Courier New" w:hAnsi="Courier New" w:cs="Courier New"/>
            <w:i/>
            <w:noProof/>
          </w:rPr>
          <w:t>&lt;coefficients/&gt;</w:t>
        </w:r>
        <w:r w:rsidR="007E2D34">
          <w:rPr>
            <w:noProof/>
            <w:webHidden/>
          </w:rPr>
          <w:tab/>
        </w:r>
        <w:r w:rsidR="007E2D34">
          <w:rPr>
            <w:noProof/>
            <w:webHidden/>
          </w:rPr>
          <w:fldChar w:fldCharType="begin"/>
        </w:r>
        <w:r w:rsidR="007E2D34">
          <w:rPr>
            <w:noProof/>
            <w:webHidden/>
          </w:rPr>
          <w:instrText xml:space="preserve"> PAGEREF _Toc27753792 \h </w:instrText>
        </w:r>
        <w:r w:rsidR="007E2D34">
          <w:rPr>
            <w:noProof/>
            <w:webHidden/>
          </w:rPr>
        </w:r>
        <w:r w:rsidR="007E2D34">
          <w:rPr>
            <w:noProof/>
            <w:webHidden/>
          </w:rPr>
          <w:fldChar w:fldCharType="separate"/>
        </w:r>
        <w:r w:rsidR="00004854">
          <w:rPr>
            <w:noProof/>
            <w:webHidden/>
          </w:rPr>
          <w:t>41</w:t>
        </w:r>
        <w:r w:rsidR="007E2D34">
          <w:rPr>
            <w:noProof/>
            <w:webHidden/>
          </w:rPr>
          <w:fldChar w:fldCharType="end"/>
        </w:r>
      </w:hyperlink>
    </w:p>
    <w:p w14:paraId="37FB61BB" w14:textId="67B45831" w:rsidR="007E2D34" w:rsidRDefault="005A0650">
      <w:pPr>
        <w:pStyle w:val="Abbildungsverzeichnis"/>
        <w:tabs>
          <w:tab w:val="right" w:leader="dot" w:pos="9060"/>
        </w:tabs>
        <w:rPr>
          <w:rFonts w:asciiTheme="minorHAnsi" w:eastAsiaTheme="minorEastAsia" w:hAnsiTheme="minorHAnsi" w:cstheme="minorBidi"/>
          <w:noProof/>
          <w:szCs w:val="22"/>
          <w:lang w:eastAsia="en-US"/>
        </w:rPr>
      </w:pPr>
      <w:hyperlink w:anchor="_Toc27753793" w:history="1">
        <w:r w:rsidR="007E2D34" w:rsidRPr="00D02AB0">
          <w:rPr>
            <w:rStyle w:val="Hyperlink"/>
            <w:noProof/>
          </w:rPr>
          <w:t xml:space="preserve">Table 18: Nested elements of element </w:t>
        </w:r>
        <w:r w:rsidR="007E2D34" w:rsidRPr="00D02AB0">
          <w:rPr>
            <w:rStyle w:val="Hyperlink"/>
            <w:rFonts w:ascii="Courier New" w:hAnsi="Courier New" w:cs="Courier New"/>
            <w:i/>
            <w:noProof/>
          </w:rPr>
          <w:t>&lt;connection_list&gt;</w:t>
        </w:r>
        <w:r w:rsidR="007E2D34">
          <w:rPr>
            <w:noProof/>
            <w:webHidden/>
          </w:rPr>
          <w:tab/>
        </w:r>
        <w:r w:rsidR="007E2D34">
          <w:rPr>
            <w:noProof/>
            <w:webHidden/>
          </w:rPr>
          <w:fldChar w:fldCharType="begin"/>
        </w:r>
        <w:r w:rsidR="007E2D34">
          <w:rPr>
            <w:noProof/>
            <w:webHidden/>
          </w:rPr>
          <w:instrText xml:space="preserve"> PAGEREF _Toc27753793 \h </w:instrText>
        </w:r>
        <w:r w:rsidR="007E2D34">
          <w:rPr>
            <w:noProof/>
            <w:webHidden/>
          </w:rPr>
        </w:r>
        <w:r w:rsidR="007E2D34">
          <w:rPr>
            <w:noProof/>
            <w:webHidden/>
          </w:rPr>
          <w:fldChar w:fldCharType="separate"/>
        </w:r>
        <w:r w:rsidR="00004854">
          <w:rPr>
            <w:noProof/>
            <w:webHidden/>
          </w:rPr>
          <w:t>42</w:t>
        </w:r>
        <w:r w:rsidR="007E2D34">
          <w:rPr>
            <w:noProof/>
            <w:webHidden/>
          </w:rPr>
          <w:fldChar w:fldCharType="end"/>
        </w:r>
      </w:hyperlink>
    </w:p>
    <w:p w14:paraId="41E11548" w14:textId="2D77260A" w:rsidR="007E2D34" w:rsidRDefault="005A0650">
      <w:pPr>
        <w:pStyle w:val="Abbildungsverzeichnis"/>
        <w:tabs>
          <w:tab w:val="right" w:leader="dot" w:pos="9060"/>
        </w:tabs>
        <w:rPr>
          <w:rFonts w:asciiTheme="minorHAnsi" w:eastAsiaTheme="minorEastAsia" w:hAnsiTheme="minorHAnsi" w:cstheme="minorBidi"/>
          <w:noProof/>
          <w:szCs w:val="22"/>
          <w:lang w:eastAsia="en-US"/>
        </w:rPr>
      </w:pPr>
      <w:hyperlink w:anchor="_Toc27753794" w:history="1">
        <w:r w:rsidR="007E2D34" w:rsidRPr="00D02AB0">
          <w:rPr>
            <w:rStyle w:val="Hyperlink"/>
            <w:noProof/>
          </w:rPr>
          <w:t xml:space="preserve">Table 19: Nested elements of element </w:t>
        </w:r>
        <w:r w:rsidR="007E2D34" w:rsidRPr="00D02AB0">
          <w:rPr>
            <w:rStyle w:val="Hyperlink"/>
            <w:rFonts w:ascii="Courier New" w:hAnsi="Courier New" w:cs="Courier New"/>
            <w:i/>
            <w:noProof/>
          </w:rPr>
          <w:t>&lt;custom_attributes_list/&gt;</w:t>
        </w:r>
        <w:r w:rsidR="007E2D34">
          <w:rPr>
            <w:noProof/>
            <w:webHidden/>
          </w:rPr>
          <w:tab/>
        </w:r>
        <w:r w:rsidR="007E2D34">
          <w:rPr>
            <w:noProof/>
            <w:webHidden/>
          </w:rPr>
          <w:fldChar w:fldCharType="begin"/>
        </w:r>
        <w:r w:rsidR="007E2D34">
          <w:rPr>
            <w:noProof/>
            <w:webHidden/>
          </w:rPr>
          <w:instrText xml:space="preserve"> PAGEREF _Toc27753794 \h </w:instrText>
        </w:r>
        <w:r w:rsidR="007E2D34">
          <w:rPr>
            <w:noProof/>
            <w:webHidden/>
          </w:rPr>
        </w:r>
        <w:r w:rsidR="007E2D34">
          <w:rPr>
            <w:noProof/>
            <w:webHidden/>
          </w:rPr>
          <w:fldChar w:fldCharType="separate"/>
        </w:r>
        <w:r w:rsidR="00004854">
          <w:rPr>
            <w:noProof/>
            <w:webHidden/>
          </w:rPr>
          <w:t>46</w:t>
        </w:r>
        <w:r w:rsidR="007E2D34">
          <w:rPr>
            <w:noProof/>
            <w:webHidden/>
          </w:rPr>
          <w:fldChar w:fldCharType="end"/>
        </w:r>
      </w:hyperlink>
    </w:p>
    <w:p w14:paraId="72FA3688" w14:textId="13A1E495" w:rsidR="007E2D34" w:rsidRDefault="005A0650">
      <w:pPr>
        <w:pStyle w:val="Abbildungsverzeichnis"/>
        <w:tabs>
          <w:tab w:val="right" w:leader="dot" w:pos="9060"/>
        </w:tabs>
        <w:rPr>
          <w:rFonts w:asciiTheme="minorHAnsi" w:eastAsiaTheme="minorEastAsia" w:hAnsiTheme="minorHAnsi" w:cstheme="minorBidi"/>
          <w:noProof/>
          <w:szCs w:val="22"/>
          <w:lang w:eastAsia="en-US"/>
        </w:rPr>
      </w:pPr>
      <w:hyperlink w:anchor="_Toc27753795" w:history="1">
        <w:r w:rsidR="007E2D34" w:rsidRPr="00D02AB0">
          <w:rPr>
            <w:rStyle w:val="Hyperlink"/>
            <w:noProof/>
          </w:rPr>
          <w:t xml:space="preserve">Table 20: Attributes of </w:t>
        </w:r>
        <w:r w:rsidR="007E2D34" w:rsidRPr="00D02AB0">
          <w:rPr>
            <w:rStyle w:val="Hyperlink"/>
            <w:rFonts w:ascii="Courier New" w:hAnsi="Courier New" w:cs="Courier New"/>
            <w:i/>
            <w:noProof/>
          </w:rPr>
          <w:t>&lt;custom_attributes/&gt;</w:t>
        </w:r>
        <w:r w:rsidR="007E2D34" w:rsidRPr="00D02AB0">
          <w:rPr>
            <w:rStyle w:val="Hyperlink"/>
            <w:noProof/>
          </w:rPr>
          <w:t xml:space="preserve"> element</w:t>
        </w:r>
        <w:r w:rsidR="007E2D34">
          <w:rPr>
            <w:noProof/>
            <w:webHidden/>
          </w:rPr>
          <w:tab/>
        </w:r>
        <w:r w:rsidR="007E2D34">
          <w:rPr>
            <w:noProof/>
            <w:webHidden/>
          </w:rPr>
          <w:fldChar w:fldCharType="begin"/>
        </w:r>
        <w:r w:rsidR="007E2D34">
          <w:rPr>
            <w:noProof/>
            <w:webHidden/>
          </w:rPr>
          <w:instrText xml:space="preserve"> PAGEREF _Toc27753795 \h </w:instrText>
        </w:r>
        <w:r w:rsidR="007E2D34">
          <w:rPr>
            <w:noProof/>
            <w:webHidden/>
          </w:rPr>
        </w:r>
        <w:r w:rsidR="007E2D34">
          <w:rPr>
            <w:noProof/>
            <w:webHidden/>
          </w:rPr>
          <w:fldChar w:fldCharType="separate"/>
        </w:r>
        <w:r w:rsidR="00004854">
          <w:rPr>
            <w:noProof/>
            <w:webHidden/>
          </w:rPr>
          <w:t>46</w:t>
        </w:r>
        <w:r w:rsidR="007E2D34">
          <w:rPr>
            <w:noProof/>
            <w:webHidden/>
          </w:rPr>
          <w:fldChar w:fldCharType="end"/>
        </w:r>
      </w:hyperlink>
    </w:p>
    <w:p w14:paraId="040AF546" w14:textId="34F01FA3" w:rsidR="007E2D34" w:rsidRDefault="005A0650">
      <w:pPr>
        <w:pStyle w:val="Abbildungsverzeichnis"/>
        <w:tabs>
          <w:tab w:val="right" w:leader="dot" w:pos="9060"/>
        </w:tabs>
        <w:rPr>
          <w:rFonts w:asciiTheme="minorHAnsi" w:eastAsiaTheme="minorEastAsia" w:hAnsiTheme="minorHAnsi" w:cstheme="minorBidi"/>
          <w:noProof/>
          <w:szCs w:val="22"/>
          <w:lang w:eastAsia="en-US"/>
        </w:rPr>
      </w:pPr>
      <w:hyperlink w:anchor="_Toc27753796" w:history="1">
        <w:r w:rsidR="007E2D34" w:rsidRPr="00D02AB0">
          <w:rPr>
            <w:rStyle w:val="Hyperlink"/>
            <w:noProof/>
          </w:rPr>
          <w:t xml:space="preserve">Table 21: Nested elements of element </w:t>
        </w:r>
        <w:r w:rsidR="007E2D34" w:rsidRPr="00D02AB0">
          <w:rPr>
            <w:rStyle w:val="Hyperlink"/>
            <w:rFonts w:ascii="Courier New" w:hAnsi="Courier New" w:cs="Courier New"/>
            <w:i/>
            <w:noProof/>
          </w:rPr>
          <w:t>&lt;custom_attributes/&gt;</w:t>
        </w:r>
        <w:r w:rsidR="007E2D34">
          <w:rPr>
            <w:noProof/>
            <w:webHidden/>
          </w:rPr>
          <w:tab/>
        </w:r>
        <w:r w:rsidR="007E2D34">
          <w:rPr>
            <w:noProof/>
            <w:webHidden/>
          </w:rPr>
          <w:fldChar w:fldCharType="begin"/>
        </w:r>
        <w:r w:rsidR="007E2D34">
          <w:rPr>
            <w:noProof/>
            <w:webHidden/>
          </w:rPr>
          <w:instrText xml:space="preserve"> PAGEREF _Toc27753796 \h </w:instrText>
        </w:r>
        <w:r w:rsidR="007E2D34">
          <w:rPr>
            <w:noProof/>
            <w:webHidden/>
          </w:rPr>
        </w:r>
        <w:r w:rsidR="007E2D34">
          <w:rPr>
            <w:noProof/>
            <w:webHidden/>
          </w:rPr>
          <w:fldChar w:fldCharType="separate"/>
        </w:r>
        <w:r w:rsidR="00004854">
          <w:rPr>
            <w:noProof/>
            <w:webHidden/>
          </w:rPr>
          <w:t>47</w:t>
        </w:r>
        <w:r w:rsidR="007E2D34">
          <w:rPr>
            <w:noProof/>
            <w:webHidden/>
          </w:rPr>
          <w:fldChar w:fldCharType="end"/>
        </w:r>
      </w:hyperlink>
    </w:p>
    <w:p w14:paraId="33702744" w14:textId="77BA5653" w:rsidR="007E2D34" w:rsidRDefault="005A0650">
      <w:pPr>
        <w:pStyle w:val="Abbildungsverzeichnis"/>
        <w:tabs>
          <w:tab w:val="right" w:leader="dot" w:pos="9060"/>
        </w:tabs>
        <w:rPr>
          <w:rFonts w:asciiTheme="minorHAnsi" w:eastAsiaTheme="minorEastAsia" w:hAnsiTheme="minorHAnsi" w:cstheme="minorBidi"/>
          <w:noProof/>
          <w:szCs w:val="22"/>
          <w:lang w:eastAsia="en-US"/>
        </w:rPr>
      </w:pPr>
      <w:hyperlink w:anchor="_Toc27753797" w:history="1">
        <w:r w:rsidR="007E2D34" w:rsidRPr="00D02AB0">
          <w:rPr>
            <w:rStyle w:val="Hyperlink"/>
            <w:noProof/>
          </w:rPr>
          <w:t xml:space="preserve">Table 22: Attributes of </w:t>
        </w:r>
        <w:r w:rsidR="007E2D34" w:rsidRPr="00D02AB0">
          <w:rPr>
            <w:rStyle w:val="Hyperlink"/>
            <w:rFonts w:ascii="Courier New" w:hAnsi="Courier New" w:cs="Courier New"/>
            <w:i/>
            <w:noProof/>
          </w:rPr>
          <w:t>&lt;string/&gt;</w:t>
        </w:r>
        <w:r w:rsidR="007E2D34" w:rsidRPr="00D02AB0">
          <w:rPr>
            <w:rStyle w:val="Hyperlink"/>
            <w:noProof/>
          </w:rPr>
          <w:t xml:space="preserve"> element</w:t>
        </w:r>
        <w:r w:rsidR="007E2D34">
          <w:rPr>
            <w:noProof/>
            <w:webHidden/>
          </w:rPr>
          <w:tab/>
        </w:r>
        <w:r w:rsidR="007E2D34">
          <w:rPr>
            <w:noProof/>
            <w:webHidden/>
          </w:rPr>
          <w:fldChar w:fldCharType="begin"/>
        </w:r>
        <w:r w:rsidR="007E2D34">
          <w:rPr>
            <w:noProof/>
            <w:webHidden/>
          </w:rPr>
          <w:instrText xml:space="preserve"> PAGEREF _Toc27753797 \h </w:instrText>
        </w:r>
        <w:r w:rsidR="007E2D34">
          <w:rPr>
            <w:noProof/>
            <w:webHidden/>
          </w:rPr>
        </w:r>
        <w:r w:rsidR="007E2D34">
          <w:rPr>
            <w:noProof/>
            <w:webHidden/>
          </w:rPr>
          <w:fldChar w:fldCharType="separate"/>
        </w:r>
        <w:r w:rsidR="00004854">
          <w:rPr>
            <w:noProof/>
            <w:webHidden/>
          </w:rPr>
          <w:t>47</w:t>
        </w:r>
        <w:r w:rsidR="007E2D34">
          <w:rPr>
            <w:noProof/>
            <w:webHidden/>
          </w:rPr>
          <w:fldChar w:fldCharType="end"/>
        </w:r>
      </w:hyperlink>
    </w:p>
    <w:p w14:paraId="709F3551" w14:textId="7667AEF1" w:rsidR="007E2D34" w:rsidRDefault="005A0650">
      <w:pPr>
        <w:pStyle w:val="Abbildungsverzeichnis"/>
        <w:tabs>
          <w:tab w:val="right" w:leader="dot" w:pos="9060"/>
        </w:tabs>
        <w:rPr>
          <w:rFonts w:asciiTheme="minorHAnsi" w:eastAsiaTheme="minorEastAsia" w:hAnsiTheme="minorHAnsi" w:cstheme="minorBidi"/>
          <w:noProof/>
          <w:szCs w:val="22"/>
          <w:lang w:eastAsia="en-US"/>
        </w:rPr>
      </w:pPr>
      <w:hyperlink w:anchor="_Toc27753798" w:history="1">
        <w:r w:rsidR="007E2D34" w:rsidRPr="00D02AB0">
          <w:rPr>
            <w:rStyle w:val="Hyperlink"/>
            <w:noProof/>
          </w:rPr>
          <w:t xml:space="preserve">Table 23: Attributes of </w:t>
        </w:r>
        <w:r w:rsidR="007E2D34" w:rsidRPr="00D02AB0">
          <w:rPr>
            <w:rStyle w:val="Hyperlink"/>
            <w:rFonts w:ascii="Courier New" w:hAnsi="Courier New" w:cs="Courier New"/>
            <w:i/>
            <w:noProof/>
          </w:rPr>
          <w:t>&lt;real/&gt;</w:t>
        </w:r>
        <w:r w:rsidR="007E2D34" w:rsidRPr="00D02AB0">
          <w:rPr>
            <w:rStyle w:val="Hyperlink"/>
            <w:noProof/>
          </w:rPr>
          <w:t xml:space="preserve"> element</w:t>
        </w:r>
        <w:r w:rsidR="007E2D34">
          <w:rPr>
            <w:noProof/>
            <w:webHidden/>
          </w:rPr>
          <w:tab/>
        </w:r>
        <w:r w:rsidR="007E2D34">
          <w:rPr>
            <w:noProof/>
            <w:webHidden/>
          </w:rPr>
          <w:fldChar w:fldCharType="begin"/>
        </w:r>
        <w:r w:rsidR="007E2D34">
          <w:rPr>
            <w:noProof/>
            <w:webHidden/>
          </w:rPr>
          <w:instrText xml:space="preserve"> PAGEREF _Toc27753798 \h </w:instrText>
        </w:r>
        <w:r w:rsidR="007E2D34">
          <w:rPr>
            <w:noProof/>
            <w:webHidden/>
          </w:rPr>
        </w:r>
        <w:r w:rsidR="007E2D34">
          <w:rPr>
            <w:noProof/>
            <w:webHidden/>
          </w:rPr>
          <w:fldChar w:fldCharType="separate"/>
        </w:r>
        <w:r w:rsidR="00004854">
          <w:rPr>
            <w:noProof/>
            <w:webHidden/>
          </w:rPr>
          <w:t>47</w:t>
        </w:r>
        <w:r w:rsidR="007E2D34">
          <w:rPr>
            <w:noProof/>
            <w:webHidden/>
          </w:rPr>
          <w:fldChar w:fldCharType="end"/>
        </w:r>
      </w:hyperlink>
    </w:p>
    <w:p w14:paraId="26CD478F" w14:textId="18EB1EEF" w:rsidR="007E2D34" w:rsidRDefault="005A0650">
      <w:pPr>
        <w:pStyle w:val="Abbildungsverzeichnis"/>
        <w:tabs>
          <w:tab w:val="right" w:leader="dot" w:pos="9060"/>
        </w:tabs>
        <w:rPr>
          <w:rFonts w:asciiTheme="minorHAnsi" w:eastAsiaTheme="minorEastAsia" w:hAnsiTheme="minorHAnsi" w:cstheme="minorBidi"/>
          <w:noProof/>
          <w:szCs w:val="22"/>
          <w:lang w:eastAsia="en-US"/>
        </w:rPr>
      </w:pPr>
      <w:hyperlink w:anchor="_Toc27753799" w:history="1">
        <w:r w:rsidR="007E2D34" w:rsidRPr="00D02AB0">
          <w:rPr>
            <w:rStyle w:val="Hyperlink"/>
            <w:noProof/>
          </w:rPr>
          <w:t xml:space="preserve">Table 24: Attributes of </w:t>
        </w:r>
        <w:r w:rsidR="007E2D34" w:rsidRPr="00D02AB0">
          <w:rPr>
            <w:rStyle w:val="Hyperlink"/>
            <w:rFonts w:ascii="Courier New" w:hAnsi="Courier New" w:cs="Courier New"/>
            <w:i/>
            <w:noProof/>
          </w:rPr>
          <w:t>&lt;integer/&gt;</w:t>
        </w:r>
        <w:r w:rsidR="007E2D34" w:rsidRPr="00D02AB0">
          <w:rPr>
            <w:rStyle w:val="Hyperlink"/>
            <w:noProof/>
          </w:rPr>
          <w:t xml:space="preserve"> element</w:t>
        </w:r>
        <w:r w:rsidR="007E2D34">
          <w:rPr>
            <w:noProof/>
            <w:webHidden/>
          </w:rPr>
          <w:tab/>
        </w:r>
        <w:r w:rsidR="007E2D34">
          <w:rPr>
            <w:noProof/>
            <w:webHidden/>
          </w:rPr>
          <w:fldChar w:fldCharType="begin"/>
        </w:r>
        <w:r w:rsidR="007E2D34">
          <w:rPr>
            <w:noProof/>
            <w:webHidden/>
          </w:rPr>
          <w:instrText xml:space="preserve"> PAGEREF _Toc27753799 \h </w:instrText>
        </w:r>
        <w:r w:rsidR="007E2D34">
          <w:rPr>
            <w:noProof/>
            <w:webHidden/>
          </w:rPr>
        </w:r>
        <w:r w:rsidR="007E2D34">
          <w:rPr>
            <w:noProof/>
            <w:webHidden/>
          </w:rPr>
          <w:fldChar w:fldCharType="separate"/>
        </w:r>
        <w:r w:rsidR="00004854">
          <w:rPr>
            <w:noProof/>
            <w:webHidden/>
          </w:rPr>
          <w:t>47</w:t>
        </w:r>
        <w:r w:rsidR="007E2D34">
          <w:rPr>
            <w:noProof/>
            <w:webHidden/>
          </w:rPr>
          <w:fldChar w:fldCharType="end"/>
        </w:r>
      </w:hyperlink>
    </w:p>
    <w:p w14:paraId="2C3EF86A" w14:textId="36BD9866" w:rsidR="007E2D34" w:rsidRDefault="005A0650">
      <w:pPr>
        <w:pStyle w:val="Abbildungsverzeichnis"/>
        <w:tabs>
          <w:tab w:val="right" w:leader="dot" w:pos="9060"/>
        </w:tabs>
        <w:rPr>
          <w:rFonts w:asciiTheme="minorHAnsi" w:eastAsiaTheme="minorEastAsia" w:hAnsiTheme="minorHAnsi" w:cstheme="minorBidi"/>
          <w:noProof/>
          <w:szCs w:val="22"/>
          <w:lang w:eastAsia="en-US"/>
        </w:rPr>
      </w:pPr>
      <w:hyperlink w:anchor="_Toc27753800" w:history="1">
        <w:r w:rsidR="007E2D34" w:rsidRPr="00D02AB0">
          <w:rPr>
            <w:rStyle w:val="Hyperlink"/>
            <w:noProof/>
          </w:rPr>
          <w:t xml:space="preserve">Table 25: Attributes of </w:t>
        </w:r>
        <w:r w:rsidR="007E2D34" w:rsidRPr="00D02AB0">
          <w:rPr>
            <w:rStyle w:val="Hyperlink"/>
            <w:rFonts w:ascii="Courier New" w:hAnsi="Courier New" w:cs="Courier New"/>
            <w:i/>
            <w:noProof/>
          </w:rPr>
          <w:t>&lt;string_list/&gt;</w:t>
        </w:r>
        <w:r w:rsidR="007E2D34" w:rsidRPr="00D02AB0">
          <w:rPr>
            <w:rStyle w:val="Hyperlink"/>
            <w:noProof/>
          </w:rPr>
          <w:t xml:space="preserve"> element</w:t>
        </w:r>
        <w:r w:rsidR="007E2D34">
          <w:rPr>
            <w:noProof/>
            <w:webHidden/>
          </w:rPr>
          <w:tab/>
        </w:r>
        <w:r w:rsidR="007E2D34">
          <w:rPr>
            <w:noProof/>
            <w:webHidden/>
          </w:rPr>
          <w:fldChar w:fldCharType="begin"/>
        </w:r>
        <w:r w:rsidR="007E2D34">
          <w:rPr>
            <w:noProof/>
            <w:webHidden/>
          </w:rPr>
          <w:instrText xml:space="preserve"> PAGEREF _Toc27753800 \h </w:instrText>
        </w:r>
        <w:r w:rsidR="007E2D34">
          <w:rPr>
            <w:noProof/>
            <w:webHidden/>
          </w:rPr>
        </w:r>
        <w:r w:rsidR="007E2D34">
          <w:rPr>
            <w:noProof/>
            <w:webHidden/>
          </w:rPr>
          <w:fldChar w:fldCharType="separate"/>
        </w:r>
        <w:r w:rsidR="00004854">
          <w:rPr>
            <w:noProof/>
            <w:webHidden/>
          </w:rPr>
          <w:t>47</w:t>
        </w:r>
        <w:r w:rsidR="007E2D34">
          <w:rPr>
            <w:noProof/>
            <w:webHidden/>
          </w:rPr>
          <w:fldChar w:fldCharType="end"/>
        </w:r>
      </w:hyperlink>
    </w:p>
    <w:p w14:paraId="06CCCE95" w14:textId="7CC45DA7" w:rsidR="007E2D34" w:rsidRDefault="005A0650">
      <w:pPr>
        <w:pStyle w:val="Abbildungsverzeichnis"/>
        <w:tabs>
          <w:tab w:val="right" w:leader="dot" w:pos="9060"/>
        </w:tabs>
        <w:rPr>
          <w:rFonts w:asciiTheme="minorHAnsi" w:eastAsiaTheme="minorEastAsia" w:hAnsiTheme="minorHAnsi" w:cstheme="minorBidi"/>
          <w:noProof/>
          <w:szCs w:val="22"/>
          <w:lang w:eastAsia="en-US"/>
        </w:rPr>
      </w:pPr>
      <w:hyperlink w:anchor="_Toc27753801" w:history="1">
        <w:r w:rsidR="007E2D34" w:rsidRPr="00D02AB0">
          <w:rPr>
            <w:rStyle w:val="Hyperlink"/>
            <w:noProof/>
          </w:rPr>
          <w:t xml:space="preserve">Table 26: Attributes of </w:t>
        </w:r>
        <w:r w:rsidR="007E2D34" w:rsidRPr="00D02AB0">
          <w:rPr>
            <w:rStyle w:val="Hyperlink"/>
            <w:rFonts w:ascii="Courier New" w:hAnsi="Courier New" w:cs="Courier New"/>
            <w:i/>
            <w:noProof/>
          </w:rPr>
          <w:t>&lt;value/&gt;</w:t>
        </w:r>
        <w:r w:rsidR="007E2D34" w:rsidRPr="00D02AB0">
          <w:rPr>
            <w:rStyle w:val="Hyperlink"/>
            <w:noProof/>
          </w:rPr>
          <w:t xml:space="preserve"> element inside &lt;</w:t>
        </w:r>
        <w:r w:rsidR="007E2D34" w:rsidRPr="00D02AB0">
          <w:rPr>
            <w:rStyle w:val="Hyperlink"/>
            <w:rFonts w:ascii="Courier New" w:hAnsi="Courier New" w:cs="Courier New"/>
            <w:i/>
            <w:noProof/>
          </w:rPr>
          <w:t>string_list</w:t>
        </w:r>
        <w:r w:rsidR="007E2D34" w:rsidRPr="00D02AB0">
          <w:rPr>
            <w:rStyle w:val="Hyperlink"/>
            <w:noProof/>
          </w:rPr>
          <w:t>/&gt;</w:t>
        </w:r>
        <w:r w:rsidR="007E2D34">
          <w:rPr>
            <w:noProof/>
            <w:webHidden/>
          </w:rPr>
          <w:tab/>
        </w:r>
        <w:r w:rsidR="007E2D34">
          <w:rPr>
            <w:noProof/>
            <w:webHidden/>
          </w:rPr>
          <w:fldChar w:fldCharType="begin"/>
        </w:r>
        <w:r w:rsidR="007E2D34">
          <w:rPr>
            <w:noProof/>
            <w:webHidden/>
          </w:rPr>
          <w:instrText xml:space="preserve"> PAGEREF _Toc27753801 \h </w:instrText>
        </w:r>
        <w:r w:rsidR="007E2D34">
          <w:rPr>
            <w:noProof/>
            <w:webHidden/>
          </w:rPr>
        </w:r>
        <w:r w:rsidR="007E2D34">
          <w:rPr>
            <w:noProof/>
            <w:webHidden/>
          </w:rPr>
          <w:fldChar w:fldCharType="separate"/>
        </w:r>
        <w:r w:rsidR="00004854">
          <w:rPr>
            <w:noProof/>
            <w:webHidden/>
          </w:rPr>
          <w:t>48</w:t>
        </w:r>
        <w:r w:rsidR="007E2D34">
          <w:rPr>
            <w:noProof/>
            <w:webHidden/>
          </w:rPr>
          <w:fldChar w:fldCharType="end"/>
        </w:r>
      </w:hyperlink>
    </w:p>
    <w:p w14:paraId="7A1DD5F5" w14:textId="70679C5B" w:rsidR="007E2D34" w:rsidRDefault="005A0650">
      <w:pPr>
        <w:pStyle w:val="Abbildungsverzeichnis"/>
        <w:tabs>
          <w:tab w:val="right" w:leader="dot" w:pos="9060"/>
        </w:tabs>
        <w:rPr>
          <w:rFonts w:asciiTheme="minorHAnsi" w:eastAsiaTheme="minorEastAsia" w:hAnsiTheme="minorHAnsi" w:cstheme="minorBidi"/>
          <w:noProof/>
          <w:szCs w:val="22"/>
          <w:lang w:eastAsia="en-US"/>
        </w:rPr>
      </w:pPr>
      <w:hyperlink w:anchor="_Toc27753802" w:history="1">
        <w:r w:rsidR="007E2D34" w:rsidRPr="00D02AB0">
          <w:rPr>
            <w:rStyle w:val="Hyperlink"/>
            <w:noProof/>
          </w:rPr>
          <w:t xml:space="preserve">Table 27: Attributes of </w:t>
        </w:r>
        <w:r w:rsidR="007E2D34" w:rsidRPr="00D02AB0">
          <w:rPr>
            <w:rStyle w:val="Hyperlink"/>
            <w:rFonts w:ascii="Courier New" w:hAnsi="Courier New" w:cs="Courier New"/>
            <w:i/>
            <w:noProof/>
          </w:rPr>
          <w:t>&lt;real_list/&gt;</w:t>
        </w:r>
        <w:r w:rsidR="007E2D34" w:rsidRPr="00D02AB0">
          <w:rPr>
            <w:rStyle w:val="Hyperlink"/>
            <w:noProof/>
          </w:rPr>
          <w:t xml:space="preserve"> element</w:t>
        </w:r>
        <w:r w:rsidR="007E2D34">
          <w:rPr>
            <w:noProof/>
            <w:webHidden/>
          </w:rPr>
          <w:tab/>
        </w:r>
        <w:r w:rsidR="007E2D34">
          <w:rPr>
            <w:noProof/>
            <w:webHidden/>
          </w:rPr>
          <w:fldChar w:fldCharType="begin"/>
        </w:r>
        <w:r w:rsidR="007E2D34">
          <w:rPr>
            <w:noProof/>
            <w:webHidden/>
          </w:rPr>
          <w:instrText xml:space="preserve"> PAGEREF _Toc27753802 \h </w:instrText>
        </w:r>
        <w:r w:rsidR="007E2D34">
          <w:rPr>
            <w:noProof/>
            <w:webHidden/>
          </w:rPr>
        </w:r>
        <w:r w:rsidR="007E2D34">
          <w:rPr>
            <w:noProof/>
            <w:webHidden/>
          </w:rPr>
          <w:fldChar w:fldCharType="separate"/>
        </w:r>
        <w:r w:rsidR="00004854">
          <w:rPr>
            <w:noProof/>
            <w:webHidden/>
          </w:rPr>
          <w:t>48</w:t>
        </w:r>
        <w:r w:rsidR="007E2D34">
          <w:rPr>
            <w:noProof/>
            <w:webHidden/>
          </w:rPr>
          <w:fldChar w:fldCharType="end"/>
        </w:r>
      </w:hyperlink>
    </w:p>
    <w:p w14:paraId="65A6222B" w14:textId="0BCEEB44" w:rsidR="007E2D34" w:rsidRDefault="005A0650">
      <w:pPr>
        <w:pStyle w:val="Abbildungsverzeichnis"/>
        <w:tabs>
          <w:tab w:val="right" w:leader="dot" w:pos="9060"/>
        </w:tabs>
        <w:rPr>
          <w:rFonts w:asciiTheme="minorHAnsi" w:eastAsiaTheme="minorEastAsia" w:hAnsiTheme="minorHAnsi" w:cstheme="minorBidi"/>
          <w:noProof/>
          <w:szCs w:val="22"/>
          <w:lang w:eastAsia="en-US"/>
        </w:rPr>
      </w:pPr>
      <w:hyperlink w:anchor="_Toc27753803" w:history="1">
        <w:r w:rsidR="007E2D34" w:rsidRPr="00D02AB0">
          <w:rPr>
            <w:rStyle w:val="Hyperlink"/>
            <w:noProof/>
          </w:rPr>
          <w:t xml:space="preserve">Table 28: Attributes of </w:t>
        </w:r>
        <w:r w:rsidR="007E2D34" w:rsidRPr="00D02AB0">
          <w:rPr>
            <w:rStyle w:val="Hyperlink"/>
            <w:rFonts w:ascii="Courier New" w:hAnsi="Courier New" w:cs="Courier New"/>
            <w:i/>
            <w:noProof/>
          </w:rPr>
          <w:t>&lt;value&gt;</w:t>
        </w:r>
        <w:r w:rsidR="007E2D34" w:rsidRPr="00D02AB0">
          <w:rPr>
            <w:rStyle w:val="Hyperlink"/>
            <w:noProof/>
          </w:rPr>
          <w:t xml:space="preserve"> element inside &lt;</w:t>
        </w:r>
        <w:r w:rsidR="007E2D34" w:rsidRPr="00D02AB0">
          <w:rPr>
            <w:rStyle w:val="Hyperlink"/>
            <w:rFonts w:ascii="Courier New" w:hAnsi="Courier New" w:cs="Courier New"/>
            <w:i/>
            <w:noProof/>
          </w:rPr>
          <w:t>real_list</w:t>
        </w:r>
        <w:r w:rsidR="007E2D34" w:rsidRPr="00D02AB0">
          <w:rPr>
            <w:rStyle w:val="Hyperlink"/>
            <w:noProof/>
          </w:rPr>
          <w:t>/&gt;</w:t>
        </w:r>
        <w:r w:rsidR="007E2D34">
          <w:rPr>
            <w:noProof/>
            <w:webHidden/>
          </w:rPr>
          <w:tab/>
        </w:r>
        <w:r w:rsidR="007E2D34">
          <w:rPr>
            <w:noProof/>
            <w:webHidden/>
          </w:rPr>
          <w:fldChar w:fldCharType="begin"/>
        </w:r>
        <w:r w:rsidR="007E2D34">
          <w:rPr>
            <w:noProof/>
            <w:webHidden/>
          </w:rPr>
          <w:instrText xml:space="preserve"> PAGEREF _Toc27753803 \h </w:instrText>
        </w:r>
        <w:r w:rsidR="007E2D34">
          <w:rPr>
            <w:noProof/>
            <w:webHidden/>
          </w:rPr>
        </w:r>
        <w:r w:rsidR="007E2D34">
          <w:rPr>
            <w:noProof/>
            <w:webHidden/>
          </w:rPr>
          <w:fldChar w:fldCharType="separate"/>
        </w:r>
        <w:r w:rsidR="00004854">
          <w:rPr>
            <w:noProof/>
            <w:webHidden/>
          </w:rPr>
          <w:t>48</w:t>
        </w:r>
        <w:r w:rsidR="007E2D34">
          <w:rPr>
            <w:noProof/>
            <w:webHidden/>
          </w:rPr>
          <w:fldChar w:fldCharType="end"/>
        </w:r>
      </w:hyperlink>
    </w:p>
    <w:p w14:paraId="3179C9BA" w14:textId="357735CA" w:rsidR="007E2D34" w:rsidRDefault="005A0650">
      <w:pPr>
        <w:pStyle w:val="Abbildungsverzeichnis"/>
        <w:tabs>
          <w:tab w:val="right" w:leader="dot" w:pos="9060"/>
        </w:tabs>
        <w:rPr>
          <w:rFonts w:asciiTheme="minorHAnsi" w:eastAsiaTheme="minorEastAsia" w:hAnsiTheme="minorHAnsi" w:cstheme="minorBidi"/>
          <w:noProof/>
          <w:szCs w:val="22"/>
          <w:lang w:eastAsia="en-US"/>
        </w:rPr>
      </w:pPr>
      <w:hyperlink w:anchor="_Toc27753804" w:history="1">
        <w:r w:rsidR="007E2D34" w:rsidRPr="00D02AB0">
          <w:rPr>
            <w:rStyle w:val="Hyperlink"/>
            <w:noProof/>
          </w:rPr>
          <w:t xml:space="preserve">Table 29: Attributes of </w:t>
        </w:r>
        <w:r w:rsidR="007E2D34" w:rsidRPr="00D02AB0">
          <w:rPr>
            <w:rStyle w:val="Hyperlink"/>
            <w:rFonts w:ascii="Courier New" w:hAnsi="Courier New" w:cs="Courier New"/>
            <w:i/>
            <w:noProof/>
          </w:rPr>
          <w:t>&lt;int_list/&gt;</w:t>
        </w:r>
        <w:r w:rsidR="007E2D34" w:rsidRPr="00D02AB0">
          <w:rPr>
            <w:rStyle w:val="Hyperlink"/>
            <w:noProof/>
          </w:rPr>
          <w:t xml:space="preserve"> element</w:t>
        </w:r>
        <w:r w:rsidR="007E2D34">
          <w:rPr>
            <w:noProof/>
            <w:webHidden/>
          </w:rPr>
          <w:tab/>
        </w:r>
        <w:r w:rsidR="007E2D34">
          <w:rPr>
            <w:noProof/>
            <w:webHidden/>
          </w:rPr>
          <w:fldChar w:fldCharType="begin"/>
        </w:r>
        <w:r w:rsidR="007E2D34">
          <w:rPr>
            <w:noProof/>
            <w:webHidden/>
          </w:rPr>
          <w:instrText xml:space="preserve"> PAGEREF _Toc27753804 \h </w:instrText>
        </w:r>
        <w:r w:rsidR="007E2D34">
          <w:rPr>
            <w:noProof/>
            <w:webHidden/>
          </w:rPr>
        </w:r>
        <w:r w:rsidR="007E2D34">
          <w:rPr>
            <w:noProof/>
            <w:webHidden/>
          </w:rPr>
          <w:fldChar w:fldCharType="separate"/>
        </w:r>
        <w:r w:rsidR="00004854">
          <w:rPr>
            <w:noProof/>
            <w:webHidden/>
          </w:rPr>
          <w:t>48</w:t>
        </w:r>
        <w:r w:rsidR="007E2D34">
          <w:rPr>
            <w:noProof/>
            <w:webHidden/>
          </w:rPr>
          <w:fldChar w:fldCharType="end"/>
        </w:r>
      </w:hyperlink>
    </w:p>
    <w:p w14:paraId="283CB2F2" w14:textId="67E81E51" w:rsidR="007E2D34" w:rsidRDefault="005A0650">
      <w:pPr>
        <w:pStyle w:val="Abbildungsverzeichnis"/>
        <w:tabs>
          <w:tab w:val="right" w:leader="dot" w:pos="9060"/>
        </w:tabs>
        <w:rPr>
          <w:rFonts w:asciiTheme="minorHAnsi" w:eastAsiaTheme="minorEastAsia" w:hAnsiTheme="minorHAnsi" w:cstheme="minorBidi"/>
          <w:noProof/>
          <w:szCs w:val="22"/>
          <w:lang w:eastAsia="en-US"/>
        </w:rPr>
      </w:pPr>
      <w:hyperlink w:anchor="_Toc27753805" w:history="1">
        <w:r w:rsidR="007E2D34" w:rsidRPr="00D02AB0">
          <w:rPr>
            <w:rStyle w:val="Hyperlink"/>
            <w:noProof/>
          </w:rPr>
          <w:t xml:space="preserve">Table 30: Attributes of </w:t>
        </w:r>
        <w:r w:rsidR="007E2D34" w:rsidRPr="00D02AB0">
          <w:rPr>
            <w:rStyle w:val="Hyperlink"/>
            <w:rFonts w:ascii="Courier New" w:hAnsi="Courier New" w:cs="Courier New"/>
            <w:i/>
            <w:noProof/>
          </w:rPr>
          <w:t>&lt;value/&gt;</w:t>
        </w:r>
        <w:r w:rsidR="007E2D34" w:rsidRPr="00D02AB0">
          <w:rPr>
            <w:rStyle w:val="Hyperlink"/>
            <w:noProof/>
          </w:rPr>
          <w:t xml:space="preserve"> element inside &lt;</w:t>
        </w:r>
        <w:r w:rsidR="007E2D34" w:rsidRPr="00D02AB0">
          <w:rPr>
            <w:rStyle w:val="Hyperlink"/>
            <w:rFonts w:ascii="Courier New" w:hAnsi="Courier New" w:cs="Courier New"/>
            <w:i/>
            <w:noProof/>
          </w:rPr>
          <w:t>real_list/</w:t>
        </w:r>
        <w:r w:rsidR="007E2D34" w:rsidRPr="00D02AB0">
          <w:rPr>
            <w:rStyle w:val="Hyperlink"/>
            <w:noProof/>
          </w:rPr>
          <w:t>&gt;</w:t>
        </w:r>
        <w:r w:rsidR="007E2D34">
          <w:rPr>
            <w:noProof/>
            <w:webHidden/>
          </w:rPr>
          <w:tab/>
        </w:r>
        <w:r w:rsidR="007E2D34">
          <w:rPr>
            <w:noProof/>
            <w:webHidden/>
          </w:rPr>
          <w:fldChar w:fldCharType="begin"/>
        </w:r>
        <w:r w:rsidR="007E2D34">
          <w:rPr>
            <w:noProof/>
            <w:webHidden/>
          </w:rPr>
          <w:instrText xml:space="preserve"> PAGEREF _Toc27753805 \h </w:instrText>
        </w:r>
        <w:r w:rsidR="007E2D34">
          <w:rPr>
            <w:noProof/>
            <w:webHidden/>
          </w:rPr>
        </w:r>
        <w:r w:rsidR="007E2D34">
          <w:rPr>
            <w:noProof/>
            <w:webHidden/>
          </w:rPr>
          <w:fldChar w:fldCharType="separate"/>
        </w:r>
        <w:r w:rsidR="00004854">
          <w:rPr>
            <w:noProof/>
            <w:webHidden/>
          </w:rPr>
          <w:t>48</w:t>
        </w:r>
        <w:r w:rsidR="007E2D34">
          <w:rPr>
            <w:noProof/>
            <w:webHidden/>
          </w:rPr>
          <w:fldChar w:fldCharType="end"/>
        </w:r>
      </w:hyperlink>
    </w:p>
    <w:p w14:paraId="3BA9C79B" w14:textId="0190F1AD" w:rsidR="007E2D34" w:rsidRDefault="005A0650">
      <w:pPr>
        <w:pStyle w:val="Abbildungsverzeichnis"/>
        <w:tabs>
          <w:tab w:val="right" w:leader="dot" w:pos="9060"/>
        </w:tabs>
        <w:rPr>
          <w:rFonts w:asciiTheme="minorHAnsi" w:eastAsiaTheme="minorEastAsia" w:hAnsiTheme="minorHAnsi" w:cstheme="minorBidi"/>
          <w:noProof/>
          <w:szCs w:val="22"/>
          <w:lang w:eastAsia="en-US"/>
        </w:rPr>
      </w:pPr>
      <w:hyperlink w:anchor="_Toc27753806" w:history="1">
        <w:r w:rsidR="007E2D34" w:rsidRPr="00D02AB0">
          <w:rPr>
            <w:rStyle w:val="Hyperlink"/>
            <w:noProof/>
          </w:rPr>
          <w:t xml:space="preserve">Table 31: Attributes of element </w:t>
        </w:r>
        <w:r w:rsidR="007E2D34" w:rsidRPr="00D02AB0">
          <w:rPr>
            <w:rStyle w:val="Hyperlink"/>
            <w:rFonts w:ascii="Courier New" w:hAnsi="Courier New" w:cs="Courier New"/>
            <w:i/>
            <w:noProof/>
          </w:rPr>
          <w:t>&lt;connection_0d/&gt;</w:t>
        </w:r>
        <w:r w:rsidR="007E2D34">
          <w:rPr>
            <w:noProof/>
            <w:webHidden/>
          </w:rPr>
          <w:tab/>
        </w:r>
        <w:r w:rsidR="007E2D34">
          <w:rPr>
            <w:noProof/>
            <w:webHidden/>
          </w:rPr>
          <w:fldChar w:fldCharType="begin"/>
        </w:r>
        <w:r w:rsidR="007E2D34">
          <w:rPr>
            <w:noProof/>
            <w:webHidden/>
          </w:rPr>
          <w:instrText xml:space="preserve"> PAGEREF _Toc27753806 \h </w:instrText>
        </w:r>
        <w:r w:rsidR="007E2D34">
          <w:rPr>
            <w:noProof/>
            <w:webHidden/>
          </w:rPr>
        </w:r>
        <w:r w:rsidR="007E2D34">
          <w:rPr>
            <w:noProof/>
            <w:webHidden/>
          </w:rPr>
          <w:fldChar w:fldCharType="separate"/>
        </w:r>
        <w:r w:rsidR="00004854">
          <w:rPr>
            <w:noProof/>
            <w:webHidden/>
          </w:rPr>
          <w:t>52</w:t>
        </w:r>
        <w:r w:rsidR="007E2D34">
          <w:rPr>
            <w:noProof/>
            <w:webHidden/>
          </w:rPr>
          <w:fldChar w:fldCharType="end"/>
        </w:r>
      </w:hyperlink>
    </w:p>
    <w:p w14:paraId="7B5B490A" w14:textId="3FA9FA2E" w:rsidR="007E2D34" w:rsidRDefault="005A0650">
      <w:pPr>
        <w:pStyle w:val="Abbildungsverzeichnis"/>
        <w:tabs>
          <w:tab w:val="right" w:leader="dot" w:pos="9060"/>
        </w:tabs>
        <w:rPr>
          <w:rFonts w:asciiTheme="minorHAnsi" w:eastAsiaTheme="minorEastAsia" w:hAnsiTheme="minorHAnsi" w:cstheme="minorBidi"/>
          <w:noProof/>
          <w:szCs w:val="22"/>
          <w:lang w:eastAsia="en-US"/>
        </w:rPr>
      </w:pPr>
      <w:hyperlink w:anchor="_Toc27753807" w:history="1">
        <w:r w:rsidR="007E2D34" w:rsidRPr="00D02AB0">
          <w:rPr>
            <w:rStyle w:val="Hyperlink"/>
            <w:noProof/>
          </w:rPr>
          <w:t xml:space="preserve">Table 32: Text values of element </w:t>
        </w:r>
        <w:r w:rsidR="007E2D34" w:rsidRPr="00D02AB0">
          <w:rPr>
            <w:rStyle w:val="Hyperlink"/>
            <w:rFonts w:ascii="Courier New" w:hAnsi="Courier New" w:cs="Courier New"/>
            <w:noProof/>
          </w:rPr>
          <w:t>&lt;loc&gt;</w:t>
        </w:r>
        <w:r w:rsidR="007E2D34">
          <w:rPr>
            <w:noProof/>
            <w:webHidden/>
          </w:rPr>
          <w:tab/>
        </w:r>
        <w:r w:rsidR="007E2D34">
          <w:rPr>
            <w:noProof/>
            <w:webHidden/>
          </w:rPr>
          <w:fldChar w:fldCharType="begin"/>
        </w:r>
        <w:r w:rsidR="007E2D34">
          <w:rPr>
            <w:noProof/>
            <w:webHidden/>
          </w:rPr>
          <w:instrText xml:space="preserve"> PAGEREF _Toc27753807 \h </w:instrText>
        </w:r>
        <w:r w:rsidR="007E2D34">
          <w:rPr>
            <w:noProof/>
            <w:webHidden/>
          </w:rPr>
        </w:r>
        <w:r w:rsidR="007E2D34">
          <w:rPr>
            <w:noProof/>
            <w:webHidden/>
          </w:rPr>
          <w:fldChar w:fldCharType="separate"/>
        </w:r>
        <w:r w:rsidR="00004854">
          <w:rPr>
            <w:noProof/>
            <w:webHidden/>
          </w:rPr>
          <w:t>53</w:t>
        </w:r>
        <w:r w:rsidR="007E2D34">
          <w:rPr>
            <w:noProof/>
            <w:webHidden/>
          </w:rPr>
          <w:fldChar w:fldCharType="end"/>
        </w:r>
      </w:hyperlink>
    </w:p>
    <w:p w14:paraId="780E0CA0" w14:textId="5E1AC358" w:rsidR="007E2D34" w:rsidRDefault="005A0650">
      <w:pPr>
        <w:pStyle w:val="Abbildungsverzeichnis"/>
        <w:tabs>
          <w:tab w:val="right" w:leader="dot" w:pos="9060"/>
        </w:tabs>
        <w:rPr>
          <w:rFonts w:asciiTheme="minorHAnsi" w:eastAsiaTheme="minorEastAsia" w:hAnsiTheme="minorHAnsi" w:cstheme="minorBidi"/>
          <w:noProof/>
          <w:szCs w:val="22"/>
          <w:lang w:eastAsia="en-US"/>
        </w:rPr>
      </w:pPr>
      <w:hyperlink w:anchor="_Toc27753808" w:history="1">
        <w:r w:rsidR="007E2D34" w:rsidRPr="00D02AB0">
          <w:rPr>
            <w:rStyle w:val="Hyperlink"/>
            <w:noProof/>
          </w:rPr>
          <w:t xml:space="preserve">Table 33: Attributes of elements </w:t>
        </w:r>
        <w:r w:rsidR="007E2D34" w:rsidRPr="00D02AB0">
          <w:rPr>
            <w:rStyle w:val="Hyperlink"/>
            <w:rFonts w:ascii="Courier New" w:hAnsi="Courier New" w:cs="Courier New"/>
            <w:i/>
            <w:noProof/>
            <w:highlight w:val="white"/>
          </w:rPr>
          <w:t>&lt;normal_direction</w:t>
        </w:r>
        <w:r w:rsidR="007E2D34" w:rsidRPr="00D02AB0">
          <w:rPr>
            <w:rStyle w:val="Hyperlink"/>
            <w:rFonts w:ascii="Courier New" w:hAnsi="Courier New" w:cs="Courier New"/>
            <w:i/>
            <w:noProof/>
          </w:rPr>
          <w:t>/&gt;</w:t>
        </w:r>
        <w:r w:rsidR="007E2D34" w:rsidRPr="00D02AB0">
          <w:rPr>
            <w:rStyle w:val="Hyperlink"/>
            <w:noProof/>
          </w:rPr>
          <w:t xml:space="preserve"> &amp; </w:t>
        </w:r>
        <w:r w:rsidR="007E2D34" w:rsidRPr="00D02AB0">
          <w:rPr>
            <w:rStyle w:val="Hyperlink"/>
            <w:rFonts w:ascii="Courier New" w:hAnsi="Courier New" w:cs="Courier New"/>
            <w:i/>
            <w:noProof/>
            <w:highlight w:val="white"/>
          </w:rPr>
          <w:t>&lt;tangential_direction</w:t>
        </w:r>
        <w:r w:rsidR="007E2D34" w:rsidRPr="00D02AB0">
          <w:rPr>
            <w:rStyle w:val="Hyperlink"/>
            <w:rFonts w:ascii="Courier New" w:hAnsi="Courier New" w:cs="Courier New"/>
            <w:i/>
            <w:noProof/>
          </w:rPr>
          <w:t>/&gt;</w:t>
        </w:r>
        <w:r w:rsidR="007E2D34">
          <w:rPr>
            <w:noProof/>
            <w:webHidden/>
          </w:rPr>
          <w:tab/>
        </w:r>
        <w:r w:rsidR="007E2D34">
          <w:rPr>
            <w:noProof/>
            <w:webHidden/>
          </w:rPr>
          <w:fldChar w:fldCharType="begin"/>
        </w:r>
        <w:r w:rsidR="007E2D34">
          <w:rPr>
            <w:noProof/>
            <w:webHidden/>
          </w:rPr>
          <w:instrText xml:space="preserve"> PAGEREF _Toc27753808 \h </w:instrText>
        </w:r>
        <w:r w:rsidR="007E2D34">
          <w:rPr>
            <w:noProof/>
            <w:webHidden/>
          </w:rPr>
        </w:r>
        <w:r w:rsidR="007E2D34">
          <w:rPr>
            <w:noProof/>
            <w:webHidden/>
          </w:rPr>
          <w:fldChar w:fldCharType="separate"/>
        </w:r>
        <w:r w:rsidR="00004854">
          <w:rPr>
            <w:noProof/>
            <w:webHidden/>
          </w:rPr>
          <w:t>53</w:t>
        </w:r>
        <w:r w:rsidR="007E2D34">
          <w:rPr>
            <w:noProof/>
            <w:webHidden/>
          </w:rPr>
          <w:fldChar w:fldCharType="end"/>
        </w:r>
      </w:hyperlink>
    </w:p>
    <w:p w14:paraId="4E074A0A" w14:textId="765B0F8E" w:rsidR="007E2D34" w:rsidRDefault="005A0650">
      <w:pPr>
        <w:pStyle w:val="Abbildungsverzeichnis"/>
        <w:tabs>
          <w:tab w:val="right" w:leader="dot" w:pos="9060"/>
        </w:tabs>
        <w:rPr>
          <w:rFonts w:asciiTheme="minorHAnsi" w:eastAsiaTheme="minorEastAsia" w:hAnsiTheme="minorHAnsi" w:cstheme="minorBidi"/>
          <w:noProof/>
          <w:szCs w:val="22"/>
          <w:lang w:eastAsia="en-US"/>
        </w:rPr>
      </w:pPr>
      <w:hyperlink w:anchor="_Toc27753809" w:history="1">
        <w:r w:rsidR="007E2D34" w:rsidRPr="00D02AB0">
          <w:rPr>
            <w:rStyle w:val="Hyperlink"/>
            <w:noProof/>
          </w:rPr>
          <w:t xml:space="preserve">Table 34: Nested elements of element </w:t>
        </w:r>
        <w:r w:rsidR="007E2D34" w:rsidRPr="00D02AB0">
          <w:rPr>
            <w:rStyle w:val="Hyperlink"/>
            <w:rFonts w:ascii="Courier New" w:hAnsi="Courier New" w:cs="Courier New"/>
            <w:i/>
            <w:noProof/>
          </w:rPr>
          <w:t>&lt;connection_0d/&gt;</w:t>
        </w:r>
        <w:r w:rsidR="007E2D34">
          <w:rPr>
            <w:noProof/>
            <w:webHidden/>
          </w:rPr>
          <w:tab/>
        </w:r>
        <w:r w:rsidR="007E2D34">
          <w:rPr>
            <w:noProof/>
            <w:webHidden/>
          </w:rPr>
          <w:fldChar w:fldCharType="begin"/>
        </w:r>
        <w:r w:rsidR="007E2D34">
          <w:rPr>
            <w:noProof/>
            <w:webHidden/>
          </w:rPr>
          <w:instrText xml:space="preserve"> PAGEREF _Toc27753809 \h </w:instrText>
        </w:r>
        <w:r w:rsidR="007E2D34">
          <w:rPr>
            <w:noProof/>
            <w:webHidden/>
          </w:rPr>
        </w:r>
        <w:r w:rsidR="007E2D34">
          <w:rPr>
            <w:noProof/>
            <w:webHidden/>
          </w:rPr>
          <w:fldChar w:fldCharType="separate"/>
        </w:r>
        <w:r w:rsidR="00004854">
          <w:rPr>
            <w:noProof/>
            <w:webHidden/>
          </w:rPr>
          <w:t>54</w:t>
        </w:r>
        <w:r w:rsidR="007E2D34">
          <w:rPr>
            <w:noProof/>
            <w:webHidden/>
          </w:rPr>
          <w:fldChar w:fldCharType="end"/>
        </w:r>
      </w:hyperlink>
    </w:p>
    <w:p w14:paraId="08B03B7A" w14:textId="61E3955B" w:rsidR="007E2D34" w:rsidRDefault="005A0650">
      <w:pPr>
        <w:pStyle w:val="Abbildungsverzeichnis"/>
        <w:tabs>
          <w:tab w:val="right" w:leader="dot" w:pos="9060"/>
        </w:tabs>
        <w:rPr>
          <w:rFonts w:asciiTheme="minorHAnsi" w:eastAsiaTheme="minorEastAsia" w:hAnsiTheme="minorHAnsi" w:cstheme="minorBidi"/>
          <w:noProof/>
          <w:szCs w:val="22"/>
          <w:lang w:eastAsia="en-US"/>
        </w:rPr>
      </w:pPr>
      <w:hyperlink w:anchor="_Toc27753810" w:history="1">
        <w:r w:rsidR="007E2D34" w:rsidRPr="00D02AB0">
          <w:rPr>
            <w:rStyle w:val="Hyperlink"/>
            <w:noProof/>
          </w:rPr>
          <w:t>Table 35: Nested elements of</w:t>
        </w:r>
        <w:r w:rsidR="007E2D34" w:rsidRPr="00D02AB0">
          <w:rPr>
            <w:rStyle w:val="Hyperlink"/>
            <w:rFonts w:ascii="Courier New" w:hAnsi="Courier New" w:cs="Courier New"/>
            <w:i/>
            <w:noProof/>
          </w:rPr>
          <w:t xml:space="preserve"> &lt;connection_0d/&gt;</w:t>
        </w:r>
        <w:r w:rsidR="007E2D34" w:rsidRPr="00D02AB0">
          <w:rPr>
            <w:rStyle w:val="Hyperlink"/>
            <w:rFonts w:cstheme="minorHAnsi"/>
            <w:noProof/>
          </w:rPr>
          <w:t xml:space="preserve"> for </w:t>
        </w:r>
        <w:r w:rsidR="007E2D34" w:rsidRPr="00D02AB0">
          <w:rPr>
            <w:rStyle w:val="Hyperlink"/>
            <w:rFonts w:ascii="Courier New" w:hAnsi="Courier New" w:cs="Courier New"/>
            <w:i/>
            <w:noProof/>
          </w:rPr>
          <w:t>&lt;spotweld/&gt;</w:t>
        </w:r>
        <w:r w:rsidR="007E2D34">
          <w:rPr>
            <w:noProof/>
            <w:webHidden/>
          </w:rPr>
          <w:tab/>
        </w:r>
        <w:r w:rsidR="007E2D34">
          <w:rPr>
            <w:noProof/>
            <w:webHidden/>
          </w:rPr>
          <w:fldChar w:fldCharType="begin"/>
        </w:r>
        <w:r w:rsidR="007E2D34">
          <w:rPr>
            <w:noProof/>
            <w:webHidden/>
          </w:rPr>
          <w:instrText xml:space="preserve"> PAGEREF _Toc27753810 \h </w:instrText>
        </w:r>
        <w:r w:rsidR="007E2D34">
          <w:rPr>
            <w:noProof/>
            <w:webHidden/>
          </w:rPr>
        </w:r>
        <w:r w:rsidR="007E2D34">
          <w:rPr>
            <w:noProof/>
            <w:webHidden/>
          </w:rPr>
          <w:fldChar w:fldCharType="separate"/>
        </w:r>
        <w:r w:rsidR="00004854">
          <w:rPr>
            <w:noProof/>
            <w:webHidden/>
          </w:rPr>
          <w:t>54</w:t>
        </w:r>
        <w:r w:rsidR="007E2D34">
          <w:rPr>
            <w:noProof/>
            <w:webHidden/>
          </w:rPr>
          <w:fldChar w:fldCharType="end"/>
        </w:r>
      </w:hyperlink>
    </w:p>
    <w:p w14:paraId="6BE662A0" w14:textId="731FF616" w:rsidR="007E2D34" w:rsidRDefault="005A0650">
      <w:pPr>
        <w:pStyle w:val="Abbildungsverzeichnis"/>
        <w:tabs>
          <w:tab w:val="right" w:leader="dot" w:pos="9060"/>
        </w:tabs>
        <w:rPr>
          <w:rFonts w:asciiTheme="minorHAnsi" w:eastAsiaTheme="minorEastAsia" w:hAnsiTheme="minorHAnsi" w:cstheme="minorBidi"/>
          <w:noProof/>
          <w:szCs w:val="22"/>
          <w:lang w:eastAsia="en-US"/>
        </w:rPr>
      </w:pPr>
      <w:hyperlink w:anchor="_Toc27753811" w:history="1">
        <w:r w:rsidR="007E2D34" w:rsidRPr="00D02AB0">
          <w:rPr>
            <w:rStyle w:val="Hyperlink"/>
            <w:noProof/>
          </w:rPr>
          <w:t>Table 36: Attributes of element</w:t>
        </w:r>
        <w:r w:rsidR="007E2D34" w:rsidRPr="00D02AB0">
          <w:rPr>
            <w:rStyle w:val="Hyperlink"/>
            <w:rFonts w:ascii="Courier New" w:hAnsi="Courier New" w:cs="Courier New"/>
            <w:i/>
            <w:noProof/>
          </w:rPr>
          <w:t>&lt;spotweld/&gt;</w:t>
        </w:r>
        <w:r w:rsidR="007E2D34">
          <w:rPr>
            <w:noProof/>
            <w:webHidden/>
          </w:rPr>
          <w:tab/>
        </w:r>
        <w:r w:rsidR="007E2D34">
          <w:rPr>
            <w:noProof/>
            <w:webHidden/>
          </w:rPr>
          <w:fldChar w:fldCharType="begin"/>
        </w:r>
        <w:r w:rsidR="007E2D34">
          <w:rPr>
            <w:noProof/>
            <w:webHidden/>
          </w:rPr>
          <w:instrText xml:space="preserve"> PAGEREF _Toc27753811 \h </w:instrText>
        </w:r>
        <w:r w:rsidR="007E2D34">
          <w:rPr>
            <w:noProof/>
            <w:webHidden/>
          </w:rPr>
        </w:r>
        <w:r w:rsidR="007E2D34">
          <w:rPr>
            <w:noProof/>
            <w:webHidden/>
          </w:rPr>
          <w:fldChar w:fldCharType="separate"/>
        </w:r>
        <w:r w:rsidR="00004854">
          <w:rPr>
            <w:noProof/>
            <w:webHidden/>
          </w:rPr>
          <w:t>55</w:t>
        </w:r>
        <w:r w:rsidR="007E2D34">
          <w:rPr>
            <w:noProof/>
            <w:webHidden/>
          </w:rPr>
          <w:fldChar w:fldCharType="end"/>
        </w:r>
      </w:hyperlink>
    </w:p>
    <w:p w14:paraId="006293E2" w14:textId="62378F53" w:rsidR="007E2D34" w:rsidRDefault="005A0650">
      <w:pPr>
        <w:pStyle w:val="Abbildungsverzeichnis"/>
        <w:tabs>
          <w:tab w:val="right" w:leader="dot" w:pos="9060"/>
        </w:tabs>
        <w:rPr>
          <w:rFonts w:asciiTheme="minorHAnsi" w:eastAsiaTheme="minorEastAsia" w:hAnsiTheme="minorHAnsi" w:cstheme="minorBidi"/>
          <w:noProof/>
          <w:szCs w:val="22"/>
          <w:lang w:eastAsia="en-US"/>
        </w:rPr>
      </w:pPr>
      <w:hyperlink w:anchor="_Toc27753812" w:history="1">
        <w:r w:rsidR="007E2D34" w:rsidRPr="00D02AB0">
          <w:rPr>
            <w:rStyle w:val="Hyperlink"/>
            <w:noProof/>
          </w:rPr>
          <w:t>Table 37: Nested elements of</w:t>
        </w:r>
        <w:r w:rsidR="007E2D34" w:rsidRPr="00D02AB0">
          <w:rPr>
            <w:rStyle w:val="Hyperlink"/>
            <w:rFonts w:ascii="Courier New" w:hAnsi="Courier New" w:cs="Courier New"/>
            <w:i/>
            <w:noProof/>
          </w:rPr>
          <w:t xml:space="preserve"> &lt;connection_0d/&gt;</w:t>
        </w:r>
        <w:r w:rsidR="007E2D34" w:rsidRPr="00D02AB0">
          <w:rPr>
            <w:rStyle w:val="Hyperlink"/>
            <w:rFonts w:cstheme="minorHAnsi"/>
            <w:noProof/>
          </w:rPr>
          <w:t xml:space="preserve"> for </w:t>
        </w:r>
        <w:r w:rsidR="007E2D34" w:rsidRPr="00D02AB0">
          <w:rPr>
            <w:rStyle w:val="Hyperlink"/>
            <w:rFonts w:ascii="Courier New" w:hAnsi="Courier New" w:cs="Courier New"/>
            <w:i/>
            <w:noProof/>
          </w:rPr>
          <w:t>&lt;robscan/&gt;</w:t>
        </w:r>
        <w:r w:rsidR="007E2D34">
          <w:rPr>
            <w:noProof/>
            <w:webHidden/>
          </w:rPr>
          <w:tab/>
        </w:r>
        <w:r w:rsidR="007E2D34">
          <w:rPr>
            <w:noProof/>
            <w:webHidden/>
          </w:rPr>
          <w:fldChar w:fldCharType="begin"/>
        </w:r>
        <w:r w:rsidR="007E2D34">
          <w:rPr>
            <w:noProof/>
            <w:webHidden/>
          </w:rPr>
          <w:instrText xml:space="preserve"> PAGEREF _Toc27753812 \h </w:instrText>
        </w:r>
        <w:r w:rsidR="007E2D34">
          <w:rPr>
            <w:noProof/>
            <w:webHidden/>
          </w:rPr>
        </w:r>
        <w:r w:rsidR="007E2D34">
          <w:rPr>
            <w:noProof/>
            <w:webHidden/>
          </w:rPr>
          <w:fldChar w:fldCharType="separate"/>
        </w:r>
        <w:r w:rsidR="00004854">
          <w:rPr>
            <w:noProof/>
            <w:webHidden/>
          </w:rPr>
          <w:t>56</w:t>
        </w:r>
        <w:r w:rsidR="007E2D34">
          <w:rPr>
            <w:noProof/>
            <w:webHidden/>
          </w:rPr>
          <w:fldChar w:fldCharType="end"/>
        </w:r>
      </w:hyperlink>
    </w:p>
    <w:p w14:paraId="60CFED09" w14:textId="078A4C87" w:rsidR="007E2D34" w:rsidRDefault="005A0650">
      <w:pPr>
        <w:pStyle w:val="Abbildungsverzeichnis"/>
        <w:tabs>
          <w:tab w:val="right" w:leader="dot" w:pos="9060"/>
        </w:tabs>
        <w:rPr>
          <w:rFonts w:asciiTheme="minorHAnsi" w:eastAsiaTheme="minorEastAsia" w:hAnsiTheme="minorHAnsi" w:cstheme="minorBidi"/>
          <w:noProof/>
          <w:szCs w:val="22"/>
          <w:lang w:eastAsia="en-US"/>
        </w:rPr>
      </w:pPr>
      <w:hyperlink w:anchor="_Toc27753813" w:history="1">
        <w:r w:rsidR="007E2D34" w:rsidRPr="00D02AB0">
          <w:rPr>
            <w:rStyle w:val="Hyperlink"/>
            <w:noProof/>
          </w:rPr>
          <w:t xml:space="preserve">Table 38: Attributes of element </w:t>
        </w:r>
        <w:r w:rsidR="007E2D34" w:rsidRPr="00D02AB0">
          <w:rPr>
            <w:rStyle w:val="Hyperlink"/>
            <w:rFonts w:ascii="Courier New" w:hAnsi="Courier New" w:cs="Courier New"/>
            <w:i/>
            <w:noProof/>
          </w:rPr>
          <w:t>&lt;robscan/&gt;</w:t>
        </w:r>
        <w:r w:rsidR="007E2D34">
          <w:rPr>
            <w:noProof/>
            <w:webHidden/>
          </w:rPr>
          <w:tab/>
        </w:r>
        <w:r w:rsidR="007E2D34">
          <w:rPr>
            <w:noProof/>
            <w:webHidden/>
          </w:rPr>
          <w:fldChar w:fldCharType="begin"/>
        </w:r>
        <w:r w:rsidR="007E2D34">
          <w:rPr>
            <w:noProof/>
            <w:webHidden/>
          </w:rPr>
          <w:instrText xml:space="preserve"> PAGEREF _Toc27753813 \h </w:instrText>
        </w:r>
        <w:r w:rsidR="007E2D34">
          <w:rPr>
            <w:noProof/>
            <w:webHidden/>
          </w:rPr>
        </w:r>
        <w:r w:rsidR="007E2D34">
          <w:rPr>
            <w:noProof/>
            <w:webHidden/>
          </w:rPr>
          <w:fldChar w:fldCharType="separate"/>
        </w:r>
        <w:r w:rsidR="00004854">
          <w:rPr>
            <w:noProof/>
            <w:webHidden/>
          </w:rPr>
          <w:t>57</w:t>
        </w:r>
        <w:r w:rsidR="007E2D34">
          <w:rPr>
            <w:noProof/>
            <w:webHidden/>
          </w:rPr>
          <w:fldChar w:fldCharType="end"/>
        </w:r>
      </w:hyperlink>
    </w:p>
    <w:p w14:paraId="23C56B5B" w14:textId="12004ECB" w:rsidR="007E2D34" w:rsidRDefault="005A0650">
      <w:pPr>
        <w:pStyle w:val="Abbildungsverzeichnis"/>
        <w:tabs>
          <w:tab w:val="right" w:leader="dot" w:pos="9060"/>
        </w:tabs>
        <w:rPr>
          <w:rFonts w:asciiTheme="minorHAnsi" w:eastAsiaTheme="minorEastAsia" w:hAnsiTheme="minorHAnsi" w:cstheme="minorBidi"/>
          <w:noProof/>
          <w:szCs w:val="22"/>
          <w:lang w:eastAsia="en-US"/>
        </w:rPr>
      </w:pPr>
      <w:hyperlink w:anchor="_Toc27753814" w:history="1">
        <w:r w:rsidR="007E2D34" w:rsidRPr="00D02AB0">
          <w:rPr>
            <w:rStyle w:val="Hyperlink"/>
            <w:noProof/>
          </w:rPr>
          <w:t xml:space="preserve">Table 39: Nested elements of element </w:t>
        </w:r>
        <w:r w:rsidR="007E2D34" w:rsidRPr="00D02AB0">
          <w:rPr>
            <w:rStyle w:val="Hyperlink"/>
            <w:rFonts w:ascii="Courier New" w:hAnsi="Courier New" w:cs="Courier New"/>
            <w:i/>
            <w:noProof/>
          </w:rPr>
          <w:t>&lt;robscan/&gt;</w:t>
        </w:r>
        <w:r w:rsidR="007E2D34">
          <w:rPr>
            <w:noProof/>
            <w:webHidden/>
          </w:rPr>
          <w:tab/>
        </w:r>
        <w:r w:rsidR="007E2D34">
          <w:rPr>
            <w:noProof/>
            <w:webHidden/>
          </w:rPr>
          <w:fldChar w:fldCharType="begin"/>
        </w:r>
        <w:r w:rsidR="007E2D34">
          <w:rPr>
            <w:noProof/>
            <w:webHidden/>
          </w:rPr>
          <w:instrText xml:space="preserve"> PAGEREF _Toc27753814 \h </w:instrText>
        </w:r>
        <w:r w:rsidR="007E2D34">
          <w:rPr>
            <w:noProof/>
            <w:webHidden/>
          </w:rPr>
        </w:r>
        <w:r w:rsidR="007E2D34">
          <w:rPr>
            <w:noProof/>
            <w:webHidden/>
          </w:rPr>
          <w:fldChar w:fldCharType="separate"/>
        </w:r>
        <w:r w:rsidR="00004854">
          <w:rPr>
            <w:noProof/>
            <w:webHidden/>
          </w:rPr>
          <w:t>57</w:t>
        </w:r>
        <w:r w:rsidR="007E2D34">
          <w:rPr>
            <w:noProof/>
            <w:webHidden/>
          </w:rPr>
          <w:fldChar w:fldCharType="end"/>
        </w:r>
      </w:hyperlink>
    </w:p>
    <w:p w14:paraId="67B4584D" w14:textId="71C1D41F" w:rsidR="007E2D34" w:rsidRDefault="005A0650">
      <w:pPr>
        <w:pStyle w:val="Abbildungsverzeichnis"/>
        <w:tabs>
          <w:tab w:val="right" w:leader="dot" w:pos="9060"/>
        </w:tabs>
        <w:rPr>
          <w:rFonts w:asciiTheme="minorHAnsi" w:eastAsiaTheme="minorEastAsia" w:hAnsiTheme="minorHAnsi" w:cstheme="minorBidi"/>
          <w:noProof/>
          <w:szCs w:val="22"/>
          <w:lang w:eastAsia="en-US"/>
        </w:rPr>
      </w:pPr>
      <w:hyperlink w:anchor="_Toc27753815" w:history="1">
        <w:r w:rsidR="007E2D34" w:rsidRPr="00D02AB0">
          <w:rPr>
            <w:rStyle w:val="Hyperlink"/>
            <w:noProof/>
          </w:rPr>
          <w:t xml:space="preserve">Table 40: Nested elements of </w:t>
        </w:r>
        <w:r w:rsidR="007E2D34" w:rsidRPr="00D02AB0">
          <w:rPr>
            <w:rStyle w:val="Hyperlink"/>
            <w:rFonts w:ascii="Courier New" w:hAnsi="Courier New" w:cs="Courier New"/>
            <w:i/>
            <w:noProof/>
          </w:rPr>
          <w:t>&lt;connection_0d/&gt;</w:t>
        </w:r>
        <w:r w:rsidR="007E2D34" w:rsidRPr="00D02AB0">
          <w:rPr>
            <w:rStyle w:val="Hyperlink"/>
            <w:rFonts w:cstheme="minorHAnsi"/>
            <w:noProof/>
          </w:rPr>
          <w:t xml:space="preserve"> for </w:t>
        </w:r>
        <w:r w:rsidR="007E2D34" w:rsidRPr="00D02AB0">
          <w:rPr>
            <w:rStyle w:val="Hyperlink"/>
            <w:rFonts w:ascii="Courier New" w:hAnsi="Courier New" w:cs="Courier New"/>
            <w:i/>
            <w:noProof/>
          </w:rPr>
          <w:t>&lt;rivet/&gt;</w:t>
        </w:r>
        <w:r w:rsidR="007E2D34">
          <w:rPr>
            <w:noProof/>
            <w:webHidden/>
          </w:rPr>
          <w:tab/>
        </w:r>
        <w:r w:rsidR="007E2D34">
          <w:rPr>
            <w:noProof/>
            <w:webHidden/>
          </w:rPr>
          <w:fldChar w:fldCharType="begin"/>
        </w:r>
        <w:r w:rsidR="007E2D34">
          <w:rPr>
            <w:noProof/>
            <w:webHidden/>
          </w:rPr>
          <w:instrText xml:space="preserve"> PAGEREF _Toc27753815 \h </w:instrText>
        </w:r>
        <w:r w:rsidR="007E2D34">
          <w:rPr>
            <w:noProof/>
            <w:webHidden/>
          </w:rPr>
        </w:r>
        <w:r w:rsidR="007E2D34">
          <w:rPr>
            <w:noProof/>
            <w:webHidden/>
          </w:rPr>
          <w:fldChar w:fldCharType="separate"/>
        </w:r>
        <w:r w:rsidR="00004854">
          <w:rPr>
            <w:noProof/>
            <w:webHidden/>
          </w:rPr>
          <w:t>58</w:t>
        </w:r>
        <w:r w:rsidR="007E2D34">
          <w:rPr>
            <w:noProof/>
            <w:webHidden/>
          </w:rPr>
          <w:fldChar w:fldCharType="end"/>
        </w:r>
      </w:hyperlink>
    </w:p>
    <w:p w14:paraId="0CAC5E70" w14:textId="241DFE66" w:rsidR="007E2D34" w:rsidRDefault="005A0650">
      <w:pPr>
        <w:pStyle w:val="Abbildungsverzeichnis"/>
        <w:tabs>
          <w:tab w:val="right" w:leader="dot" w:pos="9060"/>
        </w:tabs>
        <w:rPr>
          <w:rFonts w:asciiTheme="minorHAnsi" w:eastAsiaTheme="minorEastAsia" w:hAnsiTheme="minorHAnsi" w:cstheme="minorBidi"/>
          <w:noProof/>
          <w:szCs w:val="22"/>
          <w:lang w:eastAsia="en-US"/>
        </w:rPr>
      </w:pPr>
      <w:hyperlink w:anchor="_Toc27753816" w:history="1">
        <w:r w:rsidR="007E2D34" w:rsidRPr="00D02AB0">
          <w:rPr>
            <w:rStyle w:val="Hyperlink"/>
            <w:noProof/>
          </w:rPr>
          <w:t xml:space="preserve">Table 41: Attributes of element </w:t>
        </w:r>
        <w:r w:rsidR="007E2D34" w:rsidRPr="00D02AB0">
          <w:rPr>
            <w:rStyle w:val="Hyperlink"/>
            <w:rFonts w:ascii="Courier New" w:hAnsi="Courier New" w:cs="Courier New"/>
            <w:i/>
            <w:noProof/>
          </w:rPr>
          <w:t>&lt;rivet/&gt;</w:t>
        </w:r>
        <w:r w:rsidR="007E2D34">
          <w:rPr>
            <w:noProof/>
            <w:webHidden/>
          </w:rPr>
          <w:tab/>
        </w:r>
        <w:r w:rsidR="007E2D34">
          <w:rPr>
            <w:noProof/>
            <w:webHidden/>
          </w:rPr>
          <w:fldChar w:fldCharType="begin"/>
        </w:r>
        <w:r w:rsidR="007E2D34">
          <w:rPr>
            <w:noProof/>
            <w:webHidden/>
          </w:rPr>
          <w:instrText xml:space="preserve"> PAGEREF _Toc27753816 \h </w:instrText>
        </w:r>
        <w:r w:rsidR="007E2D34">
          <w:rPr>
            <w:noProof/>
            <w:webHidden/>
          </w:rPr>
        </w:r>
        <w:r w:rsidR="007E2D34">
          <w:rPr>
            <w:noProof/>
            <w:webHidden/>
          </w:rPr>
          <w:fldChar w:fldCharType="separate"/>
        </w:r>
        <w:r w:rsidR="00004854">
          <w:rPr>
            <w:noProof/>
            <w:webHidden/>
          </w:rPr>
          <w:t>59</w:t>
        </w:r>
        <w:r w:rsidR="007E2D34">
          <w:rPr>
            <w:noProof/>
            <w:webHidden/>
          </w:rPr>
          <w:fldChar w:fldCharType="end"/>
        </w:r>
      </w:hyperlink>
    </w:p>
    <w:p w14:paraId="4BAFA7B5" w14:textId="1FC8B5EE" w:rsidR="007E2D34" w:rsidRDefault="005A0650">
      <w:pPr>
        <w:pStyle w:val="Abbildungsverzeichnis"/>
        <w:tabs>
          <w:tab w:val="right" w:leader="dot" w:pos="9060"/>
        </w:tabs>
        <w:rPr>
          <w:rFonts w:asciiTheme="minorHAnsi" w:eastAsiaTheme="minorEastAsia" w:hAnsiTheme="minorHAnsi" w:cstheme="minorBidi"/>
          <w:noProof/>
          <w:szCs w:val="22"/>
          <w:lang w:eastAsia="en-US"/>
        </w:rPr>
      </w:pPr>
      <w:hyperlink w:anchor="_Toc27753817" w:history="1">
        <w:r w:rsidR="007E2D34" w:rsidRPr="00D02AB0">
          <w:rPr>
            <w:rStyle w:val="Hyperlink"/>
            <w:noProof/>
          </w:rPr>
          <w:t xml:space="preserve">Table 42: Nested elements of element </w:t>
        </w:r>
        <w:r w:rsidR="007E2D34" w:rsidRPr="00D02AB0">
          <w:rPr>
            <w:rStyle w:val="Hyperlink"/>
            <w:rFonts w:ascii="Courier New" w:hAnsi="Courier New" w:cs="Courier New"/>
            <w:i/>
            <w:noProof/>
          </w:rPr>
          <w:t>&lt;rivet/&gt;</w:t>
        </w:r>
        <w:r w:rsidR="007E2D34">
          <w:rPr>
            <w:noProof/>
            <w:webHidden/>
          </w:rPr>
          <w:tab/>
        </w:r>
        <w:r w:rsidR="007E2D34">
          <w:rPr>
            <w:noProof/>
            <w:webHidden/>
          </w:rPr>
          <w:fldChar w:fldCharType="begin"/>
        </w:r>
        <w:r w:rsidR="007E2D34">
          <w:rPr>
            <w:noProof/>
            <w:webHidden/>
          </w:rPr>
          <w:instrText xml:space="preserve"> PAGEREF _Toc27753817 \h </w:instrText>
        </w:r>
        <w:r w:rsidR="007E2D34">
          <w:rPr>
            <w:noProof/>
            <w:webHidden/>
          </w:rPr>
        </w:r>
        <w:r w:rsidR="007E2D34">
          <w:rPr>
            <w:noProof/>
            <w:webHidden/>
          </w:rPr>
          <w:fldChar w:fldCharType="separate"/>
        </w:r>
        <w:r w:rsidR="00004854">
          <w:rPr>
            <w:noProof/>
            <w:webHidden/>
          </w:rPr>
          <w:t>59</w:t>
        </w:r>
        <w:r w:rsidR="007E2D34">
          <w:rPr>
            <w:noProof/>
            <w:webHidden/>
          </w:rPr>
          <w:fldChar w:fldCharType="end"/>
        </w:r>
      </w:hyperlink>
    </w:p>
    <w:p w14:paraId="2CC1AD5C" w14:textId="5B25DC8D" w:rsidR="007E2D34" w:rsidRDefault="005A0650">
      <w:pPr>
        <w:pStyle w:val="Abbildungsverzeichnis"/>
        <w:tabs>
          <w:tab w:val="right" w:leader="dot" w:pos="9060"/>
        </w:tabs>
        <w:rPr>
          <w:rFonts w:asciiTheme="minorHAnsi" w:eastAsiaTheme="minorEastAsia" w:hAnsiTheme="minorHAnsi" w:cstheme="minorBidi"/>
          <w:noProof/>
          <w:szCs w:val="22"/>
          <w:lang w:eastAsia="en-US"/>
        </w:rPr>
      </w:pPr>
      <w:hyperlink w:anchor="_Toc27753818" w:history="1">
        <w:r w:rsidR="007E2D34" w:rsidRPr="00D02AB0">
          <w:rPr>
            <w:rStyle w:val="Hyperlink"/>
            <w:noProof/>
          </w:rPr>
          <w:t xml:space="preserve">Table 43: Attributes of element </w:t>
        </w:r>
        <w:r w:rsidR="007E2D34" w:rsidRPr="00D02AB0">
          <w:rPr>
            <w:rStyle w:val="Hyperlink"/>
            <w:rFonts w:ascii="Courier New" w:hAnsi="Courier New" w:cs="Courier New"/>
            <w:i/>
            <w:noProof/>
          </w:rPr>
          <w:t>&lt;blind/&gt;</w:t>
        </w:r>
        <w:r w:rsidR="007E2D34">
          <w:rPr>
            <w:noProof/>
            <w:webHidden/>
          </w:rPr>
          <w:tab/>
        </w:r>
        <w:r w:rsidR="007E2D34">
          <w:rPr>
            <w:noProof/>
            <w:webHidden/>
          </w:rPr>
          <w:fldChar w:fldCharType="begin"/>
        </w:r>
        <w:r w:rsidR="007E2D34">
          <w:rPr>
            <w:noProof/>
            <w:webHidden/>
          </w:rPr>
          <w:instrText xml:space="preserve"> PAGEREF _Toc27753818 \h </w:instrText>
        </w:r>
        <w:r w:rsidR="007E2D34">
          <w:rPr>
            <w:noProof/>
            <w:webHidden/>
          </w:rPr>
        </w:r>
        <w:r w:rsidR="007E2D34">
          <w:rPr>
            <w:noProof/>
            <w:webHidden/>
          </w:rPr>
          <w:fldChar w:fldCharType="separate"/>
        </w:r>
        <w:r w:rsidR="00004854">
          <w:rPr>
            <w:noProof/>
            <w:webHidden/>
          </w:rPr>
          <w:t>60</w:t>
        </w:r>
        <w:r w:rsidR="007E2D34">
          <w:rPr>
            <w:noProof/>
            <w:webHidden/>
          </w:rPr>
          <w:fldChar w:fldCharType="end"/>
        </w:r>
      </w:hyperlink>
    </w:p>
    <w:p w14:paraId="1D247DC3" w14:textId="2AFA1509" w:rsidR="007E2D34" w:rsidRDefault="005A0650">
      <w:pPr>
        <w:pStyle w:val="Abbildungsverzeichnis"/>
        <w:tabs>
          <w:tab w:val="right" w:leader="dot" w:pos="9060"/>
        </w:tabs>
        <w:rPr>
          <w:rFonts w:asciiTheme="minorHAnsi" w:eastAsiaTheme="minorEastAsia" w:hAnsiTheme="minorHAnsi" w:cstheme="minorBidi"/>
          <w:noProof/>
          <w:szCs w:val="22"/>
          <w:lang w:eastAsia="en-US"/>
        </w:rPr>
      </w:pPr>
      <w:hyperlink w:anchor="_Toc27753819" w:history="1">
        <w:r w:rsidR="007E2D34" w:rsidRPr="00D02AB0">
          <w:rPr>
            <w:rStyle w:val="Hyperlink"/>
            <w:noProof/>
          </w:rPr>
          <w:t xml:space="preserve">Table 44: Attributes of element </w:t>
        </w:r>
        <w:r w:rsidR="007E2D34" w:rsidRPr="00D02AB0">
          <w:rPr>
            <w:rStyle w:val="Hyperlink"/>
            <w:rFonts w:ascii="Courier New" w:hAnsi="Courier New" w:cs="Courier New"/>
            <w:i/>
            <w:noProof/>
          </w:rPr>
          <w:t>&lt;self_piercing/&gt;</w:t>
        </w:r>
        <w:r w:rsidR="007E2D34">
          <w:rPr>
            <w:noProof/>
            <w:webHidden/>
          </w:rPr>
          <w:tab/>
        </w:r>
        <w:r w:rsidR="007E2D34">
          <w:rPr>
            <w:noProof/>
            <w:webHidden/>
          </w:rPr>
          <w:fldChar w:fldCharType="begin"/>
        </w:r>
        <w:r w:rsidR="007E2D34">
          <w:rPr>
            <w:noProof/>
            <w:webHidden/>
          </w:rPr>
          <w:instrText xml:space="preserve"> PAGEREF _Toc27753819 \h </w:instrText>
        </w:r>
        <w:r w:rsidR="007E2D34">
          <w:rPr>
            <w:noProof/>
            <w:webHidden/>
          </w:rPr>
        </w:r>
        <w:r w:rsidR="007E2D34">
          <w:rPr>
            <w:noProof/>
            <w:webHidden/>
          </w:rPr>
          <w:fldChar w:fldCharType="separate"/>
        </w:r>
        <w:r w:rsidR="00004854">
          <w:rPr>
            <w:noProof/>
            <w:webHidden/>
          </w:rPr>
          <w:t>64</w:t>
        </w:r>
        <w:r w:rsidR="007E2D34">
          <w:rPr>
            <w:noProof/>
            <w:webHidden/>
          </w:rPr>
          <w:fldChar w:fldCharType="end"/>
        </w:r>
      </w:hyperlink>
    </w:p>
    <w:p w14:paraId="1BF9656D" w14:textId="1498D401" w:rsidR="007E2D34" w:rsidRDefault="005A0650">
      <w:pPr>
        <w:pStyle w:val="Abbildungsverzeichnis"/>
        <w:tabs>
          <w:tab w:val="right" w:leader="dot" w:pos="9060"/>
        </w:tabs>
        <w:rPr>
          <w:rFonts w:asciiTheme="minorHAnsi" w:eastAsiaTheme="minorEastAsia" w:hAnsiTheme="minorHAnsi" w:cstheme="minorBidi"/>
          <w:noProof/>
          <w:szCs w:val="22"/>
          <w:lang w:eastAsia="en-US"/>
        </w:rPr>
      </w:pPr>
      <w:hyperlink w:anchor="_Toc27753820" w:history="1">
        <w:r w:rsidR="007E2D34" w:rsidRPr="00D02AB0">
          <w:rPr>
            <w:rStyle w:val="Hyperlink"/>
            <w:noProof/>
          </w:rPr>
          <w:t>Table 45: Pictures of all Solid Rivets</w:t>
        </w:r>
        <w:r w:rsidR="007E2D34">
          <w:rPr>
            <w:noProof/>
            <w:webHidden/>
          </w:rPr>
          <w:tab/>
        </w:r>
        <w:r w:rsidR="007E2D34">
          <w:rPr>
            <w:noProof/>
            <w:webHidden/>
          </w:rPr>
          <w:fldChar w:fldCharType="begin"/>
        </w:r>
        <w:r w:rsidR="007E2D34">
          <w:rPr>
            <w:noProof/>
            <w:webHidden/>
          </w:rPr>
          <w:instrText xml:space="preserve"> PAGEREF _Toc27753820 \h </w:instrText>
        </w:r>
        <w:r w:rsidR="007E2D34">
          <w:rPr>
            <w:noProof/>
            <w:webHidden/>
          </w:rPr>
        </w:r>
        <w:r w:rsidR="007E2D34">
          <w:rPr>
            <w:noProof/>
            <w:webHidden/>
          </w:rPr>
          <w:fldChar w:fldCharType="separate"/>
        </w:r>
        <w:r w:rsidR="00004854">
          <w:rPr>
            <w:noProof/>
            <w:webHidden/>
          </w:rPr>
          <w:t>65</w:t>
        </w:r>
        <w:r w:rsidR="007E2D34">
          <w:rPr>
            <w:noProof/>
            <w:webHidden/>
          </w:rPr>
          <w:fldChar w:fldCharType="end"/>
        </w:r>
      </w:hyperlink>
    </w:p>
    <w:p w14:paraId="49B4DA4B" w14:textId="040ECD17" w:rsidR="007E2D34" w:rsidRDefault="005A0650">
      <w:pPr>
        <w:pStyle w:val="Abbildungsverzeichnis"/>
        <w:tabs>
          <w:tab w:val="right" w:leader="dot" w:pos="9060"/>
        </w:tabs>
        <w:rPr>
          <w:rFonts w:asciiTheme="minorHAnsi" w:eastAsiaTheme="minorEastAsia" w:hAnsiTheme="minorHAnsi" w:cstheme="minorBidi"/>
          <w:noProof/>
          <w:szCs w:val="22"/>
          <w:lang w:eastAsia="en-US"/>
        </w:rPr>
      </w:pPr>
      <w:hyperlink w:anchor="_Toc27753821" w:history="1">
        <w:r w:rsidR="007E2D34" w:rsidRPr="00D02AB0">
          <w:rPr>
            <w:rStyle w:val="Hyperlink"/>
            <w:noProof/>
          </w:rPr>
          <w:t xml:space="preserve">Table 46: Attributes of element </w:t>
        </w:r>
        <w:r w:rsidR="007E2D34" w:rsidRPr="00D02AB0">
          <w:rPr>
            <w:rStyle w:val="Hyperlink"/>
            <w:rFonts w:ascii="Courier New" w:hAnsi="Courier New" w:cs="Courier New"/>
            <w:i/>
            <w:noProof/>
          </w:rPr>
          <w:t>&lt;solid/&gt;</w:t>
        </w:r>
        <w:r w:rsidR="007E2D34">
          <w:rPr>
            <w:noProof/>
            <w:webHidden/>
          </w:rPr>
          <w:tab/>
        </w:r>
        <w:r w:rsidR="007E2D34">
          <w:rPr>
            <w:noProof/>
            <w:webHidden/>
          </w:rPr>
          <w:fldChar w:fldCharType="begin"/>
        </w:r>
        <w:r w:rsidR="007E2D34">
          <w:rPr>
            <w:noProof/>
            <w:webHidden/>
          </w:rPr>
          <w:instrText xml:space="preserve"> PAGEREF _Toc27753821 \h </w:instrText>
        </w:r>
        <w:r w:rsidR="007E2D34">
          <w:rPr>
            <w:noProof/>
            <w:webHidden/>
          </w:rPr>
        </w:r>
        <w:r w:rsidR="007E2D34">
          <w:rPr>
            <w:noProof/>
            <w:webHidden/>
          </w:rPr>
          <w:fldChar w:fldCharType="separate"/>
        </w:r>
        <w:r w:rsidR="00004854">
          <w:rPr>
            <w:noProof/>
            <w:webHidden/>
          </w:rPr>
          <w:t>66</w:t>
        </w:r>
        <w:r w:rsidR="007E2D34">
          <w:rPr>
            <w:noProof/>
            <w:webHidden/>
          </w:rPr>
          <w:fldChar w:fldCharType="end"/>
        </w:r>
      </w:hyperlink>
    </w:p>
    <w:p w14:paraId="3A2744F7" w14:textId="670151B8" w:rsidR="007E2D34" w:rsidRDefault="005A0650">
      <w:pPr>
        <w:pStyle w:val="Abbildungsverzeichnis"/>
        <w:tabs>
          <w:tab w:val="right" w:leader="dot" w:pos="9060"/>
        </w:tabs>
        <w:rPr>
          <w:rFonts w:asciiTheme="minorHAnsi" w:eastAsiaTheme="minorEastAsia" w:hAnsiTheme="minorHAnsi" w:cstheme="minorBidi"/>
          <w:noProof/>
          <w:szCs w:val="22"/>
          <w:lang w:eastAsia="en-US"/>
        </w:rPr>
      </w:pPr>
      <w:hyperlink w:anchor="_Toc27753822" w:history="1">
        <w:r w:rsidR="007E2D34" w:rsidRPr="00D02AB0">
          <w:rPr>
            <w:rStyle w:val="Hyperlink"/>
            <w:noProof/>
          </w:rPr>
          <w:t xml:space="preserve">Table 47: Attributes of element </w:t>
        </w:r>
        <w:r w:rsidR="007E2D34" w:rsidRPr="00D02AB0">
          <w:rPr>
            <w:rStyle w:val="Hyperlink"/>
            <w:rFonts w:ascii="Courier New" w:hAnsi="Courier New" w:cs="Courier New"/>
            <w:i/>
            <w:noProof/>
          </w:rPr>
          <w:t>&lt;swop/&gt;</w:t>
        </w:r>
        <w:r w:rsidR="007E2D34">
          <w:rPr>
            <w:noProof/>
            <w:webHidden/>
          </w:rPr>
          <w:tab/>
        </w:r>
        <w:r w:rsidR="007E2D34">
          <w:rPr>
            <w:noProof/>
            <w:webHidden/>
          </w:rPr>
          <w:fldChar w:fldCharType="begin"/>
        </w:r>
        <w:r w:rsidR="007E2D34">
          <w:rPr>
            <w:noProof/>
            <w:webHidden/>
          </w:rPr>
          <w:instrText xml:space="preserve"> PAGEREF _Toc27753822 \h </w:instrText>
        </w:r>
        <w:r w:rsidR="007E2D34">
          <w:rPr>
            <w:noProof/>
            <w:webHidden/>
          </w:rPr>
        </w:r>
        <w:r w:rsidR="007E2D34">
          <w:rPr>
            <w:noProof/>
            <w:webHidden/>
          </w:rPr>
          <w:fldChar w:fldCharType="separate"/>
        </w:r>
        <w:r w:rsidR="00004854">
          <w:rPr>
            <w:noProof/>
            <w:webHidden/>
          </w:rPr>
          <w:t>68</w:t>
        </w:r>
        <w:r w:rsidR="007E2D34">
          <w:rPr>
            <w:noProof/>
            <w:webHidden/>
          </w:rPr>
          <w:fldChar w:fldCharType="end"/>
        </w:r>
      </w:hyperlink>
    </w:p>
    <w:p w14:paraId="0F8D89C8" w14:textId="38A8F076" w:rsidR="007E2D34" w:rsidRDefault="005A0650">
      <w:pPr>
        <w:pStyle w:val="Abbildungsverzeichnis"/>
        <w:tabs>
          <w:tab w:val="right" w:leader="dot" w:pos="9060"/>
        </w:tabs>
        <w:rPr>
          <w:rFonts w:asciiTheme="minorHAnsi" w:eastAsiaTheme="minorEastAsia" w:hAnsiTheme="minorHAnsi" w:cstheme="minorBidi"/>
          <w:noProof/>
          <w:szCs w:val="22"/>
          <w:lang w:eastAsia="en-US"/>
        </w:rPr>
      </w:pPr>
      <w:r>
        <w:fldChar w:fldCharType="begin"/>
      </w:r>
      <w:r>
        <w:instrText xml:space="preserve"> HYPERLINK \l "_Toc27753823" </w:instrText>
      </w:r>
      <w:r>
        <w:fldChar w:fldCharType="separate"/>
      </w:r>
      <w:r w:rsidR="007E2D34" w:rsidRPr="00D02AB0">
        <w:rPr>
          <w:rStyle w:val="Hyperlink"/>
          <w:noProof/>
        </w:rPr>
        <w:t xml:space="preserve">Table 48: Nested elements of </w:t>
      </w:r>
      <w:r w:rsidR="007E2D34" w:rsidRPr="00D02AB0">
        <w:rPr>
          <w:rStyle w:val="Hyperlink"/>
          <w:rFonts w:ascii="Courier New" w:hAnsi="Courier New" w:cs="Courier New"/>
          <w:i/>
          <w:noProof/>
        </w:rPr>
        <w:t>&lt;connection_0d/&gt;</w:t>
      </w:r>
      <w:r w:rsidR="007E2D34" w:rsidRPr="00D02AB0">
        <w:rPr>
          <w:rStyle w:val="Hyperlink"/>
          <w:noProof/>
        </w:rPr>
        <w:t xml:space="preserve"> for </w:t>
      </w:r>
      <w:r w:rsidR="007E2D34" w:rsidRPr="00D02AB0">
        <w:rPr>
          <w:rStyle w:val="Hyperlink"/>
          <w:rFonts w:ascii="Courier New" w:hAnsi="Courier New" w:cs="Courier New"/>
          <w:i/>
          <w:noProof/>
        </w:rPr>
        <w:t>&lt;threaded_connection/&gt;</w:t>
      </w:r>
      <w:r w:rsidR="007E2D34">
        <w:rPr>
          <w:noProof/>
          <w:webHidden/>
        </w:rPr>
        <w:tab/>
      </w:r>
      <w:r w:rsidR="007E2D34">
        <w:rPr>
          <w:noProof/>
          <w:webHidden/>
        </w:rPr>
        <w:fldChar w:fldCharType="begin"/>
      </w:r>
      <w:r w:rsidR="007E2D34">
        <w:rPr>
          <w:noProof/>
          <w:webHidden/>
        </w:rPr>
        <w:instrText xml:space="preserve"> PAGEREF _Toc27753823 \h </w:instrText>
      </w:r>
      <w:r w:rsidR="007E2D34">
        <w:rPr>
          <w:noProof/>
          <w:webHidden/>
        </w:rPr>
      </w:r>
      <w:r w:rsidR="007E2D34">
        <w:rPr>
          <w:noProof/>
          <w:webHidden/>
        </w:rPr>
        <w:fldChar w:fldCharType="separate"/>
      </w:r>
      <w:ins w:id="9" w:author="Dr. Carsten Franke" w:date="2020-03-09T14:38:00Z">
        <w:r w:rsidR="00004854">
          <w:rPr>
            <w:noProof/>
            <w:webHidden/>
          </w:rPr>
          <w:t>76</w:t>
        </w:r>
      </w:ins>
      <w:del w:id="10" w:author="Dr. Carsten Franke" w:date="2020-03-09T14:38:00Z">
        <w:r w:rsidR="007E2D34" w:rsidDel="00004854">
          <w:rPr>
            <w:noProof/>
            <w:webHidden/>
          </w:rPr>
          <w:delText>74</w:delText>
        </w:r>
      </w:del>
      <w:r w:rsidR="007E2D34">
        <w:rPr>
          <w:noProof/>
          <w:webHidden/>
        </w:rPr>
        <w:fldChar w:fldCharType="end"/>
      </w:r>
      <w:r>
        <w:rPr>
          <w:noProof/>
        </w:rPr>
        <w:fldChar w:fldCharType="end"/>
      </w:r>
    </w:p>
    <w:p w14:paraId="43EB6D29" w14:textId="77777777" w:rsidR="007E2D34" w:rsidRDefault="005A0650">
      <w:pPr>
        <w:pStyle w:val="Abbildungsverzeichnis"/>
        <w:tabs>
          <w:tab w:val="right" w:leader="dot" w:pos="9060"/>
        </w:tabs>
        <w:rPr>
          <w:rFonts w:asciiTheme="minorHAnsi" w:eastAsiaTheme="minorEastAsia" w:hAnsiTheme="minorHAnsi" w:cstheme="minorBidi"/>
          <w:noProof/>
          <w:szCs w:val="22"/>
          <w:lang w:eastAsia="en-US"/>
        </w:rPr>
      </w:pPr>
      <w:hyperlink w:anchor="_Toc27753824" w:history="1">
        <w:r w:rsidR="007E2D34" w:rsidRPr="00D02AB0">
          <w:rPr>
            <w:rStyle w:val="Hyperlink"/>
            <w:noProof/>
          </w:rPr>
          <w:t xml:space="preserve">Table 49: Attributes of element </w:t>
        </w:r>
        <w:r w:rsidR="007E2D34" w:rsidRPr="00D02AB0">
          <w:rPr>
            <w:rStyle w:val="Hyperlink"/>
            <w:rFonts w:ascii="Courier New" w:hAnsi="Courier New" w:cs="Courier New"/>
            <w:i/>
            <w:noProof/>
          </w:rPr>
          <w:t>&lt;threaded_connection/&gt;</w:t>
        </w:r>
        <w:r w:rsidR="007E2D34">
          <w:rPr>
            <w:noProof/>
            <w:webHidden/>
          </w:rPr>
          <w:tab/>
        </w:r>
        <w:r w:rsidR="007E2D34">
          <w:rPr>
            <w:noProof/>
            <w:webHidden/>
          </w:rPr>
          <w:fldChar w:fldCharType="begin"/>
        </w:r>
        <w:r w:rsidR="007E2D34">
          <w:rPr>
            <w:noProof/>
            <w:webHidden/>
          </w:rPr>
          <w:instrText xml:space="preserve"> PAGEREF _Toc27753824 \h </w:instrText>
        </w:r>
        <w:r w:rsidR="007E2D34">
          <w:rPr>
            <w:noProof/>
            <w:webHidden/>
          </w:rPr>
        </w:r>
        <w:r w:rsidR="007E2D34">
          <w:rPr>
            <w:noProof/>
            <w:webHidden/>
          </w:rPr>
          <w:fldChar w:fldCharType="separate"/>
        </w:r>
        <w:r w:rsidR="007E2D34">
          <w:rPr>
            <w:noProof/>
            <w:webHidden/>
          </w:rPr>
          <w:t>75</w:t>
        </w:r>
        <w:r w:rsidR="007E2D34">
          <w:rPr>
            <w:noProof/>
            <w:webHidden/>
          </w:rPr>
          <w:fldChar w:fldCharType="end"/>
        </w:r>
      </w:hyperlink>
    </w:p>
    <w:p w14:paraId="39C79DE1" w14:textId="77777777" w:rsidR="007E2D34" w:rsidRDefault="005A0650">
      <w:pPr>
        <w:pStyle w:val="Abbildungsverzeichnis"/>
        <w:tabs>
          <w:tab w:val="right" w:leader="dot" w:pos="9060"/>
        </w:tabs>
        <w:rPr>
          <w:rFonts w:asciiTheme="minorHAnsi" w:eastAsiaTheme="minorEastAsia" w:hAnsiTheme="minorHAnsi" w:cstheme="minorBidi"/>
          <w:noProof/>
          <w:szCs w:val="22"/>
          <w:lang w:eastAsia="en-US"/>
        </w:rPr>
      </w:pPr>
      <w:hyperlink w:anchor="_Toc27753825" w:history="1">
        <w:r w:rsidR="007E2D34" w:rsidRPr="00D02AB0">
          <w:rPr>
            <w:rStyle w:val="Hyperlink"/>
            <w:noProof/>
          </w:rPr>
          <w:t xml:space="preserve">Table 52: Nested elements of element </w:t>
        </w:r>
        <w:r w:rsidR="007E2D34" w:rsidRPr="00D02AB0">
          <w:rPr>
            <w:rStyle w:val="Hyperlink"/>
            <w:rFonts w:ascii="Courier New" w:hAnsi="Courier New" w:cs="Courier New"/>
            <w:i/>
            <w:noProof/>
          </w:rPr>
          <w:t>&lt;threaded_connection/&gt;</w:t>
        </w:r>
        <w:r w:rsidR="007E2D34">
          <w:rPr>
            <w:noProof/>
            <w:webHidden/>
          </w:rPr>
          <w:tab/>
        </w:r>
        <w:r w:rsidR="007E2D34">
          <w:rPr>
            <w:noProof/>
            <w:webHidden/>
          </w:rPr>
          <w:fldChar w:fldCharType="begin"/>
        </w:r>
        <w:r w:rsidR="007E2D34">
          <w:rPr>
            <w:noProof/>
            <w:webHidden/>
          </w:rPr>
          <w:instrText xml:space="preserve"> PAGEREF _Toc27753825 \h </w:instrText>
        </w:r>
        <w:r w:rsidR="007E2D34">
          <w:rPr>
            <w:noProof/>
            <w:webHidden/>
          </w:rPr>
        </w:r>
        <w:r w:rsidR="007E2D34">
          <w:rPr>
            <w:noProof/>
            <w:webHidden/>
          </w:rPr>
          <w:fldChar w:fldCharType="separate"/>
        </w:r>
        <w:r w:rsidR="007E2D34">
          <w:rPr>
            <w:noProof/>
            <w:webHidden/>
          </w:rPr>
          <w:t>76</w:t>
        </w:r>
        <w:r w:rsidR="007E2D34">
          <w:rPr>
            <w:noProof/>
            <w:webHidden/>
          </w:rPr>
          <w:fldChar w:fldCharType="end"/>
        </w:r>
      </w:hyperlink>
    </w:p>
    <w:p w14:paraId="3A008E5D" w14:textId="77777777" w:rsidR="007E2D34" w:rsidRDefault="005A0650">
      <w:pPr>
        <w:pStyle w:val="Abbildungsverzeichnis"/>
        <w:tabs>
          <w:tab w:val="right" w:leader="dot" w:pos="9060"/>
        </w:tabs>
        <w:rPr>
          <w:rFonts w:asciiTheme="minorHAnsi" w:eastAsiaTheme="minorEastAsia" w:hAnsiTheme="minorHAnsi" w:cstheme="minorBidi"/>
          <w:noProof/>
          <w:szCs w:val="22"/>
          <w:lang w:eastAsia="en-US"/>
        </w:rPr>
      </w:pPr>
      <w:hyperlink w:anchor="_Toc27753826" w:history="1">
        <w:r w:rsidR="007E2D34" w:rsidRPr="00D02AB0">
          <w:rPr>
            <w:rStyle w:val="Hyperlink"/>
            <w:noProof/>
          </w:rPr>
          <w:t xml:space="preserve">Table 53: Attributes of element </w:t>
        </w:r>
        <w:r w:rsidR="007E2D34" w:rsidRPr="00D02AB0">
          <w:rPr>
            <w:rStyle w:val="Hyperlink"/>
            <w:rFonts w:ascii="Courier New" w:hAnsi="Courier New" w:cs="Courier New"/>
            <w:i/>
            <w:noProof/>
          </w:rPr>
          <w:t>&lt;washer/&gt;</w:t>
        </w:r>
        <w:r w:rsidR="007E2D34">
          <w:rPr>
            <w:noProof/>
            <w:webHidden/>
          </w:rPr>
          <w:tab/>
        </w:r>
        <w:r w:rsidR="007E2D34">
          <w:rPr>
            <w:noProof/>
            <w:webHidden/>
          </w:rPr>
          <w:fldChar w:fldCharType="begin"/>
        </w:r>
        <w:r w:rsidR="007E2D34">
          <w:rPr>
            <w:noProof/>
            <w:webHidden/>
          </w:rPr>
          <w:instrText xml:space="preserve"> PAGEREF _Toc27753826 \h </w:instrText>
        </w:r>
        <w:r w:rsidR="007E2D34">
          <w:rPr>
            <w:noProof/>
            <w:webHidden/>
          </w:rPr>
        </w:r>
        <w:r w:rsidR="007E2D34">
          <w:rPr>
            <w:noProof/>
            <w:webHidden/>
          </w:rPr>
          <w:fldChar w:fldCharType="separate"/>
        </w:r>
        <w:r w:rsidR="007E2D34">
          <w:rPr>
            <w:noProof/>
            <w:webHidden/>
          </w:rPr>
          <w:t>76</w:t>
        </w:r>
        <w:r w:rsidR="007E2D34">
          <w:rPr>
            <w:noProof/>
            <w:webHidden/>
          </w:rPr>
          <w:fldChar w:fldCharType="end"/>
        </w:r>
      </w:hyperlink>
    </w:p>
    <w:p w14:paraId="42626685" w14:textId="77777777" w:rsidR="007E2D34" w:rsidRDefault="005A0650">
      <w:pPr>
        <w:pStyle w:val="Abbildungsverzeichnis"/>
        <w:tabs>
          <w:tab w:val="right" w:leader="dot" w:pos="9060"/>
        </w:tabs>
        <w:rPr>
          <w:rFonts w:asciiTheme="minorHAnsi" w:eastAsiaTheme="minorEastAsia" w:hAnsiTheme="minorHAnsi" w:cstheme="minorBidi"/>
          <w:noProof/>
          <w:szCs w:val="22"/>
          <w:lang w:eastAsia="en-US"/>
        </w:rPr>
      </w:pPr>
      <w:hyperlink w:anchor="_Toc27753827" w:history="1">
        <w:r w:rsidR="007E2D34" w:rsidRPr="00D02AB0">
          <w:rPr>
            <w:rStyle w:val="Hyperlink"/>
            <w:noProof/>
          </w:rPr>
          <w:t xml:space="preserve">Table 54: Attributes of element </w:t>
        </w:r>
        <w:r w:rsidR="007E2D34" w:rsidRPr="00D02AB0">
          <w:rPr>
            <w:rStyle w:val="Hyperlink"/>
            <w:rFonts w:ascii="Courier New" w:hAnsi="Courier New" w:cs="Courier New"/>
            <w:i/>
            <w:noProof/>
          </w:rPr>
          <w:t>&lt;nut/&gt;</w:t>
        </w:r>
        <w:r w:rsidR="007E2D34">
          <w:rPr>
            <w:noProof/>
            <w:webHidden/>
          </w:rPr>
          <w:tab/>
        </w:r>
        <w:r w:rsidR="007E2D34">
          <w:rPr>
            <w:noProof/>
            <w:webHidden/>
          </w:rPr>
          <w:fldChar w:fldCharType="begin"/>
        </w:r>
        <w:r w:rsidR="007E2D34">
          <w:rPr>
            <w:noProof/>
            <w:webHidden/>
          </w:rPr>
          <w:instrText xml:space="preserve"> PAGEREF _Toc27753827 \h </w:instrText>
        </w:r>
        <w:r w:rsidR="007E2D34">
          <w:rPr>
            <w:noProof/>
            <w:webHidden/>
          </w:rPr>
        </w:r>
        <w:r w:rsidR="007E2D34">
          <w:rPr>
            <w:noProof/>
            <w:webHidden/>
          </w:rPr>
          <w:fldChar w:fldCharType="separate"/>
        </w:r>
        <w:r w:rsidR="007E2D34">
          <w:rPr>
            <w:noProof/>
            <w:webHidden/>
          </w:rPr>
          <w:t>77</w:t>
        </w:r>
        <w:r w:rsidR="007E2D34">
          <w:rPr>
            <w:noProof/>
            <w:webHidden/>
          </w:rPr>
          <w:fldChar w:fldCharType="end"/>
        </w:r>
      </w:hyperlink>
    </w:p>
    <w:p w14:paraId="5403C2E6" w14:textId="77777777" w:rsidR="007E2D34" w:rsidRDefault="005A0650">
      <w:pPr>
        <w:pStyle w:val="Abbildungsverzeichnis"/>
        <w:tabs>
          <w:tab w:val="right" w:leader="dot" w:pos="9060"/>
        </w:tabs>
        <w:rPr>
          <w:rFonts w:asciiTheme="minorHAnsi" w:eastAsiaTheme="minorEastAsia" w:hAnsiTheme="minorHAnsi" w:cstheme="minorBidi"/>
          <w:noProof/>
          <w:szCs w:val="22"/>
          <w:lang w:eastAsia="en-US"/>
        </w:rPr>
      </w:pPr>
      <w:hyperlink w:anchor="_Toc27753828" w:history="1">
        <w:r w:rsidR="007E2D34" w:rsidRPr="00D02AB0">
          <w:rPr>
            <w:rStyle w:val="Hyperlink"/>
            <w:noProof/>
          </w:rPr>
          <w:t xml:space="preserve">Table 55: Nested elements of element </w:t>
        </w:r>
        <w:r w:rsidR="007E2D34" w:rsidRPr="00D02AB0">
          <w:rPr>
            <w:rStyle w:val="Hyperlink"/>
            <w:rFonts w:ascii="Courier New" w:hAnsi="Courier New" w:cs="Courier New"/>
            <w:i/>
            <w:noProof/>
          </w:rPr>
          <w:t>&lt;nut/&gt;</w:t>
        </w:r>
        <w:r w:rsidR="007E2D34">
          <w:rPr>
            <w:noProof/>
            <w:webHidden/>
          </w:rPr>
          <w:tab/>
        </w:r>
        <w:r w:rsidR="007E2D34">
          <w:rPr>
            <w:noProof/>
            <w:webHidden/>
          </w:rPr>
          <w:fldChar w:fldCharType="begin"/>
        </w:r>
        <w:r w:rsidR="007E2D34">
          <w:rPr>
            <w:noProof/>
            <w:webHidden/>
          </w:rPr>
          <w:instrText xml:space="preserve"> PAGEREF _Toc27753828 \h </w:instrText>
        </w:r>
        <w:r w:rsidR="007E2D34">
          <w:rPr>
            <w:noProof/>
            <w:webHidden/>
          </w:rPr>
        </w:r>
        <w:r w:rsidR="007E2D34">
          <w:rPr>
            <w:noProof/>
            <w:webHidden/>
          </w:rPr>
          <w:fldChar w:fldCharType="separate"/>
        </w:r>
        <w:r w:rsidR="007E2D34">
          <w:rPr>
            <w:noProof/>
            <w:webHidden/>
          </w:rPr>
          <w:t>78</w:t>
        </w:r>
        <w:r w:rsidR="007E2D34">
          <w:rPr>
            <w:noProof/>
            <w:webHidden/>
          </w:rPr>
          <w:fldChar w:fldCharType="end"/>
        </w:r>
      </w:hyperlink>
    </w:p>
    <w:p w14:paraId="2F58CF71" w14:textId="77777777" w:rsidR="007E2D34" w:rsidRDefault="005A0650">
      <w:pPr>
        <w:pStyle w:val="Abbildungsverzeichnis"/>
        <w:tabs>
          <w:tab w:val="right" w:leader="dot" w:pos="9060"/>
        </w:tabs>
        <w:rPr>
          <w:rFonts w:asciiTheme="minorHAnsi" w:eastAsiaTheme="minorEastAsia" w:hAnsiTheme="minorHAnsi" w:cstheme="minorBidi"/>
          <w:noProof/>
          <w:szCs w:val="22"/>
          <w:lang w:eastAsia="en-US"/>
        </w:rPr>
      </w:pPr>
      <w:hyperlink w:anchor="_Toc27753829" w:history="1">
        <w:r w:rsidR="007E2D34" w:rsidRPr="00D02AB0">
          <w:rPr>
            <w:rStyle w:val="Hyperlink"/>
            <w:noProof/>
          </w:rPr>
          <w:t xml:space="preserve">Table 56: Attributes of element </w:t>
        </w:r>
        <w:r w:rsidR="007E2D34" w:rsidRPr="00D02AB0">
          <w:rPr>
            <w:rStyle w:val="Hyperlink"/>
            <w:rFonts w:ascii="Courier New" w:hAnsi="Courier New" w:cs="Courier New"/>
            <w:i/>
            <w:noProof/>
          </w:rPr>
          <w:t>&lt;bolt/&gt;</w:t>
        </w:r>
        <w:r w:rsidR="007E2D34">
          <w:rPr>
            <w:noProof/>
            <w:webHidden/>
          </w:rPr>
          <w:tab/>
        </w:r>
        <w:r w:rsidR="007E2D34">
          <w:rPr>
            <w:noProof/>
            <w:webHidden/>
          </w:rPr>
          <w:fldChar w:fldCharType="begin"/>
        </w:r>
        <w:r w:rsidR="007E2D34">
          <w:rPr>
            <w:noProof/>
            <w:webHidden/>
          </w:rPr>
          <w:instrText xml:space="preserve"> PAGEREF _Toc27753829 \h </w:instrText>
        </w:r>
        <w:r w:rsidR="007E2D34">
          <w:rPr>
            <w:noProof/>
            <w:webHidden/>
          </w:rPr>
        </w:r>
        <w:r w:rsidR="007E2D34">
          <w:rPr>
            <w:noProof/>
            <w:webHidden/>
          </w:rPr>
          <w:fldChar w:fldCharType="separate"/>
        </w:r>
        <w:r w:rsidR="007E2D34">
          <w:rPr>
            <w:noProof/>
            <w:webHidden/>
          </w:rPr>
          <w:t>78</w:t>
        </w:r>
        <w:r w:rsidR="007E2D34">
          <w:rPr>
            <w:noProof/>
            <w:webHidden/>
          </w:rPr>
          <w:fldChar w:fldCharType="end"/>
        </w:r>
      </w:hyperlink>
    </w:p>
    <w:p w14:paraId="7D1AEC60" w14:textId="77777777" w:rsidR="007E2D34" w:rsidRDefault="005A0650">
      <w:pPr>
        <w:pStyle w:val="Abbildungsverzeichnis"/>
        <w:tabs>
          <w:tab w:val="right" w:leader="dot" w:pos="9060"/>
        </w:tabs>
        <w:rPr>
          <w:rFonts w:asciiTheme="minorHAnsi" w:eastAsiaTheme="minorEastAsia" w:hAnsiTheme="minorHAnsi" w:cstheme="minorBidi"/>
          <w:noProof/>
          <w:szCs w:val="22"/>
          <w:lang w:eastAsia="en-US"/>
        </w:rPr>
      </w:pPr>
      <w:hyperlink w:anchor="_Toc27753830" w:history="1">
        <w:r w:rsidR="007E2D34" w:rsidRPr="00D02AB0">
          <w:rPr>
            <w:rStyle w:val="Hyperlink"/>
            <w:noProof/>
          </w:rPr>
          <w:t xml:space="preserve">Table 57: Nested elements of element </w:t>
        </w:r>
        <w:r w:rsidR="007E2D34" w:rsidRPr="00D02AB0">
          <w:rPr>
            <w:rStyle w:val="Hyperlink"/>
            <w:rFonts w:ascii="Courier New" w:hAnsi="Courier New" w:cs="Courier New"/>
            <w:i/>
            <w:noProof/>
          </w:rPr>
          <w:t>&lt;bolt/&gt;</w:t>
        </w:r>
        <w:r w:rsidR="007E2D34">
          <w:rPr>
            <w:noProof/>
            <w:webHidden/>
          </w:rPr>
          <w:tab/>
        </w:r>
        <w:r w:rsidR="007E2D34">
          <w:rPr>
            <w:noProof/>
            <w:webHidden/>
          </w:rPr>
          <w:fldChar w:fldCharType="begin"/>
        </w:r>
        <w:r w:rsidR="007E2D34">
          <w:rPr>
            <w:noProof/>
            <w:webHidden/>
          </w:rPr>
          <w:instrText xml:space="preserve"> PAGEREF _Toc27753830 \h </w:instrText>
        </w:r>
        <w:r w:rsidR="007E2D34">
          <w:rPr>
            <w:noProof/>
            <w:webHidden/>
          </w:rPr>
        </w:r>
        <w:r w:rsidR="007E2D34">
          <w:rPr>
            <w:noProof/>
            <w:webHidden/>
          </w:rPr>
          <w:fldChar w:fldCharType="separate"/>
        </w:r>
        <w:r w:rsidR="007E2D34">
          <w:rPr>
            <w:noProof/>
            <w:webHidden/>
          </w:rPr>
          <w:t>79</w:t>
        </w:r>
        <w:r w:rsidR="007E2D34">
          <w:rPr>
            <w:noProof/>
            <w:webHidden/>
          </w:rPr>
          <w:fldChar w:fldCharType="end"/>
        </w:r>
      </w:hyperlink>
    </w:p>
    <w:p w14:paraId="0CEB2646" w14:textId="77777777" w:rsidR="007E2D34" w:rsidRDefault="005A0650">
      <w:pPr>
        <w:pStyle w:val="Abbildungsverzeichnis"/>
        <w:tabs>
          <w:tab w:val="right" w:leader="dot" w:pos="9060"/>
        </w:tabs>
        <w:rPr>
          <w:rFonts w:asciiTheme="minorHAnsi" w:eastAsiaTheme="minorEastAsia" w:hAnsiTheme="minorHAnsi" w:cstheme="minorBidi"/>
          <w:noProof/>
          <w:szCs w:val="22"/>
          <w:lang w:eastAsia="en-US"/>
        </w:rPr>
      </w:pPr>
      <w:hyperlink w:anchor="_Toc27753831" w:history="1">
        <w:r w:rsidR="007E2D34" w:rsidRPr="00D02AB0">
          <w:rPr>
            <w:rStyle w:val="Hyperlink"/>
            <w:noProof/>
          </w:rPr>
          <w:t xml:space="preserve">Table 58: Attributes of element </w:t>
        </w:r>
        <w:r w:rsidR="007E2D34" w:rsidRPr="00D02AB0">
          <w:rPr>
            <w:rStyle w:val="Hyperlink"/>
            <w:rFonts w:ascii="Courier New" w:hAnsi="Courier New" w:cs="Courier New"/>
            <w:i/>
            <w:noProof/>
          </w:rPr>
          <w:t>&lt;screw/&gt;</w:t>
        </w:r>
        <w:r w:rsidR="007E2D34">
          <w:rPr>
            <w:noProof/>
            <w:webHidden/>
          </w:rPr>
          <w:tab/>
        </w:r>
        <w:r w:rsidR="007E2D34">
          <w:rPr>
            <w:noProof/>
            <w:webHidden/>
          </w:rPr>
          <w:fldChar w:fldCharType="begin"/>
        </w:r>
        <w:r w:rsidR="007E2D34">
          <w:rPr>
            <w:noProof/>
            <w:webHidden/>
          </w:rPr>
          <w:instrText xml:space="preserve"> PAGEREF _Toc27753831 \h </w:instrText>
        </w:r>
        <w:r w:rsidR="007E2D34">
          <w:rPr>
            <w:noProof/>
            <w:webHidden/>
          </w:rPr>
        </w:r>
        <w:r w:rsidR="007E2D34">
          <w:rPr>
            <w:noProof/>
            <w:webHidden/>
          </w:rPr>
          <w:fldChar w:fldCharType="separate"/>
        </w:r>
        <w:r w:rsidR="007E2D34">
          <w:rPr>
            <w:noProof/>
            <w:webHidden/>
          </w:rPr>
          <w:t>83</w:t>
        </w:r>
        <w:r w:rsidR="007E2D34">
          <w:rPr>
            <w:noProof/>
            <w:webHidden/>
          </w:rPr>
          <w:fldChar w:fldCharType="end"/>
        </w:r>
      </w:hyperlink>
    </w:p>
    <w:p w14:paraId="34280799" w14:textId="77777777" w:rsidR="007E2D34" w:rsidRDefault="005A0650">
      <w:pPr>
        <w:pStyle w:val="Abbildungsverzeichnis"/>
        <w:tabs>
          <w:tab w:val="right" w:leader="dot" w:pos="9060"/>
        </w:tabs>
        <w:rPr>
          <w:rFonts w:asciiTheme="minorHAnsi" w:eastAsiaTheme="minorEastAsia" w:hAnsiTheme="minorHAnsi" w:cstheme="minorBidi"/>
          <w:noProof/>
          <w:szCs w:val="22"/>
          <w:lang w:eastAsia="en-US"/>
        </w:rPr>
      </w:pPr>
      <w:hyperlink w:anchor="_Toc27753832" w:history="1">
        <w:r w:rsidR="007E2D34" w:rsidRPr="00D02AB0">
          <w:rPr>
            <w:rStyle w:val="Hyperlink"/>
            <w:noProof/>
          </w:rPr>
          <w:t xml:space="preserve">Table 59: Nested elements of element </w:t>
        </w:r>
        <w:r w:rsidR="007E2D34" w:rsidRPr="00D02AB0">
          <w:rPr>
            <w:rStyle w:val="Hyperlink"/>
            <w:rFonts w:ascii="Courier New" w:hAnsi="Courier New" w:cs="Courier New"/>
            <w:i/>
            <w:noProof/>
          </w:rPr>
          <w:t>&lt;screw/&gt;</w:t>
        </w:r>
        <w:r w:rsidR="007E2D34">
          <w:rPr>
            <w:noProof/>
            <w:webHidden/>
          </w:rPr>
          <w:tab/>
        </w:r>
        <w:r w:rsidR="007E2D34">
          <w:rPr>
            <w:noProof/>
            <w:webHidden/>
          </w:rPr>
          <w:fldChar w:fldCharType="begin"/>
        </w:r>
        <w:r w:rsidR="007E2D34">
          <w:rPr>
            <w:noProof/>
            <w:webHidden/>
          </w:rPr>
          <w:instrText xml:space="preserve"> PAGEREF _Toc27753832 \h </w:instrText>
        </w:r>
        <w:r w:rsidR="007E2D34">
          <w:rPr>
            <w:noProof/>
            <w:webHidden/>
          </w:rPr>
        </w:r>
        <w:r w:rsidR="007E2D34">
          <w:rPr>
            <w:noProof/>
            <w:webHidden/>
          </w:rPr>
          <w:fldChar w:fldCharType="separate"/>
        </w:r>
        <w:r w:rsidR="007E2D34">
          <w:rPr>
            <w:noProof/>
            <w:webHidden/>
          </w:rPr>
          <w:t>83</w:t>
        </w:r>
        <w:r w:rsidR="007E2D34">
          <w:rPr>
            <w:noProof/>
            <w:webHidden/>
          </w:rPr>
          <w:fldChar w:fldCharType="end"/>
        </w:r>
      </w:hyperlink>
    </w:p>
    <w:p w14:paraId="7EB84CF3" w14:textId="77777777" w:rsidR="007E2D34" w:rsidRDefault="005A0650">
      <w:pPr>
        <w:pStyle w:val="Abbildungsverzeichnis"/>
        <w:tabs>
          <w:tab w:val="right" w:leader="dot" w:pos="9060"/>
        </w:tabs>
        <w:rPr>
          <w:rFonts w:asciiTheme="minorHAnsi" w:eastAsiaTheme="minorEastAsia" w:hAnsiTheme="minorHAnsi" w:cstheme="minorBidi"/>
          <w:noProof/>
          <w:szCs w:val="22"/>
          <w:lang w:eastAsia="en-US"/>
        </w:rPr>
      </w:pPr>
      <w:hyperlink w:anchor="_Toc27753833" w:history="1">
        <w:r w:rsidR="007E2D34" w:rsidRPr="00D02AB0">
          <w:rPr>
            <w:rStyle w:val="Hyperlink"/>
            <w:noProof/>
          </w:rPr>
          <w:t xml:space="preserve">Table 60: Attributes of element </w:t>
        </w:r>
        <w:r w:rsidR="007E2D34" w:rsidRPr="00D02AB0">
          <w:rPr>
            <w:rStyle w:val="Hyperlink"/>
            <w:rFonts w:ascii="Courier New" w:hAnsi="Courier New" w:cs="Courier New"/>
            <w:i/>
            <w:noProof/>
          </w:rPr>
          <w:t>&lt;flow_drilled/&gt;</w:t>
        </w:r>
        <w:r w:rsidR="007E2D34">
          <w:rPr>
            <w:noProof/>
            <w:webHidden/>
          </w:rPr>
          <w:tab/>
        </w:r>
        <w:r w:rsidR="007E2D34">
          <w:rPr>
            <w:noProof/>
            <w:webHidden/>
          </w:rPr>
          <w:fldChar w:fldCharType="begin"/>
        </w:r>
        <w:r w:rsidR="007E2D34">
          <w:rPr>
            <w:noProof/>
            <w:webHidden/>
          </w:rPr>
          <w:instrText xml:space="preserve"> PAGEREF _Toc27753833 \h </w:instrText>
        </w:r>
        <w:r w:rsidR="007E2D34">
          <w:rPr>
            <w:noProof/>
            <w:webHidden/>
          </w:rPr>
        </w:r>
        <w:r w:rsidR="007E2D34">
          <w:rPr>
            <w:noProof/>
            <w:webHidden/>
          </w:rPr>
          <w:fldChar w:fldCharType="separate"/>
        </w:r>
        <w:r w:rsidR="007E2D34">
          <w:rPr>
            <w:noProof/>
            <w:webHidden/>
          </w:rPr>
          <w:t>85</w:t>
        </w:r>
        <w:r w:rsidR="007E2D34">
          <w:rPr>
            <w:noProof/>
            <w:webHidden/>
          </w:rPr>
          <w:fldChar w:fldCharType="end"/>
        </w:r>
      </w:hyperlink>
    </w:p>
    <w:p w14:paraId="7F6CF458" w14:textId="77777777" w:rsidR="007E2D34" w:rsidRDefault="005A0650">
      <w:pPr>
        <w:pStyle w:val="Abbildungsverzeichnis"/>
        <w:tabs>
          <w:tab w:val="right" w:leader="dot" w:pos="9060"/>
        </w:tabs>
        <w:rPr>
          <w:rFonts w:asciiTheme="minorHAnsi" w:eastAsiaTheme="minorEastAsia" w:hAnsiTheme="minorHAnsi" w:cstheme="minorBidi"/>
          <w:noProof/>
          <w:szCs w:val="22"/>
          <w:lang w:eastAsia="en-US"/>
        </w:rPr>
      </w:pPr>
      <w:hyperlink w:anchor="_Toc27753834" w:history="1">
        <w:r w:rsidR="007E2D34" w:rsidRPr="00D02AB0">
          <w:rPr>
            <w:rStyle w:val="Hyperlink"/>
            <w:noProof/>
          </w:rPr>
          <w:t xml:space="preserve">Table 59: Nested elements of </w:t>
        </w:r>
        <w:r w:rsidR="007E2D34" w:rsidRPr="00D02AB0">
          <w:rPr>
            <w:rStyle w:val="Hyperlink"/>
            <w:rFonts w:ascii="Courier New" w:hAnsi="Courier New" w:cs="Courier New"/>
            <w:i/>
            <w:noProof/>
          </w:rPr>
          <w:t>&lt;connection_0d&gt;</w:t>
        </w:r>
        <w:r w:rsidR="007E2D34" w:rsidRPr="00D02AB0">
          <w:rPr>
            <w:rStyle w:val="Hyperlink"/>
            <w:rFonts w:cstheme="minorHAnsi"/>
            <w:noProof/>
          </w:rPr>
          <w:t xml:space="preserve"> for </w:t>
        </w:r>
        <w:r w:rsidR="007E2D34" w:rsidRPr="00D02AB0">
          <w:rPr>
            <w:rStyle w:val="Hyperlink"/>
            <w:rFonts w:ascii="Courier New" w:hAnsi="Courier New" w:cs="Courier New"/>
            <w:i/>
            <w:noProof/>
          </w:rPr>
          <w:t>&lt;gumdrop/&gt;</w:t>
        </w:r>
        <w:r w:rsidR="007E2D34">
          <w:rPr>
            <w:noProof/>
            <w:webHidden/>
          </w:rPr>
          <w:tab/>
        </w:r>
        <w:r w:rsidR="007E2D34">
          <w:rPr>
            <w:noProof/>
            <w:webHidden/>
          </w:rPr>
          <w:fldChar w:fldCharType="begin"/>
        </w:r>
        <w:r w:rsidR="007E2D34">
          <w:rPr>
            <w:noProof/>
            <w:webHidden/>
          </w:rPr>
          <w:instrText xml:space="preserve"> PAGEREF _Toc27753834 \h </w:instrText>
        </w:r>
        <w:r w:rsidR="007E2D34">
          <w:rPr>
            <w:noProof/>
            <w:webHidden/>
          </w:rPr>
        </w:r>
        <w:r w:rsidR="007E2D34">
          <w:rPr>
            <w:noProof/>
            <w:webHidden/>
          </w:rPr>
          <w:fldChar w:fldCharType="separate"/>
        </w:r>
        <w:r w:rsidR="007E2D34">
          <w:rPr>
            <w:noProof/>
            <w:webHidden/>
          </w:rPr>
          <w:t>86</w:t>
        </w:r>
        <w:r w:rsidR="007E2D34">
          <w:rPr>
            <w:noProof/>
            <w:webHidden/>
          </w:rPr>
          <w:fldChar w:fldCharType="end"/>
        </w:r>
      </w:hyperlink>
    </w:p>
    <w:p w14:paraId="11E6CDBB" w14:textId="77777777" w:rsidR="007E2D34" w:rsidRDefault="005A0650">
      <w:pPr>
        <w:pStyle w:val="Abbildungsverzeichnis"/>
        <w:tabs>
          <w:tab w:val="right" w:leader="dot" w:pos="9060"/>
        </w:tabs>
        <w:rPr>
          <w:rFonts w:asciiTheme="minorHAnsi" w:eastAsiaTheme="minorEastAsia" w:hAnsiTheme="minorHAnsi" w:cstheme="minorBidi"/>
          <w:noProof/>
          <w:szCs w:val="22"/>
          <w:lang w:eastAsia="en-US"/>
        </w:rPr>
      </w:pPr>
      <w:hyperlink w:anchor="_Toc27753835" w:history="1">
        <w:r w:rsidR="007E2D34" w:rsidRPr="00D02AB0">
          <w:rPr>
            <w:rStyle w:val="Hyperlink"/>
            <w:noProof/>
          </w:rPr>
          <w:t xml:space="preserve">Table 60: Attributes of element </w:t>
        </w:r>
        <w:r w:rsidR="007E2D34" w:rsidRPr="00D02AB0">
          <w:rPr>
            <w:rStyle w:val="Hyperlink"/>
            <w:rFonts w:ascii="Courier New" w:hAnsi="Courier New" w:cs="Courier New"/>
            <w:i/>
            <w:noProof/>
          </w:rPr>
          <w:t>&lt;gumdrop/&gt;</w:t>
        </w:r>
        <w:r w:rsidR="007E2D34">
          <w:rPr>
            <w:noProof/>
            <w:webHidden/>
          </w:rPr>
          <w:tab/>
        </w:r>
        <w:r w:rsidR="007E2D34">
          <w:rPr>
            <w:noProof/>
            <w:webHidden/>
          </w:rPr>
          <w:fldChar w:fldCharType="begin"/>
        </w:r>
        <w:r w:rsidR="007E2D34">
          <w:rPr>
            <w:noProof/>
            <w:webHidden/>
          </w:rPr>
          <w:instrText xml:space="preserve"> PAGEREF _Toc27753835 \h </w:instrText>
        </w:r>
        <w:r w:rsidR="007E2D34">
          <w:rPr>
            <w:noProof/>
            <w:webHidden/>
          </w:rPr>
        </w:r>
        <w:r w:rsidR="007E2D34">
          <w:rPr>
            <w:noProof/>
            <w:webHidden/>
          </w:rPr>
          <w:fldChar w:fldCharType="separate"/>
        </w:r>
        <w:r w:rsidR="007E2D34">
          <w:rPr>
            <w:noProof/>
            <w:webHidden/>
          </w:rPr>
          <w:t>87</w:t>
        </w:r>
        <w:r w:rsidR="007E2D34">
          <w:rPr>
            <w:noProof/>
            <w:webHidden/>
          </w:rPr>
          <w:fldChar w:fldCharType="end"/>
        </w:r>
      </w:hyperlink>
    </w:p>
    <w:p w14:paraId="5E6F38DA" w14:textId="77777777" w:rsidR="007E2D34" w:rsidRDefault="005A0650">
      <w:pPr>
        <w:pStyle w:val="Abbildungsverzeichnis"/>
        <w:tabs>
          <w:tab w:val="right" w:leader="dot" w:pos="9060"/>
        </w:tabs>
        <w:rPr>
          <w:rFonts w:asciiTheme="minorHAnsi" w:eastAsiaTheme="minorEastAsia" w:hAnsiTheme="minorHAnsi" w:cstheme="minorBidi"/>
          <w:noProof/>
          <w:szCs w:val="22"/>
          <w:lang w:eastAsia="en-US"/>
        </w:rPr>
      </w:pPr>
      <w:hyperlink w:anchor="_Toc27753836" w:history="1">
        <w:r w:rsidR="007E2D34" w:rsidRPr="00D02AB0">
          <w:rPr>
            <w:rStyle w:val="Hyperlink"/>
            <w:noProof/>
          </w:rPr>
          <w:t xml:space="preserve">Table 61: Nested elements of </w:t>
        </w:r>
        <w:r w:rsidR="007E2D34" w:rsidRPr="00D02AB0">
          <w:rPr>
            <w:rStyle w:val="Hyperlink"/>
            <w:rFonts w:ascii="Courier New" w:hAnsi="Courier New" w:cs="Courier New"/>
            <w:i/>
            <w:noProof/>
          </w:rPr>
          <w:t>&lt;connection_0d/&gt;</w:t>
        </w:r>
        <w:r w:rsidR="007E2D34" w:rsidRPr="00D02AB0">
          <w:rPr>
            <w:rStyle w:val="Hyperlink"/>
            <w:noProof/>
          </w:rPr>
          <w:t xml:space="preserve"> for </w:t>
        </w:r>
        <w:r w:rsidR="007E2D34" w:rsidRPr="00D02AB0">
          <w:rPr>
            <w:rStyle w:val="Hyperlink"/>
            <w:rFonts w:ascii="Courier New" w:hAnsi="Courier New" w:cs="Courier New"/>
            <w:i/>
            <w:noProof/>
          </w:rPr>
          <w:t>&lt;clinch/&gt;</w:t>
        </w:r>
        <w:r w:rsidR="007E2D34">
          <w:rPr>
            <w:noProof/>
            <w:webHidden/>
          </w:rPr>
          <w:tab/>
        </w:r>
        <w:r w:rsidR="007E2D34">
          <w:rPr>
            <w:noProof/>
            <w:webHidden/>
          </w:rPr>
          <w:fldChar w:fldCharType="begin"/>
        </w:r>
        <w:r w:rsidR="007E2D34">
          <w:rPr>
            <w:noProof/>
            <w:webHidden/>
          </w:rPr>
          <w:instrText xml:space="preserve"> PAGEREF _Toc27753836 \h </w:instrText>
        </w:r>
        <w:r w:rsidR="007E2D34">
          <w:rPr>
            <w:noProof/>
            <w:webHidden/>
          </w:rPr>
        </w:r>
        <w:r w:rsidR="007E2D34">
          <w:rPr>
            <w:noProof/>
            <w:webHidden/>
          </w:rPr>
          <w:fldChar w:fldCharType="separate"/>
        </w:r>
        <w:r w:rsidR="007E2D34">
          <w:rPr>
            <w:noProof/>
            <w:webHidden/>
          </w:rPr>
          <w:t>89</w:t>
        </w:r>
        <w:r w:rsidR="007E2D34">
          <w:rPr>
            <w:noProof/>
            <w:webHidden/>
          </w:rPr>
          <w:fldChar w:fldCharType="end"/>
        </w:r>
      </w:hyperlink>
    </w:p>
    <w:p w14:paraId="6BE4ECB1" w14:textId="77777777" w:rsidR="007E2D34" w:rsidRDefault="005A0650">
      <w:pPr>
        <w:pStyle w:val="Abbildungsverzeichnis"/>
        <w:tabs>
          <w:tab w:val="right" w:leader="dot" w:pos="9060"/>
        </w:tabs>
        <w:rPr>
          <w:rFonts w:asciiTheme="minorHAnsi" w:eastAsiaTheme="minorEastAsia" w:hAnsiTheme="minorHAnsi" w:cstheme="minorBidi"/>
          <w:noProof/>
          <w:szCs w:val="22"/>
          <w:lang w:eastAsia="en-US"/>
        </w:rPr>
      </w:pPr>
      <w:hyperlink w:anchor="_Toc27753837" w:history="1">
        <w:r w:rsidR="007E2D34" w:rsidRPr="00D02AB0">
          <w:rPr>
            <w:rStyle w:val="Hyperlink"/>
            <w:noProof/>
          </w:rPr>
          <w:t xml:space="preserve">Table 62: Attributes of element </w:t>
        </w:r>
        <w:r w:rsidR="007E2D34" w:rsidRPr="00D02AB0">
          <w:rPr>
            <w:rStyle w:val="Hyperlink"/>
            <w:rFonts w:ascii="Courier New" w:hAnsi="Courier New" w:cs="Courier New"/>
            <w:i/>
            <w:noProof/>
          </w:rPr>
          <w:t>&lt;clinch/&gt;</w:t>
        </w:r>
        <w:r w:rsidR="007E2D34">
          <w:rPr>
            <w:noProof/>
            <w:webHidden/>
          </w:rPr>
          <w:tab/>
        </w:r>
        <w:r w:rsidR="007E2D34">
          <w:rPr>
            <w:noProof/>
            <w:webHidden/>
          </w:rPr>
          <w:fldChar w:fldCharType="begin"/>
        </w:r>
        <w:r w:rsidR="007E2D34">
          <w:rPr>
            <w:noProof/>
            <w:webHidden/>
          </w:rPr>
          <w:instrText xml:space="preserve"> PAGEREF _Toc27753837 \h </w:instrText>
        </w:r>
        <w:r w:rsidR="007E2D34">
          <w:rPr>
            <w:noProof/>
            <w:webHidden/>
          </w:rPr>
        </w:r>
        <w:r w:rsidR="007E2D34">
          <w:rPr>
            <w:noProof/>
            <w:webHidden/>
          </w:rPr>
          <w:fldChar w:fldCharType="separate"/>
        </w:r>
        <w:r w:rsidR="007E2D34">
          <w:rPr>
            <w:noProof/>
            <w:webHidden/>
          </w:rPr>
          <w:t>89</w:t>
        </w:r>
        <w:r w:rsidR="007E2D34">
          <w:rPr>
            <w:noProof/>
            <w:webHidden/>
          </w:rPr>
          <w:fldChar w:fldCharType="end"/>
        </w:r>
      </w:hyperlink>
    </w:p>
    <w:p w14:paraId="485938E9" w14:textId="77777777" w:rsidR="007E2D34" w:rsidRDefault="005A0650">
      <w:pPr>
        <w:pStyle w:val="Abbildungsverzeichnis"/>
        <w:tabs>
          <w:tab w:val="right" w:leader="dot" w:pos="9060"/>
        </w:tabs>
        <w:rPr>
          <w:rFonts w:asciiTheme="minorHAnsi" w:eastAsiaTheme="minorEastAsia" w:hAnsiTheme="minorHAnsi" w:cstheme="minorBidi"/>
          <w:noProof/>
          <w:szCs w:val="22"/>
          <w:lang w:eastAsia="en-US"/>
        </w:rPr>
      </w:pPr>
      <w:hyperlink w:anchor="_Toc27753838" w:history="1">
        <w:r w:rsidR="007E2D34" w:rsidRPr="00D02AB0">
          <w:rPr>
            <w:rStyle w:val="Hyperlink"/>
            <w:noProof/>
          </w:rPr>
          <w:t xml:space="preserve">Table 63: Nested elements of element </w:t>
        </w:r>
        <w:r w:rsidR="007E2D34" w:rsidRPr="00D02AB0">
          <w:rPr>
            <w:rStyle w:val="Hyperlink"/>
            <w:rFonts w:ascii="Courier New" w:hAnsi="Courier New" w:cs="Courier New"/>
            <w:i/>
            <w:noProof/>
          </w:rPr>
          <w:t>&lt;clinch/&gt;</w:t>
        </w:r>
        <w:r w:rsidR="007E2D34">
          <w:rPr>
            <w:noProof/>
            <w:webHidden/>
          </w:rPr>
          <w:tab/>
        </w:r>
        <w:r w:rsidR="007E2D34">
          <w:rPr>
            <w:noProof/>
            <w:webHidden/>
          </w:rPr>
          <w:fldChar w:fldCharType="begin"/>
        </w:r>
        <w:r w:rsidR="007E2D34">
          <w:rPr>
            <w:noProof/>
            <w:webHidden/>
          </w:rPr>
          <w:instrText xml:space="preserve"> PAGEREF _Toc27753838 \h </w:instrText>
        </w:r>
        <w:r w:rsidR="007E2D34">
          <w:rPr>
            <w:noProof/>
            <w:webHidden/>
          </w:rPr>
        </w:r>
        <w:r w:rsidR="007E2D34">
          <w:rPr>
            <w:noProof/>
            <w:webHidden/>
          </w:rPr>
          <w:fldChar w:fldCharType="separate"/>
        </w:r>
        <w:r w:rsidR="007E2D34">
          <w:rPr>
            <w:noProof/>
            <w:webHidden/>
          </w:rPr>
          <w:t>90</w:t>
        </w:r>
        <w:r w:rsidR="007E2D34">
          <w:rPr>
            <w:noProof/>
            <w:webHidden/>
          </w:rPr>
          <w:fldChar w:fldCharType="end"/>
        </w:r>
      </w:hyperlink>
    </w:p>
    <w:p w14:paraId="21E9312A" w14:textId="77777777" w:rsidR="007E2D34" w:rsidRDefault="005A0650">
      <w:pPr>
        <w:pStyle w:val="Abbildungsverzeichnis"/>
        <w:tabs>
          <w:tab w:val="right" w:leader="dot" w:pos="9060"/>
        </w:tabs>
        <w:rPr>
          <w:rFonts w:asciiTheme="minorHAnsi" w:eastAsiaTheme="minorEastAsia" w:hAnsiTheme="minorHAnsi" w:cstheme="minorBidi"/>
          <w:noProof/>
          <w:szCs w:val="22"/>
          <w:lang w:eastAsia="en-US"/>
        </w:rPr>
      </w:pPr>
      <w:hyperlink w:anchor="_Toc27753839" w:history="1">
        <w:r w:rsidR="007E2D34" w:rsidRPr="00D02AB0">
          <w:rPr>
            <w:rStyle w:val="Hyperlink"/>
            <w:noProof/>
          </w:rPr>
          <w:t xml:space="preserve">Table 64: Nested elements of </w:t>
        </w:r>
        <w:r w:rsidR="007E2D34" w:rsidRPr="00D02AB0">
          <w:rPr>
            <w:rStyle w:val="Hyperlink"/>
            <w:rFonts w:ascii="Courier New" w:hAnsi="Courier New" w:cs="Courier New"/>
            <w:i/>
            <w:noProof/>
          </w:rPr>
          <w:t>&lt;connection_0d/&gt;</w:t>
        </w:r>
        <w:r w:rsidR="007E2D34" w:rsidRPr="00D02AB0">
          <w:rPr>
            <w:rStyle w:val="Hyperlink"/>
            <w:noProof/>
          </w:rPr>
          <w:t xml:space="preserve"> for </w:t>
        </w:r>
        <w:r w:rsidR="007E2D34" w:rsidRPr="00D02AB0">
          <w:rPr>
            <w:rStyle w:val="Hyperlink"/>
            <w:rFonts w:ascii="Courier New" w:hAnsi="Courier New" w:cs="Courier New"/>
            <w:i/>
            <w:noProof/>
          </w:rPr>
          <w:t>&lt;heat_stake/&gt;</w:t>
        </w:r>
        <w:r w:rsidR="007E2D34">
          <w:rPr>
            <w:noProof/>
            <w:webHidden/>
          </w:rPr>
          <w:tab/>
        </w:r>
        <w:r w:rsidR="007E2D34">
          <w:rPr>
            <w:noProof/>
            <w:webHidden/>
          </w:rPr>
          <w:fldChar w:fldCharType="begin"/>
        </w:r>
        <w:r w:rsidR="007E2D34">
          <w:rPr>
            <w:noProof/>
            <w:webHidden/>
          </w:rPr>
          <w:instrText xml:space="preserve"> PAGEREF _Toc27753839 \h </w:instrText>
        </w:r>
        <w:r w:rsidR="007E2D34">
          <w:rPr>
            <w:noProof/>
            <w:webHidden/>
          </w:rPr>
        </w:r>
        <w:r w:rsidR="007E2D34">
          <w:rPr>
            <w:noProof/>
            <w:webHidden/>
          </w:rPr>
          <w:fldChar w:fldCharType="separate"/>
        </w:r>
        <w:r w:rsidR="007E2D34">
          <w:rPr>
            <w:noProof/>
            <w:webHidden/>
          </w:rPr>
          <w:t>91</w:t>
        </w:r>
        <w:r w:rsidR="007E2D34">
          <w:rPr>
            <w:noProof/>
            <w:webHidden/>
          </w:rPr>
          <w:fldChar w:fldCharType="end"/>
        </w:r>
      </w:hyperlink>
    </w:p>
    <w:p w14:paraId="0A0FEF07" w14:textId="77777777" w:rsidR="007E2D34" w:rsidRDefault="005A0650">
      <w:pPr>
        <w:pStyle w:val="Abbildungsverzeichnis"/>
        <w:tabs>
          <w:tab w:val="right" w:leader="dot" w:pos="9060"/>
        </w:tabs>
        <w:rPr>
          <w:rFonts w:asciiTheme="minorHAnsi" w:eastAsiaTheme="minorEastAsia" w:hAnsiTheme="minorHAnsi" w:cstheme="minorBidi"/>
          <w:noProof/>
          <w:szCs w:val="22"/>
          <w:lang w:eastAsia="en-US"/>
        </w:rPr>
      </w:pPr>
      <w:hyperlink w:anchor="_Toc27753840" w:history="1">
        <w:r w:rsidR="007E2D34" w:rsidRPr="00D02AB0">
          <w:rPr>
            <w:rStyle w:val="Hyperlink"/>
            <w:noProof/>
          </w:rPr>
          <w:t xml:space="preserve">Table 65: Attributes of element </w:t>
        </w:r>
        <w:r w:rsidR="007E2D34" w:rsidRPr="00D02AB0">
          <w:rPr>
            <w:rStyle w:val="Hyperlink"/>
            <w:rFonts w:ascii="Courier New" w:hAnsi="Courier New" w:cs="Courier New"/>
            <w:i/>
            <w:noProof/>
          </w:rPr>
          <w:t>&lt;heat_stake/&gt;</w:t>
        </w:r>
        <w:r w:rsidR="007E2D34">
          <w:rPr>
            <w:noProof/>
            <w:webHidden/>
          </w:rPr>
          <w:tab/>
        </w:r>
        <w:r w:rsidR="007E2D34">
          <w:rPr>
            <w:noProof/>
            <w:webHidden/>
          </w:rPr>
          <w:fldChar w:fldCharType="begin"/>
        </w:r>
        <w:r w:rsidR="007E2D34">
          <w:rPr>
            <w:noProof/>
            <w:webHidden/>
          </w:rPr>
          <w:instrText xml:space="preserve"> PAGEREF _Toc27753840 \h </w:instrText>
        </w:r>
        <w:r w:rsidR="007E2D34">
          <w:rPr>
            <w:noProof/>
            <w:webHidden/>
          </w:rPr>
        </w:r>
        <w:r w:rsidR="007E2D34">
          <w:rPr>
            <w:noProof/>
            <w:webHidden/>
          </w:rPr>
          <w:fldChar w:fldCharType="separate"/>
        </w:r>
        <w:r w:rsidR="007E2D34">
          <w:rPr>
            <w:noProof/>
            <w:webHidden/>
          </w:rPr>
          <w:t>91</w:t>
        </w:r>
        <w:r w:rsidR="007E2D34">
          <w:rPr>
            <w:noProof/>
            <w:webHidden/>
          </w:rPr>
          <w:fldChar w:fldCharType="end"/>
        </w:r>
      </w:hyperlink>
    </w:p>
    <w:p w14:paraId="2051A00F" w14:textId="77777777" w:rsidR="007E2D34" w:rsidRDefault="005A0650">
      <w:pPr>
        <w:pStyle w:val="Abbildungsverzeichnis"/>
        <w:tabs>
          <w:tab w:val="right" w:leader="dot" w:pos="9060"/>
        </w:tabs>
        <w:rPr>
          <w:rFonts w:asciiTheme="minorHAnsi" w:eastAsiaTheme="minorEastAsia" w:hAnsiTheme="minorHAnsi" w:cstheme="minorBidi"/>
          <w:noProof/>
          <w:szCs w:val="22"/>
          <w:lang w:eastAsia="en-US"/>
        </w:rPr>
      </w:pPr>
      <w:hyperlink w:anchor="_Toc27753841" w:history="1">
        <w:r w:rsidR="007E2D34" w:rsidRPr="00D02AB0">
          <w:rPr>
            <w:rStyle w:val="Hyperlink"/>
            <w:noProof/>
          </w:rPr>
          <w:t xml:space="preserve">Table 66: Nested elements of </w:t>
        </w:r>
        <w:r w:rsidR="007E2D34" w:rsidRPr="00D02AB0">
          <w:rPr>
            <w:rStyle w:val="Hyperlink"/>
            <w:rFonts w:ascii="Courier New" w:hAnsi="Courier New" w:cs="Courier New"/>
            <w:i/>
            <w:noProof/>
          </w:rPr>
          <w:t>&lt;connection_0d/&gt;</w:t>
        </w:r>
        <w:r w:rsidR="007E2D34" w:rsidRPr="00D02AB0">
          <w:rPr>
            <w:rStyle w:val="Hyperlink"/>
            <w:noProof/>
          </w:rPr>
          <w:t xml:space="preserve"> for </w:t>
        </w:r>
        <w:r w:rsidR="007E2D34" w:rsidRPr="00D02AB0">
          <w:rPr>
            <w:rStyle w:val="Hyperlink"/>
            <w:rFonts w:ascii="Courier New" w:hAnsi="Courier New" w:cs="Courier New"/>
            <w:i/>
            <w:noProof/>
          </w:rPr>
          <w:t>&lt;clip/&gt;</w:t>
        </w:r>
        <w:r w:rsidR="007E2D34">
          <w:rPr>
            <w:noProof/>
            <w:webHidden/>
          </w:rPr>
          <w:tab/>
        </w:r>
        <w:r w:rsidR="007E2D34">
          <w:rPr>
            <w:noProof/>
            <w:webHidden/>
          </w:rPr>
          <w:fldChar w:fldCharType="begin"/>
        </w:r>
        <w:r w:rsidR="007E2D34">
          <w:rPr>
            <w:noProof/>
            <w:webHidden/>
          </w:rPr>
          <w:instrText xml:space="preserve"> PAGEREF _Toc27753841 \h </w:instrText>
        </w:r>
        <w:r w:rsidR="007E2D34">
          <w:rPr>
            <w:noProof/>
            <w:webHidden/>
          </w:rPr>
        </w:r>
        <w:r w:rsidR="007E2D34">
          <w:rPr>
            <w:noProof/>
            <w:webHidden/>
          </w:rPr>
          <w:fldChar w:fldCharType="separate"/>
        </w:r>
        <w:r w:rsidR="007E2D34">
          <w:rPr>
            <w:noProof/>
            <w:webHidden/>
          </w:rPr>
          <w:t>93</w:t>
        </w:r>
        <w:r w:rsidR="007E2D34">
          <w:rPr>
            <w:noProof/>
            <w:webHidden/>
          </w:rPr>
          <w:fldChar w:fldCharType="end"/>
        </w:r>
      </w:hyperlink>
    </w:p>
    <w:p w14:paraId="767621FC" w14:textId="77777777" w:rsidR="007E2D34" w:rsidRDefault="005A0650">
      <w:pPr>
        <w:pStyle w:val="Abbildungsverzeichnis"/>
        <w:tabs>
          <w:tab w:val="right" w:leader="dot" w:pos="9060"/>
        </w:tabs>
        <w:rPr>
          <w:rFonts w:asciiTheme="minorHAnsi" w:eastAsiaTheme="minorEastAsia" w:hAnsiTheme="minorHAnsi" w:cstheme="minorBidi"/>
          <w:noProof/>
          <w:szCs w:val="22"/>
          <w:lang w:eastAsia="en-US"/>
        </w:rPr>
      </w:pPr>
      <w:hyperlink w:anchor="_Toc27753842" w:history="1">
        <w:r w:rsidR="007E2D34" w:rsidRPr="00D02AB0">
          <w:rPr>
            <w:rStyle w:val="Hyperlink"/>
            <w:noProof/>
          </w:rPr>
          <w:t xml:space="preserve">Table 67: Attributes of element </w:t>
        </w:r>
        <w:r w:rsidR="007E2D34" w:rsidRPr="00D02AB0">
          <w:rPr>
            <w:rStyle w:val="Hyperlink"/>
            <w:rFonts w:ascii="Courier New" w:hAnsi="Courier New" w:cs="Courier New"/>
            <w:i/>
            <w:noProof/>
          </w:rPr>
          <w:t>&lt;clip/&gt;</w:t>
        </w:r>
        <w:r w:rsidR="007E2D34">
          <w:rPr>
            <w:noProof/>
            <w:webHidden/>
          </w:rPr>
          <w:tab/>
        </w:r>
        <w:r w:rsidR="007E2D34">
          <w:rPr>
            <w:noProof/>
            <w:webHidden/>
          </w:rPr>
          <w:fldChar w:fldCharType="begin"/>
        </w:r>
        <w:r w:rsidR="007E2D34">
          <w:rPr>
            <w:noProof/>
            <w:webHidden/>
          </w:rPr>
          <w:instrText xml:space="preserve"> PAGEREF _Toc27753842 \h </w:instrText>
        </w:r>
        <w:r w:rsidR="007E2D34">
          <w:rPr>
            <w:noProof/>
            <w:webHidden/>
          </w:rPr>
        </w:r>
        <w:r w:rsidR="007E2D34">
          <w:rPr>
            <w:noProof/>
            <w:webHidden/>
          </w:rPr>
          <w:fldChar w:fldCharType="separate"/>
        </w:r>
        <w:r w:rsidR="007E2D34">
          <w:rPr>
            <w:noProof/>
            <w:webHidden/>
          </w:rPr>
          <w:t>94</w:t>
        </w:r>
        <w:r w:rsidR="007E2D34">
          <w:rPr>
            <w:noProof/>
            <w:webHidden/>
          </w:rPr>
          <w:fldChar w:fldCharType="end"/>
        </w:r>
      </w:hyperlink>
    </w:p>
    <w:p w14:paraId="2D02A5C7" w14:textId="77777777" w:rsidR="007E2D34" w:rsidRDefault="005A0650">
      <w:pPr>
        <w:pStyle w:val="Abbildungsverzeichnis"/>
        <w:tabs>
          <w:tab w:val="right" w:leader="dot" w:pos="9060"/>
        </w:tabs>
        <w:rPr>
          <w:rFonts w:asciiTheme="minorHAnsi" w:eastAsiaTheme="minorEastAsia" w:hAnsiTheme="minorHAnsi" w:cstheme="minorBidi"/>
          <w:noProof/>
          <w:szCs w:val="22"/>
          <w:lang w:eastAsia="en-US"/>
        </w:rPr>
      </w:pPr>
      <w:hyperlink w:anchor="_Toc27753843" w:history="1">
        <w:r w:rsidR="007E2D34" w:rsidRPr="00D02AB0">
          <w:rPr>
            <w:rStyle w:val="Hyperlink"/>
            <w:noProof/>
          </w:rPr>
          <w:t xml:space="preserve">Table 68: Nested elements of element </w:t>
        </w:r>
        <w:r w:rsidR="007E2D34" w:rsidRPr="00D02AB0">
          <w:rPr>
            <w:rStyle w:val="Hyperlink"/>
            <w:rFonts w:ascii="Courier New" w:hAnsi="Courier New" w:cs="Courier New"/>
            <w:i/>
            <w:noProof/>
          </w:rPr>
          <w:t>&lt;clip/&gt;</w:t>
        </w:r>
        <w:r w:rsidR="007E2D34">
          <w:rPr>
            <w:noProof/>
            <w:webHidden/>
          </w:rPr>
          <w:tab/>
        </w:r>
        <w:r w:rsidR="007E2D34">
          <w:rPr>
            <w:noProof/>
            <w:webHidden/>
          </w:rPr>
          <w:fldChar w:fldCharType="begin"/>
        </w:r>
        <w:r w:rsidR="007E2D34">
          <w:rPr>
            <w:noProof/>
            <w:webHidden/>
          </w:rPr>
          <w:instrText xml:space="preserve"> PAGEREF _Toc27753843 \h </w:instrText>
        </w:r>
        <w:r w:rsidR="007E2D34">
          <w:rPr>
            <w:noProof/>
            <w:webHidden/>
          </w:rPr>
        </w:r>
        <w:r w:rsidR="007E2D34">
          <w:rPr>
            <w:noProof/>
            <w:webHidden/>
          </w:rPr>
          <w:fldChar w:fldCharType="separate"/>
        </w:r>
        <w:r w:rsidR="007E2D34">
          <w:rPr>
            <w:noProof/>
            <w:webHidden/>
          </w:rPr>
          <w:t>95</w:t>
        </w:r>
        <w:r w:rsidR="007E2D34">
          <w:rPr>
            <w:noProof/>
            <w:webHidden/>
          </w:rPr>
          <w:fldChar w:fldCharType="end"/>
        </w:r>
      </w:hyperlink>
    </w:p>
    <w:p w14:paraId="599E860E" w14:textId="77777777" w:rsidR="007E2D34" w:rsidRDefault="005A0650">
      <w:pPr>
        <w:pStyle w:val="Abbildungsverzeichnis"/>
        <w:tabs>
          <w:tab w:val="right" w:leader="dot" w:pos="9060"/>
        </w:tabs>
        <w:rPr>
          <w:rFonts w:asciiTheme="minorHAnsi" w:eastAsiaTheme="minorEastAsia" w:hAnsiTheme="minorHAnsi" w:cstheme="minorBidi"/>
          <w:noProof/>
          <w:szCs w:val="22"/>
          <w:lang w:eastAsia="en-US"/>
        </w:rPr>
      </w:pPr>
      <w:hyperlink w:anchor="_Toc27753844" w:history="1">
        <w:r w:rsidR="007E2D34" w:rsidRPr="00D02AB0">
          <w:rPr>
            <w:rStyle w:val="Hyperlink"/>
            <w:noProof/>
          </w:rPr>
          <w:t xml:space="preserve">Table 69: Nested elements of </w:t>
        </w:r>
        <w:r w:rsidR="007E2D34" w:rsidRPr="00D02AB0">
          <w:rPr>
            <w:rStyle w:val="Hyperlink"/>
            <w:rFonts w:ascii="Courier New" w:hAnsi="Courier New" w:cs="Courier New"/>
            <w:i/>
            <w:noProof/>
          </w:rPr>
          <w:t>&lt;connection_0d/&gt;</w:t>
        </w:r>
        <w:r w:rsidR="007E2D34" w:rsidRPr="00D02AB0">
          <w:rPr>
            <w:rStyle w:val="Hyperlink"/>
            <w:noProof/>
          </w:rPr>
          <w:t xml:space="preserve"> for </w:t>
        </w:r>
        <w:r w:rsidR="007E2D34" w:rsidRPr="00D02AB0">
          <w:rPr>
            <w:rStyle w:val="Hyperlink"/>
            <w:rFonts w:ascii="Courier New" w:hAnsi="Courier New" w:cs="Courier New"/>
            <w:i/>
            <w:noProof/>
          </w:rPr>
          <w:t>&lt;nail/&gt;</w:t>
        </w:r>
        <w:r w:rsidR="007E2D34">
          <w:rPr>
            <w:noProof/>
            <w:webHidden/>
          </w:rPr>
          <w:tab/>
        </w:r>
        <w:r w:rsidR="007E2D34">
          <w:rPr>
            <w:noProof/>
            <w:webHidden/>
          </w:rPr>
          <w:fldChar w:fldCharType="begin"/>
        </w:r>
        <w:r w:rsidR="007E2D34">
          <w:rPr>
            <w:noProof/>
            <w:webHidden/>
          </w:rPr>
          <w:instrText xml:space="preserve"> PAGEREF _Toc27753844 \h </w:instrText>
        </w:r>
        <w:r w:rsidR="007E2D34">
          <w:rPr>
            <w:noProof/>
            <w:webHidden/>
          </w:rPr>
        </w:r>
        <w:r w:rsidR="007E2D34">
          <w:rPr>
            <w:noProof/>
            <w:webHidden/>
          </w:rPr>
          <w:fldChar w:fldCharType="separate"/>
        </w:r>
        <w:r w:rsidR="007E2D34">
          <w:rPr>
            <w:noProof/>
            <w:webHidden/>
          </w:rPr>
          <w:t>96</w:t>
        </w:r>
        <w:r w:rsidR="007E2D34">
          <w:rPr>
            <w:noProof/>
            <w:webHidden/>
          </w:rPr>
          <w:fldChar w:fldCharType="end"/>
        </w:r>
      </w:hyperlink>
    </w:p>
    <w:p w14:paraId="31899ADB" w14:textId="77777777" w:rsidR="007E2D34" w:rsidRDefault="005A0650">
      <w:pPr>
        <w:pStyle w:val="Abbildungsverzeichnis"/>
        <w:tabs>
          <w:tab w:val="right" w:leader="dot" w:pos="9060"/>
        </w:tabs>
        <w:rPr>
          <w:rFonts w:asciiTheme="minorHAnsi" w:eastAsiaTheme="minorEastAsia" w:hAnsiTheme="minorHAnsi" w:cstheme="minorBidi"/>
          <w:noProof/>
          <w:szCs w:val="22"/>
          <w:lang w:eastAsia="en-US"/>
        </w:rPr>
      </w:pPr>
      <w:hyperlink w:anchor="_Toc27753845" w:history="1">
        <w:r w:rsidR="007E2D34" w:rsidRPr="00D02AB0">
          <w:rPr>
            <w:rStyle w:val="Hyperlink"/>
            <w:noProof/>
          </w:rPr>
          <w:t xml:space="preserve">Table 70: Attributes of element </w:t>
        </w:r>
        <w:r w:rsidR="007E2D34" w:rsidRPr="00D02AB0">
          <w:rPr>
            <w:rStyle w:val="Hyperlink"/>
            <w:rFonts w:ascii="Courier New" w:hAnsi="Courier New" w:cs="Courier New"/>
            <w:i/>
            <w:noProof/>
          </w:rPr>
          <w:t>&lt;nail/&gt;</w:t>
        </w:r>
        <w:r w:rsidR="007E2D34">
          <w:rPr>
            <w:noProof/>
            <w:webHidden/>
          </w:rPr>
          <w:tab/>
        </w:r>
        <w:r w:rsidR="007E2D34">
          <w:rPr>
            <w:noProof/>
            <w:webHidden/>
          </w:rPr>
          <w:fldChar w:fldCharType="begin"/>
        </w:r>
        <w:r w:rsidR="007E2D34">
          <w:rPr>
            <w:noProof/>
            <w:webHidden/>
          </w:rPr>
          <w:instrText xml:space="preserve"> PAGEREF _Toc27753845 \h </w:instrText>
        </w:r>
        <w:r w:rsidR="007E2D34">
          <w:rPr>
            <w:noProof/>
            <w:webHidden/>
          </w:rPr>
        </w:r>
        <w:r w:rsidR="007E2D34">
          <w:rPr>
            <w:noProof/>
            <w:webHidden/>
          </w:rPr>
          <w:fldChar w:fldCharType="separate"/>
        </w:r>
        <w:r w:rsidR="007E2D34">
          <w:rPr>
            <w:noProof/>
            <w:webHidden/>
          </w:rPr>
          <w:t>96</w:t>
        </w:r>
        <w:r w:rsidR="007E2D34">
          <w:rPr>
            <w:noProof/>
            <w:webHidden/>
          </w:rPr>
          <w:fldChar w:fldCharType="end"/>
        </w:r>
      </w:hyperlink>
    </w:p>
    <w:p w14:paraId="0706A040" w14:textId="77777777" w:rsidR="007E2D34" w:rsidRDefault="005A0650">
      <w:pPr>
        <w:pStyle w:val="Abbildungsverzeichnis"/>
        <w:tabs>
          <w:tab w:val="right" w:leader="dot" w:pos="9060"/>
        </w:tabs>
        <w:rPr>
          <w:rFonts w:asciiTheme="minorHAnsi" w:eastAsiaTheme="minorEastAsia" w:hAnsiTheme="minorHAnsi" w:cstheme="minorBidi"/>
          <w:noProof/>
          <w:szCs w:val="22"/>
          <w:lang w:eastAsia="en-US"/>
        </w:rPr>
      </w:pPr>
      <w:hyperlink w:anchor="_Toc27753846" w:history="1">
        <w:r w:rsidR="007E2D34" w:rsidRPr="00D02AB0">
          <w:rPr>
            <w:rStyle w:val="Hyperlink"/>
            <w:noProof/>
          </w:rPr>
          <w:t xml:space="preserve">Table 73: Nested elements of element </w:t>
        </w:r>
        <w:r w:rsidR="007E2D34" w:rsidRPr="00D02AB0">
          <w:rPr>
            <w:rStyle w:val="Hyperlink"/>
            <w:rFonts w:ascii="Courier New" w:hAnsi="Courier New" w:cs="Courier New"/>
            <w:i/>
            <w:noProof/>
          </w:rPr>
          <w:t>&lt;nail/&gt;</w:t>
        </w:r>
        <w:r w:rsidR="007E2D34">
          <w:rPr>
            <w:noProof/>
            <w:webHidden/>
          </w:rPr>
          <w:tab/>
        </w:r>
        <w:r w:rsidR="007E2D34">
          <w:rPr>
            <w:noProof/>
            <w:webHidden/>
          </w:rPr>
          <w:fldChar w:fldCharType="begin"/>
        </w:r>
        <w:r w:rsidR="007E2D34">
          <w:rPr>
            <w:noProof/>
            <w:webHidden/>
          </w:rPr>
          <w:instrText xml:space="preserve"> PAGEREF _Toc27753846 \h </w:instrText>
        </w:r>
        <w:r w:rsidR="007E2D34">
          <w:rPr>
            <w:noProof/>
            <w:webHidden/>
          </w:rPr>
        </w:r>
        <w:r w:rsidR="007E2D34">
          <w:rPr>
            <w:noProof/>
            <w:webHidden/>
          </w:rPr>
          <w:fldChar w:fldCharType="separate"/>
        </w:r>
        <w:r w:rsidR="007E2D34">
          <w:rPr>
            <w:noProof/>
            <w:webHidden/>
          </w:rPr>
          <w:t>98</w:t>
        </w:r>
        <w:r w:rsidR="007E2D34">
          <w:rPr>
            <w:noProof/>
            <w:webHidden/>
          </w:rPr>
          <w:fldChar w:fldCharType="end"/>
        </w:r>
      </w:hyperlink>
    </w:p>
    <w:p w14:paraId="243E5ED0" w14:textId="77777777" w:rsidR="007E2D34" w:rsidRDefault="005A0650">
      <w:pPr>
        <w:pStyle w:val="Abbildungsverzeichnis"/>
        <w:tabs>
          <w:tab w:val="right" w:leader="dot" w:pos="9060"/>
        </w:tabs>
        <w:rPr>
          <w:rFonts w:asciiTheme="minorHAnsi" w:eastAsiaTheme="minorEastAsia" w:hAnsiTheme="minorHAnsi" w:cstheme="minorBidi"/>
          <w:noProof/>
          <w:szCs w:val="22"/>
          <w:lang w:eastAsia="en-US"/>
        </w:rPr>
      </w:pPr>
      <w:hyperlink w:anchor="_Toc27753847" w:history="1">
        <w:r w:rsidR="007E2D34" w:rsidRPr="00D02AB0">
          <w:rPr>
            <w:rStyle w:val="Hyperlink"/>
            <w:noProof/>
          </w:rPr>
          <w:t xml:space="preserve">Table 72: Nested elements of </w:t>
        </w:r>
        <w:r w:rsidR="007E2D34" w:rsidRPr="00D02AB0">
          <w:rPr>
            <w:rStyle w:val="Hyperlink"/>
            <w:rFonts w:ascii="Courier New" w:hAnsi="Courier New" w:cs="Courier New"/>
            <w:i/>
            <w:noProof/>
          </w:rPr>
          <w:t>&lt;connection_0d/&gt;</w:t>
        </w:r>
        <w:r w:rsidR="007E2D34" w:rsidRPr="00D02AB0">
          <w:rPr>
            <w:rStyle w:val="Hyperlink"/>
            <w:noProof/>
          </w:rPr>
          <w:t xml:space="preserve"> for </w:t>
        </w:r>
        <w:r w:rsidR="007E2D34" w:rsidRPr="00D02AB0">
          <w:rPr>
            <w:rStyle w:val="Hyperlink"/>
            <w:rFonts w:ascii="Courier New" w:hAnsi="Courier New" w:cs="Courier New"/>
            <w:i/>
            <w:noProof/>
          </w:rPr>
          <w:t>&lt;pin/&gt;</w:t>
        </w:r>
        <w:r w:rsidR="007E2D34">
          <w:rPr>
            <w:noProof/>
            <w:webHidden/>
          </w:rPr>
          <w:tab/>
        </w:r>
        <w:r w:rsidR="007E2D34">
          <w:rPr>
            <w:noProof/>
            <w:webHidden/>
          </w:rPr>
          <w:fldChar w:fldCharType="begin"/>
        </w:r>
        <w:r w:rsidR="007E2D34">
          <w:rPr>
            <w:noProof/>
            <w:webHidden/>
          </w:rPr>
          <w:instrText xml:space="preserve"> PAGEREF _Toc27753847 \h </w:instrText>
        </w:r>
        <w:r w:rsidR="007E2D34">
          <w:rPr>
            <w:noProof/>
            <w:webHidden/>
          </w:rPr>
        </w:r>
        <w:r w:rsidR="007E2D34">
          <w:rPr>
            <w:noProof/>
            <w:webHidden/>
          </w:rPr>
          <w:fldChar w:fldCharType="separate"/>
        </w:r>
        <w:r w:rsidR="007E2D34">
          <w:rPr>
            <w:noProof/>
            <w:webHidden/>
          </w:rPr>
          <w:t>98</w:t>
        </w:r>
        <w:r w:rsidR="007E2D34">
          <w:rPr>
            <w:noProof/>
            <w:webHidden/>
          </w:rPr>
          <w:fldChar w:fldCharType="end"/>
        </w:r>
      </w:hyperlink>
    </w:p>
    <w:p w14:paraId="07C827CF" w14:textId="77777777" w:rsidR="007E2D34" w:rsidRDefault="005A0650">
      <w:pPr>
        <w:pStyle w:val="Abbildungsverzeichnis"/>
        <w:tabs>
          <w:tab w:val="right" w:leader="dot" w:pos="9060"/>
        </w:tabs>
        <w:rPr>
          <w:rFonts w:asciiTheme="minorHAnsi" w:eastAsiaTheme="minorEastAsia" w:hAnsiTheme="minorHAnsi" w:cstheme="minorBidi"/>
          <w:noProof/>
          <w:szCs w:val="22"/>
          <w:lang w:eastAsia="en-US"/>
        </w:rPr>
      </w:pPr>
      <w:hyperlink w:anchor="_Toc27753848" w:history="1">
        <w:r w:rsidR="007E2D34" w:rsidRPr="00D02AB0">
          <w:rPr>
            <w:rStyle w:val="Hyperlink"/>
            <w:noProof/>
          </w:rPr>
          <w:t xml:space="preserve">Table 72: Attributes of element </w:t>
        </w:r>
        <w:r w:rsidR="007E2D34" w:rsidRPr="00D02AB0">
          <w:rPr>
            <w:rStyle w:val="Hyperlink"/>
            <w:rFonts w:ascii="Courier New" w:hAnsi="Courier New" w:cs="Courier New"/>
            <w:i/>
            <w:noProof/>
          </w:rPr>
          <w:t>&lt;nail/&gt;</w:t>
        </w:r>
        <w:r w:rsidR="007E2D34">
          <w:rPr>
            <w:noProof/>
            <w:webHidden/>
          </w:rPr>
          <w:tab/>
        </w:r>
        <w:r w:rsidR="007E2D34">
          <w:rPr>
            <w:noProof/>
            <w:webHidden/>
          </w:rPr>
          <w:fldChar w:fldCharType="begin"/>
        </w:r>
        <w:r w:rsidR="007E2D34">
          <w:rPr>
            <w:noProof/>
            <w:webHidden/>
          </w:rPr>
          <w:instrText xml:space="preserve"> PAGEREF _Toc27753848 \h </w:instrText>
        </w:r>
        <w:r w:rsidR="007E2D34">
          <w:rPr>
            <w:noProof/>
            <w:webHidden/>
          </w:rPr>
        </w:r>
        <w:r w:rsidR="007E2D34">
          <w:rPr>
            <w:noProof/>
            <w:webHidden/>
          </w:rPr>
          <w:fldChar w:fldCharType="separate"/>
        </w:r>
        <w:r w:rsidR="007E2D34">
          <w:rPr>
            <w:noProof/>
            <w:webHidden/>
          </w:rPr>
          <w:t>99</w:t>
        </w:r>
        <w:r w:rsidR="007E2D34">
          <w:rPr>
            <w:noProof/>
            <w:webHidden/>
          </w:rPr>
          <w:fldChar w:fldCharType="end"/>
        </w:r>
      </w:hyperlink>
    </w:p>
    <w:p w14:paraId="24ABE64D" w14:textId="77777777" w:rsidR="007E2D34" w:rsidRDefault="005A0650">
      <w:pPr>
        <w:pStyle w:val="Abbildungsverzeichnis"/>
        <w:tabs>
          <w:tab w:val="right" w:leader="dot" w:pos="9060"/>
        </w:tabs>
        <w:rPr>
          <w:rFonts w:asciiTheme="minorHAnsi" w:eastAsiaTheme="minorEastAsia" w:hAnsiTheme="minorHAnsi" w:cstheme="minorBidi"/>
          <w:noProof/>
          <w:szCs w:val="22"/>
          <w:lang w:eastAsia="en-US"/>
        </w:rPr>
      </w:pPr>
      <w:hyperlink w:anchor="_Toc27753849" w:history="1">
        <w:r w:rsidR="007E2D34" w:rsidRPr="00D02AB0">
          <w:rPr>
            <w:rStyle w:val="Hyperlink"/>
            <w:noProof/>
          </w:rPr>
          <w:t xml:space="preserve">Table 73: Nested elements of element </w:t>
        </w:r>
        <w:r w:rsidR="007E2D34" w:rsidRPr="00D02AB0">
          <w:rPr>
            <w:rStyle w:val="Hyperlink"/>
            <w:rFonts w:ascii="Courier New" w:hAnsi="Courier New" w:cs="Courier New"/>
            <w:i/>
            <w:noProof/>
          </w:rPr>
          <w:t>&lt;pin/&gt;</w:t>
        </w:r>
        <w:r w:rsidR="007E2D34">
          <w:rPr>
            <w:noProof/>
            <w:webHidden/>
          </w:rPr>
          <w:tab/>
        </w:r>
        <w:r w:rsidR="007E2D34">
          <w:rPr>
            <w:noProof/>
            <w:webHidden/>
          </w:rPr>
          <w:fldChar w:fldCharType="begin"/>
        </w:r>
        <w:r w:rsidR="007E2D34">
          <w:rPr>
            <w:noProof/>
            <w:webHidden/>
          </w:rPr>
          <w:instrText xml:space="preserve"> PAGEREF _Toc27753849 \h </w:instrText>
        </w:r>
        <w:r w:rsidR="007E2D34">
          <w:rPr>
            <w:noProof/>
            <w:webHidden/>
          </w:rPr>
        </w:r>
        <w:r w:rsidR="007E2D34">
          <w:rPr>
            <w:noProof/>
            <w:webHidden/>
          </w:rPr>
          <w:fldChar w:fldCharType="separate"/>
        </w:r>
        <w:r w:rsidR="007E2D34">
          <w:rPr>
            <w:noProof/>
            <w:webHidden/>
          </w:rPr>
          <w:t>99</w:t>
        </w:r>
        <w:r w:rsidR="007E2D34">
          <w:rPr>
            <w:noProof/>
            <w:webHidden/>
          </w:rPr>
          <w:fldChar w:fldCharType="end"/>
        </w:r>
      </w:hyperlink>
    </w:p>
    <w:p w14:paraId="71AED0FE" w14:textId="77777777" w:rsidR="007E2D34" w:rsidRDefault="005A0650">
      <w:pPr>
        <w:pStyle w:val="Abbildungsverzeichnis"/>
        <w:tabs>
          <w:tab w:val="right" w:leader="dot" w:pos="9060"/>
        </w:tabs>
        <w:rPr>
          <w:rFonts w:asciiTheme="minorHAnsi" w:eastAsiaTheme="minorEastAsia" w:hAnsiTheme="minorHAnsi" w:cstheme="minorBidi"/>
          <w:noProof/>
          <w:szCs w:val="22"/>
          <w:lang w:eastAsia="en-US"/>
        </w:rPr>
      </w:pPr>
      <w:hyperlink w:anchor="_Toc27753850" w:history="1">
        <w:r w:rsidR="007E2D34" w:rsidRPr="00D02AB0">
          <w:rPr>
            <w:rStyle w:val="Hyperlink"/>
            <w:noProof/>
          </w:rPr>
          <w:t xml:space="preserve">Table 75: Attributes of element </w:t>
        </w:r>
        <w:r w:rsidR="007E2D34" w:rsidRPr="00D02AB0">
          <w:rPr>
            <w:rStyle w:val="Hyperlink"/>
            <w:rFonts w:ascii="Courier New" w:hAnsi="Courier New" w:cs="Courier New"/>
            <w:i/>
            <w:noProof/>
          </w:rPr>
          <w:t>&lt;self_clinching/&gt;</w:t>
        </w:r>
        <w:r w:rsidR="007E2D34">
          <w:rPr>
            <w:noProof/>
            <w:webHidden/>
          </w:rPr>
          <w:tab/>
        </w:r>
        <w:r w:rsidR="007E2D34">
          <w:rPr>
            <w:noProof/>
            <w:webHidden/>
          </w:rPr>
          <w:fldChar w:fldCharType="begin"/>
        </w:r>
        <w:r w:rsidR="007E2D34">
          <w:rPr>
            <w:noProof/>
            <w:webHidden/>
          </w:rPr>
          <w:instrText xml:space="preserve"> PAGEREF _Toc27753850 \h </w:instrText>
        </w:r>
        <w:r w:rsidR="007E2D34">
          <w:rPr>
            <w:noProof/>
            <w:webHidden/>
          </w:rPr>
        </w:r>
        <w:r w:rsidR="007E2D34">
          <w:rPr>
            <w:noProof/>
            <w:webHidden/>
          </w:rPr>
          <w:fldChar w:fldCharType="separate"/>
        </w:r>
        <w:r w:rsidR="007E2D34">
          <w:rPr>
            <w:noProof/>
            <w:webHidden/>
          </w:rPr>
          <w:t>100</w:t>
        </w:r>
        <w:r w:rsidR="007E2D34">
          <w:rPr>
            <w:noProof/>
            <w:webHidden/>
          </w:rPr>
          <w:fldChar w:fldCharType="end"/>
        </w:r>
      </w:hyperlink>
    </w:p>
    <w:p w14:paraId="5A9482E1" w14:textId="77777777" w:rsidR="007E2D34" w:rsidRDefault="005A0650">
      <w:pPr>
        <w:pStyle w:val="Abbildungsverzeichnis"/>
        <w:tabs>
          <w:tab w:val="right" w:leader="dot" w:pos="9060"/>
        </w:tabs>
        <w:rPr>
          <w:rFonts w:asciiTheme="minorHAnsi" w:eastAsiaTheme="minorEastAsia" w:hAnsiTheme="minorHAnsi" w:cstheme="minorBidi"/>
          <w:noProof/>
          <w:szCs w:val="22"/>
          <w:lang w:eastAsia="en-US"/>
        </w:rPr>
      </w:pPr>
      <w:hyperlink w:anchor="_Toc27753851" w:history="1">
        <w:r w:rsidR="007E2D34" w:rsidRPr="00D02AB0">
          <w:rPr>
            <w:rStyle w:val="Hyperlink"/>
            <w:noProof/>
          </w:rPr>
          <w:t xml:space="preserve">Table 74: Attributes of element </w:t>
        </w:r>
        <w:r w:rsidR="007E2D34" w:rsidRPr="00D02AB0">
          <w:rPr>
            <w:rStyle w:val="Hyperlink"/>
            <w:rFonts w:ascii="Courier New" w:hAnsi="Courier New" w:cs="Courier New"/>
            <w:i/>
            <w:noProof/>
          </w:rPr>
          <w:t>&lt;loc_list/&gt;</w:t>
        </w:r>
        <w:r w:rsidR="007E2D34">
          <w:rPr>
            <w:noProof/>
            <w:webHidden/>
          </w:rPr>
          <w:tab/>
        </w:r>
        <w:r w:rsidR="007E2D34">
          <w:rPr>
            <w:noProof/>
            <w:webHidden/>
          </w:rPr>
          <w:fldChar w:fldCharType="begin"/>
        </w:r>
        <w:r w:rsidR="007E2D34">
          <w:rPr>
            <w:noProof/>
            <w:webHidden/>
          </w:rPr>
          <w:instrText xml:space="preserve"> PAGEREF _Toc27753851 \h </w:instrText>
        </w:r>
        <w:r w:rsidR="007E2D34">
          <w:rPr>
            <w:noProof/>
            <w:webHidden/>
          </w:rPr>
        </w:r>
        <w:r w:rsidR="007E2D34">
          <w:rPr>
            <w:noProof/>
            <w:webHidden/>
          </w:rPr>
          <w:fldChar w:fldCharType="separate"/>
        </w:r>
        <w:r w:rsidR="007E2D34">
          <w:rPr>
            <w:noProof/>
            <w:webHidden/>
          </w:rPr>
          <w:t>101</w:t>
        </w:r>
        <w:r w:rsidR="007E2D34">
          <w:rPr>
            <w:noProof/>
            <w:webHidden/>
          </w:rPr>
          <w:fldChar w:fldCharType="end"/>
        </w:r>
      </w:hyperlink>
    </w:p>
    <w:p w14:paraId="0E6DCD14" w14:textId="77777777" w:rsidR="007E2D34" w:rsidRDefault="005A0650">
      <w:pPr>
        <w:pStyle w:val="Abbildungsverzeichnis"/>
        <w:tabs>
          <w:tab w:val="right" w:leader="dot" w:pos="9060"/>
        </w:tabs>
        <w:rPr>
          <w:rFonts w:asciiTheme="minorHAnsi" w:eastAsiaTheme="minorEastAsia" w:hAnsiTheme="minorHAnsi" w:cstheme="minorBidi"/>
          <w:noProof/>
          <w:szCs w:val="22"/>
          <w:lang w:eastAsia="en-US"/>
        </w:rPr>
      </w:pPr>
      <w:hyperlink w:anchor="_Toc27753852" w:history="1">
        <w:r w:rsidR="007E2D34" w:rsidRPr="00D02AB0">
          <w:rPr>
            <w:rStyle w:val="Hyperlink"/>
            <w:noProof/>
          </w:rPr>
          <w:t xml:space="preserve">Table 75: Nested elements of </w:t>
        </w:r>
        <w:r w:rsidR="007E2D34" w:rsidRPr="00D02AB0">
          <w:rPr>
            <w:rStyle w:val="Hyperlink"/>
            <w:rFonts w:ascii="Courier New" w:hAnsi="Courier New" w:cs="Courier New"/>
            <w:i/>
            <w:noProof/>
          </w:rPr>
          <w:t>&lt;loc_list&gt;</w:t>
        </w:r>
        <w:r w:rsidR="007E2D34">
          <w:rPr>
            <w:noProof/>
            <w:webHidden/>
          </w:rPr>
          <w:tab/>
        </w:r>
        <w:r w:rsidR="007E2D34">
          <w:rPr>
            <w:noProof/>
            <w:webHidden/>
          </w:rPr>
          <w:fldChar w:fldCharType="begin"/>
        </w:r>
        <w:r w:rsidR="007E2D34">
          <w:rPr>
            <w:noProof/>
            <w:webHidden/>
          </w:rPr>
          <w:instrText xml:space="preserve"> PAGEREF _Toc27753852 \h </w:instrText>
        </w:r>
        <w:r w:rsidR="007E2D34">
          <w:rPr>
            <w:noProof/>
            <w:webHidden/>
          </w:rPr>
        </w:r>
        <w:r w:rsidR="007E2D34">
          <w:rPr>
            <w:noProof/>
            <w:webHidden/>
          </w:rPr>
          <w:fldChar w:fldCharType="separate"/>
        </w:r>
        <w:r w:rsidR="007E2D34">
          <w:rPr>
            <w:noProof/>
            <w:webHidden/>
          </w:rPr>
          <w:t>102</w:t>
        </w:r>
        <w:r w:rsidR="007E2D34">
          <w:rPr>
            <w:noProof/>
            <w:webHidden/>
          </w:rPr>
          <w:fldChar w:fldCharType="end"/>
        </w:r>
      </w:hyperlink>
    </w:p>
    <w:p w14:paraId="25613BDA" w14:textId="77777777" w:rsidR="007E2D34" w:rsidRDefault="005A0650">
      <w:pPr>
        <w:pStyle w:val="Abbildungsverzeichnis"/>
        <w:tabs>
          <w:tab w:val="right" w:leader="dot" w:pos="9060"/>
        </w:tabs>
        <w:rPr>
          <w:rFonts w:asciiTheme="minorHAnsi" w:eastAsiaTheme="minorEastAsia" w:hAnsiTheme="minorHAnsi" w:cstheme="minorBidi"/>
          <w:noProof/>
          <w:szCs w:val="22"/>
          <w:lang w:eastAsia="en-US"/>
        </w:rPr>
      </w:pPr>
      <w:hyperlink w:anchor="_Toc27753853" w:history="1">
        <w:r w:rsidR="007E2D34" w:rsidRPr="00D02AB0">
          <w:rPr>
            <w:rStyle w:val="Hyperlink"/>
            <w:noProof/>
          </w:rPr>
          <w:t xml:space="preserve">Table 76: Attributes of element </w:t>
        </w:r>
        <w:r w:rsidR="007E2D34" w:rsidRPr="00D02AB0">
          <w:rPr>
            <w:rStyle w:val="Hyperlink"/>
            <w:rFonts w:ascii="Courier New" w:hAnsi="Courier New" w:cs="Courier New"/>
            <w:i/>
            <w:noProof/>
          </w:rPr>
          <w:t>&lt;loc/&gt;</w:t>
        </w:r>
        <w:r w:rsidR="007E2D34">
          <w:rPr>
            <w:noProof/>
            <w:webHidden/>
          </w:rPr>
          <w:tab/>
        </w:r>
        <w:r w:rsidR="007E2D34">
          <w:rPr>
            <w:noProof/>
            <w:webHidden/>
          </w:rPr>
          <w:fldChar w:fldCharType="begin"/>
        </w:r>
        <w:r w:rsidR="007E2D34">
          <w:rPr>
            <w:noProof/>
            <w:webHidden/>
          </w:rPr>
          <w:instrText xml:space="preserve"> PAGEREF _Toc27753853 \h </w:instrText>
        </w:r>
        <w:r w:rsidR="007E2D34">
          <w:rPr>
            <w:noProof/>
            <w:webHidden/>
          </w:rPr>
        </w:r>
        <w:r w:rsidR="007E2D34">
          <w:rPr>
            <w:noProof/>
            <w:webHidden/>
          </w:rPr>
          <w:fldChar w:fldCharType="separate"/>
        </w:r>
        <w:r w:rsidR="007E2D34">
          <w:rPr>
            <w:noProof/>
            <w:webHidden/>
          </w:rPr>
          <w:t>102</w:t>
        </w:r>
        <w:r w:rsidR="007E2D34">
          <w:rPr>
            <w:noProof/>
            <w:webHidden/>
          </w:rPr>
          <w:fldChar w:fldCharType="end"/>
        </w:r>
      </w:hyperlink>
    </w:p>
    <w:p w14:paraId="1E41EDE5" w14:textId="77777777" w:rsidR="007E2D34" w:rsidRDefault="005A0650">
      <w:pPr>
        <w:pStyle w:val="Abbildungsverzeichnis"/>
        <w:tabs>
          <w:tab w:val="right" w:leader="dot" w:pos="9060"/>
        </w:tabs>
        <w:rPr>
          <w:rFonts w:asciiTheme="minorHAnsi" w:eastAsiaTheme="minorEastAsia" w:hAnsiTheme="minorHAnsi" w:cstheme="minorBidi"/>
          <w:noProof/>
          <w:szCs w:val="22"/>
          <w:lang w:eastAsia="en-US"/>
        </w:rPr>
      </w:pPr>
      <w:hyperlink w:anchor="_Toc27753854" w:history="1">
        <w:r w:rsidR="007E2D34" w:rsidRPr="00D02AB0">
          <w:rPr>
            <w:rStyle w:val="Hyperlink"/>
            <w:noProof/>
          </w:rPr>
          <w:t xml:space="preserve">Table 77: Nested elements of element </w:t>
        </w:r>
        <w:r w:rsidR="007E2D34" w:rsidRPr="00D02AB0">
          <w:rPr>
            <w:rStyle w:val="Hyperlink"/>
            <w:rFonts w:ascii="Courier New" w:hAnsi="Courier New" w:cs="Courier New"/>
            <w:i/>
            <w:noProof/>
            <w:kern w:val="22"/>
          </w:rPr>
          <w:t>&lt;connection_1d/&gt;</w:t>
        </w:r>
        <w:r w:rsidR="007E2D34">
          <w:rPr>
            <w:noProof/>
            <w:webHidden/>
          </w:rPr>
          <w:tab/>
        </w:r>
        <w:r w:rsidR="007E2D34">
          <w:rPr>
            <w:noProof/>
            <w:webHidden/>
          </w:rPr>
          <w:fldChar w:fldCharType="begin"/>
        </w:r>
        <w:r w:rsidR="007E2D34">
          <w:rPr>
            <w:noProof/>
            <w:webHidden/>
          </w:rPr>
          <w:instrText xml:space="preserve"> PAGEREF _Toc27753854 \h </w:instrText>
        </w:r>
        <w:r w:rsidR="007E2D34">
          <w:rPr>
            <w:noProof/>
            <w:webHidden/>
          </w:rPr>
        </w:r>
        <w:r w:rsidR="007E2D34">
          <w:rPr>
            <w:noProof/>
            <w:webHidden/>
          </w:rPr>
          <w:fldChar w:fldCharType="separate"/>
        </w:r>
        <w:r w:rsidR="007E2D34">
          <w:rPr>
            <w:noProof/>
            <w:webHidden/>
          </w:rPr>
          <w:t>102</w:t>
        </w:r>
        <w:r w:rsidR="007E2D34">
          <w:rPr>
            <w:noProof/>
            <w:webHidden/>
          </w:rPr>
          <w:fldChar w:fldCharType="end"/>
        </w:r>
      </w:hyperlink>
    </w:p>
    <w:p w14:paraId="6250198B" w14:textId="77777777" w:rsidR="007E2D34" w:rsidRDefault="005A0650">
      <w:pPr>
        <w:pStyle w:val="Abbildungsverzeichnis"/>
        <w:tabs>
          <w:tab w:val="right" w:leader="dot" w:pos="9060"/>
        </w:tabs>
        <w:rPr>
          <w:rFonts w:asciiTheme="minorHAnsi" w:eastAsiaTheme="minorEastAsia" w:hAnsiTheme="minorHAnsi" w:cstheme="minorBidi"/>
          <w:noProof/>
          <w:szCs w:val="22"/>
          <w:lang w:eastAsia="en-US"/>
        </w:rPr>
      </w:pPr>
      <w:hyperlink w:anchor="_Toc27753855" w:history="1">
        <w:r w:rsidR="007E2D34" w:rsidRPr="00D02AB0">
          <w:rPr>
            <w:rStyle w:val="Hyperlink"/>
            <w:noProof/>
          </w:rPr>
          <w:t xml:space="preserve">Table 78: Attributes of element </w:t>
        </w:r>
        <w:r w:rsidR="007E2D34" w:rsidRPr="00D02AB0">
          <w:rPr>
            <w:rStyle w:val="Hyperlink"/>
            <w:rFonts w:ascii="Courier New" w:hAnsi="Courier New" w:cs="Courier New"/>
            <w:i/>
            <w:noProof/>
          </w:rPr>
          <w:t>&lt;connection_1d/&gt;</w:t>
        </w:r>
        <w:r w:rsidR="007E2D34">
          <w:rPr>
            <w:noProof/>
            <w:webHidden/>
          </w:rPr>
          <w:tab/>
        </w:r>
        <w:r w:rsidR="007E2D34">
          <w:rPr>
            <w:noProof/>
            <w:webHidden/>
          </w:rPr>
          <w:fldChar w:fldCharType="begin"/>
        </w:r>
        <w:r w:rsidR="007E2D34">
          <w:rPr>
            <w:noProof/>
            <w:webHidden/>
          </w:rPr>
          <w:instrText xml:space="preserve"> PAGEREF _Toc27753855 \h </w:instrText>
        </w:r>
        <w:r w:rsidR="007E2D34">
          <w:rPr>
            <w:noProof/>
            <w:webHidden/>
          </w:rPr>
        </w:r>
        <w:r w:rsidR="007E2D34">
          <w:rPr>
            <w:noProof/>
            <w:webHidden/>
          </w:rPr>
          <w:fldChar w:fldCharType="separate"/>
        </w:r>
        <w:r w:rsidR="007E2D34">
          <w:rPr>
            <w:noProof/>
            <w:webHidden/>
          </w:rPr>
          <w:t>106</w:t>
        </w:r>
        <w:r w:rsidR="007E2D34">
          <w:rPr>
            <w:noProof/>
            <w:webHidden/>
          </w:rPr>
          <w:fldChar w:fldCharType="end"/>
        </w:r>
      </w:hyperlink>
    </w:p>
    <w:p w14:paraId="35F0E1E8" w14:textId="77777777" w:rsidR="007E2D34" w:rsidRDefault="005A0650">
      <w:pPr>
        <w:pStyle w:val="Abbildungsverzeichnis"/>
        <w:tabs>
          <w:tab w:val="right" w:leader="dot" w:pos="9060"/>
        </w:tabs>
        <w:rPr>
          <w:rFonts w:asciiTheme="minorHAnsi" w:eastAsiaTheme="minorEastAsia" w:hAnsiTheme="minorHAnsi" w:cstheme="minorBidi"/>
          <w:noProof/>
          <w:szCs w:val="22"/>
          <w:lang w:eastAsia="en-US"/>
        </w:rPr>
      </w:pPr>
      <w:hyperlink w:anchor="_Toc27753856" w:history="1">
        <w:r w:rsidR="007E2D34" w:rsidRPr="00D02AB0">
          <w:rPr>
            <w:rStyle w:val="Hyperlink"/>
            <w:noProof/>
          </w:rPr>
          <w:t xml:space="preserve">Table 79: Nested elements of element </w:t>
        </w:r>
        <w:r w:rsidR="007E2D34" w:rsidRPr="00D02AB0">
          <w:rPr>
            <w:rStyle w:val="Hyperlink"/>
            <w:rFonts w:ascii="Courier New" w:hAnsi="Courier New" w:cs="Courier New"/>
            <w:i/>
            <w:noProof/>
            <w:kern w:val="22"/>
          </w:rPr>
          <w:t>&lt;seamweld/&gt;</w:t>
        </w:r>
        <w:r w:rsidR="007E2D34">
          <w:rPr>
            <w:noProof/>
            <w:webHidden/>
          </w:rPr>
          <w:tab/>
        </w:r>
        <w:r w:rsidR="007E2D34">
          <w:rPr>
            <w:noProof/>
            <w:webHidden/>
          </w:rPr>
          <w:fldChar w:fldCharType="begin"/>
        </w:r>
        <w:r w:rsidR="007E2D34">
          <w:rPr>
            <w:noProof/>
            <w:webHidden/>
          </w:rPr>
          <w:instrText xml:space="preserve"> PAGEREF _Toc27753856 \h </w:instrText>
        </w:r>
        <w:r w:rsidR="007E2D34">
          <w:rPr>
            <w:noProof/>
            <w:webHidden/>
          </w:rPr>
        </w:r>
        <w:r w:rsidR="007E2D34">
          <w:rPr>
            <w:noProof/>
            <w:webHidden/>
          </w:rPr>
          <w:fldChar w:fldCharType="separate"/>
        </w:r>
        <w:r w:rsidR="007E2D34">
          <w:rPr>
            <w:noProof/>
            <w:webHidden/>
          </w:rPr>
          <w:t>107</w:t>
        </w:r>
        <w:r w:rsidR="007E2D34">
          <w:rPr>
            <w:noProof/>
            <w:webHidden/>
          </w:rPr>
          <w:fldChar w:fldCharType="end"/>
        </w:r>
      </w:hyperlink>
    </w:p>
    <w:p w14:paraId="75175725" w14:textId="77777777" w:rsidR="007E2D34" w:rsidRDefault="005A0650">
      <w:pPr>
        <w:pStyle w:val="Abbildungsverzeichnis"/>
        <w:tabs>
          <w:tab w:val="right" w:leader="dot" w:pos="9060"/>
        </w:tabs>
        <w:rPr>
          <w:rFonts w:asciiTheme="minorHAnsi" w:eastAsiaTheme="minorEastAsia" w:hAnsiTheme="minorHAnsi" w:cstheme="minorBidi"/>
          <w:noProof/>
          <w:szCs w:val="22"/>
          <w:lang w:eastAsia="en-US"/>
        </w:rPr>
      </w:pPr>
      <w:hyperlink w:anchor="_Toc27753857" w:history="1">
        <w:r w:rsidR="007E2D34" w:rsidRPr="00D02AB0">
          <w:rPr>
            <w:rStyle w:val="Hyperlink"/>
            <w:noProof/>
          </w:rPr>
          <w:t xml:space="preserve">Table 80: Attributes of element </w:t>
        </w:r>
        <w:r w:rsidR="007E2D34" w:rsidRPr="00D02AB0">
          <w:rPr>
            <w:rStyle w:val="Hyperlink"/>
            <w:rFonts w:ascii="Courier New" w:hAnsi="Courier New" w:cs="Courier New"/>
            <w:i/>
            <w:noProof/>
            <w:kern w:val="22"/>
          </w:rPr>
          <w:t>&lt;subtype/&gt;</w:t>
        </w:r>
        <w:r w:rsidR="007E2D34">
          <w:rPr>
            <w:noProof/>
            <w:webHidden/>
          </w:rPr>
          <w:tab/>
        </w:r>
        <w:r w:rsidR="007E2D34">
          <w:rPr>
            <w:noProof/>
            <w:webHidden/>
          </w:rPr>
          <w:fldChar w:fldCharType="begin"/>
        </w:r>
        <w:r w:rsidR="007E2D34">
          <w:rPr>
            <w:noProof/>
            <w:webHidden/>
          </w:rPr>
          <w:instrText xml:space="preserve"> PAGEREF _Toc27753857 \h </w:instrText>
        </w:r>
        <w:r w:rsidR="007E2D34">
          <w:rPr>
            <w:noProof/>
            <w:webHidden/>
          </w:rPr>
        </w:r>
        <w:r w:rsidR="007E2D34">
          <w:rPr>
            <w:noProof/>
            <w:webHidden/>
          </w:rPr>
          <w:fldChar w:fldCharType="separate"/>
        </w:r>
        <w:r w:rsidR="007E2D34">
          <w:rPr>
            <w:noProof/>
            <w:webHidden/>
          </w:rPr>
          <w:t>108</w:t>
        </w:r>
        <w:r w:rsidR="007E2D34">
          <w:rPr>
            <w:noProof/>
            <w:webHidden/>
          </w:rPr>
          <w:fldChar w:fldCharType="end"/>
        </w:r>
      </w:hyperlink>
    </w:p>
    <w:p w14:paraId="1B772CCA" w14:textId="77777777" w:rsidR="007E2D34" w:rsidRDefault="005A0650">
      <w:pPr>
        <w:pStyle w:val="Abbildungsverzeichnis"/>
        <w:tabs>
          <w:tab w:val="right" w:leader="dot" w:pos="9060"/>
        </w:tabs>
        <w:rPr>
          <w:rFonts w:asciiTheme="minorHAnsi" w:eastAsiaTheme="minorEastAsia" w:hAnsiTheme="minorHAnsi" w:cstheme="minorBidi"/>
          <w:noProof/>
          <w:szCs w:val="22"/>
          <w:lang w:eastAsia="en-US"/>
        </w:rPr>
      </w:pPr>
      <w:hyperlink w:anchor="_Toc27753858" w:history="1">
        <w:r w:rsidR="007E2D34" w:rsidRPr="00D02AB0">
          <w:rPr>
            <w:rStyle w:val="Hyperlink"/>
            <w:noProof/>
          </w:rPr>
          <w:t xml:space="preserve">Table 81: Nested elements of element </w:t>
        </w:r>
        <w:r w:rsidR="007E2D34" w:rsidRPr="00D02AB0">
          <w:rPr>
            <w:rStyle w:val="Hyperlink"/>
            <w:rFonts w:ascii="Courier New" w:hAnsi="Courier New" w:cs="Courier New"/>
            <w:i/>
            <w:noProof/>
            <w:kern w:val="22"/>
          </w:rPr>
          <w:t>&lt;subtype/&gt;</w:t>
        </w:r>
        <w:r w:rsidR="007E2D34">
          <w:rPr>
            <w:noProof/>
            <w:webHidden/>
          </w:rPr>
          <w:tab/>
        </w:r>
        <w:r w:rsidR="007E2D34">
          <w:rPr>
            <w:noProof/>
            <w:webHidden/>
          </w:rPr>
          <w:fldChar w:fldCharType="begin"/>
        </w:r>
        <w:r w:rsidR="007E2D34">
          <w:rPr>
            <w:noProof/>
            <w:webHidden/>
          </w:rPr>
          <w:instrText xml:space="preserve"> PAGEREF _Toc27753858 \h </w:instrText>
        </w:r>
        <w:r w:rsidR="007E2D34">
          <w:rPr>
            <w:noProof/>
            <w:webHidden/>
          </w:rPr>
        </w:r>
        <w:r w:rsidR="007E2D34">
          <w:rPr>
            <w:noProof/>
            <w:webHidden/>
          </w:rPr>
          <w:fldChar w:fldCharType="separate"/>
        </w:r>
        <w:r w:rsidR="007E2D34">
          <w:rPr>
            <w:noProof/>
            <w:webHidden/>
          </w:rPr>
          <w:t>108</w:t>
        </w:r>
        <w:r w:rsidR="007E2D34">
          <w:rPr>
            <w:noProof/>
            <w:webHidden/>
          </w:rPr>
          <w:fldChar w:fldCharType="end"/>
        </w:r>
      </w:hyperlink>
    </w:p>
    <w:p w14:paraId="45FE0F15" w14:textId="77777777" w:rsidR="007E2D34" w:rsidRDefault="005A0650">
      <w:pPr>
        <w:pStyle w:val="Abbildungsverzeichnis"/>
        <w:tabs>
          <w:tab w:val="right" w:leader="dot" w:pos="9060"/>
        </w:tabs>
        <w:rPr>
          <w:rFonts w:asciiTheme="minorHAnsi" w:eastAsiaTheme="minorEastAsia" w:hAnsiTheme="minorHAnsi" w:cstheme="minorBidi"/>
          <w:noProof/>
          <w:szCs w:val="22"/>
          <w:lang w:eastAsia="en-US"/>
        </w:rPr>
      </w:pPr>
      <w:hyperlink w:anchor="_Toc27753859" w:history="1">
        <w:r w:rsidR="007E2D34" w:rsidRPr="00D02AB0">
          <w:rPr>
            <w:rStyle w:val="Hyperlink"/>
            <w:noProof/>
          </w:rPr>
          <w:t xml:space="preserve">Table 82: Attributes of element </w:t>
        </w:r>
        <w:r w:rsidR="007E2D34" w:rsidRPr="00D02AB0">
          <w:rPr>
            <w:rStyle w:val="Hyperlink"/>
            <w:rFonts w:ascii="Courier New" w:hAnsi="Courier New" w:cs="Courier New"/>
            <w:i/>
            <w:noProof/>
            <w:kern w:val="22"/>
          </w:rPr>
          <w:t>&lt;sheet_parameter/&gt;</w:t>
        </w:r>
        <w:r w:rsidR="007E2D34">
          <w:rPr>
            <w:noProof/>
            <w:webHidden/>
          </w:rPr>
          <w:tab/>
        </w:r>
        <w:r w:rsidR="007E2D34">
          <w:rPr>
            <w:noProof/>
            <w:webHidden/>
          </w:rPr>
          <w:fldChar w:fldCharType="begin"/>
        </w:r>
        <w:r w:rsidR="007E2D34">
          <w:rPr>
            <w:noProof/>
            <w:webHidden/>
          </w:rPr>
          <w:instrText xml:space="preserve"> PAGEREF _Toc27753859 \h </w:instrText>
        </w:r>
        <w:r w:rsidR="007E2D34">
          <w:rPr>
            <w:noProof/>
            <w:webHidden/>
          </w:rPr>
        </w:r>
        <w:r w:rsidR="007E2D34">
          <w:rPr>
            <w:noProof/>
            <w:webHidden/>
          </w:rPr>
          <w:fldChar w:fldCharType="separate"/>
        </w:r>
        <w:r w:rsidR="007E2D34">
          <w:rPr>
            <w:noProof/>
            <w:webHidden/>
          </w:rPr>
          <w:t>110</w:t>
        </w:r>
        <w:r w:rsidR="007E2D34">
          <w:rPr>
            <w:noProof/>
            <w:webHidden/>
          </w:rPr>
          <w:fldChar w:fldCharType="end"/>
        </w:r>
      </w:hyperlink>
    </w:p>
    <w:p w14:paraId="3E958054" w14:textId="77777777" w:rsidR="007E2D34" w:rsidRDefault="005A0650">
      <w:pPr>
        <w:pStyle w:val="Abbildungsverzeichnis"/>
        <w:tabs>
          <w:tab w:val="right" w:leader="dot" w:pos="9060"/>
        </w:tabs>
        <w:rPr>
          <w:rFonts w:asciiTheme="minorHAnsi" w:eastAsiaTheme="minorEastAsia" w:hAnsiTheme="minorHAnsi" w:cstheme="minorBidi"/>
          <w:noProof/>
          <w:szCs w:val="22"/>
          <w:lang w:eastAsia="en-US"/>
        </w:rPr>
      </w:pPr>
      <w:hyperlink w:anchor="_Toc27753860" w:history="1">
        <w:r w:rsidR="007E2D34" w:rsidRPr="00D02AB0">
          <w:rPr>
            <w:rStyle w:val="Hyperlink"/>
            <w:noProof/>
          </w:rPr>
          <w:t xml:space="preserve">Table 83: Attributes of element </w:t>
        </w:r>
        <w:r w:rsidR="007E2D34" w:rsidRPr="00D02AB0">
          <w:rPr>
            <w:rStyle w:val="Hyperlink"/>
            <w:rFonts w:ascii="Courier New" w:hAnsi="Courier New" w:cs="Courier New"/>
            <w:i/>
            <w:noProof/>
            <w:kern w:val="22"/>
          </w:rPr>
          <w:t>&lt;weld_position/&gt;</w:t>
        </w:r>
        <w:r w:rsidR="007E2D34">
          <w:rPr>
            <w:noProof/>
            <w:webHidden/>
          </w:rPr>
          <w:tab/>
        </w:r>
        <w:r w:rsidR="007E2D34">
          <w:rPr>
            <w:noProof/>
            <w:webHidden/>
          </w:rPr>
          <w:fldChar w:fldCharType="begin"/>
        </w:r>
        <w:r w:rsidR="007E2D34">
          <w:rPr>
            <w:noProof/>
            <w:webHidden/>
          </w:rPr>
          <w:instrText xml:space="preserve"> PAGEREF _Toc27753860 \h </w:instrText>
        </w:r>
        <w:r w:rsidR="007E2D34">
          <w:rPr>
            <w:noProof/>
            <w:webHidden/>
          </w:rPr>
        </w:r>
        <w:r w:rsidR="007E2D34">
          <w:rPr>
            <w:noProof/>
            <w:webHidden/>
          </w:rPr>
          <w:fldChar w:fldCharType="separate"/>
        </w:r>
        <w:r w:rsidR="007E2D34">
          <w:rPr>
            <w:noProof/>
            <w:webHidden/>
          </w:rPr>
          <w:t>111</w:t>
        </w:r>
        <w:r w:rsidR="007E2D34">
          <w:rPr>
            <w:noProof/>
            <w:webHidden/>
          </w:rPr>
          <w:fldChar w:fldCharType="end"/>
        </w:r>
      </w:hyperlink>
    </w:p>
    <w:p w14:paraId="0868FF58" w14:textId="77777777" w:rsidR="007E2D34" w:rsidRDefault="005A0650">
      <w:pPr>
        <w:pStyle w:val="Abbildungsverzeichnis"/>
        <w:tabs>
          <w:tab w:val="right" w:leader="dot" w:pos="9060"/>
        </w:tabs>
        <w:rPr>
          <w:rFonts w:asciiTheme="minorHAnsi" w:eastAsiaTheme="minorEastAsia" w:hAnsiTheme="minorHAnsi" w:cstheme="minorBidi"/>
          <w:noProof/>
          <w:szCs w:val="22"/>
          <w:lang w:eastAsia="en-US"/>
        </w:rPr>
      </w:pPr>
      <w:hyperlink w:anchor="_Toc27753861" w:history="1">
        <w:r w:rsidR="007E2D34" w:rsidRPr="00D02AB0">
          <w:rPr>
            <w:rStyle w:val="Hyperlink"/>
            <w:noProof/>
          </w:rPr>
          <w:t>Table 84: Default values of attribute "filler", dependent from attribute "technology"</w:t>
        </w:r>
        <w:r w:rsidR="007E2D34">
          <w:rPr>
            <w:noProof/>
            <w:webHidden/>
          </w:rPr>
          <w:tab/>
        </w:r>
        <w:r w:rsidR="007E2D34">
          <w:rPr>
            <w:noProof/>
            <w:webHidden/>
          </w:rPr>
          <w:fldChar w:fldCharType="begin"/>
        </w:r>
        <w:r w:rsidR="007E2D34">
          <w:rPr>
            <w:noProof/>
            <w:webHidden/>
          </w:rPr>
          <w:instrText xml:space="preserve"> PAGEREF _Toc27753861 \h </w:instrText>
        </w:r>
        <w:r w:rsidR="007E2D34">
          <w:rPr>
            <w:noProof/>
            <w:webHidden/>
          </w:rPr>
        </w:r>
        <w:r w:rsidR="007E2D34">
          <w:rPr>
            <w:noProof/>
            <w:webHidden/>
          </w:rPr>
          <w:fldChar w:fldCharType="separate"/>
        </w:r>
        <w:r w:rsidR="007E2D34">
          <w:rPr>
            <w:noProof/>
            <w:webHidden/>
          </w:rPr>
          <w:t>114</w:t>
        </w:r>
        <w:r w:rsidR="007E2D34">
          <w:rPr>
            <w:noProof/>
            <w:webHidden/>
          </w:rPr>
          <w:fldChar w:fldCharType="end"/>
        </w:r>
      </w:hyperlink>
    </w:p>
    <w:p w14:paraId="3F188ADE" w14:textId="77777777" w:rsidR="007E2D34" w:rsidRDefault="005A0650">
      <w:pPr>
        <w:pStyle w:val="Abbildungsverzeichnis"/>
        <w:tabs>
          <w:tab w:val="right" w:leader="dot" w:pos="9060"/>
        </w:tabs>
        <w:rPr>
          <w:rFonts w:asciiTheme="minorHAnsi" w:eastAsiaTheme="minorEastAsia" w:hAnsiTheme="minorHAnsi" w:cstheme="minorBidi"/>
          <w:noProof/>
          <w:szCs w:val="22"/>
          <w:lang w:eastAsia="en-US"/>
        </w:rPr>
      </w:pPr>
      <w:hyperlink w:anchor="_Toc27753862" w:history="1">
        <w:r w:rsidR="007E2D34" w:rsidRPr="00D02AB0">
          <w:rPr>
            <w:rStyle w:val="Hyperlink"/>
            <w:noProof/>
          </w:rPr>
          <w:t>Table 85: Parameters of Butt Joint Weld</w:t>
        </w:r>
        <w:r w:rsidR="007E2D34">
          <w:rPr>
            <w:noProof/>
            <w:webHidden/>
          </w:rPr>
          <w:tab/>
        </w:r>
        <w:r w:rsidR="007E2D34">
          <w:rPr>
            <w:noProof/>
            <w:webHidden/>
          </w:rPr>
          <w:fldChar w:fldCharType="begin"/>
        </w:r>
        <w:r w:rsidR="007E2D34">
          <w:rPr>
            <w:noProof/>
            <w:webHidden/>
          </w:rPr>
          <w:instrText xml:space="preserve"> PAGEREF _Toc27753862 \h </w:instrText>
        </w:r>
        <w:r w:rsidR="007E2D34">
          <w:rPr>
            <w:noProof/>
            <w:webHidden/>
          </w:rPr>
        </w:r>
        <w:r w:rsidR="007E2D34">
          <w:rPr>
            <w:noProof/>
            <w:webHidden/>
          </w:rPr>
          <w:fldChar w:fldCharType="separate"/>
        </w:r>
        <w:r w:rsidR="007E2D34">
          <w:rPr>
            <w:noProof/>
            <w:webHidden/>
          </w:rPr>
          <w:t>115</w:t>
        </w:r>
        <w:r w:rsidR="007E2D34">
          <w:rPr>
            <w:noProof/>
            <w:webHidden/>
          </w:rPr>
          <w:fldChar w:fldCharType="end"/>
        </w:r>
      </w:hyperlink>
    </w:p>
    <w:p w14:paraId="2B942D75" w14:textId="77777777" w:rsidR="007E2D34" w:rsidRDefault="005A0650">
      <w:pPr>
        <w:pStyle w:val="Abbildungsverzeichnis"/>
        <w:tabs>
          <w:tab w:val="right" w:leader="dot" w:pos="9060"/>
        </w:tabs>
        <w:rPr>
          <w:rFonts w:asciiTheme="minorHAnsi" w:eastAsiaTheme="minorEastAsia" w:hAnsiTheme="minorHAnsi" w:cstheme="minorBidi"/>
          <w:noProof/>
          <w:szCs w:val="22"/>
          <w:lang w:eastAsia="en-US"/>
        </w:rPr>
      </w:pPr>
      <w:hyperlink w:anchor="_Toc27753863" w:history="1">
        <w:r w:rsidR="007E2D34" w:rsidRPr="00D02AB0">
          <w:rPr>
            <w:rStyle w:val="Hyperlink"/>
            <w:noProof/>
          </w:rPr>
          <w:t xml:space="preserve">Table 86: Attributes of element </w:t>
        </w:r>
        <w:r w:rsidR="007E2D34" w:rsidRPr="00D02AB0">
          <w:rPr>
            <w:rStyle w:val="Hyperlink"/>
            <w:rFonts w:ascii="Courier New" w:hAnsi="Courier New" w:cs="Courier New"/>
            <w:i/>
            <w:noProof/>
            <w:kern w:val="22"/>
          </w:rPr>
          <w:t>&lt;weld_position/&gt;</w:t>
        </w:r>
        <w:r w:rsidR="007E2D34" w:rsidRPr="00D02AB0">
          <w:rPr>
            <w:rStyle w:val="Hyperlink"/>
            <w:noProof/>
          </w:rPr>
          <w:t xml:space="preserve"> for Butt Joint</w:t>
        </w:r>
        <w:r w:rsidR="007E2D34">
          <w:rPr>
            <w:noProof/>
            <w:webHidden/>
          </w:rPr>
          <w:tab/>
        </w:r>
        <w:r w:rsidR="007E2D34">
          <w:rPr>
            <w:noProof/>
            <w:webHidden/>
          </w:rPr>
          <w:fldChar w:fldCharType="begin"/>
        </w:r>
        <w:r w:rsidR="007E2D34">
          <w:rPr>
            <w:noProof/>
            <w:webHidden/>
          </w:rPr>
          <w:instrText xml:space="preserve"> PAGEREF _Toc27753863 \h </w:instrText>
        </w:r>
        <w:r w:rsidR="007E2D34">
          <w:rPr>
            <w:noProof/>
            <w:webHidden/>
          </w:rPr>
        </w:r>
        <w:r w:rsidR="007E2D34">
          <w:rPr>
            <w:noProof/>
            <w:webHidden/>
          </w:rPr>
          <w:fldChar w:fldCharType="separate"/>
        </w:r>
        <w:r w:rsidR="007E2D34">
          <w:rPr>
            <w:noProof/>
            <w:webHidden/>
          </w:rPr>
          <w:t>116</w:t>
        </w:r>
        <w:r w:rsidR="007E2D34">
          <w:rPr>
            <w:noProof/>
            <w:webHidden/>
          </w:rPr>
          <w:fldChar w:fldCharType="end"/>
        </w:r>
      </w:hyperlink>
    </w:p>
    <w:p w14:paraId="6EA0ADEE" w14:textId="77777777" w:rsidR="007E2D34" w:rsidRDefault="005A0650">
      <w:pPr>
        <w:pStyle w:val="Abbildungsverzeichnis"/>
        <w:tabs>
          <w:tab w:val="right" w:leader="dot" w:pos="9060"/>
        </w:tabs>
        <w:rPr>
          <w:rFonts w:asciiTheme="minorHAnsi" w:eastAsiaTheme="minorEastAsia" w:hAnsiTheme="minorHAnsi" w:cstheme="minorBidi"/>
          <w:noProof/>
          <w:szCs w:val="22"/>
          <w:lang w:eastAsia="en-US"/>
        </w:rPr>
      </w:pPr>
      <w:hyperlink w:anchor="_Toc27753864" w:history="1">
        <w:r w:rsidR="007E2D34" w:rsidRPr="00D02AB0">
          <w:rPr>
            <w:rStyle w:val="Hyperlink"/>
            <w:noProof/>
          </w:rPr>
          <w:t xml:space="preserve">Table 87: Attributes of element </w:t>
        </w:r>
        <w:r w:rsidR="007E2D34" w:rsidRPr="00D02AB0">
          <w:rPr>
            <w:rStyle w:val="Hyperlink"/>
            <w:rFonts w:ascii="Courier New" w:hAnsi="Courier New" w:cs="Courier New"/>
            <w:i/>
            <w:noProof/>
            <w:kern w:val="22"/>
          </w:rPr>
          <w:t>&lt;sheet_parameter/&gt;</w:t>
        </w:r>
        <w:r w:rsidR="007E2D34" w:rsidRPr="00D02AB0">
          <w:rPr>
            <w:rStyle w:val="Hyperlink"/>
            <w:noProof/>
          </w:rPr>
          <w:t xml:space="preserve"> for Butt Joint</w:t>
        </w:r>
        <w:r w:rsidR="007E2D34">
          <w:rPr>
            <w:noProof/>
            <w:webHidden/>
          </w:rPr>
          <w:tab/>
        </w:r>
        <w:r w:rsidR="007E2D34">
          <w:rPr>
            <w:noProof/>
            <w:webHidden/>
          </w:rPr>
          <w:fldChar w:fldCharType="begin"/>
        </w:r>
        <w:r w:rsidR="007E2D34">
          <w:rPr>
            <w:noProof/>
            <w:webHidden/>
          </w:rPr>
          <w:instrText xml:space="preserve"> PAGEREF _Toc27753864 \h </w:instrText>
        </w:r>
        <w:r w:rsidR="007E2D34">
          <w:rPr>
            <w:noProof/>
            <w:webHidden/>
          </w:rPr>
        </w:r>
        <w:r w:rsidR="007E2D34">
          <w:rPr>
            <w:noProof/>
            <w:webHidden/>
          </w:rPr>
          <w:fldChar w:fldCharType="separate"/>
        </w:r>
        <w:r w:rsidR="007E2D34">
          <w:rPr>
            <w:noProof/>
            <w:webHidden/>
          </w:rPr>
          <w:t>117</w:t>
        </w:r>
        <w:r w:rsidR="007E2D34">
          <w:rPr>
            <w:noProof/>
            <w:webHidden/>
          </w:rPr>
          <w:fldChar w:fldCharType="end"/>
        </w:r>
      </w:hyperlink>
    </w:p>
    <w:p w14:paraId="253D67CB" w14:textId="77777777" w:rsidR="007E2D34" w:rsidRDefault="005A0650">
      <w:pPr>
        <w:pStyle w:val="Abbildungsverzeichnis"/>
        <w:tabs>
          <w:tab w:val="right" w:leader="dot" w:pos="9060"/>
        </w:tabs>
        <w:rPr>
          <w:rFonts w:asciiTheme="minorHAnsi" w:eastAsiaTheme="minorEastAsia" w:hAnsiTheme="minorHAnsi" w:cstheme="minorBidi"/>
          <w:noProof/>
          <w:szCs w:val="22"/>
          <w:lang w:eastAsia="en-US"/>
        </w:rPr>
      </w:pPr>
      <w:hyperlink w:anchor="_Toc27753865" w:history="1">
        <w:r w:rsidR="007E2D34" w:rsidRPr="00D02AB0">
          <w:rPr>
            <w:rStyle w:val="Hyperlink"/>
            <w:noProof/>
          </w:rPr>
          <w:t>Table 88: Parameters of Simple Corner Weld</w:t>
        </w:r>
        <w:r w:rsidR="007E2D34">
          <w:rPr>
            <w:noProof/>
            <w:webHidden/>
          </w:rPr>
          <w:tab/>
        </w:r>
        <w:r w:rsidR="007E2D34">
          <w:rPr>
            <w:noProof/>
            <w:webHidden/>
          </w:rPr>
          <w:fldChar w:fldCharType="begin"/>
        </w:r>
        <w:r w:rsidR="007E2D34">
          <w:rPr>
            <w:noProof/>
            <w:webHidden/>
          </w:rPr>
          <w:instrText xml:space="preserve"> PAGEREF _Toc27753865 \h </w:instrText>
        </w:r>
        <w:r w:rsidR="007E2D34">
          <w:rPr>
            <w:noProof/>
            <w:webHidden/>
          </w:rPr>
        </w:r>
        <w:r w:rsidR="007E2D34">
          <w:rPr>
            <w:noProof/>
            <w:webHidden/>
          </w:rPr>
          <w:fldChar w:fldCharType="separate"/>
        </w:r>
        <w:r w:rsidR="007E2D34">
          <w:rPr>
            <w:noProof/>
            <w:webHidden/>
          </w:rPr>
          <w:t>118</w:t>
        </w:r>
        <w:r w:rsidR="007E2D34">
          <w:rPr>
            <w:noProof/>
            <w:webHidden/>
          </w:rPr>
          <w:fldChar w:fldCharType="end"/>
        </w:r>
      </w:hyperlink>
    </w:p>
    <w:p w14:paraId="3FC3929D" w14:textId="77777777" w:rsidR="007E2D34" w:rsidRDefault="005A0650">
      <w:pPr>
        <w:pStyle w:val="Abbildungsverzeichnis"/>
        <w:tabs>
          <w:tab w:val="right" w:leader="dot" w:pos="9060"/>
        </w:tabs>
        <w:rPr>
          <w:rFonts w:asciiTheme="minorHAnsi" w:eastAsiaTheme="minorEastAsia" w:hAnsiTheme="minorHAnsi" w:cstheme="minorBidi"/>
          <w:noProof/>
          <w:szCs w:val="22"/>
          <w:lang w:eastAsia="en-US"/>
        </w:rPr>
      </w:pPr>
      <w:hyperlink w:anchor="_Toc27753866" w:history="1">
        <w:r w:rsidR="007E2D34" w:rsidRPr="00D02AB0">
          <w:rPr>
            <w:rStyle w:val="Hyperlink"/>
            <w:noProof/>
          </w:rPr>
          <w:t>Table 89: Parameters of Double Corner Weld</w:t>
        </w:r>
        <w:r w:rsidR="007E2D34">
          <w:rPr>
            <w:noProof/>
            <w:webHidden/>
          </w:rPr>
          <w:tab/>
        </w:r>
        <w:r w:rsidR="007E2D34">
          <w:rPr>
            <w:noProof/>
            <w:webHidden/>
          </w:rPr>
          <w:fldChar w:fldCharType="begin"/>
        </w:r>
        <w:r w:rsidR="007E2D34">
          <w:rPr>
            <w:noProof/>
            <w:webHidden/>
          </w:rPr>
          <w:instrText xml:space="preserve"> PAGEREF _Toc27753866 \h </w:instrText>
        </w:r>
        <w:r w:rsidR="007E2D34">
          <w:rPr>
            <w:noProof/>
            <w:webHidden/>
          </w:rPr>
        </w:r>
        <w:r w:rsidR="007E2D34">
          <w:rPr>
            <w:noProof/>
            <w:webHidden/>
          </w:rPr>
          <w:fldChar w:fldCharType="separate"/>
        </w:r>
        <w:r w:rsidR="007E2D34">
          <w:rPr>
            <w:noProof/>
            <w:webHidden/>
          </w:rPr>
          <w:t>119</w:t>
        </w:r>
        <w:r w:rsidR="007E2D34">
          <w:rPr>
            <w:noProof/>
            <w:webHidden/>
          </w:rPr>
          <w:fldChar w:fldCharType="end"/>
        </w:r>
      </w:hyperlink>
    </w:p>
    <w:p w14:paraId="4CDC6FE5" w14:textId="77777777" w:rsidR="007E2D34" w:rsidRDefault="005A0650">
      <w:pPr>
        <w:pStyle w:val="Abbildungsverzeichnis"/>
        <w:tabs>
          <w:tab w:val="right" w:leader="dot" w:pos="9060"/>
        </w:tabs>
        <w:rPr>
          <w:rFonts w:asciiTheme="minorHAnsi" w:eastAsiaTheme="minorEastAsia" w:hAnsiTheme="minorHAnsi" w:cstheme="minorBidi"/>
          <w:noProof/>
          <w:szCs w:val="22"/>
          <w:lang w:eastAsia="en-US"/>
        </w:rPr>
      </w:pPr>
      <w:hyperlink w:anchor="_Toc27753867" w:history="1">
        <w:r w:rsidR="007E2D34" w:rsidRPr="00D02AB0">
          <w:rPr>
            <w:rStyle w:val="Hyperlink"/>
            <w:noProof/>
          </w:rPr>
          <w:t xml:space="preserve">Table 90: Attributes of element </w:t>
        </w:r>
        <w:r w:rsidR="007E2D34" w:rsidRPr="00D02AB0">
          <w:rPr>
            <w:rStyle w:val="Hyperlink"/>
            <w:rFonts w:ascii="Courier New" w:hAnsi="Courier New" w:cs="Courier New"/>
            <w:i/>
            <w:noProof/>
          </w:rPr>
          <w:t>&lt;weld_position/&gt;</w:t>
        </w:r>
        <w:r w:rsidR="007E2D34" w:rsidRPr="00D02AB0">
          <w:rPr>
            <w:rStyle w:val="Hyperlink"/>
            <w:noProof/>
          </w:rPr>
          <w:t xml:space="preserve"> for Corner Weld</w:t>
        </w:r>
        <w:r w:rsidR="007E2D34">
          <w:rPr>
            <w:noProof/>
            <w:webHidden/>
          </w:rPr>
          <w:tab/>
        </w:r>
        <w:r w:rsidR="007E2D34">
          <w:rPr>
            <w:noProof/>
            <w:webHidden/>
          </w:rPr>
          <w:fldChar w:fldCharType="begin"/>
        </w:r>
        <w:r w:rsidR="007E2D34">
          <w:rPr>
            <w:noProof/>
            <w:webHidden/>
          </w:rPr>
          <w:instrText xml:space="preserve"> PAGEREF _Toc27753867 \h </w:instrText>
        </w:r>
        <w:r w:rsidR="007E2D34">
          <w:rPr>
            <w:noProof/>
            <w:webHidden/>
          </w:rPr>
        </w:r>
        <w:r w:rsidR="007E2D34">
          <w:rPr>
            <w:noProof/>
            <w:webHidden/>
          </w:rPr>
          <w:fldChar w:fldCharType="separate"/>
        </w:r>
        <w:r w:rsidR="007E2D34">
          <w:rPr>
            <w:noProof/>
            <w:webHidden/>
          </w:rPr>
          <w:t>120</w:t>
        </w:r>
        <w:r w:rsidR="007E2D34">
          <w:rPr>
            <w:noProof/>
            <w:webHidden/>
          </w:rPr>
          <w:fldChar w:fldCharType="end"/>
        </w:r>
      </w:hyperlink>
    </w:p>
    <w:p w14:paraId="3FBD7C62" w14:textId="77777777" w:rsidR="007E2D34" w:rsidRDefault="005A0650">
      <w:pPr>
        <w:pStyle w:val="Abbildungsverzeichnis"/>
        <w:tabs>
          <w:tab w:val="right" w:leader="dot" w:pos="9060"/>
        </w:tabs>
        <w:rPr>
          <w:rFonts w:asciiTheme="minorHAnsi" w:eastAsiaTheme="minorEastAsia" w:hAnsiTheme="minorHAnsi" w:cstheme="minorBidi"/>
          <w:noProof/>
          <w:szCs w:val="22"/>
          <w:lang w:eastAsia="en-US"/>
        </w:rPr>
      </w:pPr>
      <w:hyperlink w:anchor="_Toc27753868" w:history="1">
        <w:r w:rsidR="007E2D34" w:rsidRPr="00D02AB0">
          <w:rPr>
            <w:rStyle w:val="Hyperlink"/>
            <w:noProof/>
          </w:rPr>
          <w:t xml:space="preserve">Table 91: Values of Attribute </w:t>
        </w:r>
        <w:r w:rsidR="007E2D34" w:rsidRPr="00D02AB0">
          <w:rPr>
            <w:rStyle w:val="Hyperlink"/>
            <w:rFonts w:ascii="Courier New" w:hAnsi="Courier New" w:cs="Courier New"/>
            <w:i/>
            <w:noProof/>
          </w:rPr>
          <w:t>section</w:t>
        </w:r>
        <w:r w:rsidR="007E2D34">
          <w:rPr>
            <w:noProof/>
            <w:webHidden/>
          </w:rPr>
          <w:tab/>
        </w:r>
        <w:r w:rsidR="007E2D34">
          <w:rPr>
            <w:noProof/>
            <w:webHidden/>
          </w:rPr>
          <w:fldChar w:fldCharType="begin"/>
        </w:r>
        <w:r w:rsidR="007E2D34">
          <w:rPr>
            <w:noProof/>
            <w:webHidden/>
          </w:rPr>
          <w:instrText xml:space="preserve"> PAGEREF _Toc27753868 \h </w:instrText>
        </w:r>
        <w:r w:rsidR="007E2D34">
          <w:rPr>
            <w:noProof/>
            <w:webHidden/>
          </w:rPr>
        </w:r>
        <w:r w:rsidR="007E2D34">
          <w:rPr>
            <w:noProof/>
            <w:webHidden/>
          </w:rPr>
          <w:fldChar w:fldCharType="separate"/>
        </w:r>
        <w:r w:rsidR="007E2D34">
          <w:rPr>
            <w:noProof/>
            <w:webHidden/>
          </w:rPr>
          <w:t>121</w:t>
        </w:r>
        <w:r w:rsidR="007E2D34">
          <w:rPr>
            <w:noProof/>
            <w:webHidden/>
          </w:rPr>
          <w:fldChar w:fldCharType="end"/>
        </w:r>
      </w:hyperlink>
    </w:p>
    <w:p w14:paraId="63598D6C" w14:textId="77777777" w:rsidR="007E2D34" w:rsidRDefault="005A0650">
      <w:pPr>
        <w:pStyle w:val="Abbildungsverzeichnis"/>
        <w:tabs>
          <w:tab w:val="right" w:leader="dot" w:pos="9060"/>
        </w:tabs>
        <w:rPr>
          <w:rFonts w:asciiTheme="minorHAnsi" w:eastAsiaTheme="minorEastAsia" w:hAnsiTheme="minorHAnsi" w:cstheme="minorBidi"/>
          <w:noProof/>
          <w:szCs w:val="22"/>
          <w:lang w:eastAsia="en-US"/>
        </w:rPr>
      </w:pPr>
      <w:hyperlink w:anchor="_Toc27753869" w:history="1">
        <w:r w:rsidR="007E2D34" w:rsidRPr="00D02AB0">
          <w:rPr>
            <w:rStyle w:val="Hyperlink"/>
            <w:noProof/>
          </w:rPr>
          <w:t xml:space="preserve">Table 92: Values of Attribute </w:t>
        </w:r>
        <w:r w:rsidR="007E2D34" w:rsidRPr="00D02AB0">
          <w:rPr>
            <w:rStyle w:val="Hyperlink"/>
            <w:rFonts w:ascii="Courier New" w:hAnsi="Courier New" w:cs="Courier New"/>
            <w:i/>
            <w:noProof/>
          </w:rPr>
          <w:t>angle</w:t>
        </w:r>
        <w:r w:rsidR="007E2D34">
          <w:rPr>
            <w:noProof/>
            <w:webHidden/>
          </w:rPr>
          <w:tab/>
        </w:r>
        <w:r w:rsidR="007E2D34">
          <w:rPr>
            <w:noProof/>
            <w:webHidden/>
          </w:rPr>
          <w:fldChar w:fldCharType="begin"/>
        </w:r>
        <w:r w:rsidR="007E2D34">
          <w:rPr>
            <w:noProof/>
            <w:webHidden/>
          </w:rPr>
          <w:instrText xml:space="preserve"> PAGEREF _Toc27753869 \h </w:instrText>
        </w:r>
        <w:r w:rsidR="007E2D34">
          <w:rPr>
            <w:noProof/>
            <w:webHidden/>
          </w:rPr>
        </w:r>
        <w:r w:rsidR="007E2D34">
          <w:rPr>
            <w:noProof/>
            <w:webHidden/>
          </w:rPr>
          <w:fldChar w:fldCharType="separate"/>
        </w:r>
        <w:r w:rsidR="007E2D34">
          <w:rPr>
            <w:noProof/>
            <w:webHidden/>
          </w:rPr>
          <w:t>121</w:t>
        </w:r>
        <w:r w:rsidR="007E2D34">
          <w:rPr>
            <w:noProof/>
            <w:webHidden/>
          </w:rPr>
          <w:fldChar w:fldCharType="end"/>
        </w:r>
      </w:hyperlink>
    </w:p>
    <w:p w14:paraId="7D934F8F" w14:textId="77777777" w:rsidR="007E2D34" w:rsidRDefault="005A0650">
      <w:pPr>
        <w:pStyle w:val="Abbildungsverzeichnis"/>
        <w:tabs>
          <w:tab w:val="right" w:leader="dot" w:pos="9060"/>
        </w:tabs>
        <w:rPr>
          <w:rFonts w:asciiTheme="minorHAnsi" w:eastAsiaTheme="minorEastAsia" w:hAnsiTheme="minorHAnsi" w:cstheme="minorBidi"/>
          <w:noProof/>
          <w:szCs w:val="22"/>
          <w:lang w:eastAsia="en-US"/>
        </w:rPr>
      </w:pPr>
      <w:hyperlink w:anchor="_Toc27753870" w:history="1">
        <w:r w:rsidR="007E2D34" w:rsidRPr="00D02AB0">
          <w:rPr>
            <w:rStyle w:val="Hyperlink"/>
            <w:noProof/>
          </w:rPr>
          <w:t xml:space="preserve">Table 93: Attributes of element </w:t>
        </w:r>
        <w:r w:rsidR="007E2D34" w:rsidRPr="00D02AB0">
          <w:rPr>
            <w:rStyle w:val="Hyperlink"/>
            <w:rFonts w:ascii="Courier New" w:hAnsi="Courier New" w:cs="Courier New"/>
            <w:i/>
            <w:noProof/>
            <w:kern w:val="22"/>
          </w:rPr>
          <w:t>&lt;sheet_parameter/&gt;</w:t>
        </w:r>
        <w:r w:rsidR="007E2D34" w:rsidRPr="00D02AB0">
          <w:rPr>
            <w:rStyle w:val="Hyperlink"/>
            <w:noProof/>
          </w:rPr>
          <w:t xml:space="preserve"> for Corner Weld</w:t>
        </w:r>
        <w:r w:rsidR="007E2D34">
          <w:rPr>
            <w:noProof/>
            <w:webHidden/>
          </w:rPr>
          <w:tab/>
        </w:r>
        <w:r w:rsidR="007E2D34">
          <w:rPr>
            <w:noProof/>
            <w:webHidden/>
          </w:rPr>
          <w:fldChar w:fldCharType="begin"/>
        </w:r>
        <w:r w:rsidR="007E2D34">
          <w:rPr>
            <w:noProof/>
            <w:webHidden/>
          </w:rPr>
          <w:instrText xml:space="preserve"> PAGEREF _Toc27753870 \h </w:instrText>
        </w:r>
        <w:r w:rsidR="007E2D34">
          <w:rPr>
            <w:noProof/>
            <w:webHidden/>
          </w:rPr>
        </w:r>
        <w:r w:rsidR="007E2D34">
          <w:rPr>
            <w:noProof/>
            <w:webHidden/>
          </w:rPr>
          <w:fldChar w:fldCharType="separate"/>
        </w:r>
        <w:r w:rsidR="007E2D34">
          <w:rPr>
            <w:noProof/>
            <w:webHidden/>
          </w:rPr>
          <w:t>122</w:t>
        </w:r>
        <w:r w:rsidR="007E2D34">
          <w:rPr>
            <w:noProof/>
            <w:webHidden/>
          </w:rPr>
          <w:fldChar w:fldCharType="end"/>
        </w:r>
      </w:hyperlink>
    </w:p>
    <w:p w14:paraId="17600D4C" w14:textId="77777777" w:rsidR="007E2D34" w:rsidRDefault="005A0650">
      <w:pPr>
        <w:pStyle w:val="Abbildungsverzeichnis"/>
        <w:tabs>
          <w:tab w:val="right" w:leader="dot" w:pos="9060"/>
        </w:tabs>
        <w:rPr>
          <w:rFonts w:asciiTheme="minorHAnsi" w:eastAsiaTheme="minorEastAsia" w:hAnsiTheme="minorHAnsi" w:cstheme="minorBidi"/>
          <w:noProof/>
          <w:szCs w:val="22"/>
          <w:lang w:eastAsia="en-US"/>
        </w:rPr>
      </w:pPr>
      <w:hyperlink w:anchor="_Toc27753871" w:history="1">
        <w:r w:rsidR="007E2D34" w:rsidRPr="00D02AB0">
          <w:rPr>
            <w:rStyle w:val="Hyperlink"/>
            <w:noProof/>
          </w:rPr>
          <w:t>Table 94: Parameters of Edge Weld</w:t>
        </w:r>
        <w:r w:rsidR="007E2D34">
          <w:rPr>
            <w:noProof/>
            <w:webHidden/>
          </w:rPr>
          <w:tab/>
        </w:r>
        <w:r w:rsidR="007E2D34">
          <w:rPr>
            <w:noProof/>
            <w:webHidden/>
          </w:rPr>
          <w:fldChar w:fldCharType="begin"/>
        </w:r>
        <w:r w:rsidR="007E2D34">
          <w:rPr>
            <w:noProof/>
            <w:webHidden/>
          </w:rPr>
          <w:instrText xml:space="preserve"> PAGEREF _Toc27753871 \h </w:instrText>
        </w:r>
        <w:r w:rsidR="007E2D34">
          <w:rPr>
            <w:noProof/>
            <w:webHidden/>
          </w:rPr>
        </w:r>
        <w:r w:rsidR="007E2D34">
          <w:rPr>
            <w:noProof/>
            <w:webHidden/>
          </w:rPr>
          <w:fldChar w:fldCharType="separate"/>
        </w:r>
        <w:r w:rsidR="007E2D34">
          <w:rPr>
            <w:noProof/>
            <w:webHidden/>
          </w:rPr>
          <w:t>122</w:t>
        </w:r>
        <w:r w:rsidR="007E2D34">
          <w:rPr>
            <w:noProof/>
            <w:webHidden/>
          </w:rPr>
          <w:fldChar w:fldCharType="end"/>
        </w:r>
      </w:hyperlink>
    </w:p>
    <w:p w14:paraId="5AEAE942" w14:textId="77777777" w:rsidR="007E2D34" w:rsidRDefault="005A0650">
      <w:pPr>
        <w:pStyle w:val="Abbildungsverzeichnis"/>
        <w:tabs>
          <w:tab w:val="right" w:leader="dot" w:pos="9060"/>
        </w:tabs>
        <w:rPr>
          <w:rFonts w:asciiTheme="minorHAnsi" w:eastAsiaTheme="minorEastAsia" w:hAnsiTheme="minorHAnsi" w:cstheme="minorBidi"/>
          <w:noProof/>
          <w:szCs w:val="22"/>
          <w:lang w:eastAsia="en-US"/>
        </w:rPr>
      </w:pPr>
      <w:hyperlink w:anchor="_Toc27753872" w:history="1">
        <w:r w:rsidR="007E2D34" w:rsidRPr="00D02AB0">
          <w:rPr>
            <w:rStyle w:val="Hyperlink"/>
            <w:noProof/>
          </w:rPr>
          <w:t xml:space="preserve">Table 95: Attributes of element </w:t>
        </w:r>
        <w:r w:rsidR="007E2D34" w:rsidRPr="00D02AB0">
          <w:rPr>
            <w:rStyle w:val="Hyperlink"/>
            <w:rFonts w:ascii="Courier New" w:hAnsi="Courier New" w:cs="Courier New"/>
            <w:i/>
            <w:noProof/>
            <w:kern w:val="22"/>
          </w:rPr>
          <w:t>&lt;weld_position/&gt;</w:t>
        </w:r>
        <w:r w:rsidR="007E2D34" w:rsidRPr="00D02AB0">
          <w:rPr>
            <w:rStyle w:val="Hyperlink"/>
            <w:noProof/>
          </w:rPr>
          <w:t xml:space="preserve"> for Edge Weld</w:t>
        </w:r>
        <w:r w:rsidR="007E2D34">
          <w:rPr>
            <w:noProof/>
            <w:webHidden/>
          </w:rPr>
          <w:tab/>
        </w:r>
        <w:r w:rsidR="007E2D34">
          <w:rPr>
            <w:noProof/>
            <w:webHidden/>
          </w:rPr>
          <w:fldChar w:fldCharType="begin"/>
        </w:r>
        <w:r w:rsidR="007E2D34">
          <w:rPr>
            <w:noProof/>
            <w:webHidden/>
          </w:rPr>
          <w:instrText xml:space="preserve"> PAGEREF _Toc27753872 \h </w:instrText>
        </w:r>
        <w:r w:rsidR="007E2D34">
          <w:rPr>
            <w:noProof/>
            <w:webHidden/>
          </w:rPr>
        </w:r>
        <w:r w:rsidR="007E2D34">
          <w:rPr>
            <w:noProof/>
            <w:webHidden/>
          </w:rPr>
          <w:fldChar w:fldCharType="separate"/>
        </w:r>
        <w:r w:rsidR="007E2D34">
          <w:rPr>
            <w:noProof/>
            <w:webHidden/>
          </w:rPr>
          <w:t>123</w:t>
        </w:r>
        <w:r w:rsidR="007E2D34">
          <w:rPr>
            <w:noProof/>
            <w:webHidden/>
          </w:rPr>
          <w:fldChar w:fldCharType="end"/>
        </w:r>
      </w:hyperlink>
    </w:p>
    <w:p w14:paraId="01038237" w14:textId="77777777" w:rsidR="007E2D34" w:rsidRDefault="005A0650">
      <w:pPr>
        <w:pStyle w:val="Abbildungsverzeichnis"/>
        <w:tabs>
          <w:tab w:val="right" w:leader="dot" w:pos="9060"/>
        </w:tabs>
        <w:rPr>
          <w:rFonts w:asciiTheme="minorHAnsi" w:eastAsiaTheme="minorEastAsia" w:hAnsiTheme="minorHAnsi" w:cstheme="minorBidi"/>
          <w:noProof/>
          <w:szCs w:val="22"/>
          <w:lang w:eastAsia="en-US"/>
        </w:rPr>
      </w:pPr>
      <w:hyperlink w:anchor="_Toc27753873" w:history="1">
        <w:r w:rsidR="007E2D34" w:rsidRPr="00D02AB0">
          <w:rPr>
            <w:rStyle w:val="Hyperlink"/>
            <w:noProof/>
          </w:rPr>
          <w:t xml:space="preserve">Table 96: Attributes of element </w:t>
        </w:r>
        <w:r w:rsidR="007E2D34" w:rsidRPr="00D02AB0">
          <w:rPr>
            <w:rStyle w:val="Hyperlink"/>
            <w:rFonts w:ascii="Courier New" w:hAnsi="Courier New" w:cs="Courier New"/>
            <w:i/>
            <w:noProof/>
            <w:kern w:val="22"/>
          </w:rPr>
          <w:t>&lt;sheet_parameter/&gt;</w:t>
        </w:r>
        <w:r w:rsidR="007E2D34" w:rsidRPr="00D02AB0">
          <w:rPr>
            <w:rStyle w:val="Hyperlink"/>
            <w:noProof/>
          </w:rPr>
          <w:t xml:space="preserve"> for Corner Weld</w:t>
        </w:r>
        <w:r w:rsidR="007E2D34">
          <w:rPr>
            <w:noProof/>
            <w:webHidden/>
          </w:rPr>
          <w:tab/>
        </w:r>
        <w:r w:rsidR="007E2D34">
          <w:rPr>
            <w:noProof/>
            <w:webHidden/>
          </w:rPr>
          <w:fldChar w:fldCharType="begin"/>
        </w:r>
        <w:r w:rsidR="007E2D34">
          <w:rPr>
            <w:noProof/>
            <w:webHidden/>
          </w:rPr>
          <w:instrText xml:space="preserve"> PAGEREF _Toc27753873 \h </w:instrText>
        </w:r>
        <w:r w:rsidR="007E2D34">
          <w:rPr>
            <w:noProof/>
            <w:webHidden/>
          </w:rPr>
        </w:r>
        <w:r w:rsidR="007E2D34">
          <w:rPr>
            <w:noProof/>
            <w:webHidden/>
          </w:rPr>
          <w:fldChar w:fldCharType="separate"/>
        </w:r>
        <w:r w:rsidR="007E2D34">
          <w:rPr>
            <w:noProof/>
            <w:webHidden/>
          </w:rPr>
          <w:t>124</w:t>
        </w:r>
        <w:r w:rsidR="007E2D34">
          <w:rPr>
            <w:noProof/>
            <w:webHidden/>
          </w:rPr>
          <w:fldChar w:fldCharType="end"/>
        </w:r>
      </w:hyperlink>
    </w:p>
    <w:p w14:paraId="7EA72768" w14:textId="77777777" w:rsidR="007E2D34" w:rsidRDefault="005A0650">
      <w:pPr>
        <w:pStyle w:val="Abbildungsverzeichnis"/>
        <w:tabs>
          <w:tab w:val="right" w:leader="dot" w:pos="9060"/>
        </w:tabs>
        <w:rPr>
          <w:rFonts w:asciiTheme="minorHAnsi" w:eastAsiaTheme="minorEastAsia" w:hAnsiTheme="minorHAnsi" w:cstheme="minorBidi"/>
          <w:noProof/>
          <w:szCs w:val="22"/>
          <w:lang w:eastAsia="en-US"/>
        </w:rPr>
      </w:pPr>
      <w:hyperlink w:anchor="_Toc27753874" w:history="1">
        <w:r w:rsidR="007E2D34" w:rsidRPr="00D02AB0">
          <w:rPr>
            <w:rStyle w:val="Hyperlink"/>
            <w:noProof/>
          </w:rPr>
          <w:t>Table 97: Parameters of I-Weld</w:t>
        </w:r>
        <w:r w:rsidR="007E2D34">
          <w:rPr>
            <w:noProof/>
            <w:webHidden/>
          </w:rPr>
          <w:tab/>
        </w:r>
        <w:r w:rsidR="007E2D34">
          <w:rPr>
            <w:noProof/>
            <w:webHidden/>
          </w:rPr>
          <w:fldChar w:fldCharType="begin"/>
        </w:r>
        <w:r w:rsidR="007E2D34">
          <w:rPr>
            <w:noProof/>
            <w:webHidden/>
          </w:rPr>
          <w:instrText xml:space="preserve"> PAGEREF _Toc27753874 \h </w:instrText>
        </w:r>
        <w:r w:rsidR="007E2D34">
          <w:rPr>
            <w:noProof/>
            <w:webHidden/>
          </w:rPr>
        </w:r>
        <w:r w:rsidR="007E2D34">
          <w:rPr>
            <w:noProof/>
            <w:webHidden/>
          </w:rPr>
          <w:fldChar w:fldCharType="separate"/>
        </w:r>
        <w:r w:rsidR="007E2D34">
          <w:rPr>
            <w:noProof/>
            <w:webHidden/>
          </w:rPr>
          <w:t>125</w:t>
        </w:r>
        <w:r w:rsidR="007E2D34">
          <w:rPr>
            <w:noProof/>
            <w:webHidden/>
          </w:rPr>
          <w:fldChar w:fldCharType="end"/>
        </w:r>
      </w:hyperlink>
    </w:p>
    <w:p w14:paraId="6D9FC028" w14:textId="77777777" w:rsidR="007E2D34" w:rsidRDefault="005A0650">
      <w:pPr>
        <w:pStyle w:val="Abbildungsverzeichnis"/>
        <w:tabs>
          <w:tab w:val="right" w:leader="dot" w:pos="9060"/>
        </w:tabs>
        <w:rPr>
          <w:rFonts w:asciiTheme="minorHAnsi" w:eastAsiaTheme="minorEastAsia" w:hAnsiTheme="minorHAnsi" w:cstheme="minorBidi"/>
          <w:noProof/>
          <w:szCs w:val="22"/>
          <w:lang w:eastAsia="en-US"/>
        </w:rPr>
      </w:pPr>
      <w:hyperlink w:anchor="_Toc27753875" w:history="1">
        <w:r w:rsidR="007E2D34" w:rsidRPr="00D02AB0">
          <w:rPr>
            <w:rStyle w:val="Hyperlink"/>
            <w:noProof/>
          </w:rPr>
          <w:t xml:space="preserve">Table 98: Attributes of element </w:t>
        </w:r>
        <w:r w:rsidR="007E2D34" w:rsidRPr="00D02AB0">
          <w:rPr>
            <w:rStyle w:val="Hyperlink"/>
            <w:rFonts w:ascii="Courier New" w:hAnsi="Courier New" w:cs="Courier New"/>
            <w:i/>
            <w:noProof/>
          </w:rPr>
          <w:t>&lt;</w:t>
        </w:r>
        <w:r w:rsidR="007E2D34" w:rsidRPr="00D02AB0">
          <w:rPr>
            <w:rStyle w:val="Hyperlink"/>
            <w:rFonts w:ascii="Courier New" w:hAnsi="Courier New" w:cs="Courier New"/>
            <w:i/>
            <w:noProof/>
            <w:kern w:val="22"/>
          </w:rPr>
          <w:t>weld_position/&gt;</w:t>
        </w:r>
        <w:r w:rsidR="007E2D34" w:rsidRPr="00D02AB0">
          <w:rPr>
            <w:rStyle w:val="Hyperlink"/>
            <w:noProof/>
          </w:rPr>
          <w:t xml:space="preserve"> for I Weld</w:t>
        </w:r>
        <w:r w:rsidR="007E2D34">
          <w:rPr>
            <w:noProof/>
            <w:webHidden/>
          </w:rPr>
          <w:tab/>
        </w:r>
        <w:r w:rsidR="007E2D34">
          <w:rPr>
            <w:noProof/>
            <w:webHidden/>
          </w:rPr>
          <w:fldChar w:fldCharType="begin"/>
        </w:r>
        <w:r w:rsidR="007E2D34">
          <w:rPr>
            <w:noProof/>
            <w:webHidden/>
          </w:rPr>
          <w:instrText xml:space="preserve"> PAGEREF _Toc27753875 \h </w:instrText>
        </w:r>
        <w:r w:rsidR="007E2D34">
          <w:rPr>
            <w:noProof/>
            <w:webHidden/>
          </w:rPr>
        </w:r>
        <w:r w:rsidR="007E2D34">
          <w:rPr>
            <w:noProof/>
            <w:webHidden/>
          </w:rPr>
          <w:fldChar w:fldCharType="separate"/>
        </w:r>
        <w:r w:rsidR="007E2D34">
          <w:rPr>
            <w:noProof/>
            <w:webHidden/>
          </w:rPr>
          <w:t>125</w:t>
        </w:r>
        <w:r w:rsidR="007E2D34">
          <w:rPr>
            <w:noProof/>
            <w:webHidden/>
          </w:rPr>
          <w:fldChar w:fldCharType="end"/>
        </w:r>
      </w:hyperlink>
    </w:p>
    <w:p w14:paraId="249BC22F" w14:textId="77777777" w:rsidR="007E2D34" w:rsidRDefault="005A0650">
      <w:pPr>
        <w:pStyle w:val="Abbildungsverzeichnis"/>
        <w:tabs>
          <w:tab w:val="right" w:leader="dot" w:pos="9060"/>
        </w:tabs>
        <w:rPr>
          <w:rFonts w:asciiTheme="minorHAnsi" w:eastAsiaTheme="minorEastAsia" w:hAnsiTheme="minorHAnsi" w:cstheme="minorBidi"/>
          <w:noProof/>
          <w:szCs w:val="22"/>
          <w:lang w:eastAsia="en-US"/>
        </w:rPr>
      </w:pPr>
      <w:hyperlink w:anchor="_Toc27753876" w:history="1">
        <w:r w:rsidR="007E2D34" w:rsidRPr="00D02AB0">
          <w:rPr>
            <w:rStyle w:val="Hyperlink"/>
            <w:noProof/>
          </w:rPr>
          <w:t>Table 99: Attributes of element &lt;</w:t>
        </w:r>
        <w:r w:rsidR="007E2D34" w:rsidRPr="00D02AB0">
          <w:rPr>
            <w:rStyle w:val="Hyperlink"/>
            <w:rFonts w:ascii="Courier New" w:hAnsi="Courier New" w:cs="Courier New"/>
            <w:i/>
            <w:noProof/>
            <w:kern w:val="22"/>
          </w:rPr>
          <w:t>sheet_parameter/&gt;</w:t>
        </w:r>
        <w:r w:rsidR="007E2D34" w:rsidRPr="00D02AB0">
          <w:rPr>
            <w:rStyle w:val="Hyperlink"/>
            <w:noProof/>
          </w:rPr>
          <w:t xml:space="preserve"> for I Weld</w:t>
        </w:r>
        <w:r w:rsidR="007E2D34">
          <w:rPr>
            <w:noProof/>
            <w:webHidden/>
          </w:rPr>
          <w:tab/>
        </w:r>
        <w:r w:rsidR="007E2D34">
          <w:rPr>
            <w:noProof/>
            <w:webHidden/>
          </w:rPr>
          <w:fldChar w:fldCharType="begin"/>
        </w:r>
        <w:r w:rsidR="007E2D34">
          <w:rPr>
            <w:noProof/>
            <w:webHidden/>
          </w:rPr>
          <w:instrText xml:space="preserve"> PAGEREF _Toc27753876 \h </w:instrText>
        </w:r>
        <w:r w:rsidR="007E2D34">
          <w:rPr>
            <w:noProof/>
            <w:webHidden/>
          </w:rPr>
        </w:r>
        <w:r w:rsidR="007E2D34">
          <w:rPr>
            <w:noProof/>
            <w:webHidden/>
          </w:rPr>
          <w:fldChar w:fldCharType="separate"/>
        </w:r>
        <w:r w:rsidR="007E2D34">
          <w:rPr>
            <w:noProof/>
            <w:webHidden/>
          </w:rPr>
          <w:t>126</w:t>
        </w:r>
        <w:r w:rsidR="007E2D34">
          <w:rPr>
            <w:noProof/>
            <w:webHidden/>
          </w:rPr>
          <w:fldChar w:fldCharType="end"/>
        </w:r>
      </w:hyperlink>
    </w:p>
    <w:p w14:paraId="06753E19" w14:textId="77777777" w:rsidR="007E2D34" w:rsidRDefault="005A0650">
      <w:pPr>
        <w:pStyle w:val="Abbildungsverzeichnis"/>
        <w:tabs>
          <w:tab w:val="right" w:leader="dot" w:pos="9060"/>
        </w:tabs>
        <w:rPr>
          <w:rFonts w:asciiTheme="minorHAnsi" w:eastAsiaTheme="minorEastAsia" w:hAnsiTheme="minorHAnsi" w:cstheme="minorBidi"/>
          <w:noProof/>
          <w:szCs w:val="22"/>
          <w:lang w:eastAsia="en-US"/>
        </w:rPr>
      </w:pPr>
      <w:hyperlink w:anchor="_Toc27753877" w:history="1">
        <w:r w:rsidR="007E2D34" w:rsidRPr="00D02AB0">
          <w:rPr>
            <w:rStyle w:val="Hyperlink"/>
            <w:noProof/>
          </w:rPr>
          <w:t>Table 100: Parameters of Overlap Weld</w:t>
        </w:r>
        <w:r w:rsidR="007E2D34">
          <w:rPr>
            <w:noProof/>
            <w:webHidden/>
          </w:rPr>
          <w:tab/>
        </w:r>
        <w:r w:rsidR="007E2D34">
          <w:rPr>
            <w:noProof/>
            <w:webHidden/>
          </w:rPr>
          <w:fldChar w:fldCharType="begin"/>
        </w:r>
        <w:r w:rsidR="007E2D34">
          <w:rPr>
            <w:noProof/>
            <w:webHidden/>
          </w:rPr>
          <w:instrText xml:space="preserve"> PAGEREF _Toc27753877 \h </w:instrText>
        </w:r>
        <w:r w:rsidR="007E2D34">
          <w:rPr>
            <w:noProof/>
            <w:webHidden/>
          </w:rPr>
        </w:r>
        <w:r w:rsidR="007E2D34">
          <w:rPr>
            <w:noProof/>
            <w:webHidden/>
          </w:rPr>
          <w:fldChar w:fldCharType="separate"/>
        </w:r>
        <w:r w:rsidR="007E2D34">
          <w:rPr>
            <w:noProof/>
            <w:webHidden/>
          </w:rPr>
          <w:t>127</w:t>
        </w:r>
        <w:r w:rsidR="007E2D34">
          <w:rPr>
            <w:noProof/>
            <w:webHidden/>
          </w:rPr>
          <w:fldChar w:fldCharType="end"/>
        </w:r>
      </w:hyperlink>
    </w:p>
    <w:p w14:paraId="5ADC0153" w14:textId="77777777" w:rsidR="007E2D34" w:rsidRDefault="005A0650">
      <w:pPr>
        <w:pStyle w:val="Abbildungsverzeichnis"/>
        <w:tabs>
          <w:tab w:val="right" w:leader="dot" w:pos="9060"/>
        </w:tabs>
        <w:rPr>
          <w:rFonts w:asciiTheme="minorHAnsi" w:eastAsiaTheme="minorEastAsia" w:hAnsiTheme="minorHAnsi" w:cstheme="minorBidi"/>
          <w:noProof/>
          <w:szCs w:val="22"/>
          <w:lang w:eastAsia="en-US"/>
        </w:rPr>
      </w:pPr>
      <w:hyperlink w:anchor="_Toc27753878" w:history="1">
        <w:r w:rsidR="007E2D34" w:rsidRPr="00D02AB0">
          <w:rPr>
            <w:rStyle w:val="Hyperlink"/>
            <w:noProof/>
          </w:rPr>
          <w:t>Table 101: Parameters of Single Sided Double Overlap Weld</w:t>
        </w:r>
        <w:r w:rsidR="007E2D34">
          <w:rPr>
            <w:noProof/>
            <w:webHidden/>
          </w:rPr>
          <w:tab/>
        </w:r>
        <w:r w:rsidR="007E2D34">
          <w:rPr>
            <w:noProof/>
            <w:webHidden/>
          </w:rPr>
          <w:fldChar w:fldCharType="begin"/>
        </w:r>
        <w:r w:rsidR="007E2D34">
          <w:rPr>
            <w:noProof/>
            <w:webHidden/>
          </w:rPr>
          <w:instrText xml:space="preserve"> PAGEREF _Toc27753878 \h </w:instrText>
        </w:r>
        <w:r w:rsidR="007E2D34">
          <w:rPr>
            <w:noProof/>
            <w:webHidden/>
          </w:rPr>
        </w:r>
        <w:r w:rsidR="007E2D34">
          <w:rPr>
            <w:noProof/>
            <w:webHidden/>
          </w:rPr>
          <w:fldChar w:fldCharType="separate"/>
        </w:r>
        <w:r w:rsidR="007E2D34">
          <w:rPr>
            <w:noProof/>
            <w:webHidden/>
          </w:rPr>
          <w:t>128</w:t>
        </w:r>
        <w:r w:rsidR="007E2D34">
          <w:rPr>
            <w:noProof/>
            <w:webHidden/>
          </w:rPr>
          <w:fldChar w:fldCharType="end"/>
        </w:r>
      </w:hyperlink>
    </w:p>
    <w:p w14:paraId="452BA87D" w14:textId="77777777" w:rsidR="007E2D34" w:rsidRDefault="005A0650">
      <w:pPr>
        <w:pStyle w:val="Abbildungsverzeichnis"/>
        <w:tabs>
          <w:tab w:val="right" w:leader="dot" w:pos="9060"/>
        </w:tabs>
        <w:rPr>
          <w:rFonts w:asciiTheme="minorHAnsi" w:eastAsiaTheme="minorEastAsia" w:hAnsiTheme="minorHAnsi" w:cstheme="minorBidi"/>
          <w:noProof/>
          <w:szCs w:val="22"/>
          <w:lang w:eastAsia="en-US"/>
        </w:rPr>
      </w:pPr>
      <w:hyperlink w:anchor="_Toc27753879" w:history="1">
        <w:r w:rsidR="007E2D34" w:rsidRPr="00D02AB0">
          <w:rPr>
            <w:rStyle w:val="Hyperlink"/>
            <w:noProof/>
          </w:rPr>
          <w:t>Table 102: Parameters of Double Sided Double Overlap Weld</w:t>
        </w:r>
        <w:r w:rsidR="007E2D34">
          <w:rPr>
            <w:noProof/>
            <w:webHidden/>
          </w:rPr>
          <w:tab/>
        </w:r>
        <w:r w:rsidR="007E2D34">
          <w:rPr>
            <w:noProof/>
            <w:webHidden/>
          </w:rPr>
          <w:fldChar w:fldCharType="begin"/>
        </w:r>
        <w:r w:rsidR="007E2D34">
          <w:rPr>
            <w:noProof/>
            <w:webHidden/>
          </w:rPr>
          <w:instrText xml:space="preserve"> PAGEREF _Toc27753879 \h </w:instrText>
        </w:r>
        <w:r w:rsidR="007E2D34">
          <w:rPr>
            <w:noProof/>
            <w:webHidden/>
          </w:rPr>
        </w:r>
        <w:r w:rsidR="007E2D34">
          <w:rPr>
            <w:noProof/>
            <w:webHidden/>
          </w:rPr>
          <w:fldChar w:fldCharType="separate"/>
        </w:r>
        <w:r w:rsidR="007E2D34">
          <w:rPr>
            <w:noProof/>
            <w:webHidden/>
          </w:rPr>
          <w:t>129</w:t>
        </w:r>
        <w:r w:rsidR="007E2D34">
          <w:rPr>
            <w:noProof/>
            <w:webHidden/>
          </w:rPr>
          <w:fldChar w:fldCharType="end"/>
        </w:r>
      </w:hyperlink>
    </w:p>
    <w:p w14:paraId="36EBAD5C" w14:textId="77777777" w:rsidR="007E2D34" w:rsidRDefault="005A0650">
      <w:pPr>
        <w:pStyle w:val="Abbildungsverzeichnis"/>
        <w:tabs>
          <w:tab w:val="right" w:leader="dot" w:pos="9060"/>
        </w:tabs>
        <w:rPr>
          <w:rFonts w:asciiTheme="minorHAnsi" w:eastAsiaTheme="minorEastAsia" w:hAnsiTheme="minorHAnsi" w:cstheme="minorBidi"/>
          <w:noProof/>
          <w:szCs w:val="22"/>
          <w:lang w:eastAsia="en-US"/>
        </w:rPr>
      </w:pPr>
      <w:hyperlink w:anchor="_Toc27753880" w:history="1">
        <w:r w:rsidR="007E2D34" w:rsidRPr="00D02AB0">
          <w:rPr>
            <w:rStyle w:val="Hyperlink"/>
            <w:noProof/>
          </w:rPr>
          <w:t>Table 103: Attributes of element &lt;</w:t>
        </w:r>
        <w:r w:rsidR="007E2D34" w:rsidRPr="00D02AB0">
          <w:rPr>
            <w:rStyle w:val="Hyperlink"/>
            <w:rFonts w:ascii="Courier New" w:hAnsi="Courier New" w:cs="Courier New"/>
            <w:i/>
            <w:noProof/>
            <w:kern w:val="22"/>
          </w:rPr>
          <w:t>weld_position/&gt;</w:t>
        </w:r>
        <w:r w:rsidR="007E2D34" w:rsidRPr="00D02AB0">
          <w:rPr>
            <w:rStyle w:val="Hyperlink"/>
            <w:noProof/>
          </w:rPr>
          <w:t xml:space="preserve"> for Overlap Weld</w:t>
        </w:r>
        <w:r w:rsidR="007E2D34">
          <w:rPr>
            <w:noProof/>
            <w:webHidden/>
          </w:rPr>
          <w:tab/>
        </w:r>
        <w:r w:rsidR="007E2D34">
          <w:rPr>
            <w:noProof/>
            <w:webHidden/>
          </w:rPr>
          <w:fldChar w:fldCharType="begin"/>
        </w:r>
        <w:r w:rsidR="007E2D34">
          <w:rPr>
            <w:noProof/>
            <w:webHidden/>
          </w:rPr>
          <w:instrText xml:space="preserve"> PAGEREF _Toc27753880 \h </w:instrText>
        </w:r>
        <w:r w:rsidR="007E2D34">
          <w:rPr>
            <w:noProof/>
            <w:webHidden/>
          </w:rPr>
        </w:r>
        <w:r w:rsidR="007E2D34">
          <w:rPr>
            <w:noProof/>
            <w:webHidden/>
          </w:rPr>
          <w:fldChar w:fldCharType="separate"/>
        </w:r>
        <w:r w:rsidR="007E2D34">
          <w:rPr>
            <w:noProof/>
            <w:webHidden/>
          </w:rPr>
          <w:t>130</w:t>
        </w:r>
        <w:r w:rsidR="007E2D34">
          <w:rPr>
            <w:noProof/>
            <w:webHidden/>
          </w:rPr>
          <w:fldChar w:fldCharType="end"/>
        </w:r>
      </w:hyperlink>
    </w:p>
    <w:p w14:paraId="0A66761F" w14:textId="77777777" w:rsidR="007E2D34" w:rsidRDefault="005A0650">
      <w:pPr>
        <w:pStyle w:val="Abbildungsverzeichnis"/>
        <w:tabs>
          <w:tab w:val="right" w:leader="dot" w:pos="9060"/>
        </w:tabs>
        <w:rPr>
          <w:rFonts w:asciiTheme="minorHAnsi" w:eastAsiaTheme="minorEastAsia" w:hAnsiTheme="minorHAnsi" w:cstheme="minorBidi"/>
          <w:noProof/>
          <w:szCs w:val="22"/>
          <w:lang w:eastAsia="en-US"/>
        </w:rPr>
      </w:pPr>
      <w:hyperlink w:anchor="_Toc27753881" w:history="1">
        <w:r w:rsidR="007E2D34" w:rsidRPr="00D02AB0">
          <w:rPr>
            <w:rStyle w:val="Hyperlink"/>
            <w:noProof/>
          </w:rPr>
          <w:t>Table 104: Attributes of element &lt;</w:t>
        </w:r>
        <w:r w:rsidR="007E2D34" w:rsidRPr="00D02AB0">
          <w:rPr>
            <w:rStyle w:val="Hyperlink"/>
            <w:rFonts w:ascii="Courier New" w:hAnsi="Courier New" w:cs="Courier New"/>
            <w:i/>
            <w:noProof/>
            <w:kern w:val="22"/>
          </w:rPr>
          <w:t>sheet_parameter/&gt;</w:t>
        </w:r>
        <w:r w:rsidR="007E2D34" w:rsidRPr="00D02AB0">
          <w:rPr>
            <w:rStyle w:val="Hyperlink"/>
            <w:noProof/>
          </w:rPr>
          <w:t xml:space="preserve"> for Overlap Weld</w:t>
        </w:r>
        <w:r w:rsidR="007E2D34">
          <w:rPr>
            <w:noProof/>
            <w:webHidden/>
          </w:rPr>
          <w:tab/>
        </w:r>
        <w:r w:rsidR="007E2D34">
          <w:rPr>
            <w:noProof/>
            <w:webHidden/>
          </w:rPr>
          <w:fldChar w:fldCharType="begin"/>
        </w:r>
        <w:r w:rsidR="007E2D34">
          <w:rPr>
            <w:noProof/>
            <w:webHidden/>
          </w:rPr>
          <w:instrText xml:space="preserve"> PAGEREF _Toc27753881 \h </w:instrText>
        </w:r>
        <w:r w:rsidR="007E2D34">
          <w:rPr>
            <w:noProof/>
            <w:webHidden/>
          </w:rPr>
        </w:r>
        <w:r w:rsidR="007E2D34">
          <w:rPr>
            <w:noProof/>
            <w:webHidden/>
          </w:rPr>
          <w:fldChar w:fldCharType="separate"/>
        </w:r>
        <w:r w:rsidR="007E2D34">
          <w:rPr>
            <w:noProof/>
            <w:webHidden/>
          </w:rPr>
          <w:t>131</w:t>
        </w:r>
        <w:r w:rsidR="007E2D34">
          <w:rPr>
            <w:noProof/>
            <w:webHidden/>
          </w:rPr>
          <w:fldChar w:fldCharType="end"/>
        </w:r>
      </w:hyperlink>
    </w:p>
    <w:p w14:paraId="17CE329F" w14:textId="77777777" w:rsidR="007E2D34" w:rsidRDefault="005A0650">
      <w:pPr>
        <w:pStyle w:val="Abbildungsverzeichnis"/>
        <w:tabs>
          <w:tab w:val="right" w:leader="dot" w:pos="9060"/>
        </w:tabs>
        <w:rPr>
          <w:rFonts w:asciiTheme="minorHAnsi" w:eastAsiaTheme="minorEastAsia" w:hAnsiTheme="minorHAnsi" w:cstheme="minorBidi"/>
          <w:noProof/>
          <w:szCs w:val="22"/>
          <w:lang w:eastAsia="en-US"/>
        </w:rPr>
      </w:pPr>
      <w:hyperlink w:anchor="_Toc27753882" w:history="1">
        <w:r w:rsidR="007E2D34" w:rsidRPr="00D02AB0">
          <w:rPr>
            <w:rStyle w:val="Hyperlink"/>
            <w:noProof/>
          </w:rPr>
          <w:t>Table 105: Parameters of Y-Joint</w:t>
        </w:r>
        <w:r w:rsidR="007E2D34">
          <w:rPr>
            <w:noProof/>
            <w:webHidden/>
          </w:rPr>
          <w:tab/>
        </w:r>
        <w:r w:rsidR="007E2D34">
          <w:rPr>
            <w:noProof/>
            <w:webHidden/>
          </w:rPr>
          <w:fldChar w:fldCharType="begin"/>
        </w:r>
        <w:r w:rsidR="007E2D34">
          <w:rPr>
            <w:noProof/>
            <w:webHidden/>
          </w:rPr>
          <w:instrText xml:space="preserve"> PAGEREF _Toc27753882 \h </w:instrText>
        </w:r>
        <w:r w:rsidR="007E2D34">
          <w:rPr>
            <w:noProof/>
            <w:webHidden/>
          </w:rPr>
        </w:r>
        <w:r w:rsidR="007E2D34">
          <w:rPr>
            <w:noProof/>
            <w:webHidden/>
          </w:rPr>
          <w:fldChar w:fldCharType="separate"/>
        </w:r>
        <w:r w:rsidR="007E2D34">
          <w:rPr>
            <w:noProof/>
            <w:webHidden/>
          </w:rPr>
          <w:t>132</w:t>
        </w:r>
        <w:r w:rsidR="007E2D34">
          <w:rPr>
            <w:noProof/>
            <w:webHidden/>
          </w:rPr>
          <w:fldChar w:fldCharType="end"/>
        </w:r>
      </w:hyperlink>
    </w:p>
    <w:p w14:paraId="5C78A972" w14:textId="77777777" w:rsidR="007E2D34" w:rsidRDefault="005A0650">
      <w:pPr>
        <w:pStyle w:val="Abbildungsverzeichnis"/>
        <w:tabs>
          <w:tab w:val="right" w:leader="dot" w:pos="9060"/>
        </w:tabs>
        <w:rPr>
          <w:rFonts w:asciiTheme="minorHAnsi" w:eastAsiaTheme="minorEastAsia" w:hAnsiTheme="minorHAnsi" w:cstheme="minorBidi"/>
          <w:noProof/>
          <w:szCs w:val="22"/>
          <w:lang w:eastAsia="en-US"/>
        </w:rPr>
      </w:pPr>
      <w:hyperlink w:anchor="_Toc27753883" w:history="1">
        <w:r w:rsidR="007E2D34" w:rsidRPr="00D02AB0">
          <w:rPr>
            <w:rStyle w:val="Hyperlink"/>
            <w:noProof/>
          </w:rPr>
          <w:t>Table 106: Attributes of element &lt;</w:t>
        </w:r>
        <w:r w:rsidR="007E2D34" w:rsidRPr="00D02AB0">
          <w:rPr>
            <w:rStyle w:val="Hyperlink"/>
            <w:rFonts w:ascii="Courier New" w:hAnsi="Courier New" w:cs="Courier New"/>
            <w:i/>
            <w:noProof/>
            <w:kern w:val="22"/>
          </w:rPr>
          <w:t>weld_position/&gt;</w:t>
        </w:r>
        <w:r w:rsidR="007E2D34" w:rsidRPr="00D02AB0">
          <w:rPr>
            <w:rStyle w:val="Hyperlink"/>
            <w:noProof/>
          </w:rPr>
          <w:t xml:space="preserve"> for Y Joint</w:t>
        </w:r>
        <w:r w:rsidR="007E2D34">
          <w:rPr>
            <w:noProof/>
            <w:webHidden/>
          </w:rPr>
          <w:tab/>
        </w:r>
        <w:r w:rsidR="007E2D34">
          <w:rPr>
            <w:noProof/>
            <w:webHidden/>
          </w:rPr>
          <w:fldChar w:fldCharType="begin"/>
        </w:r>
        <w:r w:rsidR="007E2D34">
          <w:rPr>
            <w:noProof/>
            <w:webHidden/>
          </w:rPr>
          <w:instrText xml:space="preserve"> PAGEREF _Toc27753883 \h </w:instrText>
        </w:r>
        <w:r w:rsidR="007E2D34">
          <w:rPr>
            <w:noProof/>
            <w:webHidden/>
          </w:rPr>
        </w:r>
        <w:r w:rsidR="007E2D34">
          <w:rPr>
            <w:noProof/>
            <w:webHidden/>
          </w:rPr>
          <w:fldChar w:fldCharType="separate"/>
        </w:r>
        <w:r w:rsidR="007E2D34">
          <w:rPr>
            <w:noProof/>
            <w:webHidden/>
          </w:rPr>
          <w:t>133</w:t>
        </w:r>
        <w:r w:rsidR="007E2D34">
          <w:rPr>
            <w:noProof/>
            <w:webHidden/>
          </w:rPr>
          <w:fldChar w:fldCharType="end"/>
        </w:r>
      </w:hyperlink>
    </w:p>
    <w:p w14:paraId="1C095049" w14:textId="77777777" w:rsidR="007E2D34" w:rsidRDefault="005A0650">
      <w:pPr>
        <w:pStyle w:val="Abbildungsverzeichnis"/>
        <w:tabs>
          <w:tab w:val="right" w:leader="dot" w:pos="9060"/>
        </w:tabs>
        <w:rPr>
          <w:rFonts w:asciiTheme="minorHAnsi" w:eastAsiaTheme="minorEastAsia" w:hAnsiTheme="minorHAnsi" w:cstheme="minorBidi"/>
          <w:noProof/>
          <w:szCs w:val="22"/>
          <w:lang w:eastAsia="en-US"/>
        </w:rPr>
      </w:pPr>
      <w:hyperlink w:anchor="_Toc27753884" w:history="1">
        <w:r w:rsidR="007E2D34" w:rsidRPr="00D02AB0">
          <w:rPr>
            <w:rStyle w:val="Hyperlink"/>
            <w:noProof/>
          </w:rPr>
          <w:t xml:space="preserve">Table 107: Value Dependency of Attribute </w:t>
        </w:r>
        <w:r w:rsidR="007E2D34" w:rsidRPr="00D02AB0">
          <w:rPr>
            <w:rStyle w:val="Hyperlink"/>
            <w:rFonts w:ascii="Courier New" w:hAnsi="Courier New" w:cs="Courier New"/>
            <w:i/>
            <w:noProof/>
          </w:rPr>
          <w:t>thickness</w:t>
        </w:r>
        <w:r w:rsidR="007E2D34">
          <w:rPr>
            <w:noProof/>
            <w:webHidden/>
          </w:rPr>
          <w:tab/>
        </w:r>
        <w:r w:rsidR="007E2D34">
          <w:rPr>
            <w:noProof/>
            <w:webHidden/>
          </w:rPr>
          <w:fldChar w:fldCharType="begin"/>
        </w:r>
        <w:r w:rsidR="007E2D34">
          <w:rPr>
            <w:noProof/>
            <w:webHidden/>
          </w:rPr>
          <w:instrText xml:space="preserve"> PAGEREF _Toc27753884 \h </w:instrText>
        </w:r>
        <w:r w:rsidR="007E2D34">
          <w:rPr>
            <w:noProof/>
            <w:webHidden/>
          </w:rPr>
        </w:r>
        <w:r w:rsidR="007E2D34">
          <w:rPr>
            <w:noProof/>
            <w:webHidden/>
          </w:rPr>
          <w:fldChar w:fldCharType="separate"/>
        </w:r>
        <w:r w:rsidR="007E2D34">
          <w:rPr>
            <w:noProof/>
            <w:webHidden/>
          </w:rPr>
          <w:t>134</w:t>
        </w:r>
        <w:r w:rsidR="007E2D34">
          <w:rPr>
            <w:noProof/>
            <w:webHidden/>
          </w:rPr>
          <w:fldChar w:fldCharType="end"/>
        </w:r>
      </w:hyperlink>
    </w:p>
    <w:p w14:paraId="2C59BA24" w14:textId="77777777" w:rsidR="007E2D34" w:rsidRDefault="005A0650">
      <w:pPr>
        <w:pStyle w:val="Abbildungsverzeichnis"/>
        <w:tabs>
          <w:tab w:val="right" w:leader="dot" w:pos="9060"/>
        </w:tabs>
        <w:rPr>
          <w:rFonts w:asciiTheme="minorHAnsi" w:eastAsiaTheme="minorEastAsia" w:hAnsiTheme="minorHAnsi" w:cstheme="minorBidi"/>
          <w:noProof/>
          <w:szCs w:val="22"/>
          <w:lang w:eastAsia="en-US"/>
        </w:rPr>
      </w:pPr>
      <w:hyperlink w:anchor="_Toc27753885" w:history="1">
        <w:r w:rsidR="007E2D34" w:rsidRPr="00D02AB0">
          <w:rPr>
            <w:rStyle w:val="Hyperlink"/>
            <w:noProof/>
          </w:rPr>
          <w:t xml:space="preserve">Table 108: Attributes of element </w:t>
        </w:r>
        <w:r w:rsidR="007E2D34" w:rsidRPr="00D02AB0">
          <w:rPr>
            <w:rStyle w:val="Hyperlink"/>
            <w:rFonts w:ascii="Courier New" w:hAnsi="Courier New" w:cs="Courier New"/>
            <w:i/>
            <w:noProof/>
          </w:rPr>
          <w:t>&lt;</w:t>
        </w:r>
        <w:r w:rsidR="007E2D34" w:rsidRPr="00D02AB0">
          <w:rPr>
            <w:rStyle w:val="Hyperlink"/>
            <w:rFonts w:ascii="Courier New" w:hAnsi="Courier New" w:cs="Courier New"/>
            <w:i/>
            <w:noProof/>
            <w:kern w:val="22"/>
          </w:rPr>
          <w:t>sheet_parameter/&gt;</w:t>
        </w:r>
        <w:r w:rsidR="007E2D34" w:rsidRPr="00D02AB0">
          <w:rPr>
            <w:rStyle w:val="Hyperlink"/>
            <w:noProof/>
          </w:rPr>
          <w:t xml:space="preserve"> for Y-Joint</w:t>
        </w:r>
        <w:r w:rsidR="007E2D34">
          <w:rPr>
            <w:noProof/>
            <w:webHidden/>
          </w:rPr>
          <w:tab/>
        </w:r>
        <w:r w:rsidR="007E2D34">
          <w:rPr>
            <w:noProof/>
            <w:webHidden/>
          </w:rPr>
          <w:fldChar w:fldCharType="begin"/>
        </w:r>
        <w:r w:rsidR="007E2D34">
          <w:rPr>
            <w:noProof/>
            <w:webHidden/>
          </w:rPr>
          <w:instrText xml:space="preserve"> PAGEREF _Toc27753885 \h </w:instrText>
        </w:r>
        <w:r w:rsidR="007E2D34">
          <w:rPr>
            <w:noProof/>
            <w:webHidden/>
          </w:rPr>
        </w:r>
        <w:r w:rsidR="007E2D34">
          <w:rPr>
            <w:noProof/>
            <w:webHidden/>
          </w:rPr>
          <w:fldChar w:fldCharType="separate"/>
        </w:r>
        <w:r w:rsidR="007E2D34">
          <w:rPr>
            <w:noProof/>
            <w:webHidden/>
          </w:rPr>
          <w:t>135</w:t>
        </w:r>
        <w:r w:rsidR="007E2D34">
          <w:rPr>
            <w:noProof/>
            <w:webHidden/>
          </w:rPr>
          <w:fldChar w:fldCharType="end"/>
        </w:r>
      </w:hyperlink>
    </w:p>
    <w:p w14:paraId="0946C4B5" w14:textId="77777777" w:rsidR="007E2D34" w:rsidRDefault="005A0650">
      <w:pPr>
        <w:pStyle w:val="Abbildungsverzeichnis"/>
        <w:tabs>
          <w:tab w:val="right" w:leader="dot" w:pos="9060"/>
        </w:tabs>
        <w:rPr>
          <w:rFonts w:asciiTheme="minorHAnsi" w:eastAsiaTheme="minorEastAsia" w:hAnsiTheme="minorHAnsi" w:cstheme="minorBidi"/>
          <w:noProof/>
          <w:szCs w:val="22"/>
          <w:lang w:eastAsia="en-US"/>
        </w:rPr>
      </w:pPr>
      <w:hyperlink w:anchor="_Toc27753886" w:history="1">
        <w:r w:rsidR="007E2D34" w:rsidRPr="00D02AB0">
          <w:rPr>
            <w:rStyle w:val="Hyperlink"/>
            <w:noProof/>
          </w:rPr>
          <w:t>Table 109: Parameters of K-Joint</w:t>
        </w:r>
        <w:r w:rsidR="007E2D34">
          <w:rPr>
            <w:noProof/>
            <w:webHidden/>
          </w:rPr>
          <w:tab/>
        </w:r>
        <w:r w:rsidR="007E2D34">
          <w:rPr>
            <w:noProof/>
            <w:webHidden/>
          </w:rPr>
          <w:fldChar w:fldCharType="begin"/>
        </w:r>
        <w:r w:rsidR="007E2D34">
          <w:rPr>
            <w:noProof/>
            <w:webHidden/>
          </w:rPr>
          <w:instrText xml:space="preserve"> PAGEREF _Toc27753886 \h </w:instrText>
        </w:r>
        <w:r w:rsidR="007E2D34">
          <w:rPr>
            <w:noProof/>
            <w:webHidden/>
          </w:rPr>
        </w:r>
        <w:r w:rsidR="007E2D34">
          <w:rPr>
            <w:noProof/>
            <w:webHidden/>
          </w:rPr>
          <w:fldChar w:fldCharType="separate"/>
        </w:r>
        <w:r w:rsidR="007E2D34">
          <w:rPr>
            <w:noProof/>
            <w:webHidden/>
          </w:rPr>
          <w:t>136</w:t>
        </w:r>
        <w:r w:rsidR="007E2D34">
          <w:rPr>
            <w:noProof/>
            <w:webHidden/>
          </w:rPr>
          <w:fldChar w:fldCharType="end"/>
        </w:r>
      </w:hyperlink>
    </w:p>
    <w:p w14:paraId="7AF50E1F" w14:textId="77777777" w:rsidR="007E2D34" w:rsidRDefault="005A0650">
      <w:pPr>
        <w:pStyle w:val="Abbildungsverzeichnis"/>
        <w:tabs>
          <w:tab w:val="right" w:leader="dot" w:pos="9060"/>
        </w:tabs>
        <w:rPr>
          <w:rFonts w:asciiTheme="minorHAnsi" w:eastAsiaTheme="minorEastAsia" w:hAnsiTheme="minorHAnsi" w:cstheme="minorBidi"/>
          <w:noProof/>
          <w:szCs w:val="22"/>
          <w:lang w:eastAsia="en-US"/>
        </w:rPr>
      </w:pPr>
      <w:hyperlink w:anchor="_Toc27753887" w:history="1">
        <w:r w:rsidR="007E2D34" w:rsidRPr="00D02AB0">
          <w:rPr>
            <w:rStyle w:val="Hyperlink"/>
            <w:noProof/>
          </w:rPr>
          <w:t xml:space="preserve">Table 110: Attributes of element </w:t>
        </w:r>
        <w:r w:rsidR="007E2D34" w:rsidRPr="00D02AB0">
          <w:rPr>
            <w:rStyle w:val="Hyperlink"/>
            <w:rFonts w:ascii="Courier New" w:hAnsi="Courier New" w:cs="Courier New"/>
            <w:i/>
            <w:noProof/>
          </w:rPr>
          <w:t>&lt;</w:t>
        </w:r>
        <w:r w:rsidR="007E2D34" w:rsidRPr="00D02AB0">
          <w:rPr>
            <w:rStyle w:val="Hyperlink"/>
            <w:rFonts w:ascii="Courier New" w:hAnsi="Courier New" w:cs="Courier New"/>
            <w:i/>
            <w:noProof/>
            <w:kern w:val="22"/>
          </w:rPr>
          <w:t>weld_position/&gt;</w:t>
        </w:r>
        <w:r w:rsidR="007E2D34" w:rsidRPr="00D02AB0">
          <w:rPr>
            <w:rStyle w:val="Hyperlink"/>
            <w:noProof/>
          </w:rPr>
          <w:t xml:space="preserve"> for K Joint</w:t>
        </w:r>
        <w:r w:rsidR="007E2D34">
          <w:rPr>
            <w:noProof/>
            <w:webHidden/>
          </w:rPr>
          <w:tab/>
        </w:r>
        <w:r w:rsidR="007E2D34">
          <w:rPr>
            <w:noProof/>
            <w:webHidden/>
          </w:rPr>
          <w:fldChar w:fldCharType="begin"/>
        </w:r>
        <w:r w:rsidR="007E2D34">
          <w:rPr>
            <w:noProof/>
            <w:webHidden/>
          </w:rPr>
          <w:instrText xml:space="preserve"> PAGEREF _Toc27753887 \h </w:instrText>
        </w:r>
        <w:r w:rsidR="007E2D34">
          <w:rPr>
            <w:noProof/>
            <w:webHidden/>
          </w:rPr>
        </w:r>
        <w:r w:rsidR="007E2D34">
          <w:rPr>
            <w:noProof/>
            <w:webHidden/>
          </w:rPr>
          <w:fldChar w:fldCharType="separate"/>
        </w:r>
        <w:r w:rsidR="007E2D34">
          <w:rPr>
            <w:noProof/>
            <w:webHidden/>
          </w:rPr>
          <w:t>137</w:t>
        </w:r>
        <w:r w:rsidR="007E2D34">
          <w:rPr>
            <w:noProof/>
            <w:webHidden/>
          </w:rPr>
          <w:fldChar w:fldCharType="end"/>
        </w:r>
      </w:hyperlink>
    </w:p>
    <w:p w14:paraId="262BA836" w14:textId="77777777" w:rsidR="007E2D34" w:rsidRDefault="005A0650">
      <w:pPr>
        <w:pStyle w:val="Abbildungsverzeichnis"/>
        <w:tabs>
          <w:tab w:val="right" w:leader="dot" w:pos="9060"/>
        </w:tabs>
        <w:rPr>
          <w:rFonts w:asciiTheme="minorHAnsi" w:eastAsiaTheme="minorEastAsia" w:hAnsiTheme="minorHAnsi" w:cstheme="minorBidi"/>
          <w:noProof/>
          <w:szCs w:val="22"/>
          <w:lang w:eastAsia="en-US"/>
        </w:rPr>
      </w:pPr>
      <w:hyperlink w:anchor="_Toc27753888" w:history="1">
        <w:r w:rsidR="007E2D34" w:rsidRPr="00D02AB0">
          <w:rPr>
            <w:rStyle w:val="Hyperlink"/>
            <w:noProof/>
          </w:rPr>
          <w:t xml:space="preserve">Table 111: Value Dependency of Attribute </w:t>
        </w:r>
        <w:r w:rsidR="007E2D34" w:rsidRPr="00D02AB0">
          <w:rPr>
            <w:rStyle w:val="Hyperlink"/>
            <w:rFonts w:ascii="Courier New" w:hAnsi="Courier New" w:cs="Courier New"/>
            <w:i/>
            <w:noProof/>
          </w:rPr>
          <w:t>thickness</w:t>
        </w:r>
        <w:r w:rsidR="007E2D34">
          <w:rPr>
            <w:noProof/>
            <w:webHidden/>
          </w:rPr>
          <w:tab/>
        </w:r>
        <w:r w:rsidR="007E2D34">
          <w:rPr>
            <w:noProof/>
            <w:webHidden/>
          </w:rPr>
          <w:fldChar w:fldCharType="begin"/>
        </w:r>
        <w:r w:rsidR="007E2D34">
          <w:rPr>
            <w:noProof/>
            <w:webHidden/>
          </w:rPr>
          <w:instrText xml:space="preserve"> PAGEREF _Toc27753888 \h </w:instrText>
        </w:r>
        <w:r w:rsidR="007E2D34">
          <w:rPr>
            <w:noProof/>
            <w:webHidden/>
          </w:rPr>
        </w:r>
        <w:r w:rsidR="007E2D34">
          <w:rPr>
            <w:noProof/>
            <w:webHidden/>
          </w:rPr>
          <w:fldChar w:fldCharType="separate"/>
        </w:r>
        <w:r w:rsidR="007E2D34">
          <w:rPr>
            <w:noProof/>
            <w:webHidden/>
          </w:rPr>
          <w:t>137</w:t>
        </w:r>
        <w:r w:rsidR="007E2D34">
          <w:rPr>
            <w:noProof/>
            <w:webHidden/>
          </w:rPr>
          <w:fldChar w:fldCharType="end"/>
        </w:r>
      </w:hyperlink>
    </w:p>
    <w:p w14:paraId="73E0D749" w14:textId="77777777" w:rsidR="007E2D34" w:rsidRDefault="005A0650">
      <w:pPr>
        <w:pStyle w:val="Abbildungsverzeichnis"/>
        <w:tabs>
          <w:tab w:val="right" w:leader="dot" w:pos="9060"/>
        </w:tabs>
        <w:rPr>
          <w:rFonts w:asciiTheme="minorHAnsi" w:eastAsiaTheme="minorEastAsia" w:hAnsiTheme="minorHAnsi" w:cstheme="minorBidi"/>
          <w:noProof/>
          <w:szCs w:val="22"/>
          <w:lang w:eastAsia="en-US"/>
        </w:rPr>
      </w:pPr>
      <w:hyperlink w:anchor="_Toc27753889" w:history="1">
        <w:r w:rsidR="007E2D34" w:rsidRPr="00D02AB0">
          <w:rPr>
            <w:rStyle w:val="Hyperlink"/>
            <w:noProof/>
          </w:rPr>
          <w:t>Table 112: Attributes of element &lt;</w:t>
        </w:r>
        <w:r w:rsidR="007E2D34" w:rsidRPr="00D02AB0">
          <w:rPr>
            <w:rStyle w:val="Hyperlink"/>
            <w:rFonts w:ascii="Courier New" w:hAnsi="Courier New" w:cs="Courier New"/>
            <w:i/>
            <w:noProof/>
            <w:kern w:val="22"/>
          </w:rPr>
          <w:t>sheet_parameter/&gt;</w:t>
        </w:r>
        <w:r w:rsidR="007E2D34" w:rsidRPr="00D02AB0">
          <w:rPr>
            <w:rStyle w:val="Hyperlink"/>
            <w:noProof/>
          </w:rPr>
          <w:t xml:space="preserve"> for K Joint</w:t>
        </w:r>
        <w:r w:rsidR="007E2D34">
          <w:rPr>
            <w:noProof/>
            <w:webHidden/>
          </w:rPr>
          <w:tab/>
        </w:r>
        <w:r w:rsidR="007E2D34">
          <w:rPr>
            <w:noProof/>
            <w:webHidden/>
          </w:rPr>
          <w:fldChar w:fldCharType="begin"/>
        </w:r>
        <w:r w:rsidR="007E2D34">
          <w:rPr>
            <w:noProof/>
            <w:webHidden/>
          </w:rPr>
          <w:instrText xml:space="preserve"> PAGEREF _Toc27753889 \h </w:instrText>
        </w:r>
        <w:r w:rsidR="007E2D34">
          <w:rPr>
            <w:noProof/>
            <w:webHidden/>
          </w:rPr>
        </w:r>
        <w:r w:rsidR="007E2D34">
          <w:rPr>
            <w:noProof/>
            <w:webHidden/>
          </w:rPr>
          <w:fldChar w:fldCharType="separate"/>
        </w:r>
        <w:r w:rsidR="007E2D34">
          <w:rPr>
            <w:noProof/>
            <w:webHidden/>
          </w:rPr>
          <w:t>138</w:t>
        </w:r>
        <w:r w:rsidR="007E2D34">
          <w:rPr>
            <w:noProof/>
            <w:webHidden/>
          </w:rPr>
          <w:fldChar w:fldCharType="end"/>
        </w:r>
      </w:hyperlink>
    </w:p>
    <w:p w14:paraId="13B00A27" w14:textId="77777777" w:rsidR="007E2D34" w:rsidRDefault="005A0650">
      <w:pPr>
        <w:pStyle w:val="Abbildungsverzeichnis"/>
        <w:tabs>
          <w:tab w:val="right" w:leader="dot" w:pos="9060"/>
        </w:tabs>
        <w:rPr>
          <w:rFonts w:asciiTheme="minorHAnsi" w:eastAsiaTheme="minorEastAsia" w:hAnsiTheme="minorHAnsi" w:cstheme="minorBidi"/>
          <w:noProof/>
          <w:szCs w:val="22"/>
          <w:lang w:eastAsia="en-US"/>
        </w:rPr>
      </w:pPr>
      <w:hyperlink w:anchor="_Toc27753890" w:history="1">
        <w:r w:rsidR="007E2D34" w:rsidRPr="00D02AB0">
          <w:rPr>
            <w:rStyle w:val="Hyperlink"/>
            <w:noProof/>
          </w:rPr>
          <w:t>Table 113: Parameters of Cruciform Joint</w:t>
        </w:r>
        <w:r w:rsidR="007E2D34">
          <w:rPr>
            <w:noProof/>
            <w:webHidden/>
          </w:rPr>
          <w:tab/>
        </w:r>
        <w:r w:rsidR="007E2D34">
          <w:rPr>
            <w:noProof/>
            <w:webHidden/>
          </w:rPr>
          <w:fldChar w:fldCharType="begin"/>
        </w:r>
        <w:r w:rsidR="007E2D34">
          <w:rPr>
            <w:noProof/>
            <w:webHidden/>
          </w:rPr>
          <w:instrText xml:space="preserve"> PAGEREF _Toc27753890 \h </w:instrText>
        </w:r>
        <w:r w:rsidR="007E2D34">
          <w:rPr>
            <w:noProof/>
            <w:webHidden/>
          </w:rPr>
        </w:r>
        <w:r w:rsidR="007E2D34">
          <w:rPr>
            <w:noProof/>
            <w:webHidden/>
          </w:rPr>
          <w:fldChar w:fldCharType="separate"/>
        </w:r>
        <w:r w:rsidR="007E2D34">
          <w:rPr>
            <w:noProof/>
            <w:webHidden/>
          </w:rPr>
          <w:t>139</w:t>
        </w:r>
        <w:r w:rsidR="007E2D34">
          <w:rPr>
            <w:noProof/>
            <w:webHidden/>
          </w:rPr>
          <w:fldChar w:fldCharType="end"/>
        </w:r>
      </w:hyperlink>
    </w:p>
    <w:p w14:paraId="63822CBE" w14:textId="77777777" w:rsidR="007E2D34" w:rsidRDefault="005A0650">
      <w:pPr>
        <w:pStyle w:val="Abbildungsverzeichnis"/>
        <w:tabs>
          <w:tab w:val="right" w:leader="dot" w:pos="9060"/>
        </w:tabs>
        <w:rPr>
          <w:rFonts w:asciiTheme="minorHAnsi" w:eastAsiaTheme="minorEastAsia" w:hAnsiTheme="minorHAnsi" w:cstheme="minorBidi"/>
          <w:noProof/>
          <w:szCs w:val="22"/>
          <w:lang w:eastAsia="en-US"/>
        </w:rPr>
      </w:pPr>
      <w:hyperlink w:anchor="_Toc27753891" w:history="1">
        <w:r w:rsidR="007E2D34" w:rsidRPr="00D02AB0">
          <w:rPr>
            <w:rStyle w:val="Hyperlink"/>
            <w:noProof/>
          </w:rPr>
          <w:t xml:space="preserve">Table 114: Attributes of element </w:t>
        </w:r>
        <w:r w:rsidR="007E2D34" w:rsidRPr="00D02AB0">
          <w:rPr>
            <w:rStyle w:val="Hyperlink"/>
            <w:rFonts w:ascii="Courier New" w:hAnsi="Courier New" w:cs="Courier New"/>
            <w:i/>
            <w:noProof/>
          </w:rPr>
          <w:t>&lt;</w:t>
        </w:r>
        <w:r w:rsidR="007E2D34" w:rsidRPr="00D02AB0">
          <w:rPr>
            <w:rStyle w:val="Hyperlink"/>
            <w:rFonts w:ascii="Courier New" w:hAnsi="Courier New" w:cs="Courier New"/>
            <w:i/>
            <w:noProof/>
            <w:kern w:val="22"/>
          </w:rPr>
          <w:t>weld_position/&gt;</w:t>
        </w:r>
        <w:r w:rsidR="007E2D34" w:rsidRPr="00D02AB0">
          <w:rPr>
            <w:rStyle w:val="Hyperlink"/>
            <w:noProof/>
          </w:rPr>
          <w:t xml:space="preserve"> for Cruciform Joint</w:t>
        </w:r>
        <w:r w:rsidR="007E2D34">
          <w:rPr>
            <w:noProof/>
            <w:webHidden/>
          </w:rPr>
          <w:tab/>
        </w:r>
        <w:r w:rsidR="007E2D34">
          <w:rPr>
            <w:noProof/>
            <w:webHidden/>
          </w:rPr>
          <w:fldChar w:fldCharType="begin"/>
        </w:r>
        <w:r w:rsidR="007E2D34">
          <w:rPr>
            <w:noProof/>
            <w:webHidden/>
          </w:rPr>
          <w:instrText xml:space="preserve"> PAGEREF _Toc27753891 \h </w:instrText>
        </w:r>
        <w:r w:rsidR="007E2D34">
          <w:rPr>
            <w:noProof/>
            <w:webHidden/>
          </w:rPr>
        </w:r>
        <w:r w:rsidR="007E2D34">
          <w:rPr>
            <w:noProof/>
            <w:webHidden/>
          </w:rPr>
          <w:fldChar w:fldCharType="separate"/>
        </w:r>
        <w:r w:rsidR="007E2D34">
          <w:rPr>
            <w:noProof/>
            <w:webHidden/>
          </w:rPr>
          <w:t>140</w:t>
        </w:r>
        <w:r w:rsidR="007E2D34">
          <w:rPr>
            <w:noProof/>
            <w:webHidden/>
          </w:rPr>
          <w:fldChar w:fldCharType="end"/>
        </w:r>
      </w:hyperlink>
    </w:p>
    <w:p w14:paraId="13FB662B" w14:textId="77777777" w:rsidR="007E2D34" w:rsidRDefault="005A0650">
      <w:pPr>
        <w:pStyle w:val="Abbildungsverzeichnis"/>
        <w:tabs>
          <w:tab w:val="right" w:leader="dot" w:pos="9060"/>
        </w:tabs>
        <w:rPr>
          <w:rFonts w:asciiTheme="minorHAnsi" w:eastAsiaTheme="minorEastAsia" w:hAnsiTheme="minorHAnsi" w:cstheme="minorBidi"/>
          <w:noProof/>
          <w:szCs w:val="22"/>
          <w:lang w:eastAsia="en-US"/>
        </w:rPr>
      </w:pPr>
      <w:hyperlink w:anchor="_Toc27753892" w:history="1">
        <w:r w:rsidR="007E2D34" w:rsidRPr="00D02AB0">
          <w:rPr>
            <w:rStyle w:val="Hyperlink"/>
            <w:noProof/>
          </w:rPr>
          <w:t xml:space="preserve">Table 115: Value Dependency of Attribute </w:t>
        </w:r>
        <w:r w:rsidR="007E2D34" w:rsidRPr="00D02AB0">
          <w:rPr>
            <w:rStyle w:val="Hyperlink"/>
            <w:rFonts w:ascii="Courier New" w:hAnsi="Courier New" w:cs="Courier New"/>
            <w:i/>
            <w:noProof/>
          </w:rPr>
          <w:t>thickness</w:t>
        </w:r>
        <w:r w:rsidR="007E2D34">
          <w:rPr>
            <w:noProof/>
            <w:webHidden/>
          </w:rPr>
          <w:tab/>
        </w:r>
        <w:r w:rsidR="007E2D34">
          <w:rPr>
            <w:noProof/>
            <w:webHidden/>
          </w:rPr>
          <w:fldChar w:fldCharType="begin"/>
        </w:r>
        <w:r w:rsidR="007E2D34">
          <w:rPr>
            <w:noProof/>
            <w:webHidden/>
          </w:rPr>
          <w:instrText xml:space="preserve"> PAGEREF _Toc27753892 \h </w:instrText>
        </w:r>
        <w:r w:rsidR="007E2D34">
          <w:rPr>
            <w:noProof/>
            <w:webHidden/>
          </w:rPr>
        </w:r>
        <w:r w:rsidR="007E2D34">
          <w:rPr>
            <w:noProof/>
            <w:webHidden/>
          </w:rPr>
          <w:fldChar w:fldCharType="separate"/>
        </w:r>
        <w:r w:rsidR="007E2D34">
          <w:rPr>
            <w:noProof/>
            <w:webHidden/>
          </w:rPr>
          <w:t>141</w:t>
        </w:r>
        <w:r w:rsidR="007E2D34">
          <w:rPr>
            <w:noProof/>
            <w:webHidden/>
          </w:rPr>
          <w:fldChar w:fldCharType="end"/>
        </w:r>
      </w:hyperlink>
    </w:p>
    <w:p w14:paraId="2E8B3DBD" w14:textId="77777777" w:rsidR="007E2D34" w:rsidRDefault="005A0650">
      <w:pPr>
        <w:pStyle w:val="Abbildungsverzeichnis"/>
        <w:tabs>
          <w:tab w:val="right" w:leader="dot" w:pos="9060"/>
        </w:tabs>
        <w:rPr>
          <w:rFonts w:asciiTheme="minorHAnsi" w:eastAsiaTheme="minorEastAsia" w:hAnsiTheme="minorHAnsi" w:cstheme="minorBidi"/>
          <w:noProof/>
          <w:szCs w:val="22"/>
          <w:lang w:eastAsia="en-US"/>
        </w:rPr>
      </w:pPr>
      <w:hyperlink w:anchor="_Toc27753893" w:history="1">
        <w:r w:rsidR="007E2D34" w:rsidRPr="00D02AB0">
          <w:rPr>
            <w:rStyle w:val="Hyperlink"/>
            <w:noProof/>
          </w:rPr>
          <w:t xml:space="preserve">Table 116: Attributes of element </w:t>
        </w:r>
        <w:r w:rsidR="007E2D34" w:rsidRPr="00D02AB0">
          <w:rPr>
            <w:rStyle w:val="Hyperlink"/>
            <w:rFonts w:ascii="Courier New" w:hAnsi="Courier New" w:cs="Courier New"/>
            <w:i/>
            <w:noProof/>
          </w:rPr>
          <w:t>&lt;</w:t>
        </w:r>
        <w:r w:rsidR="007E2D34" w:rsidRPr="00D02AB0">
          <w:rPr>
            <w:rStyle w:val="Hyperlink"/>
            <w:rFonts w:ascii="Courier New" w:hAnsi="Courier New" w:cs="Courier New"/>
            <w:i/>
            <w:noProof/>
            <w:kern w:val="22"/>
          </w:rPr>
          <w:t>sheet_parameter/&gt;</w:t>
        </w:r>
        <w:r w:rsidR="007E2D34" w:rsidRPr="00D02AB0">
          <w:rPr>
            <w:rStyle w:val="Hyperlink"/>
            <w:noProof/>
          </w:rPr>
          <w:t xml:space="preserve"> for Cruciform Joint</w:t>
        </w:r>
        <w:r w:rsidR="007E2D34">
          <w:rPr>
            <w:noProof/>
            <w:webHidden/>
          </w:rPr>
          <w:tab/>
        </w:r>
        <w:r w:rsidR="007E2D34">
          <w:rPr>
            <w:noProof/>
            <w:webHidden/>
          </w:rPr>
          <w:fldChar w:fldCharType="begin"/>
        </w:r>
        <w:r w:rsidR="007E2D34">
          <w:rPr>
            <w:noProof/>
            <w:webHidden/>
          </w:rPr>
          <w:instrText xml:space="preserve"> PAGEREF _Toc27753893 \h </w:instrText>
        </w:r>
        <w:r w:rsidR="007E2D34">
          <w:rPr>
            <w:noProof/>
            <w:webHidden/>
          </w:rPr>
        </w:r>
        <w:r w:rsidR="007E2D34">
          <w:rPr>
            <w:noProof/>
            <w:webHidden/>
          </w:rPr>
          <w:fldChar w:fldCharType="separate"/>
        </w:r>
        <w:r w:rsidR="007E2D34">
          <w:rPr>
            <w:noProof/>
            <w:webHidden/>
          </w:rPr>
          <w:t>142</w:t>
        </w:r>
        <w:r w:rsidR="007E2D34">
          <w:rPr>
            <w:noProof/>
            <w:webHidden/>
          </w:rPr>
          <w:fldChar w:fldCharType="end"/>
        </w:r>
      </w:hyperlink>
    </w:p>
    <w:p w14:paraId="2ECC4564" w14:textId="77777777" w:rsidR="007E2D34" w:rsidRDefault="005A0650">
      <w:pPr>
        <w:pStyle w:val="Abbildungsverzeichnis"/>
        <w:tabs>
          <w:tab w:val="right" w:leader="dot" w:pos="9060"/>
        </w:tabs>
        <w:rPr>
          <w:rFonts w:asciiTheme="minorHAnsi" w:eastAsiaTheme="minorEastAsia" w:hAnsiTheme="minorHAnsi" w:cstheme="minorBidi"/>
          <w:noProof/>
          <w:szCs w:val="22"/>
          <w:lang w:eastAsia="en-US"/>
        </w:rPr>
      </w:pPr>
      <w:hyperlink w:anchor="_Toc27753894" w:history="1">
        <w:r w:rsidR="007E2D34" w:rsidRPr="00D02AB0">
          <w:rPr>
            <w:rStyle w:val="Hyperlink"/>
            <w:noProof/>
          </w:rPr>
          <w:t>Table 117: Parameters of Flared joint</w:t>
        </w:r>
        <w:r w:rsidR="007E2D34">
          <w:rPr>
            <w:noProof/>
            <w:webHidden/>
          </w:rPr>
          <w:tab/>
        </w:r>
        <w:r w:rsidR="007E2D34">
          <w:rPr>
            <w:noProof/>
            <w:webHidden/>
          </w:rPr>
          <w:fldChar w:fldCharType="begin"/>
        </w:r>
        <w:r w:rsidR="007E2D34">
          <w:rPr>
            <w:noProof/>
            <w:webHidden/>
          </w:rPr>
          <w:instrText xml:space="preserve"> PAGEREF _Toc27753894 \h </w:instrText>
        </w:r>
        <w:r w:rsidR="007E2D34">
          <w:rPr>
            <w:noProof/>
            <w:webHidden/>
          </w:rPr>
        </w:r>
        <w:r w:rsidR="007E2D34">
          <w:rPr>
            <w:noProof/>
            <w:webHidden/>
          </w:rPr>
          <w:fldChar w:fldCharType="separate"/>
        </w:r>
        <w:r w:rsidR="007E2D34">
          <w:rPr>
            <w:noProof/>
            <w:webHidden/>
          </w:rPr>
          <w:t>143</w:t>
        </w:r>
        <w:r w:rsidR="007E2D34">
          <w:rPr>
            <w:noProof/>
            <w:webHidden/>
          </w:rPr>
          <w:fldChar w:fldCharType="end"/>
        </w:r>
      </w:hyperlink>
    </w:p>
    <w:p w14:paraId="6D8EDCF9" w14:textId="77777777" w:rsidR="007E2D34" w:rsidRDefault="005A0650">
      <w:pPr>
        <w:pStyle w:val="Abbildungsverzeichnis"/>
        <w:tabs>
          <w:tab w:val="right" w:leader="dot" w:pos="9060"/>
        </w:tabs>
        <w:rPr>
          <w:rFonts w:asciiTheme="minorHAnsi" w:eastAsiaTheme="minorEastAsia" w:hAnsiTheme="minorHAnsi" w:cstheme="minorBidi"/>
          <w:noProof/>
          <w:szCs w:val="22"/>
          <w:lang w:eastAsia="en-US"/>
        </w:rPr>
      </w:pPr>
      <w:hyperlink w:anchor="_Toc27753895" w:history="1">
        <w:r w:rsidR="007E2D34" w:rsidRPr="00D02AB0">
          <w:rPr>
            <w:rStyle w:val="Hyperlink"/>
            <w:noProof/>
          </w:rPr>
          <w:t xml:space="preserve">Table 118: Attributes of element </w:t>
        </w:r>
        <w:r w:rsidR="007E2D34" w:rsidRPr="00D02AB0">
          <w:rPr>
            <w:rStyle w:val="Hyperlink"/>
            <w:rFonts w:ascii="Courier New" w:hAnsi="Courier New" w:cs="Courier New"/>
            <w:i/>
            <w:noProof/>
          </w:rPr>
          <w:t>&lt;</w:t>
        </w:r>
        <w:r w:rsidR="007E2D34" w:rsidRPr="00D02AB0">
          <w:rPr>
            <w:rStyle w:val="Hyperlink"/>
            <w:rFonts w:ascii="Courier New" w:hAnsi="Courier New" w:cs="Courier New"/>
            <w:i/>
            <w:noProof/>
            <w:kern w:val="22"/>
          </w:rPr>
          <w:t>weld_position/&gt;</w:t>
        </w:r>
        <w:r w:rsidR="007E2D34" w:rsidRPr="00D02AB0">
          <w:rPr>
            <w:rStyle w:val="Hyperlink"/>
            <w:noProof/>
          </w:rPr>
          <w:t xml:space="preserve"> for Flared Joint</w:t>
        </w:r>
        <w:r w:rsidR="007E2D34">
          <w:rPr>
            <w:noProof/>
            <w:webHidden/>
          </w:rPr>
          <w:tab/>
        </w:r>
        <w:r w:rsidR="007E2D34">
          <w:rPr>
            <w:noProof/>
            <w:webHidden/>
          </w:rPr>
          <w:fldChar w:fldCharType="begin"/>
        </w:r>
        <w:r w:rsidR="007E2D34">
          <w:rPr>
            <w:noProof/>
            <w:webHidden/>
          </w:rPr>
          <w:instrText xml:space="preserve"> PAGEREF _Toc27753895 \h </w:instrText>
        </w:r>
        <w:r w:rsidR="007E2D34">
          <w:rPr>
            <w:noProof/>
            <w:webHidden/>
          </w:rPr>
        </w:r>
        <w:r w:rsidR="007E2D34">
          <w:rPr>
            <w:noProof/>
            <w:webHidden/>
          </w:rPr>
          <w:fldChar w:fldCharType="separate"/>
        </w:r>
        <w:r w:rsidR="007E2D34">
          <w:rPr>
            <w:noProof/>
            <w:webHidden/>
          </w:rPr>
          <w:t>143</w:t>
        </w:r>
        <w:r w:rsidR="007E2D34">
          <w:rPr>
            <w:noProof/>
            <w:webHidden/>
          </w:rPr>
          <w:fldChar w:fldCharType="end"/>
        </w:r>
      </w:hyperlink>
    </w:p>
    <w:p w14:paraId="1CC03FE2" w14:textId="77777777" w:rsidR="007E2D34" w:rsidRDefault="005A0650">
      <w:pPr>
        <w:pStyle w:val="Abbildungsverzeichnis"/>
        <w:tabs>
          <w:tab w:val="right" w:leader="dot" w:pos="9060"/>
        </w:tabs>
        <w:rPr>
          <w:rFonts w:asciiTheme="minorHAnsi" w:eastAsiaTheme="minorEastAsia" w:hAnsiTheme="minorHAnsi" w:cstheme="minorBidi"/>
          <w:noProof/>
          <w:szCs w:val="22"/>
          <w:lang w:eastAsia="en-US"/>
        </w:rPr>
      </w:pPr>
      <w:hyperlink w:anchor="_Toc27753896" w:history="1">
        <w:r w:rsidR="007E2D34" w:rsidRPr="00D02AB0">
          <w:rPr>
            <w:rStyle w:val="Hyperlink"/>
            <w:noProof/>
          </w:rPr>
          <w:t xml:space="preserve">Table 119: Attributes of element </w:t>
        </w:r>
        <w:r w:rsidR="007E2D34" w:rsidRPr="00D02AB0">
          <w:rPr>
            <w:rStyle w:val="Hyperlink"/>
            <w:rFonts w:ascii="Courier New" w:hAnsi="Courier New" w:cs="Courier New"/>
            <w:i/>
            <w:noProof/>
          </w:rPr>
          <w:t>&lt;</w:t>
        </w:r>
        <w:r w:rsidR="007E2D34" w:rsidRPr="00D02AB0">
          <w:rPr>
            <w:rStyle w:val="Hyperlink"/>
            <w:rFonts w:ascii="Courier New" w:hAnsi="Courier New" w:cs="Courier New"/>
            <w:i/>
            <w:noProof/>
            <w:kern w:val="22"/>
          </w:rPr>
          <w:t>sheet_parameter/&gt;</w:t>
        </w:r>
        <w:r w:rsidR="007E2D34" w:rsidRPr="00D02AB0">
          <w:rPr>
            <w:rStyle w:val="Hyperlink"/>
            <w:noProof/>
          </w:rPr>
          <w:t xml:space="preserve"> for Flared Joint</w:t>
        </w:r>
        <w:r w:rsidR="007E2D34">
          <w:rPr>
            <w:noProof/>
            <w:webHidden/>
          </w:rPr>
          <w:tab/>
        </w:r>
        <w:r w:rsidR="007E2D34">
          <w:rPr>
            <w:noProof/>
            <w:webHidden/>
          </w:rPr>
          <w:fldChar w:fldCharType="begin"/>
        </w:r>
        <w:r w:rsidR="007E2D34">
          <w:rPr>
            <w:noProof/>
            <w:webHidden/>
          </w:rPr>
          <w:instrText xml:space="preserve"> PAGEREF _Toc27753896 \h </w:instrText>
        </w:r>
        <w:r w:rsidR="007E2D34">
          <w:rPr>
            <w:noProof/>
            <w:webHidden/>
          </w:rPr>
        </w:r>
        <w:r w:rsidR="007E2D34">
          <w:rPr>
            <w:noProof/>
            <w:webHidden/>
          </w:rPr>
          <w:fldChar w:fldCharType="separate"/>
        </w:r>
        <w:r w:rsidR="007E2D34">
          <w:rPr>
            <w:noProof/>
            <w:webHidden/>
          </w:rPr>
          <w:t>144</w:t>
        </w:r>
        <w:r w:rsidR="007E2D34">
          <w:rPr>
            <w:noProof/>
            <w:webHidden/>
          </w:rPr>
          <w:fldChar w:fldCharType="end"/>
        </w:r>
      </w:hyperlink>
    </w:p>
    <w:p w14:paraId="165F8BA8" w14:textId="77777777" w:rsidR="007E2D34" w:rsidRDefault="005A0650">
      <w:pPr>
        <w:pStyle w:val="Abbildungsverzeichnis"/>
        <w:tabs>
          <w:tab w:val="right" w:leader="dot" w:pos="9060"/>
        </w:tabs>
        <w:rPr>
          <w:rFonts w:asciiTheme="minorHAnsi" w:eastAsiaTheme="minorEastAsia" w:hAnsiTheme="minorHAnsi" w:cstheme="minorBidi"/>
          <w:noProof/>
          <w:szCs w:val="22"/>
          <w:lang w:eastAsia="en-US"/>
        </w:rPr>
      </w:pPr>
      <w:hyperlink w:anchor="_Toc27753897" w:history="1">
        <w:r w:rsidR="007E2D34" w:rsidRPr="00D02AB0">
          <w:rPr>
            <w:rStyle w:val="Hyperlink"/>
            <w:noProof/>
          </w:rPr>
          <w:t xml:space="preserve">Table 120: Attributes of </w:t>
        </w:r>
        <w:r w:rsidR="007E2D34" w:rsidRPr="00D02AB0">
          <w:rPr>
            <w:rStyle w:val="Hyperlink"/>
            <w:rFonts w:ascii="Courier New" w:hAnsi="Courier New" w:cs="Courier New"/>
            <w:i/>
            <w:noProof/>
          </w:rPr>
          <w:t>&lt;connection_1d/&gt;</w:t>
        </w:r>
        <w:r w:rsidR="007E2D34">
          <w:rPr>
            <w:noProof/>
            <w:webHidden/>
          </w:rPr>
          <w:tab/>
        </w:r>
        <w:r w:rsidR="007E2D34">
          <w:rPr>
            <w:noProof/>
            <w:webHidden/>
          </w:rPr>
          <w:fldChar w:fldCharType="begin"/>
        </w:r>
        <w:r w:rsidR="007E2D34">
          <w:rPr>
            <w:noProof/>
            <w:webHidden/>
          </w:rPr>
          <w:instrText xml:space="preserve"> PAGEREF _Toc27753897 \h </w:instrText>
        </w:r>
        <w:r w:rsidR="007E2D34">
          <w:rPr>
            <w:noProof/>
            <w:webHidden/>
          </w:rPr>
        </w:r>
        <w:r w:rsidR="007E2D34">
          <w:rPr>
            <w:noProof/>
            <w:webHidden/>
          </w:rPr>
          <w:fldChar w:fldCharType="separate"/>
        </w:r>
        <w:r w:rsidR="007E2D34">
          <w:rPr>
            <w:noProof/>
            <w:webHidden/>
          </w:rPr>
          <w:t>144</w:t>
        </w:r>
        <w:r w:rsidR="007E2D34">
          <w:rPr>
            <w:noProof/>
            <w:webHidden/>
          </w:rPr>
          <w:fldChar w:fldCharType="end"/>
        </w:r>
      </w:hyperlink>
    </w:p>
    <w:p w14:paraId="6A7D7B9A" w14:textId="77777777" w:rsidR="007E2D34" w:rsidRDefault="005A0650">
      <w:pPr>
        <w:pStyle w:val="Abbildungsverzeichnis"/>
        <w:tabs>
          <w:tab w:val="right" w:leader="dot" w:pos="9060"/>
        </w:tabs>
        <w:rPr>
          <w:rFonts w:asciiTheme="minorHAnsi" w:eastAsiaTheme="minorEastAsia" w:hAnsiTheme="minorHAnsi" w:cstheme="minorBidi"/>
          <w:noProof/>
          <w:szCs w:val="22"/>
          <w:lang w:eastAsia="en-US"/>
        </w:rPr>
      </w:pPr>
      <w:hyperlink w:anchor="_Toc27753898" w:history="1">
        <w:r w:rsidR="007E2D34" w:rsidRPr="00D02AB0">
          <w:rPr>
            <w:rStyle w:val="Hyperlink"/>
            <w:noProof/>
          </w:rPr>
          <w:t xml:space="preserve">Table 121: Nested elements of </w:t>
        </w:r>
        <w:r w:rsidR="007E2D34" w:rsidRPr="00D02AB0">
          <w:rPr>
            <w:rStyle w:val="Hyperlink"/>
            <w:rFonts w:ascii="Courier New" w:hAnsi="Courier New" w:cs="Courier New"/>
            <w:i/>
            <w:noProof/>
          </w:rPr>
          <w:t>&lt;connection_1d/&gt;</w:t>
        </w:r>
        <w:r w:rsidR="007E2D34">
          <w:rPr>
            <w:noProof/>
            <w:webHidden/>
          </w:rPr>
          <w:tab/>
        </w:r>
        <w:r w:rsidR="007E2D34">
          <w:rPr>
            <w:noProof/>
            <w:webHidden/>
          </w:rPr>
          <w:fldChar w:fldCharType="begin"/>
        </w:r>
        <w:r w:rsidR="007E2D34">
          <w:rPr>
            <w:noProof/>
            <w:webHidden/>
          </w:rPr>
          <w:instrText xml:space="preserve"> PAGEREF _Toc27753898 \h </w:instrText>
        </w:r>
        <w:r w:rsidR="007E2D34">
          <w:rPr>
            <w:noProof/>
            <w:webHidden/>
          </w:rPr>
        </w:r>
        <w:r w:rsidR="007E2D34">
          <w:rPr>
            <w:noProof/>
            <w:webHidden/>
          </w:rPr>
          <w:fldChar w:fldCharType="separate"/>
        </w:r>
        <w:r w:rsidR="007E2D34">
          <w:rPr>
            <w:noProof/>
            <w:webHidden/>
          </w:rPr>
          <w:t>144</w:t>
        </w:r>
        <w:r w:rsidR="007E2D34">
          <w:rPr>
            <w:noProof/>
            <w:webHidden/>
          </w:rPr>
          <w:fldChar w:fldCharType="end"/>
        </w:r>
      </w:hyperlink>
    </w:p>
    <w:p w14:paraId="6AFBBF66" w14:textId="77777777" w:rsidR="007E2D34" w:rsidRDefault="005A0650">
      <w:pPr>
        <w:pStyle w:val="Abbildungsverzeichnis"/>
        <w:tabs>
          <w:tab w:val="right" w:leader="dot" w:pos="9060"/>
        </w:tabs>
        <w:rPr>
          <w:rFonts w:asciiTheme="minorHAnsi" w:eastAsiaTheme="minorEastAsia" w:hAnsiTheme="minorHAnsi" w:cstheme="minorBidi"/>
          <w:noProof/>
          <w:szCs w:val="22"/>
          <w:lang w:eastAsia="en-US"/>
        </w:rPr>
      </w:pPr>
      <w:hyperlink w:anchor="_Toc27753899" w:history="1">
        <w:r w:rsidR="007E2D34" w:rsidRPr="00D02AB0">
          <w:rPr>
            <w:rStyle w:val="Hyperlink"/>
            <w:noProof/>
          </w:rPr>
          <w:t xml:space="preserve">Table 122: Attributes of element </w:t>
        </w:r>
        <w:r w:rsidR="007E2D34" w:rsidRPr="00D02AB0">
          <w:rPr>
            <w:rStyle w:val="Hyperlink"/>
            <w:rFonts w:ascii="Courier New" w:hAnsi="Courier New" w:cs="Courier New"/>
            <w:i/>
            <w:noProof/>
          </w:rPr>
          <w:t>&lt;adhesive_line/&gt;</w:t>
        </w:r>
        <w:r w:rsidR="007E2D34">
          <w:rPr>
            <w:noProof/>
            <w:webHidden/>
          </w:rPr>
          <w:tab/>
        </w:r>
        <w:r w:rsidR="007E2D34">
          <w:rPr>
            <w:noProof/>
            <w:webHidden/>
          </w:rPr>
          <w:fldChar w:fldCharType="begin"/>
        </w:r>
        <w:r w:rsidR="007E2D34">
          <w:rPr>
            <w:noProof/>
            <w:webHidden/>
          </w:rPr>
          <w:instrText xml:space="preserve"> PAGEREF _Toc27753899 \h </w:instrText>
        </w:r>
        <w:r w:rsidR="007E2D34">
          <w:rPr>
            <w:noProof/>
            <w:webHidden/>
          </w:rPr>
        </w:r>
        <w:r w:rsidR="007E2D34">
          <w:rPr>
            <w:noProof/>
            <w:webHidden/>
          </w:rPr>
          <w:fldChar w:fldCharType="separate"/>
        </w:r>
        <w:r w:rsidR="007E2D34">
          <w:rPr>
            <w:noProof/>
            <w:webHidden/>
          </w:rPr>
          <w:t>145</w:t>
        </w:r>
        <w:r w:rsidR="007E2D34">
          <w:rPr>
            <w:noProof/>
            <w:webHidden/>
          </w:rPr>
          <w:fldChar w:fldCharType="end"/>
        </w:r>
      </w:hyperlink>
    </w:p>
    <w:p w14:paraId="56EAA0F1" w14:textId="77777777" w:rsidR="007E2D34" w:rsidRDefault="005A0650">
      <w:pPr>
        <w:pStyle w:val="Abbildungsverzeichnis"/>
        <w:tabs>
          <w:tab w:val="right" w:leader="dot" w:pos="9060"/>
        </w:tabs>
        <w:rPr>
          <w:rFonts w:asciiTheme="minorHAnsi" w:eastAsiaTheme="minorEastAsia" w:hAnsiTheme="minorHAnsi" w:cstheme="minorBidi"/>
          <w:noProof/>
          <w:szCs w:val="22"/>
          <w:lang w:eastAsia="en-US"/>
        </w:rPr>
      </w:pPr>
      <w:hyperlink w:anchor="_Toc27753900" w:history="1">
        <w:r w:rsidR="007E2D34" w:rsidRPr="00D02AB0">
          <w:rPr>
            <w:rStyle w:val="Hyperlink"/>
            <w:noProof/>
          </w:rPr>
          <w:t xml:space="preserve">Table 123: Attributes of </w:t>
        </w:r>
        <w:r w:rsidR="007E2D34" w:rsidRPr="00D02AB0">
          <w:rPr>
            <w:rStyle w:val="Hyperlink"/>
            <w:rFonts w:ascii="Courier New" w:hAnsi="Courier New" w:cs="Courier New"/>
            <w:i/>
            <w:noProof/>
          </w:rPr>
          <w:t xml:space="preserve">&lt;connection_1d/&gt; </w:t>
        </w:r>
        <w:r w:rsidR="007E2D34" w:rsidRPr="00D02AB0">
          <w:rPr>
            <w:rStyle w:val="Hyperlink"/>
            <w:noProof/>
          </w:rPr>
          <w:t xml:space="preserve">for </w:t>
        </w:r>
        <w:r w:rsidR="007E2D34" w:rsidRPr="00D02AB0">
          <w:rPr>
            <w:rStyle w:val="Hyperlink"/>
            <w:rFonts w:ascii="Courier New" w:hAnsi="Courier New" w:cs="Courier New"/>
            <w:i/>
            <w:noProof/>
          </w:rPr>
          <w:t>&lt;hemming/&gt;</w:t>
        </w:r>
        <w:r w:rsidR="007E2D34">
          <w:rPr>
            <w:noProof/>
            <w:webHidden/>
          </w:rPr>
          <w:tab/>
        </w:r>
        <w:r w:rsidR="007E2D34">
          <w:rPr>
            <w:noProof/>
            <w:webHidden/>
          </w:rPr>
          <w:fldChar w:fldCharType="begin"/>
        </w:r>
        <w:r w:rsidR="007E2D34">
          <w:rPr>
            <w:noProof/>
            <w:webHidden/>
          </w:rPr>
          <w:instrText xml:space="preserve"> PAGEREF _Toc27753900 \h </w:instrText>
        </w:r>
        <w:r w:rsidR="007E2D34">
          <w:rPr>
            <w:noProof/>
            <w:webHidden/>
          </w:rPr>
        </w:r>
        <w:r w:rsidR="007E2D34">
          <w:rPr>
            <w:noProof/>
            <w:webHidden/>
          </w:rPr>
          <w:fldChar w:fldCharType="separate"/>
        </w:r>
        <w:r w:rsidR="007E2D34">
          <w:rPr>
            <w:noProof/>
            <w:webHidden/>
          </w:rPr>
          <w:t>148</w:t>
        </w:r>
        <w:r w:rsidR="007E2D34">
          <w:rPr>
            <w:noProof/>
            <w:webHidden/>
          </w:rPr>
          <w:fldChar w:fldCharType="end"/>
        </w:r>
      </w:hyperlink>
    </w:p>
    <w:p w14:paraId="022D252E" w14:textId="77777777" w:rsidR="007E2D34" w:rsidRDefault="005A0650">
      <w:pPr>
        <w:pStyle w:val="Abbildungsverzeichnis"/>
        <w:tabs>
          <w:tab w:val="right" w:leader="dot" w:pos="9060"/>
        </w:tabs>
        <w:rPr>
          <w:rFonts w:asciiTheme="minorHAnsi" w:eastAsiaTheme="minorEastAsia" w:hAnsiTheme="minorHAnsi" w:cstheme="minorBidi"/>
          <w:noProof/>
          <w:szCs w:val="22"/>
          <w:lang w:eastAsia="en-US"/>
        </w:rPr>
      </w:pPr>
      <w:hyperlink w:anchor="_Toc27753901" w:history="1">
        <w:r w:rsidR="007E2D34" w:rsidRPr="00D02AB0">
          <w:rPr>
            <w:rStyle w:val="Hyperlink"/>
            <w:noProof/>
          </w:rPr>
          <w:t xml:space="preserve">Table 124: Nested elements of </w:t>
        </w:r>
        <w:r w:rsidR="007E2D34" w:rsidRPr="00D02AB0">
          <w:rPr>
            <w:rStyle w:val="Hyperlink"/>
            <w:rFonts w:ascii="Courier New" w:hAnsi="Courier New" w:cs="Courier New"/>
            <w:i/>
            <w:noProof/>
          </w:rPr>
          <w:t xml:space="preserve">&lt;connection_1d/&gt; </w:t>
        </w:r>
        <w:r w:rsidR="007E2D34" w:rsidRPr="00D02AB0">
          <w:rPr>
            <w:rStyle w:val="Hyperlink"/>
            <w:noProof/>
          </w:rPr>
          <w:t xml:space="preserve">for </w:t>
        </w:r>
        <w:r w:rsidR="007E2D34" w:rsidRPr="00D02AB0">
          <w:rPr>
            <w:rStyle w:val="Hyperlink"/>
            <w:rFonts w:ascii="Courier New" w:hAnsi="Courier New" w:cs="Courier New"/>
            <w:i/>
            <w:noProof/>
          </w:rPr>
          <w:t>&lt;hemming/&gt;</w:t>
        </w:r>
        <w:r w:rsidR="007E2D34">
          <w:rPr>
            <w:noProof/>
            <w:webHidden/>
          </w:rPr>
          <w:tab/>
        </w:r>
        <w:r w:rsidR="007E2D34">
          <w:rPr>
            <w:noProof/>
            <w:webHidden/>
          </w:rPr>
          <w:fldChar w:fldCharType="begin"/>
        </w:r>
        <w:r w:rsidR="007E2D34">
          <w:rPr>
            <w:noProof/>
            <w:webHidden/>
          </w:rPr>
          <w:instrText xml:space="preserve"> PAGEREF _Toc27753901 \h </w:instrText>
        </w:r>
        <w:r w:rsidR="007E2D34">
          <w:rPr>
            <w:noProof/>
            <w:webHidden/>
          </w:rPr>
        </w:r>
        <w:r w:rsidR="007E2D34">
          <w:rPr>
            <w:noProof/>
            <w:webHidden/>
          </w:rPr>
          <w:fldChar w:fldCharType="separate"/>
        </w:r>
        <w:r w:rsidR="007E2D34">
          <w:rPr>
            <w:noProof/>
            <w:webHidden/>
          </w:rPr>
          <w:t>148</w:t>
        </w:r>
        <w:r w:rsidR="007E2D34">
          <w:rPr>
            <w:noProof/>
            <w:webHidden/>
          </w:rPr>
          <w:fldChar w:fldCharType="end"/>
        </w:r>
      </w:hyperlink>
    </w:p>
    <w:p w14:paraId="18F81135" w14:textId="77777777" w:rsidR="007E2D34" w:rsidRDefault="005A0650">
      <w:pPr>
        <w:pStyle w:val="Abbildungsverzeichnis"/>
        <w:tabs>
          <w:tab w:val="right" w:leader="dot" w:pos="9060"/>
        </w:tabs>
        <w:rPr>
          <w:rFonts w:asciiTheme="minorHAnsi" w:eastAsiaTheme="minorEastAsia" w:hAnsiTheme="minorHAnsi" w:cstheme="minorBidi"/>
          <w:noProof/>
          <w:szCs w:val="22"/>
          <w:lang w:eastAsia="en-US"/>
        </w:rPr>
      </w:pPr>
      <w:hyperlink w:anchor="_Toc27753902" w:history="1">
        <w:r w:rsidR="007E2D34" w:rsidRPr="00D02AB0">
          <w:rPr>
            <w:rStyle w:val="Hyperlink"/>
            <w:noProof/>
          </w:rPr>
          <w:t xml:space="preserve">Table 125: Attributes of element </w:t>
        </w:r>
        <w:r w:rsidR="007E2D34" w:rsidRPr="00D02AB0">
          <w:rPr>
            <w:rStyle w:val="Hyperlink"/>
            <w:rFonts w:ascii="Courier New" w:hAnsi="Courier New" w:cs="Courier New"/>
            <w:i/>
            <w:noProof/>
          </w:rPr>
          <w:t>&lt;hemming/&gt;</w:t>
        </w:r>
        <w:r w:rsidR="007E2D34">
          <w:rPr>
            <w:noProof/>
            <w:webHidden/>
          </w:rPr>
          <w:tab/>
        </w:r>
        <w:r w:rsidR="007E2D34">
          <w:rPr>
            <w:noProof/>
            <w:webHidden/>
          </w:rPr>
          <w:fldChar w:fldCharType="begin"/>
        </w:r>
        <w:r w:rsidR="007E2D34">
          <w:rPr>
            <w:noProof/>
            <w:webHidden/>
          </w:rPr>
          <w:instrText xml:space="preserve"> PAGEREF _Toc27753902 \h </w:instrText>
        </w:r>
        <w:r w:rsidR="007E2D34">
          <w:rPr>
            <w:noProof/>
            <w:webHidden/>
          </w:rPr>
        </w:r>
        <w:r w:rsidR="007E2D34">
          <w:rPr>
            <w:noProof/>
            <w:webHidden/>
          </w:rPr>
          <w:fldChar w:fldCharType="separate"/>
        </w:r>
        <w:r w:rsidR="007E2D34">
          <w:rPr>
            <w:noProof/>
            <w:webHidden/>
          </w:rPr>
          <w:t>148</w:t>
        </w:r>
        <w:r w:rsidR="007E2D34">
          <w:rPr>
            <w:noProof/>
            <w:webHidden/>
          </w:rPr>
          <w:fldChar w:fldCharType="end"/>
        </w:r>
      </w:hyperlink>
    </w:p>
    <w:p w14:paraId="7FB8DA45" w14:textId="77777777" w:rsidR="007E2D34" w:rsidRDefault="005A0650">
      <w:pPr>
        <w:pStyle w:val="Abbildungsverzeichnis"/>
        <w:tabs>
          <w:tab w:val="right" w:leader="dot" w:pos="9060"/>
        </w:tabs>
        <w:rPr>
          <w:rFonts w:asciiTheme="minorHAnsi" w:eastAsiaTheme="minorEastAsia" w:hAnsiTheme="minorHAnsi" w:cstheme="minorBidi"/>
          <w:noProof/>
          <w:szCs w:val="22"/>
          <w:lang w:eastAsia="en-US"/>
        </w:rPr>
      </w:pPr>
      <w:hyperlink w:anchor="_Toc27753903" w:history="1">
        <w:r w:rsidR="007E2D34" w:rsidRPr="00D02AB0">
          <w:rPr>
            <w:rStyle w:val="Hyperlink"/>
            <w:noProof/>
          </w:rPr>
          <w:t xml:space="preserve">Table 126: Nested elements of element </w:t>
        </w:r>
        <w:r w:rsidR="007E2D34" w:rsidRPr="00D02AB0">
          <w:rPr>
            <w:rStyle w:val="Hyperlink"/>
            <w:rFonts w:ascii="Courier New" w:hAnsi="Courier New" w:cs="Courier New"/>
            <w:i/>
            <w:noProof/>
          </w:rPr>
          <w:t>&lt;hemming/&gt;</w:t>
        </w:r>
        <w:r w:rsidR="007E2D34">
          <w:rPr>
            <w:noProof/>
            <w:webHidden/>
          </w:rPr>
          <w:tab/>
        </w:r>
        <w:r w:rsidR="007E2D34">
          <w:rPr>
            <w:noProof/>
            <w:webHidden/>
          </w:rPr>
          <w:fldChar w:fldCharType="begin"/>
        </w:r>
        <w:r w:rsidR="007E2D34">
          <w:rPr>
            <w:noProof/>
            <w:webHidden/>
          </w:rPr>
          <w:instrText xml:space="preserve"> PAGEREF _Toc27753903 \h </w:instrText>
        </w:r>
        <w:r w:rsidR="007E2D34">
          <w:rPr>
            <w:noProof/>
            <w:webHidden/>
          </w:rPr>
        </w:r>
        <w:r w:rsidR="007E2D34">
          <w:rPr>
            <w:noProof/>
            <w:webHidden/>
          </w:rPr>
          <w:fldChar w:fldCharType="separate"/>
        </w:r>
        <w:r w:rsidR="007E2D34">
          <w:rPr>
            <w:noProof/>
            <w:webHidden/>
          </w:rPr>
          <w:t>149</w:t>
        </w:r>
        <w:r w:rsidR="007E2D34">
          <w:rPr>
            <w:noProof/>
            <w:webHidden/>
          </w:rPr>
          <w:fldChar w:fldCharType="end"/>
        </w:r>
      </w:hyperlink>
    </w:p>
    <w:p w14:paraId="719A8CDD" w14:textId="77777777" w:rsidR="007E2D34" w:rsidRDefault="005A0650">
      <w:pPr>
        <w:pStyle w:val="Abbildungsverzeichnis"/>
        <w:tabs>
          <w:tab w:val="right" w:leader="dot" w:pos="9060"/>
        </w:tabs>
        <w:rPr>
          <w:rFonts w:asciiTheme="minorHAnsi" w:eastAsiaTheme="minorEastAsia" w:hAnsiTheme="minorHAnsi" w:cstheme="minorBidi"/>
          <w:noProof/>
          <w:szCs w:val="22"/>
          <w:lang w:eastAsia="en-US"/>
        </w:rPr>
      </w:pPr>
      <w:hyperlink w:anchor="_Toc27753904" w:history="1">
        <w:r w:rsidR="007E2D34" w:rsidRPr="00D02AB0">
          <w:rPr>
            <w:rStyle w:val="Hyperlink"/>
            <w:noProof/>
          </w:rPr>
          <w:t xml:space="preserve">Table 127: Attributes of element </w:t>
        </w:r>
        <w:r w:rsidR="007E2D34" w:rsidRPr="00D02AB0">
          <w:rPr>
            <w:rStyle w:val="Hyperlink"/>
            <w:rFonts w:ascii="Courier New" w:hAnsi="Courier New" w:cs="Courier New"/>
            <w:i/>
            <w:noProof/>
          </w:rPr>
          <w:t>&lt;region/&gt;</w:t>
        </w:r>
        <w:r w:rsidR="007E2D34">
          <w:rPr>
            <w:noProof/>
            <w:webHidden/>
          </w:rPr>
          <w:tab/>
        </w:r>
        <w:r w:rsidR="007E2D34">
          <w:rPr>
            <w:noProof/>
            <w:webHidden/>
          </w:rPr>
          <w:fldChar w:fldCharType="begin"/>
        </w:r>
        <w:r w:rsidR="007E2D34">
          <w:rPr>
            <w:noProof/>
            <w:webHidden/>
          </w:rPr>
          <w:instrText xml:space="preserve"> PAGEREF _Toc27753904 \h </w:instrText>
        </w:r>
        <w:r w:rsidR="007E2D34">
          <w:rPr>
            <w:noProof/>
            <w:webHidden/>
          </w:rPr>
        </w:r>
        <w:r w:rsidR="007E2D34">
          <w:rPr>
            <w:noProof/>
            <w:webHidden/>
          </w:rPr>
          <w:fldChar w:fldCharType="separate"/>
        </w:r>
        <w:r w:rsidR="007E2D34">
          <w:rPr>
            <w:noProof/>
            <w:webHidden/>
          </w:rPr>
          <w:t>149</w:t>
        </w:r>
        <w:r w:rsidR="007E2D34">
          <w:rPr>
            <w:noProof/>
            <w:webHidden/>
          </w:rPr>
          <w:fldChar w:fldCharType="end"/>
        </w:r>
      </w:hyperlink>
    </w:p>
    <w:p w14:paraId="511AE79B" w14:textId="77777777" w:rsidR="007E2D34" w:rsidRDefault="005A0650">
      <w:pPr>
        <w:pStyle w:val="Abbildungsverzeichnis"/>
        <w:tabs>
          <w:tab w:val="right" w:leader="dot" w:pos="9060"/>
        </w:tabs>
        <w:rPr>
          <w:rFonts w:asciiTheme="minorHAnsi" w:eastAsiaTheme="minorEastAsia" w:hAnsiTheme="minorHAnsi" w:cstheme="minorBidi"/>
          <w:noProof/>
          <w:szCs w:val="22"/>
          <w:lang w:eastAsia="en-US"/>
        </w:rPr>
      </w:pPr>
      <w:hyperlink w:anchor="_Toc27753905" w:history="1">
        <w:r w:rsidR="007E2D34" w:rsidRPr="00D02AB0">
          <w:rPr>
            <w:rStyle w:val="Hyperlink"/>
            <w:noProof/>
          </w:rPr>
          <w:t xml:space="preserve">Table 128: Nested elements of element </w:t>
        </w:r>
        <w:r w:rsidR="007E2D34" w:rsidRPr="00D02AB0">
          <w:rPr>
            <w:rStyle w:val="Hyperlink"/>
            <w:rFonts w:ascii="Courier New" w:hAnsi="Courier New" w:cs="Courier New"/>
            <w:i/>
            <w:noProof/>
          </w:rPr>
          <w:t>&lt;region/&gt;</w:t>
        </w:r>
        <w:r w:rsidR="007E2D34">
          <w:rPr>
            <w:noProof/>
            <w:webHidden/>
          </w:rPr>
          <w:tab/>
        </w:r>
        <w:r w:rsidR="007E2D34">
          <w:rPr>
            <w:noProof/>
            <w:webHidden/>
          </w:rPr>
          <w:fldChar w:fldCharType="begin"/>
        </w:r>
        <w:r w:rsidR="007E2D34">
          <w:rPr>
            <w:noProof/>
            <w:webHidden/>
          </w:rPr>
          <w:instrText xml:space="preserve"> PAGEREF _Toc27753905 \h </w:instrText>
        </w:r>
        <w:r w:rsidR="007E2D34">
          <w:rPr>
            <w:noProof/>
            <w:webHidden/>
          </w:rPr>
        </w:r>
        <w:r w:rsidR="007E2D34">
          <w:rPr>
            <w:noProof/>
            <w:webHidden/>
          </w:rPr>
          <w:fldChar w:fldCharType="separate"/>
        </w:r>
        <w:r w:rsidR="007E2D34">
          <w:rPr>
            <w:noProof/>
            <w:webHidden/>
          </w:rPr>
          <w:t>149</w:t>
        </w:r>
        <w:r w:rsidR="007E2D34">
          <w:rPr>
            <w:noProof/>
            <w:webHidden/>
          </w:rPr>
          <w:fldChar w:fldCharType="end"/>
        </w:r>
      </w:hyperlink>
    </w:p>
    <w:p w14:paraId="1033FFC0" w14:textId="77777777" w:rsidR="007E2D34" w:rsidRDefault="005A0650">
      <w:pPr>
        <w:pStyle w:val="Abbildungsverzeichnis"/>
        <w:tabs>
          <w:tab w:val="right" w:leader="dot" w:pos="9060"/>
        </w:tabs>
        <w:rPr>
          <w:rFonts w:asciiTheme="minorHAnsi" w:eastAsiaTheme="minorEastAsia" w:hAnsiTheme="minorHAnsi" w:cstheme="minorBidi"/>
          <w:noProof/>
          <w:szCs w:val="22"/>
          <w:lang w:eastAsia="en-US"/>
        </w:rPr>
      </w:pPr>
      <w:hyperlink w:anchor="_Toc27753906" w:history="1">
        <w:r w:rsidR="007E2D34" w:rsidRPr="00D02AB0">
          <w:rPr>
            <w:rStyle w:val="Hyperlink"/>
            <w:noProof/>
          </w:rPr>
          <w:t xml:space="preserve">Table 129: Nested elements of </w:t>
        </w:r>
        <w:r w:rsidR="007E2D34" w:rsidRPr="00D02AB0">
          <w:rPr>
            <w:rStyle w:val="Hyperlink"/>
            <w:rFonts w:ascii="Courier New" w:hAnsi="Courier New" w:cs="Courier New"/>
            <w:i/>
            <w:noProof/>
          </w:rPr>
          <w:t>&lt;connection_1d/&gt;</w:t>
        </w:r>
        <w:r w:rsidR="007E2D34" w:rsidRPr="00D02AB0">
          <w:rPr>
            <w:rStyle w:val="Hyperlink"/>
            <w:noProof/>
          </w:rPr>
          <w:t xml:space="preserve"> for </w:t>
        </w:r>
        <w:r w:rsidR="007E2D34" w:rsidRPr="00D02AB0">
          <w:rPr>
            <w:rStyle w:val="Hyperlink"/>
            <w:rFonts w:ascii="Courier New" w:hAnsi="Courier New" w:cs="Courier New"/>
            <w:i/>
            <w:noProof/>
          </w:rPr>
          <w:t>&lt;sequence_connection_0d/&gt;</w:t>
        </w:r>
        <w:r w:rsidR="007E2D34">
          <w:rPr>
            <w:noProof/>
            <w:webHidden/>
          </w:rPr>
          <w:tab/>
        </w:r>
        <w:r w:rsidR="007E2D34">
          <w:rPr>
            <w:noProof/>
            <w:webHidden/>
          </w:rPr>
          <w:fldChar w:fldCharType="begin"/>
        </w:r>
        <w:r w:rsidR="007E2D34">
          <w:rPr>
            <w:noProof/>
            <w:webHidden/>
          </w:rPr>
          <w:instrText xml:space="preserve"> PAGEREF _Toc27753906 \h </w:instrText>
        </w:r>
        <w:r w:rsidR="007E2D34">
          <w:rPr>
            <w:noProof/>
            <w:webHidden/>
          </w:rPr>
        </w:r>
        <w:r w:rsidR="007E2D34">
          <w:rPr>
            <w:noProof/>
            <w:webHidden/>
          </w:rPr>
          <w:fldChar w:fldCharType="separate"/>
        </w:r>
        <w:r w:rsidR="007E2D34">
          <w:rPr>
            <w:noProof/>
            <w:webHidden/>
          </w:rPr>
          <w:t>152</w:t>
        </w:r>
        <w:r w:rsidR="007E2D34">
          <w:rPr>
            <w:noProof/>
            <w:webHidden/>
          </w:rPr>
          <w:fldChar w:fldCharType="end"/>
        </w:r>
      </w:hyperlink>
    </w:p>
    <w:p w14:paraId="35E72571" w14:textId="77777777" w:rsidR="007E2D34" w:rsidRDefault="005A0650">
      <w:pPr>
        <w:pStyle w:val="Abbildungsverzeichnis"/>
        <w:tabs>
          <w:tab w:val="right" w:leader="dot" w:pos="9060"/>
        </w:tabs>
        <w:rPr>
          <w:rFonts w:asciiTheme="minorHAnsi" w:eastAsiaTheme="minorEastAsia" w:hAnsiTheme="minorHAnsi" w:cstheme="minorBidi"/>
          <w:noProof/>
          <w:szCs w:val="22"/>
          <w:lang w:eastAsia="en-US"/>
        </w:rPr>
      </w:pPr>
      <w:hyperlink w:anchor="_Toc27753907" w:history="1">
        <w:r w:rsidR="007E2D34" w:rsidRPr="00D02AB0">
          <w:rPr>
            <w:rStyle w:val="Hyperlink"/>
            <w:noProof/>
          </w:rPr>
          <w:t xml:space="preserve">Table 130: Nested elements of </w:t>
        </w:r>
        <w:r w:rsidR="007E2D34" w:rsidRPr="00D02AB0">
          <w:rPr>
            <w:rStyle w:val="Hyperlink"/>
            <w:rFonts w:ascii="Courier New" w:hAnsi="Courier New" w:cs="Courier New"/>
            <w:i/>
            <w:noProof/>
          </w:rPr>
          <w:t>&lt;sequence_connection_0d/&gt;</w:t>
        </w:r>
        <w:r w:rsidR="007E2D34">
          <w:rPr>
            <w:noProof/>
            <w:webHidden/>
          </w:rPr>
          <w:tab/>
        </w:r>
        <w:r w:rsidR="007E2D34">
          <w:rPr>
            <w:noProof/>
            <w:webHidden/>
          </w:rPr>
          <w:fldChar w:fldCharType="begin"/>
        </w:r>
        <w:r w:rsidR="007E2D34">
          <w:rPr>
            <w:noProof/>
            <w:webHidden/>
          </w:rPr>
          <w:instrText xml:space="preserve"> PAGEREF _Toc27753907 \h </w:instrText>
        </w:r>
        <w:r w:rsidR="007E2D34">
          <w:rPr>
            <w:noProof/>
            <w:webHidden/>
          </w:rPr>
        </w:r>
        <w:r w:rsidR="007E2D34">
          <w:rPr>
            <w:noProof/>
            <w:webHidden/>
          </w:rPr>
          <w:fldChar w:fldCharType="separate"/>
        </w:r>
        <w:r w:rsidR="007E2D34">
          <w:rPr>
            <w:noProof/>
            <w:webHidden/>
          </w:rPr>
          <w:t>152</w:t>
        </w:r>
        <w:r w:rsidR="007E2D34">
          <w:rPr>
            <w:noProof/>
            <w:webHidden/>
          </w:rPr>
          <w:fldChar w:fldCharType="end"/>
        </w:r>
      </w:hyperlink>
    </w:p>
    <w:p w14:paraId="7F943ED5" w14:textId="77777777" w:rsidR="007E2D34" w:rsidRDefault="005A0650">
      <w:pPr>
        <w:pStyle w:val="Abbildungsverzeichnis"/>
        <w:tabs>
          <w:tab w:val="right" w:leader="dot" w:pos="9060"/>
        </w:tabs>
        <w:rPr>
          <w:rFonts w:asciiTheme="minorHAnsi" w:eastAsiaTheme="minorEastAsia" w:hAnsiTheme="minorHAnsi" w:cstheme="minorBidi"/>
          <w:noProof/>
          <w:szCs w:val="22"/>
          <w:lang w:eastAsia="en-US"/>
        </w:rPr>
      </w:pPr>
      <w:hyperlink w:anchor="_Toc27753908" w:history="1">
        <w:r w:rsidR="007E2D34" w:rsidRPr="00D02AB0">
          <w:rPr>
            <w:rStyle w:val="Hyperlink"/>
            <w:noProof/>
          </w:rPr>
          <w:t xml:space="preserve">Table 131: Attributes of element </w:t>
        </w:r>
        <w:r w:rsidR="007E2D34" w:rsidRPr="00D02AB0">
          <w:rPr>
            <w:rStyle w:val="Hyperlink"/>
            <w:rFonts w:ascii="Courier New" w:hAnsi="Courier New" w:cs="Courier New"/>
            <w:i/>
            <w:noProof/>
          </w:rPr>
          <w:t>&lt;sequence_connection_0d/&gt;</w:t>
        </w:r>
        <w:r w:rsidR="007E2D34">
          <w:rPr>
            <w:noProof/>
            <w:webHidden/>
          </w:rPr>
          <w:tab/>
        </w:r>
        <w:r w:rsidR="007E2D34">
          <w:rPr>
            <w:noProof/>
            <w:webHidden/>
          </w:rPr>
          <w:fldChar w:fldCharType="begin"/>
        </w:r>
        <w:r w:rsidR="007E2D34">
          <w:rPr>
            <w:noProof/>
            <w:webHidden/>
          </w:rPr>
          <w:instrText xml:space="preserve"> PAGEREF _Toc27753908 \h </w:instrText>
        </w:r>
        <w:r w:rsidR="007E2D34">
          <w:rPr>
            <w:noProof/>
            <w:webHidden/>
          </w:rPr>
        </w:r>
        <w:r w:rsidR="007E2D34">
          <w:rPr>
            <w:noProof/>
            <w:webHidden/>
          </w:rPr>
          <w:fldChar w:fldCharType="separate"/>
        </w:r>
        <w:r w:rsidR="007E2D34">
          <w:rPr>
            <w:noProof/>
            <w:webHidden/>
          </w:rPr>
          <w:t>152</w:t>
        </w:r>
        <w:r w:rsidR="007E2D34">
          <w:rPr>
            <w:noProof/>
            <w:webHidden/>
          </w:rPr>
          <w:fldChar w:fldCharType="end"/>
        </w:r>
      </w:hyperlink>
    </w:p>
    <w:p w14:paraId="753B68F6" w14:textId="77777777" w:rsidR="007E2D34" w:rsidRDefault="005A0650">
      <w:pPr>
        <w:pStyle w:val="Abbildungsverzeichnis"/>
        <w:tabs>
          <w:tab w:val="right" w:leader="dot" w:pos="9060"/>
        </w:tabs>
        <w:rPr>
          <w:rFonts w:asciiTheme="minorHAnsi" w:eastAsiaTheme="minorEastAsia" w:hAnsiTheme="minorHAnsi" w:cstheme="minorBidi"/>
          <w:noProof/>
          <w:szCs w:val="22"/>
          <w:lang w:eastAsia="en-US"/>
        </w:rPr>
      </w:pPr>
      <w:hyperlink w:anchor="_Toc27753909" w:history="1">
        <w:r w:rsidR="007E2D34" w:rsidRPr="00D02AB0">
          <w:rPr>
            <w:rStyle w:val="Hyperlink"/>
            <w:noProof/>
          </w:rPr>
          <w:t xml:space="preserve">Table 132: Attributes of </w:t>
        </w:r>
        <w:r w:rsidR="007E2D34" w:rsidRPr="00D02AB0">
          <w:rPr>
            <w:rStyle w:val="Hyperlink"/>
            <w:rFonts w:ascii="Courier New" w:hAnsi="Courier New" w:cs="Courier New"/>
            <w:i/>
            <w:noProof/>
          </w:rPr>
          <w:t>&lt;connection_2d/&gt;</w:t>
        </w:r>
        <w:r w:rsidR="007E2D34">
          <w:rPr>
            <w:noProof/>
            <w:webHidden/>
          </w:rPr>
          <w:tab/>
        </w:r>
        <w:r w:rsidR="007E2D34">
          <w:rPr>
            <w:noProof/>
            <w:webHidden/>
          </w:rPr>
          <w:fldChar w:fldCharType="begin"/>
        </w:r>
        <w:r w:rsidR="007E2D34">
          <w:rPr>
            <w:noProof/>
            <w:webHidden/>
          </w:rPr>
          <w:instrText xml:space="preserve"> PAGEREF _Toc27753909 \h </w:instrText>
        </w:r>
        <w:r w:rsidR="007E2D34">
          <w:rPr>
            <w:noProof/>
            <w:webHidden/>
          </w:rPr>
        </w:r>
        <w:r w:rsidR="007E2D34">
          <w:rPr>
            <w:noProof/>
            <w:webHidden/>
          </w:rPr>
          <w:fldChar w:fldCharType="separate"/>
        </w:r>
        <w:r w:rsidR="007E2D34">
          <w:rPr>
            <w:noProof/>
            <w:webHidden/>
          </w:rPr>
          <w:t>153</w:t>
        </w:r>
        <w:r w:rsidR="007E2D34">
          <w:rPr>
            <w:noProof/>
            <w:webHidden/>
          </w:rPr>
          <w:fldChar w:fldCharType="end"/>
        </w:r>
      </w:hyperlink>
    </w:p>
    <w:p w14:paraId="0336A1AD" w14:textId="77777777" w:rsidR="007E2D34" w:rsidRDefault="005A0650">
      <w:pPr>
        <w:pStyle w:val="Abbildungsverzeichnis"/>
        <w:tabs>
          <w:tab w:val="right" w:leader="dot" w:pos="9060"/>
        </w:tabs>
        <w:rPr>
          <w:rFonts w:asciiTheme="minorHAnsi" w:eastAsiaTheme="minorEastAsia" w:hAnsiTheme="minorHAnsi" w:cstheme="minorBidi"/>
          <w:noProof/>
          <w:szCs w:val="22"/>
          <w:lang w:eastAsia="en-US"/>
        </w:rPr>
      </w:pPr>
      <w:hyperlink w:anchor="_Toc27753910" w:history="1">
        <w:r w:rsidR="007E2D34" w:rsidRPr="00D02AB0">
          <w:rPr>
            <w:rStyle w:val="Hyperlink"/>
            <w:noProof/>
          </w:rPr>
          <w:t xml:space="preserve">Table 133: Nested elements of </w:t>
        </w:r>
        <w:r w:rsidR="007E2D34" w:rsidRPr="00D02AB0">
          <w:rPr>
            <w:rStyle w:val="Hyperlink"/>
            <w:rFonts w:ascii="Courier New" w:hAnsi="Courier New" w:cs="Courier New"/>
            <w:i/>
            <w:noProof/>
          </w:rPr>
          <w:t>&lt;loc_list&gt;</w:t>
        </w:r>
        <w:r w:rsidR="007E2D34">
          <w:rPr>
            <w:noProof/>
            <w:webHidden/>
          </w:rPr>
          <w:tab/>
        </w:r>
        <w:r w:rsidR="007E2D34">
          <w:rPr>
            <w:noProof/>
            <w:webHidden/>
          </w:rPr>
          <w:fldChar w:fldCharType="begin"/>
        </w:r>
        <w:r w:rsidR="007E2D34">
          <w:rPr>
            <w:noProof/>
            <w:webHidden/>
          </w:rPr>
          <w:instrText xml:space="preserve"> PAGEREF _Toc27753910 \h </w:instrText>
        </w:r>
        <w:r w:rsidR="007E2D34">
          <w:rPr>
            <w:noProof/>
            <w:webHidden/>
          </w:rPr>
        </w:r>
        <w:r w:rsidR="007E2D34">
          <w:rPr>
            <w:noProof/>
            <w:webHidden/>
          </w:rPr>
          <w:fldChar w:fldCharType="separate"/>
        </w:r>
        <w:r w:rsidR="007E2D34">
          <w:rPr>
            <w:noProof/>
            <w:webHidden/>
          </w:rPr>
          <w:t>154</w:t>
        </w:r>
        <w:r w:rsidR="007E2D34">
          <w:rPr>
            <w:noProof/>
            <w:webHidden/>
          </w:rPr>
          <w:fldChar w:fldCharType="end"/>
        </w:r>
      </w:hyperlink>
    </w:p>
    <w:p w14:paraId="61E52A82" w14:textId="77777777" w:rsidR="007E2D34" w:rsidRDefault="005A0650">
      <w:pPr>
        <w:pStyle w:val="Abbildungsverzeichnis"/>
        <w:tabs>
          <w:tab w:val="right" w:leader="dot" w:pos="9060"/>
        </w:tabs>
        <w:rPr>
          <w:rFonts w:asciiTheme="minorHAnsi" w:eastAsiaTheme="minorEastAsia" w:hAnsiTheme="minorHAnsi" w:cstheme="minorBidi"/>
          <w:noProof/>
          <w:szCs w:val="22"/>
          <w:lang w:eastAsia="en-US"/>
        </w:rPr>
      </w:pPr>
      <w:hyperlink w:anchor="_Toc27753911" w:history="1">
        <w:r w:rsidR="007E2D34" w:rsidRPr="00D02AB0">
          <w:rPr>
            <w:rStyle w:val="Hyperlink"/>
            <w:noProof/>
          </w:rPr>
          <w:t xml:space="preserve">Table 134: Attributes of element </w:t>
        </w:r>
        <w:r w:rsidR="007E2D34" w:rsidRPr="00D02AB0">
          <w:rPr>
            <w:rStyle w:val="Hyperlink"/>
            <w:rFonts w:ascii="Courier New" w:hAnsi="Courier New" w:cs="Courier New"/>
            <w:i/>
            <w:noProof/>
          </w:rPr>
          <w:t>&lt;loc/&gt;</w:t>
        </w:r>
        <w:r w:rsidR="007E2D34">
          <w:rPr>
            <w:noProof/>
            <w:webHidden/>
          </w:rPr>
          <w:tab/>
        </w:r>
        <w:r w:rsidR="007E2D34">
          <w:rPr>
            <w:noProof/>
            <w:webHidden/>
          </w:rPr>
          <w:fldChar w:fldCharType="begin"/>
        </w:r>
        <w:r w:rsidR="007E2D34">
          <w:rPr>
            <w:noProof/>
            <w:webHidden/>
          </w:rPr>
          <w:instrText xml:space="preserve"> PAGEREF _Toc27753911 \h </w:instrText>
        </w:r>
        <w:r w:rsidR="007E2D34">
          <w:rPr>
            <w:noProof/>
            <w:webHidden/>
          </w:rPr>
        </w:r>
        <w:r w:rsidR="007E2D34">
          <w:rPr>
            <w:noProof/>
            <w:webHidden/>
          </w:rPr>
          <w:fldChar w:fldCharType="separate"/>
        </w:r>
        <w:r w:rsidR="007E2D34">
          <w:rPr>
            <w:noProof/>
            <w:webHidden/>
          </w:rPr>
          <w:t>154</w:t>
        </w:r>
        <w:r w:rsidR="007E2D34">
          <w:rPr>
            <w:noProof/>
            <w:webHidden/>
          </w:rPr>
          <w:fldChar w:fldCharType="end"/>
        </w:r>
      </w:hyperlink>
    </w:p>
    <w:p w14:paraId="2F9CB411" w14:textId="77777777" w:rsidR="007E2D34" w:rsidRDefault="005A0650">
      <w:pPr>
        <w:pStyle w:val="Abbildungsverzeichnis"/>
        <w:tabs>
          <w:tab w:val="right" w:leader="dot" w:pos="9060"/>
        </w:tabs>
        <w:rPr>
          <w:rFonts w:asciiTheme="minorHAnsi" w:eastAsiaTheme="minorEastAsia" w:hAnsiTheme="minorHAnsi" w:cstheme="minorBidi"/>
          <w:noProof/>
          <w:szCs w:val="22"/>
          <w:lang w:eastAsia="en-US"/>
        </w:rPr>
      </w:pPr>
      <w:hyperlink w:anchor="_Toc27753912" w:history="1">
        <w:r w:rsidR="007E2D34" w:rsidRPr="00D02AB0">
          <w:rPr>
            <w:rStyle w:val="Hyperlink"/>
            <w:noProof/>
          </w:rPr>
          <w:t xml:space="preserve">Table 135: Nested elements of element </w:t>
        </w:r>
        <w:r w:rsidR="007E2D34" w:rsidRPr="00D02AB0">
          <w:rPr>
            <w:rStyle w:val="Hyperlink"/>
            <w:rFonts w:ascii="Courier New" w:hAnsi="Courier New" w:cs="Courier New"/>
            <w:i/>
            <w:noProof/>
          </w:rPr>
          <w:t>&lt;face_list&gt;</w:t>
        </w:r>
        <w:r w:rsidR="007E2D34">
          <w:rPr>
            <w:noProof/>
            <w:webHidden/>
          </w:rPr>
          <w:tab/>
        </w:r>
        <w:r w:rsidR="007E2D34">
          <w:rPr>
            <w:noProof/>
            <w:webHidden/>
          </w:rPr>
          <w:fldChar w:fldCharType="begin"/>
        </w:r>
        <w:r w:rsidR="007E2D34">
          <w:rPr>
            <w:noProof/>
            <w:webHidden/>
          </w:rPr>
          <w:instrText xml:space="preserve"> PAGEREF _Toc27753912 \h </w:instrText>
        </w:r>
        <w:r w:rsidR="007E2D34">
          <w:rPr>
            <w:noProof/>
            <w:webHidden/>
          </w:rPr>
        </w:r>
        <w:r w:rsidR="007E2D34">
          <w:rPr>
            <w:noProof/>
            <w:webHidden/>
          </w:rPr>
          <w:fldChar w:fldCharType="separate"/>
        </w:r>
        <w:r w:rsidR="007E2D34">
          <w:rPr>
            <w:noProof/>
            <w:webHidden/>
          </w:rPr>
          <w:t>154</w:t>
        </w:r>
        <w:r w:rsidR="007E2D34">
          <w:rPr>
            <w:noProof/>
            <w:webHidden/>
          </w:rPr>
          <w:fldChar w:fldCharType="end"/>
        </w:r>
      </w:hyperlink>
    </w:p>
    <w:p w14:paraId="29B4BDCE" w14:textId="77777777" w:rsidR="007E2D34" w:rsidRDefault="005A0650">
      <w:pPr>
        <w:pStyle w:val="Abbildungsverzeichnis"/>
        <w:tabs>
          <w:tab w:val="right" w:leader="dot" w:pos="9060"/>
        </w:tabs>
        <w:rPr>
          <w:rFonts w:asciiTheme="minorHAnsi" w:eastAsiaTheme="minorEastAsia" w:hAnsiTheme="minorHAnsi" w:cstheme="minorBidi"/>
          <w:noProof/>
          <w:szCs w:val="22"/>
          <w:lang w:eastAsia="en-US"/>
        </w:rPr>
      </w:pPr>
      <w:hyperlink w:anchor="_Toc27753913" w:history="1">
        <w:r w:rsidR="007E2D34" w:rsidRPr="00D02AB0">
          <w:rPr>
            <w:rStyle w:val="Hyperlink"/>
            <w:noProof/>
          </w:rPr>
          <w:t xml:space="preserve">Table 136: Attributes of element </w:t>
        </w:r>
        <w:r w:rsidR="007E2D34" w:rsidRPr="00D02AB0">
          <w:rPr>
            <w:rStyle w:val="Hyperlink"/>
            <w:rFonts w:ascii="Courier New" w:hAnsi="Courier New" w:cs="Courier New"/>
            <w:i/>
            <w:noProof/>
          </w:rPr>
          <w:t>&lt;face/&gt;</w:t>
        </w:r>
        <w:r w:rsidR="007E2D34">
          <w:rPr>
            <w:noProof/>
            <w:webHidden/>
          </w:rPr>
          <w:tab/>
        </w:r>
        <w:r w:rsidR="007E2D34">
          <w:rPr>
            <w:noProof/>
            <w:webHidden/>
          </w:rPr>
          <w:fldChar w:fldCharType="begin"/>
        </w:r>
        <w:r w:rsidR="007E2D34">
          <w:rPr>
            <w:noProof/>
            <w:webHidden/>
          </w:rPr>
          <w:instrText xml:space="preserve"> PAGEREF _Toc27753913 \h </w:instrText>
        </w:r>
        <w:r w:rsidR="007E2D34">
          <w:rPr>
            <w:noProof/>
            <w:webHidden/>
          </w:rPr>
        </w:r>
        <w:r w:rsidR="007E2D34">
          <w:rPr>
            <w:noProof/>
            <w:webHidden/>
          </w:rPr>
          <w:fldChar w:fldCharType="separate"/>
        </w:r>
        <w:r w:rsidR="007E2D34">
          <w:rPr>
            <w:noProof/>
            <w:webHidden/>
          </w:rPr>
          <w:t>155</w:t>
        </w:r>
        <w:r w:rsidR="007E2D34">
          <w:rPr>
            <w:noProof/>
            <w:webHidden/>
          </w:rPr>
          <w:fldChar w:fldCharType="end"/>
        </w:r>
      </w:hyperlink>
    </w:p>
    <w:p w14:paraId="15E24235" w14:textId="77777777" w:rsidR="007E2D34" w:rsidRDefault="005A0650">
      <w:pPr>
        <w:pStyle w:val="Abbildungsverzeichnis"/>
        <w:tabs>
          <w:tab w:val="right" w:leader="dot" w:pos="9060"/>
        </w:tabs>
        <w:rPr>
          <w:rFonts w:asciiTheme="minorHAnsi" w:eastAsiaTheme="minorEastAsia" w:hAnsiTheme="minorHAnsi" w:cstheme="minorBidi"/>
          <w:noProof/>
          <w:szCs w:val="22"/>
          <w:lang w:eastAsia="en-US"/>
        </w:rPr>
      </w:pPr>
      <w:hyperlink w:anchor="_Toc27753914" w:history="1">
        <w:r w:rsidR="007E2D34" w:rsidRPr="00D02AB0">
          <w:rPr>
            <w:rStyle w:val="Hyperlink"/>
            <w:noProof/>
          </w:rPr>
          <w:t xml:space="preserve">Table 137: Nested elements of </w:t>
        </w:r>
        <w:r w:rsidR="007E2D34" w:rsidRPr="00D02AB0">
          <w:rPr>
            <w:rStyle w:val="Hyperlink"/>
            <w:rFonts w:ascii="Courier New" w:hAnsi="Courier New" w:cs="Courier New"/>
            <w:i/>
            <w:noProof/>
          </w:rPr>
          <w:t>&lt;connection_2d/&gt;</w:t>
        </w:r>
        <w:r w:rsidR="007E2D34">
          <w:rPr>
            <w:noProof/>
            <w:webHidden/>
          </w:rPr>
          <w:tab/>
        </w:r>
        <w:r w:rsidR="007E2D34">
          <w:rPr>
            <w:noProof/>
            <w:webHidden/>
          </w:rPr>
          <w:fldChar w:fldCharType="begin"/>
        </w:r>
        <w:r w:rsidR="007E2D34">
          <w:rPr>
            <w:noProof/>
            <w:webHidden/>
          </w:rPr>
          <w:instrText xml:space="preserve"> PAGEREF _Toc27753914 \h </w:instrText>
        </w:r>
        <w:r w:rsidR="007E2D34">
          <w:rPr>
            <w:noProof/>
            <w:webHidden/>
          </w:rPr>
        </w:r>
        <w:r w:rsidR="007E2D34">
          <w:rPr>
            <w:noProof/>
            <w:webHidden/>
          </w:rPr>
          <w:fldChar w:fldCharType="separate"/>
        </w:r>
        <w:r w:rsidR="007E2D34">
          <w:rPr>
            <w:noProof/>
            <w:webHidden/>
          </w:rPr>
          <w:t>155</w:t>
        </w:r>
        <w:r w:rsidR="007E2D34">
          <w:rPr>
            <w:noProof/>
            <w:webHidden/>
          </w:rPr>
          <w:fldChar w:fldCharType="end"/>
        </w:r>
      </w:hyperlink>
    </w:p>
    <w:p w14:paraId="2412B1D7" w14:textId="77777777" w:rsidR="007E2D34" w:rsidRDefault="005A0650">
      <w:pPr>
        <w:pStyle w:val="Abbildungsverzeichnis"/>
        <w:tabs>
          <w:tab w:val="right" w:leader="dot" w:pos="9060"/>
        </w:tabs>
        <w:rPr>
          <w:rFonts w:asciiTheme="minorHAnsi" w:eastAsiaTheme="minorEastAsia" w:hAnsiTheme="minorHAnsi" w:cstheme="minorBidi"/>
          <w:noProof/>
          <w:szCs w:val="22"/>
          <w:lang w:eastAsia="en-US"/>
        </w:rPr>
      </w:pPr>
      <w:hyperlink w:anchor="_Toc27753915" w:history="1">
        <w:r w:rsidR="007E2D34" w:rsidRPr="00D02AB0">
          <w:rPr>
            <w:rStyle w:val="Hyperlink"/>
            <w:noProof/>
          </w:rPr>
          <w:t xml:space="preserve">Table 138: Attributes of element </w:t>
        </w:r>
        <w:r w:rsidR="007E2D34" w:rsidRPr="00D02AB0">
          <w:rPr>
            <w:rStyle w:val="Hyperlink"/>
            <w:rFonts w:ascii="Courier New" w:hAnsi="Courier New" w:cs="Courier New"/>
            <w:i/>
            <w:noProof/>
          </w:rPr>
          <w:t>&lt;connection_2d/&gt;</w:t>
        </w:r>
        <w:r w:rsidR="007E2D34">
          <w:rPr>
            <w:noProof/>
            <w:webHidden/>
          </w:rPr>
          <w:tab/>
        </w:r>
        <w:r w:rsidR="007E2D34">
          <w:rPr>
            <w:noProof/>
            <w:webHidden/>
          </w:rPr>
          <w:fldChar w:fldCharType="begin"/>
        </w:r>
        <w:r w:rsidR="007E2D34">
          <w:rPr>
            <w:noProof/>
            <w:webHidden/>
          </w:rPr>
          <w:instrText xml:space="preserve"> PAGEREF _Toc27753915 \h </w:instrText>
        </w:r>
        <w:r w:rsidR="007E2D34">
          <w:rPr>
            <w:noProof/>
            <w:webHidden/>
          </w:rPr>
        </w:r>
        <w:r w:rsidR="007E2D34">
          <w:rPr>
            <w:noProof/>
            <w:webHidden/>
          </w:rPr>
          <w:fldChar w:fldCharType="separate"/>
        </w:r>
        <w:r w:rsidR="007E2D34">
          <w:rPr>
            <w:noProof/>
            <w:webHidden/>
          </w:rPr>
          <w:t>156</w:t>
        </w:r>
        <w:r w:rsidR="007E2D34">
          <w:rPr>
            <w:noProof/>
            <w:webHidden/>
          </w:rPr>
          <w:fldChar w:fldCharType="end"/>
        </w:r>
      </w:hyperlink>
    </w:p>
    <w:p w14:paraId="7C3D3CA0" w14:textId="77777777" w:rsidR="007E2D34" w:rsidRDefault="005A0650">
      <w:pPr>
        <w:pStyle w:val="Abbildungsverzeichnis"/>
        <w:tabs>
          <w:tab w:val="right" w:leader="dot" w:pos="9060"/>
        </w:tabs>
        <w:rPr>
          <w:rFonts w:asciiTheme="minorHAnsi" w:eastAsiaTheme="minorEastAsia" w:hAnsiTheme="minorHAnsi" w:cstheme="minorBidi"/>
          <w:noProof/>
          <w:szCs w:val="22"/>
          <w:lang w:eastAsia="en-US"/>
        </w:rPr>
      </w:pPr>
      <w:hyperlink w:anchor="_Toc27753916" w:history="1">
        <w:r w:rsidR="007E2D34" w:rsidRPr="00D02AB0">
          <w:rPr>
            <w:rStyle w:val="Hyperlink"/>
            <w:noProof/>
          </w:rPr>
          <w:t xml:space="preserve">Table 139: Nested elements of element </w:t>
        </w:r>
        <w:r w:rsidR="007E2D34" w:rsidRPr="00D02AB0">
          <w:rPr>
            <w:rStyle w:val="Hyperlink"/>
            <w:rFonts w:ascii="Courier New" w:hAnsi="Courier New" w:cs="Courier New"/>
            <w:i/>
            <w:noProof/>
          </w:rPr>
          <w:t>&lt;connection_2d/&gt;</w:t>
        </w:r>
        <w:r w:rsidR="007E2D34">
          <w:rPr>
            <w:noProof/>
            <w:webHidden/>
          </w:rPr>
          <w:tab/>
        </w:r>
        <w:r w:rsidR="007E2D34">
          <w:rPr>
            <w:noProof/>
            <w:webHidden/>
          </w:rPr>
          <w:fldChar w:fldCharType="begin"/>
        </w:r>
        <w:r w:rsidR="007E2D34">
          <w:rPr>
            <w:noProof/>
            <w:webHidden/>
          </w:rPr>
          <w:instrText xml:space="preserve"> PAGEREF _Toc27753916 \h </w:instrText>
        </w:r>
        <w:r w:rsidR="007E2D34">
          <w:rPr>
            <w:noProof/>
            <w:webHidden/>
          </w:rPr>
        </w:r>
        <w:r w:rsidR="007E2D34">
          <w:rPr>
            <w:noProof/>
            <w:webHidden/>
          </w:rPr>
          <w:fldChar w:fldCharType="separate"/>
        </w:r>
        <w:r w:rsidR="007E2D34">
          <w:rPr>
            <w:noProof/>
            <w:webHidden/>
          </w:rPr>
          <w:t>156</w:t>
        </w:r>
        <w:r w:rsidR="007E2D34">
          <w:rPr>
            <w:noProof/>
            <w:webHidden/>
          </w:rPr>
          <w:fldChar w:fldCharType="end"/>
        </w:r>
      </w:hyperlink>
    </w:p>
    <w:p w14:paraId="544BB6D1" w14:textId="77777777" w:rsidR="007E2D34" w:rsidRDefault="005A0650">
      <w:pPr>
        <w:pStyle w:val="Abbildungsverzeichnis"/>
        <w:tabs>
          <w:tab w:val="right" w:leader="dot" w:pos="9060"/>
        </w:tabs>
        <w:rPr>
          <w:rFonts w:asciiTheme="minorHAnsi" w:eastAsiaTheme="minorEastAsia" w:hAnsiTheme="minorHAnsi" w:cstheme="minorBidi"/>
          <w:noProof/>
          <w:szCs w:val="22"/>
          <w:lang w:eastAsia="en-US"/>
        </w:rPr>
      </w:pPr>
      <w:hyperlink w:anchor="_Toc27753917" w:history="1">
        <w:r w:rsidR="007E2D34" w:rsidRPr="00D02AB0">
          <w:rPr>
            <w:rStyle w:val="Hyperlink"/>
            <w:noProof/>
          </w:rPr>
          <w:t xml:space="preserve">Table 140: Attributes of element </w:t>
        </w:r>
        <w:r w:rsidR="007E2D34" w:rsidRPr="00D02AB0">
          <w:rPr>
            <w:rStyle w:val="Hyperlink"/>
            <w:rFonts w:ascii="Courier New" w:hAnsi="Courier New" w:cs="Courier New"/>
            <w:i/>
            <w:noProof/>
          </w:rPr>
          <w:t>&lt;adhesive_face/&gt;</w:t>
        </w:r>
        <w:r w:rsidR="007E2D34">
          <w:rPr>
            <w:noProof/>
            <w:webHidden/>
          </w:rPr>
          <w:tab/>
        </w:r>
        <w:r w:rsidR="007E2D34">
          <w:rPr>
            <w:noProof/>
            <w:webHidden/>
          </w:rPr>
          <w:fldChar w:fldCharType="begin"/>
        </w:r>
        <w:r w:rsidR="007E2D34">
          <w:rPr>
            <w:noProof/>
            <w:webHidden/>
          </w:rPr>
          <w:instrText xml:space="preserve"> PAGEREF _Toc27753917 \h </w:instrText>
        </w:r>
        <w:r w:rsidR="007E2D34">
          <w:rPr>
            <w:noProof/>
            <w:webHidden/>
          </w:rPr>
        </w:r>
        <w:r w:rsidR="007E2D34">
          <w:rPr>
            <w:noProof/>
            <w:webHidden/>
          </w:rPr>
          <w:fldChar w:fldCharType="separate"/>
        </w:r>
        <w:r w:rsidR="007E2D34">
          <w:rPr>
            <w:noProof/>
            <w:webHidden/>
          </w:rPr>
          <w:t>156</w:t>
        </w:r>
        <w:r w:rsidR="007E2D34">
          <w:rPr>
            <w:noProof/>
            <w:webHidden/>
          </w:rPr>
          <w:fldChar w:fldCharType="end"/>
        </w:r>
      </w:hyperlink>
    </w:p>
    <w:p w14:paraId="77B150F4" w14:textId="77777777" w:rsidR="00987B9A" w:rsidRPr="007055D9" w:rsidRDefault="007C39C1" w:rsidP="005646BD">
      <w:pPr>
        <w:keepNext/>
        <w:rPr>
          <w:rStyle w:val="FormatvorlageLiteraturverzeichnis20ptFettZchn"/>
        </w:rPr>
      </w:pPr>
      <w:r>
        <w:fldChar w:fldCharType="end"/>
      </w:r>
      <w:r w:rsidR="0028064E" w:rsidRPr="007055D9">
        <w:br w:type="page"/>
      </w:r>
      <w:r w:rsidR="00987B9A" w:rsidRPr="007055D9">
        <w:rPr>
          <w:rStyle w:val="FormatvorlageLiteraturverzeichnis20ptFettZchn"/>
        </w:rPr>
        <w:lastRenderedPageBreak/>
        <w:t xml:space="preserve">Members of the </w:t>
      </w:r>
      <w:r w:rsidR="00EB553A" w:rsidRPr="007055D9">
        <w:rPr>
          <w:rStyle w:val="FormatvorlageLiteraturverzeichnis20ptFettZchn"/>
        </w:rPr>
        <w:t>G</w:t>
      </w:r>
      <w:r w:rsidR="00987B9A" w:rsidRPr="007055D9">
        <w:rPr>
          <w:rStyle w:val="FormatvorlageLiteraturverzeichnis20ptFettZchn"/>
        </w:rPr>
        <w:t>roup</w:t>
      </w:r>
      <w:r w:rsidR="000F152F" w:rsidRPr="007055D9">
        <w:rPr>
          <w:rStyle w:val="FormatvorlageLiteraturverzeichnis20ptFettZchn"/>
        </w:rPr>
        <w:t xml:space="preserve"> </w:t>
      </w:r>
      <w:r w:rsidR="00A5126C" w:rsidRPr="00A5126C">
        <w:rPr>
          <w:b/>
          <w:bCs/>
          <w:sz w:val="40"/>
          <w:szCs w:val="40"/>
        </w:rPr>
        <w:t>χ</w:t>
      </w:r>
      <w:r w:rsidR="000F152F" w:rsidRPr="007055D9">
        <w:rPr>
          <w:rStyle w:val="FormatvorlageLiteraturverzeichnis20ptFettZchn"/>
        </w:rPr>
        <w:t>MCF</w:t>
      </w:r>
      <w:r w:rsidR="00C32D9E">
        <w:rPr>
          <w:rStyle w:val="FormatvorlageLiteraturverzeichnis20ptFettZchn"/>
        </w:rPr>
        <w:t xml:space="preserve"> (2016)</w:t>
      </w:r>
    </w:p>
    <w:p w14:paraId="687BA975" w14:textId="77777777" w:rsidR="007C39C1" w:rsidRDefault="007C39C1" w:rsidP="007C39C1">
      <w:r>
        <w:t xml:space="preserve">Dr. </w:t>
      </w:r>
      <w:r w:rsidRPr="00E43D66">
        <w:t xml:space="preserve">Thomas </w:t>
      </w:r>
      <w:r w:rsidRPr="00CA739E">
        <w:t>Bruder</w:t>
      </w:r>
      <w:r w:rsidRPr="00E43D66">
        <w:t xml:space="preserve"> (BMW Group)</w:t>
      </w:r>
    </w:p>
    <w:p w14:paraId="6B20E16A" w14:textId="77777777" w:rsidR="007C39C1" w:rsidRPr="00226A3F" w:rsidRDefault="007C39C1" w:rsidP="007C39C1">
      <w:r w:rsidRPr="00226A3F">
        <w:t xml:space="preserve">Mr. </w:t>
      </w:r>
      <w:r w:rsidRPr="005E391F">
        <w:t xml:space="preserve">Nikolaos </w:t>
      </w:r>
      <w:r w:rsidRPr="00226A3F">
        <w:t>Economidis (BETA CAE Systems)</w:t>
      </w:r>
    </w:p>
    <w:p w14:paraId="67749FA2" w14:textId="77777777" w:rsidR="007C39C1" w:rsidRPr="00226A3F" w:rsidRDefault="007C39C1" w:rsidP="007C39C1">
      <w:r>
        <w:t xml:space="preserve">Mr. </w:t>
      </w:r>
      <w:r w:rsidRPr="00E43D66">
        <w:t>Harald Fleischer (BMW Group)</w:t>
      </w:r>
    </w:p>
    <w:p w14:paraId="001CFB13" w14:textId="77777777" w:rsidR="007C39C1" w:rsidRPr="0009152C" w:rsidRDefault="007C39C1" w:rsidP="007C39C1">
      <w:pPr>
        <w:rPr>
          <w:lang w:val="de-DE"/>
        </w:rPr>
      </w:pPr>
      <w:r w:rsidRPr="0009152C">
        <w:rPr>
          <w:lang w:val="de-DE"/>
        </w:rPr>
        <w:t>Dr. Carsten Franke (PROSTEP AG)</w:t>
      </w:r>
    </w:p>
    <w:p w14:paraId="72D8A69F" w14:textId="77777777" w:rsidR="007C39C1" w:rsidRPr="00226A3F" w:rsidRDefault="007C39C1" w:rsidP="007C39C1">
      <w:r w:rsidRPr="00226A3F">
        <w:t>Dr. Christian Gaier (Magna Powertrain, ENGINEERING CENTER STEYR GmbH &amp; Co KG)</w:t>
      </w:r>
    </w:p>
    <w:p w14:paraId="7C7D0DBB" w14:textId="77777777" w:rsidR="007C39C1" w:rsidRPr="00226A3F" w:rsidRDefault="007C39C1" w:rsidP="007C39C1">
      <w:r w:rsidRPr="00226A3F">
        <w:t>Mr. János Golumba (</w:t>
      </w:r>
      <w:r>
        <w:t>Ford Werke</w:t>
      </w:r>
      <w:r w:rsidRPr="00226A3F">
        <w:t xml:space="preserve"> GmbH)</w:t>
      </w:r>
    </w:p>
    <w:p w14:paraId="6484C3C8" w14:textId="77777777" w:rsidR="007C39C1" w:rsidRPr="0009152C" w:rsidRDefault="007C39C1" w:rsidP="007C39C1">
      <w:pPr>
        <w:rPr>
          <w:lang w:val="de-DE"/>
        </w:rPr>
      </w:pPr>
      <w:r w:rsidRPr="00226A3F">
        <w:t xml:space="preserve">Dr. Michael Hack (Siemens Industry Software GmbH &amp; Co. </w:t>
      </w:r>
      <w:r w:rsidRPr="0009152C">
        <w:rPr>
          <w:lang w:val="de-DE"/>
        </w:rPr>
        <w:t>KG)</w:t>
      </w:r>
    </w:p>
    <w:p w14:paraId="5457AB71" w14:textId="77777777" w:rsidR="007C39C1" w:rsidRPr="0009152C" w:rsidRDefault="007C39C1" w:rsidP="007C39C1">
      <w:pPr>
        <w:rPr>
          <w:lang w:val="de-DE"/>
        </w:rPr>
      </w:pPr>
      <w:r w:rsidRPr="0009152C">
        <w:rPr>
          <w:lang w:val="de-DE"/>
        </w:rPr>
        <w:t>Mr. Daniel, Koenen (Volkswagen Osnabrück)</w:t>
      </w:r>
    </w:p>
    <w:p w14:paraId="4258FB72" w14:textId="77777777" w:rsidR="007C39C1" w:rsidRPr="0009152C" w:rsidRDefault="007C39C1" w:rsidP="007C39C1">
      <w:pPr>
        <w:rPr>
          <w:lang w:val="de-DE"/>
        </w:rPr>
      </w:pPr>
      <w:r w:rsidRPr="00226A3F">
        <w:t xml:space="preserve">Mr. Peter Nuhn (Siemens Industry Software GmbH &amp; Co. </w:t>
      </w:r>
      <w:r w:rsidRPr="0009152C">
        <w:rPr>
          <w:lang w:val="de-DE"/>
        </w:rPr>
        <w:t>KG)</w:t>
      </w:r>
    </w:p>
    <w:p w14:paraId="6AB325BE" w14:textId="77777777" w:rsidR="007C39C1" w:rsidRPr="0009152C" w:rsidRDefault="007C39C1" w:rsidP="007C39C1">
      <w:pPr>
        <w:rPr>
          <w:lang w:val="de-DE"/>
        </w:rPr>
      </w:pPr>
      <w:r w:rsidRPr="0009152C">
        <w:rPr>
          <w:lang w:val="de-DE"/>
        </w:rPr>
        <w:t>Dr. Georg Tröndle (Volkswagen AG)</w:t>
      </w:r>
    </w:p>
    <w:p w14:paraId="75BBE859" w14:textId="77777777" w:rsidR="007C39C1" w:rsidRDefault="007C39C1" w:rsidP="007C39C1">
      <w:r w:rsidRPr="00226A3F">
        <w:t>Mr. Michael Tryfonidis (BETA CAE Systems)</w:t>
      </w:r>
    </w:p>
    <w:p w14:paraId="44CDA7FA" w14:textId="77777777" w:rsidR="006F1DD7" w:rsidRPr="00226A3F" w:rsidRDefault="006F1DD7" w:rsidP="007C39C1">
      <w:r w:rsidRPr="002F5D34">
        <w:t xml:space="preserve">Mr. Vincent Dampure </w:t>
      </w:r>
      <w:r w:rsidRPr="00226A3F">
        <w:t>(</w:t>
      </w:r>
      <w:r w:rsidRPr="002F5D34">
        <w:t>Altair Engineering</w:t>
      </w:r>
      <w:r>
        <w:t xml:space="preserve"> GmbH</w:t>
      </w:r>
      <w:r w:rsidRPr="00226A3F">
        <w:t>)</w:t>
      </w:r>
    </w:p>
    <w:p w14:paraId="20B1EF39" w14:textId="77777777" w:rsidR="007C39C1" w:rsidRPr="0009152C" w:rsidRDefault="007C39C1" w:rsidP="007C39C1">
      <w:pPr>
        <w:rPr>
          <w:lang w:val="de-DE"/>
        </w:rPr>
      </w:pPr>
      <w:r w:rsidRPr="0009152C">
        <w:rPr>
          <w:lang w:val="de-DE"/>
        </w:rPr>
        <w:t>Dr. Stephan Vervoort (Hottinger Baldwin Messtechnik GmbH)</w:t>
      </w:r>
    </w:p>
    <w:p w14:paraId="65332988" w14:textId="77777777" w:rsidR="007C39C1" w:rsidRPr="0009152C" w:rsidRDefault="007C39C1" w:rsidP="007C39C1">
      <w:pPr>
        <w:rPr>
          <w:lang w:val="de-DE"/>
        </w:rPr>
      </w:pPr>
      <w:r w:rsidRPr="0009152C">
        <w:rPr>
          <w:lang w:val="de-DE"/>
        </w:rPr>
        <w:t>Dr. Mathias Weinert (Ford Werke GmbH)</w:t>
      </w:r>
    </w:p>
    <w:p w14:paraId="76CD3FB6" w14:textId="77777777" w:rsidR="000F259A" w:rsidRPr="00226A3F" w:rsidRDefault="007C39C1" w:rsidP="007C39C1">
      <w:r w:rsidRPr="00226A3F">
        <w:t>Dr. Genbao Zhang (speaker of the group, Volkswagen AG)</w:t>
      </w:r>
    </w:p>
    <w:p w14:paraId="3B122C3E" w14:textId="77777777" w:rsidR="007F4659" w:rsidRPr="005646BD" w:rsidRDefault="00190235" w:rsidP="005646BD">
      <w:pPr>
        <w:keepNext/>
        <w:rPr>
          <w:rStyle w:val="FormatvorlageLiteraturverzeichnis20ptFettZchn"/>
          <w:b w:val="0"/>
          <w:bCs w:val="0"/>
          <w:iCs w:val="0"/>
        </w:rPr>
      </w:pPr>
      <w:r>
        <w:br w:type="page"/>
      </w:r>
      <w:r w:rsidR="00024153" w:rsidRPr="005646BD">
        <w:rPr>
          <w:rStyle w:val="FormatvorlageLiteraturverzeichnis20ptFettZchn"/>
        </w:rPr>
        <w:lastRenderedPageBreak/>
        <w:t xml:space="preserve">Financial </w:t>
      </w:r>
      <w:r w:rsidR="00EB553A" w:rsidRPr="005646BD">
        <w:rPr>
          <w:rStyle w:val="FormatvorlageLiteraturverzeichnis20ptFettZchn"/>
        </w:rPr>
        <w:t>S</w:t>
      </w:r>
      <w:r w:rsidR="00024153" w:rsidRPr="005646BD">
        <w:rPr>
          <w:rStyle w:val="FormatvorlageLiteraturverzeichnis20ptFettZchn"/>
        </w:rPr>
        <w:t xml:space="preserve">ponsors </w:t>
      </w:r>
    </w:p>
    <w:p w14:paraId="43381B91" w14:textId="77777777" w:rsidR="00B04A42" w:rsidRPr="005B1A98" w:rsidRDefault="00B04A42" w:rsidP="0040199D">
      <w:pPr>
        <w:jc w:val="both"/>
      </w:pPr>
      <w:r w:rsidRPr="00226A3F">
        <w:t>The elaboration of this document</w:t>
      </w:r>
      <w:r>
        <w:t xml:space="preserve"> (version</w:t>
      </w:r>
      <w:r w:rsidR="006F4BFA">
        <w:t>s</w:t>
      </w:r>
      <w:r>
        <w:t xml:space="preserve"> </w:t>
      </w:r>
      <w:r w:rsidR="00812432">
        <w:t>3</w:t>
      </w:r>
      <w:r>
        <w:t>.</w:t>
      </w:r>
      <w:r w:rsidR="00812432">
        <w:t>0</w:t>
      </w:r>
      <w:r w:rsidR="006F4BFA">
        <w:t xml:space="preserve"> and 3.0r1</w:t>
      </w:r>
      <w:r>
        <w:t>)</w:t>
      </w:r>
      <w:r w:rsidRPr="00226A3F">
        <w:t xml:space="preserve"> </w:t>
      </w:r>
      <w:r>
        <w:t>is</w:t>
      </w:r>
      <w:r w:rsidRPr="00226A3F">
        <w:t xml:space="preserve"> financially supported by </w:t>
      </w:r>
      <w:r w:rsidRPr="001A37D6">
        <w:rPr>
          <w:i/>
        </w:rPr>
        <w:t>VDA-FAT</w:t>
      </w:r>
      <w:r w:rsidR="009F23CF" w:rsidRPr="001A37D6">
        <w:rPr>
          <w:i/>
        </w:rPr>
        <w:t xml:space="preserve"> (Germany Automotive Association, Berlin)</w:t>
      </w:r>
      <w:r w:rsidR="00AF30FF" w:rsidRPr="00AF30FF">
        <w:t>.</w:t>
      </w:r>
    </w:p>
    <w:p w14:paraId="5A8669BC" w14:textId="77777777" w:rsidR="00B04A42" w:rsidRPr="009647BD" w:rsidRDefault="00B04A42" w:rsidP="007F4659"/>
    <w:p w14:paraId="719325E3" w14:textId="77777777" w:rsidR="008505A4" w:rsidRPr="00B04A42" w:rsidRDefault="008505A4" w:rsidP="00145E2B">
      <w:pPr>
        <w:pStyle w:val="Literaturverzeichnis"/>
        <w:keepNext/>
        <w:keepLines/>
        <w:pageBreakBefore/>
        <w:rPr>
          <w:rStyle w:val="FormatvorlageLiteraturverzeichnis20ptFettZchn"/>
        </w:rPr>
      </w:pPr>
      <w:r w:rsidRPr="00B04A42">
        <w:rPr>
          <w:rStyle w:val="FormatvorlageLiteraturverzeichnis20ptFettZchn"/>
        </w:rPr>
        <w:lastRenderedPageBreak/>
        <w:t>Version</w:t>
      </w:r>
      <w:r w:rsidR="001F1875" w:rsidRPr="00B04A42">
        <w:rPr>
          <w:rStyle w:val="FormatvorlageLiteraturverzeichnis20ptFettZchn"/>
        </w:rPr>
        <w:t xml:space="preserve"> </w:t>
      </w:r>
      <w:r w:rsidR="00BD44C0" w:rsidRPr="00B04A42">
        <w:rPr>
          <w:rStyle w:val="FormatvorlageLiteraturverzeichnis20ptFettZchn"/>
        </w:rPr>
        <w:t>H</w:t>
      </w:r>
      <w:r w:rsidR="001F1875" w:rsidRPr="00B04A42">
        <w:rPr>
          <w:rStyle w:val="FormatvorlageLiteraturverzeichnis20ptFettZchn"/>
        </w:rPr>
        <w:t xml:space="preserve">istory of </w:t>
      </w:r>
      <w:r w:rsidR="000F259A" w:rsidRPr="00C10429">
        <w:rPr>
          <w:b/>
          <w:bCs w:val="0"/>
          <w:sz w:val="40"/>
          <w:szCs w:val="40"/>
        </w:rPr>
        <w:t>χ</w:t>
      </w:r>
      <w:r w:rsidR="001F1875" w:rsidRPr="00B04A42">
        <w:rPr>
          <w:rStyle w:val="FormatvorlageLiteraturverzeichnis20ptFettZchn"/>
        </w:rPr>
        <w:t>MCF</w:t>
      </w:r>
    </w:p>
    <w:p w14:paraId="35217871" w14:textId="77777777" w:rsidR="008505A4" w:rsidRPr="00B04A42" w:rsidRDefault="008505A4" w:rsidP="00992426">
      <w:pPr>
        <w:tabs>
          <w:tab w:val="left" w:pos="709"/>
          <w:tab w:val="left" w:pos="993"/>
        </w:tabs>
        <w:ind w:left="709" w:hanging="709"/>
        <w:rPr>
          <w:rFonts w:cs="Calibri"/>
        </w:rPr>
      </w:pPr>
      <w:r w:rsidRPr="00B04A42">
        <w:rPr>
          <w:rFonts w:cs="Calibri"/>
          <w:b/>
        </w:rPr>
        <w:t>V 1.0</w:t>
      </w:r>
      <w:r w:rsidR="00992426" w:rsidRPr="00B04A42">
        <w:rPr>
          <w:rFonts w:cs="Calibri"/>
        </w:rPr>
        <w:tab/>
        <w:t>-</w:t>
      </w:r>
      <w:r w:rsidR="00992426" w:rsidRPr="00B04A42">
        <w:rPr>
          <w:rFonts w:cs="Calibri"/>
        </w:rPr>
        <w:tab/>
      </w:r>
      <w:r w:rsidR="00796318" w:rsidRPr="00B04A42">
        <w:rPr>
          <w:rFonts w:cs="Calibri"/>
        </w:rPr>
        <w:t xml:space="preserve">June </w:t>
      </w:r>
      <w:r w:rsidR="00FD43E7" w:rsidRPr="00B04A42">
        <w:rPr>
          <w:rFonts w:cs="Calibri"/>
        </w:rPr>
        <w:t>200</w:t>
      </w:r>
      <w:r w:rsidR="00796318" w:rsidRPr="00B04A42">
        <w:rPr>
          <w:rFonts w:cs="Calibri"/>
        </w:rPr>
        <w:t>6</w:t>
      </w:r>
      <w:r w:rsidRPr="00B04A42">
        <w:rPr>
          <w:rFonts w:cs="Calibri"/>
        </w:rPr>
        <w:t xml:space="preserve"> (P. </w:t>
      </w:r>
      <w:proofErr w:type="spellStart"/>
      <w:r w:rsidRPr="00B04A42">
        <w:rPr>
          <w:rFonts w:cs="Calibri"/>
        </w:rPr>
        <w:t>Mikolaj</w:t>
      </w:r>
      <w:proofErr w:type="spellEnd"/>
      <w:r w:rsidR="00FE34B3" w:rsidRPr="00B04A42">
        <w:t>†</w:t>
      </w:r>
      <w:r w:rsidRPr="00B04A42">
        <w:rPr>
          <w:rFonts w:cs="Calibri"/>
        </w:rPr>
        <w:t>)</w:t>
      </w:r>
    </w:p>
    <w:p w14:paraId="60164E02" w14:textId="77777777" w:rsidR="00145E2B" w:rsidRPr="00B04A42" w:rsidRDefault="00145E2B" w:rsidP="00992426">
      <w:pPr>
        <w:tabs>
          <w:tab w:val="left" w:pos="709"/>
          <w:tab w:val="left" w:pos="993"/>
        </w:tabs>
        <w:ind w:left="709" w:hanging="709"/>
      </w:pPr>
    </w:p>
    <w:p w14:paraId="52BB7D17" w14:textId="77777777" w:rsidR="00B04A42" w:rsidRPr="00B04A42" w:rsidRDefault="00B04A42" w:rsidP="00B04A42">
      <w:pPr>
        <w:tabs>
          <w:tab w:val="left" w:pos="709"/>
          <w:tab w:val="left" w:pos="993"/>
        </w:tabs>
        <w:ind w:left="709" w:hanging="709"/>
      </w:pPr>
      <w:bookmarkStart w:id="11" w:name="_Toc288196432"/>
      <w:bookmarkStart w:id="12" w:name="_Toc288200730"/>
      <w:bookmarkStart w:id="13" w:name="_Toc338938866"/>
      <w:bookmarkStart w:id="14" w:name="_Toc338939046"/>
      <w:r w:rsidRPr="00B04A42">
        <w:rPr>
          <w:b/>
        </w:rPr>
        <w:t>V 1.1</w:t>
      </w:r>
      <w:r w:rsidRPr="00B04A42">
        <w:tab/>
        <w:t>-</w:t>
      </w:r>
      <w:r w:rsidRPr="00B04A42">
        <w:tab/>
        <w:t>September 2011 (P. Nuhn)</w:t>
      </w:r>
    </w:p>
    <w:p w14:paraId="7DBAB770" w14:textId="77777777" w:rsidR="00B04A42" w:rsidRPr="00B04A42" w:rsidRDefault="00B04A42" w:rsidP="00B04A42">
      <w:pPr>
        <w:tabs>
          <w:tab w:val="left" w:pos="709"/>
          <w:tab w:val="left" w:pos="993"/>
        </w:tabs>
        <w:ind w:left="709" w:hanging="709"/>
      </w:pPr>
    </w:p>
    <w:p w14:paraId="7F1C4CF4" w14:textId="77777777" w:rsidR="00B04A42" w:rsidRPr="007C39C1" w:rsidRDefault="00B04A42" w:rsidP="00B04A42">
      <w:pPr>
        <w:tabs>
          <w:tab w:val="left" w:pos="709"/>
          <w:tab w:val="left" w:pos="993"/>
        </w:tabs>
        <w:ind w:left="709" w:hanging="709"/>
      </w:pPr>
      <w:r w:rsidRPr="007C39C1">
        <w:rPr>
          <w:b/>
        </w:rPr>
        <w:t>V 1.2</w:t>
      </w:r>
      <w:r w:rsidRPr="007C39C1">
        <w:tab/>
        <w:t>-</w:t>
      </w:r>
      <w:r w:rsidRPr="007C39C1">
        <w:tab/>
        <w:t>October 2012 (P. Nuhn, G. Zhang, C. Franke)</w:t>
      </w:r>
    </w:p>
    <w:p w14:paraId="7BC123D9" w14:textId="77777777" w:rsidR="00B04A42" w:rsidRPr="007C39C1" w:rsidRDefault="00B04A42" w:rsidP="00B04A42">
      <w:pPr>
        <w:tabs>
          <w:tab w:val="left" w:pos="709"/>
          <w:tab w:val="left" w:pos="993"/>
        </w:tabs>
        <w:ind w:left="709" w:hanging="709"/>
      </w:pPr>
    </w:p>
    <w:p w14:paraId="3B893BBC" w14:textId="77777777" w:rsidR="00B04A42" w:rsidRPr="00B04A42" w:rsidRDefault="00B04A42" w:rsidP="00B04A42">
      <w:pPr>
        <w:tabs>
          <w:tab w:val="left" w:pos="709"/>
          <w:tab w:val="left" w:pos="993"/>
        </w:tabs>
        <w:ind w:left="709" w:hanging="709"/>
      </w:pPr>
      <w:r w:rsidRPr="00B04A42">
        <w:rPr>
          <w:b/>
        </w:rPr>
        <w:t>V 2.0</w:t>
      </w:r>
      <w:r w:rsidRPr="00B04A42">
        <w:tab/>
        <w:t>-</w:t>
      </w:r>
      <w:r w:rsidRPr="00B04A42">
        <w:tab/>
        <w:t xml:space="preserve">November 2013 – September 2014 (P. Nuhn, C. Franke, G. Zhang, T. Herrmann, </w:t>
      </w:r>
      <w:r w:rsidR="00685419">
        <w:tab/>
      </w:r>
      <w:r w:rsidRPr="00B04A42">
        <w:t>J. Golumba)</w:t>
      </w:r>
    </w:p>
    <w:p w14:paraId="1AC57789" w14:textId="77777777" w:rsidR="00B04A42" w:rsidRPr="00226A3F" w:rsidRDefault="00B04A42" w:rsidP="00B04A42">
      <w:pPr>
        <w:tabs>
          <w:tab w:val="left" w:pos="709"/>
          <w:tab w:val="left" w:pos="993"/>
        </w:tabs>
        <w:ind w:left="709" w:hanging="709"/>
      </w:pPr>
      <w:r w:rsidRPr="00B04A42">
        <w:rPr>
          <w:b/>
        </w:rPr>
        <w:tab/>
      </w:r>
      <w:r w:rsidRPr="00B04A42">
        <w:rPr>
          <w:b/>
        </w:rPr>
        <w:tab/>
      </w:r>
      <w:r w:rsidRPr="00226A3F">
        <w:t>Incorporating the decisions of working group meeting 30</w:t>
      </w:r>
      <w:r w:rsidRPr="00226A3F">
        <w:rPr>
          <w:vertAlign w:val="superscript"/>
        </w:rPr>
        <w:t>th</w:t>
      </w:r>
      <w:r w:rsidRPr="00226A3F">
        <w:t xml:space="preserve"> </w:t>
      </w:r>
      <w:proofErr w:type="gramStart"/>
      <w:r w:rsidRPr="00226A3F">
        <w:t>October,</w:t>
      </w:r>
      <w:proofErr w:type="gramEnd"/>
      <w:r w:rsidRPr="00226A3F">
        <w:t xml:space="preserve"> 2012</w:t>
      </w:r>
      <w:r w:rsidR="00592864">
        <w:t>.</w:t>
      </w:r>
    </w:p>
    <w:p w14:paraId="24878D40" w14:textId="77777777" w:rsidR="00B04A42" w:rsidRPr="00226A3F" w:rsidRDefault="00B04A42" w:rsidP="00B04A42">
      <w:pPr>
        <w:tabs>
          <w:tab w:val="left" w:pos="709"/>
          <w:tab w:val="left" w:pos="993"/>
        </w:tabs>
        <w:ind w:left="709" w:hanging="709"/>
      </w:pPr>
      <w:r w:rsidRPr="00226A3F">
        <w:tab/>
      </w:r>
      <w:r w:rsidRPr="00226A3F">
        <w:tab/>
        <w:t>Incorporating the Feedbacks from 14</w:t>
      </w:r>
      <w:r w:rsidRPr="00226A3F">
        <w:rPr>
          <w:vertAlign w:val="superscript"/>
        </w:rPr>
        <w:t>th</w:t>
      </w:r>
      <w:r w:rsidRPr="00226A3F">
        <w:t xml:space="preserve"> </w:t>
      </w:r>
      <w:proofErr w:type="gramStart"/>
      <w:r w:rsidRPr="00226A3F">
        <w:t>July,</w:t>
      </w:r>
      <w:proofErr w:type="gramEnd"/>
      <w:r w:rsidRPr="00226A3F">
        <w:t xml:space="preserve"> 2014 to 7</w:t>
      </w:r>
      <w:r w:rsidRPr="00226A3F">
        <w:rPr>
          <w:vertAlign w:val="superscript"/>
        </w:rPr>
        <w:t>th</w:t>
      </w:r>
      <w:r w:rsidRPr="00226A3F">
        <w:t xml:space="preserve"> September, 2014</w:t>
      </w:r>
      <w:r w:rsidR="00592864">
        <w:t>.</w:t>
      </w:r>
    </w:p>
    <w:p w14:paraId="7F4298DA" w14:textId="77777777" w:rsidR="00B04A42" w:rsidRPr="00226A3F" w:rsidRDefault="00B04A42" w:rsidP="00B04A42"/>
    <w:p w14:paraId="38EEE3C6" w14:textId="77777777" w:rsidR="00B04A42" w:rsidRPr="00226A3F" w:rsidRDefault="00B04A42" w:rsidP="00B32797">
      <w:pPr>
        <w:tabs>
          <w:tab w:val="left" w:pos="709"/>
          <w:tab w:val="left" w:pos="993"/>
        </w:tabs>
        <w:jc w:val="both"/>
      </w:pPr>
      <w:r w:rsidRPr="00226A3F">
        <w:rPr>
          <w:b/>
        </w:rPr>
        <w:t xml:space="preserve">V </w:t>
      </w:r>
      <w:r>
        <w:rPr>
          <w:b/>
        </w:rPr>
        <w:t>2.1</w:t>
      </w:r>
      <w:r w:rsidRPr="00226A3F">
        <w:tab/>
      </w:r>
      <w:r w:rsidR="00685419">
        <w:t>-</w:t>
      </w:r>
      <w:r w:rsidR="00685419">
        <w:tab/>
      </w:r>
      <w:r w:rsidRPr="00226A3F">
        <w:t xml:space="preserve">October </w:t>
      </w:r>
      <w:r>
        <w:t>2014 - March</w:t>
      </w:r>
      <w:r w:rsidRPr="00226A3F">
        <w:t xml:space="preserve"> 201</w:t>
      </w:r>
      <w:r>
        <w:t>5</w:t>
      </w:r>
      <w:r w:rsidRPr="00226A3F">
        <w:t xml:space="preserve"> (N.</w:t>
      </w:r>
      <w:r w:rsidR="00F619BC">
        <w:t> </w:t>
      </w:r>
      <w:r w:rsidRPr="00226A3F">
        <w:t>Economidis, C.</w:t>
      </w:r>
      <w:r w:rsidR="00F619BC">
        <w:t> </w:t>
      </w:r>
      <w:r w:rsidRPr="00226A3F">
        <w:t>Franke</w:t>
      </w:r>
      <w:r w:rsidR="001B7C7D">
        <w:t xml:space="preserve"> (</w:t>
      </w:r>
      <w:r w:rsidR="00F619BC">
        <w:rPr>
          <w:rStyle w:val="hps"/>
          <w:lang w:val="en"/>
        </w:rPr>
        <w:t>editor in chief</w:t>
      </w:r>
      <w:r w:rsidR="001B7C7D">
        <w:t>)</w:t>
      </w:r>
      <w:r w:rsidR="00B32797">
        <w:t>, J. Golumba,</w:t>
      </w:r>
      <w:r w:rsidR="00685419">
        <w:tab/>
      </w:r>
      <w:r w:rsidR="00685419">
        <w:tab/>
      </w:r>
      <w:r w:rsidR="00685419">
        <w:tab/>
      </w:r>
      <w:r w:rsidRPr="00226A3F">
        <w:t>M</w:t>
      </w:r>
      <w:r w:rsidR="002C00A7" w:rsidRPr="00226A3F">
        <w:t>.</w:t>
      </w:r>
      <w:r w:rsidR="002C00A7">
        <w:t> </w:t>
      </w:r>
      <w:r w:rsidRPr="00226A3F">
        <w:t>Tryfonidis</w:t>
      </w:r>
      <w:r w:rsidR="00A32B55">
        <w:t>, G. Zhang</w:t>
      </w:r>
      <w:r w:rsidRPr="00226A3F">
        <w:t xml:space="preserve">) </w:t>
      </w:r>
    </w:p>
    <w:p w14:paraId="3FA4F115" w14:textId="77777777" w:rsidR="00B04A42" w:rsidRPr="00226A3F" w:rsidRDefault="00B04A42" w:rsidP="00B04A42">
      <w:pPr>
        <w:tabs>
          <w:tab w:val="left" w:pos="709"/>
          <w:tab w:val="left" w:pos="993"/>
        </w:tabs>
        <w:ind w:left="709" w:hanging="709"/>
      </w:pPr>
      <w:r w:rsidRPr="00226A3F">
        <w:rPr>
          <w:b/>
        </w:rPr>
        <w:tab/>
      </w:r>
      <w:r w:rsidRPr="00226A3F">
        <w:rPr>
          <w:b/>
        </w:rPr>
        <w:tab/>
      </w:r>
      <w:r w:rsidRPr="00226A3F">
        <w:t xml:space="preserve">Adding following connection types: </w:t>
      </w:r>
    </w:p>
    <w:p w14:paraId="35C1776A" w14:textId="77777777" w:rsidR="00B04A42" w:rsidRPr="008F5F84" w:rsidRDefault="00B04A42" w:rsidP="00B90690">
      <w:pPr>
        <w:pStyle w:val="Listenabsatz"/>
        <w:numPr>
          <w:ilvl w:val="2"/>
          <w:numId w:val="30"/>
        </w:numPr>
        <w:tabs>
          <w:tab w:val="left" w:pos="709"/>
          <w:tab w:val="left" w:pos="993"/>
        </w:tabs>
        <w:rPr>
          <w:lang w:val="en-US"/>
        </w:rPr>
      </w:pPr>
      <w:r w:rsidRPr="008F5F84">
        <w:rPr>
          <w:lang w:val="en-US"/>
        </w:rPr>
        <w:t xml:space="preserve">Adhesive points, lines and faces, </w:t>
      </w:r>
    </w:p>
    <w:p w14:paraId="5A0EED9B" w14:textId="77777777" w:rsidR="00B04A42" w:rsidRPr="00226A3F" w:rsidRDefault="00B04A42" w:rsidP="00B90690">
      <w:pPr>
        <w:pStyle w:val="Listenabsatz"/>
        <w:numPr>
          <w:ilvl w:val="2"/>
          <w:numId w:val="30"/>
        </w:numPr>
        <w:tabs>
          <w:tab w:val="left" w:pos="709"/>
          <w:tab w:val="left" w:pos="993"/>
        </w:tabs>
      </w:pPr>
      <w:r w:rsidRPr="00226A3F">
        <w:t xml:space="preserve">Bolts and </w:t>
      </w:r>
      <w:proofErr w:type="spellStart"/>
      <w:r w:rsidRPr="00226A3F">
        <w:t>screws</w:t>
      </w:r>
      <w:proofErr w:type="spellEnd"/>
      <w:r w:rsidRPr="00226A3F">
        <w:t xml:space="preserve">, </w:t>
      </w:r>
    </w:p>
    <w:p w14:paraId="09BE33D2" w14:textId="77777777" w:rsidR="00B04A42" w:rsidRPr="008F5F84" w:rsidRDefault="00B04A42" w:rsidP="00B90690">
      <w:pPr>
        <w:pStyle w:val="Listenabsatz"/>
        <w:numPr>
          <w:ilvl w:val="2"/>
          <w:numId w:val="30"/>
        </w:numPr>
        <w:tabs>
          <w:tab w:val="left" w:pos="709"/>
          <w:tab w:val="left" w:pos="993"/>
        </w:tabs>
        <w:rPr>
          <w:lang w:val="en-US"/>
        </w:rPr>
      </w:pPr>
      <w:r w:rsidRPr="008F5F84">
        <w:rPr>
          <w:lang w:val="en-US"/>
        </w:rPr>
        <w:t xml:space="preserve">General rivets and </w:t>
      </w:r>
      <w:r w:rsidR="001B7C7D" w:rsidRPr="008F5F84">
        <w:rPr>
          <w:lang w:val="en-US"/>
        </w:rPr>
        <w:t>self-piercing</w:t>
      </w:r>
      <w:r w:rsidRPr="008F5F84">
        <w:rPr>
          <w:lang w:val="en-US"/>
        </w:rPr>
        <w:t xml:space="preserve"> rivets, </w:t>
      </w:r>
    </w:p>
    <w:p w14:paraId="60D6B0F7" w14:textId="77777777" w:rsidR="00B04A42" w:rsidRPr="00226A3F" w:rsidRDefault="00B04A42" w:rsidP="00B90690">
      <w:pPr>
        <w:pStyle w:val="Listenabsatz"/>
        <w:numPr>
          <w:ilvl w:val="2"/>
          <w:numId w:val="30"/>
        </w:numPr>
        <w:tabs>
          <w:tab w:val="left" w:pos="709"/>
          <w:tab w:val="left" w:pos="993"/>
        </w:tabs>
      </w:pPr>
      <w:r w:rsidRPr="00226A3F">
        <w:t xml:space="preserve">Hemming </w:t>
      </w:r>
      <w:proofErr w:type="spellStart"/>
      <w:r w:rsidRPr="00226A3F">
        <w:t>flanges</w:t>
      </w:r>
      <w:proofErr w:type="spellEnd"/>
      <w:r w:rsidRPr="00226A3F">
        <w:t xml:space="preserve">, </w:t>
      </w:r>
    </w:p>
    <w:p w14:paraId="274FDDFB" w14:textId="77777777" w:rsidR="00B04A42" w:rsidRPr="00226A3F" w:rsidRDefault="00B04A42" w:rsidP="00B90690">
      <w:pPr>
        <w:pStyle w:val="Listenabsatz"/>
        <w:numPr>
          <w:ilvl w:val="2"/>
          <w:numId w:val="30"/>
        </w:numPr>
        <w:tabs>
          <w:tab w:val="left" w:pos="709"/>
          <w:tab w:val="left" w:pos="993"/>
        </w:tabs>
      </w:pPr>
      <w:r w:rsidRPr="00226A3F">
        <w:t xml:space="preserve">Robscans, </w:t>
      </w:r>
    </w:p>
    <w:p w14:paraId="3E03AF64" w14:textId="77777777" w:rsidR="00B04A42" w:rsidRPr="00226A3F" w:rsidRDefault="00B04A42" w:rsidP="00B90690">
      <w:pPr>
        <w:pStyle w:val="Listenabsatz"/>
        <w:numPr>
          <w:ilvl w:val="2"/>
          <w:numId w:val="30"/>
        </w:numPr>
        <w:tabs>
          <w:tab w:val="left" w:pos="709"/>
          <w:tab w:val="left" w:pos="993"/>
        </w:tabs>
      </w:pPr>
      <w:r w:rsidRPr="00226A3F">
        <w:t xml:space="preserve">Sequence connections </w:t>
      </w:r>
    </w:p>
    <w:p w14:paraId="2E6C5490" w14:textId="77777777" w:rsidR="00B04A42" w:rsidRPr="00226A3F" w:rsidRDefault="00B04A42" w:rsidP="00685419">
      <w:pPr>
        <w:tabs>
          <w:tab w:val="left" w:pos="709"/>
          <w:tab w:val="left" w:pos="993"/>
        </w:tabs>
        <w:spacing w:before="120"/>
        <w:ind w:left="709" w:hanging="709"/>
        <w:rPr>
          <w:highlight w:val="yellow"/>
        </w:rPr>
      </w:pPr>
      <w:r w:rsidRPr="00226A3F">
        <w:rPr>
          <w:b/>
        </w:rPr>
        <w:tab/>
      </w:r>
      <w:r w:rsidRPr="00226A3F">
        <w:rPr>
          <w:b/>
        </w:rPr>
        <w:tab/>
      </w:r>
      <w:r w:rsidRPr="00E3398E">
        <w:t xml:space="preserve">Clarifying following connection types: </w:t>
      </w:r>
    </w:p>
    <w:p w14:paraId="0CF4EBDC" w14:textId="77777777" w:rsidR="00B04A42" w:rsidRDefault="00B04A42" w:rsidP="00B90690">
      <w:pPr>
        <w:pStyle w:val="Listenabsatz"/>
        <w:numPr>
          <w:ilvl w:val="0"/>
          <w:numId w:val="31"/>
        </w:numPr>
        <w:tabs>
          <w:tab w:val="left" w:pos="709"/>
          <w:tab w:val="left" w:pos="993"/>
        </w:tabs>
      </w:pPr>
      <w:r w:rsidRPr="00E3398E">
        <w:t>Spotwelds</w:t>
      </w:r>
      <w:r w:rsidRPr="00226A3F">
        <w:t xml:space="preserve"> </w:t>
      </w:r>
    </w:p>
    <w:p w14:paraId="2B091EB4" w14:textId="77777777" w:rsidR="0077144C" w:rsidRDefault="00B04A42" w:rsidP="00685419">
      <w:pPr>
        <w:tabs>
          <w:tab w:val="left" w:pos="709"/>
          <w:tab w:val="left" w:pos="993"/>
        </w:tabs>
        <w:spacing w:before="120"/>
        <w:ind w:left="709" w:hanging="709"/>
      </w:pPr>
      <w:r w:rsidRPr="00226A3F">
        <w:tab/>
      </w:r>
      <w:r w:rsidRPr="00226A3F">
        <w:tab/>
      </w:r>
      <w:r>
        <w:t>Applying changes suggested during meeting of 6</w:t>
      </w:r>
      <w:r w:rsidRPr="00DE30DB">
        <w:rPr>
          <w:vertAlign w:val="superscript"/>
        </w:rPr>
        <w:t>th</w:t>
      </w:r>
      <w:r w:rsidR="00313BC1">
        <w:t xml:space="preserve"> </w:t>
      </w:r>
      <w:proofErr w:type="gramStart"/>
      <w:r w:rsidR="00313BC1">
        <w:t>November,</w:t>
      </w:r>
      <w:proofErr w:type="gramEnd"/>
      <w:r>
        <w:t xml:space="preserve"> 2014 in Leinfelden.</w:t>
      </w:r>
    </w:p>
    <w:p w14:paraId="17EBB9AF" w14:textId="77777777" w:rsidR="00685419" w:rsidRDefault="00685419" w:rsidP="00685419">
      <w:pPr>
        <w:tabs>
          <w:tab w:val="left" w:pos="709"/>
          <w:tab w:val="left" w:pos="993"/>
        </w:tabs>
        <w:ind w:left="709" w:hanging="709"/>
      </w:pPr>
      <w:r w:rsidRPr="00685419">
        <w:rPr>
          <w:b/>
        </w:rPr>
        <w:t>V 3.0</w:t>
      </w:r>
      <w:r>
        <w:t xml:space="preserve"> </w:t>
      </w:r>
      <w:r>
        <w:tab/>
        <w:t>-</w:t>
      </w:r>
      <w:r>
        <w:tab/>
      </w:r>
      <w:r w:rsidR="009164E9">
        <w:t xml:space="preserve">November 2015 - </w:t>
      </w:r>
      <w:r w:rsidR="00842813">
        <w:t xml:space="preserve">January 2016 </w:t>
      </w:r>
      <w:r>
        <w:t>(N. Economidis, C. Franke, J. Golumba)</w:t>
      </w:r>
    </w:p>
    <w:p w14:paraId="493F1D54" w14:textId="77777777" w:rsidR="00685419" w:rsidRDefault="00685419" w:rsidP="00685419">
      <w:pPr>
        <w:tabs>
          <w:tab w:val="left" w:pos="709"/>
          <w:tab w:val="left" w:pos="993"/>
        </w:tabs>
        <w:ind w:left="709" w:hanging="709"/>
      </w:pPr>
      <w:r>
        <w:tab/>
      </w:r>
      <w:r>
        <w:tab/>
        <w:t>Adding following connection types:</w:t>
      </w:r>
    </w:p>
    <w:p w14:paraId="1555068C" w14:textId="77777777" w:rsidR="00685419" w:rsidRDefault="00685419" w:rsidP="00B90690">
      <w:pPr>
        <w:pStyle w:val="Listenabsatz"/>
        <w:numPr>
          <w:ilvl w:val="0"/>
          <w:numId w:val="32"/>
        </w:numPr>
        <w:tabs>
          <w:tab w:val="left" w:pos="709"/>
          <w:tab w:val="left" w:pos="993"/>
        </w:tabs>
      </w:pPr>
      <w:r>
        <w:t xml:space="preserve">Blind and solid </w:t>
      </w:r>
      <w:proofErr w:type="spellStart"/>
      <w:r>
        <w:t>rivets</w:t>
      </w:r>
      <w:proofErr w:type="spellEnd"/>
    </w:p>
    <w:p w14:paraId="79E8D2F7" w14:textId="77777777" w:rsidR="00685419" w:rsidRDefault="00685419" w:rsidP="00B90690">
      <w:pPr>
        <w:pStyle w:val="Listenabsatz"/>
        <w:numPr>
          <w:ilvl w:val="0"/>
          <w:numId w:val="32"/>
        </w:numPr>
        <w:tabs>
          <w:tab w:val="left" w:pos="709"/>
          <w:tab w:val="left" w:pos="993"/>
        </w:tabs>
      </w:pPr>
      <w:r>
        <w:t xml:space="preserve">Flow </w:t>
      </w:r>
      <w:proofErr w:type="spellStart"/>
      <w:r>
        <w:t>drilled</w:t>
      </w:r>
      <w:proofErr w:type="spellEnd"/>
      <w:r>
        <w:t xml:space="preserve"> </w:t>
      </w:r>
      <w:proofErr w:type="spellStart"/>
      <w:r>
        <w:t>screws</w:t>
      </w:r>
      <w:proofErr w:type="spellEnd"/>
    </w:p>
    <w:p w14:paraId="73F25114" w14:textId="77777777" w:rsidR="00685419" w:rsidRDefault="00685419" w:rsidP="00B90690">
      <w:pPr>
        <w:pStyle w:val="Listenabsatz"/>
        <w:numPr>
          <w:ilvl w:val="0"/>
          <w:numId w:val="32"/>
        </w:numPr>
        <w:tabs>
          <w:tab w:val="left" w:pos="709"/>
          <w:tab w:val="left" w:pos="993"/>
        </w:tabs>
      </w:pPr>
      <w:r>
        <w:t>Clinches</w:t>
      </w:r>
    </w:p>
    <w:p w14:paraId="321D5624" w14:textId="77777777" w:rsidR="00685419" w:rsidRDefault="00685419" w:rsidP="00B90690">
      <w:pPr>
        <w:pStyle w:val="Listenabsatz"/>
        <w:numPr>
          <w:ilvl w:val="0"/>
          <w:numId w:val="32"/>
        </w:numPr>
        <w:tabs>
          <w:tab w:val="left" w:pos="709"/>
          <w:tab w:val="left" w:pos="993"/>
        </w:tabs>
      </w:pPr>
      <w:r>
        <w:t xml:space="preserve">Heat </w:t>
      </w:r>
      <w:proofErr w:type="spellStart"/>
      <w:r>
        <w:t>stakes</w:t>
      </w:r>
      <w:proofErr w:type="spellEnd"/>
    </w:p>
    <w:p w14:paraId="2A7E6FE2" w14:textId="77777777" w:rsidR="00685419" w:rsidRDefault="00685419" w:rsidP="00B90690">
      <w:pPr>
        <w:pStyle w:val="Listenabsatz"/>
        <w:numPr>
          <w:ilvl w:val="0"/>
          <w:numId w:val="32"/>
        </w:numPr>
        <w:tabs>
          <w:tab w:val="left" w:pos="709"/>
          <w:tab w:val="left" w:pos="993"/>
        </w:tabs>
      </w:pPr>
      <w:r>
        <w:t xml:space="preserve">Clips / </w:t>
      </w:r>
      <w:proofErr w:type="spellStart"/>
      <w:r>
        <w:t>snap</w:t>
      </w:r>
      <w:proofErr w:type="spellEnd"/>
      <w:r>
        <w:t xml:space="preserve"> </w:t>
      </w:r>
      <w:proofErr w:type="spellStart"/>
      <w:r>
        <w:t>joints</w:t>
      </w:r>
      <w:proofErr w:type="spellEnd"/>
    </w:p>
    <w:p w14:paraId="4F96EB8C" w14:textId="77777777" w:rsidR="00B04A42" w:rsidRDefault="00685419" w:rsidP="00842813">
      <w:pPr>
        <w:pStyle w:val="Listenabsatz"/>
        <w:numPr>
          <w:ilvl w:val="0"/>
          <w:numId w:val="32"/>
        </w:numPr>
        <w:tabs>
          <w:tab w:val="left" w:pos="709"/>
          <w:tab w:val="left" w:pos="993"/>
        </w:tabs>
        <w:spacing w:after="120"/>
        <w:ind w:left="2137" w:hanging="357"/>
      </w:pPr>
      <w:r>
        <w:t>Nails</w:t>
      </w:r>
    </w:p>
    <w:p w14:paraId="6BD72768" w14:textId="77777777" w:rsidR="009C6225" w:rsidRDefault="00DD7825" w:rsidP="00DD7825">
      <w:pPr>
        <w:tabs>
          <w:tab w:val="left" w:pos="709"/>
          <w:tab w:val="left" w:pos="993"/>
        </w:tabs>
        <w:ind w:left="709" w:hanging="709"/>
      </w:pPr>
      <w:r>
        <w:tab/>
      </w:r>
      <w:r>
        <w:tab/>
      </w:r>
      <w:r w:rsidR="009C6225" w:rsidRPr="00226A3F">
        <w:t>Incorporating the decis</w:t>
      </w:r>
      <w:r w:rsidR="009C6225">
        <w:t>ions of working group meeting 26</w:t>
      </w:r>
      <w:r w:rsidR="009C6225" w:rsidRPr="00226A3F">
        <w:rPr>
          <w:vertAlign w:val="superscript"/>
        </w:rPr>
        <w:t>th</w:t>
      </w:r>
      <w:r w:rsidR="009C6225" w:rsidRPr="00226A3F">
        <w:t xml:space="preserve"> </w:t>
      </w:r>
      <w:proofErr w:type="gramStart"/>
      <w:r w:rsidR="009C6225">
        <w:t>November,</w:t>
      </w:r>
      <w:proofErr w:type="gramEnd"/>
      <w:r w:rsidR="009C6225">
        <w:t xml:space="preserve"> 2015</w:t>
      </w:r>
      <w:r w:rsidR="00842813">
        <w:t>.</w:t>
      </w:r>
    </w:p>
    <w:p w14:paraId="380FC0E9" w14:textId="77777777" w:rsidR="00592864" w:rsidRDefault="00592864" w:rsidP="00DD7825">
      <w:pPr>
        <w:tabs>
          <w:tab w:val="left" w:pos="709"/>
          <w:tab w:val="left" w:pos="993"/>
        </w:tabs>
        <w:ind w:left="709" w:hanging="709"/>
      </w:pPr>
      <w:r>
        <w:tab/>
      </w:r>
      <w:r>
        <w:tab/>
      </w:r>
      <w:r w:rsidRPr="00226A3F">
        <w:t>Inc</w:t>
      </w:r>
      <w:r>
        <w:t>orporating the Feedbacks from 26</w:t>
      </w:r>
      <w:r w:rsidRPr="00226A3F">
        <w:rPr>
          <w:vertAlign w:val="superscript"/>
        </w:rPr>
        <w:t>th</w:t>
      </w:r>
      <w:r>
        <w:t xml:space="preserve"> </w:t>
      </w:r>
      <w:proofErr w:type="gramStart"/>
      <w:r>
        <w:t>November,</w:t>
      </w:r>
      <w:proofErr w:type="gramEnd"/>
      <w:r>
        <w:t xml:space="preserve"> 2015 to 14</w:t>
      </w:r>
      <w:r w:rsidRPr="00226A3F">
        <w:rPr>
          <w:vertAlign w:val="superscript"/>
        </w:rPr>
        <w:t>th</w:t>
      </w:r>
      <w:r>
        <w:t xml:space="preserve"> January, 2016.</w:t>
      </w:r>
    </w:p>
    <w:p w14:paraId="4F68757F" w14:textId="77777777" w:rsidR="00DD7825" w:rsidRDefault="009C6225" w:rsidP="00DD7825">
      <w:pPr>
        <w:tabs>
          <w:tab w:val="left" w:pos="709"/>
          <w:tab w:val="left" w:pos="993"/>
        </w:tabs>
        <w:ind w:left="709" w:hanging="709"/>
      </w:pPr>
      <w:r>
        <w:tab/>
      </w:r>
      <w:r>
        <w:tab/>
      </w:r>
      <w:r w:rsidR="00DD7825">
        <w:t xml:space="preserve">Adding following </w:t>
      </w:r>
      <w:r>
        <w:t>sections</w:t>
      </w:r>
      <w:r w:rsidR="00DD7825">
        <w:t>:</w:t>
      </w:r>
    </w:p>
    <w:p w14:paraId="75707495" w14:textId="77777777" w:rsidR="00DD7825" w:rsidRPr="00842813" w:rsidRDefault="009C6225" w:rsidP="00AD6499">
      <w:pPr>
        <w:pStyle w:val="Listenabsatz"/>
        <w:numPr>
          <w:ilvl w:val="0"/>
          <w:numId w:val="32"/>
        </w:numPr>
        <w:tabs>
          <w:tab w:val="left" w:pos="709"/>
          <w:tab w:val="left" w:pos="993"/>
        </w:tabs>
        <w:spacing w:after="120"/>
        <w:rPr>
          <w:lang w:val="en-US"/>
        </w:rPr>
      </w:pPr>
      <w:r w:rsidRPr="00842813">
        <w:rPr>
          <w:lang w:val="en-US"/>
        </w:rPr>
        <w:t xml:space="preserve">6.5 Distinction between </w:t>
      </w:r>
      <w:r w:rsidRPr="00842813">
        <w:rPr>
          <w:rFonts w:ascii="Courier New" w:hAnsi="Courier New" w:cs="Courier New"/>
          <w:lang w:val="en-US"/>
        </w:rPr>
        <w:t>&lt;</w:t>
      </w:r>
      <w:proofErr w:type="spellStart"/>
      <w:r w:rsidRPr="00842813">
        <w:rPr>
          <w:rFonts w:ascii="Courier New" w:hAnsi="Courier New" w:cs="Courier New"/>
          <w:lang w:val="en-US"/>
        </w:rPr>
        <w:t>custom_attributes</w:t>
      </w:r>
      <w:r w:rsidR="008C5870">
        <w:rPr>
          <w:rFonts w:ascii="Courier New" w:hAnsi="Courier New" w:cs="Courier New"/>
          <w:lang w:val="en-US"/>
        </w:rPr>
        <w:t>_list</w:t>
      </w:r>
      <w:proofErr w:type="spellEnd"/>
      <w:r w:rsidRPr="00842813">
        <w:rPr>
          <w:rFonts w:ascii="Courier New" w:hAnsi="Courier New" w:cs="Courier New"/>
          <w:lang w:val="en-US"/>
        </w:rPr>
        <w:t>/&gt;</w:t>
      </w:r>
      <w:r w:rsidRPr="00842813">
        <w:rPr>
          <w:lang w:val="en-US"/>
        </w:rPr>
        <w:t xml:space="preserve"> and </w:t>
      </w:r>
      <w:r w:rsidRPr="00842813">
        <w:rPr>
          <w:rFonts w:ascii="Courier New" w:hAnsi="Courier New" w:cs="Courier New"/>
          <w:lang w:val="en-US"/>
        </w:rPr>
        <w:t>&lt;appdata/&gt;</w:t>
      </w:r>
    </w:p>
    <w:p w14:paraId="76356419" w14:textId="77777777" w:rsidR="00284C77" w:rsidRDefault="00AD6499" w:rsidP="00284C77">
      <w:pPr>
        <w:tabs>
          <w:tab w:val="left" w:pos="709"/>
          <w:tab w:val="left" w:pos="993"/>
        </w:tabs>
        <w:ind w:left="709" w:hanging="709"/>
      </w:pPr>
      <w:r>
        <w:t>V 3.0</w:t>
      </w:r>
      <w:r w:rsidR="006F4BFA">
        <w:t>r</w:t>
      </w:r>
      <w:r>
        <w:t xml:space="preserve">1 - </w:t>
      </w:r>
      <w:r>
        <w:tab/>
      </w:r>
      <w:r w:rsidR="00783F73">
        <w:t xml:space="preserve">Feb.-May </w:t>
      </w:r>
      <w:r w:rsidR="00284C77">
        <w:t>2019</w:t>
      </w:r>
      <w:r>
        <w:t xml:space="preserve"> (N. Economidis (editor), </w:t>
      </w:r>
      <w:proofErr w:type="spellStart"/>
      <w:proofErr w:type="gramStart"/>
      <w:r>
        <w:t>C.Franke</w:t>
      </w:r>
      <w:proofErr w:type="spellEnd"/>
      <w:proofErr w:type="gramEnd"/>
      <w:r>
        <w:t xml:space="preserve"> (reviewer), M. </w:t>
      </w:r>
      <w:proofErr w:type="spellStart"/>
      <w:r>
        <w:t>Kalaitzaki</w:t>
      </w:r>
      <w:proofErr w:type="spellEnd"/>
      <w:r>
        <w:t>)</w:t>
      </w:r>
    </w:p>
    <w:p w14:paraId="794E098A" w14:textId="77777777" w:rsidR="00284C77" w:rsidRPr="00284C77" w:rsidRDefault="00284C77" w:rsidP="00284C77">
      <w:pPr>
        <w:tabs>
          <w:tab w:val="left" w:pos="709"/>
          <w:tab w:val="left" w:pos="993"/>
        </w:tabs>
      </w:pPr>
    </w:p>
    <w:p w14:paraId="41D0FA14" w14:textId="77777777" w:rsidR="00255787" w:rsidRPr="007055D9" w:rsidRDefault="00255787" w:rsidP="00C04963">
      <w:pPr>
        <w:pStyle w:val="berschrift1"/>
        <w:tabs>
          <w:tab w:val="clear" w:pos="432"/>
          <w:tab w:val="num" w:pos="567"/>
        </w:tabs>
        <w:ind w:left="431" w:hanging="431"/>
        <w:contextualSpacing/>
      </w:pPr>
      <w:bookmarkStart w:id="15" w:name="_Toc3556920"/>
      <w:bookmarkStart w:id="16" w:name="_Toc27753532"/>
      <w:r w:rsidRPr="007055D9">
        <w:lastRenderedPageBreak/>
        <w:t>Introduction</w:t>
      </w:r>
      <w:bookmarkEnd w:id="11"/>
      <w:bookmarkEnd w:id="12"/>
      <w:bookmarkEnd w:id="13"/>
      <w:bookmarkEnd w:id="14"/>
      <w:bookmarkEnd w:id="15"/>
      <w:bookmarkEnd w:id="16"/>
    </w:p>
    <w:p w14:paraId="0916B05A" w14:textId="77777777" w:rsidR="00B04A42" w:rsidRPr="007055D9" w:rsidRDefault="00B04A42" w:rsidP="00B04A42">
      <w:pPr>
        <w:pStyle w:val="berschrift2"/>
      </w:pPr>
      <w:bookmarkStart w:id="17" w:name="_Toc338938867"/>
      <w:bookmarkStart w:id="18" w:name="_Toc338939047"/>
      <w:bookmarkStart w:id="19" w:name="_Toc3556921"/>
      <w:bookmarkStart w:id="20" w:name="_Toc27753533"/>
      <w:r w:rsidRPr="007055D9">
        <w:t>Motivation</w:t>
      </w:r>
      <w:bookmarkEnd w:id="17"/>
      <w:bookmarkEnd w:id="18"/>
      <w:bookmarkEnd w:id="19"/>
      <w:bookmarkEnd w:id="20"/>
    </w:p>
    <w:p w14:paraId="4678336D" w14:textId="77777777" w:rsidR="00B04A42" w:rsidRPr="007055D9" w:rsidRDefault="00B04A42" w:rsidP="00B04A42">
      <w:pPr>
        <w:jc w:val="both"/>
      </w:pPr>
      <w:r w:rsidRPr="007055D9">
        <w:t xml:space="preserve">An automobile is a complex system like many other technical systems. It consists typically of thousands of individual parts which are </w:t>
      </w:r>
      <w:r w:rsidRPr="007055D9">
        <w:rPr>
          <w:rStyle w:val="trans"/>
        </w:rPr>
        <w:t>assembled</w:t>
      </w:r>
      <w:r w:rsidRPr="007055D9" w:rsidDel="00645997">
        <w:t xml:space="preserve"> </w:t>
      </w:r>
      <w:r w:rsidRPr="007055D9">
        <w:t>by joints. Depending on the involved materials and the manufacturing process, different joint types are often necessary in order to obtain an economical and reliable complete structure.</w:t>
      </w:r>
    </w:p>
    <w:p w14:paraId="0C59C86C" w14:textId="77777777" w:rsidR="00B04A42" w:rsidRPr="007055D9" w:rsidRDefault="00B04A42" w:rsidP="00B04A42">
      <w:pPr>
        <w:jc w:val="both"/>
      </w:pPr>
      <w:r w:rsidRPr="007055D9">
        <w:t xml:space="preserve">A wide range of joints are used in the automotive industry: From </w:t>
      </w:r>
      <w:r w:rsidRPr="007055D9">
        <w:rPr>
          <w:rStyle w:val="definition"/>
        </w:rPr>
        <w:t>welded joints</w:t>
      </w:r>
      <w:r w:rsidRPr="007055D9" w:rsidDel="005C5CE7">
        <w:t xml:space="preserve"> </w:t>
      </w:r>
      <w:r w:rsidRPr="007055D9">
        <w:t xml:space="preserve">to screws, adhesives and mechanical joints like clinching etc. They differ from each other not only in their physical and mechanical properties but also in their geometrical shapes and manufacturing processes. </w:t>
      </w:r>
    </w:p>
    <w:p w14:paraId="6B6A9952" w14:textId="77777777" w:rsidR="00B04A42" w:rsidRPr="007055D9" w:rsidRDefault="00B04A42" w:rsidP="00B04A42">
      <w:pPr>
        <w:jc w:val="both"/>
      </w:pPr>
      <w:r w:rsidRPr="007055D9">
        <w:t xml:space="preserve">The development of a new car typically passes through the stages of design, simulation and testing until it reaches SOP (start of production) at the end. The information concerning the joints arises </w:t>
      </w:r>
      <w:proofErr w:type="spellStart"/>
      <w:r w:rsidRPr="007055D9">
        <w:t>peu</w:t>
      </w:r>
      <w:proofErr w:type="spellEnd"/>
      <w:r w:rsidRPr="007055D9">
        <w:t xml:space="preserve"> à </w:t>
      </w:r>
      <w:proofErr w:type="spellStart"/>
      <w:r w:rsidRPr="007055D9">
        <w:t>peu</w:t>
      </w:r>
      <w:proofErr w:type="spellEnd"/>
      <w:r w:rsidRPr="007055D9">
        <w:t xml:space="preserve"> during the progress of the development. The types of the required information may vary. For designers and CAE-engineers, geometrical information may be of primary interest whereas additional information like fillers etc. is important for prototyping and production, and so on.</w:t>
      </w:r>
    </w:p>
    <w:p w14:paraId="7388C091" w14:textId="77777777" w:rsidR="00B04A42" w:rsidRPr="007055D9" w:rsidRDefault="00B04A42" w:rsidP="00B04A42">
      <w:pPr>
        <w:jc w:val="both"/>
      </w:pPr>
      <w:r w:rsidRPr="007055D9">
        <w:t>An effective development process relies on the efficient management of connection information, which is extensive for a system like an automobile. This is only possible, if the involved information is standardized and mapped into a database or file. The advantage of a standard is evident: Typically, different systems like CAD, CAE and CAM are employed in the developing process. Based on a standard, there is no necessity to convert the same information from one system to the others which are often interested in only a part of the joint information. This prevents possible errors and reduces the development effort of the involved systems.</w:t>
      </w:r>
    </w:p>
    <w:p w14:paraId="60507C86" w14:textId="77777777" w:rsidR="00B04A42" w:rsidRPr="007055D9" w:rsidRDefault="00B04A42" w:rsidP="00B04A42">
      <w:pPr>
        <w:pStyle w:val="berschrift2"/>
      </w:pPr>
      <w:bookmarkStart w:id="21" w:name="_Toc338938868"/>
      <w:bookmarkStart w:id="22" w:name="_Toc338939048"/>
      <w:bookmarkStart w:id="23" w:name="_Toc3556922"/>
      <w:bookmarkStart w:id="24" w:name="_Toc27753534"/>
      <w:r w:rsidRPr="007055D9">
        <w:t>MCF</w:t>
      </w:r>
      <w:bookmarkEnd w:id="21"/>
      <w:bookmarkEnd w:id="22"/>
      <w:r w:rsidR="001A37D6">
        <w:t xml:space="preserve"> at Ford</w:t>
      </w:r>
      <w:bookmarkEnd w:id="23"/>
      <w:bookmarkEnd w:id="24"/>
    </w:p>
    <w:p w14:paraId="0AC618A5" w14:textId="5AA5A8C4" w:rsidR="00B04A42" w:rsidRPr="007055D9" w:rsidRDefault="00B04A42" w:rsidP="00B04A42">
      <w:pPr>
        <w:jc w:val="both"/>
      </w:pPr>
      <w:r w:rsidRPr="007055D9">
        <w:t xml:space="preserve">Up to the present day, there is still no standard which is capable to describe all the joint information needed in the development process. The companies use internal file formats to hold the joint information, which is typically in-house and incomplete. The </w:t>
      </w:r>
      <w:r w:rsidRPr="005D241A">
        <w:rPr>
          <w:b/>
        </w:rPr>
        <w:t>M</w:t>
      </w:r>
      <w:r w:rsidRPr="007055D9">
        <w:t xml:space="preserve">aster </w:t>
      </w:r>
      <w:r w:rsidRPr="005D241A">
        <w:rPr>
          <w:b/>
        </w:rPr>
        <w:t>C</w:t>
      </w:r>
      <w:r w:rsidRPr="007055D9">
        <w:t xml:space="preserve">onnection </w:t>
      </w:r>
      <w:r w:rsidRPr="005D241A">
        <w:rPr>
          <w:b/>
        </w:rPr>
        <w:t>F</w:t>
      </w:r>
      <w:r w:rsidRPr="007055D9">
        <w:t>ile (</w:t>
      </w:r>
      <w:r w:rsidRPr="005D241A">
        <w:rPr>
          <w:b/>
        </w:rPr>
        <w:t>MCF</w:t>
      </w:r>
      <w:r w:rsidRPr="007055D9">
        <w:t xml:space="preserve">) by Ford is one of these formats. The MCF format is based on the XML-standard and covers only few joint types (cf. </w:t>
      </w:r>
      <w:r w:rsidR="008D51C0" w:rsidRPr="007055D9">
        <w:fldChar w:fldCharType="begin"/>
      </w:r>
      <w:r w:rsidRPr="007055D9">
        <w:instrText xml:space="preserve"> REF ReferenceHuf2001 \h </w:instrText>
      </w:r>
      <w:r>
        <w:instrText xml:space="preserve"> \* MERGEFORMAT </w:instrText>
      </w:r>
      <w:r w:rsidR="008D51C0" w:rsidRPr="007055D9">
        <w:fldChar w:fldCharType="separate"/>
      </w:r>
      <w:r w:rsidR="00004854" w:rsidRPr="007055D9">
        <w:t>[1]</w:t>
      </w:r>
      <w:r w:rsidR="008D51C0" w:rsidRPr="007055D9">
        <w:fldChar w:fldCharType="end"/>
      </w:r>
      <w:r w:rsidRPr="007055D9">
        <w:t>).</w:t>
      </w:r>
    </w:p>
    <w:p w14:paraId="6CAC1DFF" w14:textId="77777777" w:rsidR="00B04A42" w:rsidRPr="007055D9" w:rsidRDefault="00B04A42" w:rsidP="00B04A42">
      <w:pPr>
        <w:pStyle w:val="berschrift2"/>
      </w:pPr>
      <w:bookmarkStart w:id="25" w:name="_Toc338938869"/>
      <w:bookmarkStart w:id="26" w:name="_Toc338939049"/>
      <w:bookmarkStart w:id="27" w:name="_Toc3556923"/>
      <w:bookmarkStart w:id="28" w:name="_Toc27753535"/>
      <w:r w:rsidRPr="007055D9">
        <w:t>From MCF to χMCF</w:t>
      </w:r>
      <w:bookmarkEnd w:id="25"/>
      <w:bookmarkEnd w:id="26"/>
      <w:r w:rsidRPr="007055D9">
        <w:t xml:space="preserve"> </w:t>
      </w:r>
      <w:r>
        <w:t xml:space="preserve">- </w:t>
      </w:r>
      <w:r w:rsidRPr="007055D9">
        <w:t>The Scope of the Document</w:t>
      </w:r>
      <w:bookmarkEnd w:id="27"/>
      <w:bookmarkEnd w:id="28"/>
    </w:p>
    <w:p w14:paraId="2207B859" w14:textId="77777777" w:rsidR="00B04A42" w:rsidRPr="007055D9" w:rsidRDefault="00B04A42" w:rsidP="00B04A42">
      <w:pPr>
        <w:jc w:val="both"/>
      </w:pPr>
      <w:r w:rsidRPr="007055D9">
        <w:t>Facing the difficulty that joints are represented or realized quite differently in different CAE tools, FAT-AK 25</w:t>
      </w:r>
      <w:r w:rsidRPr="007055D9">
        <w:rPr>
          <w:rStyle w:val="Funotenzeichen"/>
        </w:rPr>
        <w:footnoteReference w:id="2"/>
      </w:r>
      <w:r w:rsidRPr="007055D9">
        <w:t xml:space="preserve"> made the proposal to develop a standard for connections and joints in cooperation with the vendors of CAE-software. </w:t>
      </w:r>
    </w:p>
    <w:p w14:paraId="1D37F9CA" w14:textId="77777777" w:rsidR="00B04A42" w:rsidRPr="007055D9" w:rsidRDefault="00B04A42" w:rsidP="00B04A42">
      <w:pPr>
        <w:jc w:val="both"/>
      </w:pPr>
      <w:r w:rsidRPr="007055D9">
        <w:t>The evaluation of existing formats revealed that the MCF format by Ford was the most suitable basis for further developments and extensions. In order to distinguish it from the original Ford-MCF, the FAT-format was named the E</w:t>
      </w:r>
      <w:r w:rsidRPr="007055D9">
        <w:rPr>
          <w:u w:val="single"/>
        </w:rPr>
        <w:t>x</w:t>
      </w:r>
      <w:r w:rsidRPr="007055D9">
        <w:t xml:space="preserve">tended </w:t>
      </w:r>
      <w:r w:rsidRPr="007055D9">
        <w:rPr>
          <w:u w:val="single"/>
        </w:rPr>
        <w:t>M</w:t>
      </w:r>
      <w:r w:rsidRPr="007055D9">
        <w:t xml:space="preserve">aster </w:t>
      </w:r>
      <w:r w:rsidRPr="007055D9">
        <w:rPr>
          <w:u w:val="single"/>
        </w:rPr>
        <w:t>C</w:t>
      </w:r>
      <w:r w:rsidRPr="007055D9">
        <w:t xml:space="preserve">onnection </w:t>
      </w:r>
      <w:r w:rsidRPr="007055D9">
        <w:rPr>
          <w:u w:val="single"/>
        </w:rPr>
        <w:t>F</w:t>
      </w:r>
      <w:r w:rsidRPr="007055D9">
        <w:t xml:space="preserve">ile, abbreviated </w:t>
      </w:r>
      <w:proofErr w:type="spellStart"/>
      <w:r w:rsidRPr="007055D9">
        <w:t>as</w:t>
      </w:r>
      <w:r w:rsidRPr="007055D9">
        <w:rPr>
          <w:rFonts w:ascii="Symbol" w:hAnsi="Symbol"/>
        </w:rPr>
        <w:t></w:t>
      </w:r>
      <w:r w:rsidR="00026A07" w:rsidRPr="00026A07">
        <w:t>χ</w:t>
      </w:r>
      <w:r w:rsidRPr="007055D9">
        <w:t>MCF</w:t>
      </w:r>
      <w:proofErr w:type="spellEnd"/>
      <w:r w:rsidRPr="007055D9">
        <w:t xml:space="preserve"> (read: chi-M-C-F) or xMCF (read: x-M-C-F).</w:t>
      </w:r>
    </w:p>
    <w:p w14:paraId="07766A7E" w14:textId="77777777" w:rsidR="00B1480E" w:rsidRPr="007055D9" w:rsidRDefault="00B1480E" w:rsidP="008C7FA3"/>
    <w:p w14:paraId="64E00869" w14:textId="77777777" w:rsidR="00B04A42" w:rsidRPr="007055D9" w:rsidRDefault="00B04A42" w:rsidP="00B04A42">
      <w:pPr>
        <w:jc w:val="both"/>
      </w:pPr>
      <w:bookmarkStart w:id="29" w:name="_Toc334183503"/>
      <w:bookmarkStart w:id="30" w:name="_Toc338938871"/>
      <w:bookmarkStart w:id="31" w:name="_Toc338939051"/>
      <w:bookmarkStart w:id="32" w:name="_Toc288196434"/>
      <w:bookmarkStart w:id="33" w:name="_Toc288200732"/>
      <w:r w:rsidRPr="007055D9">
        <w:lastRenderedPageBreak/>
        <w:t xml:space="preserve">In 2005, the consortium decided to begin with the extension of MCF to seam welds. There were several reasons for this decision. </w:t>
      </w:r>
      <w:proofErr w:type="gramStart"/>
      <w:r w:rsidRPr="007055D9">
        <w:t>First of all</w:t>
      </w:r>
      <w:proofErr w:type="gramEnd"/>
      <w:r w:rsidRPr="007055D9">
        <w:t>, the demand for the fatigue evaluation of seam welds was increasing rapidly. Furthermore, there are a wide variety of weld types with partly complex geometrical shapes. The proper description of these welds meant a big challenge. The successful treatment of seam welds would lay the foundation for the integration of any other joint type.</w:t>
      </w:r>
    </w:p>
    <w:p w14:paraId="01AF9D88" w14:textId="77777777" w:rsidR="00B04A42" w:rsidRPr="007055D9" w:rsidRDefault="00B04A42" w:rsidP="00B04A42">
      <w:pPr>
        <w:jc w:val="both"/>
      </w:pPr>
      <w:r w:rsidRPr="007055D9">
        <w:t xml:space="preserve">The current document provides a complete documentation of the spot weld and welded seams after some basic properties and features of </w:t>
      </w:r>
      <w:r w:rsidR="00026A07" w:rsidRPr="00026A07">
        <w:t>χ</w:t>
      </w:r>
      <w:r w:rsidRPr="007055D9">
        <w:t xml:space="preserve">MCF are explained. </w:t>
      </w:r>
    </w:p>
    <w:p w14:paraId="493B27C6" w14:textId="77777777" w:rsidR="00B04A42" w:rsidRPr="007055D9" w:rsidRDefault="00B04A42" w:rsidP="00B04A42">
      <w:pPr>
        <w:jc w:val="both"/>
      </w:pPr>
      <w:r w:rsidRPr="007055D9">
        <w:t xml:space="preserve">The current version of </w:t>
      </w:r>
      <w:r w:rsidR="00026A07" w:rsidRPr="00026A07">
        <w:t>χ</w:t>
      </w:r>
      <w:r w:rsidRPr="007055D9">
        <w:t xml:space="preserve">MCF does not cover all information relevant for the joints treated here. Thanks to the simple extensibility of </w:t>
      </w:r>
      <w:r w:rsidR="00026A07" w:rsidRPr="00026A07">
        <w:t>χ</w:t>
      </w:r>
      <w:r w:rsidRPr="007055D9">
        <w:t xml:space="preserve">MCF, additional information can be integrated on demand. </w:t>
      </w:r>
    </w:p>
    <w:p w14:paraId="7D71A7B4" w14:textId="77777777" w:rsidR="007E69BF" w:rsidRPr="007055D9" w:rsidRDefault="007E69BF" w:rsidP="00C04963">
      <w:pPr>
        <w:pStyle w:val="berschrift1"/>
        <w:tabs>
          <w:tab w:val="clear" w:pos="432"/>
          <w:tab w:val="num" w:pos="567"/>
        </w:tabs>
        <w:ind w:left="431" w:hanging="431"/>
      </w:pPr>
      <w:bookmarkStart w:id="34" w:name="_Toc3556924"/>
      <w:bookmarkStart w:id="35" w:name="_Toc27753536"/>
      <w:r w:rsidRPr="007055D9">
        <w:lastRenderedPageBreak/>
        <w:t xml:space="preserve">Design </w:t>
      </w:r>
      <w:r w:rsidR="00575D7F" w:rsidRPr="007055D9">
        <w:t xml:space="preserve">Principles </w:t>
      </w:r>
      <w:r w:rsidRPr="007055D9">
        <w:t xml:space="preserve">and </w:t>
      </w:r>
      <w:r w:rsidR="00575D7F" w:rsidRPr="007055D9">
        <w:t xml:space="preserve">Basic Features </w:t>
      </w:r>
      <w:r w:rsidRPr="007055D9">
        <w:t xml:space="preserve">of </w:t>
      </w:r>
      <w:r w:rsidR="00A5126C" w:rsidRPr="00A5126C">
        <w:t>χ</w:t>
      </w:r>
      <w:r w:rsidRPr="007055D9">
        <w:t>MCF</w:t>
      </w:r>
      <w:bookmarkEnd w:id="29"/>
      <w:bookmarkEnd w:id="30"/>
      <w:bookmarkEnd w:id="31"/>
      <w:bookmarkEnd w:id="34"/>
      <w:bookmarkEnd w:id="35"/>
    </w:p>
    <w:p w14:paraId="0C3B8DE5" w14:textId="77777777" w:rsidR="0096106D" w:rsidRPr="007055D9" w:rsidRDefault="0096106D" w:rsidP="00F270BE">
      <w:pPr>
        <w:jc w:val="both"/>
      </w:pPr>
      <w:r w:rsidRPr="007055D9">
        <w:t xml:space="preserve">The Extended Master Connection File </w:t>
      </w:r>
      <w:r w:rsidR="00856FAB" w:rsidRPr="007055D9">
        <w:t>(</w:t>
      </w:r>
      <w:r w:rsidR="00A5126C" w:rsidRPr="00A5126C">
        <w:t>χ</w:t>
      </w:r>
      <w:r w:rsidRPr="007055D9">
        <w:t>MCF</w:t>
      </w:r>
      <w:r w:rsidR="00856FAB" w:rsidRPr="007055D9">
        <w:t>)</w:t>
      </w:r>
      <w:r w:rsidRPr="007055D9">
        <w:t xml:space="preserve"> is a container </w:t>
      </w:r>
      <w:r w:rsidR="006B22E2" w:rsidRPr="007055D9">
        <w:t>for</w:t>
      </w:r>
      <w:r w:rsidRPr="007055D9">
        <w:t xml:space="preserve"> connection information of a complex </w:t>
      </w:r>
      <w:r w:rsidR="006B22E2" w:rsidRPr="007055D9">
        <w:t>structure</w:t>
      </w:r>
      <w:r w:rsidRPr="007055D9">
        <w:t xml:space="preserve"> (here the focus is put on automobiles). </w:t>
      </w:r>
    </w:p>
    <w:p w14:paraId="63BF3413" w14:textId="77777777" w:rsidR="0096106D" w:rsidRPr="007055D9" w:rsidRDefault="0096106D" w:rsidP="00F270BE">
      <w:pPr>
        <w:jc w:val="both"/>
      </w:pPr>
      <w:r w:rsidRPr="007055D9">
        <w:t>Typically</w:t>
      </w:r>
      <w:r w:rsidR="00866F7E" w:rsidRPr="007055D9">
        <w:t>,</w:t>
      </w:r>
      <w:r w:rsidRPr="007055D9">
        <w:t xml:space="preserve"> a </w:t>
      </w:r>
      <w:r w:rsidR="006B22E2" w:rsidRPr="007055D9">
        <w:t xml:space="preserve">complex structure consists of </w:t>
      </w:r>
      <w:r w:rsidR="008D7557" w:rsidRPr="007055D9">
        <w:t>a lot of</w:t>
      </w:r>
      <w:r w:rsidR="006B22E2" w:rsidRPr="007055D9">
        <w:t xml:space="preserve"> individual parts which are </w:t>
      </w:r>
      <w:proofErr w:type="gramStart"/>
      <w:r w:rsidR="006B22E2" w:rsidRPr="007055D9">
        <w:t>joined together</w:t>
      </w:r>
      <w:proofErr w:type="gramEnd"/>
      <w:r w:rsidR="006B22E2" w:rsidRPr="007055D9">
        <w:t xml:space="preserve">. Unconnected parts are amorphous. </w:t>
      </w:r>
      <w:r w:rsidR="007770F9" w:rsidRPr="007055D9">
        <w:t>Connections establish a topology between the parts</w:t>
      </w:r>
      <w:r w:rsidR="006B22E2" w:rsidRPr="007055D9">
        <w:t xml:space="preserve">. It is thus evident that any </w:t>
      </w:r>
      <w:r w:rsidR="00760D76" w:rsidRPr="007055D9">
        <w:t xml:space="preserve">efficient </w:t>
      </w:r>
      <w:r w:rsidR="006B22E2" w:rsidRPr="007055D9">
        <w:t xml:space="preserve">database or container designed to gather connection information </w:t>
      </w:r>
      <w:r w:rsidR="000C2E24" w:rsidRPr="007055D9">
        <w:t>should</w:t>
      </w:r>
      <w:r w:rsidR="0021111F" w:rsidRPr="007055D9">
        <w:t xml:space="preserve"> be equipped with structures which are able to map </w:t>
      </w:r>
      <w:r w:rsidR="000C2E24" w:rsidRPr="007055D9">
        <w:t xml:space="preserve">this kind of </w:t>
      </w:r>
      <w:r w:rsidR="0021111F" w:rsidRPr="007055D9">
        <w:t xml:space="preserve">topology between the parts. </w:t>
      </w:r>
    </w:p>
    <w:p w14:paraId="393DAB59" w14:textId="77777777" w:rsidR="002162AF" w:rsidRPr="007055D9" w:rsidRDefault="002162AF" w:rsidP="00F270BE">
      <w:pPr>
        <w:jc w:val="both"/>
      </w:pPr>
      <w:r w:rsidRPr="007055D9">
        <w:t xml:space="preserve">Real development processes are complicated. The amount of connection information is huge. It is intended to promote </w:t>
      </w:r>
      <w:r w:rsidR="00A5126C" w:rsidRPr="00A5126C">
        <w:t>χ</w:t>
      </w:r>
      <w:r w:rsidRPr="007055D9">
        <w:t>MCF to become an industry standard in the long term. This demands certain rigorousness</w:t>
      </w:r>
      <w:r w:rsidR="00C94FAB" w:rsidRPr="007055D9">
        <w:t xml:space="preserve"> of </w:t>
      </w:r>
      <w:r w:rsidR="00A5126C" w:rsidRPr="00A5126C">
        <w:t>χ</w:t>
      </w:r>
      <w:r w:rsidR="00C94FAB" w:rsidRPr="007055D9">
        <w:t>MCF</w:t>
      </w:r>
      <w:r w:rsidRPr="007055D9">
        <w:t>. On the other hand</w:t>
      </w:r>
      <w:r w:rsidR="000C2E24" w:rsidRPr="007055D9">
        <w:t>,</w:t>
      </w:r>
      <w:r w:rsidRPr="007055D9">
        <w:t xml:space="preserve"> some flexibility is desired in order to enable an easy integration of </w:t>
      </w:r>
      <w:r w:rsidR="00A5126C" w:rsidRPr="00A5126C">
        <w:t>χ</w:t>
      </w:r>
      <w:r w:rsidRPr="007055D9">
        <w:t xml:space="preserve">MCF into different processes. </w:t>
      </w:r>
      <w:r w:rsidR="000C2E24" w:rsidRPr="007055D9">
        <w:t>This</w:t>
      </w:r>
      <w:r w:rsidRPr="007055D9">
        <w:t xml:space="preserve"> </w:t>
      </w:r>
      <w:r w:rsidR="00C94FAB" w:rsidRPr="007055D9">
        <w:t>make</w:t>
      </w:r>
      <w:r w:rsidR="000C2E24" w:rsidRPr="007055D9">
        <w:t>s</w:t>
      </w:r>
      <w:r w:rsidR="00C94FAB" w:rsidRPr="007055D9">
        <w:t xml:space="preserve"> clear that </w:t>
      </w:r>
      <w:r w:rsidR="00A5126C" w:rsidRPr="00A5126C">
        <w:t>χ</w:t>
      </w:r>
      <w:r w:rsidR="00C94FAB" w:rsidRPr="007055D9">
        <w:t>MCF needs</w:t>
      </w:r>
      <w:r w:rsidRPr="007055D9">
        <w:t xml:space="preserve"> a sophisticated design.</w:t>
      </w:r>
    </w:p>
    <w:p w14:paraId="0DE34522" w14:textId="77777777" w:rsidR="007F35B1" w:rsidRPr="007055D9" w:rsidRDefault="007770F9" w:rsidP="00F270BE">
      <w:pPr>
        <w:jc w:val="both"/>
      </w:pPr>
      <w:r w:rsidRPr="007055D9">
        <w:t>T</w:t>
      </w:r>
      <w:r w:rsidR="007F35B1" w:rsidRPr="007055D9">
        <w:t xml:space="preserve">his chapter </w:t>
      </w:r>
      <w:r w:rsidRPr="007055D9">
        <w:t xml:space="preserve">explains </w:t>
      </w:r>
      <w:r w:rsidR="00BE6B85" w:rsidRPr="007055D9">
        <w:t xml:space="preserve">the </w:t>
      </w:r>
      <w:r w:rsidR="007F35B1" w:rsidRPr="007055D9">
        <w:t xml:space="preserve">design principles and </w:t>
      </w:r>
      <w:r w:rsidR="009C5306" w:rsidRPr="007055D9">
        <w:t xml:space="preserve">some </w:t>
      </w:r>
      <w:r w:rsidR="007F35B1" w:rsidRPr="007055D9">
        <w:t xml:space="preserve">basic features of </w:t>
      </w:r>
      <w:r w:rsidR="00A5126C" w:rsidRPr="00A5126C">
        <w:t>χ</w:t>
      </w:r>
      <w:r w:rsidR="007F35B1" w:rsidRPr="007055D9">
        <w:t>MCF</w:t>
      </w:r>
      <w:r w:rsidR="000C2E24" w:rsidRPr="007055D9">
        <w:t>,</w:t>
      </w:r>
      <w:r w:rsidR="007F35B1" w:rsidRPr="007055D9">
        <w:t xml:space="preserve"> which are important for </w:t>
      </w:r>
      <w:r w:rsidR="000C2E24" w:rsidRPr="007055D9">
        <w:t xml:space="preserve">a proper </w:t>
      </w:r>
      <w:r w:rsidR="007F35B1" w:rsidRPr="007055D9">
        <w:t xml:space="preserve">understanding and </w:t>
      </w:r>
      <w:r w:rsidR="000C2E24" w:rsidRPr="007055D9">
        <w:t xml:space="preserve">straight-forward </w:t>
      </w:r>
      <w:r w:rsidR="007F35B1" w:rsidRPr="007055D9">
        <w:t>future extension</w:t>
      </w:r>
      <w:r w:rsidR="000C2E24" w:rsidRPr="007055D9">
        <w:t>s</w:t>
      </w:r>
      <w:r w:rsidR="007F35B1" w:rsidRPr="007055D9">
        <w:t>.</w:t>
      </w:r>
    </w:p>
    <w:p w14:paraId="62DFEDFC" w14:textId="77777777" w:rsidR="00255787" w:rsidRPr="007055D9" w:rsidRDefault="00F81E78" w:rsidP="00860E71">
      <w:pPr>
        <w:pStyle w:val="berschrift2"/>
      </w:pPr>
      <w:bookmarkStart w:id="36" w:name="_Toc338938872"/>
      <w:bookmarkStart w:id="37" w:name="_Toc338939052"/>
      <w:bookmarkStart w:id="38" w:name="_Toc3556925"/>
      <w:bookmarkStart w:id="39" w:name="_Toc27753537"/>
      <w:r w:rsidRPr="007055D9">
        <w:t xml:space="preserve">Design </w:t>
      </w:r>
      <w:r w:rsidR="00255787" w:rsidRPr="007055D9">
        <w:t>Principles</w:t>
      </w:r>
      <w:bookmarkEnd w:id="32"/>
      <w:bookmarkEnd w:id="33"/>
      <w:bookmarkEnd w:id="36"/>
      <w:bookmarkEnd w:id="37"/>
      <w:bookmarkEnd w:id="38"/>
      <w:bookmarkEnd w:id="39"/>
    </w:p>
    <w:p w14:paraId="43B9C512" w14:textId="77777777" w:rsidR="00255787" w:rsidRPr="007055D9" w:rsidRDefault="00255787" w:rsidP="005D241A">
      <w:pPr>
        <w:jc w:val="both"/>
      </w:pPr>
      <w:r w:rsidRPr="007055D9">
        <w:t xml:space="preserve">The </w:t>
      </w:r>
      <w:r w:rsidR="007A6046" w:rsidRPr="007055D9">
        <w:t xml:space="preserve">design </w:t>
      </w:r>
      <w:r w:rsidR="00F81E78" w:rsidRPr="007055D9">
        <w:t xml:space="preserve">of </w:t>
      </w:r>
      <w:r w:rsidR="00A5126C" w:rsidRPr="00A5126C">
        <w:t>χ</w:t>
      </w:r>
      <w:r w:rsidR="00622B01" w:rsidRPr="007055D9">
        <w:t xml:space="preserve">MCF </w:t>
      </w:r>
      <w:r w:rsidRPr="007055D9">
        <w:t xml:space="preserve">is </w:t>
      </w:r>
      <w:r w:rsidR="00F81E78" w:rsidRPr="007055D9">
        <w:t xml:space="preserve">guided by </w:t>
      </w:r>
      <w:r w:rsidRPr="007055D9">
        <w:t>the following principles:</w:t>
      </w:r>
    </w:p>
    <w:p w14:paraId="48CA2C4A" w14:textId="77777777" w:rsidR="004B7688" w:rsidRPr="007055D9" w:rsidRDefault="00A5126C" w:rsidP="005D241A">
      <w:pPr>
        <w:pStyle w:val="Aufzhlungszeichen"/>
        <w:numPr>
          <w:ilvl w:val="0"/>
          <w:numId w:val="5"/>
        </w:numPr>
        <w:jc w:val="both"/>
      </w:pPr>
      <w:r w:rsidRPr="00A5126C">
        <w:t>χ</w:t>
      </w:r>
      <w:r w:rsidR="004B7688" w:rsidRPr="007055D9">
        <w:t xml:space="preserve">MCF should be able to </w:t>
      </w:r>
      <w:r w:rsidR="004B7688" w:rsidRPr="007055D9">
        <w:rPr>
          <w:i/>
        </w:rPr>
        <w:t>completely</w:t>
      </w:r>
      <w:r w:rsidR="004B7688" w:rsidRPr="007055D9">
        <w:t xml:space="preserve"> and </w:t>
      </w:r>
      <w:r w:rsidR="004B7688" w:rsidRPr="007055D9">
        <w:rPr>
          <w:i/>
        </w:rPr>
        <w:t>unambiguously</w:t>
      </w:r>
      <w:r w:rsidR="00B96FC6" w:rsidRPr="007055D9">
        <w:t xml:space="preserve"> describe all </w:t>
      </w:r>
      <w:r w:rsidR="007770F9" w:rsidRPr="007055D9">
        <w:t xml:space="preserve">relevant </w:t>
      </w:r>
      <w:r w:rsidR="00B96FC6" w:rsidRPr="007055D9">
        <w:t>connections/</w:t>
      </w:r>
      <w:r w:rsidR="004B7688" w:rsidRPr="007055D9">
        <w:t>joints used in the automotive industry. These include spot welds, seam welds, rivets and adhesives</w:t>
      </w:r>
      <w:r w:rsidR="00BE6B85" w:rsidRPr="007055D9">
        <w:t xml:space="preserve">, and </w:t>
      </w:r>
      <w:r w:rsidR="000C2E24" w:rsidRPr="007055D9">
        <w:t>so on</w:t>
      </w:r>
      <w:r w:rsidR="004B7688" w:rsidRPr="007055D9">
        <w:t>.</w:t>
      </w:r>
    </w:p>
    <w:p w14:paraId="0F11EA2D" w14:textId="77777777" w:rsidR="00F90E57" w:rsidRPr="007055D9" w:rsidRDefault="00F90E57" w:rsidP="005D241A">
      <w:pPr>
        <w:pStyle w:val="Aufzhlungszeichen"/>
        <w:numPr>
          <w:ilvl w:val="0"/>
          <w:numId w:val="5"/>
        </w:numPr>
        <w:jc w:val="both"/>
      </w:pPr>
      <w:r w:rsidRPr="007055D9">
        <w:t xml:space="preserve">It should be able to address all kind of processes, let it be in CAD, CAE and CAM, on the long run.  </w:t>
      </w:r>
    </w:p>
    <w:p w14:paraId="3D518B47" w14:textId="77777777" w:rsidR="005D241A" w:rsidRDefault="00A5126C" w:rsidP="005D241A">
      <w:pPr>
        <w:pStyle w:val="Aufzhlungszeichen"/>
        <w:numPr>
          <w:ilvl w:val="0"/>
          <w:numId w:val="5"/>
        </w:numPr>
        <w:jc w:val="both"/>
      </w:pPr>
      <w:bookmarkStart w:id="40" w:name="_Ref373503402"/>
      <w:r w:rsidRPr="00A5126C">
        <w:t>χ</w:t>
      </w:r>
      <w:r w:rsidR="004B7688" w:rsidRPr="007055D9">
        <w:t xml:space="preserve">MCF contains </w:t>
      </w:r>
      <w:r w:rsidR="004B7688" w:rsidRPr="007055D9">
        <w:rPr>
          <w:i/>
        </w:rPr>
        <w:t>only</w:t>
      </w:r>
      <w:r w:rsidR="004B7688" w:rsidRPr="007055D9">
        <w:t xml:space="preserve"> information relevant to connections.</w:t>
      </w:r>
      <w:r w:rsidR="0040199D">
        <w:t xml:space="preserve"> </w:t>
      </w:r>
      <w:r w:rsidR="000C2E24" w:rsidRPr="007055D9">
        <w:t>Hierarchical product structure</w:t>
      </w:r>
      <w:r w:rsidR="00315878" w:rsidRPr="007055D9">
        <w:t xml:space="preserve">, assembly sequence, part variants etc. are </w:t>
      </w:r>
      <w:r w:rsidR="000C2E24" w:rsidRPr="007055D9">
        <w:rPr>
          <w:i/>
        </w:rPr>
        <w:t>not</w:t>
      </w:r>
      <w:r w:rsidR="000C2E24" w:rsidRPr="007055D9">
        <w:t xml:space="preserve"> subject of </w:t>
      </w:r>
      <w:r w:rsidRPr="00A5126C">
        <w:t>χ</w:t>
      </w:r>
      <w:r w:rsidR="000C2E24" w:rsidRPr="007055D9">
        <w:t xml:space="preserve">MCF. </w:t>
      </w:r>
      <w:r w:rsidR="00315878" w:rsidRPr="007055D9">
        <w:t xml:space="preserve">Such kind of information needs different vessels for propagation. However, </w:t>
      </w:r>
      <w:r w:rsidRPr="00A5126C">
        <w:t>χ</w:t>
      </w:r>
      <w:r w:rsidR="00315878" w:rsidRPr="007055D9">
        <w:t xml:space="preserve">MCF may </w:t>
      </w:r>
      <w:r w:rsidR="00315878" w:rsidRPr="007055D9">
        <w:rPr>
          <w:i/>
        </w:rPr>
        <w:t>refer</w:t>
      </w:r>
      <w:r w:rsidR="00315878" w:rsidRPr="007055D9">
        <w:t xml:space="preserve"> to such </w:t>
      </w:r>
      <w:r w:rsidR="00194316">
        <w:t>"</w:t>
      </w:r>
      <w:r w:rsidR="00315878" w:rsidRPr="007055D9">
        <w:t>external</w:t>
      </w:r>
      <w:r w:rsidR="00194316">
        <w:t>"</w:t>
      </w:r>
      <w:r w:rsidR="00315878" w:rsidRPr="007055D9">
        <w:t xml:space="preserve"> information, e. g. part codes.</w:t>
      </w:r>
    </w:p>
    <w:p w14:paraId="7C58EED8" w14:textId="77777777" w:rsidR="004B7688" w:rsidRPr="007055D9" w:rsidRDefault="00BB3341" w:rsidP="005D241A">
      <w:pPr>
        <w:pStyle w:val="Aufzhlungszeichen"/>
        <w:numPr>
          <w:ilvl w:val="0"/>
          <w:numId w:val="0"/>
        </w:numPr>
        <w:ind w:left="454"/>
        <w:jc w:val="both"/>
      </w:pPr>
      <w:r w:rsidRPr="007055D9">
        <w:t xml:space="preserve">This principle grants </w:t>
      </w:r>
      <w:proofErr w:type="spellStart"/>
      <w:r w:rsidR="00A5126C" w:rsidRPr="00A5126C">
        <w:t>χ</w:t>
      </w:r>
      <w:r w:rsidRPr="007055D9">
        <w:t>MCF’s</w:t>
      </w:r>
      <w:proofErr w:type="spellEnd"/>
      <w:r w:rsidRPr="007055D9">
        <w:t xml:space="preserve"> flexibility for application to any kind of process variants, established at different automotive OEMs.</w:t>
      </w:r>
      <w:bookmarkEnd w:id="40"/>
      <w:r w:rsidRPr="007055D9">
        <w:t xml:space="preserve"> </w:t>
      </w:r>
    </w:p>
    <w:p w14:paraId="7ACFBC51" w14:textId="77777777" w:rsidR="004B7688" w:rsidRPr="007055D9" w:rsidRDefault="004B7688" w:rsidP="005D241A">
      <w:pPr>
        <w:pStyle w:val="Aufzhlungszeichen"/>
        <w:numPr>
          <w:ilvl w:val="0"/>
          <w:numId w:val="5"/>
        </w:numPr>
        <w:jc w:val="both"/>
      </w:pPr>
      <w:r w:rsidRPr="007055D9">
        <w:t xml:space="preserve">The format </w:t>
      </w:r>
      <w:proofErr w:type="gramStart"/>
      <w:r w:rsidR="00315878" w:rsidRPr="007055D9">
        <w:t>has to</w:t>
      </w:r>
      <w:proofErr w:type="gramEnd"/>
      <w:r w:rsidR="00315878" w:rsidRPr="007055D9">
        <w:t xml:space="preserve"> be </w:t>
      </w:r>
      <w:r w:rsidRPr="007055D9">
        <w:t xml:space="preserve">flexible and easy to extend to any future joint </w:t>
      </w:r>
      <w:r w:rsidR="00B96FC6" w:rsidRPr="007055D9">
        <w:t>types</w:t>
      </w:r>
      <w:r w:rsidRPr="007055D9">
        <w:t xml:space="preserve"> and applications.</w:t>
      </w:r>
    </w:p>
    <w:p w14:paraId="0E786657" w14:textId="77777777" w:rsidR="004B7688" w:rsidRPr="007055D9" w:rsidRDefault="00A5126C" w:rsidP="005D241A">
      <w:pPr>
        <w:pStyle w:val="Aufzhlungszeichen"/>
        <w:numPr>
          <w:ilvl w:val="0"/>
          <w:numId w:val="5"/>
        </w:numPr>
        <w:jc w:val="both"/>
      </w:pPr>
      <w:r w:rsidRPr="00A5126C">
        <w:t>χ</w:t>
      </w:r>
      <w:r w:rsidR="004B7688" w:rsidRPr="007055D9">
        <w:t>MCF is built up</w:t>
      </w:r>
      <w:r w:rsidR="007770F9" w:rsidRPr="007055D9">
        <w:t>on</w:t>
      </w:r>
      <w:r w:rsidR="004B7688" w:rsidRPr="007055D9">
        <w:t xml:space="preserve"> the industry standard XML.</w:t>
      </w:r>
    </w:p>
    <w:p w14:paraId="3BFAD546" w14:textId="77777777" w:rsidR="004B7688" w:rsidRPr="007055D9" w:rsidRDefault="004B7688" w:rsidP="005D241A">
      <w:pPr>
        <w:pStyle w:val="Aufzhlungszeichen"/>
        <w:numPr>
          <w:ilvl w:val="0"/>
          <w:numId w:val="5"/>
        </w:numPr>
        <w:jc w:val="both"/>
      </w:pPr>
      <w:r w:rsidRPr="007055D9">
        <w:t>Connection data are unique.</w:t>
      </w:r>
    </w:p>
    <w:p w14:paraId="20D4A4B7" w14:textId="77777777" w:rsidR="00D011CC" w:rsidRPr="007055D9" w:rsidRDefault="004B7688" w:rsidP="005D241A">
      <w:pPr>
        <w:pStyle w:val="Aufzhlungszeichen"/>
        <w:numPr>
          <w:ilvl w:val="0"/>
          <w:numId w:val="5"/>
        </w:numPr>
        <w:jc w:val="both"/>
      </w:pPr>
      <w:r w:rsidRPr="007055D9">
        <w:t xml:space="preserve">The content of </w:t>
      </w:r>
      <w:r w:rsidR="00A5126C" w:rsidRPr="00A5126C">
        <w:t>χ</w:t>
      </w:r>
      <w:r w:rsidRPr="007055D9">
        <w:t xml:space="preserve">MCF </w:t>
      </w:r>
      <w:r w:rsidR="00F90E57" w:rsidRPr="007055D9">
        <w:t>may be in</w:t>
      </w:r>
      <w:r w:rsidRPr="007055D9">
        <w:t>complete</w:t>
      </w:r>
      <w:r w:rsidR="00F90E57" w:rsidRPr="007055D9">
        <w:t xml:space="preserve"> to a certain extend</w:t>
      </w:r>
      <w:r w:rsidRPr="007055D9">
        <w:t xml:space="preserve">. </w:t>
      </w:r>
      <w:r w:rsidR="00C32EBA" w:rsidRPr="007055D9">
        <w:t>This addresses the fact that new data is created and needs to be stored throughout the course of CAx processes</w:t>
      </w:r>
      <w:r w:rsidR="000F156A" w:rsidRPr="007055D9">
        <w:t>, without changing its vessel</w:t>
      </w:r>
      <w:r w:rsidR="00C32EBA" w:rsidRPr="007055D9">
        <w:t xml:space="preserve">. </w:t>
      </w:r>
    </w:p>
    <w:p w14:paraId="18BFC27F" w14:textId="77777777" w:rsidR="00C32EBA" w:rsidRPr="007055D9" w:rsidRDefault="00A5126C" w:rsidP="005D241A">
      <w:pPr>
        <w:pStyle w:val="Aufzhlungszeichen"/>
        <w:numPr>
          <w:ilvl w:val="0"/>
          <w:numId w:val="5"/>
        </w:numPr>
        <w:jc w:val="both"/>
      </w:pPr>
      <w:r w:rsidRPr="00A5126C">
        <w:t>χ</w:t>
      </w:r>
      <w:r w:rsidR="004B7688" w:rsidRPr="007055D9">
        <w:t xml:space="preserve">MCF follows the max-min principle: </w:t>
      </w:r>
      <w:r w:rsidR="007770F9" w:rsidRPr="007055D9">
        <w:t>I</w:t>
      </w:r>
      <w:r w:rsidR="004B7688" w:rsidRPr="007055D9">
        <w:t>t contains information as much as necessary, at the same time, as little as possible.</w:t>
      </w:r>
      <w:r w:rsidR="00C32EBA" w:rsidRPr="007055D9">
        <w:t xml:space="preserve"> </w:t>
      </w:r>
    </w:p>
    <w:p w14:paraId="0F953697" w14:textId="77777777" w:rsidR="000F156A" w:rsidRPr="007055D9" w:rsidRDefault="000F156A" w:rsidP="005D241A">
      <w:pPr>
        <w:pStyle w:val="Aufzhlungszeichen"/>
        <w:numPr>
          <w:ilvl w:val="0"/>
          <w:numId w:val="5"/>
        </w:numPr>
        <w:jc w:val="both"/>
      </w:pPr>
      <w:r w:rsidRPr="007055D9">
        <w:t xml:space="preserve">At any certain stage of any involved process, connectors can be reconstructed from </w:t>
      </w:r>
      <w:r w:rsidR="00A5126C" w:rsidRPr="00A5126C">
        <w:t>χ</w:t>
      </w:r>
      <w:r w:rsidRPr="007055D9">
        <w:t xml:space="preserve">MCF without loss of data or ambiguities. </w:t>
      </w:r>
    </w:p>
    <w:p w14:paraId="6A5BF806" w14:textId="77777777" w:rsidR="004B7688" w:rsidRPr="007055D9" w:rsidRDefault="00C32EBA" w:rsidP="005D241A">
      <w:pPr>
        <w:pStyle w:val="Aufzhlungszeichen"/>
        <w:numPr>
          <w:ilvl w:val="0"/>
          <w:numId w:val="5"/>
        </w:numPr>
        <w:jc w:val="both"/>
      </w:pPr>
      <w:r w:rsidRPr="007055D9">
        <w:t>The format description is kept compact. Elements are reused, whenever possible.</w:t>
      </w:r>
    </w:p>
    <w:p w14:paraId="6546EEB8" w14:textId="77777777" w:rsidR="000F156A" w:rsidRPr="007055D9" w:rsidRDefault="000F156A" w:rsidP="005D241A">
      <w:pPr>
        <w:pStyle w:val="Aufzhlungszeichen"/>
        <w:numPr>
          <w:ilvl w:val="0"/>
          <w:numId w:val="5"/>
        </w:numPr>
        <w:jc w:val="both"/>
      </w:pPr>
      <w:r w:rsidRPr="007055D9">
        <w:t xml:space="preserve">Application specific data can be stored in </w:t>
      </w:r>
      <w:r w:rsidR="00A5126C" w:rsidRPr="00A5126C">
        <w:t>χ</w:t>
      </w:r>
      <w:r w:rsidRPr="007055D9">
        <w:t xml:space="preserve">MCF even without standardization: </w:t>
      </w:r>
      <w:r w:rsidR="00A5126C" w:rsidRPr="00A5126C">
        <w:t>χ</w:t>
      </w:r>
      <w:r w:rsidRPr="007055D9">
        <w:t xml:space="preserve">MCF offers corresponding </w:t>
      </w:r>
      <w:r w:rsidR="00194316">
        <w:t>"</w:t>
      </w:r>
      <w:r w:rsidRPr="007055D9">
        <w:t>empty</w:t>
      </w:r>
      <w:r w:rsidR="00194316">
        <w:t>"</w:t>
      </w:r>
      <w:r w:rsidRPr="007055D9">
        <w:t xml:space="preserve"> containers which can be assigned to any certain connector or to the complete collection / file. </w:t>
      </w:r>
    </w:p>
    <w:p w14:paraId="6D41024D" w14:textId="77777777" w:rsidR="000F156A" w:rsidRPr="007055D9" w:rsidRDefault="000F156A" w:rsidP="005D241A">
      <w:pPr>
        <w:pStyle w:val="Aufzhlungszeichen"/>
        <w:numPr>
          <w:ilvl w:val="0"/>
          <w:numId w:val="5"/>
        </w:numPr>
        <w:jc w:val="both"/>
      </w:pPr>
      <w:r w:rsidRPr="007055D9">
        <w:t xml:space="preserve">Due to its simplicity and extensibility, </w:t>
      </w:r>
      <w:r w:rsidR="00A5126C" w:rsidRPr="00A5126C">
        <w:t>χ</w:t>
      </w:r>
      <w:r w:rsidRPr="007055D9">
        <w:t xml:space="preserve">MCF forms a good candidate for long-term archiving connector information. </w:t>
      </w:r>
    </w:p>
    <w:p w14:paraId="72022EAB" w14:textId="77777777" w:rsidR="00A765F4" w:rsidRPr="007055D9" w:rsidRDefault="00B96FC6" w:rsidP="00F270BE">
      <w:pPr>
        <w:jc w:val="both"/>
      </w:pPr>
      <w:bookmarkStart w:id="41" w:name="_Toc288196435"/>
      <w:bookmarkStart w:id="42" w:name="_Toc288200733"/>
      <w:r w:rsidRPr="007055D9">
        <w:lastRenderedPageBreak/>
        <w:t>Using XML deserves some comments. XML is by itself an industry standard and human readable.</w:t>
      </w:r>
      <w:r w:rsidR="00C70E3E" w:rsidRPr="007055D9">
        <w:t xml:space="preserve"> </w:t>
      </w:r>
      <w:r w:rsidRPr="007055D9">
        <w:t xml:space="preserve">XML </w:t>
      </w:r>
      <w:r w:rsidR="00A765F4" w:rsidRPr="007055D9">
        <w:t xml:space="preserve">allows for </w:t>
      </w:r>
      <w:r w:rsidR="00D7095B" w:rsidRPr="007055D9">
        <w:t>contents</w:t>
      </w:r>
      <w:r w:rsidR="00A765F4" w:rsidRPr="007055D9">
        <w:t xml:space="preserve"> getting certain structure which is the precondition to </w:t>
      </w:r>
      <w:r w:rsidR="00BE6B85" w:rsidRPr="007055D9">
        <w:t xml:space="preserve">easily </w:t>
      </w:r>
      <w:r w:rsidR="00A765F4" w:rsidRPr="007055D9">
        <w:t xml:space="preserve">map the topology of </w:t>
      </w:r>
      <w:r w:rsidR="00F03FE1" w:rsidRPr="007055D9">
        <w:t xml:space="preserve">connectivity of </w:t>
      </w:r>
      <w:r w:rsidR="00A765F4" w:rsidRPr="007055D9">
        <w:t>complex structures like automobiles.</w:t>
      </w:r>
    </w:p>
    <w:p w14:paraId="58C54923" w14:textId="77777777" w:rsidR="00BB36E7" w:rsidRPr="007055D9" w:rsidRDefault="00D7095B" w:rsidP="005207BB">
      <w:pPr>
        <w:pStyle w:val="berschrift2"/>
        <w:ind w:left="578" w:hanging="578"/>
      </w:pPr>
      <w:bookmarkStart w:id="43" w:name="_Ref338930849"/>
      <w:bookmarkStart w:id="44" w:name="_Toc338938873"/>
      <w:bookmarkStart w:id="45" w:name="_Toc338939053"/>
      <w:bookmarkStart w:id="46" w:name="_Toc3556926"/>
      <w:bookmarkStart w:id="47" w:name="_Toc27753538"/>
      <w:r w:rsidRPr="007055D9">
        <w:t>Idealization</w:t>
      </w:r>
      <w:r w:rsidR="00A765F4" w:rsidRPr="007055D9">
        <w:t xml:space="preserve"> of </w:t>
      </w:r>
      <w:bookmarkEnd w:id="43"/>
      <w:bookmarkEnd w:id="44"/>
      <w:bookmarkEnd w:id="45"/>
      <w:r w:rsidR="00073568" w:rsidRPr="007055D9">
        <w:t>Joints</w:t>
      </w:r>
      <w:bookmarkEnd w:id="46"/>
      <w:bookmarkEnd w:id="47"/>
      <w:r w:rsidR="00073568" w:rsidRPr="007055D9">
        <w:t xml:space="preserve"> </w:t>
      </w:r>
    </w:p>
    <w:p w14:paraId="239396AA" w14:textId="77777777" w:rsidR="003E42E5" w:rsidRPr="007055D9" w:rsidRDefault="007770F9" w:rsidP="00F270BE">
      <w:pPr>
        <w:jc w:val="both"/>
      </w:pPr>
      <w:r w:rsidRPr="007055D9">
        <w:t xml:space="preserve">Different </w:t>
      </w:r>
      <w:r w:rsidR="00292A63" w:rsidRPr="007055D9">
        <w:t xml:space="preserve">joints </w:t>
      </w:r>
      <w:r w:rsidR="00F243C1" w:rsidRPr="007055D9">
        <w:t>possess different characteristics</w:t>
      </w:r>
      <w:r w:rsidR="0021111F" w:rsidRPr="007055D9">
        <w:t xml:space="preserve">. </w:t>
      </w:r>
      <w:r w:rsidR="00F243C1" w:rsidRPr="007055D9">
        <w:t xml:space="preserve">They may differ from each other by their geometrical shapes, mechanical properties like strengths for different loadings, manufacturing processes etc. </w:t>
      </w:r>
    </w:p>
    <w:p w14:paraId="7007AE27" w14:textId="77777777" w:rsidR="00410B31" w:rsidRPr="007055D9" w:rsidRDefault="00410B31" w:rsidP="00F270BE">
      <w:pPr>
        <w:jc w:val="both"/>
      </w:pPr>
      <w:r w:rsidRPr="007055D9">
        <w:t xml:space="preserve">To </w:t>
      </w:r>
      <w:r w:rsidR="000C6241" w:rsidRPr="007055D9">
        <w:t xml:space="preserve">allow </w:t>
      </w:r>
      <w:r w:rsidRPr="007055D9">
        <w:t xml:space="preserve">an efficient description of joints, some simplifications and idealizations are necessary. The way chosen by </w:t>
      </w:r>
      <w:r w:rsidR="00A5126C" w:rsidRPr="00A5126C">
        <w:t>χ</w:t>
      </w:r>
      <w:r w:rsidRPr="007055D9">
        <w:t xml:space="preserve">MCF is to </w:t>
      </w:r>
      <w:r w:rsidR="007770F9" w:rsidRPr="007055D9">
        <w:t xml:space="preserve">classify </w:t>
      </w:r>
      <w:r w:rsidRPr="007055D9">
        <w:t xml:space="preserve">joints by their </w:t>
      </w:r>
      <w:r w:rsidR="00E869E6" w:rsidRPr="007055D9">
        <w:t xml:space="preserve">most basic and mandatory attribute, </w:t>
      </w:r>
      <w:r w:rsidR="00292A63" w:rsidRPr="007055D9">
        <w:t xml:space="preserve">namely </w:t>
      </w:r>
      <w:r w:rsidR="00E869E6" w:rsidRPr="007055D9">
        <w:t xml:space="preserve">its </w:t>
      </w:r>
      <w:r w:rsidRPr="007055D9">
        <w:t xml:space="preserve">geometrical </w:t>
      </w:r>
      <w:r w:rsidR="00D21B54" w:rsidRPr="007055D9">
        <w:t>dimensions</w:t>
      </w:r>
      <w:r w:rsidRPr="007055D9">
        <w:t xml:space="preserve">. </w:t>
      </w:r>
      <w:r w:rsidR="00E869E6" w:rsidRPr="007055D9">
        <w:t>Thus, t</w:t>
      </w:r>
      <w:r w:rsidRPr="007055D9">
        <w:t xml:space="preserve">here are 0-, 1- and 2-dimensional joints in </w:t>
      </w:r>
      <w:r w:rsidR="00A5126C" w:rsidRPr="00A5126C">
        <w:t>χ</w:t>
      </w:r>
      <w:r w:rsidRPr="007055D9">
        <w:t>MCF.</w:t>
      </w:r>
    </w:p>
    <w:p w14:paraId="71B1096C" w14:textId="77777777" w:rsidR="00F243C1" w:rsidRPr="007055D9" w:rsidRDefault="00A40700" w:rsidP="0021111F">
      <w:r>
        <w:rPr>
          <w:noProof/>
          <w:lang w:eastAsia="en-US"/>
        </w:rPr>
        <w:drawing>
          <wp:anchor distT="0" distB="0" distL="114300" distR="114300" simplePos="0" relativeHeight="251575808" behindDoc="1" locked="0" layoutInCell="1" allowOverlap="1" wp14:anchorId="4406253E" wp14:editId="3ACF887A">
            <wp:simplePos x="0" y="0"/>
            <wp:positionH relativeFrom="column">
              <wp:posOffset>1459230</wp:posOffset>
            </wp:positionH>
            <wp:positionV relativeFrom="paragraph">
              <wp:posOffset>63500</wp:posOffset>
            </wp:positionV>
            <wp:extent cx="2671445" cy="949960"/>
            <wp:effectExtent l="0" t="0" r="0" b="2540"/>
            <wp:wrapTight wrapText="bothSides">
              <wp:wrapPolygon edited="0">
                <wp:start x="0" y="0"/>
                <wp:lineTo x="0" y="21225"/>
                <wp:lineTo x="21410" y="21225"/>
                <wp:lineTo x="21410" y="0"/>
                <wp:lineTo x="0" y="0"/>
              </wp:wrapPolygon>
            </wp:wrapTight>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FC36CCC" w14:textId="77777777" w:rsidR="00F243C1" w:rsidRPr="007055D9" w:rsidRDefault="00F243C1" w:rsidP="0021111F"/>
    <w:p w14:paraId="77318B9F" w14:textId="77777777" w:rsidR="00F243C1" w:rsidRPr="007055D9" w:rsidRDefault="00F243C1" w:rsidP="0021111F"/>
    <w:p w14:paraId="42C657D6" w14:textId="77777777" w:rsidR="00F243C1" w:rsidRPr="007055D9" w:rsidRDefault="00F243C1" w:rsidP="0021111F"/>
    <w:p w14:paraId="4E2476FF" w14:textId="77777777" w:rsidR="00F920C6" w:rsidRDefault="00F920C6" w:rsidP="0021111F"/>
    <w:p w14:paraId="67F5EEB3" w14:textId="0CF8F873" w:rsidR="00F243C1" w:rsidRPr="007055D9" w:rsidRDefault="00406B64" w:rsidP="00406B64">
      <w:pPr>
        <w:pStyle w:val="Beschriftung"/>
      </w:pPr>
      <w:bookmarkStart w:id="48" w:name="_Ref428531162"/>
      <w:bookmarkStart w:id="49" w:name="_Toc3557081"/>
      <w:bookmarkStart w:id="50" w:name="_Toc27753695"/>
      <w:r>
        <w:t xml:space="preserve">Figure </w:t>
      </w:r>
      <w:r>
        <w:fldChar w:fldCharType="begin"/>
      </w:r>
      <w:r>
        <w:instrText xml:space="preserve"> SEQ Figure \* ARABIC </w:instrText>
      </w:r>
      <w:r>
        <w:fldChar w:fldCharType="separate"/>
      </w:r>
      <w:r w:rsidR="00004854">
        <w:rPr>
          <w:noProof/>
        </w:rPr>
        <w:t>1</w:t>
      </w:r>
      <w:r>
        <w:fldChar w:fldCharType="end"/>
      </w:r>
      <w:bookmarkEnd w:id="48"/>
      <w:r w:rsidR="00F920C6">
        <w:t>: Seam weld as 1</w:t>
      </w:r>
      <w:r w:rsidR="00F920C6">
        <w:noBreakHyphen/>
        <w:t>dimensional joint</w:t>
      </w:r>
      <w:bookmarkEnd w:id="49"/>
      <w:bookmarkEnd w:id="50"/>
    </w:p>
    <w:p w14:paraId="60D32F9A" w14:textId="77777777" w:rsidR="00A76B2D" w:rsidRPr="007055D9" w:rsidRDefault="002439C0" w:rsidP="00F270BE">
      <w:pPr>
        <w:jc w:val="both"/>
      </w:pPr>
      <w:r w:rsidRPr="007055D9">
        <w:t>A</w:t>
      </w:r>
      <w:r w:rsidR="00A76B2D" w:rsidRPr="007055D9">
        <w:t xml:space="preserve"> spot weld is treated as a 0-dimensional joint in </w:t>
      </w:r>
      <w:r w:rsidR="00A5126C" w:rsidRPr="00A5126C">
        <w:t>χ</w:t>
      </w:r>
      <w:r w:rsidR="00A76B2D" w:rsidRPr="007055D9">
        <w:t xml:space="preserve">MCF. </w:t>
      </w:r>
      <w:r w:rsidR="0007487B" w:rsidRPr="007055D9">
        <w:t>In this way, a</w:t>
      </w:r>
      <w:r w:rsidR="00F20045" w:rsidRPr="007055D9">
        <w:t xml:space="preserve"> </w:t>
      </w:r>
      <w:r w:rsidR="00A76B2D" w:rsidRPr="007055D9">
        <w:t>(</w:t>
      </w:r>
      <w:r w:rsidR="00F20045" w:rsidRPr="007055D9">
        <w:t>a</w:t>
      </w:r>
      <w:r w:rsidR="00A76B2D" w:rsidRPr="007055D9">
        <w:t>n</w:t>
      </w:r>
      <w:r w:rsidR="00F20045" w:rsidRPr="007055D9">
        <w:t xml:space="preserve"> </w:t>
      </w:r>
      <w:r w:rsidR="00A76B2D" w:rsidRPr="007055D9">
        <w:t>ideal</w:t>
      </w:r>
      <w:r w:rsidR="006172D0" w:rsidRPr="007055D9">
        <w:t>ized</w:t>
      </w:r>
      <w:r w:rsidR="00A76B2D" w:rsidRPr="007055D9">
        <w:t xml:space="preserve">) spot weld is </w:t>
      </w:r>
      <w:r w:rsidR="0007487B" w:rsidRPr="007055D9">
        <w:t xml:space="preserve">geometrically </w:t>
      </w:r>
      <w:r w:rsidR="00A76B2D" w:rsidRPr="007055D9">
        <w:t xml:space="preserve">described by its coordinate vector </w:t>
      </w:r>
      <w:r w:rsidR="00A76B2D" w:rsidRPr="007055D9">
        <w:rPr>
          <w:b/>
          <w:i/>
        </w:rPr>
        <w:t>x</w:t>
      </w:r>
      <w:r w:rsidR="00A76B2D" w:rsidRPr="007055D9">
        <w:t xml:space="preserve"> and </w:t>
      </w:r>
      <w:r w:rsidR="0007487B" w:rsidRPr="007055D9">
        <w:t xml:space="preserve">its diameter </w:t>
      </w:r>
      <w:r w:rsidR="0007487B" w:rsidRPr="007055D9">
        <w:rPr>
          <w:i/>
        </w:rPr>
        <w:t>d</w:t>
      </w:r>
      <w:r w:rsidR="0007487B" w:rsidRPr="007055D9">
        <w:t xml:space="preserve"> as </w:t>
      </w:r>
      <w:r w:rsidR="002034BD" w:rsidRPr="007055D9">
        <w:t>a</w:t>
      </w:r>
      <w:r w:rsidR="0049439F" w:rsidRPr="007055D9">
        <w:t>n</w:t>
      </w:r>
      <w:r w:rsidR="0007487B" w:rsidRPr="007055D9">
        <w:t xml:space="preserve"> </w:t>
      </w:r>
      <w:r w:rsidR="006172D0" w:rsidRPr="007055D9">
        <w:t xml:space="preserve">additional </w:t>
      </w:r>
      <w:r w:rsidR="00D7095B" w:rsidRPr="007055D9">
        <w:t>attribute</w:t>
      </w:r>
      <w:r w:rsidR="0007487B" w:rsidRPr="007055D9">
        <w:t>. Besides spot weld</w:t>
      </w:r>
      <w:r w:rsidR="00E869E6" w:rsidRPr="007055D9">
        <w:t>s,</w:t>
      </w:r>
      <w:r w:rsidR="0007487B" w:rsidRPr="007055D9">
        <w:t xml:space="preserve"> there are more joints which can be treated as 0-dimensional.</w:t>
      </w:r>
    </w:p>
    <w:p w14:paraId="20D61A56" w14:textId="77777777" w:rsidR="000C6241" w:rsidRPr="007055D9" w:rsidRDefault="0007487B" w:rsidP="00F270BE">
      <w:pPr>
        <w:jc w:val="both"/>
      </w:pPr>
      <w:r w:rsidRPr="007055D9">
        <w:t>A seam weld is a representative of 1-dimensional joints, see</w:t>
      </w:r>
      <w:r w:rsidR="0028064E" w:rsidRPr="007055D9">
        <w:t xml:space="preserve"> </w:t>
      </w:r>
      <w:r w:rsidR="00F920C6" w:rsidRPr="00404CFC">
        <w:t xml:space="preserve">Figure </w:t>
      </w:r>
      <w:r w:rsidR="00404CFC">
        <w:t>above</w:t>
      </w:r>
      <w:r w:rsidRPr="007055D9">
        <w:t xml:space="preserve">. It is </w:t>
      </w:r>
      <w:r w:rsidR="002F1357" w:rsidRPr="007055D9">
        <w:t xml:space="preserve">characterized by a curve describing its spatial course and additional parameters </w:t>
      </w:r>
      <w:r w:rsidR="00760AA8" w:rsidRPr="007055D9">
        <w:t xml:space="preserve">(attributes) </w:t>
      </w:r>
      <w:r w:rsidR="002F1357" w:rsidRPr="007055D9">
        <w:t xml:space="preserve">determining its sectional shape perpendicular </w:t>
      </w:r>
      <w:r w:rsidR="004C0C07" w:rsidRPr="007055D9">
        <w:t>to the curve</w:t>
      </w:r>
      <w:r w:rsidR="00E869E6" w:rsidRPr="007055D9">
        <w:t>.</w:t>
      </w:r>
      <w:r w:rsidR="004C0C07" w:rsidRPr="007055D9">
        <w:t xml:space="preserve"> </w:t>
      </w:r>
      <w:r w:rsidR="00E869E6" w:rsidRPr="007055D9">
        <w:t>D</w:t>
      </w:r>
      <w:r w:rsidR="004C0C07" w:rsidRPr="007055D9">
        <w:t xml:space="preserve">etails </w:t>
      </w:r>
      <w:r w:rsidR="00E869E6" w:rsidRPr="007055D9">
        <w:t xml:space="preserve">are referred to </w:t>
      </w:r>
      <w:r w:rsidR="004C0C07" w:rsidRPr="007055D9">
        <w:t xml:space="preserve">later chapters. </w:t>
      </w:r>
    </w:p>
    <w:p w14:paraId="50BD2497" w14:textId="77777777" w:rsidR="004C0C07" w:rsidRPr="007055D9" w:rsidRDefault="009D4889" w:rsidP="00F270BE">
      <w:pPr>
        <w:jc w:val="both"/>
      </w:pPr>
      <w:r w:rsidRPr="007055D9">
        <w:t>Similarly</w:t>
      </w:r>
      <w:r w:rsidR="00E869E6" w:rsidRPr="007055D9">
        <w:t>,</w:t>
      </w:r>
      <w:r w:rsidRPr="007055D9">
        <w:t xml:space="preserve"> adhesive joints are </w:t>
      </w:r>
      <w:r w:rsidR="003A1D0E" w:rsidRPr="007055D9">
        <w:t>idealized as 2-dimensional</w:t>
      </w:r>
      <w:r w:rsidR="00E869E6" w:rsidRPr="007055D9">
        <w:t xml:space="preserve"> surface</w:t>
      </w:r>
      <w:r w:rsidR="00574155" w:rsidRPr="007055D9">
        <w:t>s</w:t>
      </w:r>
      <w:r w:rsidR="00E869E6" w:rsidRPr="007055D9">
        <w:t>.</w:t>
      </w:r>
      <w:r w:rsidRPr="007055D9">
        <w:t xml:space="preserve"> </w:t>
      </w:r>
      <w:r w:rsidR="00E869E6" w:rsidRPr="007055D9">
        <w:t xml:space="preserve">Details are </w:t>
      </w:r>
      <w:r w:rsidRPr="007055D9">
        <w:t>subject</w:t>
      </w:r>
      <w:r w:rsidR="00E869E6" w:rsidRPr="007055D9">
        <w:t>s</w:t>
      </w:r>
      <w:r w:rsidRPr="007055D9">
        <w:t xml:space="preserve"> of future extension</w:t>
      </w:r>
      <w:r w:rsidR="00E869E6" w:rsidRPr="007055D9">
        <w:t>s</w:t>
      </w:r>
      <w:r w:rsidRPr="007055D9">
        <w:t>.</w:t>
      </w:r>
    </w:p>
    <w:p w14:paraId="03319C69" w14:textId="77777777" w:rsidR="002439C0" w:rsidRPr="007055D9" w:rsidRDefault="002439C0" w:rsidP="005207BB">
      <w:pPr>
        <w:pStyle w:val="berschrift2"/>
        <w:ind w:left="578" w:hanging="578"/>
      </w:pPr>
      <w:bookmarkStart w:id="51" w:name="_Toc338938874"/>
      <w:bookmarkStart w:id="52" w:name="_Toc338939054"/>
      <w:bookmarkStart w:id="53" w:name="_Toc3556927"/>
      <w:bookmarkStart w:id="54" w:name="_Toc27753539"/>
      <w:r w:rsidRPr="007055D9">
        <w:t xml:space="preserve">Reconstruction of </w:t>
      </w:r>
      <w:r w:rsidR="000C6241" w:rsidRPr="007055D9">
        <w:t xml:space="preserve">Joints </w:t>
      </w:r>
      <w:r w:rsidRPr="007055D9">
        <w:t xml:space="preserve">from </w:t>
      </w:r>
      <w:r w:rsidR="00A5126C" w:rsidRPr="00A5126C">
        <w:t>χ</w:t>
      </w:r>
      <w:r w:rsidRPr="007055D9">
        <w:t>MCF</w:t>
      </w:r>
      <w:bookmarkEnd w:id="51"/>
      <w:bookmarkEnd w:id="52"/>
      <w:bookmarkEnd w:id="53"/>
      <w:bookmarkEnd w:id="54"/>
      <w:r w:rsidRPr="007055D9">
        <w:t xml:space="preserve"> </w:t>
      </w:r>
    </w:p>
    <w:p w14:paraId="214A1CAC" w14:textId="77777777" w:rsidR="00D548DD" w:rsidRPr="007055D9" w:rsidRDefault="00D548DD" w:rsidP="00F270BE">
      <w:pPr>
        <w:jc w:val="both"/>
      </w:pPr>
      <w:r w:rsidRPr="007055D9">
        <w:t xml:space="preserve">An important topic worthwhile to mention is the </w:t>
      </w:r>
      <w:r w:rsidRPr="007055D9">
        <w:rPr>
          <w:i/>
        </w:rPr>
        <w:t>reconstruction</w:t>
      </w:r>
      <w:r w:rsidRPr="007055D9">
        <w:t xml:space="preserve"> of the joints. It is crucial that it is possible to reconstruct the corresponding joint </w:t>
      </w:r>
      <w:r w:rsidR="00B71CD4" w:rsidRPr="007055D9">
        <w:t xml:space="preserve">in its idealized form </w:t>
      </w:r>
      <w:r w:rsidRPr="007055D9">
        <w:t xml:space="preserve">uniquely </w:t>
      </w:r>
      <w:r w:rsidR="00B71CD4" w:rsidRPr="007055D9">
        <w:t>by means of the</w:t>
      </w:r>
      <w:r w:rsidRPr="007055D9">
        <w:t xml:space="preserve"> introduced parameters and attributes</w:t>
      </w:r>
      <w:r w:rsidR="00B71CD4" w:rsidRPr="007055D9">
        <w:t>.</w:t>
      </w:r>
      <w:r w:rsidRPr="007055D9">
        <w:t xml:space="preserve"> </w:t>
      </w:r>
      <w:r w:rsidR="003B6915" w:rsidRPr="007055D9">
        <w:t xml:space="preserve">In case of spot weld, a unique reconstruction is possible by the coordinate vector </w:t>
      </w:r>
      <w:r w:rsidR="003B6915" w:rsidRPr="007055D9">
        <w:rPr>
          <w:b/>
        </w:rPr>
        <w:t>x</w:t>
      </w:r>
      <w:r w:rsidR="003B6915" w:rsidRPr="007055D9">
        <w:t xml:space="preserve"> and the diameter d, plus the sheet thicknesses which by </w:t>
      </w:r>
      <w:r w:rsidR="006C4DF3" w:rsidRPr="007055D9">
        <w:t>them</w:t>
      </w:r>
      <w:r w:rsidR="00F67DF9" w:rsidRPr="007055D9">
        <w:t>s</w:t>
      </w:r>
      <w:r w:rsidR="003B6915" w:rsidRPr="007055D9">
        <w:t>el</w:t>
      </w:r>
      <w:r w:rsidR="006C4DF3" w:rsidRPr="007055D9">
        <w:t>ves</w:t>
      </w:r>
      <w:r w:rsidR="003B6915" w:rsidRPr="007055D9">
        <w:t xml:space="preserve"> </w:t>
      </w:r>
      <w:r w:rsidR="006C4DF3" w:rsidRPr="007055D9">
        <w:t xml:space="preserve">are </w:t>
      </w:r>
      <w:r w:rsidR="003B6915" w:rsidRPr="007055D9">
        <w:t>no</w:t>
      </w:r>
      <w:r w:rsidR="00E869E6" w:rsidRPr="007055D9">
        <w:t>t</w:t>
      </w:r>
      <w:r w:rsidR="003B6915" w:rsidRPr="007055D9">
        <w:t xml:space="preserve"> </w:t>
      </w:r>
      <w:r w:rsidR="00E869E6" w:rsidRPr="007055D9">
        <w:t xml:space="preserve">a </w:t>
      </w:r>
      <w:r w:rsidR="00F67DF9" w:rsidRPr="007055D9">
        <w:t xml:space="preserve">constituent of </w:t>
      </w:r>
      <w:r w:rsidR="00A5126C" w:rsidRPr="00A5126C">
        <w:t>χ</w:t>
      </w:r>
      <w:r w:rsidR="00F67DF9" w:rsidRPr="007055D9">
        <w:t>MCF</w:t>
      </w:r>
      <w:r w:rsidR="003A1291" w:rsidRPr="007055D9">
        <w:t xml:space="preserve"> (re</w:t>
      </w:r>
      <w:r w:rsidR="009602AE" w:rsidRPr="007055D9">
        <w:t>call</w:t>
      </w:r>
      <w:r w:rsidR="003A1291" w:rsidRPr="007055D9">
        <w:t xml:space="preserve"> </w:t>
      </w:r>
      <w:r w:rsidR="00A5126C" w:rsidRPr="00A5126C">
        <w:t>χ</w:t>
      </w:r>
      <w:r w:rsidR="003A1291" w:rsidRPr="007055D9">
        <w:t>MCF contains only information relevant to joints)</w:t>
      </w:r>
      <w:r w:rsidR="00E869E6" w:rsidRPr="007055D9">
        <w:t>, but of the corresponding CAD or CAE model</w:t>
      </w:r>
      <w:r w:rsidR="00F67DF9" w:rsidRPr="007055D9">
        <w:t>.</w:t>
      </w:r>
    </w:p>
    <w:p w14:paraId="333AB2A0" w14:textId="77777777" w:rsidR="0021111F" w:rsidRPr="007055D9" w:rsidRDefault="00A765F4" w:rsidP="00860E71">
      <w:pPr>
        <w:pStyle w:val="berschrift2"/>
      </w:pPr>
      <w:bookmarkStart w:id="55" w:name="_Toc338938875"/>
      <w:bookmarkStart w:id="56" w:name="_Toc338939055"/>
      <w:bookmarkStart w:id="57" w:name="_Ref371678646"/>
      <w:bookmarkStart w:id="58" w:name="_Toc3556928"/>
      <w:bookmarkStart w:id="59" w:name="_Toc27753540"/>
      <w:r w:rsidRPr="007055D9">
        <w:t xml:space="preserve">Description of </w:t>
      </w:r>
      <w:bookmarkEnd w:id="55"/>
      <w:bookmarkEnd w:id="56"/>
      <w:bookmarkEnd w:id="57"/>
      <w:r w:rsidR="000C6241" w:rsidRPr="007055D9">
        <w:t>Topology</w:t>
      </w:r>
      <w:bookmarkEnd w:id="58"/>
      <w:bookmarkEnd w:id="59"/>
    </w:p>
    <w:p w14:paraId="6DE3812F" w14:textId="77777777" w:rsidR="005C4BA5" w:rsidRDefault="00486C72" w:rsidP="005C4BA5">
      <w:pPr>
        <w:jc w:val="both"/>
        <w:rPr>
          <w:ins w:id="60" w:author="nick" w:date="2019-12-20T13:18:00Z"/>
        </w:rPr>
      </w:pPr>
      <w:r w:rsidRPr="007055D9">
        <w:t>As mentioned before</w:t>
      </w:r>
      <w:r w:rsidR="00C10723" w:rsidRPr="007055D9">
        <w:t>,</w:t>
      </w:r>
      <w:r w:rsidRPr="007055D9">
        <w:t xml:space="preserve"> a </w:t>
      </w:r>
      <w:r w:rsidR="00C10723" w:rsidRPr="007055D9">
        <w:t xml:space="preserve">complex </w:t>
      </w:r>
      <w:r w:rsidRPr="007055D9">
        <w:t>structure arises by connection of parts</w:t>
      </w:r>
      <w:r w:rsidR="00931479" w:rsidRPr="007055D9">
        <w:t xml:space="preserve"> and sub-structures (assemblies)</w:t>
      </w:r>
      <w:r w:rsidRPr="007055D9">
        <w:t xml:space="preserve">. The connections </w:t>
      </w:r>
      <w:r w:rsidR="00070206" w:rsidRPr="007055D9">
        <w:t xml:space="preserve">introduce </w:t>
      </w:r>
      <w:r w:rsidRPr="007055D9">
        <w:t xml:space="preserve">a topology between the </w:t>
      </w:r>
      <w:r w:rsidR="004519F4" w:rsidRPr="007055D9">
        <w:t>individuals</w:t>
      </w:r>
      <w:r w:rsidRPr="007055D9">
        <w:t xml:space="preserve">. </w:t>
      </w:r>
      <w:ins w:id="61" w:author="nick" w:date="2019-12-20T13:12:00Z">
        <w:r w:rsidR="005C4BA5">
          <w:t>T</w:t>
        </w:r>
      </w:ins>
      <w:ins w:id="62" w:author="nick" w:date="2019-12-20T13:11:00Z">
        <w:r w:rsidR="005C4BA5">
          <w:t>here are many ways to describe the topological relations</w:t>
        </w:r>
      </w:ins>
      <w:ins w:id="63" w:author="nick" w:date="2019-12-20T13:12:00Z">
        <w:r w:rsidR="005C4BA5">
          <w:t>. The following exam</w:t>
        </w:r>
      </w:ins>
      <w:ins w:id="64" w:author="nick" w:date="2019-12-20T13:13:00Z">
        <w:r w:rsidR="005C4BA5">
          <w:t xml:space="preserve">ple </w:t>
        </w:r>
      </w:ins>
      <w:ins w:id="65" w:author="nick" w:date="2019-12-20T13:12:00Z">
        <w:r w:rsidR="005C4BA5">
          <w:t>demonstrate</w:t>
        </w:r>
      </w:ins>
      <w:ins w:id="66" w:author="nick" w:date="2019-12-20T13:13:00Z">
        <w:r w:rsidR="005C4BA5">
          <w:t>s</w:t>
        </w:r>
      </w:ins>
      <w:ins w:id="67" w:author="nick" w:date="2019-12-20T13:12:00Z">
        <w:r w:rsidR="005C4BA5">
          <w:t xml:space="preserve"> the way </w:t>
        </w:r>
      </w:ins>
      <w:ins w:id="68" w:author="nick" w:date="2019-12-20T14:51:00Z">
        <w:r w:rsidR="006D5F67">
          <w:t xml:space="preserve">that </w:t>
        </w:r>
      </w:ins>
      <w:ins w:id="69" w:author="nick" w:date="2019-12-20T13:11:00Z">
        <w:r w:rsidR="005C4BA5" w:rsidRPr="006D5F67">
          <w:t>χMCF</w:t>
        </w:r>
        <w:r w:rsidR="005C4BA5">
          <w:t xml:space="preserve"> </w:t>
        </w:r>
      </w:ins>
      <w:ins w:id="70" w:author="nick" w:date="2019-12-20T13:12:00Z">
        <w:r w:rsidR="005C4BA5">
          <w:t xml:space="preserve">adopted </w:t>
        </w:r>
      </w:ins>
      <w:ins w:id="71" w:author="nick" w:date="2019-12-20T13:13:00Z">
        <w:r w:rsidR="005C4BA5">
          <w:t>to describe the topology</w:t>
        </w:r>
      </w:ins>
      <w:ins w:id="72" w:author="nick" w:date="2019-12-20T13:15:00Z">
        <w:r w:rsidR="005C4BA5">
          <w:t>:</w:t>
        </w:r>
      </w:ins>
      <w:ins w:id="73" w:author="nick" w:date="2019-12-20T13:13:00Z">
        <w:r w:rsidR="005C4BA5">
          <w:t xml:space="preserve"> </w:t>
        </w:r>
      </w:ins>
    </w:p>
    <w:p w14:paraId="4BDFD8D7" w14:textId="77777777" w:rsidR="0021111F" w:rsidRPr="007055D9" w:rsidDel="005C4BA5" w:rsidRDefault="00486C72" w:rsidP="00F270BE">
      <w:pPr>
        <w:jc w:val="both"/>
        <w:rPr>
          <w:del w:id="74" w:author="nick" w:date="2019-12-20T13:14:00Z"/>
        </w:rPr>
      </w:pPr>
      <w:del w:id="75" w:author="nick" w:date="2019-12-20T13:14:00Z">
        <w:r w:rsidRPr="007055D9" w:rsidDel="005C4BA5">
          <w:delText>In the present context</w:delText>
        </w:r>
        <w:r w:rsidR="00A437A4" w:rsidRPr="007055D9" w:rsidDel="005C4BA5">
          <w:delText>,</w:delText>
        </w:r>
        <w:r w:rsidRPr="007055D9" w:rsidDel="005C4BA5">
          <w:delText xml:space="preserve"> the description of </w:delText>
        </w:r>
        <w:r w:rsidR="00931479" w:rsidRPr="007055D9" w:rsidDel="005C4BA5">
          <w:delText xml:space="preserve">the </w:delText>
        </w:r>
        <w:r w:rsidRPr="007055D9" w:rsidDel="005C4BA5">
          <w:delText xml:space="preserve">topological relations is not </w:delText>
        </w:r>
        <w:r w:rsidR="00C10723" w:rsidRPr="007055D9" w:rsidDel="005C4BA5">
          <w:delText xml:space="preserve">necessarily </w:delText>
        </w:r>
        <w:r w:rsidRPr="007055D9" w:rsidDel="005C4BA5">
          <w:delText>unique</w:delText>
        </w:r>
        <w:r w:rsidR="00C10723" w:rsidRPr="007055D9" w:rsidDel="005C4BA5">
          <w:delText>, a-priori</w:delText>
        </w:r>
        <w:r w:rsidRPr="007055D9" w:rsidDel="005C4BA5">
          <w:delText>. For example, the structure shown in</w:delText>
        </w:r>
        <w:r w:rsidR="00F920C6" w:rsidDel="005C4BA5">
          <w:delText xml:space="preserve"> </w:delText>
        </w:r>
        <w:r w:rsidR="00F920C6" w:rsidRPr="00404CFC" w:rsidDel="005C4BA5">
          <w:delText xml:space="preserve">Figure </w:delText>
        </w:r>
        <w:r w:rsidR="00404CFC" w:rsidRPr="00404CFC" w:rsidDel="005C4BA5">
          <w:delText>below</w:delText>
        </w:r>
        <w:r w:rsidR="00F920C6" w:rsidDel="005C4BA5">
          <w:delText xml:space="preserve"> </w:delText>
        </w:r>
        <w:r w:rsidR="00931479" w:rsidRPr="007055D9" w:rsidDel="005C4BA5">
          <w:delText>could</w:delText>
        </w:r>
        <w:r w:rsidR="0013211F" w:rsidRPr="007055D9" w:rsidDel="005C4BA5">
          <w:delText xml:space="preserve"> be described by the </w:delText>
        </w:r>
        <w:r w:rsidR="000C6241" w:rsidRPr="007055D9" w:rsidDel="005C4BA5">
          <w:delText xml:space="preserve">following </w:delText>
        </w:r>
        <w:r w:rsidR="0013211F" w:rsidRPr="007055D9" w:rsidDel="005C4BA5">
          <w:delText xml:space="preserve">sentences </w:delText>
        </w:r>
        <w:r w:rsidR="00070206" w:rsidRPr="007055D9" w:rsidDel="005C4BA5">
          <w:delText>(alternatives)</w:delText>
        </w:r>
      </w:del>
    </w:p>
    <w:p w14:paraId="658E982E" w14:textId="77777777" w:rsidR="005C4BA5" w:rsidRPr="00D15F1A" w:rsidRDefault="00D7095B" w:rsidP="005C4BA5">
      <w:pPr>
        <w:pStyle w:val="Listenabsatz"/>
        <w:numPr>
          <w:ilvl w:val="0"/>
          <w:numId w:val="62"/>
        </w:numPr>
        <w:rPr>
          <w:ins w:id="76" w:author="nick" w:date="2019-12-20T13:18:00Z"/>
          <w:lang w:val="en-US"/>
        </w:rPr>
      </w:pPr>
      <w:bookmarkStart w:id="77" w:name="_Ref334011805"/>
      <w:r w:rsidRPr="00D15F1A">
        <w:rPr>
          <w:lang w:val="en-US"/>
        </w:rPr>
        <w:lastRenderedPageBreak/>
        <w:t>Part (or Assembly</w:t>
      </w:r>
      <w:r w:rsidR="0013211F" w:rsidRPr="00D15F1A">
        <w:rPr>
          <w:lang w:val="en-US"/>
        </w:rPr>
        <w:t xml:space="preserve">) A is </w:t>
      </w:r>
      <w:r w:rsidR="00931479" w:rsidRPr="00D15F1A">
        <w:rPr>
          <w:lang w:val="en-US"/>
        </w:rPr>
        <w:t>joined</w:t>
      </w:r>
      <w:r w:rsidR="0013211F" w:rsidRPr="00D15F1A">
        <w:rPr>
          <w:lang w:val="en-US"/>
        </w:rPr>
        <w:t xml:space="preserve"> to Part B by the seam weld 1 along the curve l</w:t>
      </w:r>
      <w:r w:rsidR="0013211F" w:rsidRPr="00D15F1A">
        <w:rPr>
          <w:vertAlign w:val="subscript"/>
          <w:lang w:val="en-US"/>
        </w:rPr>
        <w:t>1</w:t>
      </w:r>
      <w:r w:rsidR="0013211F" w:rsidRPr="00D15F1A">
        <w:rPr>
          <w:lang w:val="en-US"/>
        </w:rPr>
        <w:t xml:space="preserve"> and the spot weld</w:t>
      </w:r>
      <w:ins w:id="78" w:author="nick" w:date="2019-12-20T14:47:00Z">
        <w:r w:rsidR="006D5F67" w:rsidRPr="00D15F1A">
          <w:rPr>
            <w:lang w:val="en-US"/>
          </w:rPr>
          <w:t>s</w:t>
        </w:r>
      </w:ins>
      <w:r w:rsidR="0013211F" w:rsidRPr="00D15F1A">
        <w:rPr>
          <w:lang w:val="en-US"/>
        </w:rPr>
        <w:t xml:space="preserve"> </w:t>
      </w:r>
      <w:del w:id="79" w:author="nick" w:date="2019-12-20T14:47:00Z">
        <w:r w:rsidR="0013211F" w:rsidRPr="00D15F1A" w:rsidDel="006D5F67">
          <w:rPr>
            <w:lang w:val="en-US"/>
          </w:rPr>
          <w:delText xml:space="preserve">1 </w:delText>
        </w:r>
      </w:del>
      <w:r w:rsidR="0013211F" w:rsidRPr="00D15F1A">
        <w:rPr>
          <w:lang w:val="en-US"/>
        </w:rPr>
        <w:t xml:space="preserve">at </w:t>
      </w:r>
      <w:del w:id="80" w:author="nick" w:date="2019-12-20T14:47:00Z">
        <w:r w:rsidR="0013211F" w:rsidRPr="00D15F1A" w:rsidDel="006D5F67">
          <w:rPr>
            <w:lang w:val="en-US"/>
          </w:rPr>
          <w:delText xml:space="preserve">the </w:delText>
        </w:r>
      </w:del>
      <w:r w:rsidR="0013211F" w:rsidRPr="00D15F1A">
        <w:rPr>
          <w:lang w:val="en-US"/>
        </w:rPr>
        <w:t>position</w:t>
      </w:r>
      <w:ins w:id="81" w:author="nick" w:date="2019-12-20T14:47:00Z">
        <w:r w:rsidR="006D5F67" w:rsidRPr="00D15F1A">
          <w:rPr>
            <w:lang w:val="en-US"/>
          </w:rPr>
          <w:t>s</w:t>
        </w:r>
      </w:ins>
      <w:r w:rsidR="0013211F" w:rsidRPr="00D15F1A">
        <w:rPr>
          <w:lang w:val="en-US"/>
        </w:rPr>
        <w:t xml:space="preserve"> x</w:t>
      </w:r>
      <w:ins w:id="82" w:author="nick" w:date="2019-12-20T14:47:00Z">
        <w:r w:rsidR="006D5F67" w:rsidRPr="00D15F1A">
          <w:rPr>
            <w:vertAlign w:val="subscript"/>
            <w:lang w:val="en-US"/>
          </w:rPr>
          <w:t>i</w:t>
        </w:r>
      </w:ins>
      <w:del w:id="83" w:author="nick" w:date="2019-12-20T14:47:00Z">
        <w:r w:rsidR="0013211F" w:rsidRPr="00D15F1A" w:rsidDel="006D5F67">
          <w:rPr>
            <w:vertAlign w:val="subscript"/>
            <w:lang w:val="en-US"/>
          </w:rPr>
          <w:delText>1</w:delText>
        </w:r>
      </w:del>
      <w:ins w:id="84" w:author="nick" w:date="2019-12-20T13:18:00Z">
        <w:r w:rsidR="005C4BA5" w:rsidRPr="00D15F1A">
          <w:rPr>
            <w:lang w:val="en-US"/>
          </w:rPr>
          <w:t xml:space="preserve">, </w:t>
        </w:r>
      </w:ins>
      <w:del w:id="85" w:author="nick" w:date="2019-12-20T13:18:00Z">
        <w:r w:rsidR="0013211F" w:rsidRPr="00D15F1A" w:rsidDel="005C4BA5">
          <w:rPr>
            <w:lang w:val="en-US"/>
          </w:rPr>
          <w:delText xml:space="preserve"> </w:delText>
        </w:r>
        <w:r w:rsidR="00D135CC" w:rsidRPr="00D15F1A" w:rsidDel="005C4BA5">
          <w:rPr>
            <w:lang w:val="en-US"/>
          </w:rPr>
          <w:delText>…</w:delText>
        </w:r>
        <w:r w:rsidR="00D135CC" w:rsidRPr="00D15F1A" w:rsidDel="005C4BA5">
          <w:rPr>
            <w:lang w:val="en-US"/>
          </w:rPr>
          <w:br/>
        </w:r>
      </w:del>
      <w:r w:rsidR="0013211F" w:rsidRPr="00D15F1A">
        <w:rPr>
          <w:lang w:val="en-US"/>
        </w:rPr>
        <w:t xml:space="preserve">and </w:t>
      </w:r>
      <w:del w:id="86" w:author="nick" w:date="2019-12-20T13:18:00Z">
        <w:r w:rsidR="00D135CC" w:rsidRPr="00D15F1A" w:rsidDel="005C4BA5">
          <w:rPr>
            <w:lang w:val="en-US"/>
          </w:rPr>
          <w:br/>
        </w:r>
      </w:del>
    </w:p>
    <w:p w14:paraId="2A710204" w14:textId="77777777" w:rsidR="0013211F" w:rsidRPr="00D15F1A" w:rsidRDefault="0013211F" w:rsidP="005C4BA5">
      <w:pPr>
        <w:pStyle w:val="Listenabsatz"/>
        <w:numPr>
          <w:ilvl w:val="0"/>
          <w:numId w:val="62"/>
        </w:numPr>
        <w:rPr>
          <w:lang w:val="en-US"/>
        </w:rPr>
      </w:pPr>
      <w:r w:rsidRPr="00D15F1A">
        <w:rPr>
          <w:lang w:val="en-US"/>
        </w:rPr>
        <w:t xml:space="preserve">Part (or </w:t>
      </w:r>
      <w:r w:rsidR="00D7095B" w:rsidRPr="00D15F1A">
        <w:rPr>
          <w:lang w:val="en-US"/>
        </w:rPr>
        <w:t>Assembly)</w:t>
      </w:r>
      <w:r w:rsidRPr="00D15F1A">
        <w:rPr>
          <w:lang w:val="en-US"/>
        </w:rPr>
        <w:t xml:space="preserve"> A is connected to Part C by the adhesive </w:t>
      </w:r>
      <w:proofErr w:type="spellStart"/>
      <w:r w:rsidRPr="00D15F1A">
        <w:rPr>
          <w:lang w:val="en-US"/>
        </w:rPr>
        <w:t>AD</w:t>
      </w:r>
      <w:r w:rsidRPr="00D15F1A">
        <w:rPr>
          <w:vertAlign w:val="subscript"/>
          <w:lang w:val="en-US"/>
        </w:rPr>
        <w:t>x</w:t>
      </w:r>
      <w:proofErr w:type="spellEnd"/>
      <w:r w:rsidRPr="00D15F1A">
        <w:rPr>
          <w:lang w:val="en-US"/>
        </w:rPr>
        <w:t xml:space="preserve"> in the area A</w:t>
      </w:r>
      <w:r w:rsidRPr="00D15F1A">
        <w:rPr>
          <w:vertAlign w:val="subscript"/>
          <w:lang w:val="en-US"/>
        </w:rPr>
        <w:t>x</w:t>
      </w:r>
      <w:r w:rsidRPr="00D15F1A">
        <w:rPr>
          <w:lang w:val="en-US"/>
        </w:rPr>
        <w:t xml:space="preserve">, </w:t>
      </w:r>
      <w:proofErr w:type="gramStart"/>
      <w:r w:rsidRPr="00D15F1A">
        <w:rPr>
          <w:lang w:val="en-US"/>
        </w:rPr>
        <w:t>etc..</w:t>
      </w:r>
      <w:bookmarkEnd w:id="77"/>
      <w:proofErr w:type="gramEnd"/>
    </w:p>
    <w:p w14:paraId="4C671D1B" w14:textId="77777777" w:rsidR="0013211F" w:rsidRPr="007055D9" w:rsidDel="005C4BA5" w:rsidRDefault="0013211F" w:rsidP="005D241A">
      <w:pPr>
        <w:numPr>
          <w:ilvl w:val="0"/>
          <w:numId w:val="6"/>
        </w:numPr>
        <w:rPr>
          <w:del w:id="87" w:author="nick" w:date="2019-12-20T13:19:00Z"/>
        </w:rPr>
      </w:pPr>
      <w:del w:id="88" w:author="nick" w:date="2019-12-20T13:19:00Z">
        <w:r w:rsidRPr="007055D9" w:rsidDel="005C4BA5">
          <w:delText xml:space="preserve">The seam weld 1 joins Part (or </w:delText>
        </w:r>
        <w:r w:rsidR="00D7095B" w:rsidRPr="007055D9" w:rsidDel="005C4BA5">
          <w:delText>Assembly)</w:delText>
        </w:r>
        <w:r w:rsidRPr="007055D9" w:rsidDel="005C4BA5">
          <w:delText xml:space="preserve"> A </w:delText>
        </w:r>
        <w:r w:rsidR="00931479" w:rsidRPr="007055D9" w:rsidDel="005C4BA5">
          <w:delText>to</w:delText>
        </w:r>
        <w:r w:rsidRPr="007055D9" w:rsidDel="005C4BA5">
          <w:delText xml:space="preserve"> Part B along the curve l</w:delText>
        </w:r>
        <w:r w:rsidRPr="007055D9" w:rsidDel="005C4BA5">
          <w:rPr>
            <w:vertAlign w:val="subscript"/>
          </w:rPr>
          <w:delText>1</w:delText>
        </w:r>
        <w:r w:rsidRPr="007055D9" w:rsidDel="005C4BA5">
          <w:delText xml:space="preserve"> </w:delText>
        </w:r>
        <w:r w:rsidR="00D135CC" w:rsidRPr="007055D9" w:rsidDel="005C4BA5">
          <w:br/>
        </w:r>
        <w:r w:rsidRPr="007055D9" w:rsidDel="005C4BA5">
          <w:delText xml:space="preserve">and </w:delText>
        </w:r>
        <w:r w:rsidR="00D135CC" w:rsidRPr="007055D9" w:rsidDel="005C4BA5">
          <w:br/>
        </w:r>
        <w:r w:rsidRPr="007055D9" w:rsidDel="005C4BA5">
          <w:delText xml:space="preserve">spot weld 1 </w:delText>
        </w:r>
        <w:r w:rsidR="00931479" w:rsidRPr="007055D9" w:rsidDel="005C4BA5">
          <w:delText xml:space="preserve">connects </w:delText>
        </w:r>
        <w:r w:rsidRPr="007055D9" w:rsidDel="005C4BA5">
          <w:delText xml:space="preserve">Part (or </w:delText>
        </w:r>
        <w:r w:rsidR="00D7095B" w:rsidRPr="007055D9" w:rsidDel="005C4BA5">
          <w:delText>Assembly)</w:delText>
        </w:r>
        <w:r w:rsidRPr="007055D9" w:rsidDel="005C4BA5">
          <w:delText xml:space="preserve"> A </w:delText>
        </w:r>
        <w:r w:rsidR="00931479" w:rsidRPr="007055D9" w:rsidDel="005C4BA5">
          <w:delText>to</w:delText>
        </w:r>
        <w:r w:rsidRPr="007055D9" w:rsidDel="005C4BA5">
          <w:delText xml:space="preserve"> Part B at the position x</w:delText>
        </w:r>
        <w:r w:rsidRPr="007055D9" w:rsidDel="005C4BA5">
          <w:rPr>
            <w:vertAlign w:val="subscript"/>
          </w:rPr>
          <w:delText>1</w:delText>
        </w:r>
        <w:r w:rsidRPr="007055D9" w:rsidDel="005C4BA5">
          <w:delText xml:space="preserve"> etc..</w:delText>
        </w:r>
      </w:del>
    </w:p>
    <w:p w14:paraId="2AD483DB" w14:textId="77777777" w:rsidR="0017309C" w:rsidRPr="007055D9" w:rsidDel="005C4BA5" w:rsidRDefault="0017309C" w:rsidP="0021111F">
      <w:pPr>
        <w:rPr>
          <w:del w:id="89" w:author="nick" w:date="2019-12-20T13:19:00Z"/>
        </w:rPr>
      </w:pPr>
    </w:p>
    <w:p w14:paraId="35D32361" w14:textId="77777777" w:rsidR="0017309C" w:rsidRPr="007055D9" w:rsidRDefault="004F562F" w:rsidP="0021111F">
      <w:r>
        <w:rPr>
          <w:noProof/>
          <w:lang w:eastAsia="en-US"/>
        </w:rPr>
        <w:drawing>
          <wp:inline distT="0" distB="0" distL="0" distR="0" wp14:anchorId="46B378B3" wp14:editId="6E2A56B2">
            <wp:extent cx="5471160" cy="2355216"/>
            <wp:effectExtent l="0" t="0" r="0" b="6985"/>
            <wp:docPr id="1"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3" descr="Bild1"/>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5471160" cy="2355216"/>
                    </a:xfrm>
                    <a:prstGeom prst="rect">
                      <a:avLst/>
                    </a:prstGeom>
                    <a:noFill/>
                    <a:ln>
                      <a:noFill/>
                    </a:ln>
                  </pic:spPr>
                </pic:pic>
              </a:graphicData>
            </a:graphic>
          </wp:inline>
        </w:drawing>
      </w:r>
    </w:p>
    <w:p w14:paraId="00010A46" w14:textId="51FD4863" w:rsidR="00486C72" w:rsidRPr="007055D9" w:rsidRDefault="00406B64" w:rsidP="00406B64">
      <w:pPr>
        <w:pStyle w:val="Beschriftung"/>
      </w:pPr>
      <w:bookmarkStart w:id="90" w:name="_Ref334010986"/>
      <w:bookmarkStart w:id="91" w:name="_Toc3557082"/>
      <w:bookmarkStart w:id="92" w:name="_Toc27753696"/>
      <w:r>
        <w:t xml:space="preserve">Figure </w:t>
      </w:r>
      <w:r>
        <w:fldChar w:fldCharType="begin"/>
      </w:r>
      <w:r>
        <w:instrText xml:space="preserve"> SEQ Figure \* ARABIC </w:instrText>
      </w:r>
      <w:r>
        <w:fldChar w:fldCharType="separate"/>
      </w:r>
      <w:r w:rsidR="00004854">
        <w:rPr>
          <w:noProof/>
        </w:rPr>
        <w:t>2</w:t>
      </w:r>
      <w:r>
        <w:fldChar w:fldCharType="end"/>
      </w:r>
      <w:r>
        <w:t>:</w:t>
      </w:r>
      <w:bookmarkEnd w:id="90"/>
      <w:r w:rsidR="00486C72" w:rsidRPr="007055D9">
        <w:t xml:space="preserve"> Topological </w:t>
      </w:r>
      <w:r w:rsidR="000C6241" w:rsidRPr="007055D9">
        <w:t xml:space="preserve">Relations </w:t>
      </w:r>
      <w:r w:rsidR="005D241A" w:rsidRPr="007055D9">
        <w:t>between</w:t>
      </w:r>
      <w:r w:rsidR="0013211F" w:rsidRPr="007055D9">
        <w:t xml:space="preserve"> </w:t>
      </w:r>
      <w:r w:rsidR="000C6241" w:rsidRPr="007055D9">
        <w:t>P</w:t>
      </w:r>
      <w:r w:rsidR="0013211F" w:rsidRPr="007055D9">
        <w:t xml:space="preserve">arts </w:t>
      </w:r>
      <w:r w:rsidR="00D135CC" w:rsidRPr="007055D9">
        <w:t xml:space="preserve">and </w:t>
      </w:r>
      <w:r w:rsidR="000C6241" w:rsidRPr="007055D9">
        <w:t>Assemblies</w:t>
      </w:r>
      <w:bookmarkEnd w:id="91"/>
      <w:bookmarkEnd w:id="92"/>
    </w:p>
    <w:p w14:paraId="42F3BE3A" w14:textId="77777777" w:rsidR="0017309C" w:rsidRPr="007055D9" w:rsidRDefault="0017309C" w:rsidP="0021111F"/>
    <w:p w14:paraId="1BD583A7" w14:textId="77777777" w:rsidR="000277BB" w:rsidRPr="007055D9" w:rsidRDefault="00070206" w:rsidP="00F270BE">
      <w:pPr>
        <w:jc w:val="both"/>
      </w:pPr>
      <w:del w:id="93" w:author="nick" w:date="2019-12-20T13:19:00Z">
        <w:r w:rsidRPr="007055D9" w:rsidDel="005C4BA5">
          <w:delText>The a</w:delText>
        </w:r>
        <w:r w:rsidR="00A437A4" w:rsidRPr="007055D9" w:rsidDel="005C4BA5">
          <w:delText>lternative</w:delText>
        </w:r>
        <w:r w:rsidR="000277BB" w:rsidRPr="007055D9" w:rsidDel="005C4BA5">
          <w:delText xml:space="preserve"> </w:delText>
        </w:r>
        <w:r w:rsidR="008D51C0" w:rsidRPr="007055D9" w:rsidDel="005C4BA5">
          <w:fldChar w:fldCharType="begin"/>
        </w:r>
        <w:r w:rsidR="000277BB" w:rsidRPr="007055D9" w:rsidDel="005C4BA5">
          <w:delInstrText xml:space="preserve"> REF _Ref334011805 \r \h </w:delInstrText>
        </w:r>
        <w:r w:rsidR="00F270BE" w:rsidDel="005C4BA5">
          <w:delInstrText xml:space="preserve"> \* MERGEFORMAT </w:delInstrText>
        </w:r>
        <w:r w:rsidR="008D51C0" w:rsidRPr="007055D9" w:rsidDel="005C4BA5">
          <w:fldChar w:fldCharType="separate"/>
        </w:r>
        <w:r w:rsidR="00020F25" w:rsidDel="005C4BA5">
          <w:delText>1)</w:delText>
        </w:r>
        <w:r w:rsidR="008D51C0" w:rsidRPr="007055D9" w:rsidDel="005C4BA5">
          <w:fldChar w:fldCharType="end"/>
        </w:r>
        <w:r w:rsidR="000277BB" w:rsidRPr="007055D9" w:rsidDel="005C4BA5">
          <w:delText xml:space="preserve"> is adopted by </w:delText>
        </w:r>
        <w:r w:rsidR="00A5126C" w:rsidRPr="00A5126C" w:rsidDel="005C4BA5">
          <w:delText>χ</w:delText>
        </w:r>
        <w:r w:rsidR="000277BB" w:rsidRPr="007055D9" w:rsidDel="005C4BA5">
          <w:delText>MCF</w:delText>
        </w:r>
        <w:r w:rsidR="00D564D7" w:rsidRPr="007055D9" w:rsidDel="005C4BA5">
          <w:delText>.</w:delText>
        </w:r>
        <w:r w:rsidR="000277BB" w:rsidRPr="007055D9" w:rsidDel="005C4BA5">
          <w:delText xml:space="preserve"> </w:delText>
        </w:r>
      </w:del>
      <w:r w:rsidRPr="007055D9">
        <w:t>The d</w:t>
      </w:r>
      <w:r w:rsidR="00D564D7" w:rsidRPr="007055D9">
        <w:t xml:space="preserve">escription </w:t>
      </w:r>
      <w:r w:rsidR="000277BB" w:rsidRPr="007055D9">
        <w:t xml:space="preserve">is mapped into XML by using an element </w:t>
      </w:r>
      <w:r w:rsidR="00D135CC" w:rsidRPr="007055D9">
        <w:t xml:space="preserve">tagged </w:t>
      </w:r>
      <w:r w:rsidR="000277BB" w:rsidRPr="00137032">
        <w:rPr>
          <w:rFonts w:ascii="Courier New" w:hAnsi="Courier New" w:cs="Courier New"/>
          <w:b/>
          <w:i/>
          <w:sz w:val="18"/>
          <w:szCs w:val="18"/>
        </w:rPr>
        <w:t>&lt;connection_group</w:t>
      </w:r>
      <w:r w:rsidR="00F14CBF">
        <w:rPr>
          <w:rFonts w:ascii="Courier New" w:hAnsi="Courier New" w:cs="Courier New"/>
          <w:b/>
          <w:i/>
          <w:sz w:val="18"/>
          <w:szCs w:val="18"/>
        </w:rPr>
        <w:t>/</w:t>
      </w:r>
      <w:r w:rsidR="000277BB" w:rsidRPr="00137032">
        <w:rPr>
          <w:rFonts w:ascii="Courier New" w:hAnsi="Courier New" w:cs="Courier New"/>
          <w:b/>
          <w:i/>
          <w:sz w:val="18"/>
          <w:szCs w:val="18"/>
        </w:rPr>
        <w:t>&gt;</w:t>
      </w:r>
      <w:r w:rsidR="000277BB" w:rsidRPr="007055D9">
        <w:t xml:space="preserve">. A </w:t>
      </w:r>
      <w:r w:rsidR="000277BB" w:rsidRPr="00137032">
        <w:rPr>
          <w:rFonts w:ascii="Courier New" w:hAnsi="Courier New" w:cs="Courier New"/>
          <w:b/>
          <w:i/>
          <w:sz w:val="18"/>
          <w:szCs w:val="18"/>
        </w:rPr>
        <w:t>&lt;connection_group</w:t>
      </w:r>
      <w:r w:rsidR="00F14CBF">
        <w:rPr>
          <w:rFonts w:ascii="Courier New" w:hAnsi="Courier New" w:cs="Courier New"/>
          <w:b/>
          <w:i/>
          <w:sz w:val="18"/>
          <w:szCs w:val="18"/>
        </w:rPr>
        <w:t>/</w:t>
      </w:r>
      <w:r w:rsidR="000277BB" w:rsidRPr="00137032">
        <w:rPr>
          <w:rFonts w:ascii="Courier New" w:hAnsi="Courier New" w:cs="Courier New"/>
          <w:b/>
          <w:i/>
          <w:sz w:val="18"/>
          <w:szCs w:val="18"/>
        </w:rPr>
        <w:t>&gt;</w:t>
      </w:r>
      <w:r w:rsidR="000277BB" w:rsidRPr="007055D9">
        <w:t xml:space="preserve"> comprises all joints which connect the same parts (or assemblies). Details are referred to later chapters. Here one of the merits of employing XML becomes apparent.</w:t>
      </w:r>
    </w:p>
    <w:p w14:paraId="69285111" w14:textId="77777777" w:rsidR="00A437A4" w:rsidRPr="007055D9" w:rsidRDefault="000277BB" w:rsidP="00F270BE">
      <w:pPr>
        <w:jc w:val="both"/>
      </w:pPr>
      <w:r w:rsidRPr="007055D9">
        <w:t xml:space="preserve">It is to mention that frequently more than two parts are </w:t>
      </w:r>
      <w:proofErr w:type="gramStart"/>
      <w:r w:rsidRPr="007055D9">
        <w:t>joined together</w:t>
      </w:r>
      <w:proofErr w:type="gramEnd"/>
      <w:r w:rsidRPr="007055D9">
        <w:t>.</w:t>
      </w:r>
      <w:r w:rsidR="009D7966" w:rsidRPr="007055D9">
        <w:t xml:space="preserve"> A spot weld can e.g. join three sheets</w:t>
      </w:r>
      <w:r w:rsidR="008C1F93" w:rsidRPr="007055D9">
        <w:t>, a screw even more</w:t>
      </w:r>
      <w:r w:rsidR="009D7966" w:rsidRPr="007055D9">
        <w:t xml:space="preserve">. Such situations </w:t>
      </w:r>
      <w:proofErr w:type="gramStart"/>
      <w:r w:rsidR="00A16250" w:rsidRPr="007055D9">
        <w:t>have to</w:t>
      </w:r>
      <w:proofErr w:type="gramEnd"/>
      <w:r w:rsidR="00A16250" w:rsidRPr="007055D9">
        <w:t xml:space="preserve"> be taken into account</w:t>
      </w:r>
      <w:r w:rsidR="009D7966" w:rsidRPr="007055D9">
        <w:t>, too.</w:t>
      </w:r>
      <w:r w:rsidR="0009034F" w:rsidRPr="007055D9">
        <w:t xml:space="preserve"> </w:t>
      </w:r>
    </w:p>
    <w:p w14:paraId="4ABAEA3E" w14:textId="27E19E37" w:rsidR="00A80A2D" w:rsidRPr="007055D9" w:rsidRDefault="00A80A2D" w:rsidP="00F270BE">
      <w:pPr>
        <w:jc w:val="both"/>
      </w:pPr>
      <w:r w:rsidRPr="007055D9">
        <w:t>According to design principle </w:t>
      </w:r>
      <w:r w:rsidR="008D51C0" w:rsidRPr="007055D9">
        <w:fldChar w:fldCharType="begin"/>
      </w:r>
      <w:r w:rsidRPr="007055D9">
        <w:instrText xml:space="preserve"> REF _Ref373503402 \r \h </w:instrText>
      </w:r>
      <w:r w:rsidR="00F270BE">
        <w:instrText xml:space="preserve"> \* MERGEFORMAT </w:instrText>
      </w:r>
      <w:r w:rsidR="008D51C0" w:rsidRPr="007055D9">
        <w:fldChar w:fldCharType="separate"/>
      </w:r>
      <w:r w:rsidR="00004854">
        <w:t>3)</w:t>
      </w:r>
      <w:r w:rsidR="008D51C0" w:rsidRPr="007055D9">
        <w:fldChar w:fldCharType="end"/>
      </w:r>
      <w:r w:rsidRPr="007055D9">
        <w:t xml:space="preserve">, overall product structure cannot be reproduced from </w:t>
      </w:r>
      <w:r w:rsidR="00A5126C" w:rsidRPr="00A5126C">
        <w:t>χ</w:t>
      </w:r>
      <w:r w:rsidRPr="007055D9">
        <w:t xml:space="preserve">MCF. </w:t>
      </w:r>
      <w:r w:rsidR="00642A75" w:rsidRPr="007055D9">
        <w:t>For example, a</w:t>
      </w:r>
      <w:r w:rsidR="00066BB2" w:rsidRPr="007055D9">
        <w:t xml:space="preserve">ny of the following </w:t>
      </w:r>
      <w:r w:rsidR="00642A75" w:rsidRPr="007055D9">
        <w:t xml:space="preserve">product </w:t>
      </w:r>
      <w:r w:rsidR="00066BB2" w:rsidRPr="007055D9">
        <w:t xml:space="preserve">structures would </w:t>
      </w:r>
      <w:r w:rsidR="00642A75" w:rsidRPr="007055D9">
        <w:t xml:space="preserve">equally </w:t>
      </w:r>
      <w:r w:rsidR="00066BB2" w:rsidRPr="007055D9">
        <w:t xml:space="preserve">fit to </w:t>
      </w:r>
      <w:r w:rsidR="008D51C0" w:rsidRPr="007055D9">
        <w:fldChar w:fldCharType="begin"/>
      </w:r>
      <w:r w:rsidR="00066BB2" w:rsidRPr="007055D9">
        <w:instrText xml:space="preserve"> REF _Ref334010986 \h </w:instrText>
      </w:r>
      <w:r w:rsidR="00F270BE">
        <w:instrText xml:space="preserve"> \* MERGEFORMAT </w:instrText>
      </w:r>
      <w:r w:rsidR="008D51C0" w:rsidRPr="007055D9">
        <w:fldChar w:fldCharType="separate"/>
      </w:r>
      <w:r w:rsidR="00004854">
        <w:t xml:space="preserve">Figure </w:t>
      </w:r>
      <w:r w:rsidR="00004854">
        <w:rPr>
          <w:noProof/>
        </w:rPr>
        <w:t>2</w:t>
      </w:r>
      <w:r w:rsidR="00004854">
        <w:t>:</w:t>
      </w:r>
      <w:r w:rsidR="008D51C0" w:rsidRPr="007055D9">
        <w:fldChar w:fldCharType="end"/>
      </w:r>
    </w:p>
    <w:p w14:paraId="7FB92A08" w14:textId="77777777" w:rsidR="007250B7" w:rsidRPr="007055D9" w:rsidRDefault="00642A75" w:rsidP="00430C70">
      <w:pPr>
        <w:keepNext/>
        <w:jc w:val="center"/>
      </w:pPr>
      <w:r w:rsidRPr="007055D9">
        <w:object w:dxaOrig="7144" w:dyaOrig="5355" w14:anchorId="694CEB8A">
          <v:shape id="_x0000_i1026" type="#_x0000_t75" style="width:376.85pt;height:115.65pt" o:ole="">
            <v:imagedata r:id="rId37" o:title="" cropbottom="43024f" cropright="10402f"/>
          </v:shape>
          <o:OLEObject Type="Embed" ProgID="PowerPoint.Slide.8" ShapeID="_x0000_i1026" DrawAspect="Content" ObjectID="_1645275659" r:id="rId38"/>
        </w:object>
      </w:r>
    </w:p>
    <w:p w14:paraId="7D8E691E" w14:textId="55D9C0A0" w:rsidR="00066BB2" w:rsidRPr="007055D9" w:rsidRDefault="007250B7" w:rsidP="0050415A">
      <w:pPr>
        <w:pStyle w:val="Beschriftung"/>
      </w:pPr>
      <w:bookmarkStart w:id="94" w:name="_Toc3557083"/>
      <w:bookmarkStart w:id="95" w:name="_Toc27753697"/>
      <w:r w:rsidRPr="007055D9">
        <w:t xml:space="preserve">Figure </w:t>
      </w:r>
      <w:r w:rsidR="00406B64">
        <w:fldChar w:fldCharType="begin"/>
      </w:r>
      <w:r w:rsidR="00406B64">
        <w:instrText xml:space="preserve"> SEQ Figure \* ARABIC </w:instrText>
      </w:r>
      <w:r w:rsidR="00406B64">
        <w:fldChar w:fldCharType="separate"/>
      </w:r>
      <w:r w:rsidR="00004854">
        <w:rPr>
          <w:noProof/>
        </w:rPr>
        <w:t>3</w:t>
      </w:r>
      <w:r w:rsidR="00406B64">
        <w:fldChar w:fldCharType="end"/>
      </w:r>
      <w:r w:rsidRPr="007055D9">
        <w:t>: Product Structures Fitting to Previous Figure.</w:t>
      </w:r>
      <w:bookmarkEnd w:id="94"/>
      <w:bookmarkEnd w:id="95"/>
    </w:p>
    <w:p w14:paraId="5B63999C" w14:textId="77777777" w:rsidR="00066BB2" w:rsidRPr="007055D9" w:rsidRDefault="00642A75" w:rsidP="0009034F">
      <w:r w:rsidRPr="007055D9">
        <w:t xml:space="preserve">And this list is far from being complete. </w:t>
      </w:r>
    </w:p>
    <w:p w14:paraId="1708DD4D" w14:textId="77777777" w:rsidR="004F2A71" w:rsidRPr="007055D9" w:rsidRDefault="00F81E78" w:rsidP="00860E71">
      <w:pPr>
        <w:pStyle w:val="berschrift2"/>
      </w:pPr>
      <w:bookmarkStart w:id="96" w:name="_Toc338938876"/>
      <w:bookmarkStart w:id="97" w:name="_Toc338939056"/>
      <w:bookmarkStart w:id="98" w:name="_Toc3556929"/>
      <w:bookmarkStart w:id="99" w:name="_Toc27753541"/>
      <w:bookmarkStart w:id="100" w:name="_Toc288196436"/>
      <w:bookmarkStart w:id="101" w:name="_Toc288200734"/>
      <w:bookmarkEnd w:id="41"/>
      <w:bookmarkEnd w:id="42"/>
      <w:r w:rsidRPr="007055D9">
        <w:lastRenderedPageBreak/>
        <w:t>χMCF in</w:t>
      </w:r>
      <w:r w:rsidR="0070733C" w:rsidRPr="007055D9">
        <w:t xml:space="preserve"> the</w:t>
      </w:r>
      <w:r w:rsidRPr="007055D9">
        <w:t xml:space="preserve"> </w:t>
      </w:r>
      <w:r w:rsidR="004E47A8" w:rsidRPr="007055D9">
        <w:t xml:space="preserve">Development </w:t>
      </w:r>
      <w:bookmarkEnd w:id="96"/>
      <w:bookmarkEnd w:id="97"/>
      <w:r w:rsidR="004E47A8" w:rsidRPr="007055D9">
        <w:t>Processes</w:t>
      </w:r>
      <w:bookmarkEnd w:id="98"/>
      <w:bookmarkEnd w:id="99"/>
    </w:p>
    <w:p w14:paraId="4A1E8E77" w14:textId="54A593F3" w:rsidR="002B0DBB" w:rsidRPr="007055D9" w:rsidRDefault="002B0DBB" w:rsidP="00F270BE">
      <w:pPr>
        <w:jc w:val="both"/>
      </w:pPr>
      <w:r w:rsidRPr="007055D9">
        <w:t xml:space="preserve">The typical development process is a long chain involving many (maybe overlapping) single steps like design, construction, prototyping, simulation, testing, production planning, etc., see </w:t>
      </w:r>
      <w:r w:rsidR="008D51C0" w:rsidRPr="007055D9">
        <w:fldChar w:fldCharType="begin"/>
      </w:r>
      <w:r w:rsidRPr="007055D9">
        <w:instrText xml:space="preserve"> REF _Ref333842518 \h </w:instrText>
      </w:r>
      <w:r w:rsidR="00A437A4" w:rsidRPr="007055D9">
        <w:instrText xml:space="preserve"> \* MERGEFORMAT </w:instrText>
      </w:r>
      <w:r w:rsidR="008D51C0" w:rsidRPr="007055D9">
        <w:fldChar w:fldCharType="separate"/>
      </w:r>
      <w:ins w:id="102" w:author="Dr. Carsten Franke" w:date="2020-03-09T14:38:00Z">
        <w:r w:rsidR="00004854" w:rsidRPr="007055D9">
          <w:t xml:space="preserve">Figure </w:t>
        </w:r>
        <w:r w:rsidR="00004854">
          <w:t>4</w:t>
        </w:r>
      </w:ins>
      <w:del w:id="103" w:author="Dr. Carsten Franke" w:date="2020-03-09T14:38:00Z">
        <w:r w:rsidR="007E2D34" w:rsidRPr="007055D9" w:rsidDel="00004854">
          <w:delText xml:space="preserve">Figure </w:delText>
        </w:r>
        <w:r w:rsidR="007E2D34" w:rsidDel="00004854">
          <w:delText>4</w:delText>
        </w:r>
      </w:del>
      <w:r w:rsidR="008D51C0" w:rsidRPr="007055D9">
        <w:fldChar w:fldCharType="end"/>
      </w:r>
      <w:r w:rsidRPr="007055D9">
        <w:t>. Depending on the individual manufacturer considered, information of connections and joints arise</w:t>
      </w:r>
      <w:r w:rsidR="003D22E9" w:rsidRPr="007055D9">
        <w:t>s</w:t>
      </w:r>
      <w:r w:rsidRPr="007055D9">
        <w:t xml:space="preserve"> at different stages of the process and comes from different parties (</w:t>
      </w:r>
      <w:r w:rsidR="008D51C0" w:rsidRPr="007055D9">
        <w:fldChar w:fldCharType="begin"/>
      </w:r>
      <w:r w:rsidR="00A869CB" w:rsidRPr="007055D9">
        <w:instrText xml:space="preserve"> REF _Ref334482085 \h </w:instrText>
      </w:r>
      <w:r w:rsidR="00F270BE">
        <w:instrText xml:space="preserve"> \* MERGEFORMAT </w:instrText>
      </w:r>
      <w:r w:rsidR="008D51C0" w:rsidRPr="007055D9">
        <w:fldChar w:fldCharType="separate"/>
      </w:r>
      <w:ins w:id="104" w:author="Dr. Carsten Franke" w:date="2020-03-09T14:38:00Z">
        <w:r w:rsidR="00004854" w:rsidRPr="007055D9">
          <w:t xml:space="preserve">Figure </w:t>
        </w:r>
        <w:r w:rsidR="00004854">
          <w:rPr>
            <w:noProof/>
          </w:rPr>
          <w:t>5</w:t>
        </w:r>
      </w:ins>
      <w:del w:id="105" w:author="Dr. Carsten Franke" w:date="2020-03-09T14:38:00Z">
        <w:r w:rsidR="007E2D34" w:rsidRPr="007055D9" w:rsidDel="00004854">
          <w:delText xml:space="preserve">Figure </w:delText>
        </w:r>
        <w:r w:rsidR="007E2D34" w:rsidDel="00004854">
          <w:rPr>
            <w:noProof/>
          </w:rPr>
          <w:delText>5</w:delText>
        </w:r>
      </w:del>
      <w:r w:rsidR="008D51C0" w:rsidRPr="007055D9">
        <w:fldChar w:fldCharType="end"/>
      </w:r>
      <w:r w:rsidRPr="007055D9">
        <w:t>). An efficient handling and management of this information can only be guaranteed by a</w:t>
      </w:r>
      <w:r w:rsidR="00325601" w:rsidRPr="007055D9">
        <w:t xml:space="preserve"> (common)</w:t>
      </w:r>
      <w:r w:rsidRPr="007055D9">
        <w:t xml:space="preserve"> database/container which contains the information </w:t>
      </w:r>
      <w:r w:rsidRPr="007055D9">
        <w:rPr>
          <w:i/>
        </w:rPr>
        <w:t>uniquely</w:t>
      </w:r>
      <w:r w:rsidRPr="007055D9">
        <w:t>. Th</w:t>
      </w:r>
      <w:r w:rsidR="00F76F70" w:rsidRPr="007055D9">
        <w:t xml:space="preserve">is shall be guaranteed by </w:t>
      </w:r>
      <w:r w:rsidRPr="007055D9">
        <w:t xml:space="preserve">a standard like χMCF. </w:t>
      </w:r>
    </w:p>
    <w:p w14:paraId="114C4D9D" w14:textId="77777777" w:rsidR="004F2A71" w:rsidRPr="007055D9" w:rsidRDefault="004F2A71" w:rsidP="004F2A71"/>
    <w:p w14:paraId="374A4678" w14:textId="77777777" w:rsidR="000347C0" w:rsidRPr="007055D9" w:rsidRDefault="004F562F" w:rsidP="00FF0AC5">
      <w:pPr>
        <w:keepNext/>
        <w:jc w:val="center"/>
      </w:pPr>
      <w:r>
        <w:rPr>
          <w:noProof/>
          <w:lang w:eastAsia="en-US"/>
        </w:rPr>
        <w:drawing>
          <wp:inline distT="0" distB="0" distL="0" distR="0" wp14:anchorId="46F4F728" wp14:editId="3EBA9432">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377E398B" w14:textId="58DFD9EE" w:rsidR="004F2A71" w:rsidRPr="007055D9" w:rsidRDefault="000347C0" w:rsidP="00FF0AC5">
      <w:pPr>
        <w:pStyle w:val="Beschriftung"/>
      </w:pPr>
      <w:bookmarkStart w:id="106" w:name="_Ref333842518"/>
      <w:bookmarkStart w:id="107" w:name="_Ref333842510"/>
      <w:bookmarkStart w:id="108" w:name="_Toc3557084"/>
      <w:bookmarkStart w:id="109" w:name="_Toc27753698"/>
      <w:r w:rsidRPr="007055D9">
        <w:t xml:space="preserve">Figure </w:t>
      </w:r>
      <w:r w:rsidR="00406B64">
        <w:fldChar w:fldCharType="begin"/>
      </w:r>
      <w:r w:rsidR="00406B64">
        <w:instrText xml:space="preserve"> SEQ Figure \* ARABIC </w:instrText>
      </w:r>
      <w:r w:rsidR="00406B64">
        <w:fldChar w:fldCharType="separate"/>
      </w:r>
      <w:r w:rsidR="00004854">
        <w:rPr>
          <w:noProof/>
        </w:rPr>
        <w:t>4</w:t>
      </w:r>
      <w:r w:rsidR="00406B64">
        <w:fldChar w:fldCharType="end"/>
      </w:r>
      <w:bookmarkEnd w:id="106"/>
      <w:r w:rsidRPr="007055D9">
        <w:t>: The</w:t>
      </w:r>
      <w:r w:rsidR="000033ED" w:rsidRPr="007055D9">
        <w:t xml:space="preserve"> </w:t>
      </w:r>
      <w:r w:rsidR="008C1F93" w:rsidRPr="007055D9">
        <w:t xml:space="preserve">Development </w:t>
      </w:r>
      <w:bookmarkEnd w:id="107"/>
      <w:r w:rsidR="008C1F93" w:rsidRPr="007055D9">
        <w:t>Process</w:t>
      </w:r>
      <w:bookmarkEnd w:id="108"/>
      <w:bookmarkEnd w:id="109"/>
      <w:r w:rsidR="008C1F93" w:rsidRPr="007055D9">
        <w:t xml:space="preserve"> </w:t>
      </w:r>
    </w:p>
    <w:p w14:paraId="00725C12" w14:textId="77777777" w:rsidR="004F2A71" w:rsidRPr="007055D9" w:rsidRDefault="004F2A71" w:rsidP="004F2A71"/>
    <w:p w14:paraId="3E42D876" w14:textId="77777777" w:rsidR="004F2A71" w:rsidRPr="007055D9" w:rsidRDefault="004F2A71" w:rsidP="00902A2B">
      <w:pPr>
        <w:jc w:val="center"/>
        <w:rPr>
          <w:noProof/>
          <w:lang w:eastAsia="en-US"/>
        </w:rPr>
      </w:pPr>
    </w:p>
    <w:p w14:paraId="2576EA02" w14:textId="77777777" w:rsidR="0054005C" w:rsidRPr="007055D9" w:rsidRDefault="0054005C" w:rsidP="000033ED">
      <w:pPr>
        <w:pStyle w:val="Beschriftung"/>
      </w:pPr>
      <w:bookmarkStart w:id="110" w:name="_Ref334015195"/>
    </w:p>
    <w:p w14:paraId="5DFC0413" w14:textId="77777777" w:rsidR="0054005C" w:rsidRPr="007055D9" w:rsidRDefault="004F562F" w:rsidP="000033ED">
      <w:pPr>
        <w:pStyle w:val="Beschriftung"/>
      </w:pPr>
      <w:r>
        <w:rPr>
          <w:noProof/>
          <w:lang w:eastAsia="en-US"/>
        </w:rPr>
        <w:drawing>
          <wp:inline distT="0" distB="0" distL="0" distR="0" wp14:anchorId="16D413C4" wp14:editId="6106F242">
            <wp:extent cx="5082540" cy="2613660"/>
            <wp:effectExtent l="0" t="0" r="0" b="0"/>
            <wp:docPr id="4" name="Bild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82540" cy="2613660"/>
                    </a:xfrm>
                    <a:prstGeom prst="rect">
                      <a:avLst/>
                    </a:prstGeom>
                    <a:noFill/>
                    <a:ln>
                      <a:noFill/>
                    </a:ln>
                  </pic:spPr>
                </pic:pic>
              </a:graphicData>
            </a:graphic>
          </wp:inline>
        </w:drawing>
      </w:r>
    </w:p>
    <w:p w14:paraId="28353355" w14:textId="1FE61873" w:rsidR="000033ED" w:rsidRPr="007055D9" w:rsidRDefault="000033ED" w:rsidP="005D241A">
      <w:pPr>
        <w:pStyle w:val="Beschriftung"/>
        <w:spacing w:before="120"/>
      </w:pPr>
      <w:bookmarkStart w:id="111" w:name="_Ref334482085"/>
      <w:bookmarkStart w:id="112" w:name="_Ref334482078"/>
      <w:bookmarkStart w:id="113" w:name="_Toc3557085"/>
      <w:bookmarkStart w:id="114" w:name="_Toc27753699"/>
      <w:r w:rsidRPr="007055D9">
        <w:t xml:space="preserve">Figure </w:t>
      </w:r>
      <w:r w:rsidR="00406B64">
        <w:fldChar w:fldCharType="begin"/>
      </w:r>
      <w:r w:rsidR="00406B64">
        <w:instrText xml:space="preserve"> SEQ Figure \* ARABIC </w:instrText>
      </w:r>
      <w:r w:rsidR="00406B64">
        <w:fldChar w:fldCharType="separate"/>
      </w:r>
      <w:r w:rsidR="00004854">
        <w:rPr>
          <w:noProof/>
        </w:rPr>
        <w:t>5</w:t>
      </w:r>
      <w:r w:rsidR="00406B64">
        <w:fldChar w:fldCharType="end"/>
      </w:r>
      <w:bookmarkEnd w:id="110"/>
      <w:bookmarkEnd w:id="111"/>
      <w:r w:rsidRPr="007055D9">
        <w:t xml:space="preserve">: χMCF as a </w:t>
      </w:r>
      <w:r w:rsidR="008C1F93" w:rsidRPr="007055D9">
        <w:t xml:space="preserve">Platform </w:t>
      </w:r>
      <w:r w:rsidR="00D509E9" w:rsidRPr="007055D9">
        <w:t xml:space="preserve">for </w:t>
      </w:r>
      <w:r w:rsidR="008C1F93" w:rsidRPr="007055D9">
        <w:t>Connection Information</w:t>
      </w:r>
      <w:r w:rsidR="00D509E9" w:rsidRPr="007055D9">
        <w:br/>
      </w:r>
      <w:r w:rsidRPr="007055D9">
        <w:t>in the</w:t>
      </w:r>
      <w:r w:rsidR="00245365">
        <w:t xml:space="preserve"> Complete</w:t>
      </w:r>
      <w:r w:rsidRPr="007055D9">
        <w:t xml:space="preserve"> </w:t>
      </w:r>
      <w:r w:rsidR="005E0B44" w:rsidRPr="007055D9">
        <w:t xml:space="preserve">Development </w:t>
      </w:r>
      <w:bookmarkEnd w:id="112"/>
      <w:r w:rsidR="005E0B44" w:rsidRPr="007055D9">
        <w:t>Process</w:t>
      </w:r>
      <w:bookmarkEnd w:id="113"/>
      <w:bookmarkEnd w:id="114"/>
    </w:p>
    <w:p w14:paraId="1BFF02F9" w14:textId="4CCA00F0" w:rsidR="002B0DBB" w:rsidRPr="007055D9" w:rsidRDefault="002B0DBB" w:rsidP="00F270BE">
      <w:pPr>
        <w:jc w:val="both"/>
      </w:pPr>
      <w:r w:rsidRPr="007055D9">
        <w:t xml:space="preserve">A careful examination of </w:t>
      </w:r>
      <w:r w:rsidR="008D51C0" w:rsidRPr="007055D9">
        <w:fldChar w:fldCharType="begin"/>
      </w:r>
      <w:r w:rsidR="000B7FA7" w:rsidRPr="007055D9">
        <w:instrText xml:space="preserve"> REF _Ref334482085 \h </w:instrText>
      </w:r>
      <w:r w:rsidR="00F270BE">
        <w:instrText xml:space="preserve"> \* MERGEFORMAT </w:instrText>
      </w:r>
      <w:r w:rsidR="008D51C0" w:rsidRPr="007055D9">
        <w:fldChar w:fldCharType="separate"/>
      </w:r>
      <w:ins w:id="115" w:author="Dr. Carsten Franke" w:date="2020-03-09T14:38:00Z">
        <w:r w:rsidR="00004854" w:rsidRPr="007055D9">
          <w:t xml:space="preserve">Figure </w:t>
        </w:r>
        <w:r w:rsidR="00004854">
          <w:rPr>
            <w:noProof/>
          </w:rPr>
          <w:t>5</w:t>
        </w:r>
      </w:ins>
      <w:del w:id="116" w:author="Dr. Carsten Franke" w:date="2020-03-09T14:38:00Z">
        <w:r w:rsidR="007E2D34" w:rsidRPr="007055D9" w:rsidDel="00004854">
          <w:delText xml:space="preserve">Figure </w:delText>
        </w:r>
        <w:r w:rsidR="007E2D34" w:rsidDel="00004854">
          <w:rPr>
            <w:noProof/>
          </w:rPr>
          <w:delText>5</w:delText>
        </w:r>
      </w:del>
      <w:r w:rsidR="008D51C0" w:rsidRPr="007055D9">
        <w:fldChar w:fldCharType="end"/>
      </w:r>
      <w:r w:rsidR="000B7FA7" w:rsidRPr="007055D9">
        <w:t xml:space="preserve"> </w:t>
      </w:r>
      <w:r w:rsidRPr="007055D9">
        <w:t>enables one to get more feeling and understanding about how the work with χMCF in a real process could look</w:t>
      </w:r>
      <w:r w:rsidR="00B12880" w:rsidRPr="007055D9">
        <w:t xml:space="preserve"> like:</w:t>
      </w:r>
      <w:r w:rsidRPr="007055D9">
        <w:t xml:space="preserve"> χMCF is a structured set which can be </w:t>
      </w:r>
      <w:r w:rsidR="00B64AE7" w:rsidRPr="007055D9">
        <w:t>divided</w:t>
      </w:r>
      <w:r w:rsidRPr="007055D9">
        <w:t xml:space="preserve"> into several overlapping subsets. Each subset contains </w:t>
      </w:r>
      <w:r w:rsidR="00F76F70" w:rsidRPr="007055D9">
        <w:t xml:space="preserve">a </w:t>
      </w:r>
      <w:r w:rsidRPr="007055D9">
        <w:t xml:space="preserve">part of connection information which is of interest for </w:t>
      </w:r>
      <w:r w:rsidR="00F76F70" w:rsidRPr="007055D9">
        <w:t xml:space="preserve">a </w:t>
      </w:r>
      <w:r w:rsidRPr="007055D9">
        <w:t>certain party, e.g.</w:t>
      </w:r>
      <w:r w:rsidR="008C1CEB" w:rsidRPr="007055D9">
        <w:t>,</w:t>
      </w:r>
      <w:r w:rsidRPr="007055D9">
        <w:t xml:space="preserve"> simulation or planning. The </w:t>
      </w:r>
      <w:r w:rsidR="00F76F70" w:rsidRPr="007055D9">
        <w:t xml:space="preserve">intersection of all subsets </w:t>
      </w:r>
      <w:r w:rsidRPr="007055D9">
        <w:t>contains information which is of interest for all other</w:t>
      </w:r>
      <w:r w:rsidR="00B12880" w:rsidRPr="007055D9">
        <w:t xml:space="preserve"> parties</w:t>
      </w:r>
      <w:r w:rsidRPr="007055D9">
        <w:t xml:space="preserve"> involved</w:t>
      </w:r>
      <w:r w:rsidR="00F76F70" w:rsidRPr="007055D9">
        <w:t>, e. g. coordinates and flange partners</w:t>
      </w:r>
      <w:r w:rsidRPr="007055D9">
        <w:t xml:space="preserve">. </w:t>
      </w:r>
    </w:p>
    <w:p w14:paraId="2121BBB0" w14:textId="595A5173" w:rsidR="002B0DBB" w:rsidRPr="007055D9" w:rsidRDefault="002B0DBB" w:rsidP="00F270BE">
      <w:pPr>
        <w:jc w:val="both"/>
      </w:pPr>
      <w:r w:rsidRPr="007055D9">
        <w:t>As mentioned before</w:t>
      </w:r>
      <w:r w:rsidR="00F94D4D" w:rsidRPr="007055D9">
        <w:t>,</w:t>
      </w:r>
      <w:r w:rsidRPr="007055D9">
        <w:t xml:space="preserve"> the information contained in χMCF is not </w:t>
      </w:r>
      <w:r w:rsidR="00B12880" w:rsidRPr="007055D9">
        <w:t xml:space="preserve">necessarily </w:t>
      </w:r>
      <w:r w:rsidRPr="007055D9">
        <w:t>complete</w:t>
      </w:r>
      <w:r w:rsidR="00B12880" w:rsidRPr="007055D9">
        <w:t xml:space="preserve">, at least not at </w:t>
      </w:r>
      <w:r w:rsidR="00F94D4D" w:rsidRPr="007055D9">
        <w:t xml:space="preserve">an </w:t>
      </w:r>
      <w:r w:rsidR="00B12880" w:rsidRPr="007055D9">
        <w:t>early stage of the development process</w:t>
      </w:r>
      <w:r w:rsidRPr="007055D9">
        <w:t>. Rather its content grow</w:t>
      </w:r>
      <w:r w:rsidR="00B12880" w:rsidRPr="007055D9">
        <w:t>s</w:t>
      </w:r>
      <w:r w:rsidRPr="007055D9">
        <w:t xml:space="preserve"> while the process is advancing. </w:t>
      </w:r>
      <w:r w:rsidR="007031ED" w:rsidRPr="007055D9">
        <w:t xml:space="preserve">Defining </w:t>
      </w:r>
      <w:r w:rsidR="002E195A" w:rsidRPr="007055D9">
        <w:t xml:space="preserve">the individual </w:t>
      </w:r>
      <w:r w:rsidRPr="007055D9">
        <w:t xml:space="preserve">joint and </w:t>
      </w:r>
      <w:r w:rsidR="00B12880" w:rsidRPr="007055D9">
        <w:t>filling</w:t>
      </w:r>
      <w:r w:rsidR="002E195A" w:rsidRPr="007055D9">
        <w:t xml:space="preserve"> up</w:t>
      </w:r>
      <w:r w:rsidR="00B12880" w:rsidRPr="007055D9">
        <w:t xml:space="preserve"> </w:t>
      </w:r>
      <w:r w:rsidRPr="007055D9">
        <w:t xml:space="preserve">the container thus </w:t>
      </w:r>
      <w:r w:rsidR="007031ED" w:rsidRPr="007055D9">
        <w:t xml:space="preserve">build up </w:t>
      </w:r>
      <w:r w:rsidRPr="007055D9">
        <w:t xml:space="preserve">a continuous process. </w:t>
      </w:r>
      <w:r w:rsidR="00B12880" w:rsidRPr="007055D9">
        <w:t xml:space="preserve">As shown in </w:t>
      </w:r>
      <w:r w:rsidR="008D51C0" w:rsidRPr="007055D9">
        <w:fldChar w:fldCharType="begin"/>
      </w:r>
      <w:r w:rsidR="000B7FA7" w:rsidRPr="007055D9">
        <w:instrText xml:space="preserve"> REF _Ref334482085 \h </w:instrText>
      </w:r>
      <w:r w:rsidR="00F270BE">
        <w:instrText xml:space="preserve"> \* MERGEFORMAT </w:instrText>
      </w:r>
      <w:r w:rsidR="008D51C0" w:rsidRPr="007055D9">
        <w:fldChar w:fldCharType="separate"/>
      </w:r>
      <w:ins w:id="117" w:author="Dr. Carsten Franke" w:date="2020-03-09T14:38:00Z">
        <w:r w:rsidR="00004854" w:rsidRPr="007055D9">
          <w:t xml:space="preserve">Figure </w:t>
        </w:r>
        <w:r w:rsidR="00004854">
          <w:rPr>
            <w:noProof/>
          </w:rPr>
          <w:t>5</w:t>
        </w:r>
      </w:ins>
      <w:del w:id="118" w:author="Dr. Carsten Franke" w:date="2020-03-09T14:38:00Z">
        <w:r w:rsidR="007E2D34" w:rsidRPr="007055D9" w:rsidDel="00004854">
          <w:delText xml:space="preserve">Figure </w:delText>
        </w:r>
        <w:r w:rsidR="007E2D34" w:rsidDel="00004854">
          <w:rPr>
            <w:noProof/>
          </w:rPr>
          <w:delText>5</w:delText>
        </w:r>
      </w:del>
      <w:r w:rsidR="008D51C0" w:rsidRPr="007055D9">
        <w:fldChar w:fldCharType="end"/>
      </w:r>
      <w:r w:rsidR="00B12880" w:rsidRPr="007055D9">
        <w:t>,</w:t>
      </w:r>
      <w:r w:rsidRPr="007055D9">
        <w:t xml:space="preserve"> connection information could be created by any of the involved parties (design, construction, engineering, planning, etc.). The common situation is that each party contributes part of information (geometrical, technological etc.) defining a specific joint. Merging of the partial </w:t>
      </w:r>
      <w:r w:rsidRPr="007055D9">
        <w:lastRenderedPageBreak/>
        <w:t xml:space="preserve">information leads to the complete characterization of the joint. </w:t>
      </w:r>
      <w:r w:rsidR="00D914CC" w:rsidRPr="007055D9">
        <w:t xml:space="preserve">Therefore, </w:t>
      </w:r>
      <w:r w:rsidRPr="007055D9">
        <w:t>χMCF is an ideal tool to enable this dynamic process since fill</w:t>
      </w:r>
      <w:r w:rsidR="00D914CC" w:rsidRPr="007055D9">
        <w:t>ing</w:t>
      </w:r>
      <w:r w:rsidRPr="007055D9">
        <w:t xml:space="preserve"> </w:t>
      </w:r>
      <w:r w:rsidR="0094449D" w:rsidRPr="007055D9">
        <w:t xml:space="preserve">up </w:t>
      </w:r>
      <w:r w:rsidRPr="007055D9">
        <w:t>χMCF means merging information.</w:t>
      </w:r>
    </w:p>
    <w:p w14:paraId="262A0F61" w14:textId="0BC0D567" w:rsidR="002B0DBB" w:rsidRPr="007055D9" w:rsidRDefault="008D51C0" w:rsidP="00F270BE">
      <w:pPr>
        <w:jc w:val="both"/>
      </w:pPr>
      <w:r w:rsidRPr="007055D9">
        <w:fldChar w:fldCharType="begin"/>
      </w:r>
      <w:r w:rsidR="000B7FA7" w:rsidRPr="007055D9">
        <w:instrText xml:space="preserve"> REF _Ref334482085 \h </w:instrText>
      </w:r>
      <w:r w:rsidR="00F270BE">
        <w:instrText xml:space="preserve"> \* MERGEFORMAT </w:instrText>
      </w:r>
      <w:r w:rsidRPr="007055D9">
        <w:fldChar w:fldCharType="separate"/>
      </w:r>
      <w:ins w:id="119" w:author="Dr. Carsten Franke" w:date="2020-03-09T14:38:00Z">
        <w:r w:rsidR="00004854" w:rsidRPr="007055D9">
          <w:t xml:space="preserve">Figure </w:t>
        </w:r>
        <w:r w:rsidR="00004854">
          <w:rPr>
            <w:noProof/>
          </w:rPr>
          <w:t>5</w:t>
        </w:r>
      </w:ins>
      <w:del w:id="120" w:author="Dr. Carsten Franke" w:date="2020-03-09T14:38:00Z">
        <w:r w:rsidR="007E2D34" w:rsidRPr="007055D9" w:rsidDel="00004854">
          <w:delText xml:space="preserve">Figure </w:delText>
        </w:r>
        <w:r w:rsidR="007E2D34" w:rsidDel="00004854">
          <w:rPr>
            <w:noProof/>
          </w:rPr>
          <w:delText>5</w:delText>
        </w:r>
      </w:del>
      <w:r w:rsidRPr="007055D9">
        <w:fldChar w:fldCharType="end"/>
      </w:r>
      <w:r w:rsidR="002B0DBB" w:rsidRPr="007055D9">
        <w:t xml:space="preserve"> makes also clear that connection information (full or partial) is available to everyone once it is defined and stored in χMCF. Thus</w:t>
      </w:r>
      <w:r w:rsidR="00F94D4D" w:rsidRPr="007055D9">
        <w:t>,</w:t>
      </w:r>
      <w:r w:rsidR="002B0DBB" w:rsidRPr="007055D9">
        <w:t xml:space="preserve"> </w:t>
      </w:r>
      <w:r w:rsidR="0094449D" w:rsidRPr="007055D9">
        <w:t xml:space="preserve">unnecessary </w:t>
      </w:r>
      <w:r w:rsidR="002B0DBB" w:rsidRPr="007055D9">
        <w:t xml:space="preserve">duplication of effort is avoided automatically. </w:t>
      </w:r>
      <w:proofErr w:type="gramStart"/>
      <w:r w:rsidR="002B0DBB" w:rsidRPr="007055D9">
        <w:t>Typically</w:t>
      </w:r>
      <w:proofErr w:type="gramEnd"/>
      <w:r w:rsidR="002B0DBB" w:rsidRPr="007055D9">
        <w:t xml:space="preserve"> different parties work in different </w:t>
      </w:r>
      <w:r w:rsidR="00D7095B" w:rsidRPr="007055D9">
        <w:t>environments</w:t>
      </w:r>
      <w:r w:rsidR="002B0DBB" w:rsidRPr="007055D9">
        <w:t xml:space="preserve"> using different </w:t>
      </w:r>
      <w:r w:rsidR="007740F6" w:rsidRPr="007055D9">
        <w:t>software</w:t>
      </w:r>
      <w:r w:rsidR="0094449D" w:rsidRPr="007055D9">
        <w:t xml:space="preserve"> tools</w:t>
      </w:r>
      <w:r w:rsidR="002B0DBB" w:rsidRPr="007055D9">
        <w:t>. Provided all systems support χMCF</w:t>
      </w:r>
      <w:r w:rsidR="00485356" w:rsidRPr="007055D9">
        <w:t xml:space="preserve">, </w:t>
      </w:r>
      <w:r w:rsidR="002B0DBB" w:rsidRPr="007055D9">
        <w:t xml:space="preserve">transfer of data from one format to another </w:t>
      </w:r>
      <w:r w:rsidR="0094449D" w:rsidRPr="007055D9">
        <w:t xml:space="preserve">will be </w:t>
      </w:r>
      <w:r w:rsidR="00F76F70" w:rsidRPr="007055D9">
        <w:t>not necessary</w:t>
      </w:r>
      <w:r w:rsidR="00F94D4D" w:rsidRPr="007055D9">
        <w:t xml:space="preserve"> </w:t>
      </w:r>
      <w:proofErr w:type="gramStart"/>
      <w:r w:rsidR="00F94D4D" w:rsidRPr="007055D9">
        <w:t>any more</w:t>
      </w:r>
      <w:proofErr w:type="gramEnd"/>
      <w:r w:rsidR="002B0DBB" w:rsidRPr="007055D9">
        <w:t xml:space="preserve">. This </w:t>
      </w:r>
      <w:r w:rsidR="000234AC" w:rsidRPr="007055D9">
        <w:t xml:space="preserve">will </w:t>
      </w:r>
      <w:r w:rsidR="002B0DBB" w:rsidRPr="007055D9">
        <w:t xml:space="preserve">save development cost and avoid </w:t>
      </w:r>
      <w:r w:rsidR="000234AC" w:rsidRPr="007055D9">
        <w:t xml:space="preserve">loss of data </w:t>
      </w:r>
      <w:r w:rsidR="002B0DBB" w:rsidRPr="007055D9">
        <w:t>caused by the transfer.</w:t>
      </w:r>
    </w:p>
    <w:p w14:paraId="369CB7CF" w14:textId="77777777" w:rsidR="002B0DBB" w:rsidRPr="007055D9" w:rsidRDefault="00485356" w:rsidP="00F270BE">
      <w:pPr>
        <w:jc w:val="both"/>
      </w:pPr>
      <w:r w:rsidRPr="007055D9">
        <w:t>I</w:t>
      </w:r>
      <w:r w:rsidR="002B0DBB" w:rsidRPr="007055D9">
        <w:t>nformation contained in χMCF can be used to automate many tasks in the development and thus to enhance efficiency:</w:t>
      </w:r>
    </w:p>
    <w:p w14:paraId="35444330" w14:textId="77777777" w:rsidR="00E75DD5" w:rsidRPr="00E75DD5" w:rsidRDefault="002B0DBB" w:rsidP="000804D1">
      <w:pPr>
        <w:pStyle w:val="Aufzhlungszeichen"/>
        <w:numPr>
          <w:ilvl w:val="0"/>
          <w:numId w:val="10"/>
        </w:numPr>
        <w:ind w:left="426" w:hanging="284"/>
        <w:jc w:val="both"/>
      </w:pPr>
      <w:r w:rsidRPr="007055D9">
        <w:rPr>
          <w:b/>
          <w:bCs/>
        </w:rPr>
        <w:t>Automatic CAE assembly</w:t>
      </w:r>
    </w:p>
    <w:p w14:paraId="16D24AC0" w14:textId="77777777" w:rsidR="000D3674" w:rsidRDefault="00D7095B" w:rsidP="000832B1">
      <w:pPr>
        <w:pStyle w:val="Aufzhlungszeichen"/>
        <w:numPr>
          <w:ilvl w:val="0"/>
          <w:numId w:val="0"/>
        </w:numPr>
        <w:ind w:left="426"/>
        <w:jc w:val="both"/>
      </w:pPr>
      <w:r w:rsidRPr="007055D9">
        <w:t>Meanwh</w:t>
      </w:r>
      <w:r w:rsidR="002B0DBB" w:rsidRPr="007055D9">
        <w:t xml:space="preserve">ile most FE-preprocessors </w:t>
      </w:r>
      <w:proofErr w:type="gramStart"/>
      <w:r w:rsidR="002B0DBB" w:rsidRPr="007055D9">
        <w:t>are able to</w:t>
      </w:r>
      <w:proofErr w:type="gramEnd"/>
      <w:r w:rsidR="002B0DBB" w:rsidRPr="007055D9">
        <w:t xml:space="preserve"> mesh parts automatically </w:t>
      </w:r>
      <w:r w:rsidR="00DD6396" w:rsidRPr="007055D9">
        <w:t>in</w:t>
      </w:r>
      <w:r w:rsidR="000234AC" w:rsidRPr="007055D9">
        <w:t xml:space="preserve"> the</w:t>
      </w:r>
      <w:r w:rsidR="002B0DBB" w:rsidRPr="007055D9">
        <w:t xml:space="preserve"> </w:t>
      </w:r>
      <w:proofErr w:type="spellStart"/>
      <w:r w:rsidR="002B0DBB" w:rsidRPr="007055D9">
        <w:t>batch-meshing</w:t>
      </w:r>
      <w:proofErr w:type="spellEnd"/>
      <w:r w:rsidR="002B0DBB" w:rsidRPr="007055D9">
        <w:t xml:space="preserve"> mode. An </w:t>
      </w:r>
      <w:r w:rsidR="00F94D4D" w:rsidRPr="007055D9">
        <w:t xml:space="preserve">automated </w:t>
      </w:r>
      <w:r w:rsidR="002B0DBB" w:rsidRPr="007055D9">
        <w:t>assembly can be realized by the connection information contained in χMCF.</w:t>
      </w:r>
    </w:p>
    <w:p w14:paraId="1C8A7813" w14:textId="77777777" w:rsidR="00792275" w:rsidRPr="00792275" w:rsidRDefault="002B0DBB" w:rsidP="000832B1">
      <w:pPr>
        <w:pStyle w:val="Aufzhlungszeichen"/>
        <w:tabs>
          <w:tab w:val="clear" w:pos="454"/>
        </w:tabs>
        <w:spacing w:before="120"/>
        <w:ind w:left="426" w:hanging="284"/>
        <w:rPr>
          <w:szCs w:val="22"/>
        </w:rPr>
      </w:pPr>
      <w:r w:rsidRPr="007055D9">
        <w:rPr>
          <w:b/>
          <w:bCs/>
        </w:rPr>
        <w:t>Automatic Programming of Welding Robot</w:t>
      </w:r>
    </w:p>
    <w:p w14:paraId="072D3FF5" w14:textId="77777777" w:rsidR="002B0DBB" w:rsidRPr="007055D9" w:rsidRDefault="002B0DBB" w:rsidP="000832B1">
      <w:pPr>
        <w:pStyle w:val="Aufzhlungszeichen"/>
        <w:numPr>
          <w:ilvl w:val="0"/>
          <w:numId w:val="0"/>
        </w:numPr>
        <w:ind w:left="426"/>
        <w:jc w:val="both"/>
        <w:rPr>
          <w:szCs w:val="22"/>
        </w:rPr>
      </w:pPr>
      <w:r w:rsidRPr="007055D9">
        <w:t>Based on χMCF</w:t>
      </w:r>
      <w:r w:rsidR="00DD6396" w:rsidRPr="007055D9">
        <w:t>,</w:t>
      </w:r>
      <w:r w:rsidRPr="007055D9">
        <w:t xml:space="preserve"> welding robot</w:t>
      </w:r>
      <w:r w:rsidR="00DD6396" w:rsidRPr="007055D9">
        <w:t>s</w:t>
      </w:r>
      <w:r w:rsidRPr="007055D9">
        <w:t xml:space="preserve"> can be </w:t>
      </w:r>
      <w:r w:rsidR="00DD6396" w:rsidRPr="007055D9">
        <w:t>progra</w:t>
      </w:r>
      <w:r w:rsidR="00F94D4D" w:rsidRPr="007055D9">
        <w:t>m</w:t>
      </w:r>
      <w:r w:rsidR="00DD6396" w:rsidRPr="007055D9">
        <w:t xml:space="preserve">med </w:t>
      </w:r>
      <w:r w:rsidRPr="007055D9">
        <w:t>automatically.</w:t>
      </w:r>
    </w:p>
    <w:p w14:paraId="6DFB3F51" w14:textId="77777777" w:rsidR="00056CD2" w:rsidRPr="007055D9" w:rsidRDefault="002B0DBB" w:rsidP="00792275">
      <w:pPr>
        <w:jc w:val="both"/>
      </w:pPr>
      <w:r w:rsidRPr="007055D9">
        <w:t>An essential feature of χMCF is that it contains only information relevant to the joints. No data are included which are dependent on the process. Hence it is relatively easy to implement χMCF into any real process. Depending on the application</w:t>
      </w:r>
      <w:r w:rsidR="00DD6396" w:rsidRPr="007055D9">
        <w:t>,</w:t>
      </w:r>
      <w:r w:rsidRPr="007055D9">
        <w:t xml:space="preserve"> it is possible to use χMCF as a stand-alone database or integrate χMCF into an even more comprehensive database</w:t>
      </w:r>
      <w:r w:rsidR="00DD6396" w:rsidRPr="007055D9">
        <w:t>.</w:t>
      </w:r>
      <w:r w:rsidR="00F76F70" w:rsidRPr="007055D9">
        <w:t xml:space="preserve"> </w:t>
      </w:r>
    </w:p>
    <w:p w14:paraId="5AB8F1CC" w14:textId="77777777" w:rsidR="004F2D36" w:rsidRPr="007055D9" w:rsidRDefault="00FF55A5" w:rsidP="005867BD">
      <w:pPr>
        <w:pStyle w:val="berschrift1"/>
        <w:tabs>
          <w:tab w:val="clear" w:pos="432"/>
          <w:tab w:val="num" w:pos="567"/>
        </w:tabs>
      </w:pPr>
      <w:bookmarkStart w:id="121" w:name="_Toc3556930"/>
      <w:bookmarkStart w:id="122" w:name="_Toc27753542"/>
      <w:r w:rsidRPr="007055D9">
        <w:lastRenderedPageBreak/>
        <w:t>Keywords</w:t>
      </w:r>
      <w:r w:rsidR="00B61149" w:rsidRPr="007055D9">
        <w:t xml:space="preserve"> </w:t>
      </w:r>
      <w:r w:rsidR="004F2D36" w:rsidRPr="007055D9">
        <w:t>of XML specification</w:t>
      </w:r>
      <w:bookmarkEnd w:id="121"/>
      <w:bookmarkEnd w:id="122"/>
    </w:p>
    <w:p w14:paraId="04210431" w14:textId="77777777" w:rsidR="003B4F3B" w:rsidRPr="007055D9" w:rsidRDefault="00FF55A5" w:rsidP="00860E71">
      <w:pPr>
        <w:pStyle w:val="berschrift2"/>
      </w:pPr>
      <w:bookmarkStart w:id="123" w:name="_Toc27753543"/>
      <w:r w:rsidRPr="007055D9">
        <w:t>Keywords</w:t>
      </w:r>
      <w:bookmarkEnd w:id="123"/>
    </w:p>
    <w:p w14:paraId="01AA808E" w14:textId="77777777" w:rsidR="0081688E" w:rsidRPr="007055D9" w:rsidRDefault="003D649B" w:rsidP="00F270BE">
      <w:pPr>
        <w:jc w:val="both"/>
      </w:pPr>
      <w:r w:rsidRPr="007055D9">
        <w:t>T</w:t>
      </w:r>
      <w:r w:rsidR="007B64A1" w:rsidRPr="007055D9">
        <w:t xml:space="preserve">he carrier of information </w:t>
      </w:r>
      <w:r w:rsidR="00721573" w:rsidRPr="007055D9">
        <w:t xml:space="preserve">in a χMCF file is an element which can be </w:t>
      </w:r>
      <w:r w:rsidR="001D39AF" w:rsidRPr="007055D9">
        <w:t>equipped with some attributes</w:t>
      </w:r>
      <w:r w:rsidR="00D77E83" w:rsidRPr="007055D9">
        <w:t xml:space="preserve"> and child elements</w:t>
      </w:r>
      <w:r w:rsidR="001D39AF" w:rsidRPr="007055D9">
        <w:t>.</w:t>
      </w:r>
      <w:r w:rsidRPr="007055D9">
        <w:t xml:space="preserve"> Elements and attributes are defined by their names (identifiers) and values (information).  </w:t>
      </w:r>
    </w:p>
    <w:p w14:paraId="05127645" w14:textId="77777777" w:rsidR="003D649B" w:rsidRPr="007055D9" w:rsidRDefault="003D649B" w:rsidP="00F270BE">
      <w:pPr>
        <w:jc w:val="both"/>
      </w:pPr>
      <w:r w:rsidRPr="007055D9">
        <w:t>By the XML standard, values assumed by elements can be distinguished by their types like</w:t>
      </w:r>
      <w:r w:rsidR="00630D86" w:rsidRPr="007055D9">
        <w:t xml:space="preserve"> </w:t>
      </w:r>
      <w:proofErr w:type="spellStart"/>
      <w:r w:rsidR="00630D86" w:rsidRPr="007055D9">
        <w:t>boolean</w:t>
      </w:r>
      <w:proofErr w:type="spellEnd"/>
      <w:r w:rsidR="00630D86" w:rsidRPr="007055D9">
        <w:t>,</w:t>
      </w:r>
      <w:r w:rsidRPr="007055D9">
        <w:t xml:space="preserve"> float, double, string, date, etc. </w:t>
      </w:r>
      <w:r w:rsidR="0081688E" w:rsidRPr="007055D9">
        <w:t xml:space="preserve">The same applies to attributes. </w:t>
      </w:r>
      <w:r w:rsidRPr="007055D9">
        <w:t xml:space="preserve">The user can determine how elements and attributes are used </w:t>
      </w:r>
      <w:r w:rsidR="0090084F" w:rsidRPr="007055D9">
        <w:t>(</w:t>
      </w:r>
      <w:r w:rsidRPr="007055D9">
        <w:t>optional, required or prohibited</w:t>
      </w:r>
      <w:r w:rsidR="0090084F" w:rsidRPr="007055D9">
        <w:t>)</w:t>
      </w:r>
      <w:r w:rsidRPr="007055D9">
        <w:t xml:space="preserve">. </w:t>
      </w:r>
      <w:r w:rsidR="00090CD4" w:rsidRPr="007055D9">
        <w:t xml:space="preserve">If necessary, the frequency of occurrence of elements with the given name (i.e., number of siblings of identical names) can be restricted (in XML schema, this is specified by the attributes </w:t>
      </w:r>
      <w:r w:rsidR="00090CD4" w:rsidRPr="00137032">
        <w:rPr>
          <w:rFonts w:ascii="Courier New" w:hAnsi="Courier New" w:cs="Courier New"/>
          <w:i/>
          <w:sz w:val="18"/>
          <w:szCs w:val="18"/>
        </w:rPr>
        <w:t>minOccurs</w:t>
      </w:r>
      <w:r w:rsidR="00090CD4" w:rsidRPr="007055D9">
        <w:t xml:space="preserve"> and </w:t>
      </w:r>
      <w:r w:rsidR="00090CD4" w:rsidRPr="00137032">
        <w:rPr>
          <w:rFonts w:ascii="Courier New" w:hAnsi="Courier New" w:cs="Courier New"/>
          <w:i/>
          <w:sz w:val="18"/>
          <w:szCs w:val="18"/>
        </w:rPr>
        <w:t>maxOccurs</w:t>
      </w:r>
      <w:r w:rsidR="00090CD4" w:rsidRPr="007055D9">
        <w:t>).</w:t>
      </w:r>
    </w:p>
    <w:p w14:paraId="304FEEC4" w14:textId="77777777" w:rsidR="0081688E" w:rsidRPr="007055D9" w:rsidRDefault="0081688E" w:rsidP="00F270BE">
      <w:pPr>
        <w:jc w:val="both"/>
      </w:pPr>
      <w:r w:rsidRPr="007055D9">
        <w:t xml:space="preserve">In accordance </w:t>
      </w:r>
      <w:r w:rsidR="00090CD4" w:rsidRPr="007055D9">
        <w:t xml:space="preserve">with </w:t>
      </w:r>
      <w:r w:rsidRPr="007055D9">
        <w:t>the XML standard</w:t>
      </w:r>
      <w:r w:rsidR="00FC0A8A" w:rsidRPr="007055D9">
        <w:t xml:space="preserve"> (</w:t>
      </w:r>
      <w:r w:rsidR="00886386" w:rsidRPr="007055D9">
        <w:t xml:space="preserve">version </w:t>
      </w:r>
      <w:r w:rsidR="0099739D" w:rsidRPr="007055D9">
        <w:t>1</w:t>
      </w:r>
      <w:r w:rsidR="00886386" w:rsidRPr="007055D9">
        <w:t>.0</w:t>
      </w:r>
      <w:r w:rsidR="001C48A8" w:rsidRPr="007055D9">
        <w:rPr>
          <w:rStyle w:val="Funotenzeichen"/>
        </w:rPr>
        <w:footnoteReference w:id="3"/>
      </w:r>
      <w:r w:rsidR="00FC0A8A" w:rsidRPr="007055D9">
        <w:t>)</w:t>
      </w:r>
      <w:r w:rsidRPr="007055D9">
        <w:t xml:space="preserve">, the following </w:t>
      </w:r>
      <w:proofErr w:type="gramStart"/>
      <w:r w:rsidRPr="007055D9">
        <w:t>key-words</w:t>
      </w:r>
      <w:proofErr w:type="gramEnd"/>
      <w:r w:rsidRPr="007055D9">
        <w:t xml:space="preserve"> are used </w:t>
      </w:r>
      <w:r w:rsidR="002659AC" w:rsidRPr="007055D9">
        <w:t xml:space="preserve">in the current document </w:t>
      </w:r>
      <w:r w:rsidRPr="007055D9">
        <w:t xml:space="preserve">to </w:t>
      </w:r>
      <w:r w:rsidR="00090CD4" w:rsidRPr="007055D9">
        <w:t xml:space="preserve">characterize </w:t>
      </w:r>
      <w:r w:rsidR="002659AC" w:rsidRPr="007055D9">
        <w:t>the elements and attributes:</w:t>
      </w:r>
    </w:p>
    <w:p w14:paraId="05879A6E" w14:textId="77777777" w:rsidR="002659AC" w:rsidRPr="007055D9" w:rsidRDefault="002659AC" w:rsidP="007E3486">
      <w:pPr>
        <w:numPr>
          <w:ilvl w:val="0"/>
          <w:numId w:val="7"/>
        </w:numPr>
      </w:pPr>
      <w:r w:rsidRPr="007055D9">
        <w:t>Type</w:t>
      </w:r>
    </w:p>
    <w:p w14:paraId="3E3C3242" w14:textId="77777777" w:rsidR="002659AC" w:rsidRPr="007055D9" w:rsidRDefault="002659AC" w:rsidP="007E3486">
      <w:pPr>
        <w:numPr>
          <w:ilvl w:val="0"/>
          <w:numId w:val="7"/>
        </w:numPr>
      </w:pPr>
      <w:r w:rsidRPr="007055D9">
        <w:t xml:space="preserve">Value </w:t>
      </w:r>
      <w:r w:rsidR="00A82F80" w:rsidRPr="007055D9">
        <w:t>Space</w:t>
      </w:r>
    </w:p>
    <w:p w14:paraId="2660EA54" w14:textId="77777777" w:rsidR="00090CD4" w:rsidRPr="007055D9" w:rsidRDefault="00090CD4" w:rsidP="007E3486">
      <w:pPr>
        <w:numPr>
          <w:ilvl w:val="0"/>
          <w:numId w:val="7"/>
        </w:numPr>
      </w:pPr>
      <w:r w:rsidRPr="007055D9">
        <w:t>Default</w:t>
      </w:r>
    </w:p>
    <w:p w14:paraId="6F0A5A4D" w14:textId="77777777" w:rsidR="00002AC4" w:rsidRPr="007055D9" w:rsidRDefault="00002AC4" w:rsidP="007E3486">
      <w:pPr>
        <w:numPr>
          <w:ilvl w:val="0"/>
          <w:numId w:val="7"/>
        </w:numPr>
      </w:pPr>
      <w:r w:rsidRPr="007055D9">
        <w:t>Use</w:t>
      </w:r>
    </w:p>
    <w:p w14:paraId="7B37283E" w14:textId="77777777" w:rsidR="002659AC" w:rsidRPr="007055D9" w:rsidRDefault="002659AC" w:rsidP="007E3486">
      <w:pPr>
        <w:numPr>
          <w:ilvl w:val="0"/>
          <w:numId w:val="7"/>
        </w:numPr>
      </w:pPr>
      <w:r w:rsidRPr="007055D9">
        <w:t>Multiplicity (corresponds to the attribute</w:t>
      </w:r>
      <w:r w:rsidR="00002AC4" w:rsidRPr="007055D9">
        <w:t>s</w:t>
      </w:r>
      <w:r w:rsidRPr="007055D9">
        <w:t xml:space="preserve"> </w:t>
      </w:r>
      <w:r w:rsidR="00002AC4" w:rsidRPr="00137032">
        <w:rPr>
          <w:rFonts w:ascii="Courier New" w:hAnsi="Courier New" w:cs="Courier New"/>
          <w:i/>
          <w:sz w:val="18"/>
          <w:szCs w:val="18"/>
        </w:rPr>
        <w:t>minOccurs</w:t>
      </w:r>
      <w:r w:rsidR="00002AC4" w:rsidRPr="007055D9">
        <w:rPr>
          <w:rFonts w:ascii="Courier New" w:hAnsi="Courier New" w:cs="Courier New"/>
          <w:i/>
        </w:rPr>
        <w:t xml:space="preserve"> </w:t>
      </w:r>
      <w:r w:rsidR="00002AC4" w:rsidRPr="007055D9">
        <w:t xml:space="preserve">and </w:t>
      </w:r>
      <w:r w:rsidR="00002AC4" w:rsidRPr="00137032">
        <w:rPr>
          <w:rFonts w:ascii="Courier New" w:hAnsi="Courier New" w:cs="Courier New"/>
          <w:i/>
          <w:sz w:val="18"/>
          <w:szCs w:val="18"/>
        </w:rPr>
        <w:t>maxOccurs</w:t>
      </w:r>
      <w:r w:rsidR="00002AC4" w:rsidRPr="007055D9">
        <w:t xml:space="preserve"> o</w:t>
      </w:r>
      <w:r w:rsidRPr="007055D9">
        <w:t xml:space="preserve">f </w:t>
      </w:r>
      <w:r w:rsidR="00594B1A" w:rsidRPr="007055D9">
        <w:t xml:space="preserve">the element </w:t>
      </w:r>
      <w:r w:rsidR="00594B1A" w:rsidRPr="00137032">
        <w:rPr>
          <w:rFonts w:ascii="Courier New" w:hAnsi="Courier New" w:cs="Courier New"/>
          <w:b/>
          <w:i/>
          <w:sz w:val="18"/>
          <w:szCs w:val="18"/>
        </w:rPr>
        <w:t>&lt;</w:t>
      </w:r>
      <w:proofErr w:type="spellStart"/>
      <w:proofErr w:type="gramStart"/>
      <w:r w:rsidR="00594B1A" w:rsidRPr="00137032">
        <w:rPr>
          <w:rFonts w:ascii="Courier New" w:hAnsi="Courier New" w:cs="Courier New"/>
          <w:b/>
          <w:i/>
          <w:sz w:val="18"/>
          <w:szCs w:val="18"/>
        </w:rPr>
        <w:t>xs:element</w:t>
      </w:r>
      <w:proofErr w:type="spellEnd"/>
      <w:proofErr w:type="gramEnd"/>
      <w:r w:rsidR="00594B1A" w:rsidRPr="00137032">
        <w:rPr>
          <w:rFonts w:ascii="Courier New" w:hAnsi="Courier New" w:cs="Courier New"/>
          <w:b/>
          <w:i/>
          <w:sz w:val="18"/>
          <w:szCs w:val="18"/>
        </w:rPr>
        <w:t>&gt;</w:t>
      </w:r>
      <w:r w:rsidR="00594B1A" w:rsidRPr="007055D9">
        <w:t xml:space="preserve"> of </w:t>
      </w:r>
      <w:r w:rsidR="002D1951" w:rsidRPr="007055D9">
        <w:t xml:space="preserve">XML </w:t>
      </w:r>
      <w:r w:rsidR="00886386" w:rsidRPr="007055D9">
        <w:t>schema</w:t>
      </w:r>
      <w:r w:rsidRPr="007055D9">
        <w:t>)</w:t>
      </w:r>
    </w:p>
    <w:p w14:paraId="0E0FBE80" w14:textId="77777777" w:rsidR="002659AC" w:rsidRPr="007055D9" w:rsidRDefault="002659AC" w:rsidP="007E3486">
      <w:pPr>
        <w:numPr>
          <w:ilvl w:val="0"/>
          <w:numId w:val="7"/>
        </w:numPr>
      </w:pPr>
      <w:r w:rsidRPr="007055D9">
        <w:rPr>
          <w:szCs w:val="22"/>
        </w:rPr>
        <w:t>Restrictions</w:t>
      </w:r>
      <w:r w:rsidR="0042418A" w:rsidRPr="007055D9">
        <w:rPr>
          <w:szCs w:val="22"/>
        </w:rPr>
        <w:t xml:space="preserve"> </w:t>
      </w:r>
      <w:r w:rsidR="0042418A" w:rsidRPr="007055D9">
        <w:t xml:space="preserve">(corresponds to the element </w:t>
      </w:r>
      <w:r w:rsidR="0042418A" w:rsidRPr="00137032">
        <w:rPr>
          <w:rFonts w:ascii="Courier New" w:hAnsi="Courier New" w:cs="Courier New"/>
          <w:i/>
          <w:sz w:val="18"/>
          <w:szCs w:val="18"/>
        </w:rPr>
        <w:t>restriction</w:t>
      </w:r>
      <w:r w:rsidR="0042418A" w:rsidRPr="007055D9">
        <w:t xml:space="preserve"> </w:t>
      </w:r>
      <w:r w:rsidR="002D1951" w:rsidRPr="007055D9">
        <w:t xml:space="preserve">of XML </w:t>
      </w:r>
      <w:r w:rsidR="00886386" w:rsidRPr="007055D9">
        <w:t>schema</w:t>
      </w:r>
      <w:r w:rsidR="0042418A" w:rsidRPr="007055D9">
        <w:t>)</w:t>
      </w:r>
    </w:p>
    <w:p w14:paraId="0D0BDE3D" w14:textId="77777777" w:rsidR="002659AC" w:rsidRPr="007055D9" w:rsidRDefault="002659AC" w:rsidP="004F2D36"/>
    <w:p w14:paraId="1B59844F" w14:textId="77777777" w:rsidR="00B913E2" w:rsidRDefault="0042418A" w:rsidP="00F270BE">
      <w:pPr>
        <w:jc w:val="both"/>
      </w:pPr>
      <w:r w:rsidRPr="007055D9">
        <w:t xml:space="preserve">The </w:t>
      </w:r>
      <w:r w:rsidR="003B7EF4" w:rsidRPr="007055D9">
        <w:t xml:space="preserve">type of </w:t>
      </w:r>
      <w:r w:rsidR="00594B1A" w:rsidRPr="007055D9">
        <w:t>the value</w:t>
      </w:r>
      <w:r w:rsidR="003B7EF4" w:rsidRPr="007055D9">
        <w:t xml:space="preserve"> of </w:t>
      </w:r>
      <w:r w:rsidR="00594B1A" w:rsidRPr="007055D9">
        <w:t xml:space="preserve">an </w:t>
      </w:r>
      <w:r w:rsidR="00630D86" w:rsidRPr="007055D9">
        <w:t>element</w:t>
      </w:r>
      <w:r w:rsidR="003B7EF4" w:rsidRPr="007055D9">
        <w:t xml:space="preserve"> </w:t>
      </w:r>
      <w:r w:rsidR="00594B1A" w:rsidRPr="007055D9">
        <w:t xml:space="preserve">or </w:t>
      </w:r>
      <w:r w:rsidR="00630D86" w:rsidRPr="007055D9">
        <w:t>attribute</w:t>
      </w:r>
      <w:r w:rsidR="003B7EF4" w:rsidRPr="007055D9">
        <w:t xml:space="preserve"> </w:t>
      </w:r>
      <w:r w:rsidR="00594B1A" w:rsidRPr="007055D9">
        <w:t>is</w:t>
      </w:r>
      <w:r w:rsidR="003B7EF4" w:rsidRPr="007055D9">
        <w:t xml:space="preserve"> specified by the key-word </w:t>
      </w:r>
      <w:r w:rsidR="003B7EF4" w:rsidRPr="004506CA">
        <w:rPr>
          <w:rFonts w:ascii="Courier New" w:hAnsi="Courier New" w:cs="Courier New"/>
          <w:i/>
          <w:sz w:val="18"/>
          <w:szCs w:val="18"/>
        </w:rPr>
        <w:t>Type</w:t>
      </w:r>
      <w:r w:rsidR="003B7EF4" w:rsidRPr="007055D9">
        <w:t>.</w:t>
      </w:r>
      <w:r w:rsidR="0053575A" w:rsidRPr="007055D9">
        <w:t xml:space="preserve"> T</w:t>
      </w:r>
      <w:r w:rsidR="003B7EF4" w:rsidRPr="007055D9">
        <w:t>he</w:t>
      </w:r>
      <w:r w:rsidR="00630D86" w:rsidRPr="007055D9">
        <w:t xml:space="preserve"> numerical</w:t>
      </w:r>
      <w:r w:rsidR="003B7EF4" w:rsidRPr="007055D9">
        <w:t xml:space="preserve"> </w:t>
      </w:r>
      <w:r w:rsidR="00594B1A" w:rsidRPr="007055D9">
        <w:t>ID</w:t>
      </w:r>
      <w:r w:rsidR="003B7EF4" w:rsidRPr="007055D9">
        <w:t xml:space="preserve"> of a </w:t>
      </w:r>
      <w:r w:rsidR="0090084F" w:rsidRPr="007055D9">
        <w:t xml:space="preserve">property </w:t>
      </w:r>
      <w:r w:rsidR="00EC3821" w:rsidRPr="007055D9">
        <w:t xml:space="preserve">(attribute </w:t>
      </w:r>
      <w:r w:rsidR="00194316">
        <w:t>"</w:t>
      </w:r>
      <w:proofErr w:type="spellStart"/>
      <w:r w:rsidR="00EC3821" w:rsidRPr="007055D9">
        <w:t>pid</w:t>
      </w:r>
      <w:proofErr w:type="spellEnd"/>
      <w:r w:rsidR="00194316">
        <w:t>"</w:t>
      </w:r>
      <w:r w:rsidR="00EC3821" w:rsidRPr="007055D9">
        <w:t xml:space="preserve">) of a </w:t>
      </w:r>
      <w:r w:rsidR="00EC3821" w:rsidRPr="004506CA">
        <w:rPr>
          <w:rFonts w:ascii="Courier New" w:hAnsi="Courier New" w:cs="Courier New"/>
          <w:b/>
          <w:i/>
          <w:sz w:val="18"/>
          <w:szCs w:val="18"/>
        </w:rPr>
        <w:t>&lt;part&gt;</w:t>
      </w:r>
      <w:r w:rsidR="000A0EA4">
        <w:rPr>
          <w:i/>
        </w:rPr>
        <w:t xml:space="preserve"> </w:t>
      </w:r>
      <w:r w:rsidR="002550FA" w:rsidRPr="002550FA">
        <w:t xml:space="preserve">opening </w:t>
      </w:r>
      <w:r w:rsidR="00EC3821" w:rsidRPr="007055D9">
        <w:t>tag</w:t>
      </w:r>
      <w:r w:rsidR="0090084F" w:rsidRPr="007055D9">
        <w:t xml:space="preserve"> </w:t>
      </w:r>
      <w:r w:rsidR="00A731EC">
        <w:t xml:space="preserve">for instance </w:t>
      </w:r>
      <w:r w:rsidR="003B7EF4" w:rsidRPr="007055D9">
        <w:t xml:space="preserve">is </w:t>
      </w:r>
      <w:r w:rsidR="00002AC4" w:rsidRPr="007055D9">
        <w:t>a</w:t>
      </w:r>
      <w:r w:rsidR="00205E5A" w:rsidRPr="007055D9">
        <w:t>n</w:t>
      </w:r>
      <w:r w:rsidR="003B7EF4" w:rsidRPr="007055D9">
        <w:t xml:space="preserve"> integer</w:t>
      </w:r>
      <w:r w:rsidR="00A731EC">
        <w:t>,</w:t>
      </w:r>
      <w:r w:rsidR="00205E5A" w:rsidRPr="007055D9">
        <w:t xml:space="preserve"> which is a built-in type of XML standard. </w:t>
      </w:r>
    </w:p>
    <w:p w14:paraId="54357C60" w14:textId="77777777" w:rsidR="00B913E2" w:rsidRDefault="00B913E2" w:rsidP="00B913E2">
      <w:pPr>
        <w:jc w:val="both"/>
      </w:pPr>
      <w:r>
        <w:t>The most common types are:</w:t>
      </w:r>
    </w:p>
    <w:p w14:paraId="22F15920" w14:textId="77777777" w:rsidR="00B913E2" w:rsidRDefault="00B913E2" w:rsidP="00B913E2">
      <w:pPr>
        <w:pStyle w:val="Listenabsatz"/>
        <w:numPr>
          <w:ilvl w:val="0"/>
          <w:numId w:val="10"/>
        </w:numPr>
        <w:jc w:val="both"/>
      </w:pPr>
      <w:proofErr w:type="spellStart"/>
      <w:proofErr w:type="gramStart"/>
      <w:r>
        <w:t>xs:</w:t>
      </w:r>
      <w:r w:rsidRPr="00B913E2">
        <w:rPr>
          <w:i/>
        </w:rPr>
        <w:t>string</w:t>
      </w:r>
      <w:proofErr w:type="spellEnd"/>
      <w:proofErr w:type="gramEnd"/>
    </w:p>
    <w:p w14:paraId="1FF4E9D5" w14:textId="77777777" w:rsidR="00B913E2" w:rsidRDefault="00B913E2" w:rsidP="00B913E2">
      <w:pPr>
        <w:pStyle w:val="Listenabsatz"/>
        <w:numPr>
          <w:ilvl w:val="0"/>
          <w:numId w:val="10"/>
        </w:numPr>
        <w:jc w:val="both"/>
      </w:pPr>
      <w:proofErr w:type="spellStart"/>
      <w:proofErr w:type="gramStart"/>
      <w:r>
        <w:t>xs:</w:t>
      </w:r>
      <w:r w:rsidRPr="00B913E2">
        <w:rPr>
          <w:i/>
        </w:rPr>
        <w:t>decimal</w:t>
      </w:r>
      <w:proofErr w:type="spellEnd"/>
      <w:proofErr w:type="gramEnd"/>
    </w:p>
    <w:p w14:paraId="11BB559E" w14:textId="77777777" w:rsidR="00B913E2" w:rsidRPr="00B913E2" w:rsidRDefault="00B913E2" w:rsidP="00B913E2">
      <w:pPr>
        <w:pStyle w:val="Listenabsatz"/>
        <w:numPr>
          <w:ilvl w:val="0"/>
          <w:numId w:val="10"/>
        </w:numPr>
        <w:jc w:val="both"/>
      </w:pPr>
      <w:proofErr w:type="spellStart"/>
      <w:proofErr w:type="gramStart"/>
      <w:r>
        <w:t>xs:</w:t>
      </w:r>
      <w:r w:rsidRPr="00B913E2">
        <w:rPr>
          <w:i/>
        </w:rPr>
        <w:t>integer</w:t>
      </w:r>
      <w:proofErr w:type="spellEnd"/>
      <w:proofErr w:type="gramEnd"/>
    </w:p>
    <w:p w14:paraId="5AD03B94" w14:textId="77777777" w:rsidR="00B913E2" w:rsidRDefault="00B913E2" w:rsidP="00B913E2">
      <w:pPr>
        <w:pStyle w:val="Listenabsatz"/>
        <w:numPr>
          <w:ilvl w:val="0"/>
          <w:numId w:val="10"/>
        </w:numPr>
        <w:jc w:val="both"/>
      </w:pPr>
      <w:proofErr w:type="spellStart"/>
      <w:proofErr w:type="gramStart"/>
      <w:r w:rsidRPr="00AA6835">
        <w:t>xs:</w:t>
      </w:r>
      <w:r>
        <w:rPr>
          <w:i/>
        </w:rPr>
        <w:t>float</w:t>
      </w:r>
      <w:proofErr w:type="spellEnd"/>
      <w:proofErr w:type="gramEnd"/>
    </w:p>
    <w:p w14:paraId="018A8AEA" w14:textId="77777777" w:rsidR="00B913E2" w:rsidRDefault="00B913E2" w:rsidP="00B913E2">
      <w:pPr>
        <w:pStyle w:val="Listenabsatz"/>
        <w:numPr>
          <w:ilvl w:val="0"/>
          <w:numId w:val="10"/>
        </w:numPr>
        <w:jc w:val="both"/>
      </w:pPr>
      <w:proofErr w:type="spellStart"/>
      <w:proofErr w:type="gramStart"/>
      <w:r>
        <w:t>xs:</w:t>
      </w:r>
      <w:r w:rsidRPr="00B913E2">
        <w:rPr>
          <w:i/>
        </w:rPr>
        <w:t>boolean</w:t>
      </w:r>
      <w:proofErr w:type="spellEnd"/>
      <w:proofErr w:type="gramEnd"/>
    </w:p>
    <w:p w14:paraId="3AFFE6EF" w14:textId="77777777" w:rsidR="00B913E2" w:rsidRDefault="00B913E2" w:rsidP="00B913E2">
      <w:pPr>
        <w:pStyle w:val="Listenabsatz"/>
        <w:numPr>
          <w:ilvl w:val="0"/>
          <w:numId w:val="10"/>
        </w:numPr>
        <w:jc w:val="both"/>
      </w:pPr>
      <w:proofErr w:type="spellStart"/>
      <w:proofErr w:type="gramStart"/>
      <w:r>
        <w:t>xs:</w:t>
      </w:r>
      <w:r w:rsidRPr="00B913E2">
        <w:rPr>
          <w:i/>
        </w:rPr>
        <w:t>date</w:t>
      </w:r>
      <w:proofErr w:type="spellEnd"/>
      <w:proofErr w:type="gramEnd"/>
    </w:p>
    <w:p w14:paraId="064B33F3" w14:textId="77777777" w:rsidR="00B913E2" w:rsidRDefault="00B913E2" w:rsidP="00B913E2">
      <w:pPr>
        <w:pStyle w:val="Listenabsatz"/>
        <w:numPr>
          <w:ilvl w:val="0"/>
          <w:numId w:val="10"/>
        </w:numPr>
        <w:spacing w:after="120"/>
        <w:ind w:left="1173" w:hanging="357"/>
        <w:jc w:val="both"/>
      </w:pPr>
      <w:proofErr w:type="spellStart"/>
      <w:proofErr w:type="gramStart"/>
      <w:r>
        <w:t>xs:</w:t>
      </w:r>
      <w:r w:rsidRPr="00B913E2">
        <w:rPr>
          <w:i/>
        </w:rPr>
        <w:t>time</w:t>
      </w:r>
      <w:proofErr w:type="spellEnd"/>
      <w:proofErr w:type="gramEnd"/>
    </w:p>
    <w:p w14:paraId="0E14970B" w14:textId="77777777" w:rsidR="00B913E2" w:rsidRPr="00B913E2" w:rsidRDefault="00B913E2" w:rsidP="00B913E2">
      <w:pPr>
        <w:pStyle w:val="Listenabsatz"/>
        <w:spacing w:after="120"/>
        <w:ind w:left="816"/>
        <w:jc w:val="both"/>
        <w:rPr>
          <w:lang w:val="en-US"/>
        </w:rPr>
      </w:pPr>
      <w:r w:rsidRPr="00B913E2">
        <w:rPr>
          <w:b/>
          <w:lang w:val="en-US"/>
        </w:rPr>
        <w:t>Note:</w:t>
      </w:r>
      <w:r w:rsidRPr="00B913E2">
        <w:rPr>
          <w:lang w:val="en-US"/>
        </w:rPr>
        <w:t xml:space="preserve"> The maximum number of decimal digits you can specify is 18.</w:t>
      </w:r>
    </w:p>
    <w:p w14:paraId="46F34974" w14:textId="77777777" w:rsidR="00F52786" w:rsidRPr="007055D9" w:rsidRDefault="00205E5A" w:rsidP="00F270BE">
      <w:pPr>
        <w:jc w:val="both"/>
      </w:pPr>
      <w:r w:rsidRPr="007055D9">
        <w:t>However, only positive integers are usually used in this context. That means</w:t>
      </w:r>
      <w:r w:rsidR="00F51251" w:rsidRPr="007055D9">
        <w:t>,</w:t>
      </w:r>
      <w:r w:rsidRPr="007055D9">
        <w:t xml:space="preserve"> the possible value of ID of the type integer is restricted. </w:t>
      </w:r>
      <w:r w:rsidR="00F52786" w:rsidRPr="007055D9">
        <w:t>To specify the values which are assumable by an element or an attribute</w:t>
      </w:r>
      <w:r w:rsidR="00F51251" w:rsidRPr="007055D9">
        <w:t>,</w:t>
      </w:r>
      <w:r w:rsidR="00F52786" w:rsidRPr="007055D9">
        <w:t xml:space="preserve"> the key-word</w:t>
      </w:r>
      <w:r w:rsidR="00630D86" w:rsidRPr="007055D9">
        <w:t xml:space="preserve"> </w:t>
      </w:r>
      <w:r w:rsidR="00F52786" w:rsidRPr="004506CA">
        <w:rPr>
          <w:rFonts w:ascii="Courier New" w:hAnsi="Courier New" w:cs="Courier New"/>
          <w:i/>
          <w:sz w:val="18"/>
          <w:szCs w:val="18"/>
        </w:rPr>
        <w:t>Value Space</w:t>
      </w:r>
      <w:r w:rsidR="00F52786" w:rsidRPr="007055D9">
        <w:rPr>
          <w:rFonts w:ascii="Courier New" w:hAnsi="Courier New" w:cs="Courier New"/>
          <w:i/>
        </w:rPr>
        <w:t xml:space="preserve"> </w:t>
      </w:r>
      <w:r w:rsidR="00630D86" w:rsidRPr="007055D9">
        <w:t>(a set) i</w:t>
      </w:r>
      <w:r w:rsidR="00F52786" w:rsidRPr="007055D9">
        <w:t>s used. The Value Space can be given a</w:t>
      </w:r>
      <w:r w:rsidR="00630D86" w:rsidRPr="007055D9">
        <w:t xml:space="preserve">s an </w:t>
      </w:r>
      <w:r w:rsidR="00630D86" w:rsidRPr="007055D9">
        <w:lastRenderedPageBreak/>
        <w:t>enumeration (a finite set)</w:t>
      </w:r>
      <w:r w:rsidR="00F52786" w:rsidRPr="007055D9">
        <w:t xml:space="preserve"> or a set defined explicitly. E.g. positive integer is symbolized by &gt; 0 whereas a </w:t>
      </w:r>
      <w:r w:rsidR="00630D86" w:rsidRPr="007055D9">
        <w:t>float</w:t>
      </w:r>
      <w:r w:rsidR="009C1885" w:rsidRPr="007055D9">
        <w:t xml:space="preserve"> </w:t>
      </w:r>
      <w:r w:rsidR="00F52786" w:rsidRPr="007055D9">
        <w:t>between 0.</w:t>
      </w:r>
      <w:r w:rsidR="00CA0197">
        <w:t>0</w:t>
      </w:r>
      <w:r w:rsidR="00F52786" w:rsidRPr="007055D9">
        <w:t xml:space="preserve"> </w:t>
      </w:r>
      <w:r w:rsidR="009C1885" w:rsidRPr="007055D9">
        <w:t>and 1.</w:t>
      </w:r>
      <w:r w:rsidR="00CA0197">
        <w:t>0</w:t>
      </w:r>
      <w:r w:rsidR="009C1885" w:rsidRPr="007055D9">
        <w:t xml:space="preserve"> is given by [0.</w:t>
      </w:r>
      <w:r w:rsidR="00CA0197">
        <w:t>0</w:t>
      </w:r>
      <w:r w:rsidR="009C1885" w:rsidRPr="007055D9">
        <w:t>, 1</w:t>
      </w:r>
      <w:r w:rsidR="00F52786" w:rsidRPr="007055D9">
        <w:t>.</w:t>
      </w:r>
      <w:r w:rsidR="00CA0197">
        <w:t>0</w:t>
      </w:r>
      <w:r w:rsidR="00F52786" w:rsidRPr="007055D9">
        <w:t xml:space="preserve">], </w:t>
      </w:r>
      <w:proofErr w:type="gramStart"/>
      <w:r w:rsidR="00F51251" w:rsidRPr="007055D9">
        <w:t>similar to</w:t>
      </w:r>
      <w:proofErr w:type="gramEnd"/>
      <w:r w:rsidR="00F51251" w:rsidRPr="007055D9">
        <w:t xml:space="preserve"> </w:t>
      </w:r>
      <w:r w:rsidR="00F52786" w:rsidRPr="007055D9">
        <w:t>mathematics.</w:t>
      </w:r>
    </w:p>
    <w:p w14:paraId="7E55B36A" w14:textId="77777777" w:rsidR="00002AC4" w:rsidRPr="007055D9" w:rsidRDefault="00002AC4" w:rsidP="00F270BE">
      <w:pPr>
        <w:jc w:val="both"/>
      </w:pPr>
      <w:r w:rsidRPr="007055D9">
        <w:t xml:space="preserve">Some elements and attributes </w:t>
      </w:r>
      <w:r w:rsidR="00F51251" w:rsidRPr="007055D9">
        <w:t>obtain</w:t>
      </w:r>
      <w:r w:rsidRPr="007055D9">
        <w:t xml:space="preserve"> default values if they are not </w:t>
      </w:r>
      <w:r w:rsidR="009C1885" w:rsidRPr="007055D9">
        <w:t>given explicitly in</w:t>
      </w:r>
      <w:r w:rsidRPr="007055D9">
        <w:t xml:space="preserve"> the χMCF file. The default</w:t>
      </w:r>
      <w:r w:rsidR="009C1885" w:rsidRPr="007055D9">
        <w:t xml:space="preserve"> values</w:t>
      </w:r>
      <w:r w:rsidRPr="007055D9">
        <w:t xml:space="preserve"> adopted </w:t>
      </w:r>
      <w:r w:rsidR="009C1885" w:rsidRPr="007055D9">
        <w:t xml:space="preserve">are </w:t>
      </w:r>
      <w:r w:rsidRPr="007055D9">
        <w:t xml:space="preserve">specified by the keyword </w:t>
      </w:r>
      <w:r w:rsidRPr="004506CA">
        <w:rPr>
          <w:rFonts w:ascii="Courier New" w:hAnsi="Courier New" w:cs="Courier New"/>
          <w:i/>
          <w:sz w:val="18"/>
          <w:szCs w:val="18"/>
        </w:rPr>
        <w:t>Default</w:t>
      </w:r>
      <w:r w:rsidRPr="007055D9">
        <w:t>.</w:t>
      </w:r>
    </w:p>
    <w:p w14:paraId="38D0E644" w14:textId="77777777" w:rsidR="001D6B61" w:rsidRPr="007055D9" w:rsidRDefault="00F52786" w:rsidP="00F270BE">
      <w:pPr>
        <w:jc w:val="both"/>
      </w:pPr>
      <w:r w:rsidRPr="007055D9">
        <w:t>In this document, t</w:t>
      </w:r>
      <w:r w:rsidR="00D776D8" w:rsidRPr="007055D9">
        <w:t xml:space="preserve">he special type </w:t>
      </w:r>
      <w:r w:rsidR="00194316">
        <w:t>"</w:t>
      </w:r>
      <w:r w:rsidR="00D776D8" w:rsidRPr="007055D9">
        <w:t>alpha</w:t>
      </w:r>
      <w:r w:rsidRPr="007055D9">
        <w:t>numeric</w:t>
      </w:r>
      <w:r w:rsidR="00194316">
        <w:t>"</w:t>
      </w:r>
      <w:r w:rsidRPr="007055D9">
        <w:t xml:space="preserve"> is frequently used for labels of parts and assemblies</w:t>
      </w:r>
      <w:r w:rsidR="00F51251" w:rsidRPr="007055D9">
        <w:t>,</w:t>
      </w:r>
      <w:r w:rsidRPr="007055D9">
        <w:t xml:space="preserve"> which deserve </w:t>
      </w:r>
      <w:r w:rsidR="005A056F" w:rsidRPr="007055D9">
        <w:t xml:space="preserve">a </w:t>
      </w:r>
      <w:r w:rsidRPr="007055D9">
        <w:t xml:space="preserve">careful discussion. In </w:t>
      </w:r>
      <w:r w:rsidR="00D776D8" w:rsidRPr="007055D9">
        <w:t xml:space="preserve">the </w:t>
      </w:r>
      <w:r w:rsidRPr="007055D9">
        <w:t xml:space="preserve">CAD world, </w:t>
      </w:r>
      <w:r w:rsidR="00F51251" w:rsidRPr="007055D9">
        <w:t xml:space="preserve">a </w:t>
      </w:r>
      <w:r w:rsidRPr="007055D9">
        <w:t>label is synonymous with the name of a part</w:t>
      </w:r>
      <w:r w:rsidR="00F51251" w:rsidRPr="007055D9">
        <w:t>, a geometric object etc</w:t>
      </w:r>
      <w:r w:rsidRPr="007055D9">
        <w:t xml:space="preserve">. </w:t>
      </w:r>
      <w:r w:rsidR="00F51251" w:rsidRPr="007055D9">
        <w:t>N</w:t>
      </w:r>
      <w:r w:rsidRPr="007055D9">
        <w:t xml:space="preserve">ot only letters </w:t>
      </w:r>
      <w:r w:rsidR="00194316">
        <w:t>"</w:t>
      </w:r>
      <w:r w:rsidRPr="007055D9">
        <w:t>[A-Za-z]</w:t>
      </w:r>
      <w:r w:rsidR="00194316">
        <w:t>"</w:t>
      </w:r>
      <w:r w:rsidR="00D776D8" w:rsidRPr="007055D9">
        <w:t xml:space="preserve">, but also numbers </w:t>
      </w:r>
      <w:r w:rsidR="00194316">
        <w:t>"</w:t>
      </w:r>
      <w:r w:rsidR="00D776D8" w:rsidRPr="007055D9">
        <w:t>[0-9]</w:t>
      </w:r>
      <w:r w:rsidR="00194316">
        <w:t>"</w:t>
      </w:r>
      <w:r w:rsidR="00D776D8" w:rsidRPr="007055D9">
        <w:t xml:space="preserve"> and other special characters like </w:t>
      </w:r>
      <w:r w:rsidR="00194316">
        <w:t>"</w:t>
      </w:r>
      <w:r w:rsidR="00D776D8" w:rsidRPr="007055D9">
        <w:t>[-</w:t>
      </w:r>
      <w:proofErr w:type="gramStart"/>
      <w:r w:rsidR="00D776D8" w:rsidRPr="007055D9">
        <w:t>_.$</w:t>
      </w:r>
      <w:proofErr w:type="gramEnd"/>
      <w:r w:rsidR="00F51251" w:rsidRPr="007055D9">
        <w:t>#</w:t>
      </w:r>
      <w:r w:rsidR="001D6B61" w:rsidRPr="007055D9">
        <w:t>±</w:t>
      </w:r>
      <w:r w:rsidR="00D776D8" w:rsidRPr="007055D9">
        <w:t>]</w:t>
      </w:r>
      <w:r w:rsidR="00194316">
        <w:t>"</w:t>
      </w:r>
      <w:r w:rsidR="00D776D8" w:rsidRPr="007055D9">
        <w:t xml:space="preserve"> and more are used for labels. </w:t>
      </w:r>
      <w:r w:rsidR="00F51251" w:rsidRPr="007055D9">
        <w:t xml:space="preserve">Sometimes, first character is restricted to </w:t>
      </w:r>
      <w:r w:rsidR="00194316">
        <w:t>"</w:t>
      </w:r>
      <w:r w:rsidR="00F51251" w:rsidRPr="007055D9">
        <w:t>[A-Za-z]</w:t>
      </w:r>
      <w:r w:rsidR="00194316">
        <w:t>"</w:t>
      </w:r>
      <w:r w:rsidR="00F51251" w:rsidRPr="007055D9">
        <w:t xml:space="preserve">. </w:t>
      </w:r>
      <w:r w:rsidR="008F62E9" w:rsidRPr="007055D9">
        <w:t>Thus</w:t>
      </w:r>
      <w:r w:rsidR="001D6B61" w:rsidRPr="007055D9">
        <w:t>,</w:t>
      </w:r>
      <w:r w:rsidR="008F62E9" w:rsidRPr="007055D9">
        <w:t xml:space="preserve"> i</w:t>
      </w:r>
      <w:r w:rsidR="00D776D8" w:rsidRPr="007055D9">
        <w:t xml:space="preserve">t is difficult to give an exact definition for the type </w:t>
      </w:r>
      <w:r w:rsidR="00194316">
        <w:t>"</w:t>
      </w:r>
      <w:r w:rsidR="00D776D8" w:rsidRPr="007055D9">
        <w:t>alphanumeric</w:t>
      </w:r>
      <w:r w:rsidR="00194316">
        <w:t>"</w:t>
      </w:r>
      <w:r w:rsidR="005A056F" w:rsidRPr="007055D9">
        <w:t xml:space="preserve"> which would fit to the individual need</w:t>
      </w:r>
      <w:r w:rsidR="00D776D8" w:rsidRPr="007055D9">
        <w:t xml:space="preserve">. </w:t>
      </w:r>
      <w:r w:rsidR="00324C5A" w:rsidRPr="007055D9">
        <w:t xml:space="preserve">Fortunately, using XML’s </w:t>
      </w:r>
      <w:r w:rsidR="00194316">
        <w:t>"</w:t>
      </w:r>
      <w:r w:rsidR="00324C5A" w:rsidRPr="007055D9">
        <w:t>encoding</w:t>
      </w:r>
      <w:r w:rsidR="00194316">
        <w:t>"</w:t>
      </w:r>
      <w:r w:rsidR="00324C5A" w:rsidRPr="007055D9">
        <w:t xml:space="preserve"> attribute, even non-ASCII characters </w:t>
      </w:r>
      <w:r w:rsidR="00D56701" w:rsidRPr="007055D9">
        <w:t>can be handled</w:t>
      </w:r>
      <w:r w:rsidR="004D7B18" w:rsidRPr="007055D9">
        <w:t xml:space="preserve"> easily</w:t>
      </w:r>
      <w:r w:rsidR="00D56701" w:rsidRPr="007055D9">
        <w:t>, e. g.</w:t>
      </w:r>
      <w:r w:rsidR="00324C5A" w:rsidRPr="007055D9">
        <w:t xml:space="preserve"> </w:t>
      </w:r>
      <w:r w:rsidR="00D56701" w:rsidRPr="007055D9">
        <w:t xml:space="preserve">Arabic, </w:t>
      </w:r>
      <w:r w:rsidR="00324C5A" w:rsidRPr="007055D9">
        <w:t xml:space="preserve">Chinese, </w:t>
      </w:r>
      <w:r w:rsidR="00206DE7" w:rsidRPr="007055D9">
        <w:t xml:space="preserve">Cyrillic, </w:t>
      </w:r>
      <w:r w:rsidR="00324C5A" w:rsidRPr="007055D9">
        <w:t>Greek</w:t>
      </w:r>
      <w:r w:rsidR="00A304F6" w:rsidRPr="007055D9">
        <w:t>, Hebrew,</w:t>
      </w:r>
      <w:r w:rsidR="00D56701" w:rsidRPr="007055D9">
        <w:t xml:space="preserve"> etc.</w:t>
      </w:r>
      <w:r w:rsidR="00324C5A" w:rsidRPr="007055D9">
        <w:t xml:space="preserve"> </w:t>
      </w:r>
      <w:r w:rsidR="00324C5A" w:rsidRPr="007055D9">
        <w:br/>
      </w:r>
      <w:r w:rsidR="00D776D8" w:rsidRPr="007055D9">
        <w:t>Nevertheless</w:t>
      </w:r>
      <w:r w:rsidR="001D6B61" w:rsidRPr="007055D9">
        <w:t>,</w:t>
      </w:r>
      <w:r w:rsidR="00D776D8" w:rsidRPr="007055D9">
        <w:t xml:space="preserve"> </w:t>
      </w:r>
      <w:r w:rsidR="001D6B61" w:rsidRPr="007055D9">
        <w:t xml:space="preserve">as sort of </w:t>
      </w:r>
      <w:r w:rsidR="00D776D8" w:rsidRPr="007055D9">
        <w:t>general recommendation</w:t>
      </w:r>
      <w:r w:rsidR="001D6B61" w:rsidRPr="007055D9">
        <w:t>, labels sh</w:t>
      </w:r>
      <w:r w:rsidR="007E3302" w:rsidRPr="007055D9">
        <w:t>o</w:t>
      </w:r>
      <w:r w:rsidR="001D6B61" w:rsidRPr="007055D9">
        <w:t>uld not start or end with white space</w:t>
      </w:r>
      <w:r w:rsidR="00D776D8" w:rsidRPr="007055D9">
        <w:t>.</w:t>
      </w:r>
      <w:r w:rsidR="009C1885" w:rsidRPr="007055D9">
        <w:t xml:space="preserve"> </w:t>
      </w:r>
    </w:p>
    <w:p w14:paraId="411E82D0" w14:textId="77777777" w:rsidR="00860E71" w:rsidRPr="007055D9" w:rsidRDefault="00A82F80" w:rsidP="00F270BE">
      <w:pPr>
        <w:jc w:val="both"/>
        <w:rPr>
          <w:i/>
        </w:rPr>
      </w:pPr>
      <w:r w:rsidRPr="007055D9">
        <w:t xml:space="preserve">The key-word </w:t>
      </w:r>
      <w:r w:rsidRPr="007055D9">
        <w:rPr>
          <w:rFonts w:ascii="Courier New" w:hAnsi="Courier New" w:cs="Courier New"/>
          <w:i/>
        </w:rPr>
        <w:t>Use</w:t>
      </w:r>
      <w:r w:rsidRPr="007055D9">
        <w:t xml:space="preserve"> </w:t>
      </w:r>
      <w:r w:rsidR="009778EA" w:rsidRPr="007055D9">
        <w:t>specifie</w:t>
      </w:r>
      <w:r w:rsidRPr="007055D9">
        <w:t>s</w:t>
      </w:r>
      <w:r w:rsidR="009778EA" w:rsidRPr="007055D9">
        <w:t>,</w:t>
      </w:r>
      <w:r w:rsidRPr="007055D9">
        <w:t xml:space="preserve"> </w:t>
      </w:r>
      <w:r w:rsidR="009778EA" w:rsidRPr="007055D9">
        <w:t>whether</w:t>
      </w:r>
      <w:r w:rsidRPr="007055D9">
        <w:t xml:space="preserve"> an element or an attribute is optional, required or prohibited. The frequency of the occurrence of an element or attribute is </w:t>
      </w:r>
      <w:r w:rsidR="00E326E9" w:rsidRPr="007055D9">
        <w:t>defined</w:t>
      </w:r>
      <w:r w:rsidRPr="007055D9">
        <w:t xml:space="preserve"> by </w:t>
      </w:r>
      <w:r w:rsidRPr="005400BC">
        <w:rPr>
          <w:rFonts w:ascii="Courier New" w:hAnsi="Courier New" w:cs="Courier New"/>
          <w:i/>
          <w:sz w:val="18"/>
          <w:szCs w:val="18"/>
        </w:rPr>
        <w:t>Multiplicity</w:t>
      </w:r>
      <w:r w:rsidRPr="007055D9">
        <w:t xml:space="preserve"> </w:t>
      </w:r>
      <w:r w:rsidR="00E326E9" w:rsidRPr="007055D9">
        <w:t xml:space="preserve">e.g. in the form:  </w:t>
      </w:r>
      <w:r w:rsidR="00E326E9" w:rsidRPr="005400BC">
        <w:rPr>
          <w:rFonts w:ascii="Courier New" w:hAnsi="Courier New" w:cs="Courier New"/>
          <w:i/>
          <w:sz w:val="18"/>
          <w:szCs w:val="18"/>
        </w:rPr>
        <w:t xml:space="preserve">minOccurs </w:t>
      </w:r>
      <w:r w:rsidR="00E326E9" w:rsidRPr="005400BC">
        <w:rPr>
          <w:rFonts w:ascii="Courier New" w:hAnsi="Courier New" w:cs="Courier New"/>
          <w:sz w:val="18"/>
          <w:szCs w:val="18"/>
        </w:rPr>
        <w:t>≤</w:t>
      </w:r>
      <w:r w:rsidR="00E326E9" w:rsidRPr="005400BC">
        <w:rPr>
          <w:rFonts w:ascii="Courier New" w:hAnsi="Courier New" w:cs="Courier New"/>
          <w:i/>
          <w:sz w:val="18"/>
          <w:szCs w:val="18"/>
        </w:rPr>
        <w:t xml:space="preserve"> Multiplicity</w:t>
      </w:r>
      <w:r w:rsidR="00E326E9" w:rsidRPr="005400BC">
        <w:rPr>
          <w:rFonts w:ascii="Courier New" w:hAnsi="Courier New" w:cs="Courier New"/>
          <w:sz w:val="18"/>
          <w:szCs w:val="18"/>
        </w:rPr>
        <w:t xml:space="preserve"> ≤ </w:t>
      </w:r>
      <w:r w:rsidR="00E326E9" w:rsidRPr="005400BC">
        <w:rPr>
          <w:rFonts w:ascii="Courier New" w:hAnsi="Courier New" w:cs="Courier New"/>
          <w:i/>
          <w:sz w:val="18"/>
          <w:szCs w:val="18"/>
        </w:rPr>
        <w:t>maxOccurs</w:t>
      </w:r>
      <w:r w:rsidR="00E326E9" w:rsidRPr="007055D9">
        <w:rPr>
          <w:rFonts w:ascii="Courier New" w:hAnsi="Courier New" w:cs="Courier New"/>
          <w:i/>
        </w:rPr>
        <w:t>.</w:t>
      </w:r>
      <w:r w:rsidR="00C5638F">
        <w:rPr>
          <w:rFonts w:ascii="Courier New" w:hAnsi="Courier New" w:cs="Courier New"/>
          <w:i/>
        </w:rPr>
        <w:t xml:space="preserve"> </w:t>
      </w:r>
      <w:r w:rsidR="00C5638F">
        <w:t xml:space="preserve">By </w:t>
      </w:r>
      <w:r w:rsidR="000C5D6D">
        <w:t>convention</w:t>
      </w:r>
      <w:r w:rsidR="00C5638F">
        <w:t xml:space="preserve">, </w:t>
      </w:r>
      <w:r w:rsidR="000C5D6D">
        <w:t xml:space="preserve">when </w:t>
      </w:r>
      <w:r w:rsidR="000E60DF">
        <w:rPr>
          <w:rFonts w:ascii="Courier New" w:hAnsi="Courier New" w:cs="Courier New"/>
          <w:i/>
        </w:rPr>
        <w:t>Use</w:t>
      </w:r>
      <w:r w:rsidR="000C5D6D">
        <w:t xml:space="preserve"> is optional, </w:t>
      </w:r>
      <w:r w:rsidR="000C5D6D" w:rsidRPr="00C5638F">
        <w:rPr>
          <w:rFonts w:ascii="Courier New" w:hAnsi="Courier New" w:cs="Courier New"/>
          <w:i/>
          <w:sz w:val="18"/>
          <w:szCs w:val="18"/>
        </w:rPr>
        <w:t>minOccurs</w:t>
      </w:r>
      <w:r w:rsidR="000C5D6D">
        <w:t xml:space="preserve"> is 0</w:t>
      </w:r>
      <w:r w:rsidR="000C5D6D" w:rsidRPr="00C5638F">
        <w:rPr>
          <w:szCs w:val="22"/>
        </w:rPr>
        <w:t xml:space="preserve">. </w:t>
      </w:r>
      <w:r w:rsidR="00E326E9" w:rsidRPr="007055D9">
        <w:rPr>
          <w:szCs w:val="22"/>
        </w:rPr>
        <w:t xml:space="preserve">Any additional restrictions imposed on an element or an attribute </w:t>
      </w:r>
      <w:r w:rsidR="00B4000F" w:rsidRPr="007055D9">
        <w:rPr>
          <w:szCs w:val="22"/>
        </w:rPr>
        <w:t>are</w:t>
      </w:r>
      <w:r w:rsidR="00E326E9" w:rsidRPr="007055D9">
        <w:rPr>
          <w:szCs w:val="22"/>
        </w:rPr>
        <w:t xml:space="preserve"> specified by the key-word</w:t>
      </w:r>
      <w:r w:rsidR="00E326E9" w:rsidRPr="007055D9">
        <w:t xml:space="preserve"> </w:t>
      </w:r>
      <w:r w:rsidR="00E326E9" w:rsidRPr="005400BC">
        <w:rPr>
          <w:rFonts w:ascii="Courier New" w:hAnsi="Courier New" w:cs="Courier New"/>
          <w:i/>
          <w:sz w:val="18"/>
          <w:szCs w:val="18"/>
        </w:rPr>
        <w:t>Restrictions</w:t>
      </w:r>
      <w:r w:rsidR="00EA329E" w:rsidRPr="007055D9">
        <w:rPr>
          <w:i/>
        </w:rPr>
        <w:t xml:space="preserve">. </w:t>
      </w:r>
    </w:p>
    <w:p w14:paraId="4A8D43AC" w14:textId="77777777" w:rsidR="003B4F3B" w:rsidRPr="007055D9" w:rsidRDefault="002D62D0" w:rsidP="00B50491">
      <w:pPr>
        <w:jc w:val="both"/>
      </w:pPr>
      <w:r w:rsidRPr="007055D9">
        <w:t xml:space="preserve">As explained above, the individual use of some elements or attributes may be optional. But some of them are coherent (thus in certain sense redundant). An important example is the label and </w:t>
      </w:r>
      <w:proofErr w:type="spellStart"/>
      <w:r w:rsidRPr="007055D9">
        <w:t>pid</w:t>
      </w:r>
      <w:proofErr w:type="spellEnd"/>
      <w:r w:rsidRPr="007055D9">
        <w:t xml:space="preserve"> </w:t>
      </w:r>
      <w:r w:rsidR="00135AE7" w:rsidRPr="007055D9">
        <w:t>of</w:t>
      </w:r>
      <w:r w:rsidRPr="007055D9">
        <w:t xml:space="preserve"> a part or an assembly. They represent the same part</w:t>
      </w:r>
      <w:r w:rsidR="002E1074" w:rsidRPr="007055D9">
        <w:t xml:space="preserve"> (except for e. g. tailored blanks)</w:t>
      </w:r>
      <w:r w:rsidRPr="007055D9">
        <w:t xml:space="preserve">. </w:t>
      </w:r>
      <w:r w:rsidR="00715656" w:rsidRPr="007055D9">
        <w:t xml:space="preserve">One can use the one or the other or both to identify a part. </w:t>
      </w:r>
    </w:p>
    <w:p w14:paraId="2869FCB8" w14:textId="77777777" w:rsidR="00135AE7" w:rsidRPr="007055D9" w:rsidRDefault="00135AE7" w:rsidP="003B4F3B"/>
    <w:p w14:paraId="0510F384" w14:textId="77777777" w:rsidR="003B4F3B" w:rsidRPr="007055D9" w:rsidRDefault="003B4F3B" w:rsidP="00AA4E99">
      <w:pPr>
        <w:rPr>
          <w:i/>
        </w:rPr>
      </w:pPr>
    </w:p>
    <w:p w14:paraId="765ACC2B" w14:textId="77777777" w:rsidR="00452945" w:rsidRPr="007055D9" w:rsidRDefault="00C07CC8" w:rsidP="00313BC1">
      <w:pPr>
        <w:pStyle w:val="berschrift1"/>
        <w:tabs>
          <w:tab w:val="clear" w:pos="432"/>
          <w:tab w:val="num" w:pos="567"/>
        </w:tabs>
        <w:ind w:left="431" w:hanging="431"/>
      </w:pPr>
      <w:bookmarkStart w:id="124" w:name="_Ref371679978"/>
      <w:bookmarkStart w:id="125" w:name="_Ref371939247"/>
      <w:bookmarkStart w:id="126" w:name="_Toc3556933"/>
      <w:bookmarkStart w:id="127" w:name="_Toc27753544"/>
      <w:bookmarkStart w:id="128" w:name="_Toc288196441"/>
      <w:bookmarkStart w:id="129" w:name="_Toc288200739"/>
      <w:bookmarkEnd w:id="100"/>
      <w:bookmarkEnd w:id="101"/>
      <w:r w:rsidRPr="007055D9">
        <w:lastRenderedPageBreak/>
        <w:t>Parts</w:t>
      </w:r>
      <w:r w:rsidR="00522BFE" w:rsidRPr="007055D9">
        <w:t>, Properties</w:t>
      </w:r>
      <w:r w:rsidRPr="007055D9">
        <w:t xml:space="preserve"> and </w:t>
      </w:r>
      <w:r w:rsidR="00CA1B81" w:rsidRPr="007055D9">
        <w:t>A</w:t>
      </w:r>
      <w:r w:rsidRPr="007055D9">
        <w:t>ssemblies</w:t>
      </w:r>
      <w:bookmarkEnd w:id="124"/>
      <w:bookmarkEnd w:id="125"/>
      <w:bookmarkEnd w:id="126"/>
      <w:bookmarkEnd w:id="127"/>
    </w:p>
    <w:p w14:paraId="145776D3" w14:textId="77777777" w:rsidR="00F72EB8" w:rsidRPr="007055D9" w:rsidRDefault="00AB6289" w:rsidP="00F270BE">
      <w:pPr>
        <w:jc w:val="both"/>
      </w:pPr>
      <w:r w:rsidRPr="007055D9">
        <w:t xml:space="preserve">χMCF </w:t>
      </w:r>
      <w:r w:rsidR="00AD090D" w:rsidRPr="007055D9">
        <w:t>describes</w:t>
      </w:r>
      <w:r w:rsidR="008D280F" w:rsidRPr="007055D9">
        <w:t>, how</w:t>
      </w:r>
      <w:r w:rsidRPr="007055D9">
        <w:t xml:space="preserve"> parts</w:t>
      </w:r>
      <w:r w:rsidR="00522BFE" w:rsidRPr="007055D9">
        <w:t>, properties</w:t>
      </w:r>
      <w:r w:rsidRPr="007055D9">
        <w:t xml:space="preserve"> and assemblies</w:t>
      </w:r>
      <w:r w:rsidR="00DC4DEF" w:rsidRPr="007055D9">
        <w:t xml:space="preserve"> are connected by joints in a pre-defined way.</w:t>
      </w:r>
      <w:r w:rsidR="008D280F" w:rsidRPr="007055D9">
        <w:t xml:space="preserve"> Hence, we need a clear understanding about what a part</w:t>
      </w:r>
      <w:r w:rsidR="00522BFE" w:rsidRPr="007055D9">
        <w:t>, property</w:t>
      </w:r>
      <w:r w:rsidR="008D280F" w:rsidRPr="007055D9">
        <w:t xml:space="preserve"> or assembly </w:t>
      </w:r>
      <w:proofErr w:type="gramStart"/>
      <w:r w:rsidR="00522BFE" w:rsidRPr="007055D9">
        <w:t xml:space="preserve">actually </w:t>
      </w:r>
      <w:r w:rsidR="008D280F" w:rsidRPr="007055D9">
        <w:t>is</w:t>
      </w:r>
      <w:proofErr w:type="gramEnd"/>
      <w:r w:rsidR="008D280F" w:rsidRPr="007055D9">
        <w:t xml:space="preserve"> in our context. </w:t>
      </w:r>
    </w:p>
    <w:p w14:paraId="7A763106" w14:textId="77777777" w:rsidR="00452945" w:rsidRPr="007055D9" w:rsidRDefault="00452945" w:rsidP="00860E71">
      <w:pPr>
        <w:pStyle w:val="berschrift2"/>
      </w:pPr>
      <w:bookmarkStart w:id="130" w:name="_Toc3556934"/>
      <w:bookmarkStart w:id="131" w:name="_Toc27753545"/>
      <w:r w:rsidRPr="007055D9">
        <w:t>Parts</w:t>
      </w:r>
      <w:bookmarkEnd w:id="130"/>
      <w:bookmarkEnd w:id="131"/>
    </w:p>
    <w:p w14:paraId="2343B21C" w14:textId="77777777" w:rsidR="00654DFF" w:rsidRPr="007055D9" w:rsidRDefault="00AA3118" w:rsidP="00F270BE">
      <w:pPr>
        <w:jc w:val="both"/>
      </w:pPr>
      <w:r w:rsidRPr="007055D9">
        <w:t xml:space="preserve">Parts are logical groupings of 3D objects, on </w:t>
      </w:r>
      <w:proofErr w:type="gramStart"/>
      <w:r w:rsidRPr="007055D9">
        <w:t>first hand</w:t>
      </w:r>
      <w:proofErr w:type="gramEnd"/>
      <w:r w:rsidRPr="007055D9">
        <w:t xml:space="preserve">. Their objective is to provide </w:t>
      </w:r>
      <w:r w:rsidR="00654DFF" w:rsidRPr="007055D9">
        <w:t xml:space="preserve">a general nomenclature of the pieces which form a certain product. This nomenclature allows communications between all stake holders of all involved processes. </w:t>
      </w:r>
    </w:p>
    <w:p w14:paraId="7714AA9E" w14:textId="77777777" w:rsidR="00654DFF" w:rsidRPr="007055D9" w:rsidRDefault="00AA3118" w:rsidP="00F270BE">
      <w:pPr>
        <w:jc w:val="both"/>
      </w:pPr>
      <w:r w:rsidRPr="007055D9">
        <w:t>Typically, it is assumed that parts do not disintegrate into several</w:t>
      </w:r>
      <w:r w:rsidR="00671007" w:rsidRPr="007055D9">
        <w:t xml:space="preserve"> physical </w:t>
      </w:r>
      <w:r w:rsidRPr="007055D9">
        <w:t xml:space="preserve">compounds. </w:t>
      </w:r>
    </w:p>
    <w:p w14:paraId="6EE2766B" w14:textId="77777777" w:rsidR="00AA3118" w:rsidRPr="007055D9" w:rsidRDefault="00654DFF" w:rsidP="00F270BE">
      <w:pPr>
        <w:jc w:val="both"/>
      </w:pPr>
      <w:r w:rsidRPr="007055D9">
        <w:t>Parts can be instantiated at different locations of a product, e. g. wheels in a car etc.</w:t>
      </w:r>
      <w:r w:rsidR="00AA3118" w:rsidRPr="007055D9">
        <w:t xml:space="preserve"> </w:t>
      </w:r>
    </w:p>
    <w:p w14:paraId="00E5CD01" w14:textId="77777777" w:rsidR="00654DFF" w:rsidRPr="007055D9" w:rsidRDefault="00654DFF" w:rsidP="00F270BE">
      <w:pPr>
        <w:jc w:val="both"/>
      </w:pPr>
      <w:r w:rsidRPr="007055D9">
        <w:t xml:space="preserve">Parts can be mirrored at a symmetry plane of the model, e. g. front doors of a car. </w:t>
      </w:r>
    </w:p>
    <w:p w14:paraId="0AF642A8" w14:textId="77777777" w:rsidR="00F270BE" w:rsidRDefault="00654DFF" w:rsidP="00F270BE">
      <w:pPr>
        <w:jc w:val="both"/>
      </w:pPr>
      <w:r w:rsidRPr="007055D9">
        <w:t xml:space="preserve">Parts can contain other parts (sub-parts): A car, for instance is made of body in white, power train, doors and claps etc. A door is made of an outer </w:t>
      </w:r>
      <w:r w:rsidR="00482851">
        <w:t>sheet, an inner sheet, a window</w:t>
      </w:r>
      <w:r w:rsidRPr="007055D9">
        <w:t xml:space="preserve"> with its mechanics, some crash enforcements etc. The mechanics of a window are made of some guiding rails, an electric motor and so on. </w:t>
      </w:r>
    </w:p>
    <w:p w14:paraId="2467EFB7" w14:textId="77777777" w:rsidR="00654DFF" w:rsidRPr="007055D9" w:rsidRDefault="003A41B4" w:rsidP="00F270BE">
      <w:pPr>
        <w:jc w:val="both"/>
      </w:pPr>
      <w:r w:rsidRPr="007055D9">
        <w:t xml:space="preserve">Hence, in sense of graph theory, parts form a tree (if their instances are considered) or a directed, cycle free graph. </w:t>
      </w:r>
      <w:r w:rsidR="00070F86" w:rsidRPr="007055D9">
        <w:t xml:space="preserve">Parts without sub-parts </w:t>
      </w:r>
      <w:r w:rsidR="007C470D" w:rsidRPr="007055D9">
        <w:t>are called</w:t>
      </w:r>
      <w:r w:rsidR="00070F86" w:rsidRPr="007055D9">
        <w:t xml:space="preserve"> the </w:t>
      </w:r>
      <w:r w:rsidR="00194316">
        <w:t>"</w:t>
      </w:r>
      <w:r w:rsidR="007C470D" w:rsidRPr="007055D9">
        <w:t>leaves</w:t>
      </w:r>
      <w:r w:rsidR="00194316">
        <w:t>"</w:t>
      </w:r>
      <w:r w:rsidR="007C470D" w:rsidRPr="007055D9">
        <w:t xml:space="preserve"> of this tree or graph. </w:t>
      </w:r>
    </w:p>
    <w:p w14:paraId="426405CD" w14:textId="77777777" w:rsidR="00671007" w:rsidRPr="007055D9" w:rsidRDefault="00671007" w:rsidP="00F270BE">
      <w:pPr>
        <w:jc w:val="both"/>
      </w:pPr>
      <w:r w:rsidRPr="007055D9">
        <w:t xml:space="preserve">If a part is mentioned in a list, not only its own content (e. g. finite elements) </w:t>
      </w:r>
      <w:r w:rsidR="00070F86" w:rsidRPr="007055D9">
        <w:t>is</w:t>
      </w:r>
      <w:r w:rsidRPr="007055D9">
        <w:t xml:space="preserve"> addressed, but also all contents of its sub-parts and their children, down to the lowest level (leaves) of the part graph. </w:t>
      </w:r>
    </w:p>
    <w:p w14:paraId="123F6227" w14:textId="77777777" w:rsidR="00253C0E" w:rsidRPr="007055D9" w:rsidRDefault="00253C0E" w:rsidP="00327322">
      <w:pPr>
        <w:pStyle w:val="berschrift3"/>
        <w:tabs>
          <w:tab w:val="clear" w:pos="720"/>
          <w:tab w:val="num" w:pos="1701"/>
        </w:tabs>
      </w:pPr>
      <w:bookmarkStart w:id="132" w:name="_Toc3556935"/>
      <w:bookmarkStart w:id="133" w:name="_Toc27753546"/>
      <w:r w:rsidRPr="007055D9">
        <w:t>Part Labels</w:t>
      </w:r>
      <w:bookmarkEnd w:id="132"/>
      <w:bookmarkEnd w:id="133"/>
    </w:p>
    <w:p w14:paraId="24A537B4" w14:textId="77777777" w:rsidR="003A41B4" w:rsidRPr="007055D9" w:rsidRDefault="003A41B4" w:rsidP="00792275">
      <w:pPr>
        <w:jc w:val="both"/>
      </w:pPr>
      <w:r w:rsidRPr="007055D9">
        <w:t xml:space="preserve">A part is uniquely identified by its </w:t>
      </w:r>
      <w:r w:rsidRPr="007055D9">
        <w:rPr>
          <w:i/>
        </w:rPr>
        <w:t>label</w:t>
      </w:r>
      <w:r w:rsidRPr="007055D9">
        <w:t xml:space="preserve">, up to ditto-parts. Connectors within a connection group that refers to ditto parts must be able to </w:t>
      </w:r>
      <w:r w:rsidR="00194316">
        <w:t>"</w:t>
      </w:r>
      <w:r w:rsidRPr="007055D9">
        <w:t>detect</w:t>
      </w:r>
      <w:r w:rsidR="00194316">
        <w:t>"</w:t>
      </w:r>
      <w:r w:rsidRPr="007055D9">
        <w:t xml:space="preserve"> the </w:t>
      </w:r>
      <w:r w:rsidR="00194316">
        <w:t>"</w:t>
      </w:r>
      <w:r w:rsidRPr="007055D9">
        <w:t>correct</w:t>
      </w:r>
      <w:r w:rsidR="00194316">
        <w:t>"</w:t>
      </w:r>
      <w:r w:rsidRPr="007055D9">
        <w:t xml:space="preserve"> part instance according to their respective geometrical location. </w:t>
      </w:r>
    </w:p>
    <w:p w14:paraId="7156BD71" w14:textId="77777777" w:rsidR="003A41B4" w:rsidRPr="007055D9" w:rsidRDefault="003A41B4" w:rsidP="00792275">
      <w:pPr>
        <w:jc w:val="both"/>
      </w:pPr>
      <w:r w:rsidRPr="007055D9">
        <w:t xml:space="preserve">We assume that mirror parts have other part labels than their </w:t>
      </w:r>
      <w:r w:rsidR="00194316">
        <w:t>"</w:t>
      </w:r>
      <w:r w:rsidRPr="007055D9">
        <w:t>base</w:t>
      </w:r>
      <w:r w:rsidR="00194316">
        <w:t>"</w:t>
      </w:r>
      <w:r w:rsidRPr="007055D9">
        <w:t xml:space="preserve"> parts. </w:t>
      </w:r>
    </w:p>
    <w:p w14:paraId="27AE9C14" w14:textId="77777777" w:rsidR="003A41B4" w:rsidRPr="007055D9" w:rsidRDefault="00CE7C25" w:rsidP="00792275">
      <w:pPr>
        <w:jc w:val="both"/>
      </w:pPr>
      <w:r w:rsidRPr="00792275">
        <w:rPr>
          <w:b/>
        </w:rPr>
        <w:t>Note:</w:t>
      </w:r>
      <w:r w:rsidRPr="007055D9">
        <w:t xml:space="preserve"> In most CAx processes, parts </w:t>
      </w:r>
      <w:proofErr w:type="gramStart"/>
      <w:r w:rsidRPr="007055D9">
        <w:t>actually have</w:t>
      </w:r>
      <w:proofErr w:type="gramEnd"/>
      <w:r w:rsidRPr="007055D9">
        <w:t xml:space="preserve"> two string attributes: One label describing the name and/or usage of a part in a human readable form, and another one used for indexing this item in the OEM’s </w:t>
      </w:r>
      <w:r w:rsidR="00194316">
        <w:t>"</w:t>
      </w:r>
      <w:r w:rsidRPr="007055D9">
        <w:t>part store</w:t>
      </w:r>
      <w:r w:rsidR="00194316">
        <w:t>"</w:t>
      </w:r>
      <w:r w:rsidRPr="007055D9">
        <w:t xml:space="preserve">. </w:t>
      </w:r>
      <w:r w:rsidR="00522BFE" w:rsidRPr="007055D9">
        <w:t>The latter one</w:t>
      </w:r>
      <w:r w:rsidRPr="007055D9">
        <w:t xml:space="preserve"> typically consist</w:t>
      </w:r>
      <w:r w:rsidR="00522BFE" w:rsidRPr="007055D9">
        <w:t>s</w:t>
      </w:r>
      <w:r w:rsidRPr="007055D9">
        <w:t xml:space="preserve"> of </w:t>
      </w:r>
      <w:r w:rsidR="00522BFE" w:rsidRPr="007055D9">
        <w:t xml:space="preserve">only </w:t>
      </w:r>
      <w:r w:rsidRPr="007055D9">
        <w:t>few characters (some 8 to 12, e. g.), resemble</w:t>
      </w:r>
      <w:r w:rsidR="00522BFE" w:rsidRPr="007055D9">
        <w:t>s</w:t>
      </w:r>
      <w:r w:rsidRPr="007055D9">
        <w:t xml:space="preserve"> more to </w:t>
      </w:r>
      <w:r w:rsidR="00522BFE" w:rsidRPr="007055D9">
        <w:t>a number</w:t>
      </w:r>
      <w:r w:rsidRPr="007055D9">
        <w:t xml:space="preserve"> than to </w:t>
      </w:r>
      <w:r w:rsidR="00522BFE" w:rsidRPr="007055D9">
        <w:t>a name</w:t>
      </w:r>
      <w:r w:rsidRPr="007055D9">
        <w:t xml:space="preserve">, and hence </w:t>
      </w:r>
      <w:r w:rsidR="00522BFE" w:rsidRPr="007055D9">
        <w:t>is</w:t>
      </w:r>
      <w:r w:rsidRPr="007055D9">
        <w:t xml:space="preserve"> not human readable. </w:t>
      </w:r>
      <w:r w:rsidR="00522BFE" w:rsidRPr="007055D9">
        <w:t xml:space="preserve">In our context, we refer to the latter one, if we </w:t>
      </w:r>
      <w:proofErr w:type="gramStart"/>
      <w:r w:rsidR="00522BFE" w:rsidRPr="007055D9">
        <w:t>say</w:t>
      </w:r>
      <w:proofErr w:type="gramEnd"/>
      <w:r w:rsidR="00522BFE" w:rsidRPr="007055D9">
        <w:t xml:space="preserve"> </w:t>
      </w:r>
      <w:r w:rsidR="00194316">
        <w:t>"</w:t>
      </w:r>
      <w:r w:rsidR="00522BFE" w:rsidRPr="007055D9">
        <w:t>part label</w:t>
      </w:r>
      <w:r w:rsidR="00194316">
        <w:t>"</w:t>
      </w:r>
      <w:r w:rsidR="00522BFE" w:rsidRPr="007055D9">
        <w:t>.</w:t>
      </w:r>
      <w:r w:rsidRPr="007055D9">
        <w:t xml:space="preserve"> </w:t>
      </w:r>
    </w:p>
    <w:p w14:paraId="70A660D6" w14:textId="77777777" w:rsidR="00522BFE" w:rsidRPr="007055D9" w:rsidRDefault="00522BFE" w:rsidP="00860E71">
      <w:pPr>
        <w:pStyle w:val="berschrift2"/>
      </w:pPr>
      <w:bookmarkStart w:id="134" w:name="_Toc3556936"/>
      <w:bookmarkStart w:id="135" w:name="_Toc27753547"/>
      <w:r w:rsidRPr="007055D9">
        <w:t>Properties</w:t>
      </w:r>
      <w:bookmarkEnd w:id="134"/>
      <w:bookmarkEnd w:id="135"/>
    </w:p>
    <w:p w14:paraId="39DDED13" w14:textId="77777777" w:rsidR="003A41B4" w:rsidRPr="007055D9" w:rsidRDefault="00522BFE" w:rsidP="00A95795">
      <w:pPr>
        <w:jc w:val="both"/>
      </w:pPr>
      <w:r w:rsidRPr="007055D9">
        <w:t xml:space="preserve">In CAE, properties are a concept for assigning physical behavior to </w:t>
      </w:r>
      <w:proofErr w:type="gramStart"/>
      <w:r w:rsidRPr="007055D9">
        <w:t>a number of</w:t>
      </w:r>
      <w:proofErr w:type="gramEnd"/>
      <w:r w:rsidRPr="007055D9">
        <w:t xml:space="preserve"> finite elements. Hence, any finite element can have </w:t>
      </w:r>
      <w:r w:rsidR="008041C1" w:rsidRPr="007055D9">
        <w:t xml:space="preserve">at most </w:t>
      </w:r>
      <w:r w:rsidRPr="007055D9">
        <w:t xml:space="preserve">one property. </w:t>
      </w:r>
      <w:r w:rsidR="008041C1" w:rsidRPr="007055D9">
        <w:t xml:space="preserve">However, there frequently are elements without such properties (RBEs, masses, </w:t>
      </w:r>
      <w:r w:rsidR="00A2372D">
        <w:t>etc.</w:t>
      </w:r>
      <w:r w:rsidR="008041C1" w:rsidRPr="007055D9">
        <w:t xml:space="preserve">). </w:t>
      </w:r>
      <w:r w:rsidRPr="007055D9">
        <w:t xml:space="preserve">In most solvers, properties are uniquely identified by positive integers, so called property IDs or short: PIDs. </w:t>
      </w:r>
    </w:p>
    <w:p w14:paraId="11DCCB25" w14:textId="77777777" w:rsidR="00522BFE" w:rsidRPr="007055D9" w:rsidRDefault="00522BFE" w:rsidP="00A95795">
      <w:pPr>
        <w:jc w:val="both"/>
      </w:pPr>
      <w:r w:rsidRPr="007055D9">
        <w:t xml:space="preserve">Even, if finite elements of different parts have same physical behavior (let’s say, left and right wing of a car), they usually have assigned different PIDs. This can be considered as reminiscence to ancient times, when parts just have not been invented. PIDs were also used for administrative purposes, then. </w:t>
      </w:r>
    </w:p>
    <w:p w14:paraId="5E6A0ABA" w14:textId="77777777" w:rsidR="00522BFE" w:rsidRPr="007055D9" w:rsidRDefault="00522BFE" w:rsidP="00A95795">
      <w:pPr>
        <w:jc w:val="both"/>
      </w:pPr>
      <w:r w:rsidRPr="007055D9">
        <w:lastRenderedPageBreak/>
        <w:t xml:space="preserve">However, for χMCF, PIDs are just alternative, non-recursive means for addressing collections of elements. </w:t>
      </w:r>
    </w:p>
    <w:p w14:paraId="252A7BEE" w14:textId="77777777" w:rsidR="00522BFE" w:rsidRPr="007055D9" w:rsidRDefault="00E653DB" w:rsidP="00A95795">
      <w:pPr>
        <w:jc w:val="both"/>
      </w:pPr>
      <w:r w:rsidRPr="007055D9">
        <w:t xml:space="preserve">One </w:t>
      </w:r>
      <w:r w:rsidR="008041C1" w:rsidRPr="007055D9">
        <w:t xml:space="preserve">specific </w:t>
      </w:r>
      <w:r w:rsidRPr="007055D9">
        <w:t xml:space="preserve">part frequently consists of one </w:t>
      </w:r>
      <w:r w:rsidR="008041C1" w:rsidRPr="007055D9">
        <w:t xml:space="preserve">specific </w:t>
      </w:r>
      <w:r w:rsidRPr="007055D9">
        <w:t xml:space="preserve">property (PID), only. However, there are important exceptions: </w:t>
      </w:r>
    </w:p>
    <w:p w14:paraId="69E124B0" w14:textId="77777777" w:rsidR="00E653DB" w:rsidRPr="007055D9" w:rsidRDefault="00E653DB" w:rsidP="007E3486">
      <w:pPr>
        <w:numPr>
          <w:ilvl w:val="0"/>
          <w:numId w:val="9"/>
        </w:numPr>
        <w:jc w:val="both"/>
      </w:pPr>
      <w:r w:rsidRPr="007055D9">
        <w:t xml:space="preserve">A tailored blank is a metal sheet which consists of several pieces of simple sheets </w:t>
      </w:r>
      <w:proofErr w:type="gramStart"/>
      <w:r w:rsidRPr="007055D9">
        <w:t>joined together</w:t>
      </w:r>
      <w:proofErr w:type="gramEnd"/>
      <w:r w:rsidRPr="007055D9">
        <w:t xml:space="preserve">. Both, the thicknesses and the materials of the individual sheets, may differ. Nevertheless, a tailored blank is one single part from the χMCF point of view. Since one PID would not provide a name for the </w:t>
      </w:r>
      <w:r w:rsidRPr="007055D9">
        <w:rPr>
          <w:i/>
        </w:rPr>
        <w:t>complete</w:t>
      </w:r>
      <w:r w:rsidRPr="007055D9">
        <w:t xml:space="preserve"> part, the part label </w:t>
      </w:r>
      <w:proofErr w:type="gramStart"/>
      <w:r w:rsidRPr="007055D9">
        <w:t>has to</w:t>
      </w:r>
      <w:proofErr w:type="gramEnd"/>
      <w:r w:rsidRPr="007055D9">
        <w:t xml:space="preserve"> be used, or else an assembly of several PIDs. </w:t>
      </w:r>
    </w:p>
    <w:p w14:paraId="7D495BDC" w14:textId="77777777" w:rsidR="00E653DB" w:rsidRPr="007055D9" w:rsidRDefault="00E653DB" w:rsidP="007E3486">
      <w:pPr>
        <w:numPr>
          <w:ilvl w:val="0"/>
          <w:numId w:val="9"/>
        </w:numPr>
        <w:jc w:val="both"/>
      </w:pPr>
      <w:r w:rsidRPr="007055D9">
        <w:t xml:space="preserve">Sometimes, a cast part can be treated with shell formulation in its thin areas, whereas solid elements (with different PIDs) are used in other areas. </w:t>
      </w:r>
    </w:p>
    <w:p w14:paraId="025604A8" w14:textId="77777777" w:rsidR="0049277F" w:rsidRPr="007055D9" w:rsidRDefault="0049277F" w:rsidP="007E3486">
      <w:pPr>
        <w:numPr>
          <w:ilvl w:val="0"/>
          <w:numId w:val="9"/>
        </w:numPr>
        <w:jc w:val="both"/>
      </w:pPr>
      <w:r w:rsidRPr="007055D9">
        <w:t xml:space="preserve">Due to e. g. stamping processes, physical behavior and thickness may vary even within one originally homogeneous sheet metal, requiring several PIDs for correct simulation. </w:t>
      </w:r>
    </w:p>
    <w:p w14:paraId="38FD4CB7" w14:textId="77777777" w:rsidR="008041C1" w:rsidRPr="007055D9" w:rsidRDefault="008041C1" w:rsidP="007E3486">
      <w:pPr>
        <w:numPr>
          <w:ilvl w:val="0"/>
          <w:numId w:val="9"/>
        </w:numPr>
        <w:jc w:val="both"/>
      </w:pPr>
      <w:r w:rsidRPr="007055D9">
        <w:t xml:space="preserve">Occasionally, CAD parts containing several </w:t>
      </w:r>
      <w:r w:rsidR="004F4C2F">
        <w:t>subparts</w:t>
      </w:r>
      <w:r w:rsidRPr="007055D9">
        <w:t xml:space="preserve"> with their PIDs are aggregated to one single CAE part, consequently still containing several PIDs. </w:t>
      </w:r>
    </w:p>
    <w:p w14:paraId="6874DE59" w14:textId="77777777" w:rsidR="00671007" w:rsidRPr="007055D9" w:rsidRDefault="00671007" w:rsidP="00860E71">
      <w:pPr>
        <w:pStyle w:val="berschrift2"/>
      </w:pPr>
      <w:bookmarkStart w:id="136" w:name="_Toc428456056"/>
      <w:bookmarkStart w:id="137" w:name="_Toc428537020"/>
      <w:bookmarkStart w:id="138" w:name="_Toc428969339"/>
      <w:bookmarkStart w:id="139" w:name="_Toc429052730"/>
      <w:bookmarkStart w:id="140" w:name="_Toc3556937"/>
      <w:bookmarkStart w:id="141" w:name="_Toc27753548"/>
      <w:bookmarkEnd w:id="136"/>
      <w:bookmarkEnd w:id="137"/>
      <w:bookmarkEnd w:id="138"/>
      <w:bookmarkEnd w:id="139"/>
      <w:r w:rsidRPr="007055D9">
        <w:t>Assemblies</w:t>
      </w:r>
      <w:bookmarkEnd w:id="140"/>
      <w:bookmarkEnd w:id="141"/>
    </w:p>
    <w:p w14:paraId="6682F351" w14:textId="77777777" w:rsidR="0049277F" w:rsidRPr="007055D9" w:rsidRDefault="00671007" w:rsidP="001F3B58">
      <w:pPr>
        <w:jc w:val="both"/>
      </w:pPr>
      <w:r w:rsidRPr="007055D9">
        <w:t>In many CAx systems, parts containing sub-parts</w:t>
      </w:r>
      <w:r w:rsidR="0049277F" w:rsidRPr="007055D9">
        <w:t xml:space="preserve"> are called assemblies</w:t>
      </w:r>
      <w:r w:rsidRPr="007055D9">
        <w:t xml:space="preserve">. </w:t>
      </w:r>
      <w:r w:rsidR="0049277F" w:rsidRPr="007055D9">
        <w:t xml:space="preserve">The notion distinguishes them from leaves of the part tree or graph. </w:t>
      </w:r>
    </w:p>
    <w:p w14:paraId="48BD5559" w14:textId="77777777" w:rsidR="00671007" w:rsidRPr="007055D9" w:rsidRDefault="00671007" w:rsidP="001F3B58">
      <w:pPr>
        <w:jc w:val="both"/>
      </w:pPr>
      <w:r w:rsidRPr="007055D9">
        <w:t>However, in χMCF, an assembly is just a set of parts and/or propert</w:t>
      </w:r>
      <w:r w:rsidR="0049277F" w:rsidRPr="007055D9">
        <w:t xml:space="preserve">ies, denoted by their part labels and </w:t>
      </w:r>
      <w:r w:rsidRPr="007055D9">
        <w:t>PIDs</w:t>
      </w:r>
      <w:r w:rsidR="0049277F" w:rsidRPr="007055D9">
        <w:t>.</w:t>
      </w:r>
      <w:r w:rsidRPr="007055D9">
        <w:t xml:space="preserve"> They do not need to possess any special relation respective to the part graph. The opposite is true: χMCF-assemblies address situations, where specifying </w:t>
      </w:r>
      <w:r w:rsidR="00B4381D" w:rsidRPr="007055D9">
        <w:t xml:space="preserve">a single PID would address not enough, a </w:t>
      </w:r>
      <w:proofErr w:type="gramStart"/>
      <w:r w:rsidR="00B4381D" w:rsidRPr="007055D9">
        <w:t>high level</w:t>
      </w:r>
      <w:proofErr w:type="gramEnd"/>
      <w:r w:rsidR="00B4381D" w:rsidRPr="007055D9">
        <w:t xml:space="preserve"> part would address way too many elements and medium-size parts would not make the job. </w:t>
      </w:r>
    </w:p>
    <w:p w14:paraId="228018E4" w14:textId="77777777" w:rsidR="008046CA" w:rsidRPr="007055D9" w:rsidRDefault="00B4381D" w:rsidP="001F3B58">
      <w:pPr>
        <w:jc w:val="both"/>
      </w:pPr>
      <w:r w:rsidRPr="007055D9">
        <w:t xml:space="preserve">On the other hand, this does not happen too often: If a </w:t>
      </w:r>
      <w:proofErr w:type="gramStart"/>
      <w:r w:rsidRPr="007055D9">
        <w:t>weld line e. g. crosses property boundaries</w:t>
      </w:r>
      <w:proofErr w:type="gramEnd"/>
      <w:r w:rsidRPr="007055D9">
        <w:t xml:space="preserve">, these properties usually belong to the same tailored blank, hence </w:t>
      </w:r>
      <w:r w:rsidR="002E0DBA" w:rsidRPr="007055D9">
        <w:t xml:space="preserve">the same </w:t>
      </w:r>
      <w:r w:rsidRPr="007055D9">
        <w:t>part. If there would be a physical gap between the properties, welding would be applied to a single sheet</w:t>
      </w:r>
      <w:r w:rsidR="002E0DBA" w:rsidRPr="007055D9">
        <w:t xml:space="preserve"> across this gap</w:t>
      </w:r>
      <w:r w:rsidRPr="007055D9">
        <w:t xml:space="preserve">, which causes new questions to the </w:t>
      </w:r>
      <w:r w:rsidR="002E0DBA" w:rsidRPr="007055D9">
        <w:t xml:space="preserve">welding </w:t>
      </w:r>
      <w:r w:rsidRPr="007055D9">
        <w:t xml:space="preserve">process: </w:t>
      </w:r>
    </w:p>
    <w:p w14:paraId="2747A956" w14:textId="77777777" w:rsidR="009D1B7A" w:rsidRPr="007055D9" w:rsidRDefault="004F562F" w:rsidP="0017213F">
      <w:pPr>
        <w:keepNext/>
        <w:jc w:val="center"/>
      </w:pPr>
      <w:r>
        <w:rPr>
          <w:noProof/>
          <w:lang w:eastAsia="en-US"/>
        </w:rPr>
        <w:drawing>
          <wp:inline distT="0" distB="0" distL="0" distR="0" wp14:anchorId="6288C6AF" wp14:editId="343B1951">
            <wp:extent cx="5372215" cy="1339453"/>
            <wp:effectExtent l="0" t="0" r="0" b="0"/>
            <wp:docPr id="5" name="Objek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kt 4"/>
                    <pic:cNvPicPr>
                      <a:picLocks noChangeAspect="1" noChangeArrowheads="1"/>
                    </pic:cNvPicPr>
                  </pic:nvPicPr>
                  <pic:blipFill>
                    <a:blip r:embed="rId41">
                      <a:extLst>
                        <a:ext uri="{28A0092B-C50C-407E-A947-70E740481C1C}">
                          <a14:useLocalDpi xmlns:a14="http://schemas.microsoft.com/office/drawing/2010/main" val="0"/>
                        </a:ext>
                      </a:extLst>
                    </a:blip>
                    <a:srcRect t="-3769" b="-502"/>
                    <a:stretch>
                      <a:fillRect/>
                    </a:stretch>
                  </pic:blipFill>
                  <pic:spPr bwMode="auto">
                    <a:xfrm>
                      <a:off x="0" y="0"/>
                      <a:ext cx="5382043" cy="1341903"/>
                    </a:xfrm>
                    <a:prstGeom prst="rect">
                      <a:avLst/>
                    </a:prstGeom>
                    <a:noFill/>
                    <a:ln>
                      <a:noFill/>
                    </a:ln>
                  </pic:spPr>
                </pic:pic>
              </a:graphicData>
            </a:graphic>
          </wp:inline>
        </w:drawing>
      </w:r>
    </w:p>
    <w:p w14:paraId="03381F2A" w14:textId="52874B1D" w:rsidR="00B4381D" w:rsidRPr="007055D9" w:rsidRDefault="009D1B7A" w:rsidP="00860E71">
      <w:pPr>
        <w:pStyle w:val="Beschriftung"/>
      </w:pPr>
      <w:bookmarkStart w:id="142" w:name="_Toc3557086"/>
      <w:bookmarkStart w:id="143" w:name="_Toc27753700"/>
      <w:r w:rsidRPr="007055D9">
        <w:t xml:space="preserve">Figure </w:t>
      </w:r>
      <w:r w:rsidR="00406B64">
        <w:fldChar w:fldCharType="begin"/>
      </w:r>
      <w:r w:rsidR="00406B64">
        <w:instrText xml:space="preserve"> SEQ Figure \* ARABIC </w:instrText>
      </w:r>
      <w:r w:rsidR="00406B64">
        <w:fldChar w:fldCharType="separate"/>
      </w:r>
      <w:r w:rsidR="00004854">
        <w:rPr>
          <w:noProof/>
        </w:rPr>
        <w:t>6</w:t>
      </w:r>
      <w:r w:rsidR="00406B64">
        <w:fldChar w:fldCharType="end"/>
      </w:r>
      <w:r w:rsidRPr="007055D9">
        <w:t xml:space="preserve">: Weld line crossing tailored blank vs. weld line crossing </w:t>
      </w:r>
      <w:r w:rsidR="00DE1485" w:rsidRPr="007055D9">
        <w:t xml:space="preserve">physical </w:t>
      </w:r>
      <w:r w:rsidRPr="007055D9">
        <w:t>gap</w:t>
      </w:r>
      <w:bookmarkEnd w:id="142"/>
      <w:bookmarkEnd w:id="143"/>
    </w:p>
    <w:p w14:paraId="1B103659" w14:textId="77777777" w:rsidR="00B4381D" w:rsidRPr="007055D9" w:rsidRDefault="002E0DBA" w:rsidP="00340812">
      <w:pPr>
        <w:jc w:val="both"/>
      </w:pPr>
      <w:r w:rsidRPr="007055D9">
        <w:t>And even then: Due to geometrical proximity and usual assembly processes, it is very likely that properties A and C belong to the same part just one level above in part graph.</w:t>
      </w:r>
    </w:p>
    <w:p w14:paraId="5801AEA1" w14:textId="77777777" w:rsidR="001911DE" w:rsidRPr="007055D9" w:rsidRDefault="001911DE" w:rsidP="00313BC1">
      <w:pPr>
        <w:pStyle w:val="berschrift1"/>
      </w:pPr>
      <w:bookmarkStart w:id="144" w:name="_Toc3556938"/>
      <w:bookmarkStart w:id="145" w:name="_Toc27753549"/>
      <w:r w:rsidRPr="007055D9">
        <w:lastRenderedPageBreak/>
        <w:t>File Structure of χMCF</w:t>
      </w:r>
      <w:bookmarkEnd w:id="144"/>
      <w:bookmarkEnd w:id="145"/>
    </w:p>
    <w:p w14:paraId="53952D1B" w14:textId="77777777" w:rsidR="006F1928" w:rsidRPr="007055D9" w:rsidRDefault="006F1928" w:rsidP="006F1928">
      <w:pPr>
        <w:jc w:val="both"/>
      </w:pPr>
      <w:r w:rsidRPr="007055D9">
        <w:t xml:space="preserve">As mentioned before, </w:t>
      </w:r>
      <w:r w:rsidRPr="00C10429">
        <w:t>χ</w:t>
      </w:r>
      <w:r w:rsidRPr="007055D9">
        <w:t xml:space="preserve">MCF is built upon XML. This eases </w:t>
      </w:r>
      <w:r w:rsidRPr="00C10429">
        <w:t>χ</w:t>
      </w:r>
      <w:r w:rsidRPr="007055D9">
        <w:t>MCF to possess a clear logical structure.</w:t>
      </w:r>
    </w:p>
    <w:p w14:paraId="1CF03DC0" w14:textId="77777777" w:rsidR="006F1928" w:rsidRPr="007055D9" w:rsidRDefault="006F1928" w:rsidP="006F1928">
      <w:pPr>
        <w:jc w:val="both"/>
      </w:pPr>
      <w:r w:rsidRPr="007055D9">
        <w:t xml:space="preserve">The root/document element of χMCF is mandatorily named </w:t>
      </w:r>
      <w:r w:rsidRPr="00AC2B0C">
        <w:rPr>
          <w:rFonts w:ascii="Courier New" w:hAnsi="Courier New" w:cs="Courier New"/>
          <w:b/>
          <w:i/>
          <w:sz w:val="18"/>
          <w:szCs w:val="18"/>
        </w:rPr>
        <w:t>&lt;</w:t>
      </w:r>
      <w:proofErr w:type="spellStart"/>
      <w:r w:rsidRPr="00AC2B0C">
        <w:rPr>
          <w:rFonts w:ascii="Courier New" w:hAnsi="Courier New" w:cs="Courier New"/>
          <w:b/>
          <w:i/>
          <w:sz w:val="18"/>
          <w:szCs w:val="18"/>
        </w:rPr>
        <w:t>xmcf</w:t>
      </w:r>
      <w:proofErr w:type="spellEnd"/>
      <w:r w:rsidR="008041BF">
        <w:rPr>
          <w:rFonts w:ascii="Courier New" w:hAnsi="Courier New" w:cs="Courier New"/>
          <w:b/>
          <w:i/>
          <w:sz w:val="18"/>
          <w:szCs w:val="18"/>
        </w:rPr>
        <w:t>/</w:t>
      </w:r>
      <w:r w:rsidRPr="00AC2B0C">
        <w:rPr>
          <w:rFonts w:ascii="Courier New" w:hAnsi="Courier New" w:cs="Courier New"/>
          <w:b/>
          <w:i/>
          <w:sz w:val="18"/>
          <w:szCs w:val="18"/>
        </w:rPr>
        <w:t>&gt;</w:t>
      </w:r>
      <w:r w:rsidRPr="007055D9">
        <w:rPr>
          <w:rStyle w:val="Funotenzeichen"/>
        </w:rPr>
        <w:footnoteReference w:id="4"/>
      </w:r>
      <w:r>
        <w:t xml:space="preserve">. </w:t>
      </w:r>
      <w:r w:rsidRPr="007055D9">
        <w:t>The root element may contain the following types of child elements</w:t>
      </w:r>
    </w:p>
    <w:p w14:paraId="477DB987" w14:textId="77777777" w:rsidR="006F1928" w:rsidRPr="007055D9" w:rsidRDefault="006F1928" w:rsidP="007E3486">
      <w:pPr>
        <w:numPr>
          <w:ilvl w:val="0"/>
          <w:numId w:val="8"/>
        </w:numPr>
      </w:pPr>
      <w:r w:rsidRPr="007055D9">
        <w:t>Comments following the usual XML standa</w:t>
      </w:r>
      <w:r>
        <w:t xml:space="preserve">rd; hence not further discussed here. </w:t>
      </w:r>
    </w:p>
    <w:p w14:paraId="3D435486" w14:textId="77777777" w:rsidR="006F1928" w:rsidRPr="007055D9" w:rsidRDefault="006F1928" w:rsidP="007E3486">
      <w:pPr>
        <w:numPr>
          <w:ilvl w:val="0"/>
          <w:numId w:val="8"/>
        </w:numPr>
      </w:pPr>
      <w:r w:rsidRPr="007055D9">
        <w:t>Elements containing general information</w:t>
      </w:r>
      <w:r>
        <w:t xml:space="preserve">. </w:t>
      </w:r>
    </w:p>
    <w:p w14:paraId="5B0E6268" w14:textId="77777777" w:rsidR="006F1928" w:rsidRPr="007055D9" w:rsidRDefault="006F1928" w:rsidP="007E3486">
      <w:pPr>
        <w:numPr>
          <w:ilvl w:val="0"/>
          <w:numId w:val="8"/>
        </w:numPr>
      </w:pPr>
      <w:r w:rsidRPr="007055D9">
        <w:t>Variant declaration</w:t>
      </w:r>
      <w:r>
        <w:t xml:space="preserve">. </w:t>
      </w:r>
    </w:p>
    <w:p w14:paraId="51E225CB" w14:textId="77777777" w:rsidR="006F1928" w:rsidRPr="007055D9" w:rsidRDefault="006F1928" w:rsidP="007E3486">
      <w:pPr>
        <w:numPr>
          <w:ilvl w:val="0"/>
          <w:numId w:val="8"/>
        </w:numPr>
      </w:pPr>
      <w:r w:rsidRPr="007055D9">
        <w:t xml:space="preserve">Groups of connection specific elements </w:t>
      </w:r>
      <w:r w:rsidRPr="00AC2B0C">
        <w:rPr>
          <w:rFonts w:ascii="Courier New" w:hAnsi="Courier New" w:cs="Courier New"/>
          <w:b/>
          <w:i/>
          <w:sz w:val="18"/>
          <w:szCs w:val="18"/>
        </w:rPr>
        <w:t>&lt;connection_group</w:t>
      </w:r>
      <w:r w:rsidR="00F14CBF">
        <w:rPr>
          <w:rFonts w:ascii="Courier New" w:hAnsi="Courier New" w:cs="Courier New"/>
          <w:b/>
          <w:i/>
          <w:sz w:val="18"/>
          <w:szCs w:val="18"/>
        </w:rPr>
        <w:t>/</w:t>
      </w:r>
      <w:r w:rsidRPr="00AC2B0C">
        <w:rPr>
          <w:rFonts w:ascii="Courier New" w:hAnsi="Courier New" w:cs="Courier New"/>
          <w:b/>
          <w:i/>
          <w:sz w:val="18"/>
          <w:szCs w:val="18"/>
        </w:rPr>
        <w:t>&gt;</w:t>
      </w:r>
      <w:r w:rsidRPr="007055D9">
        <w:t xml:space="preserve"> of arbitrary number.</w:t>
      </w:r>
      <w:r>
        <w:t xml:space="preserve"> </w:t>
      </w:r>
    </w:p>
    <w:p w14:paraId="6BD0B9CE" w14:textId="77777777" w:rsidR="006F1928" w:rsidRDefault="006F1928" w:rsidP="007E3486">
      <w:pPr>
        <w:numPr>
          <w:ilvl w:val="0"/>
          <w:numId w:val="8"/>
        </w:numPr>
      </w:pPr>
      <w:r w:rsidRPr="007055D9">
        <w:t xml:space="preserve">Element </w:t>
      </w:r>
      <w:r w:rsidRPr="00AC2B0C">
        <w:rPr>
          <w:rFonts w:ascii="Courier New" w:hAnsi="Courier New" w:cs="Courier New"/>
          <w:b/>
          <w:i/>
          <w:sz w:val="18"/>
          <w:szCs w:val="18"/>
        </w:rPr>
        <w:t>&lt;appdata&gt;</w:t>
      </w:r>
      <w:r w:rsidRPr="007055D9">
        <w:t xml:space="preserve"> containing data specific for individual applications </w:t>
      </w:r>
    </w:p>
    <w:p w14:paraId="4175049A" w14:textId="77777777" w:rsidR="006F1928" w:rsidRDefault="006F1928" w:rsidP="007E3486">
      <w:pPr>
        <w:numPr>
          <w:ilvl w:val="0"/>
          <w:numId w:val="8"/>
        </w:numPr>
      </w:pPr>
      <w:r>
        <w:t xml:space="preserve">Element </w:t>
      </w: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sidR="00931838">
        <w:rPr>
          <w:rFonts w:ascii="Courier New" w:hAnsi="Courier New" w:cs="Courier New"/>
          <w:b/>
          <w:i/>
          <w:sz w:val="18"/>
          <w:szCs w:val="18"/>
        </w:rPr>
        <w:t>/</w:t>
      </w:r>
      <w:r w:rsidRPr="00CA65D9">
        <w:rPr>
          <w:rFonts w:ascii="Courier New" w:hAnsi="Courier New" w:cs="Courier New"/>
          <w:b/>
          <w:i/>
          <w:sz w:val="18"/>
          <w:szCs w:val="18"/>
        </w:rPr>
        <w:t>&gt;</w:t>
      </w:r>
      <w:r>
        <w:t xml:space="preserve"> containing finite element specific data. </w:t>
      </w:r>
    </w:p>
    <w:p w14:paraId="413E7005" w14:textId="77777777" w:rsidR="001911DE" w:rsidRPr="007055D9" w:rsidRDefault="00897304" w:rsidP="00EA2823">
      <w:pPr>
        <w:pStyle w:val="berschrift2"/>
      </w:pPr>
      <w:bookmarkStart w:id="146" w:name="_Toc428279323"/>
      <w:bookmarkStart w:id="147" w:name="_Toc428456059"/>
      <w:bookmarkStart w:id="148" w:name="_Toc428537023"/>
      <w:bookmarkStart w:id="149" w:name="_Toc428969342"/>
      <w:bookmarkStart w:id="150" w:name="_Toc429052733"/>
      <w:bookmarkStart w:id="151" w:name="_Toc3556939"/>
      <w:bookmarkStart w:id="152" w:name="_Toc27753550"/>
      <w:bookmarkEnd w:id="146"/>
      <w:bookmarkEnd w:id="147"/>
      <w:bookmarkEnd w:id="148"/>
      <w:bookmarkEnd w:id="149"/>
      <w:bookmarkEnd w:id="150"/>
      <w:r w:rsidRPr="007055D9">
        <w:t>Elements containing g</w:t>
      </w:r>
      <w:r w:rsidR="00A341E9" w:rsidRPr="007055D9">
        <w:t>eneral information</w:t>
      </w:r>
      <w:bookmarkEnd w:id="151"/>
      <w:bookmarkEnd w:id="152"/>
      <w:r w:rsidR="00A341E9" w:rsidRPr="007055D9">
        <w:t xml:space="preserve"> </w:t>
      </w:r>
    </w:p>
    <w:p w14:paraId="135C551F" w14:textId="77777777" w:rsidR="001911DE" w:rsidRPr="007055D9" w:rsidRDefault="00897304" w:rsidP="001911DE">
      <w:r w:rsidRPr="007055D9">
        <w:t xml:space="preserve">χMCF </w:t>
      </w:r>
      <w:r w:rsidR="00CF4308" w:rsidRPr="007055D9">
        <w:t>is equipped with the following elements for general information:</w:t>
      </w:r>
    </w:p>
    <w:p w14:paraId="583A4FEA" w14:textId="77777777" w:rsidR="00CF4308" w:rsidRPr="007055D9" w:rsidRDefault="00F9473E" w:rsidP="007E3486">
      <w:pPr>
        <w:numPr>
          <w:ilvl w:val="0"/>
          <w:numId w:val="7"/>
        </w:numPr>
        <w:tabs>
          <w:tab w:val="clear" w:pos="720"/>
          <w:tab w:val="left" w:pos="851"/>
          <w:tab w:val="left" w:pos="2127"/>
        </w:tabs>
        <w:ind w:left="851" w:hanging="284"/>
      </w:pPr>
      <w:r w:rsidRPr="00F00A1F">
        <w:rPr>
          <w:rFonts w:ascii="Courier New" w:hAnsi="Courier New" w:cs="Courier New"/>
          <w:b/>
          <w:i/>
          <w:sz w:val="18"/>
          <w:szCs w:val="18"/>
        </w:rPr>
        <w:t>&lt;</w:t>
      </w:r>
      <w:r w:rsidR="00CF4308" w:rsidRPr="00F00A1F">
        <w:rPr>
          <w:rFonts w:ascii="Courier New" w:hAnsi="Courier New" w:cs="Courier New"/>
          <w:b/>
          <w:i/>
          <w:sz w:val="18"/>
          <w:szCs w:val="18"/>
        </w:rPr>
        <w:t>date</w:t>
      </w:r>
      <w:r w:rsidR="00516EE3">
        <w:rPr>
          <w:rFonts w:ascii="Courier New" w:hAnsi="Courier New" w:cs="Courier New"/>
          <w:b/>
          <w:i/>
          <w:sz w:val="18"/>
          <w:szCs w:val="18"/>
        </w:rPr>
        <w:t>/</w:t>
      </w:r>
      <w:r w:rsidRPr="00F00A1F">
        <w:rPr>
          <w:rFonts w:ascii="Courier New" w:hAnsi="Courier New" w:cs="Courier New"/>
          <w:b/>
          <w:i/>
          <w:sz w:val="18"/>
          <w:szCs w:val="18"/>
        </w:rPr>
        <w:t>&gt;</w:t>
      </w:r>
      <w:r w:rsidR="007A4CBA" w:rsidRPr="007055D9">
        <w:tab/>
        <w:t>optional</w:t>
      </w:r>
    </w:p>
    <w:p w14:paraId="5018B30D" w14:textId="77777777" w:rsidR="00CF4308" w:rsidRPr="007055D9" w:rsidRDefault="00F9473E" w:rsidP="007E3486">
      <w:pPr>
        <w:numPr>
          <w:ilvl w:val="0"/>
          <w:numId w:val="7"/>
        </w:numPr>
        <w:tabs>
          <w:tab w:val="clear" w:pos="720"/>
          <w:tab w:val="left" w:pos="851"/>
          <w:tab w:val="left" w:pos="2127"/>
        </w:tabs>
        <w:ind w:left="851" w:hanging="284"/>
      </w:pPr>
      <w:r w:rsidRPr="00F00A1F">
        <w:rPr>
          <w:rFonts w:ascii="Courier New" w:hAnsi="Courier New" w:cs="Courier New"/>
          <w:b/>
          <w:i/>
          <w:sz w:val="18"/>
          <w:szCs w:val="18"/>
        </w:rPr>
        <w:t>&lt;</w:t>
      </w:r>
      <w:r w:rsidR="00CF4308" w:rsidRPr="00F00A1F">
        <w:rPr>
          <w:rFonts w:ascii="Courier New" w:hAnsi="Courier New" w:cs="Courier New"/>
          <w:b/>
          <w:i/>
          <w:sz w:val="18"/>
          <w:szCs w:val="18"/>
        </w:rPr>
        <w:t>version</w:t>
      </w:r>
      <w:r w:rsidR="00516EE3">
        <w:rPr>
          <w:rFonts w:ascii="Courier New" w:hAnsi="Courier New" w:cs="Courier New"/>
          <w:b/>
          <w:i/>
          <w:sz w:val="18"/>
          <w:szCs w:val="18"/>
        </w:rPr>
        <w:t>/</w:t>
      </w:r>
      <w:r w:rsidRPr="00F00A1F">
        <w:rPr>
          <w:rFonts w:ascii="Courier New" w:hAnsi="Courier New" w:cs="Courier New"/>
          <w:b/>
          <w:i/>
          <w:sz w:val="18"/>
          <w:szCs w:val="18"/>
        </w:rPr>
        <w:t>&gt;</w:t>
      </w:r>
      <w:r w:rsidR="007A4CBA" w:rsidRPr="007055D9">
        <w:tab/>
        <w:t>mandatory</w:t>
      </w:r>
    </w:p>
    <w:p w14:paraId="5E99DAE7" w14:textId="77777777" w:rsidR="00CF4308" w:rsidRDefault="00F9473E" w:rsidP="007E3486">
      <w:pPr>
        <w:numPr>
          <w:ilvl w:val="0"/>
          <w:numId w:val="7"/>
        </w:numPr>
        <w:tabs>
          <w:tab w:val="clear" w:pos="720"/>
          <w:tab w:val="left" w:pos="851"/>
          <w:tab w:val="left" w:pos="2127"/>
        </w:tabs>
        <w:ind w:left="851" w:hanging="284"/>
      </w:pPr>
      <w:r w:rsidRPr="00F00A1F">
        <w:rPr>
          <w:rFonts w:ascii="Courier New" w:hAnsi="Courier New" w:cs="Courier New"/>
          <w:b/>
          <w:i/>
          <w:sz w:val="18"/>
        </w:rPr>
        <w:t>&lt;</w:t>
      </w:r>
      <w:r w:rsidR="00CF4308" w:rsidRPr="00F00A1F">
        <w:rPr>
          <w:rFonts w:ascii="Courier New" w:hAnsi="Courier New" w:cs="Courier New"/>
          <w:b/>
          <w:i/>
          <w:sz w:val="18"/>
        </w:rPr>
        <w:t>units</w:t>
      </w:r>
      <w:r w:rsidR="00516EE3">
        <w:rPr>
          <w:rFonts w:ascii="Courier New" w:hAnsi="Courier New" w:cs="Courier New"/>
          <w:b/>
          <w:i/>
          <w:sz w:val="18"/>
        </w:rPr>
        <w:t>/</w:t>
      </w:r>
      <w:r w:rsidRPr="00F00A1F">
        <w:rPr>
          <w:rFonts w:ascii="Courier New" w:hAnsi="Courier New" w:cs="Courier New"/>
          <w:b/>
          <w:i/>
          <w:sz w:val="18"/>
        </w:rPr>
        <w:t>&gt;</w:t>
      </w:r>
      <w:r w:rsidR="007A4CBA" w:rsidRPr="007055D9">
        <w:tab/>
        <w:t>optional</w:t>
      </w:r>
    </w:p>
    <w:p w14:paraId="4F6FC04F" w14:textId="77777777" w:rsidR="000F259A" w:rsidRDefault="000F259A" w:rsidP="000F259A">
      <w:pPr>
        <w:tabs>
          <w:tab w:val="left" w:pos="851"/>
          <w:tab w:val="left" w:pos="2127"/>
        </w:tabs>
      </w:pPr>
      <w:r>
        <w:t xml:space="preserve">The root element </w:t>
      </w:r>
      <w:r w:rsidRPr="00DC10DA">
        <w:rPr>
          <w:rFonts w:ascii="Courier New" w:hAnsi="Courier New" w:cs="Courier New"/>
          <w:b/>
          <w:i/>
          <w:sz w:val="18"/>
        </w:rPr>
        <w:t>&lt;</w:t>
      </w:r>
      <w:proofErr w:type="spellStart"/>
      <w:r w:rsidRPr="00DC10DA">
        <w:rPr>
          <w:rFonts w:ascii="Courier New" w:hAnsi="Courier New" w:cs="Courier New"/>
          <w:b/>
          <w:i/>
          <w:sz w:val="18"/>
        </w:rPr>
        <w:t>xmcf</w:t>
      </w:r>
      <w:proofErr w:type="spellEnd"/>
      <w:r w:rsidR="00516EE3">
        <w:rPr>
          <w:rFonts w:ascii="Courier New" w:hAnsi="Courier New" w:cs="Courier New"/>
          <w:b/>
          <w:i/>
          <w:sz w:val="18"/>
        </w:rPr>
        <w:t>/</w:t>
      </w:r>
      <w:r w:rsidRPr="00DC10DA">
        <w:rPr>
          <w:rFonts w:ascii="Courier New" w:hAnsi="Courier New" w:cs="Courier New"/>
          <w:b/>
          <w:i/>
          <w:sz w:val="18"/>
        </w:rPr>
        <w:t>&gt;</w:t>
      </w:r>
      <w:r w:rsidRPr="00DC10DA">
        <w:rPr>
          <w:sz w:val="18"/>
        </w:rPr>
        <w:t xml:space="preserve"> </w:t>
      </w:r>
      <w:r>
        <w:t>contains the following nested elements:</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38"/>
        <w:gridCol w:w="1275"/>
        <w:gridCol w:w="1134"/>
        <w:gridCol w:w="4253"/>
      </w:tblGrid>
      <w:tr w:rsidR="000F259A" w:rsidRPr="007055D9" w14:paraId="2C7F4072" w14:textId="77777777" w:rsidTr="00B950DE">
        <w:tc>
          <w:tcPr>
            <w:tcW w:w="183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D31823A" w14:textId="77777777" w:rsidR="000F259A" w:rsidRPr="00AC3719" w:rsidRDefault="000F259A" w:rsidP="000F259A">
            <w:pPr>
              <w:rPr>
                <w:b/>
                <w:i/>
                <w:sz w:val="20"/>
                <w:szCs w:val="20"/>
              </w:rPr>
            </w:pPr>
            <w:r w:rsidRPr="00AC3719">
              <w:rPr>
                <w:b/>
                <w:i/>
                <w:sz w:val="20"/>
                <w:szCs w:val="20"/>
              </w:rPr>
              <w:t>Nested Elements</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5D9149" w14:textId="77777777" w:rsidR="000F259A" w:rsidRPr="00AC3719" w:rsidRDefault="000F259A" w:rsidP="000F259A">
            <w:pPr>
              <w:rPr>
                <w:b/>
                <w:i/>
                <w:sz w:val="20"/>
                <w:szCs w:val="20"/>
              </w:rPr>
            </w:pPr>
            <w:r w:rsidRPr="00AC3719">
              <w:rPr>
                <w:b/>
                <w:i/>
                <w:sz w:val="20"/>
                <w:szCs w:val="20"/>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9B696D" w14:textId="77777777" w:rsidR="000F259A" w:rsidRPr="00AC3719" w:rsidRDefault="000E60DF" w:rsidP="000F259A">
            <w:pPr>
              <w:rPr>
                <w:b/>
                <w:i/>
                <w:sz w:val="20"/>
                <w:szCs w:val="20"/>
              </w:rPr>
            </w:pPr>
            <w:r>
              <w:rPr>
                <w:b/>
                <w:i/>
                <w:sz w:val="20"/>
                <w:szCs w:val="20"/>
              </w:rPr>
              <w:t>Use</w:t>
            </w:r>
          </w:p>
        </w:tc>
        <w:tc>
          <w:tcPr>
            <w:tcW w:w="425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C282E25" w14:textId="77777777" w:rsidR="000F259A" w:rsidRPr="00AC3719" w:rsidRDefault="000F259A" w:rsidP="000F259A">
            <w:pPr>
              <w:rPr>
                <w:b/>
                <w:i/>
                <w:sz w:val="20"/>
                <w:szCs w:val="20"/>
              </w:rPr>
            </w:pPr>
            <w:r w:rsidRPr="00AC3719">
              <w:rPr>
                <w:b/>
                <w:i/>
                <w:sz w:val="20"/>
                <w:szCs w:val="20"/>
              </w:rPr>
              <w:t>Constraint</w:t>
            </w:r>
            <w:r>
              <w:rPr>
                <w:b/>
                <w:i/>
                <w:sz w:val="20"/>
                <w:szCs w:val="20"/>
              </w:rPr>
              <w:t xml:space="preserve"> / Remarks</w:t>
            </w:r>
          </w:p>
        </w:tc>
      </w:tr>
      <w:tr w:rsidR="000F259A" w:rsidRPr="007055D9" w14:paraId="06C38FA1" w14:textId="77777777" w:rsidTr="00B950DE">
        <w:tc>
          <w:tcPr>
            <w:tcW w:w="1838" w:type="dxa"/>
            <w:shd w:val="clear" w:color="auto" w:fill="auto"/>
          </w:tcPr>
          <w:p w14:paraId="28D82AC2" w14:textId="77777777" w:rsidR="000F259A" w:rsidRPr="00AC3719" w:rsidRDefault="000F259A" w:rsidP="000F259A">
            <w:pPr>
              <w:rPr>
                <w:sz w:val="20"/>
                <w:szCs w:val="20"/>
              </w:rPr>
            </w:pPr>
            <w:r>
              <w:rPr>
                <w:sz w:val="20"/>
                <w:szCs w:val="20"/>
              </w:rPr>
              <w:t>date</w:t>
            </w:r>
          </w:p>
        </w:tc>
        <w:tc>
          <w:tcPr>
            <w:tcW w:w="1275" w:type="dxa"/>
            <w:shd w:val="clear" w:color="auto" w:fill="auto"/>
          </w:tcPr>
          <w:p w14:paraId="07ED2A0C" w14:textId="77777777" w:rsidR="000F259A" w:rsidRPr="00AC3719" w:rsidRDefault="000F259A" w:rsidP="000F259A">
            <w:pPr>
              <w:rPr>
                <w:sz w:val="20"/>
                <w:szCs w:val="20"/>
              </w:rPr>
            </w:pPr>
            <w:r w:rsidRPr="00AC3719">
              <w:rPr>
                <w:sz w:val="20"/>
                <w:szCs w:val="20"/>
              </w:rPr>
              <w:t>1</w:t>
            </w:r>
          </w:p>
        </w:tc>
        <w:tc>
          <w:tcPr>
            <w:tcW w:w="1134" w:type="dxa"/>
            <w:shd w:val="clear" w:color="auto" w:fill="auto"/>
          </w:tcPr>
          <w:p w14:paraId="3072D278" w14:textId="77777777" w:rsidR="000F259A" w:rsidRPr="00AC3719" w:rsidRDefault="000F259A" w:rsidP="000F259A">
            <w:pPr>
              <w:rPr>
                <w:sz w:val="20"/>
                <w:szCs w:val="20"/>
              </w:rPr>
            </w:pPr>
            <w:r w:rsidRPr="00AC3719">
              <w:rPr>
                <w:sz w:val="20"/>
                <w:szCs w:val="20"/>
              </w:rPr>
              <w:t>Optional</w:t>
            </w:r>
          </w:p>
        </w:tc>
        <w:tc>
          <w:tcPr>
            <w:tcW w:w="4253" w:type="dxa"/>
            <w:shd w:val="clear" w:color="auto" w:fill="auto"/>
          </w:tcPr>
          <w:p w14:paraId="400123B4" w14:textId="77777777" w:rsidR="000F259A" w:rsidRPr="00AC3719" w:rsidRDefault="000F259A" w:rsidP="000F259A">
            <w:pPr>
              <w:rPr>
                <w:sz w:val="20"/>
                <w:szCs w:val="20"/>
              </w:rPr>
            </w:pPr>
            <w:r w:rsidRPr="00AC3719">
              <w:rPr>
                <w:sz w:val="20"/>
                <w:szCs w:val="20"/>
              </w:rPr>
              <w:t>-</w:t>
            </w:r>
          </w:p>
        </w:tc>
      </w:tr>
      <w:tr w:rsidR="000F259A" w:rsidRPr="007055D9" w14:paraId="05C312E5" w14:textId="77777777" w:rsidTr="00B950DE">
        <w:tc>
          <w:tcPr>
            <w:tcW w:w="1838" w:type="dxa"/>
            <w:shd w:val="clear" w:color="auto" w:fill="auto"/>
          </w:tcPr>
          <w:p w14:paraId="1769C1CC" w14:textId="77777777" w:rsidR="000F259A" w:rsidRPr="00AC3719" w:rsidRDefault="000F259A" w:rsidP="000F259A">
            <w:pPr>
              <w:rPr>
                <w:sz w:val="20"/>
                <w:szCs w:val="20"/>
              </w:rPr>
            </w:pPr>
            <w:r>
              <w:rPr>
                <w:sz w:val="20"/>
                <w:szCs w:val="20"/>
              </w:rPr>
              <w:t>version</w:t>
            </w:r>
          </w:p>
        </w:tc>
        <w:tc>
          <w:tcPr>
            <w:tcW w:w="1275" w:type="dxa"/>
            <w:shd w:val="clear" w:color="auto" w:fill="auto"/>
          </w:tcPr>
          <w:p w14:paraId="4F3C6C53" w14:textId="77777777" w:rsidR="000F259A" w:rsidRPr="00AC3719" w:rsidRDefault="000F259A" w:rsidP="000F259A">
            <w:pPr>
              <w:rPr>
                <w:sz w:val="20"/>
                <w:szCs w:val="20"/>
              </w:rPr>
            </w:pPr>
            <w:r w:rsidRPr="00AC3719">
              <w:rPr>
                <w:sz w:val="20"/>
                <w:szCs w:val="20"/>
              </w:rPr>
              <w:t>1</w:t>
            </w:r>
          </w:p>
        </w:tc>
        <w:tc>
          <w:tcPr>
            <w:tcW w:w="1134" w:type="dxa"/>
            <w:shd w:val="clear" w:color="auto" w:fill="auto"/>
          </w:tcPr>
          <w:p w14:paraId="5C14955A" w14:textId="77777777" w:rsidR="000F259A" w:rsidRPr="00AC3719" w:rsidRDefault="000F259A" w:rsidP="000F259A">
            <w:pPr>
              <w:rPr>
                <w:sz w:val="20"/>
                <w:szCs w:val="20"/>
              </w:rPr>
            </w:pPr>
            <w:r>
              <w:rPr>
                <w:sz w:val="20"/>
                <w:szCs w:val="20"/>
              </w:rPr>
              <w:t>Required</w:t>
            </w:r>
          </w:p>
        </w:tc>
        <w:tc>
          <w:tcPr>
            <w:tcW w:w="4253" w:type="dxa"/>
            <w:shd w:val="clear" w:color="auto" w:fill="auto"/>
          </w:tcPr>
          <w:p w14:paraId="1CB27870" w14:textId="77777777" w:rsidR="000F259A" w:rsidRPr="00AC3719" w:rsidRDefault="000F259A" w:rsidP="000F259A">
            <w:pPr>
              <w:rPr>
                <w:sz w:val="20"/>
                <w:szCs w:val="20"/>
              </w:rPr>
            </w:pPr>
            <w:r w:rsidRPr="00AC3719">
              <w:rPr>
                <w:sz w:val="20"/>
                <w:szCs w:val="20"/>
              </w:rPr>
              <w:t>-</w:t>
            </w:r>
          </w:p>
        </w:tc>
      </w:tr>
      <w:tr w:rsidR="000F259A" w:rsidRPr="007055D9" w14:paraId="0588E65A" w14:textId="77777777" w:rsidTr="00B950DE">
        <w:tc>
          <w:tcPr>
            <w:tcW w:w="1838" w:type="dxa"/>
            <w:shd w:val="clear" w:color="auto" w:fill="auto"/>
          </w:tcPr>
          <w:p w14:paraId="27B88321" w14:textId="77777777" w:rsidR="000F259A" w:rsidRPr="00AC3719" w:rsidRDefault="000F259A" w:rsidP="000F259A">
            <w:pPr>
              <w:rPr>
                <w:sz w:val="20"/>
                <w:szCs w:val="20"/>
              </w:rPr>
            </w:pPr>
            <w:r>
              <w:rPr>
                <w:sz w:val="20"/>
                <w:szCs w:val="20"/>
              </w:rPr>
              <w:t>units</w:t>
            </w:r>
          </w:p>
        </w:tc>
        <w:tc>
          <w:tcPr>
            <w:tcW w:w="1275" w:type="dxa"/>
            <w:shd w:val="clear" w:color="auto" w:fill="auto"/>
          </w:tcPr>
          <w:p w14:paraId="6C8B5BB5" w14:textId="77777777" w:rsidR="000F259A" w:rsidRPr="00AC3719" w:rsidRDefault="000F259A" w:rsidP="000F259A">
            <w:pPr>
              <w:rPr>
                <w:sz w:val="20"/>
                <w:szCs w:val="20"/>
              </w:rPr>
            </w:pPr>
            <w:r w:rsidRPr="00AC3719">
              <w:rPr>
                <w:sz w:val="20"/>
                <w:szCs w:val="20"/>
              </w:rPr>
              <w:t>1</w:t>
            </w:r>
          </w:p>
        </w:tc>
        <w:tc>
          <w:tcPr>
            <w:tcW w:w="1134" w:type="dxa"/>
            <w:shd w:val="clear" w:color="auto" w:fill="auto"/>
          </w:tcPr>
          <w:p w14:paraId="394A1CF9" w14:textId="77777777" w:rsidR="000F259A" w:rsidRPr="00AC3719" w:rsidRDefault="000F259A" w:rsidP="000F259A">
            <w:pPr>
              <w:rPr>
                <w:sz w:val="20"/>
                <w:szCs w:val="20"/>
              </w:rPr>
            </w:pPr>
            <w:r w:rsidRPr="00AC3719">
              <w:rPr>
                <w:sz w:val="20"/>
                <w:szCs w:val="20"/>
              </w:rPr>
              <w:t>Optional</w:t>
            </w:r>
          </w:p>
        </w:tc>
        <w:tc>
          <w:tcPr>
            <w:tcW w:w="4253" w:type="dxa"/>
            <w:shd w:val="clear" w:color="auto" w:fill="auto"/>
          </w:tcPr>
          <w:p w14:paraId="6B465DC9" w14:textId="77777777" w:rsidR="000F259A" w:rsidRPr="00AC3719" w:rsidRDefault="000F259A" w:rsidP="000F259A">
            <w:pPr>
              <w:rPr>
                <w:sz w:val="20"/>
                <w:szCs w:val="20"/>
              </w:rPr>
            </w:pPr>
            <w:r w:rsidRPr="00AC3719">
              <w:rPr>
                <w:sz w:val="20"/>
                <w:szCs w:val="20"/>
              </w:rPr>
              <w:t>-</w:t>
            </w:r>
          </w:p>
        </w:tc>
      </w:tr>
      <w:tr w:rsidR="000F259A" w:rsidRPr="00A21C25" w14:paraId="2F34C7A2" w14:textId="77777777" w:rsidTr="00B950DE">
        <w:tc>
          <w:tcPr>
            <w:tcW w:w="1838" w:type="dxa"/>
            <w:tcBorders>
              <w:top w:val="dotted" w:sz="4" w:space="0" w:color="auto"/>
              <w:left w:val="single" w:sz="8" w:space="0" w:color="000000"/>
              <w:bottom w:val="dotted" w:sz="4" w:space="0" w:color="auto"/>
              <w:right w:val="dotted" w:sz="4" w:space="0" w:color="auto"/>
            </w:tcBorders>
            <w:shd w:val="clear" w:color="auto" w:fill="auto"/>
          </w:tcPr>
          <w:p w14:paraId="6FF9C7C2" w14:textId="77777777" w:rsidR="000F259A" w:rsidRDefault="000F259A" w:rsidP="000F259A">
            <w:pPr>
              <w:rPr>
                <w:sz w:val="20"/>
                <w:szCs w:val="20"/>
              </w:rPr>
            </w:pPr>
            <w:r>
              <w:rPr>
                <w:sz w:val="20"/>
                <w:szCs w:val="20"/>
              </w:rPr>
              <w:t>appdata</w:t>
            </w:r>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5C715F1A" w14:textId="77777777" w:rsidR="000F259A" w:rsidRPr="00AC3719" w:rsidRDefault="00D7272A" w:rsidP="000F259A">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045A4B94"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17122C28" w14:textId="2250B6B0" w:rsidR="000F259A" w:rsidRPr="00ED1615" w:rsidRDefault="000F259A" w:rsidP="008041BF">
            <w:pPr>
              <w:rPr>
                <w:sz w:val="20"/>
                <w:szCs w:val="20"/>
              </w:rPr>
            </w:pPr>
            <w:r w:rsidRPr="00ED1615">
              <w:rPr>
                <w:sz w:val="20"/>
                <w:szCs w:val="20"/>
              </w:rPr>
              <w:t>See section</w:t>
            </w:r>
            <w:r w:rsidR="008041BF">
              <w:rPr>
                <w:sz w:val="20"/>
                <w:szCs w:val="20"/>
              </w:rPr>
              <w:t xml:space="preserve"> </w:t>
            </w:r>
            <w:r w:rsidR="00B950DE">
              <w:rPr>
                <w:sz w:val="20"/>
                <w:szCs w:val="20"/>
                <w:lang w:val="de-DE"/>
              </w:rPr>
              <w:fldChar w:fldCharType="begin"/>
            </w:r>
            <w:r w:rsidR="00B950DE" w:rsidRPr="00ED1615">
              <w:rPr>
                <w:sz w:val="20"/>
                <w:szCs w:val="20"/>
              </w:rPr>
              <w:instrText xml:space="preserve"> REF _Ref414560122 \r \h </w:instrText>
            </w:r>
            <w:r w:rsidR="00B950DE">
              <w:rPr>
                <w:sz w:val="20"/>
                <w:szCs w:val="20"/>
                <w:lang w:val="de-DE"/>
              </w:rPr>
            </w:r>
            <w:r w:rsidR="00B950DE">
              <w:rPr>
                <w:sz w:val="20"/>
                <w:szCs w:val="20"/>
                <w:lang w:val="de-DE"/>
              </w:rPr>
              <w:fldChar w:fldCharType="separate"/>
            </w:r>
            <w:r w:rsidR="00004854">
              <w:rPr>
                <w:sz w:val="20"/>
                <w:szCs w:val="20"/>
              </w:rPr>
              <w:t>5.2.1</w:t>
            </w:r>
            <w:r w:rsidR="00B950DE">
              <w:rPr>
                <w:sz w:val="20"/>
                <w:szCs w:val="20"/>
                <w:lang w:val="de-DE"/>
              </w:rPr>
              <w:fldChar w:fldCharType="end"/>
            </w:r>
          </w:p>
        </w:tc>
      </w:tr>
      <w:tr w:rsidR="000F259A" w:rsidRPr="007055D9" w14:paraId="40E9A69A" w14:textId="77777777" w:rsidTr="00B950DE">
        <w:tc>
          <w:tcPr>
            <w:tcW w:w="1838" w:type="dxa"/>
            <w:tcBorders>
              <w:top w:val="dotted" w:sz="4" w:space="0" w:color="auto"/>
              <w:left w:val="single" w:sz="8" w:space="0" w:color="000000"/>
              <w:bottom w:val="dotted" w:sz="4" w:space="0" w:color="auto"/>
              <w:right w:val="dotted" w:sz="4" w:space="0" w:color="auto"/>
            </w:tcBorders>
            <w:shd w:val="clear" w:color="auto" w:fill="auto"/>
          </w:tcPr>
          <w:p w14:paraId="16DB682C" w14:textId="77777777" w:rsidR="000F259A" w:rsidRDefault="000F259A" w:rsidP="000F259A">
            <w:pPr>
              <w:rPr>
                <w:sz w:val="20"/>
                <w:szCs w:val="20"/>
              </w:rPr>
            </w:pPr>
            <w:proofErr w:type="spellStart"/>
            <w:r>
              <w:rPr>
                <w:sz w:val="20"/>
                <w:szCs w:val="20"/>
              </w:rPr>
              <w:t>femdata</w:t>
            </w:r>
            <w:proofErr w:type="spellEnd"/>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7A381D0C" w14:textId="77777777" w:rsidR="000F259A" w:rsidRPr="00AC3719" w:rsidRDefault="00D7272A" w:rsidP="000F259A">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55BF56FC"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2878E4AE" w14:textId="16A9C383" w:rsidR="000F259A" w:rsidRPr="00AC3719" w:rsidRDefault="000F259A" w:rsidP="008041BF">
            <w:pPr>
              <w:rPr>
                <w:sz w:val="20"/>
                <w:szCs w:val="20"/>
              </w:rPr>
            </w:pPr>
            <w:r w:rsidRPr="00ED1615">
              <w:rPr>
                <w:sz w:val="20"/>
                <w:szCs w:val="20"/>
              </w:rPr>
              <w:t xml:space="preserve">See section </w:t>
            </w:r>
            <w:r w:rsidR="00B950DE">
              <w:rPr>
                <w:sz w:val="20"/>
                <w:szCs w:val="20"/>
                <w:lang w:val="de-DE"/>
              </w:rPr>
              <w:fldChar w:fldCharType="begin"/>
            </w:r>
            <w:r w:rsidR="00B950DE" w:rsidRPr="00ED1615">
              <w:rPr>
                <w:sz w:val="20"/>
                <w:szCs w:val="20"/>
              </w:rPr>
              <w:instrText xml:space="preserve"> REF _Ref414560131 \r \h </w:instrText>
            </w:r>
            <w:r w:rsidR="00B950DE">
              <w:rPr>
                <w:sz w:val="20"/>
                <w:szCs w:val="20"/>
                <w:lang w:val="de-DE"/>
              </w:rPr>
            </w:r>
            <w:r w:rsidR="00B950DE">
              <w:rPr>
                <w:sz w:val="20"/>
                <w:szCs w:val="20"/>
                <w:lang w:val="de-DE"/>
              </w:rPr>
              <w:fldChar w:fldCharType="separate"/>
            </w:r>
            <w:r w:rsidR="00004854">
              <w:rPr>
                <w:sz w:val="20"/>
                <w:szCs w:val="20"/>
              </w:rPr>
              <w:t>5.2.1.1</w:t>
            </w:r>
            <w:r w:rsidR="00B950DE">
              <w:rPr>
                <w:sz w:val="20"/>
                <w:szCs w:val="20"/>
                <w:lang w:val="de-DE"/>
              </w:rPr>
              <w:fldChar w:fldCharType="end"/>
            </w:r>
          </w:p>
        </w:tc>
      </w:tr>
      <w:tr w:rsidR="000F259A" w:rsidRPr="007055D9" w14:paraId="4E5CF811" w14:textId="77777777" w:rsidTr="00B950DE">
        <w:tc>
          <w:tcPr>
            <w:tcW w:w="1838" w:type="dxa"/>
            <w:tcBorders>
              <w:top w:val="dotted" w:sz="4" w:space="0" w:color="auto"/>
              <w:left w:val="single" w:sz="8" w:space="0" w:color="000000"/>
              <w:bottom w:val="single" w:sz="8" w:space="0" w:color="000000"/>
              <w:right w:val="dotted" w:sz="4" w:space="0" w:color="auto"/>
            </w:tcBorders>
            <w:shd w:val="clear" w:color="auto" w:fill="auto"/>
          </w:tcPr>
          <w:p w14:paraId="5EA92F0C" w14:textId="77777777" w:rsidR="000F259A" w:rsidRDefault="000F259A" w:rsidP="000F259A">
            <w:pPr>
              <w:rPr>
                <w:sz w:val="20"/>
                <w:szCs w:val="20"/>
              </w:rPr>
            </w:pPr>
            <w:r>
              <w:rPr>
                <w:sz w:val="20"/>
                <w:szCs w:val="20"/>
              </w:rPr>
              <w:t>connection_group</w:t>
            </w:r>
          </w:p>
        </w:tc>
        <w:tc>
          <w:tcPr>
            <w:tcW w:w="1275" w:type="dxa"/>
            <w:tcBorders>
              <w:top w:val="dotted" w:sz="4" w:space="0" w:color="auto"/>
              <w:left w:val="single" w:sz="4" w:space="0" w:color="000000"/>
              <w:bottom w:val="single" w:sz="8" w:space="0" w:color="000000"/>
              <w:right w:val="dotted" w:sz="4" w:space="0" w:color="auto"/>
            </w:tcBorders>
            <w:shd w:val="clear" w:color="auto" w:fill="auto"/>
          </w:tcPr>
          <w:p w14:paraId="1B7EB5AE" w14:textId="77777777" w:rsidR="000F259A" w:rsidRPr="00AC3719" w:rsidRDefault="00D7272A" w:rsidP="000F259A">
            <w:pPr>
              <w:rPr>
                <w:sz w:val="20"/>
                <w:szCs w:val="20"/>
              </w:rPr>
            </w:pPr>
            <w:r>
              <w:rPr>
                <w:sz w:val="20"/>
                <w:szCs w:val="20"/>
              </w:rPr>
              <w:t>1-*</w:t>
            </w:r>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670C9147"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single" w:sz="8" w:space="0" w:color="000000"/>
              <w:right w:val="single" w:sz="8" w:space="0" w:color="000000"/>
            </w:tcBorders>
            <w:shd w:val="clear" w:color="auto" w:fill="auto"/>
          </w:tcPr>
          <w:p w14:paraId="682E2C0E" w14:textId="5F3A5F05" w:rsidR="000F259A" w:rsidRPr="00AC3719" w:rsidRDefault="000F259A" w:rsidP="008041BF">
            <w:pPr>
              <w:keepNext/>
              <w:rPr>
                <w:sz w:val="20"/>
                <w:szCs w:val="20"/>
              </w:rPr>
            </w:pPr>
            <w:r w:rsidRPr="00ED1615">
              <w:rPr>
                <w:sz w:val="20"/>
                <w:szCs w:val="20"/>
              </w:rPr>
              <w:t xml:space="preserve">See section </w:t>
            </w:r>
            <w:r w:rsidR="00B950DE">
              <w:rPr>
                <w:sz w:val="20"/>
                <w:szCs w:val="20"/>
                <w:lang w:val="de-DE"/>
              </w:rPr>
              <w:fldChar w:fldCharType="begin"/>
            </w:r>
            <w:r w:rsidR="00B950DE" w:rsidRPr="00ED1615">
              <w:rPr>
                <w:sz w:val="20"/>
                <w:szCs w:val="20"/>
              </w:rPr>
              <w:instrText xml:space="preserve"> REF _Ref414560151 \r \h </w:instrText>
            </w:r>
            <w:r w:rsidR="00B950DE">
              <w:rPr>
                <w:sz w:val="20"/>
                <w:szCs w:val="20"/>
                <w:lang w:val="de-DE"/>
              </w:rPr>
            </w:r>
            <w:r w:rsidR="00B950DE">
              <w:rPr>
                <w:sz w:val="20"/>
                <w:szCs w:val="20"/>
                <w:lang w:val="de-DE"/>
              </w:rPr>
              <w:fldChar w:fldCharType="separate"/>
            </w:r>
            <w:r w:rsidR="00004854">
              <w:rPr>
                <w:sz w:val="20"/>
                <w:szCs w:val="20"/>
              </w:rPr>
              <w:t>5.3</w:t>
            </w:r>
            <w:r w:rsidR="00B950DE">
              <w:rPr>
                <w:sz w:val="20"/>
                <w:szCs w:val="20"/>
                <w:lang w:val="de-DE"/>
              </w:rPr>
              <w:fldChar w:fldCharType="end"/>
            </w:r>
          </w:p>
        </w:tc>
      </w:tr>
    </w:tbl>
    <w:p w14:paraId="5FA57BFD" w14:textId="451E8EB9" w:rsidR="00516EE3" w:rsidRDefault="00516EE3" w:rsidP="00C04963">
      <w:pPr>
        <w:pStyle w:val="Beschriftung"/>
        <w:spacing w:before="120"/>
      </w:pPr>
      <w:bookmarkStart w:id="153" w:name="_Toc3566409"/>
      <w:bookmarkStart w:id="154" w:name="_Toc27753776"/>
      <w:r>
        <w:t xml:space="preserve">Table </w:t>
      </w:r>
      <w:ins w:id="155" w:author="Dr. Carsten Franke" w:date="2020-03-09T16:02:00Z">
        <w:r w:rsidR="001D2A94">
          <w:fldChar w:fldCharType="begin"/>
        </w:r>
        <w:r w:rsidR="001D2A94">
          <w:instrText xml:space="preserve"> SEQ Table \* ARABIC </w:instrText>
        </w:r>
      </w:ins>
      <w:r w:rsidR="001D2A94">
        <w:fldChar w:fldCharType="separate"/>
      </w:r>
      <w:ins w:id="156" w:author="Dr. Carsten Franke" w:date="2020-03-09T16:02:00Z">
        <w:r w:rsidR="001D2A94">
          <w:rPr>
            <w:noProof/>
          </w:rPr>
          <w:t>1</w:t>
        </w:r>
        <w:r w:rsidR="001D2A94">
          <w:fldChar w:fldCharType="end"/>
        </w:r>
      </w:ins>
      <w:del w:id="157" w:author="Dr. Carsten Franke" w:date="2020-03-09T16:02:00Z">
        <w:r w:rsidR="00D43112" w:rsidDel="001D2A94">
          <w:fldChar w:fldCharType="begin"/>
        </w:r>
        <w:r w:rsidR="00D43112" w:rsidDel="001D2A94">
          <w:delInstrText xml:space="preserve"> SEQ Table \* ARABIC </w:delInstrText>
        </w:r>
        <w:r w:rsidR="00D43112" w:rsidDel="001D2A94">
          <w:fldChar w:fldCharType="separate"/>
        </w:r>
        <w:r w:rsidR="00004854" w:rsidDel="001D2A94">
          <w:rPr>
            <w:noProof/>
          </w:rPr>
          <w:delText>1</w:delText>
        </w:r>
        <w:r w:rsidR="00D43112" w:rsidDel="001D2A94">
          <w:fldChar w:fldCharType="end"/>
        </w:r>
      </w:del>
      <w:r>
        <w:t>: Nested elements of</w:t>
      </w:r>
      <w:r w:rsidRPr="00687F3F">
        <w:t xml:space="preserve"> </w:t>
      </w:r>
      <w:r>
        <w:t xml:space="preserve">element </w:t>
      </w:r>
      <w:r w:rsidRPr="00C04963">
        <w:rPr>
          <w:rStyle w:val="elementdeftypeChar"/>
          <w:b/>
        </w:rPr>
        <w:t>&lt;</w:t>
      </w:r>
      <w:proofErr w:type="spellStart"/>
      <w:r w:rsidRPr="00C04963">
        <w:rPr>
          <w:rStyle w:val="elementdeftypeChar"/>
          <w:b/>
        </w:rPr>
        <w:t>xmcf</w:t>
      </w:r>
      <w:proofErr w:type="spellEnd"/>
      <w:r w:rsidRPr="00C04963">
        <w:rPr>
          <w:rStyle w:val="elementdeftypeChar"/>
          <w:b/>
        </w:rPr>
        <w:t>/&gt;</w:t>
      </w:r>
      <w:bookmarkEnd w:id="153"/>
      <w:bookmarkEnd w:id="154"/>
    </w:p>
    <w:p w14:paraId="6A92949D" w14:textId="77777777" w:rsidR="00CC728F" w:rsidRPr="007055D9" w:rsidRDefault="00CF4308" w:rsidP="00327322">
      <w:pPr>
        <w:pStyle w:val="berschrift3"/>
        <w:tabs>
          <w:tab w:val="clear" w:pos="720"/>
          <w:tab w:val="num" w:pos="1701"/>
        </w:tabs>
      </w:pPr>
      <w:bookmarkStart w:id="158" w:name="_Toc3556940"/>
      <w:bookmarkStart w:id="159" w:name="_Toc27753551"/>
      <w:r w:rsidRPr="007055D9">
        <w:t>Date</w:t>
      </w:r>
      <w:bookmarkEnd w:id="158"/>
      <w:bookmarkEnd w:id="159"/>
    </w:p>
    <w:p w14:paraId="145C46F8" w14:textId="77777777" w:rsidR="005E4B23" w:rsidRPr="007055D9" w:rsidRDefault="005E4B23" w:rsidP="00BC7534">
      <w:pPr>
        <w:jc w:val="both"/>
      </w:pPr>
      <w:r w:rsidRPr="007055D9">
        <w:t xml:space="preserve">The element </w:t>
      </w:r>
      <w:r w:rsidR="00F9473E" w:rsidRPr="000503F4">
        <w:rPr>
          <w:rFonts w:ascii="Courier New" w:hAnsi="Courier New" w:cs="Courier New"/>
          <w:b/>
          <w:i/>
          <w:sz w:val="18"/>
          <w:szCs w:val="18"/>
        </w:rPr>
        <w:t>&lt;</w:t>
      </w:r>
      <w:r w:rsidRPr="000503F4">
        <w:rPr>
          <w:rFonts w:ascii="Courier New" w:hAnsi="Courier New" w:cs="Courier New"/>
          <w:b/>
          <w:i/>
          <w:sz w:val="18"/>
          <w:szCs w:val="18"/>
        </w:rPr>
        <w:t>date</w:t>
      </w:r>
      <w:r w:rsidR="00931838">
        <w:rPr>
          <w:rFonts w:ascii="Courier New" w:hAnsi="Courier New" w:cs="Courier New"/>
          <w:b/>
          <w:i/>
          <w:sz w:val="18"/>
          <w:szCs w:val="18"/>
        </w:rPr>
        <w:t>/</w:t>
      </w:r>
      <w:r w:rsidR="00F9473E" w:rsidRPr="000503F4">
        <w:rPr>
          <w:rFonts w:ascii="Courier New" w:hAnsi="Courier New" w:cs="Courier New"/>
          <w:b/>
          <w:i/>
          <w:sz w:val="18"/>
          <w:szCs w:val="18"/>
        </w:rPr>
        <w:t>&gt;</w:t>
      </w:r>
      <w:r w:rsidRPr="007055D9">
        <w:t xml:space="preserve"> of the format </w:t>
      </w:r>
      <w:r w:rsidR="00194316">
        <w:t>"</w:t>
      </w:r>
      <w:proofErr w:type="spellStart"/>
      <w:r w:rsidRPr="007055D9">
        <w:t>yyyy</w:t>
      </w:r>
      <w:proofErr w:type="spellEnd"/>
      <w:r w:rsidRPr="007055D9">
        <w:t>-mm-dd</w:t>
      </w:r>
      <w:r w:rsidR="00194316">
        <w:t>"</w:t>
      </w:r>
      <w:r w:rsidRPr="007055D9">
        <w:t xml:space="preserve"> specifies the date on which of the file is created.</w:t>
      </w:r>
      <w:r w:rsidR="00E50883" w:rsidRPr="007055D9">
        <w:t xml:space="preserve"> It follows </w:t>
      </w:r>
      <w:r w:rsidR="00B84814" w:rsidRPr="007055D9">
        <w:t xml:space="preserve">norm </w:t>
      </w:r>
      <w:r w:rsidR="00E50883" w:rsidRPr="007055D9">
        <w:t xml:space="preserve">ISO 8601, cf. </w:t>
      </w:r>
      <w:hyperlink r:id="rId42" w:history="1">
        <w:r w:rsidR="00E50883" w:rsidRPr="007055D9">
          <w:rPr>
            <w:rStyle w:val="Hyperlink"/>
          </w:rPr>
          <w:t>http://en.wikipedia.org/wiki/ISO_8601</w:t>
        </w:r>
      </w:hyperlink>
      <w:r w:rsidR="00E50883" w:rsidRPr="007055D9">
        <w:t xml:space="preserve">. </w:t>
      </w:r>
    </w:p>
    <w:p w14:paraId="331B5C34" w14:textId="77777777" w:rsidR="0050338B" w:rsidRDefault="0050338B" w:rsidP="008041BF">
      <w:pPr>
        <w:keepNext/>
        <w:keepLines/>
        <w:spacing w:before="120"/>
        <w:rPr>
          <w:b/>
          <w:sz w:val="24"/>
        </w:rPr>
      </w:pPr>
      <w:r w:rsidRPr="007055D9">
        <w:rPr>
          <w:b/>
          <w:sz w:val="24"/>
        </w:rPr>
        <w:lastRenderedPageBreak/>
        <w:t xml:space="preserve">Example: </w:t>
      </w:r>
    </w:p>
    <w:p w14:paraId="3BAD1500" w14:textId="77777777" w:rsidR="00BA120B" w:rsidRDefault="00BA120B" w:rsidP="008041BF">
      <w:pPr>
        <w:pStyle w:val="XMLCode"/>
        <w:keepNext/>
        <w:keepLines/>
      </w:pPr>
    </w:p>
    <w:p w14:paraId="7A0B803B" w14:textId="77777777" w:rsidR="00BA120B" w:rsidRDefault="00BA120B" w:rsidP="008041BF">
      <w:pPr>
        <w:pStyle w:val="XMLCode"/>
        <w:keepNext/>
        <w:keepLines/>
      </w:pPr>
      <w:r>
        <w:t>&lt;?xml version=</w:t>
      </w:r>
      <w:r w:rsidR="00194316">
        <w:t>"</w:t>
      </w:r>
      <w:r>
        <w:t>1.0</w:t>
      </w:r>
      <w:r w:rsidR="00194316">
        <w:t>"</w:t>
      </w:r>
      <w:r>
        <w:t xml:space="preserve"> encoding=</w:t>
      </w:r>
      <w:r w:rsidR="00194316">
        <w:t>"</w:t>
      </w:r>
      <w:r>
        <w:t>UTF-8</w:t>
      </w:r>
      <w:proofErr w:type="gramStart"/>
      <w:r w:rsidR="00194316">
        <w:t>"</w:t>
      </w:r>
      <w:r>
        <w:t xml:space="preserve"> ?</w:t>
      </w:r>
      <w:proofErr w:type="gramEnd"/>
      <w:r>
        <w:t>&gt;</w:t>
      </w:r>
    </w:p>
    <w:p w14:paraId="26435278" w14:textId="77777777" w:rsidR="00BA120B" w:rsidRDefault="00BA120B" w:rsidP="008041BF">
      <w:pPr>
        <w:pStyle w:val="XMLCode"/>
        <w:keepNext/>
        <w:keepLines/>
      </w:pPr>
      <w:r>
        <w:t>&lt;</w:t>
      </w:r>
      <w:proofErr w:type="spellStart"/>
      <w:r>
        <w:t>xmcf</w:t>
      </w:r>
      <w:proofErr w:type="spellEnd"/>
      <w:r>
        <w:t xml:space="preserve"> </w:t>
      </w:r>
      <w:proofErr w:type="spellStart"/>
      <w:proofErr w:type="gramStart"/>
      <w:r>
        <w:t>xmlns:xsi</w:t>
      </w:r>
      <w:proofErr w:type="spellEnd"/>
      <w:proofErr w:type="gramEnd"/>
      <w:r>
        <w:t>=</w:t>
      </w:r>
      <w:r w:rsidR="00194316">
        <w:t>"</w:t>
      </w:r>
      <w:r>
        <w:t>http://www.w3.org/2001/XMLSchema-instance</w:t>
      </w:r>
      <w:r w:rsidR="00194316">
        <w:t>"</w:t>
      </w:r>
      <w:r>
        <w:t xml:space="preserve">          </w:t>
      </w:r>
    </w:p>
    <w:p w14:paraId="7FBF82F5" w14:textId="77777777" w:rsidR="00BA120B" w:rsidRDefault="00BA120B" w:rsidP="008041BF">
      <w:pPr>
        <w:pStyle w:val="XMLCode"/>
        <w:keepNext/>
        <w:keepLines/>
      </w:pPr>
      <w:proofErr w:type="spellStart"/>
      <w:proofErr w:type="gramStart"/>
      <w:r>
        <w:t>xsi:noNamespaceSchemaLocation</w:t>
      </w:r>
      <w:proofErr w:type="spellEnd"/>
      <w:proofErr w:type="gramEnd"/>
      <w:r>
        <w:t>=</w:t>
      </w:r>
      <w:r w:rsidR="00194316">
        <w:t>"</w:t>
      </w:r>
      <w:r w:rsidR="009A3F31">
        <w:rPr>
          <w:b/>
          <w:bCs/>
          <w:color w:val="8000FF"/>
        </w:rPr>
        <w:t>xmcf_3_0_1.xsd</w:t>
      </w:r>
      <w:r w:rsidR="00194316">
        <w:t>"</w:t>
      </w:r>
      <w:r>
        <w:t>&gt;</w:t>
      </w:r>
    </w:p>
    <w:p w14:paraId="710FE823" w14:textId="77777777" w:rsidR="00DC10DA" w:rsidRDefault="00BA120B" w:rsidP="008041BF">
      <w:pPr>
        <w:pStyle w:val="XMLCode"/>
        <w:keepNext/>
        <w:keepLines/>
        <w:rPr>
          <w:b/>
          <w:color w:val="0070C0"/>
        </w:rPr>
      </w:pPr>
      <w:r>
        <w:t xml:space="preserve">    </w:t>
      </w:r>
      <w:r w:rsidRPr="00BA120B">
        <w:rPr>
          <w:b/>
          <w:color w:val="0070C0"/>
        </w:rPr>
        <w:t xml:space="preserve">&lt;date&gt; </w:t>
      </w:r>
      <w:r w:rsidR="00EB4BFC" w:rsidRPr="00BA120B">
        <w:rPr>
          <w:b/>
          <w:color w:val="0070C0"/>
        </w:rPr>
        <w:t>201</w:t>
      </w:r>
      <w:r w:rsidR="00EB4BFC">
        <w:rPr>
          <w:b/>
          <w:color w:val="0070C0"/>
        </w:rPr>
        <w:t>5</w:t>
      </w:r>
      <w:r w:rsidRPr="00BA120B">
        <w:rPr>
          <w:b/>
          <w:color w:val="0070C0"/>
        </w:rPr>
        <w:t>-08-</w:t>
      </w:r>
      <w:r w:rsidR="00EB4BFC">
        <w:rPr>
          <w:b/>
          <w:color w:val="0070C0"/>
        </w:rPr>
        <w:t>27</w:t>
      </w:r>
      <w:r w:rsidRPr="00BA120B">
        <w:rPr>
          <w:b/>
          <w:color w:val="0070C0"/>
        </w:rPr>
        <w:t xml:space="preserve"> &lt;/date&gt;</w:t>
      </w:r>
    </w:p>
    <w:p w14:paraId="0A497FBA" w14:textId="77777777" w:rsidR="00DC10DA" w:rsidRDefault="00DC10DA" w:rsidP="008041BF">
      <w:pPr>
        <w:pStyle w:val="XMLCode"/>
        <w:keepNext/>
        <w:keepLines/>
      </w:pPr>
      <w:r>
        <w:rPr>
          <w:b/>
          <w:color w:val="0070C0"/>
        </w:rPr>
        <w:t xml:space="preserve">    </w:t>
      </w:r>
      <w:r w:rsidR="00BA120B" w:rsidRPr="00BA120B">
        <w:t xml:space="preserve">&lt;version&gt; </w:t>
      </w:r>
      <w:r w:rsidR="009A3F31">
        <w:t>3</w:t>
      </w:r>
      <w:r w:rsidR="009A3F31" w:rsidRPr="00BA120B">
        <w:t>.0.</w:t>
      </w:r>
      <w:r w:rsidR="009A3F31">
        <w:t>1</w:t>
      </w:r>
      <w:r w:rsidR="00BA120B" w:rsidRPr="00BA120B">
        <w:t xml:space="preserve"> &lt;/version&gt;</w:t>
      </w:r>
    </w:p>
    <w:p w14:paraId="40B5C389" w14:textId="77777777" w:rsidR="00BA120B" w:rsidRPr="00BA120B" w:rsidRDefault="00DC10DA" w:rsidP="008041BF">
      <w:pPr>
        <w:pStyle w:val="XMLCode"/>
        <w:keepNext/>
        <w:keepLines/>
      </w:pPr>
      <w:r>
        <w:t xml:space="preserve">    </w:t>
      </w:r>
      <w:r w:rsidR="00BA120B" w:rsidRPr="00BA120B">
        <w:t>&lt;</w:t>
      </w:r>
      <w:proofErr w:type="gramStart"/>
      <w:r w:rsidR="00BA120B" w:rsidRPr="00BA120B">
        <w:t>units</w:t>
      </w:r>
      <w:proofErr w:type="gramEnd"/>
      <w:r w:rsidR="00BA120B" w:rsidRPr="00BA120B">
        <w:t xml:space="preserve"> length=</w:t>
      </w:r>
      <w:r w:rsidR="00194316">
        <w:t>"</w:t>
      </w:r>
      <w:r w:rsidR="00BA120B" w:rsidRPr="00BA120B">
        <w:t>mm</w:t>
      </w:r>
      <w:r w:rsidR="00194316">
        <w:t>"</w:t>
      </w:r>
      <w:r w:rsidR="00BA120B" w:rsidRPr="00BA120B">
        <w:t xml:space="preserve"> angle=</w:t>
      </w:r>
      <w:r w:rsidR="00194316">
        <w:t>"</w:t>
      </w:r>
      <w:r w:rsidR="00BA120B" w:rsidRPr="00BA120B">
        <w:t>rad</w:t>
      </w:r>
      <w:r w:rsidR="00194316">
        <w:t>"</w:t>
      </w:r>
      <w:r w:rsidR="00BA120B" w:rsidRPr="00BA120B">
        <w:t xml:space="preserve"> mass=</w:t>
      </w:r>
      <w:r w:rsidR="00194316">
        <w:t>"</w:t>
      </w:r>
      <w:r w:rsidR="00BA120B" w:rsidRPr="00BA120B">
        <w:t>kg</w:t>
      </w:r>
      <w:r w:rsidR="00194316">
        <w:t>"</w:t>
      </w:r>
      <w:r w:rsidR="00BA120B" w:rsidRPr="00BA120B">
        <w:t xml:space="preserve"> force=</w:t>
      </w:r>
      <w:r w:rsidR="00194316">
        <w:t>"</w:t>
      </w:r>
      <w:r w:rsidR="00BA120B" w:rsidRPr="00BA120B">
        <w:t>N</w:t>
      </w:r>
      <w:r w:rsidR="00194316">
        <w:t>"</w:t>
      </w:r>
      <w:r w:rsidR="00BA120B" w:rsidRPr="00BA120B">
        <w:t xml:space="preserve"> time=</w:t>
      </w:r>
      <w:r w:rsidR="00194316">
        <w:t>"</w:t>
      </w:r>
      <w:r w:rsidR="00BA120B" w:rsidRPr="00BA120B">
        <w:t>s</w:t>
      </w:r>
      <w:r w:rsidR="00194316">
        <w:t>"</w:t>
      </w:r>
      <w:r w:rsidR="00BA120B" w:rsidRPr="00BA120B">
        <w:t>/&gt;</w:t>
      </w:r>
    </w:p>
    <w:p w14:paraId="181B24C1" w14:textId="77777777" w:rsidR="00BA120B" w:rsidRDefault="00BA120B" w:rsidP="008041BF">
      <w:pPr>
        <w:pStyle w:val="XMLCode"/>
        <w:keepNext/>
        <w:keepLines/>
      </w:pPr>
      <w:r>
        <w:t xml:space="preserve">    ...</w:t>
      </w:r>
    </w:p>
    <w:p w14:paraId="645DCC9D" w14:textId="77777777" w:rsidR="00BA120B" w:rsidRDefault="00BA120B" w:rsidP="008041BF">
      <w:pPr>
        <w:pStyle w:val="XMLCode"/>
        <w:keepNext/>
        <w:keepLines/>
      </w:pPr>
      <w:r>
        <w:t>&lt;/</w:t>
      </w:r>
      <w:proofErr w:type="spellStart"/>
      <w:r>
        <w:t>xmcf</w:t>
      </w:r>
      <w:proofErr w:type="spellEnd"/>
      <w:r>
        <w:t>&gt;</w:t>
      </w:r>
    </w:p>
    <w:p w14:paraId="7D7F8E54" w14:textId="77777777" w:rsidR="00BA120B" w:rsidRDefault="00BA120B" w:rsidP="00BA120B">
      <w:pPr>
        <w:pStyle w:val="XMLCode"/>
      </w:pPr>
    </w:p>
    <w:p w14:paraId="218430EB" w14:textId="77777777" w:rsidR="00CF4308" w:rsidRPr="007055D9" w:rsidRDefault="00CF4308" w:rsidP="00327322">
      <w:pPr>
        <w:pStyle w:val="berschrift3"/>
        <w:tabs>
          <w:tab w:val="clear" w:pos="720"/>
          <w:tab w:val="num" w:pos="1701"/>
        </w:tabs>
      </w:pPr>
      <w:bookmarkStart w:id="160" w:name="_Toc3556941"/>
      <w:bookmarkStart w:id="161" w:name="_Toc27753552"/>
      <w:r w:rsidRPr="007055D9">
        <w:t>Version</w:t>
      </w:r>
      <w:bookmarkEnd w:id="160"/>
      <w:bookmarkEnd w:id="161"/>
    </w:p>
    <w:p w14:paraId="67555959" w14:textId="77777777" w:rsidR="00BB650C" w:rsidRPr="007055D9" w:rsidRDefault="00BB650C" w:rsidP="00BC7534">
      <w:pPr>
        <w:jc w:val="both"/>
      </w:pPr>
      <w:r w:rsidRPr="007055D9">
        <w:t xml:space="preserve">The version </w:t>
      </w:r>
      <w:r w:rsidR="00FC2CE8" w:rsidRPr="007055D9">
        <w:t xml:space="preserve">code </w:t>
      </w:r>
      <w:r w:rsidRPr="007055D9">
        <w:t xml:space="preserve">of the χMCF standard upon which the current file is built </w:t>
      </w:r>
      <w:r w:rsidR="00FC2CE8" w:rsidRPr="007055D9">
        <w:t>must</w:t>
      </w:r>
      <w:r w:rsidRPr="007055D9">
        <w:t xml:space="preserve"> be specified by the element </w:t>
      </w:r>
      <w:r w:rsidR="00F9473E" w:rsidRPr="00E34587">
        <w:rPr>
          <w:rFonts w:ascii="Courier New" w:hAnsi="Courier New" w:cs="Courier New"/>
          <w:b/>
          <w:i/>
          <w:sz w:val="18"/>
          <w:szCs w:val="18"/>
        </w:rPr>
        <w:t>&lt;</w:t>
      </w:r>
      <w:r w:rsidRPr="00E34587">
        <w:rPr>
          <w:rFonts w:ascii="Courier New" w:hAnsi="Courier New" w:cs="Courier New"/>
          <w:b/>
          <w:i/>
          <w:sz w:val="18"/>
          <w:szCs w:val="18"/>
        </w:rPr>
        <w:t>versio</w:t>
      </w:r>
      <w:r w:rsidR="00F9473E" w:rsidRPr="00E34587">
        <w:rPr>
          <w:rFonts w:ascii="Courier New" w:hAnsi="Courier New" w:cs="Courier New"/>
          <w:b/>
          <w:i/>
          <w:sz w:val="18"/>
          <w:szCs w:val="18"/>
        </w:rPr>
        <w:t>n&gt;</w:t>
      </w:r>
      <w:r w:rsidRPr="00E34587">
        <w:rPr>
          <w:rFonts w:ascii="Courier New" w:hAnsi="Courier New" w:cs="Courier New"/>
          <w:b/>
          <w:i/>
          <w:sz w:val="18"/>
          <w:szCs w:val="18"/>
        </w:rPr>
        <w:t>.</w:t>
      </w:r>
    </w:p>
    <w:p w14:paraId="50518B17" w14:textId="77777777" w:rsidR="0050338B" w:rsidRPr="007055D9" w:rsidRDefault="0050338B" w:rsidP="00BC7534">
      <w:pPr>
        <w:jc w:val="both"/>
      </w:pPr>
      <w:r w:rsidRPr="007055D9">
        <w:t xml:space="preserve">The version </w:t>
      </w:r>
      <w:r w:rsidR="00FC2CE8" w:rsidRPr="007055D9">
        <w:t xml:space="preserve">code </w:t>
      </w:r>
      <w:r w:rsidRPr="007055D9">
        <w:t xml:space="preserve">of </w:t>
      </w:r>
      <w:r w:rsidR="00FC2CE8" w:rsidRPr="007055D9">
        <w:t xml:space="preserve">χMCF files following </w:t>
      </w:r>
      <w:r w:rsidRPr="007055D9">
        <w:t xml:space="preserve">this document is </w:t>
      </w:r>
      <w:r w:rsidR="009A3F31">
        <w:t>3</w:t>
      </w:r>
      <w:r w:rsidR="009A3F31" w:rsidRPr="00BA120B">
        <w:t>.0.</w:t>
      </w:r>
      <w:r w:rsidR="009A3F31">
        <w:t>1</w:t>
      </w:r>
      <w:r w:rsidRPr="007055D9">
        <w:t>.</w:t>
      </w:r>
    </w:p>
    <w:p w14:paraId="6351D070" w14:textId="77777777" w:rsidR="0050338B" w:rsidRPr="007055D9" w:rsidRDefault="0050338B" w:rsidP="00C04963">
      <w:pPr>
        <w:keepNext/>
        <w:spacing w:before="120"/>
        <w:rPr>
          <w:b/>
          <w:sz w:val="24"/>
        </w:rPr>
      </w:pPr>
      <w:r w:rsidRPr="007055D9">
        <w:rPr>
          <w:b/>
          <w:sz w:val="24"/>
        </w:rPr>
        <w:t xml:space="preserve">Example: </w:t>
      </w:r>
    </w:p>
    <w:p w14:paraId="54B645C8" w14:textId="77777777" w:rsidR="006E6D27" w:rsidRDefault="006E6D27" w:rsidP="002F5F70">
      <w:pPr>
        <w:pStyle w:val="XMLCode"/>
        <w:keepNext/>
      </w:pPr>
    </w:p>
    <w:p w14:paraId="6F9FF57A" w14:textId="77777777" w:rsidR="00BA120B" w:rsidRDefault="00BA120B" w:rsidP="002F5F70">
      <w:pPr>
        <w:pStyle w:val="XMLCode"/>
        <w:keepNext/>
      </w:pPr>
      <w:r>
        <w:t>&lt;?xml version=</w:t>
      </w:r>
      <w:r w:rsidR="00194316">
        <w:t>"</w:t>
      </w:r>
      <w:r>
        <w:t>1.0</w:t>
      </w:r>
      <w:r w:rsidR="00194316">
        <w:t>"</w:t>
      </w:r>
      <w:r>
        <w:t xml:space="preserve"> encoding=</w:t>
      </w:r>
      <w:r w:rsidR="00194316">
        <w:t>"</w:t>
      </w:r>
      <w:r>
        <w:t>UTF-8</w:t>
      </w:r>
      <w:proofErr w:type="gramStart"/>
      <w:r w:rsidR="00194316">
        <w:t>"</w:t>
      </w:r>
      <w:r>
        <w:t xml:space="preserve"> ?</w:t>
      </w:r>
      <w:proofErr w:type="gramEnd"/>
      <w:r>
        <w:t>&gt;</w:t>
      </w:r>
    </w:p>
    <w:p w14:paraId="669931C5" w14:textId="77777777" w:rsidR="00BA120B" w:rsidRDefault="00BA120B" w:rsidP="002F5F70">
      <w:pPr>
        <w:pStyle w:val="XMLCode"/>
        <w:keepNext/>
      </w:pPr>
      <w:r>
        <w:t>&lt;</w:t>
      </w:r>
      <w:proofErr w:type="spellStart"/>
      <w:r>
        <w:t>xmcf</w:t>
      </w:r>
      <w:proofErr w:type="spellEnd"/>
      <w:r>
        <w:t xml:space="preserve"> </w:t>
      </w:r>
      <w:proofErr w:type="spellStart"/>
      <w:proofErr w:type="gramStart"/>
      <w:r>
        <w:t>xmlns:xsi</w:t>
      </w:r>
      <w:proofErr w:type="spellEnd"/>
      <w:proofErr w:type="gramEnd"/>
      <w:r>
        <w:t>=</w:t>
      </w:r>
      <w:r w:rsidR="00194316">
        <w:t>"</w:t>
      </w:r>
      <w:r>
        <w:t>http://www.w3.org/2001/XMLSchema-instance</w:t>
      </w:r>
      <w:r w:rsidR="00194316">
        <w:t>"</w:t>
      </w:r>
      <w:r>
        <w:t xml:space="preserve">          </w:t>
      </w:r>
    </w:p>
    <w:p w14:paraId="1E173480" w14:textId="77777777" w:rsidR="00BA120B" w:rsidRDefault="00BA120B" w:rsidP="00BA120B">
      <w:pPr>
        <w:pStyle w:val="XMLCode"/>
      </w:pPr>
      <w:proofErr w:type="spellStart"/>
      <w:proofErr w:type="gramStart"/>
      <w:r>
        <w:t>xsi:noNamespaceSchemaLocation</w:t>
      </w:r>
      <w:proofErr w:type="spellEnd"/>
      <w:proofErr w:type="gramEnd"/>
      <w:r>
        <w:t>=</w:t>
      </w:r>
      <w:r w:rsidR="00194316">
        <w:t>"</w:t>
      </w:r>
      <w:r w:rsidR="009A3F31">
        <w:rPr>
          <w:b/>
          <w:bCs/>
          <w:color w:val="8000FF"/>
        </w:rPr>
        <w:t>xmcf_3_0_1.xsd</w:t>
      </w:r>
      <w:r w:rsidR="00194316">
        <w:t>"</w:t>
      </w:r>
      <w:r>
        <w:t>&gt;</w:t>
      </w:r>
    </w:p>
    <w:p w14:paraId="7B45D57C" w14:textId="77777777" w:rsidR="00BA120B" w:rsidRDefault="00BA120B" w:rsidP="00BA120B">
      <w:pPr>
        <w:pStyle w:val="XMLCode"/>
      </w:pPr>
      <w:r>
        <w:t xml:space="preserve">    &lt;date&gt; </w:t>
      </w:r>
      <w:r w:rsidR="00C04963">
        <w:t>2015</w:t>
      </w:r>
      <w:r>
        <w:t>-08-</w:t>
      </w:r>
      <w:r w:rsidR="00C04963">
        <w:t>27</w:t>
      </w:r>
      <w:r>
        <w:t xml:space="preserve"> &lt;/date&gt;</w:t>
      </w:r>
    </w:p>
    <w:p w14:paraId="411BDEB9" w14:textId="77777777" w:rsidR="00BA120B" w:rsidRPr="00BA120B" w:rsidRDefault="00BA120B" w:rsidP="00BA120B">
      <w:pPr>
        <w:pStyle w:val="XMLCode"/>
        <w:rPr>
          <w:b/>
          <w:color w:val="0070C0"/>
        </w:rPr>
      </w:pPr>
      <w:r>
        <w:rPr>
          <w:b/>
          <w:color w:val="0070C0"/>
        </w:rPr>
        <w:t xml:space="preserve">    </w:t>
      </w:r>
      <w:r w:rsidRPr="00BA120B">
        <w:rPr>
          <w:b/>
          <w:color w:val="0070C0"/>
        </w:rPr>
        <w:t xml:space="preserve">&lt;version&gt; </w:t>
      </w:r>
      <w:r w:rsidR="009A3F31">
        <w:t>3</w:t>
      </w:r>
      <w:r w:rsidR="009A3F31" w:rsidRPr="00BA120B">
        <w:t>.0.</w:t>
      </w:r>
      <w:r w:rsidR="009A3F31">
        <w:t>1</w:t>
      </w:r>
      <w:r w:rsidRPr="00BA120B">
        <w:rPr>
          <w:b/>
          <w:color w:val="0070C0"/>
        </w:rPr>
        <w:t xml:space="preserve"> &lt;/version&gt;</w:t>
      </w:r>
    </w:p>
    <w:p w14:paraId="653C2F9A" w14:textId="77777777" w:rsidR="00BA120B" w:rsidRPr="00BA120B" w:rsidRDefault="00BA120B" w:rsidP="00BA120B">
      <w:pPr>
        <w:pStyle w:val="XMLCode"/>
      </w:pPr>
      <w:r>
        <w:t xml:space="preserve">    </w:t>
      </w:r>
      <w:r w:rsidRPr="00BA120B">
        <w:t>&lt;</w:t>
      </w:r>
      <w:proofErr w:type="gramStart"/>
      <w:r w:rsidRPr="00BA120B">
        <w:t>units</w:t>
      </w:r>
      <w:proofErr w:type="gramEnd"/>
      <w:r w:rsidRPr="00BA120B">
        <w:t xml:space="preserve"> length=</w:t>
      </w:r>
      <w:r w:rsidR="00194316">
        <w:t>"</w:t>
      </w:r>
      <w:r w:rsidRPr="00BA120B">
        <w:t>mm</w:t>
      </w:r>
      <w:r w:rsidR="00194316">
        <w:t>"</w:t>
      </w:r>
      <w:r w:rsidRPr="00BA120B">
        <w:t xml:space="preserve"> angle=</w:t>
      </w:r>
      <w:r w:rsidR="00194316">
        <w:t>"</w:t>
      </w:r>
      <w:r w:rsidRPr="00BA120B">
        <w:t>rad</w:t>
      </w:r>
      <w:r w:rsidR="00194316">
        <w:t>"</w:t>
      </w:r>
      <w:r w:rsidRPr="00BA120B">
        <w:t xml:space="preserve"> mass=</w:t>
      </w:r>
      <w:r w:rsidR="00194316">
        <w:t>"</w:t>
      </w:r>
      <w:r w:rsidRPr="00BA120B">
        <w:t>kg</w:t>
      </w:r>
      <w:r w:rsidR="00194316">
        <w:t>"</w:t>
      </w:r>
      <w:r w:rsidRPr="00BA120B">
        <w:t xml:space="preserve"> force=</w:t>
      </w:r>
      <w:r w:rsidR="00194316">
        <w:t>"</w:t>
      </w:r>
      <w:r w:rsidRPr="00BA120B">
        <w:t>N</w:t>
      </w:r>
      <w:r w:rsidR="00194316">
        <w:t>"</w:t>
      </w:r>
      <w:r w:rsidRPr="00BA120B">
        <w:t xml:space="preserve"> time=</w:t>
      </w:r>
      <w:r w:rsidR="00194316">
        <w:t>"</w:t>
      </w:r>
      <w:r w:rsidRPr="00BA120B">
        <w:t>s</w:t>
      </w:r>
      <w:r w:rsidR="00194316">
        <w:t>"</w:t>
      </w:r>
      <w:r w:rsidRPr="00BA120B">
        <w:t>/&gt;</w:t>
      </w:r>
    </w:p>
    <w:p w14:paraId="50FB2353" w14:textId="77777777" w:rsidR="00BA120B" w:rsidRDefault="00BA120B" w:rsidP="00BA120B">
      <w:pPr>
        <w:pStyle w:val="XMLCode"/>
      </w:pPr>
      <w:r>
        <w:t xml:space="preserve">    ...</w:t>
      </w:r>
    </w:p>
    <w:p w14:paraId="4D871512" w14:textId="77777777" w:rsidR="00BA120B" w:rsidRDefault="00BA120B" w:rsidP="00BA120B">
      <w:pPr>
        <w:pStyle w:val="XMLCode"/>
      </w:pPr>
      <w:r>
        <w:t>&lt;/</w:t>
      </w:r>
      <w:proofErr w:type="spellStart"/>
      <w:r>
        <w:t>xmcf</w:t>
      </w:r>
      <w:proofErr w:type="spellEnd"/>
      <w:r>
        <w:t>&gt;</w:t>
      </w:r>
    </w:p>
    <w:p w14:paraId="52403F49" w14:textId="77777777" w:rsidR="006E6D27" w:rsidRPr="007055D9" w:rsidRDefault="006E6D27" w:rsidP="0050338B">
      <w:pPr>
        <w:pStyle w:val="XMLCode"/>
      </w:pPr>
    </w:p>
    <w:p w14:paraId="05C8B501" w14:textId="77777777" w:rsidR="00CF4308" w:rsidRPr="007055D9" w:rsidRDefault="0050338B" w:rsidP="00327322">
      <w:pPr>
        <w:pStyle w:val="berschrift3"/>
        <w:tabs>
          <w:tab w:val="clear" w:pos="720"/>
          <w:tab w:val="left" w:pos="1701"/>
        </w:tabs>
      </w:pPr>
      <w:bookmarkStart w:id="162" w:name="_Toc3556942"/>
      <w:bookmarkStart w:id="163" w:name="_Toc27753553"/>
      <w:bookmarkStart w:id="164" w:name="_Ref34658855"/>
      <w:bookmarkStart w:id="165" w:name="_Ref34658864"/>
      <w:r w:rsidRPr="007055D9">
        <w:t>Unit System</w:t>
      </w:r>
      <w:bookmarkEnd w:id="162"/>
      <w:bookmarkEnd w:id="163"/>
      <w:bookmarkEnd w:id="164"/>
      <w:bookmarkEnd w:id="165"/>
    </w:p>
    <w:p w14:paraId="7FD4A6E6" w14:textId="77777777" w:rsidR="006F1928" w:rsidRPr="007055D9" w:rsidRDefault="006F1928" w:rsidP="006F1928">
      <w:pPr>
        <w:jc w:val="both"/>
      </w:pPr>
      <w:r w:rsidRPr="007055D9">
        <w:t>The unit system used by χMCF is based upon the International System of Units (SI</w:t>
      </w:r>
      <w:r w:rsidRPr="007055D9">
        <w:rPr>
          <w:rStyle w:val="Funotenzeichen"/>
        </w:rPr>
        <w:footnoteReference w:id="5"/>
      </w:r>
      <w:r w:rsidRPr="007055D9">
        <w:t xml:space="preserve">) and specified by the element </w:t>
      </w:r>
      <w:r w:rsidRPr="00146B5C">
        <w:rPr>
          <w:rFonts w:ascii="Courier New" w:hAnsi="Courier New" w:cs="Courier New"/>
          <w:b/>
          <w:i/>
          <w:sz w:val="18"/>
          <w:szCs w:val="18"/>
        </w:rPr>
        <w:t>&lt;units&gt;</w:t>
      </w:r>
      <w:r>
        <w:t xml:space="preserve">. </w:t>
      </w:r>
      <w:r w:rsidRPr="007055D9">
        <w:t xml:space="preserve">Both the base and the derived units are supported, including decimal prefixes. </w:t>
      </w:r>
    </w:p>
    <w:p w14:paraId="1C13C6F5" w14:textId="77777777" w:rsidR="006F1928" w:rsidRDefault="006F1928" w:rsidP="006F1928">
      <w:pPr>
        <w:jc w:val="both"/>
      </w:pPr>
      <w:r w:rsidRPr="007055D9">
        <w:t>Following non-SI u</w:t>
      </w:r>
      <w:r>
        <w:t xml:space="preserve">nits are allowed, additionally: </w:t>
      </w:r>
      <w:r w:rsidRPr="007055D9">
        <w:t>Length</w:t>
      </w:r>
      <w:r w:rsidRPr="007055D9">
        <w:tab/>
        <w:t>[</w:t>
      </w:r>
      <w:r>
        <w:t>in</w:t>
      </w:r>
      <w:r w:rsidRPr="007055D9">
        <w:t>]</w:t>
      </w:r>
      <w:r>
        <w:t xml:space="preserve"> and [ft]; Mass </w:t>
      </w:r>
      <w:r w:rsidRPr="007055D9">
        <w:t>[</w:t>
      </w:r>
      <w:proofErr w:type="spellStart"/>
      <w:r>
        <w:t>lb</w:t>
      </w:r>
      <w:proofErr w:type="spellEnd"/>
      <w:r>
        <w:t xml:space="preserve">]. </w:t>
      </w:r>
    </w:p>
    <w:p w14:paraId="3DC47328" w14:textId="77777777" w:rsidR="006F1928" w:rsidRPr="007055D9" w:rsidRDefault="006F1928" w:rsidP="006F1928">
      <w:pPr>
        <w:jc w:val="both"/>
      </w:pPr>
      <w:r>
        <w:t xml:space="preserve">There is no need to declare units for dimensionless physical quantities, e. g. friction coefficients. </w:t>
      </w:r>
    </w:p>
    <w:p w14:paraId="34828A51" w14:textId="77777777" w:rsidR="006F1928" w:rsidRPr="007055D9" w:rsidRDefault="006F1928" w:rsidP="006F1928">
      <w:r w:rsidRPr="007055D9">
        <w:t>XML-specification of</w:t>
      </w:r>
      <w:r w:rsidRPr="006E6D27">
        <w:rPr>
          <w:b/>
          <w:i/>
        </w:rPr>
        <w:t xml:space="preserve"> </w:t>
      </w:r>
      <w:r w:rsidRPr="00146B5C">
        <w:rPr>
          <w:rFonts w:ascii="Courier New" w:hAnsi="Courier New" w:cs="Courier New"/>
          <w:b/>
          <w:i/>
          <w:sz w:val="18"/>
          <w:szCs w:val="18"/>
        </w:rPr>
        <w:t>&lt;units&gt;</w:t>
      </w:r>
      <w:r w:rsidRPr="00FB3AD0">
        <w:rPr>
          <w:rFonts w:cs="Courier New"/>
          <w:szCs w:val="22"/>
        </w:rPr>
        <w:t>:</w:t>
      </w:r>
    </w:p>
    <w:tbl>
      <w:tblPr>
        <w:tblW w:w="90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54"/>
        <w:gridCol w:w="1554"/>
        <w:gridCol w:w="2982"/>
        <w:gridCol w:w="2982"/>
      </w:tblGrid>
      <w:tr w:rsidR="006F1928" w:rsidRPr="007055D9" w14:paraId="60A5D33E" w14:textId="77777777" w:rsidTr="0088515B">
        <w:trPr>
          <w:jc w:val="center"/>
        </w:trPr>
        <w:tc>
          <w:tcPr>
            <w:tcW w:w="155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011587" w14:textId="77777777" w:rsidR="006F1928" w:rsidRPr="007055D9" w:rsidRDefault="006F1928" w:rsidP="004F4004">
            <w:pPr>
              <w:keepNext/>
              <w:rPr>
                <w:b/>
                <w:i/>
              </w:rPr>
            </w:pPr>
            <w:r w:rsidRPr="007055D9">
              <w:rPr>
                <w:b/>
                <w:i/>
              </w:rPr>
              <w:t>Attribute</w:t>
            </w:r>
          </w:p>
        </w:tc>
        <w:tc>
          <w:tcPr>
            <w:tcW w:w="155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7A39630" w14:textId="77777777" w:rsidR="006F1928" w:rsidRPr="007055D9" w:rsidRDefault="006F1928" w:rsidP="004F4004">
            <w:pPr>
              <w:keepNext/>
              <w:rPr>
                <w:b/>
                <w:i/>
              </w:rPr>
            </w:pPr>
            <w:r w:rsidRPr="007055D9">
              <w:rPr>
                <w:b/>
                <w:i/>
              </w:rPr>
              <w:t>Use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C5877B" w14:textId="77777777" w:rsidR="006F1928" w:rsidRPr="007055D9" w:rsidRDefault="006F1928" w:rsidP="004F4004">
            <w:pPr>
              <w:keepNext/>
              <w:rPr>
                <w:b/>
                <w:i/>
              </w:rPr>
            </w:pPr>
            <w:r w:rsidRPr="007055D9">
              <w:rPr>
                <w:b/>
                <w:i/>
              </w:rPr>
              <w:t>Value Space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EB3D91" w14:textId="77777777" w:rsidR="006F1928" w:rsidRPr="007055D9" w:rsidRDefault="006F1928" w:rsidP="004F4004">
            <w:pPr>
              <w:keepNext/>
              <w:rPr>
                <w:b/>
                <w:i/>
              </w:rPr>
            </w:pPr>
            <w:r>
              <w:rPr>
                <w:b/>
                <w:i/>
              </w:rPr>
              <w:t>Default</w:t>
            </w:r>
          </w:p>
        </w:tc>
      </w:tr>
      <w:tr w:rsidR="006F1928" w:rsidRPr="007055D9" w14:paraId="658EE2D1" w14:textId="77777777" w:rsidTr="0088515B">
        <w:trPr>
          <w:jc w:val="center"/>
        </w:trPr>
        <w:tc>
          <w:tcPr>
            <w:tcW w:w="1554" w:type="dxa"/>
            <w:shd w:val="clear" w:color="auto" w:fill="auto"/>
          </w:tcPr>
          <w:p w14:paraId="54A5DD1F" w14:textId="77777777" w:rsidR="006F1928" w:rsidRPr="00DC10DA" w:rsidRDefault="006F1928" w:rsidP="0088515B">
            <w:pPr>
              <w:rPr>
                <w:sz w:val="18"/>
                <w:szCs w:val="20"/>
              </w:rPr>
            </w:pPr>
            <w:r w:rsidRPr="00DC10DA">
              <w:rPr>
                <w:sz w:val="18"/>
                <w:szCs w:val="20"/>
              </w:rPr>
              <w:t>length</w:t>
            </w:r>
          </w:p>
        </w:tc>
        <w:tc>
          <w:tcPr>
            <w:tcW w:w="1554" w:type="dxa"/>
            <w:shd w:val="clear" w:color="auto" w:fill="auto"/>
          </w:tcPr>
          <w:p w14:paraId="7A20C1CE" w14:textId="77777777" w:rsidR="006F1928" w:rsidRPr="00DC10DA" w:rsidRDefault="006F1928" w:rsidP="0088515B">
            <w:pPr>
              <w:rPr>
                <w:sz w:val="18"/>
                <w:szCs w:val="20"/>
              </w:rPr>
            </w:pPr>
            <w:r w:rsidRPr="00DC10DA">
              <w:rPr>
                <w:sz w:val="18"/>
                <w:szCs w:val="20"/>
              </w:rPr>
              <w:t>Optional</w:t>
            </w:r>
          </w:p>
        </w:tc>
        <w:tc>
          <w:tcPr>
            <w:tcW w:w="2982" w:type="dxa"/>
            <w:shd w:val="clear" w:color="auto" w:fill="auto"/>
          </w:tcPr>
          <w:p w14:paraId="55B7E9FB" w14:textId="77777777" w:rsidR="006F1928" w:rsidRPr="00DC10DA" w:rsidRDefault="00194316" w:rsidP="0088515B">
            <w:pPr>
              <w:rPr>
                <w:sz w:val="18"/>
                <w:szCs w:val="20"/>
              </w:rPr>
            </w:pPr>
            <w:r>
              <w:rPr>
                <w:sz w:val="18"/>
                <w:szCs w:val="20"/>
              </w:rPr>
              <w:t>"</w:t>
            </w:r>
            <w:r w:rsidR="006F1928" w:rsidRPr="00DC10DA">
              <w:rPr>
                <w:sz w:val="18"/>
                <w:szCs w:val="20"/>
              </w:rPr>
              <w:t>mm</w:t>
            </w:r>
            <w:r>
              <w:rPr>
                <w:sz w:val="18"/>
                <w:szCs w:val="20"/>
              </w:rPr>
              <w:t>"</w:t>
            </w:r>
            <w:r w:rsidR="006F1928" w:rsidRPr="00DC10DA">
              <w:rPr>
                <w:sz w:val="18"/>
                <w:szCs w:val="20"/>
              </w:rPr>
              <w:t xml:space="preserve">, </w:t>
            </w:r>
            <w:r>
              <w:rPr>
                <w:sz w:val="18"/>
                <w:szCs w:val="20"/>
              </w:rPr>
              <w:t>"</w:t>
            </w:r>
            <w:r w:rsidR="006F1928" w:rsidRPr="00DC10DA">
              <w:rPr>
                <w:sz w:val="18"/>
                <w:szCs w:val="20"/>
              </w:rPr>
              <w:t>m</w:t>
            </w:r>
            <w:r>
              <w:rPr>
                <w:sz w:val="18"/>
                <w:szCs w:val="20"/>
              </w:rPr>
              <w:t>"</w:t>
            </w:r>
            <w:r w:rsidR="006F1928" w:rsidRPr="00DC10DA">
              <w:rPr>
                <w:sz w:val="18"/>
                <w:szCs w:val="20"/>
              </w:rPr>
              <w:t xml:space="preserve">, </w:t>
            </w:r>
            <w:r>
              <w:rPr>
                <w:sz w:val="18"/>
                <w:szCs w:val="20"/>
              </w:rPr>
              <w:t>"</w:t>
            </w:r>
            <w:r w:rsidR="006F1928" w:rsidRPr="00DC10DA">
              <w:rPr>
                <w:sz w:val="18"/>
                <w:szCs w:val="20"/>
              </w:rPr>
              <w:t>in</w:t>
            </w:r>
            <w:r>
              <w:rPr>
                <w:sz w:val="18"/>
                <w:szCs w:val="20"/>
              </w:rPr>
              <w:t>"</w:t>
            </w:r>
            <w:r w:rsidR="006F1928" w:rsidRPr="00DC10DA">
              <w:rPr>
                <w:sz w:val="18"/>
                <w:szCs w:val="20"/>
              </w:rPr>
              <w:t xml:space="preserve">, </w:t>
            </w:r>
            <w:r>
              <w:rPr>
                <w:sz w:val="18"/>
                <w:szCs w:val="20"/>
              </w:rPr>
              <w:t>"</w:t>
            </w:r>
            <w:r w:rsidR="006F1928" w:rsidRPr="00DC10DA">
              <w:rPr>
                <w:sz w:val="18"/>
                <w:szCs w:val="20"/>
              </w:rPr>
              <w:t>ft</w:t>
            </w:r>
            <w:r>
              <w:rPr>
                <w:sz w:val="18"/>
                <w:szCs w:val="20"/>
              </w:rPr>
              <w:t>"</w:t>
            </w:r>
          </w:p>
        </w:tc>
        <w:tc>
          <w:tcPr>
            <w:tcW w:w="2982" w:type="dxa"/>
          </w:tcPr>
          <w:p w14:paraId="0B981CA0" w14:textId="77777777" w:rsidR="006F1928" w:rsidRPr="00DC10DA" w:rsidRDefault="00194316" w:rsidP="0088515B">
            <w:pPr>
              <w:rPr>
                <w:sz w:val="18"/>
                <w:szCs w:val="20"/>
              </w:rPr>
            </w:pPr>
            <w:r>
              <w:rPr>
                <w:sz w:val="18"/>
                <w:szCs w:val="20"/>
              </w:rPr>
              <w:t>"</w:t>
            </w:r>
            <w:r w:rsidR="006F1928">
              <w:rPr>
                <w:sz w:val="18"/>
                <w:szCs w:val="20"/>
              </w:rPr>
              <w:t>mm</w:t>
            </w:r>
            <w:r>
              <w:rPr>
                <w:sz w:val="18"/>
                <w:szCs w:val="20"/>
              </w:rPr>
              <w:t>"</w:t>
            </w:r>
          </w:p>
        </w:tc>
      </w:tr>
      <w:tr w:rsidR="006F1928" w:rsidRPr="007055D9" w14:paraId="1436A612" w14:textId="77777777" w:rsidTr="0088515B">
        <w:trPr>
          <w:jc w:val="center"/>
        </w:trPr>
        <w:tc>
          <w:tcPr>
            <w:tcW w:w="1554" w:type="dxa"/>
            <w:tcBorders>
              <w:bottom w:val="dotted" w:sz="4" w:space="0" w:color="auto"/>
            </w:tcBorders>
            <w:shd w:val="clear" w:color="auto" w:fill="auto"/>
          </w:tcPr>
          <w:p w14:paraId="35A04AB6" w14:textId="77777777" w:rsidR="006F1928" w:rsidRPr="00DC10DA" w:rsidRDefault="006F1928" w:rsidP="0088515B">
            <w:pPr>
              <w:rPr>
                <w:sz w:val="18"/>
                <w:szCs w:val="20"/>
              </w:rPr>
            </w:pPr>
            <w:r w:rsidRPr="00DC10DA">
              <w:rPr>
                <w:sz w:val="18"/>
                <w:szCs w:val="20"/>
              </w:rPr>
              <w:t>angle</w:t>
            </w:r>
          </w:p>
        </w:tc>
        <w:tc>
          <w:tcPr>
            <w:tcW w:w="1554" w:type="dxa"/>
            <w:tcBorders>
              <w:bottom w:val="dotted" w:sz="4" w:space="0" w:color="auto"/>
            </w:tcBorders>
            <w:shd w:val="clear" w:color="auto" w:fill="auto"/>
          </w:tcPr>
          <w:p w14:paraId="615EF956" w14:textId="77777777" w:rsidR="006F1928" w:rsidRPr="00DC10DA" w:rsidRDefault="006F1928" w:rsidP="0088515B">
            <w:pPr>
              <w:rPr>
                <w:sz w:val="18"/>
                <w:szCs w:val="20"/>
              </w:rPr>
            </w:pPr>
            <w:r w:rsidRPr="00DC10DA">
              <w:rPr>
                <w:sz w:val="18"/>
                <w:szCs w:val="20"/>
              </w:rPr>
              <w:t>Optional</w:t>
            </w:r>
          </w:p>
        </w:tc>
        <w:tc>
          <w:tcPr>
            <w:tcW w:w="2982" w:type="dxa"/>
            <w:tcBorders>
              <w:bottom w:val="dotted" w:sz="4" w:space="0" w:color="auto"/>
            </w:tcBorders>
            <w:shd w:val="clear" w:color="auto" w:fill="auto"/>
          </w:tcPr>
          <w:p w14:paraId="1390548D" w14:textId="77777777" w:rsidR="006F1928" w:rsidRPr="00DC10DA" w:rsidRDefault="00194316" w:rsidP="0088515B">
            <w:pPr>
              <w:rPr>
                <w:sz w:val="18"/>
                <w:szCs w:val="20"/>
              </w:rPr>
            </w:pPr>
            <w:r>
              <w:rPr>
                <w:sz w:val="18"/>
                <w:szCs w:val="20"/>
              </w:rPr>
              <w:t>"</w:t>
            </w:r>
            <w:r w:rsidR="006F1928" w:rsidRPr="00DC10DA">
              <w:rPr>
                <w:sz w:val="18"/>
                <w:szCs w:val="20"/>
              </w:rPr>
              <w:t>deg</w:t>
            </w:r>
            <w:r>
              <w:rPr>
                <w:sz w:val="18"/>
                <w:szCs w:val="20"/>
              </w:rPr>
              <w:t>"</w:t>
            </w:r>
            <w:r w:rsidR="006F1928" w:rsidRPr="00DC10DA">
              <w:rPr>
                <w:sz w:val="18"/>
                <w:szCs w:val="20"/>
              </w:rPr>
              <w:t xml:space="preserve">, </w:t>
            </w:r>
            <w:r>
              <w:rPr>
                <w:sz w:val="18"/>
                <w:szCs w:val="20"/>
              </w:rPr>
              <w:t>"</w:t>
            </w:r>
            <w:r w:rsidR="006F1928" w:rsidRPr="00DC10DA">
              <w:rPr>
                <w:sz w:val="18"/>
                <w:szCs w:val="20"/>
              </w:rPr>
              <w:t>rad</w:t>
            </w:r>
            <w:r>
              <w:rPr>
                <w:sz w:val="18"/>
                <w:szCs w:val="20"/>
              </w:rPr>
              <w:t>"</w:t>
            </w:r>
          </w:p>
        </w:tc>
        <w:tc>
          <w:tcPr>
            <w:tcW w:w="2982" w:type="dxa"/>
            <w:tcBorders>
              <w:bottom w:val="dotted" w:sz="4" w:space="0" w:color="auto"/>
            </w:tcBorders>
          </w:tcPr>
          <w:p w14:paraId="230865D0" w14:textId="77777777" w:rsidR="006F1928" w:rsidRPr="00DC10DA" w:rsidRDefault="00194316" w:rsidP="0088515B">
            <w:pPr>
              <w:rPr>
                <w:sz w:val="18"/>
                <w:szCs w:val="20"/>
              </w:rPr>
            </w:pPr>
            <w:r>
              <w:rPr>
                <w:sz w:val="18"/>
                <w:szCs w:val="20"/>
              </w:rPr>
              <w:t>"</w:t>
            </w:r>
            <w:r w:rsidR="006F1928">
              <w:rPr>
                <w:sz w:val="18"/>
                <w:szCs w:val="20"/>
              </w:rPr>
              <w:t>deg</w:t>
            </w:r>
            <w:r>
              <w:rPr>
                <w:sz w:val="18"/>
                <w:szCs w:val="20"/>
              </w:rPr>
              <w:t>"</w:t>
            </w:r>
          </w:p>
        </w:tc>
      </w:tr>
      <w:tr w:rsidR="006F1928" w:rsidRPr="007055D9" w14:paraId="3BE37CC2"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0F8DBB49" w14:textId="77777777" w:rsidR="006F1928" w:rsidRPr="00DC10DA" w:rsidRDefault="006F1928" w:rsidP="0088515B">
            <w:pPr>
              <w:rPr>
                <w:sz w:val="18"/>
                <w:szCs w:val="20"/>
              </w:rPr>
            </w:pPr>
            <w:r w:rsidRPr="00DC10DA">
              <w:rPr>
                <w:sz w:val="18"/>
                <w:szCs w:val="20"/>
              </w:rPr>
              <w:t>mass</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4B56A294"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55A7F768" w14:textId="77777777" w:rsidR="006F1928" w:rsidRPr="00DC10DA" w:rsidRDefault="00194316" w:rsidP="0088515B">
            <w:pPr>
              <w:rPr>
                <w:sz w:val="18"/>
                <w:szCs w:val="20"/>
              </w:rPr>
            </w:pPr>
            <w:r>
              <w:rPr>
                <w:sz w:val="18"/>
                <w:szCs w:val="20"/>
              </w:rPr>
              <w:t>"</w:t>
            </w:r>
            <w:r w:rsidR="006F1928" w:rsidRPr="00DC10DA">
              <w:rPr>
                <w:sz w:val="18"/>
                <w:szCs w:val="20"/>
              </w:rPr>
              <w:t>g</w:t>
            </w:r>
            <w:r>
              <w:rPr>
                <w:sz w:val="18"/>
                <w:szCs w:val="20"/>
              </w:rPr>
              <w:t>"</w:t>
            </w:r>
            <w:r w:rsidR="006F1928" w:rsidRPr="00DC10DA">
              <w:rPr>
                <w:sz w:val="18"/>
                <w:szCs w:val="20"/>
              </w:rPr>
              <w:t xml:space="preserve">, </w:t>
            </w:r>
            <w:r>
              <w:rPr>
                <w:sz w:val="18"/>
                <w:szCs w:val="20"/>
              </w:rPr>
              <w:t>"</w:t>
            </w:r>
            <w:r w:rsidR="006F1928" w:rsidRPr="00DC10DA">
              <w:rPr>
                <w:sz w:val="18"/>
                <w:szCs w:val="20"/>
              </w:rPr>
              <w:t>kg</w:t>
            </w:r>
            <w:r>
              <w:rPr>
                <w:sz w:val="18"/>
                <w:szCs w:val="20"/>
              </w:rPr>
              <w:t>"</w:t>
            </w:r>
            <w:r w:rsidR="006F1928" w:rsidRPr="00DC10DA">
              <w:rPr>
                <w:sz w:val="18"/>
                <w:szCs w:val="20"/>
              </w:rPr>
              <w:t xml:space="preserve">, </w:t>
            </w:r>
            <w:r>
              <w:rPr>
                <w:sz w:val="18"/>
                <w:szCs w:val="20"/>
              </w:rPr>
              <w:t>"</w:t>
            </w:r>
            <w:r w:rsidR="006F1928" w:rsidRPr="00DC10DA">
              <w:rPr>
                <w:sz w:val="18"/>
                <w:szCs w:val="20"/>
              </w:rPr>
              <w:t>t</w:t>
            </w:r>
            <w:r>
              <w:rPr>
                <w:sz w:val="18"/>
                <w:szCs w:val="20"/>
              </w:rPr>
              <w:t>"</w:t>
            </w:r>
            <w:r w:rsidR="006F1928" w:rsidRPr="00DC10DA">
              <w:rPr>
                <w:sz w:val="18"/>
                <w:szCs w:val="20"/>
              </w:rPr>
              <w:t xml:space="preserve">, </w:t>
            </w:r>
            <w:r>
              <w:rPr>
                <w:sz w:val="18"/>
                <w:szCs w:val="20"/>
              </w:rPr>
              <w:t>"</w:t>
            </w:r>
            <w:proofErr w:type="spellStart"/>
            <w:r w:rsidR="006F1928" w:rsidRPr="00DC10DA">
              <w:rPr>
                <w:sz w:val="18"/>
                <w:szCs w:val="20"/>
              </w:rPr>
              <w:t>lb</w:t>
            </w:r>
            <w:proofErr w:type="spellEnd"/>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27CB4359" w14:textId="77777777" w:rsidR="006F1928" w:rsidRPr="00DC10DA" w:rsidRDefault="00194316" w:rsidP="0088515B">
            <w:pPr>
              <w:rPr>
                <w:sz w:val="18"/>
                <w:szCs w:val="20"/>
              </w:rPr>
            </w:pPr>
            <w:r>
              <w:rPr>
                <w:sz w:val="18"/>
                <w:szCs w:val="20"/>
              </w:rPr>
              <w:t>"</w:t>
            </w:r>
            <w:r w:rsidR="006F1928">
              <w:rPr>
                <w:sz w:val="18"/>
                <w:szCs w:val="20"/>
              </w:rPr>
              <w:t>kg</w:t>
            </w:r>
            <w:r>
              <w:rPr>
                <w:sz w:val="18"/>
                <w:szCs w:val="20"/>
              </w:rPr>
              <w:t>"</w:t>
            </w:r>
          </w:p>
        </w:tc>
      </w:tr>
      <w:tr w:rsidR="006F1928" w:rsidRPr="007055D9" w14:paraId="22A614BF"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2135E6A2" w14:textId="77777777" w:rsidR="006F1928" w:rsidRPr="00DC10DA" w:rsidRDefault="006F1928" w:rsidP="0088515B">
            <w:pPr>
              <w:rPr>
                <w:sz w:val="18"/>
                <w:szCs w:val="20"/>
              </w:rPr>
            </w:pPr>
            <w:r w:rsidRPr="00DC10DA">
              <w:rPr>
                <w:sz w:val="18"/>
                <w:szCs w:val="20"/>
              </w:rPr>
              <w:t>force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2BDDAB9F"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720DB346" w14:textId="77777777" w:rsidR="006F1928" w:rsidRPr="00DC10DA" w:rsidRDefault="00194316" w:rsidP="0088515B">
            <w:pPr>
              <w:rPr>
                <w:sz w:val="18"/>
                <w:szCs w:val="20"/>
              </w:rPr>
            </w:pPr>
            <w:r>
              <w:rPr>
                <w:sz w:val="18"/>
                <w:szCs w:val="20"/>
              </w:rPr>
              <w:t>"</w:t>
            </w:r>
            <w:proofErr w:type="spellStart"/>
            <w:r w:rsidR="006F1928" w:rsidRPr="00DC10DA">
              <w:rPr>
                <w:sz w:val="18"/>
                <w:szCs w:val="20"/>
              </w:rPr>
              <w:t>kN</w:t>
            </w:r>
            <w:proofErr w:type="spellEnd"/>
            <w:r>
              <w:rPr>
                <w:sz w:val="18"/>
                <w:szCs w:val="20"/>
              </w:rPr>
              <w:t>"</w:t>
            </w:r>
            <w:r w:rsidR="006F1928" w:rsidRPr="00DC10DA">
              <w:rPr>
                <w:sz w:val="18"/>
                <w:szCs w:val="20"/>
              </w:rPr>
              <w:t xml:space="preserve">, </w:t>
            </w:r>
            <w:r>
              <w:rPr>
                <w:sz w:val="18"/>
                <w:szCs w:val="20"/>
              </w:rPr>
              <w:t>"</w:t>
            </w:r>
            <w:r w:rsidR="006F1928" w:rsidRPr="00DC10DA">
              <w:rPr>
                <w:sz w:val="18"/>
                <w:szCs w:val="20"/>
              </w:rPr>
              <w:t>N</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12A36D55" w14:textId="77777777" w:rsidR="006F1928" w:rsidRPr="00DC10DA" w:rsidRDefault="00194316" w:rsidP="0088515B">
            <w:pPr>
              <w:rPr>
                <w:sz w:val="18"/>
                <w:szCs w:val="20"/>
              </w:rPr>
            </w:pPr>
            <w:r>
              <w:rPr>
                <w:sz w:val="18"/>
                <w:szCs w:val="20"/>
              </w:rPr>
              <w:t>"</w:t>
            </w:r>
            <w:r w:rsidR="006F1928">
              <w:rPr>
                <w:sz w:val="18"/>
                <w:szCs w:val="20"/>
              </w:rPr>
              <w:t>N</w:t>
            </w:r>
            <w:r>
              <w:rPr>
                <w:sz w:val="18"/>
                <w:szCs w:val="20"/>
              </w:rPr>
              <w:t>"</w:t>
            </w:r>
          </w:p>
        </w:tc>
      </w:tr>
      <w:tr w:rsidR="006F1928" w:rsidRPr="007055D9" w14:paraId="53832C07"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5876A612" w14:textId="77777777" w:rsidR="006F1928" w:rsidRPr="00DC10DA" w:rsidRDefault="006F1928" w:rsidP="0088515B">
            <w:pPr>
              <w:rPr>
                <w:sz w:val="18"/>
                <w:szCs w:val="20"/>
              </w:rPr>
            </w:pPr>
            <w:r w:rsidRPr="00DC10DA">
              <w:rPr>
                <w:sz w:val="18"/>
                <w:szCs w:val="20"/>
              </w:rPr>
              <w:t>time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5ACDF3B4"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2A0B2133" w14:textId="77777777" w:rsidR="006F1928" w:rsidRPr="00DC10DA" w:rsidRDefault="00194316" w:rsidP="0088515B">
            <w:pPr>
              <w:keepNext/>
              <w:rPr>
                <w:sz w:val="18"/>
                <w:szCs w:val="20"/>
              </w:rPr>
            </w:pPr>
            <w:r>
              <w:rPr>
                <w:sz w:val="18"/>
                <w:szCs w:val="20"/>
              </w:rPr>
              <w:t>"</w:t>
            </w:r>
            <w:r w:rsidR="006F1928" w:rsidRPr="00DC10DA">
              <w:rPr>
                <w:sz w:val="18"/>
                <w:szCs w:val="20"/>
              </w:rPr>
              <w:t>s</w:t>
            </w:r>
            <w:r>
              <w:rPr>
                <w:sz w:val="18"/>
                <w:szCs w:val="20"/>
              </w:rPr>
              <w:t>"</w:t>
            </w:r>
            <w:r w:rsidR="006F1928" w:rsidRPr="00DC10DA">
              <w:rPr>
                <w:sz w:val="18"/>
                <w:szCs w:val="20"/>
              </w:rPr>
              <w:t xml:space="preserve">, </w:t>
            </w:r>
            <w:r>
              <w:rPr>
                <w:sz w:val="18"/>
                <w:szCs w:val="20"/>
              </w:rPr>
              <w:t>"</w:t>
            </w:r>
            <w:r w:rsidR="006F1928" w:rsidRPr="00DC10DA">
              <w:rPr>
                <w:sz w:val="18"/>
                <w:szCs w:val="20"/>
              </w:rPr>
              <w:t>min</w:t>
            </w:r>
            <w:r>
              <w:rPr>
                <w:sz w:val="18"/>
                <w:szCs w:val="20"/>
              </w:rPr>
              <w:t>"</w:t>
            </w:r>
            <w:r w:rsidR="006F1928" w:rsidRPr="00DC10DA">
              <w:rPr>
                <w:sz w:val="18"/>
                <w:szCs w:val="20"/>
              </w:rPr>
              <w:t xml:space="preserve">, </w:t>
            </w:r>
            <w:r>
              <w:rPr>
                <w:sz w:val="18"/>
                <w:szCs w:val="20"/>
              </w:rPr>
              <w:t>"</w:t>
            </w:r>
            <w:r w:rsidR="006F1928" w:rsidRPr="00DC10DA">
              <w:rPr>
                <w:sz w:val="18"/>
                <w:szCs w:val="20"/>
              </w:rPr>
              <w:t>h</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08056F15" w14:textId="77777777" w:rsidR="006F1928" w:rsidRPr="00DC10DA" w:rsidRDefault="00194316" w:rsidP="0088515B">
            <w:pPr>
              <w:keepNext/>
              <w:rPr>
                <w:sz w:val="18"/>
                <w:szCs w:val="20"/>
              </w:rPr>
            </w:pPr>
            <w:r>
              <w:rPr>
                <w:sz w:val="18"/>
                <w:szCs w:val="20"/>
              </w:rPr>
              <w:t>"</w:t>
            </w:r>
            <w:r w:rsidR="006F1928">
              <w:rPr>
                <w:sz w:val="18"/>
                <w:szCs w:val="20"/>
              </w:rPr>
              <w:t>s</w:t>
            </w:r>
            <w:r>
              <w:rPr>
                <w:sz w:val="18"/>
                <w:szCs w:val="20"/>
              </w:rPr>
              <w:t>"</w:t>
            </w:r>
          </w:p>
        </w:tc>
      </w:tr>
      <w:tr w:rsidR="006F1928" w:rsidRPr="007055D9" w14:paraId="0F235B19" w14:textId="77777777" w:rsidTr="0088515B">
        <w:trPr>
          <w:jc w:val="center"/>
        </w:trPr>
        <w:tc>
          <w:tcPr>
            <w:tcW w:w="1554" w:type="dxa"/>
            <w:tcBorders>
              <w:top w:val="dotted" w:sz="4" w:space="0" w:color="auto"/>
              <w:left w:val="single" w:sz="8" w:space="0" w:color="000000"/>
              <w:bottom w:val="single" w:sz="8" w:space="0" w:color="000000"/>
              <w:right w:val="dotted" w:sz="4" w:space="0" w:color="auto"/>
            </w:tcBorders>
            <w:shd w:val="clear" w:color="auto" w:fill="auto"/>
          </w:tcPr>
          <w:p w14:paraId="6A3CF99C" w14:textId="77777777" w:rsidR="006F1928" w:rsidRPr="00DC10DA" w:rsidRDefault="006F1928" w:rsidP="0088515B">
            <w:pPr>
              <w:rPr>
                <w:sz w:val="18"/>
                <w:szCs w:val="20"/>
              </w:rPr>
            </w:pPr>
            <w:r>
              <w:rPr>
                <w:sz w:val="18"/>
                <w:szCs w:val="20"/>
              </w:rPr>
              <w:t>torque</w:t>
            </w:r>
          </w:p>
        </w:tc>
        <w:tc>
          <w:tcPr>
            <w:tcW w:w="1554" w:type="dxa"/>
            <w:tcBorders>
              <w:top w:val="dotted" w:sz="4" w:space="0" w:color="auto"/>
              <w:left w:val="single" w:sz="4" w:space="0" w:color="000000"/>
              <w:bottom w:val="single" w:sz="8" w:space="0" w:color="000000"/>
              <w:right w:val="dotted" w:sz="4" w:space="0" w:color="auto"/>
            </w:tcBorders>
            <w:shd w:val="clear" w:color="auto" w:fill="auto"/>
          </w:tcPr>
          <w:p w14:paraId="4040B32F"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single" w:sz="8" w:space="0" w:color="000000"/>
              <w:right w:val="single" w:sz="8" w:space="0" w:color="000000"/>
            </w:tcBorders>
            <w:shd w:val="clear" w:color="auto" w:fill="auto"/>
          </w:tcPr>
          <w:p w14:paraId="0D26DFEE" w14:textId="77777777" w:rsidR="006F1928" w:rsidRPr="00DC10DA" w:rsidRDefault="00194316" w:rsidP="0088515B">
            <w:pPr>
              <w:keepNext/>
              <w:rPr>
                <w:sz w:val="18"/>
                <w:szCs w:val="20"/>
              </w:rPr>
            </w:pPr>
            <w:r>
              <w:rPr>
                <w:sz w:val="18"/>
                <w:szCs w:val="20"/>
              </w:rPr>
              <w:t>"</w:t>
            </w:r>
            <w:r w:rsidR="006F1928">
              <w:rPr>
                <w:sz w:val="18"/>
                <w:szCs w:val="20"/>
              </w:rPr>
              <w:t>Nm</w:t>
            </w:r>
            <w:r>
              <w:rPr>
                <w:sz w:val="18"/>
                <w:szCs w:val="20"/>
              </w:rPr>
              <w:t>"</w:t>
            </w:r>
          </w:p>
        </w:tc>
        <w:tc>
          <w:tcPr>
            <w:tcW w:w="2982" w:type="dxa"/>
            <w:tcBorders>
              <w:top w:val="dotted" w:sz="4" w:space="0" w:color="auto"/>
              <w:left w:val="single" w:sz="4" w:space="0" w:color="000000"/>
              <w:bottom w:val="single" w:sz="8" w:space="0" w:color="000000"/>
              <w:right w:val="single" w:sz="8" w:space="0" w:color="000000"/>
            </w:tcBorders>
          </w:tcPr>
          <w:p w14:paraId="27695660" w14:textId="77777777" w:rsidR="006F1928" w:rsidRDefault="00194316" w:rsidP="0088515B">
            <w:pPr>
              <w:keepNext/>
              <w:rPr>
                <w:sz w:val="18"/>
                <w:szCs w:val="20"/>
              </w:rPr>
            </w:pPr>
            <w:r>
              <w:rPr>
                <w:sz w:val="18"/>
                <w:szCs w:val="20"/>
              </w:rPr>
              <w:t>"</w:t>
            </w:r>
            <w:r w:rsidR="006F1928">
              <w:rPr>
                <w:sz w:val="18"/>
                <w:szCs w:val="20"/>
              </w:rPr>
              <w:t>Nm</w:t>
            </w:r>
            <w:r>
              <w:rPr>
                <w:sz w:val="18"/>
                <w:szCs w:val="20"/>
              </w:rPr>
              <w:t>"</w:t>
            </w:r>
          </w:p>
        </w:tc>
      </w:tr>
    </w:tbl>
    <w:p w14:paraId="5A6A86BA" w14:textId="48D8168D" w:rsidR="006F1928" w:rsidRDefault="006F1928" w:rsidP="00C04963">
      <w:pPr>
        <w:pStyle w:val="Beschriftung"/>
        <w:spacing w:before="120"/>
      </w:pPr>
      <w:bookmarkStart w:id="166" w:name="_Toc3566410"/>
      <w:bookmarkStart w:id="167" w:name="_Toc27753777"/>
      <w:commentRangeStart w:id="168"/>
      <w:r>
        <w:t xml:space="preserve">Table </w:t>
      </w:r>
      <w:ins w:id="169" w:author="Dr. Carsten Franke" w:date="2020-03-09T16:02:00Z">
        <w:r w:rsidR="001D2A94">
          <w:fldChar w:fldCharType="begin"/>
        </w:r>
        <w:r w:rsidR="001D2A94">
          <w:instrText xml:space="preserve"> SEQ Table \* ARABIC </w:instrText>
        </w:r>
      </w:ins>
      <w:r w:rsidR="001D2A94">
        <w:fldChar w:fldCharType="separate"/>
      </w:r>
      <w:ins w:id="170" w:author="Dr. Carsten Franke" w:date="2020-03-09T16:02:00Z">
        <w:r w:rsidR="001D2A94">
          <w:rPr>
            <w:noProof/>
          </w:rPr>
          <w:t>2</w:t>
        </w:r>
        <w:r w:rsidR="001D2A94">
          <w:fldChar w:fldCharType="end"/>
        </w:r>
      </w:ins>
      <w:del w:id="171" w:author="Dr. Carsten Franke" w:date="2020-03-09T16:02:00Z">
        <w:r w:rsidR="00D43112" w:rsidDel="001D2A94">
          <w:fldChar w:fldCharType="begin"/>
        </w:r>
        <w:r w:rsidR="00D43112" w:rsidDel="001D2A94">
          <w:delInstrText xml:space="preserve"> SEQ Table \* ARABIC </w:delInstrText>
        </w:r>
        <w:r w:rsidR="00D43112" w:rsidDel="001D2A94">
          <w:fldChar w:fldCharType="separate"/>
        </w:r>
        <w:r w:rsidR="00004854" w:rsidDel="001D2A94">
          <w:rPr>
            <w:noProof/>
          </w:rPr>
          <w:delText>2</w:delText>
        </w:r>
        <w:r w:rsidR="00D43112" w:rsidDel="001D2A94">
          <w:fldChar w:fldCharType="end"/>
        </w:r>
      </w:del>
      <w:r>
        <w:t xml:space="preserve">: </w:t>
      </w:r>
      <w:r w:rsidRPr="007055D9">
        <w:t>XML-specification of</w:t>
      </w:r>
      <w:r w:rsidRPr="006E6D27">
        <w:rPr>
          <w:b w:val="0"/>
          <w:i/>
        </w:rPr>
        <w:t xml:space="preserve"> </w:t>
      </w:r>
      <w:r w:rsidRPr="00146B5C">
        <w:rPr>
          <w:rFonts w:ascii="Courier New" w:hAnsi="Courier New" w:cs="Courier New"/>
          <w:b w:val="0"/>
          <w:i/>
          <w:sz w:val="18"/>
          <w:szCs w:val="18"/>
        </w:rPr>
        <w:t>&lt;units</w:t>
      </w:r>
      <w:r>
        <w:rPr>
          <w:rFonts w:ascii="Courier New" w:hAnsi="Courier New" w:cs="Courier New"/>
          <w:b w:val="0"/>
          <w:i/>
          <w:sz w:val="18"/>
          <w:szCs w:val="18"/>
        </w:rPr>
        <w:t>/</w:t>
      </w:r>
      <w:r w:rsidRPr="00146B5C">
        <w:rPr>
          <w:rFonts w:ascii="Courier New" w:hAnsi="Courier New" w:cs="Courier New"/>
          <w:b w:val="0"/>
          <w:i/>
          <w:sz w:val="18"/>
          <w:szCs w:val="18"/>
        </w:rPr>
        <w:t>&gt;</w:t>
      </w:r>
      <w:bookmarkEnd w:id="166"/>
      <w:bookmarkEnd w:id="167"/>
      <w:commentRangeEnd w:id="168"/>
      <w:r w:rsidR="001464F9">
        <w:rPr>
          <w:rStyle w:val="Kommentarzeichen"/>
          <w:b w:val="0"/>
          <w:bCs w:val="0"/>
          <w:lang w:eastAsia="x-none"/>
        </w:rPr>
        <w:commentReference w:id="168"/>
      </w:r>
    </w:p>
    <w:p w14:paraId="43BF73B3" w14:textId="77777777" w:rsidR="00F9473E" w:rsidRPr="007055D9" w:rsidRDefault="00F9473E" w:rsidP="00C04963">
      <w:pPr>
        <w:keepNext/>
        <w:keepLines/>
        <w:spacing w:before="240"/>
        <w:rPr>
          <w:b/>
          <w:sz w:val="24"/>
        </w:rPr>
      </w:pPr>
      <w:r w:rsidRPr="007055D9">
        <w:rPr>
          <w:b/>
          <w:sz w:val="24"/>
        </w:rPr>
        <w:lastRenderedPageBreak/>
        <w:t>Example:</w:t>
      </w:r>
      <w:r w:rsidR="009E55D1">
        <w:rPr>
          <w:b/>
          <w:sz w:val="24"/>
        </w:rPr>
        <w:t xml:space="preserve"> </w:t>
      </w:r>
      <w:r w:rsidRPr="007055D9">
        <w:rPr>
          <w:b/>
          <w:sz w:val="24"/>
        </w:rPr>
        <w:t xml:space="preserve"> </w:t>
      </w:r>
    </w:p>
    <w:p w14:paraId="22C6639C" w14:textId="77777777" w:rsidR="006E6D27" w:rsidRDefault="006E6D27" w:rsidP="00C04963">
      <w:pPr>
        <w:pStyle w:val="XMLCode"/>
        <w:keepNext/>
        <w:keepLines/>
        <w:spacing w:before="120"/>
      </w:pPr>
    </w:p>
    <w:p w14:paraId="2FE81963" w14:textId="77777777" w:rsidR="00AC3B52" w:rsidRDefault="00AC3B52" w:rsidP="00C04963">
      <w:pPr>
        <w:pStyle w:val="XMLCode"/>
        <w:keepNext/>
        <w:keepLines/>
      </w:pPr>
      <w:r>
        <w:t>&lt;?xml version=</w:t>
      </w:r>
      <w:r w:rsidR="00194316">
        <w:t>"</w:t>
      </w:r>
      <w:r>
        <w:t>1.0</w:t>
      </w:r>
      <w:r w:rsidR="00194316">
        <w:t>"</w:t>
      </w:r>
      <w:r>
        <w:t xml:space="preserve"> encoding=</w:t>
      </w:r>
      <w:r w:rsidR="00194316">
        <w:t>"</w:t>
      </w:r>
      <w:r>
        <w:t>UTF-8</w:t>
      </w:r>
      <w:proofErr w:type="gramStart"/>
      <w:r w:rsidR="00194316">
        <w:t>"</w:t>
      </w:r>
      <w:r>
        <w:t xml:space="preserve"> ?</w:t>
      </w:r>
      <w:proofErr w:type="gramEnd"/>
      <w:r>
        <w:t>&gt;</w:t>
      </w:r>
    </w:p>
    <w:p w14:paraId="7622A9E7" w14:textId="77777777" w:rsidR="00AC3B52" w:rsidRDefault="00AC3B52" w:rsidP="00C04963">
      <w:pPr>
        <w:pStyle w:val="XMLCode"/>
        <w:keepNext/>
        <w:keepLines/>
      </w:pPr>
      <w:r>
        <w:t>&lt;</w:t>
      </w:r>
      <w:proofErr w:type="spellStart"/>
      <w:r>
        <w:t>xmcf</w:t>
      </w:r>
      <w:proofErr w:type="spellEnd"/>
      <w:r>
        <w:t xml:space="preserve"> </w:t>
      </w:r>
      <w:proofErr w:type="spellStart"/>
      <w:proofErr w:type="gramStart"/>
      <w:r>
        <w:t>xmlns:xsi</w:t>
      </w:r>
      <w:proofErr w:type="spellEnd"/>
      <w:proofErr w:type="gramEnd"/>
      <w:r>
        <w:t>=</w:t>
      </w:r>
      <w:r w:rsidR="00194316">
        <w:t>"</w:t>
      </w:r>
      <w:r>
        <w:t>http://www.w3.org/2001/XMLSchema-instance</w:t>
      </w:r>
      <w:r w:rsidR="00194316">
        <w:t>"</w:t>
      </w:r>
      <w:r>
        <w:t xml:space="preserve">          </w:t>
      </w:r>
    </w:p>
    <w:p w14:paraId="2ADCF2F0" w14:textId="77777777" w:rsidR="00AC3B52" w:rsidRDefault="00AC3B52" w:rsidP="00C04963">
      <w:pPr>
        <w:pStyle w:val="XMLCode"/>
        <w:keepNext/>
        <w:keepLines/>
      </w:pPr>
      <w:proofErr w:type="spellStart"/>
      <w:proofErr w:type="gramStart"/>
      <w:r>
        <w:t>xsi:noNamespaceSchemaLocation</w:t>
      </w:r>
      <w:proofErr w:type="spellEnd"/>
      <w:proofErr w:type="gramEnd"/>
      <w:r>
        <w:t>=</w:t>
      </w:r>
      <w:r w:rsidR="00194316">
        <w:t>"</w:t>
      </w:r>
      <w:r w:rsidR="009A3F31">
        <w:rPr>
          <w:b/>
          <w:bCs/>
          <w:color w:val="8000FF"/>
        </w:rPr>
        <w:t>xmcf_3_0_1.xsd</w:t>
      </w:r>
      <w:r w:rsidR="00194316">
        <w:t>"</w:t>
      </w:r>
      <w:r>
        <w:t>&gt;</w:t>
      </w:r>
    </w:p>
    <w:p w14:paraId="7960A9F1" w14:textId="77777777" w:rsidR="00901447" w:rsidRDefault="00901447" w:rsidP="00C04963">
      <w:pPr>
        <w:pStyle w:val="XMLCode"/>
        <w:keepNext/>
        <w:keepLines/>
      </w:pPr>
      <w:r>
        <w:t xml:space="preserve">    &lt;date&gt; 201</w:t>
      </w:r>
      <w:r w:rsidR="00C04963">
        <w:t>5</w:t>
      </w:r>
      <w:r>
        <w:t>-08-</w:t>
      </w:r>
      <w:r w:rsidR="00C04963">
        <w:t xml:space="preserve">27 </w:t>
      </w:r>
      <w:r>
        <w:t>&lt;/date&gt;</w:t>
      </w:r>
    </w:p>
    <w:p w14:paraId="0C646AB4" w14:textId="77777777" w:rsidR="00AC3B52" w:rsidRDefault="00AC3B52" w:rsidP="00C04963">
      <w:pPr>
        <w:pStyle w:val="XMLCode"/>
        <w:keepNext/>
        <w:keepLines/>
      </w:pPr>
      <w:r>
        <w:t xml:space="preserve">    &lt;version&gt; </w:t>
      </w:r>
      <w:r w:rsidR="009A3F31">
        <w:t>3</w:t>
      </w:r>
      <w:r w:rsidR="009A3F31" w:rsidRPr="00BA120B">
        <w:t>.0.</w:t>
      </w:r>
      <w:r w:rsidR="009A3F31">
        <w:t>1</w:t>
      </w:r>
      <w:r>
        <w:t xml:space="preserve"> &lt;/version&gt;</w:t>
      </w:r>
    </w:p>
    <w:p w14:paraId="035E4174" w14:textId="77777777" w:rsidR="00BA120B" w:rsidRPr="00BA120B" w:rsidRDefault="00BA120B" w:rsidP="00C04963">
      <w:pPr>
        <w:pStyle w:val="XMLCode"/>
        <w:keepNext/>
        <w:keepLines/>
        <w:rPr>
          <w:color w:val="0070C0"/>
        </w:rPr>
      </w:pPr>
      <w:r>
        <w:rPr>
          <w:b/>
        </w:rPr>
        <w:t xml:space="preserve">    </w:t>
      </w:r>
      <w:r w:rsidRPr="00BA120B">
        <w:rPr>
          <w:b/>
          <w:color w:val="0070C0"/>
        </w:rPr>
        <w:t>&lt;</w:t>
      </w:r>
      <w:proofErr w:type="gramStart"/>
      <w:r w:rsidRPr="00BA120B">
        <w:rPr>
          <w:b/>
          <w:color w:val="0070C0"/>
        </w:rPr>
        <w:t>units</w:t>
      </w:r>
      <w:proofErr w:type="gramEnd"/>
      <w:r w:rsidRPr="00BA120B">
        <w:rPr>
          <w:b/>
          <w:color w:val="0070C0"/>
        </w:rPr>
        <w:t xml:space="preserve"> length=</w:t>
      </w:r>
      <w:r w:rsidR="00194316">
        <w:rPr>
          <w:b/>
          <w:color w:val="0070C0"/>
        </w:rPr>
        <w:t>"</w:t>
      </w:r>
      <w:r w:rsidRPr="00BA120B">
        <w:rPr>
          <w:b/>
          <w:color w:val="0070C0"/>
        </w:rPr>
        <w:t>mm</w:t>
      </w:r>
      <w:r w:rsidR="00194316">
        <w:rPr>
          <w:b/>
          <w:color w:val="0070C0"/>
        </w:rPr>
        <w:t>"</w:t>
      </w:r>
      <w:r w:rsidRPr="00BA120B">
        <w:rPr>
          <w:b/>
          <w:color w:val="0070C0"/>
        </w:rPr>
        <w:t xml:space="preserve"> angle=</w:t>
      </w:r>
      <w:r w:rsidR="00194316">
        <w:rPr>
          <w:b/>
          <w:color w:val="0070C0"/>
        </w:rPr>
        <w:t>"</w:t>
      </w:r>
      <w:r w:rsidRPr="00BA120B">
        <w:rPr>
          <w:b/>
          <w:color w:val="0070C0"/>
        </w:rPr>
        <w:t>rad</w:t>
      </w:r>
      <w:r w:rsidR="00194316">
        <w:rPr>
          <w:b/>
          <w:color w:val="0070C0"/>
        </w:rPr>
        <w:t>"</w:t>
      </w:r>
      <w:r w:rsidRPr="00BA120B">
        <w:rPr>
          <w:b/>
          <w:color w:val="0070C0"/>
        </w:rPr>
        <w:t xml:space="preserve"> mass=</w:t>
      </w:r>
      <w:r w:rsidR="00194316">
        <w:rPr>
          <w:b/>
          <w:color w:val="0070C0"/>
        </w:rPr>
        <w:t>"</w:t>
      </w:r>
      <w:r w:rsidRPr="00BA120B">
        <w:rPr>
          <w:b/>
          <w:color w:val="0070C0"/>
        </w:rPr>
        <w:t>kg</w:t>
      </w:r>
      <w:r w:rsidR="00194316">
        <w:rPr>
          <w:b/>
          <w:color w:val="0070C0"/>
        </w:rPr>
        <w:t>"</w:t>
      </w:r>
      <w:r w:rsidRPr="00BA120B">
        <w:rPr>
          <w:b/>
          <w:color w:val="0070C0"/>
        </w:rPr>
        <w:t xml:space="preserve"> force=</w:t>
      </w:r>
      <w:r w:rsidR="00194316">
        <w:rPr>
          <w:b/>
          <w:color w:val="0070C0"/>
        </w:rPr>
        <w:t>"</w:t>
      </w:r>
      <w:r w:rsidRPr="00BA120B">
        <w:rPr>
          <w:b/>
          <w:color w:val="0070C0"/>
        </w:rPr>
        <w:t>N</w:t>
      </w:r>
      <w:r w:rsidR="00194316">
        <w:rPr>
          <w:b/>
          <w:color w:val="0070C0"/>
        </w:rPr>
        <w:t>"</w:t>
      </w:r>
      <w:r w:rsidRPr="00BA120B">
        <w:rPr>
          <w:b/>
          <w:color w:val="0070C0"/>
        </w:rPr>
        <w:t xml:space="preserve"> time=</w:t>
      </w:r>
      <w:r w:rsidR="00194316">
        <w:rPr>
          <w:b/>
          <w:color w:val="0070C0"/>
        </w:rPr>
        <w:t>"</w:t>
      </w:r>
      <w:r w:rsidRPr="00BA120B">
        <w:rPr>
          <w:b/>
          <w:color w:val="0070C0"/>
        </w:rPr>
        <w:t>s</w:t>
      </w:r>
      <w:r w:rsidR="00194316">
        <w:rPr>
          <w:b/>
          <w:color w:val="0070C0"/>
        </w:rPr>
        <w:t>"</w:t>
      </w:r>
      <w:r w:rsidRPr="00BA120B">
        <w:rPr>
          <w:b/>
          <w:color w:val="0070C0"/>
        </w:rPr>
        <w:t>/&gt;</w:t>
      </w:r>
    </w:p>
    <w:p w14:paraId="5201AC3F" w14:textId="77777777" w:rsidR="00AC3B52" w:rsidRDefault="00AC3B52" w:rsidP="00C04963">
      <w:pPr>
        <w:pStyle w:val="XMLCode"/>
        <w:keepNext/>
        <w:keepLines/>
      </w:pPr>
      <w:r>
        <w:t xml:space="preserve">    ...</w:t>
      </w:r>
    </w:p>
    <w:p w14:paraId="2539D411" w14:textId="77777777" w:rsidR="006E6D27" w:rsidRDefault="00AC3B52" w:rsidP="00C04963">
      <w:pPr>
        <w:pStyle w:val="XMLCode"/>
        <w:keepNext/>
        <w:keepLines/>
      </w:pPr>
      <w:r>
        <w:t>&lt;/</w:t>
      </w:r>
      <w:proofErr w:type="spellStart"/>
      <w:r>
        <w:t>xmcf</w:t>
      </w:r>
      <w:proofErr w:type="spellEnd"/>
      <w:r>
        <w:t>&gt;</w:t>
      </w:r>
    </w:p>
    <w:p w14:paraId="36894839" w14:textId="77777777" w:rsidR="00AC3B52" w:rsidRPr="007055D9" w:rsidRDefault="00AC3B52" w:rsidP="00F9473E">
      <w:pPr>
        <w:pStyle w:val="XMLCode"/>
      </w:pPr>
    </w:p>
    <w:p w14:paraId="4BA48773" w14:textId="77777777" w:rsidR="00A341E9" w:rsidRPr="007055D9" w:rsidRDefault="00F9473E" w:rsidP="00500C83">
      <w:pPr>
        <w:pStyle w:val="berschrift2"/>
        <w:tabs>
          <w:tab w:val="clear" w:pos="576"/>
          <w:tab w:val="num" w:pos="567"/>
        </w:tabs>
      </w:pPr>
      <w:bookmarkStart w:id="172" w:name="_Toc339013871"/>
      <w:bookmarkStart w:id="173" w:name="_Toc3556943"/>
      <w:bookmarkStart w:id="174" w:name="_Toc27753554"/>
      <w:r w:rsidRPr="007055D9">
        <w:t>Application</w:t>
      </w:r>
      <w:r w:rsidR="007070CD" w:rsidRPr="007055D9">
        <w:t>,</w:t>
      </w:r>
      <w:r w:rsidRPr="007055D9">
        <w:t xml:space="preserve"> User </w:t>
      </w:r>
      <w:r w:rsidR="007070CD" w:rsidRPr="007055D9">
        <w:t xml:space="preserve">and Process </w:t>
      </w:r>
      <w:r w:rsidRPr="007055D9">
        <w:t>Specific Data</w:t>
      </w:r>
      <w:bookmarkEnd w:id="172"/>
      <w:bookmarkEnd w:id="173"/>
      <w:bookmarkEnd w:id="174"/>
    </w:p>
    <w:p w14:paraId="01ED3154" w14:textId="77777777" w:rsidR="006F1928" w:rsidRPr="007055D9" w:rsidRDefault="006F1928" w:rsidP="006F1928">
      <w:pPr>
        <w:jc w:val="both"/>
      </w:pPr>
      <w:r w:rsidRPr="007055D9">
        <w:t>The user/application software can store additional information into a χMCF file.  In this way, flexibility is introduced which enables an easy integration of χMCF into an existing development process.</w:t>
      </w:r>
    </w:p>
    <w:p w14:paraId="038A223C" w14:textId="77777777" w:rsidR="006F1928" w:rsidRPr="007055D9" w:rsidRDefault="006F1928" w:rsidP="006F1928">
      <w:r w:rsidRPr="007055D9">
        <w:t xml:space="preserve">The current </w:t>
      </w:r>
      <w:r w:rsidRPr="00C10429">
        <w:t>χ</w:t>
      </w:r>
      <w:r w:rsidRPr="007055D9">
        <w:t>MCF definition allows two such data elements:</w:t>
      </w:r>
    </w:p>
    <w:p w14:paraId="65500C8C" w14:textId="77777777" w:rsidR="006F1928" w:rsidRPr="007055D9" w:rsidRDefault="006F1928" w:rsidP="006F1928">
      <w:pPr>
        <w:pStyle w:val="Aufzhlungszeichen"/>
        <w:tabs>
          <w:tab w:val="clear" w:pos="454"/>
          <w:tab w:val="num" w:pos="851"/>
        </w:tabs>
        <w:ind w:left="851" w:hanging="284"/>
        <w:jc w:val="both"/>
      </w:pPr>
      <w:r w:rsidRPr="00CA65D9">
        <w:rPr>
          <w:rFonts w:ascii="Courier New" w:hAnsi="Courier New" w:cs="Courier New"/>
          <w:b/>
          <w:i/>
          <w:sz w:val="18"/>
          <w:szCs w:val="18"/>
        </w:rPr>
        <w:t>&lt;appdata&gt;</w:t>
      </w:r>
      <w:r w:rsidRPr="00CA65D9">
        <w:rPr>
          <w:rFonts w:ascii="Courier New" w:hAnsi="Courier New" w:cs="Courier New"/>
          <w:b/>
          <w:i/>
          <w:sz w:val="18"/>
          <w:szCs w:val="18"/>
        </w:rPr>
        <w:br/>
      </w:r>
      <w:r w:rsidRPr="007055D9">
        <w:t xml:space="preserve">Contents </w:t>
      </w:r>
      <w:proofErr w:type="gramStart"/>
      <w:r w:rsidRPr="007055D9">
        <w:t>has to</w:t>
      </w:r>
      <w:proofErr w:type="gramEnd"/>
      <w:r w:rsidRPr="007055D9">
        <w:t xml:space="preserve"> be documented by the corresponding application or user. It is </w:t>
      </w:r>
      <w:r w:rsidRPr="00CA65D9">
        <w:rPr>
          <w:i/>
        </w:rPr>
        <w:t>no</w:t>
      </w:r>
      <w:r w:rsidRPr="007055D9">
        <w:t xml:space="preserve"> official part of the χMCF standard. </w:t>
      </w:r>
    </w:p>
    <w:p w14:paraId="4AFE42E5" w14:textId="77777777" w:rsidR="006F1928" w:rsidRPr="007055D9" w:rsidRDefault="006F1928" w:rsidP="006F1928">
      <w:pPr>
        <w:pStyle w:val="Aufzhlungszeichen"/>
        <w:tabs>
          <w:tab w:val="clear" w:pos="454"/>
          <w:tab w:val="num" w:pos="851"/>
        </w:tabs>
        <w:ind w:left="851" w:hanging="284"/>
        <w:jc w:val="both"/>
      </w:pP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sidR="001A37F3">
        <w:rPr>
          <w:rFonts w:ascii="Courier New" w:hAnsi="Courier New" w:cs="Courier New"/>
          <w:b/>
          <w:i/>
          <w:sz w:val="18"/>
          <w:szCs w:val="18"/>
        </w:rPr>
        <w:t>/</w:t>
      </w:r>
      <w:r w:rsidRPr="00CA65D9">
        <w:rPr>
          <w:rFonts w:ascii="Courier New" w:hAnsi="Courier New" w:cs="Courier New"/>
          <w:b/>
          <w:i/>
          <w:sz w:val="18"/>
          <w:szCs w:val="18"/>
        </w:rPr>
        <w:t>&gt;</w:t>
      </w:r>
      <w:r w:rsidRPr="00CA65D9">
        <w:rPr>
          <w:rFonts w:ascii="Courier New" w:hAnsi="Courier New" w:cs="Courier New"/>
          <w:b/>
          <w:i/>
          <w:sz w:val="18"/>
          <w:szCs w:val="18"/>
        </w:rPr>
        <w:br/>
      </w:r>
      <w:r w:rsidRPr="007055D9">
        <w:t xml:space="preserve">Contents is documented in </w:t>
      </w:r>
      <w:r w:rsidRPr="003A3669">
        <w:t>FATXML</w:t>
      </w:r>
      <w:r w:rsidRPr="007055D9">
        <w:t xml:space="preserve"> </w:t>
      </w:r>
      <w:r w:rsidRPr="009D4108">
        <w:t>[</w:t>
      </w:r>
      <w:hyperlink w:anchor="CiteFATXML" w:history="1">
        <w:r w:rsidR="00206E87" w:rsidRPr="00407C27">
          <w:rPr>
            <w:rStyle w:val="Hyperlink"/>
          </w:rPr>
          <w:t>7</w:t>
        </w:r>
      </w:hyperlink>
      <w:r w:rsidRPr="009D4108">
        <w:t>]</w:t>
      </w:r>
      <w:r w:rsidRPr="007055D9">
        <w:t xml:space="preserve"> and hence does not need to be described, here. </w:t>
      </w:r>
    </w:p>
    <w:p w14:paraId="17593944" w14:textId="77777777" w:rsidR="006F1928" w:rsidRPr="007055D9" w:rsidRDefault="006F1928" w:rsidP="00327322">
      <w:pPr>
        <w:pStyle w:val="berschrift3"/>
        <w:tabs>
          <w:tab w:val="clear" w:pos="720"/>
          <w:tab w:val="num" w:pos="1701"/>
        </w:tabs>
      </w:pPr>
      <w:bookmarkStart w:id="175" w:name="_Toc413359565"/>
      <w:bookmarkStart w:id="176" w:name="_Ref414560122"/>
      <w:bookmarkStart w:id="177" w:name="_Ref414563183"/>
      <w:bookmarkStart w:id="178" w:name="_Ref414571476"/>
      <w:bookmarkStart w:id="179" w:name="_Ref428530906"/>
      <w:bookmarkStart w:id="180" w:name="_Ref429050591"/>
      <w:bookmarkStart w:id="181" w:name="_Ref429053268"/>
      <w:bookmarkStart w:id="182" w:name="_Toc3556944"/>
      <w:bookmarkStart w:id="183" w:name="_Toc27753555"/>
      <w:r w:rsidRPr="007055D9">
        <w:t xml:space="preserve">User Specific Data </w:t>
      </w:r>
      <w:r w:rsidRPr="00E70284">
        <w:rPr>
          <w:rFonts w:ascii="Courier New" w:hAnsi="Courier New" w:cs="Courier New"/>
          <w:b w:val="0"/>
          <w:sz w:val="26"/>
          <w:szCs w:val="28"/>
          <w:lang w:eastAsia="de-DE"/>
        </w:rPr>
        <w:t>&lt;appdata&gt;</w:t>
      </w:r>
      <w:bookmarkEnd w:id="175"/>
      <w:bookmarkEnd w:id="176"/>
      <w:bookmarkEnd w:id="177"/>
      <w:bookmarkEnd w:id="178"/>
      <w:bookmarkEnd w:id="179"/>
      <w:bookmarkEnd w:id="180"/>
      <w:bookmarkEnd w:id="181"/>
      <w:bookmarkEnd w:id="182"/>
      <w:bookmarkEnd w:id="183"/>
    </w:p>
    <w:p w14:paraId="54F692A9" w14:textId="77777777" w:rsidR="006F1928" w:rsidRDefault="006F1928" w:rsidP="006F1928">
      <w:pPr>
        <w:jc w:val="both"/>
      </w:pP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is suitable for any user/application specific information and can be placed on root level (directly within </w:t>
      </w:r>
      <w:r w:rsidRPr="00271590">
        <w:rPr>
          <w:rFonts w:ascii="Courier New" w:hAnsi="Courier New" w:cs="Courier New"/>
          <w:b/>
          <w:i/>
          <w:sz w:val="18"/>
          <w:szCs w:val="18"/>
        </w:rPr>
        <w:t>&lt;xMCF/&gt;</w:t>
      </w:r>
      <w:r w:rsidRPr="007055D9">
        <w:t xml:space="preserve"> tag) and within any single connector (tags </w:t>
      </w:r>
      <w:r w:rsidRPr="00271590">
        <w:rPr>
          <w:rFonts w:ascii="Courier New" w:hAnsi="Courier New" w:cs="Courier New"/>
          <w:b/>
          <w:i/>
          <w:sz w:val="18"/>
          <w:szCs w:val="18"/>
        </w:rPr>
        <w:t>&lt;connection_0d/&gt;</w:t>
      </w:r>
      <w:r w:rsidRPr="00271590">
        <w:t xml:space="preserve">, </w:t>
      </w:r>
      <w:r w:rsidRPr="00271590">
        <w:rPr>
          <w:rFonts w:ascii="Courier New" w:hAnsi="Courier New" w:cs="Courier New"/>
          <w:b/>
          <w:i/>
          <w:sz w:val="18"/>
          <w:szCs w:val="18"/>
        </w:rPr>
        <w:t>&lt;connection_1d/&gt;</w:t>
      </w:r>
      <w:r w:rsidRPr="00B57A01">
        <w:rPr>
          <w:rFonts w:cs="Courier New"/>
          <w:szCs w:val="22"/>
        </w:rPr>
        <w:t xml:space="preserve">, and </w:t>
      </w:r>
      <w:r w:rsidRPr="00271590">
        <w:rPr>
          <w:rFonts w:ascii="Courier New" w:hAnsi="Courier New" w:cs="Courier New"/>
          <w:b/>
          <w:i/>
          <w:sz w:val="18"/>
          <w:szCs w:val="18"/>
        </w:rPr>
        <w:t>&lt;connection_2d/&gt;</w:t>
      </w:r>
      <w:r w:rsidRPr="007055D9">
        <w:t xml:space="preserve">). </w:t>
      </w:r>
      <w:r>
        <w:t>Additionally</w:t>
      </w:r>
      <w:r w:rsidR="0076014C">
        <w:t>,</w:t>
      </w:r>
      <w:r>
        <w:t xml:space="preserve"> it is also allowed to define directly under element </w:t>
      </w:r>
      <w:r w:rsidRPr="00266DB5">
        <w:rPr>
          <w:rFonts w:ascii="Courier New" w:hAnsi="Courier New" w:cs="Courier New"/>
          <w:b/>
          <w:i/>
          <w:sz w:val="18"/>
          <w:szCs w:val="18"/>
        </w:rPr>
        <w:t>&lt;connection_group</w:t>
      </w:r>
      <w:r w:rsidR="00F14CBF">
        <w:rPr>
          <w:rFonts w:ascii="Courier New" w:hAnsi="Courier New" w:cs="Courier New"/>
          <w:b/>
          <w:i/>
          <w:sz w:val="18"/>
          <w:szCs w:val="18"/>
        </w:rPr>
        <w:t>/</w:t>
      </w:r>
      <w:r w:rsidRPr="00266DB5">
        <w:rPr>
          <w:rFonts w:ascii="Courier New" w:hAnsi="Courier New" w:cs="Courier New"/>
          <w:b/>
          <w:i/>
          <w:sz w:val="18"/>
          <w:szCs w:val="18"/>
        </w:rPr>
        <w:t>&gt;</w:t>
      </w:r>
      <w:r w:rsidRPr="00271590">
        <w:t>.</w:t>
      </w:r>
    </w:p>
    <w:p w14:paraId="126536A3" w14:textId="77777777" w:rsidR="006F1928" w:rsidRDefault="006F1928" w:rsidP="006F1928">
      <w:pPr>
        <w:jc w:val="both"/>
      </w:pP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must contain at least one nested element named after the application or user that is intended to interpret the data. </w:t>
      </w:r>
    </w:p>
    <w:p w14:paraId="4FEDCB81" w14:textId="77777777" w:rsidR="006F1928" w:rsidRDefault="006F1928" w:rsidP="006F1928">
      <w:pPr>
        <w:jc w:val="both"/>
      </w:pPr>
      <w:r>
        <w:t xml:space="preserve">Content of </w:t>
      </w: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t xml:space="preserve">is regarded to be </w:t>
      </w:r>
      <w:r w:rsidR="00194316">
        <w:t>"</w:t>
      </w:r>
      <w:r>
        <w:t>private property</w:t>
      </w:r>
      <w:r w:rsidR="00194316">
        <w:t>"</w:t>
      </w:r>
      <w:r>
        <w:t xml:space="preserve"> of the corresponding application. However, in the sense of </w:t>
      </w:r>
      <w:r w:rsidR="00194316">
        <w:t>"</w:t>
      </w:r>
      <w:r>
        <w:t>best practices</w:t>
      </w:r>
      <w:r w:rsidR="00194316">
        <w:t>"</w:t>
      </w:r>
      <w:r>
        <w:t>, i</w:t>
      </w:r>
      <w:r w:rsidRPr="007055D9">
        <w:t xml:space="preserve">t is recommended, but not required, </w:t>
      </w:r>
    </w:p>
    <w:p w14:paraId="70A4E7DB" w14:textId="77777777" w:rsidR="006F1928" w:rsidRDefault="006F1928" w:rsidP="000804D1">
      <w:pPr>
        <w:numPr>
          <w:ilvl w:val="0"/>
          <w:numId w:val="16"/>
        </w:numPr>
        <w:jc w:val="both"/>
      </w:pPr>
      <w:r w:rsidRPr="007055D9">
        <w:t>to place application specific tags into a separate namespace</w:t>
      </w:r>
      <w:r>
        <w:t>,</w:t>
      </w:r>
      <w:r w:rsidRPr="007055D9">
        <w:t xml:space="preserve"> </w:t>
      </w:r>
    </w:p>
    <w:p w14:paraId="015FAE27" w14:textId="77777777" w:rsidR="006F1928" w:rsidRDefault="006F1928" w:rsidP="000804D1">
      <w:pPr>
        <w:numPr>
          <w:ilvl w:val="0"/>
          <w:numId w:val="16"/>
        </w:numPr>
        <w:jc w:val="both"/>
      </w:pPr>
      <w:r w:rsidRPr="007055D9">
        <w:t>to provide a</w:t>
      </w:r>
      <w:r>
        <w:t>n</w:t>
      </w:r>
      <w:r w:rsidRPr="007055D9">
        <w:t xml:space="preserve"> XML schema for its content</w:t>
      </w:r>
      <w:r>
        <w:t xml:space="preserve">, </w:t>
      </w:r>
    </w:p>
    <w:p w14:paraId="4EA8CFBB" w14:textId="77777777" w:rsidR="006F1928" w:rsidRDefault="006F1928" w:rsidP="000804D1">
      <w:pPr>
        <w:numPr>
          <w:ilvl w:val="0"/>
          <w:numId w:val="16"/>
        </w:numPr>
        <w:jc w:val="both"/>
      </w:pPr>
      <w:r>
        <w:t xml:space="preserve">to import, store and export </w:t>
      </w:r>
      <w:r w:rsidRPr="00271590">
        <w:rPr>
          <w:rFonts w:ascii="Courier New" w:hAnsi="Courier New" w:cs="Courier New"/>
          <w:b/>
          <w:i/>
          <w:sz w:val="18"/>
          <w:szCs w:val="18"/>
        </w:rPr>
        <w:t>&lt;appdata&gt;</w:t>
      </w:r>
      <w:r>
        <w:rPr>
          <w:rFonts w:ascii="Courier New" w:hAnsi="Courier New" w:cs="Courier New"/>
          <w:b/>
          <w:i/>
          <w:sz w:val="18"/>
          <w:szCs w:val="18"/>
        </w:rPr>
        <w:t xml:space="preserve"> </w:t>
      </w:r>
      <w:r w:rsidRPr="00BB50D2">
        <w:t xml:space="preserve">of </w:t>
      </w:r>
      <w:r>
        <w:t>3</w:t>
      </w:r>
      <w:r w:rsidRPr="00BB50D2">
        <w:rPr>
          <w:vertAlign w:val="superscript"/>
        </w:rPr>
        <w:t>rd</w:t>
      </w:r>
      <w:r>
        <w:t xml:space="preserve"> party applications on block – to prevent loss of data in applications allowing export, </w:t>
      </w:r>
    </w:p>
    <w:p w14:paraId="3D36104D" w14:textId="77777777" w:rsidR="006F1928" w:rsidRDefault="006F1928" w:rsidP="000804D1">
      <w:pPr>
        <w:numPr>
          <w:ilvl w:val="0"/>
          <w:numId w:val="16"/>
        </w:numPr>
        <w:jc w:val="both"/>
      </w:pPr>
      <w:r>
        <w:t xml:space="preserve">for a FE </w:t>
      </w:r>
      <w:proofErr w:type="spellStart"/>
      <w:r>
        <w:t>pre-</w:t>
      </w:r>
      <w:proofErr w:type="spellEnd"/>
      <w:r>
        <w:t>/post processor to offer means for editing 3</w:t>
      </w:r>
      <w:r w:rsidRPr="00BB50D2">
        <w:rPr>
          <w:vertAlign w:val="superscript"/>
        </w:rPr>
        <w:t>rd</w:t>
      </w:r>
      <w:r w:rsidR="0059647A">
        <w:t xml:space="preserve"> party data </w:t>
      </w:r>
      <w:r w:rsidR="00194316">
        <w:t>"</w:t>
      </w:r>
      <w:r w:rsidR="0059647A">
        <w:t>formally</w:t>
      </w:r>
      <w:r w:rsidR="00194316">
        <w:t>"</w:t>
      </w:r>
      <w:r w:rsidR="0059647A">
        <w:t>, i.</w:t>
      </w:r>
      <w:r>
        <w:t>e. according to the corresponding XML schema, but regardless of the physical meaning of that data</w:t>
      </w:r>
      <w:r w:rsidRPr="007055D9">
        <w:t>.</w:t>
      </w:r>
    </w:p>
    <w:p w14:paraId="5E1C3755" w14:textId="77777777" w:rsidR="00EB4BFC" w:rsidRDefault="006F1928" w:rsidP="00EB4BFC">
      <w:pPr>
        <w:jc w:val="both"/>
        <w:rPr>
          <w:rFonts w:cs="Arial"/>
          <w:szCs w:val="22"/>
        </w:rPr>
      </w:pPr>
      <w:r w:rsidRPr="000F259A">
        <w:t xml:space="preserve">The user must be aware </w:t>
      </w:r>
      <w:r w:rsidRPr="000F259A">
        <w:rPr>
          <w:szCs w:val="22"/>
        </w:rPr>
        <w:t>that d</w:t>
      </w:r>
      <w:r w:rsidRPr="000F259A">
        <w:rPr>
          <w:rFonts w:cs="Arial"/>
          <w:szCs w:val="22"/>
        </w:rPr>
        <w:t>ifferent systems are likely to introduce the same physical parameter at the same time (inducted e. g. by a certain new emerging connecting method</w:t>
      </w:r>
      <w:proofErr w:type="gramStart"/>
      <w:r w:rsidRPr="000F259A">
        <w:rPr>
          <w:rFonts w:cs="Arial"/>
          <w:szCs w:val="22"/>
        </w:rPr>
        <w:t>), but</w:t>
      </w:r>
      <w:proofErr w:type="gramEnd"/>
      <w:r w:rsidRPr="000F259A">
        <w:rPr>
          <w:rFonts w:cs="Arial"/>
          <w:szCs w:val="22"/>
        </w:rPr>
        <w:t xml:space="preserve"> describe them in their own XML schemata with different element/attribute names. </w:t>
      </w:r>
    </w:p>
    <w:p w14:paraId="7B839E27" w14:textId="77777777" w:rsidR="006F1928" w:rsidRPr="000F259A" w:rsidRDefault="006F1928" w:rsidP="00EB4BFC">
      <w:pPr>
        <w:jc w:val="both"/>
        <w:rPr>
          <w:rFonts w:cs="Arial"/>
          <w:color w:val="1F497D"/>
          <w:sz w:val="20"/>
          <w:szCs w:val="20"/>
        </w:rPr>
      </w:pPr>
      <w:r w:rsidRPr="000F259A">
        <w:rPr>
          <w:rFonts w:cs="Arial"/>
          <w:szCs w:val="22"/>
        </w:rPr>
        <w:t xml:space="preserve">A preprocessor does not have any chance to detect these equivalent parameters, then. Hence, it cannot prevent contradictions between different </w:t>
      </w:r>
      <w:r w:rsidRPr="00EB4BFC">
        <w:rPr>
          <w:rStyle w:val="elementdeftypeChar"/>
        </w:rPr>
        <w:t>&lt;appdata&gt;</w:t>
      </w:r>
      <w:r w:rsidRPr="000F259A">
        <w:rPr>
          <w:rFonts w:cs="Arial"/>
          <w:szCs w:val="22"/>
        </w:rPr>
        <w:t xml:space="preserve"> blocks of the same χMCF file.</w:t>
      </w:r>
      <w:r w:rsidRPr="000F259A">
        <w:rPr>
          <w:rFonts w:cs="Arial"/>
          <w:sz w:val="20"/>
          <w:szCs w:val="20"/>
        </w:rPr>
        <w:t xml:space="preserve"> </w:t>
      </w:r>
    </w:p>
    <w:p w14:paraId="03573C0D" w14:textId="77777777" w:rsidR="006F1928" w:rsidRPr="007055D9" w:rsidRDefault="0053588E" w:rsidP="006F1928">
      <w:pPr>
        <w:jc w:val="both"/>
      </w:pPr>
      <w:r>
        <w:t>As of Nov</w:t>
      </w:r>
      <w:r w:rsidR="006F1928">
        <w:t>ember</w:t>
      </w:r>
      <w:r w:rsidR="003537AC">
        <w:t xml:space="preserve"> 2015</w:t>
      </w:r>
      <w:r w:rsidR="006F1928" w:rsidRPr="007055D9">
        <w:t>, the following applications (in alphabetical order) have been registered</w:t>
      </w:r>
      <w:r w:rsidR="006F1928">
        <w:t>:</w:t>
      </w:r>
    </w:p>
    <w:p w14:paraId="44A77831" w14:textId="77777777" w:rsidR="006F1928" w:rsidRPr="003A59F0" w:rsidRDefault="006F1928" w:rsidP="006F1928">
      <w:pPr>
        <w:pStyle w:val="Aufzhlungszeichen"/>
        <w:tabs>
          <w:tab w:val="clear" w:pos="454"/>
          <w:tab w:val="num" w:pos="851"/>
        </w:tabs>
        <w:ind w:left="851" w:hanging="284"/>
        <w:rPr>
          <w:sz w:val="20"/>
        </w:rPr>
      </w:pPr>
      <w:r w:rsidRPr="003A59F0">
        <w:rPr>
          <w:sz w:val="20"/>
        </w:rPr>
        <w:t>ANSA</w:t>
      </w:r>
    </w:p>
    <w:p w14:paraId="67BAD5DA" w14:textId="77777777" w:rsidR="006F1928" w:rsidRDefault="006F1928" w:rsidP="006F1928">
      <w:pPr>
        <w:pStyle w:val="Aufzhlungszeichen"/>
        <w:tabs>
          <w:tab w:val="clear" w:pos="454"/>
          <w:tab w:val="num" w:pos="851"/>
        </w:tabs>
        <w:ind w:left="851" w:hanging="284"/>
        <w:rPr>
          <w:sz w:val="20"/>
        </w:rPr>
      </w:pPr>
      <w:r w:rsidRPr="003A59F0">
        <w:rPr>
          <w:sz w:val="20"/>
        </w:rPr>
        <w:t>FEMFAT</w:t>
      </w:r>
    </w:p>
    <w:p w14:paraId="05AAF52C" w14:textId="77777777" w:rsidR="000518AB" w:rsidRPr="003A59F0" w:rsidRDefault="000518AB" w:rsidP="006F1928">
      <w:pPr>
        <w:pStyle w:val="Aufzhlungszeichen"/>
        <w:tabs>
          <w:tab w:val="clear" w:pos="454"/>
          <w:tab w:val="num" w:pos="851"/>
        </w:tabs>
        <w:ind w:left="851" w:hanging="284"/>
        <w:rPr>
          <w:sz w:val="20"/>
        </w:rPr>
      </w:pPr>
      <w:r>
        <w:rPr>
          <w:sz w:val="20"/>
        </w:rPr>
        <w:lastRenderedPageBreak/>
        <w:t>HyperMesh</w:t>
      </w:r>
    </w:p>
    <w:p w14:paraId="0A8C5ED2" w14:textId="77777777" w:rsidR="006F1928" w:rsidRPr="003A59F0" w:rsidRDefault="006F1928" w:rsidP="006F1928">
      <w:pPr>
        <w:pStyle w:val="Aufzhlungszeichen"/>
        <w:tabs>
          <w:tab w:val="clear" w:pos="454"/>
          <w:tab w:val="num" w:pos="851"/>
        </w:tabs>
        <w:ind w:left="851" w:hanging="284"/>
        <w:rPr>
          <w:sz w:val="20"/>
        </w:rPr>
      </w:pPr>
      <w:r w:rsidRPr="003A59F0">
        <w:rPr>
          <w:sz w:val="20"/>
        </w:rPr>
        <w:t>LMS Virtual.Lab</w:t>
      </w:r>
    </w:p>
    <w:p w14:paraId="461E5CDB" w14:textId="77777777" w:rsidR="006F1928" w:rsidRPr="003A59F0" w:rsidRDefault="006F1928" w:rsidP="006F1928">
      <w:pPr>
        <w:pStyle w:val="Aufzhlungszeichen"/>
        <w:tabs>
          <w:tab w:val="clear" w:pos="454"/>
          <w:tab w:val="num" w:pos="851"/>
        </w:tabs>
        <w:ind w:left="851" w:hanging="284"/>
        <w:rPr>
          <w:sz w:val="20"/>
        </w:rPr>
      </w:pPr>
      <w:r w:rsidRPr="003A59F0">
        <w:rPr>
          <w:sz w:val="20"/>
        </w:rPr>
        <w:t>MEDINA</w:t>
      </w:r>
    </w:p>
    <w:p w14:paraId="15DD0ABD" w14:textId="77777777" w:rsidR="006F1928" w:rsidRDefault="006F1928" w:rsidP="00CB139D">
      <w:pPr>
        <w:pStyle w:val="Aufzhlungszeichen"/>
        <w:tabs>
          <w:tab w:val="clear" w:pos="454"/>
          <w:tab w:val="num" w:pos="851"/>
        </w:tabs>
        <w:spacing w:after="0"/>
        <w:ind w:left="851" w:hanging="284"/>
        <w:contextualSpacing w:val="0"/>
        <w:rPr>
          <w:sz w:val="20"/>
        </w:rPr>
      </w:pPr>
      <w:r w:rsidRPr="003A59F0">
        <w:rPr>
          <w:sz w:val="20"/>
        </w:rPr>
        <w:t>nCode</w:t>
      </w:r>
    </w:p>
    <w:p w14:paraId="5BF1AB95" w14:textId="77777777" w:rsidR="00CB139D" w:rsidRPr="000518AB" w:rsidRDefault="00057D0C" w:rsidP="00CB139D">
      <w:pPr>
        <w:pStyle w:val="Aufzhlungszeichen"/>
        <w:tabs>
          <w:tab w:val="clear" w:pos="454"/>
          <w:tab w:val="num" w:pos="851"/>
        </w:tabs>
        <w:spacing w:after="120"/>
        <w:ind w:left="851" w:hanging="284"/>
        <w:contextualSpacing w:val="0"/>
        <w:rPr>
          <w:sz w:val="20"/>
        </w:rPr>
      </w:pPr>
      <w:r w:rsidRPr="000518AB">
        <w:rPr>
          <w:sz w:val="20"/>
        </w:rPr>
        <w:t>SyncroFIT</w:t>
      </w:r>
    </w:p>
    <w:p w14:paraId="61505270" w14:textId="77777777" w:rsidR="006F1928" w:rsidRDefault="006F1928" w:rsidP="00EB4BFC">
      <w:pPr>
        <w:jc w:val="both"/>
      </w:pPr>
      <w:r>
        <w:t xml:space="preserve">The above given list does </w:t>
      </w:r>
      <w:r w:rsidRPr="00BB50D2">
        <w:rPr>
          <w:i/>
        </w:rPr>
        <w:t>not</w:t>
      </w:r>
      <w:r>
        <w:t xml:space="preserve"> imply that other application names are forbidden. Its only purpose is to reserve the registered names against inappropriate use.</w:t>
      </w:r>
    </w:p>
    <w:p w14:paraId="61776E53" w14:textId="77777777" w:rsidR="00787E83" w:rsidRPr="007055D9" w:rsidRDefault="00787E83" w:rsidP="00787E83">
      <w:r w:rsidRPr="007055D9">
        <w:t xml:space="preserve">XML-specification of </w:t>
      </w:r>
      <w:r w:rsidRPr="00D212B7">
        <w:rPr>
          <w:rFonts w:ascii="Courier New" w:hAnsi="Courier New" w:cs="Courier New"/>
          <w:b/>
          <w:i/>
          <w:sz w:val="18"/>
          <w:szCs w:val="18"/>
        </w:rPr>
        <w:t>&lt;appdata&gt;</w:t>
      </w:r>
      <w:r w:rsidRPr="00387A2E">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843"/>
        <w:gridCol w:w="2977"/>
      </w:tblGrid>
      <w:tr w:rsidR="00787E83" w:rsidRPr="007055D9" w14:paraId="20F6D7BE" w14:textId="77777777" w:rsidTr="002F2FED">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DD0459D" w14:textId="77777777" w:rsidR="00787E83" w:rsidRPr="00AC3719" w:rsidRDefault="00787E83" w:rsidP="008B4D9E">
            <w:pPr>
              <w:keepNext/>
              <w:rPr>
                <w:b/>
                <w:i/>
                <w:sz w:val="20"/>
                <w:szCs w:val="20"/>
              </w:rPr>
            </w:pPr>
            <w:r w:rsidRPr="00AC3719">
              <w:rPr>
                <w:b/>
                <w:i/>
                <w:sz w:val="20"/>
                <w:szCs w:val="20"/>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0B5B3E" w14:textId="77777777" w:rsidR="00787E83" w:rsidRPr="00AC3719" w:rsidRDefault="00787E83" w:rsidP="008B4D9E">
            <w:pPr>
              <w:keepNext/>
              <w:rPr>
                <w:b/>
                <w:i/>
                <w:sz w:val="20"/>
                <w:szCs w:val="20"/>
              </w:rPr>
            </w:pPr>
            <w:r w:rsidRPr="00AC3719">
              <w:rPr>
                <w:b/>
                <w:i/>
                <w:sz w:val="20"/>
                <w:szCs w:val="20"/>
              </w:rPr>
              <w:t>Multiplicity</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0B8571B" w14:textId="77777777" w:rsidR="00787E83" w:rsidRPr="00AC3719" w:rsidRDefault="000E60DF" w:rsidP="008B4D9E">
            <w:pPr>
              <w:keepNext/>
              <w:rPr>
                <w:b/>
                <w:i/>
                <w:sz w:val="20"/>
                <w:szCs w:val="20"/>
              </w:rPr>
            </w:pPr>
            <w:r>
              <w:rPr>
                <w:b/>
                <w:i/>
                <w:sz w:val="20"/>
                <w:szCs w:val="20"/>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AF26AC4" w14:textId="77777777" w:rsidR="00787E83" w:rsidRPr="00AC3719" w:rsidRDefault="00787E83" w:rsidP="008B4D9E">
            <w:pPr>
              <w:keepNext/>
              <w:rPr>
                <w:b/>
                <w:i/>
                <w:sz w:val="20"/>
                <w:szCs w:val="20"/>
              </w:rPr>
            </w:pPr>
            <w:r w:rsidRPr="00AC3719">
              <w:rPr>
                <w:b/>
                <w:i/>
                <w:sz w:val="20"/>
                <w:szCs w:val="20"/>
              </w:rPr>
              <w:t>Constraint</w:t>
            </w:r>
          </w:p>
        </w:tc>
      </w:tr>
      <w:tr w:rsidR="00322C4A" w:rsidRPr="007055D9" w14:paraId="509B4B5B" w14:textId="77777777" w:rsidTr="00D1529F">
        <w:tc>
          <w:tcPr>
            <w:tcW w:w="2121" w:type="dxa"/>
            <w:shd w:val="clear" w:color="auto" w:fill="auto"/>
          </w:tcPr>
          <w:p w14:paraId="38BF5523" w14:textId="77777777" w:rsidR="00322C4A" w:rsidRPr="00AC3719" w:rsidRDefault="00322C4A" w:rsidP="00D1529F">
            <w:pPr>
              <w:rPr>
                <w:sz w:val="20"/>
                <w:szCs w:val="20"/>
              </w:rPr>
            </w:pPr>
            <w:r w:rsidRPr="00266DB5">
              <w:rPr>
                <w:sz w:val="20"/>
                <w:szCs w:val="20"/>
              </w:rPr>
              <w:t>ANSA</w:t>
            </w:r>
          </w:p>
        </w:tc>
        <w:tc>
          <w:tcPr>
            <w:tcW w:w="1559" w:type="dxa"/>
            <w:shd w:val="clear" w:color="auto" w:fill="auto"/>
          </w:tcPr>
          <w:p w14:paraId="1F31F3A3" w14:textId="77777777" w:rsidR="00322C4A" w:rsidRPr="00AC3719" w:rsidRDefault="00322C4A" w:rsidP="00D1529F">
            <w:pPr>
              <w:rPr>
                <w:sz w:val="20"/>
                <w:szCs w:val="20"/>
              </w:rPr>
            </w:pPr>
            <w:r w:rsidRPr="00AC3719">
              <w:rPr>
                <w:sz w:val="20"/>
                <w:szCs w:val="20"/>
              </w:rPr>
              <w:t>1</w:t>
            </w:r>
          </w:p>
        </w:tc>
        <w:tc>
          <w:tcPr>
            <w:tcW w:w="1843" w:type="dxa"/>
            <w:shd w:val="clear" w:color="auto" w:fill="auto"/>
          </w:tcPr>
          <w:p w14:paraId="5A5C7879" w14:textId="77777777" w:rsidR="00322C4A" w:rsidRPr="00AC3719" w:rsidRDefault="00446313" w:rsidP="00D1529F">
            <w:pPr>
              <w:rPr>
                <w:sz w:val="20"/>
                <w:szCs w:val="20"/>
              </w:rPr>
            </w:pPr>
            <w:r w:rsidRPr="00AC3719">
              <w:rPr>
                <w:sz w:val="20"/>
                <w:szCs w:val="20"/>
              </w:rPr>
              <w:t>O</w:t>
            </w:r>
            <w:r w:rsidR="00322C4A" w:rsidRPr="00AC3719">
              <w:rPr>
                <w:sz w:val="20"/>
                <w:szCs w:val="20"/>
              </w:rPr>
              <w:t>ptional</w:t>
            </w:r>
          </w:p>
        </w:tc>
        <w:tc>
          <w:tcPr>
            <w:tcW w:w="2977" w:type="dxa"/>
            <w:shd w:val="clear" w:color="auto" w:fill="auto"/>
          </w:tcPr>
          <w:p w14:paraId="2886A601" w14:textId="77777777" w:rsidR="00322C4A" w:rsidRPr="00AC3719" w:rsidRDefault="00322C4A" w:rsidP="00D1529F">
            <w:pPr>
              <w:rPr>
                <w:sz w:val="20"/>
                <w:szCs w:val="20"/>
              </w:rPr>
            </w:pPr>
            <w:r w:rsidRPr="00AC3719">
              <w:rPr>
                <w:sz w:val="20"/>
                <w:szCs w:val="20"/>
              </w:rPr>
              <w:t>-</w:t>
            </w:r>
          </w:p>
        </w:tc>
      </w:tr>
      <w:tr w:rsidR="00787E83" w:rsidRPr="007055D9" w14:paraId="15020698" w14:textId="77777777" w:rsidTr="002F2FED">
        <w:tc>
          <w:tcPr>
            <w:tcW w:w="2121" w:type="dxa"/>
            <w:shd w:val="clear" w:color="auto" w:fill="auto"/>
          </w:tcPr>
          <w:p w14:paraId="70A6B779" w14:textId="77777777" w:rsidR="00787E83" w:rsidRPr="00AC3719" w:rsidRDefault="00787E83" w:rsidP="002F2FED">
            <w:pPr>
              <w:rPr>
                <w:sz w:val="20"/>
                <w:szCs w:val="20"/>
              </w:rPr>
            </w:pPr>
            <w:r w:rsidRPr="00AC3719">
              <w:rPr>
                <w:sz w:val="20"/>
                <w:szCs w:val="20"/>
              </w:rPr>
              <w:t>FEMFAT</w:t>
            </w:r>
          </w:p>
        </w:tc>
        <w:tc>
          <w:tcPr>
            <w:tcW w:w="1559" w:type="dxa"/>
            <w:shd w:val="clear" w:color="auto" w:fill="auto"/>
          </w:tcPr>
          <w:p w14:paraId="46D99FDB"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25D67AFD"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3038FB00" w14:textId="77777777" w:rsidR="00787E83" w:rsidRPr="00AC3719" w:rsidRDefault="00787E83" w:rsidP="002F2FED">
            <w:pPr>
              <w:rPr>
                <w:sz w:val="20"/>
                <w:szCs w:val="20"/>
              </w:rPr>
            </w:pPr>
            <w:r w:rsidRPr="00AC3719">
              <w:rPr>
                <w:sz w:val="20"/>
                <w:szCs w:val="20"/>
              </w:rPr>
              <w:t>-</w:t>
            </w:r>
          </w:p>
        </w:tc>
      </w:tr>
      <w:tr w:rsidR="009156D7" w:rsidRPr="007055D9" w14:paraId="6BE230DA" w14:textId="77777777" w:rsidTr="002F2FED">
        <w:tc>
          <w:tcPr>
            <w:tcW w:w="2121" w:type="dxa"/>
            <w:shd w:val="clear" w:color="auto" w:fill="auto"/>
          </w:tcPr>
          <w:p w14:paraId="09C3B5A9" w14:textId="77777777" w:rsidR="009156D7" w:rsidRPr="00AC3719" w:rsidRDefault="009156D7" w:rsidP="002F2FED">
            <w:pPr>
              <w:rPr>
                <w:sz w:val="20"/>
                <w:szCs w:val="20"/>
              </w:rPr>
            </w:pPr>
            <w:r>
              <w:rPr>
                <w:sz w:val="20"/>
                <w:szCs w:val="20"/>
              </w:rPr>
              <w:t>HyperMesh</w:t>
            </w:r>
          </w:p>
        </w:tc>
        <w:tc>
          <w:tcPr>
            <w:tcW w:w="1559" w:type="dxa"/>
            <w:shd w:val="clear" w:color="auto" w:fill="auto"/>
          </w:tcPr>
          <w:p w14:paraId="341CCFF7" w14:textId="77777777" w:rsidR="009156D7" w:rsidRPr="00AC3719" w:rsidRDefault="009156D7" w:rsidP="002F2FED">
            <w:pPr>
              <w:rPr>
                <w:sz w:val="20"/>
                <w:szCs w:val="20"/>
              </w:rPr>
            </w:pPr>
            <w:r>
              <w:rPr>
                <w:sz w:val="20"/>
                <w:szCs w:val="20"/>
              </w:rPr>
              <w:t>1</w:t>
            </w:r>
          </w:p>
        </w:tc>
        <w:tc>
          <w:tcPr>
            <w:tcW w:w="1843" w:type="dxa"/>
            <w:shd w:val="clear" w:color="auto" w:fill="auto"/>
          </w:tcPr>
          <w:p w14:paraId="5062F9B7" w14:textId="77777777" w:rsidR="009156D7" w:rsidRPr="00AC3719" w:rsidRDefault="009156D7" w:rsidP="002F2FED">
            <w:pPr>
              <w:rPr>
                <w:sz w:val="20"/>
                <w:szCs w:val="20"/>
              </w:rPr>
            </w:pPr>
            <w:r>
              <w:rPr>
                <w:sz w:val="20"/>
                <w:szCs w:val="20"/>
              </w:rPr>
              <w:t>Optional</w:t>
            </w:r>
          </w:p>
        </w:tc>
        <w:tc>
          <w:tcPr>
            <w:tcW w:w="2977" w:type="dxa"/>
            <w:shd w:val="clear" w:color="auto" w:fill="auto"/>
          </w:tcPr>
          <w:p w14:paraId="0012CA29" w14:textId="77777777" w:rsidR="009156D7" w:rsidRPr="00AC3719" w:rsidRDefault="009156D7" w:rsidP="002F2FED">
            <w:pPr>
              <w:rPr>
                <w:sz w:val="20"/>
                <w:szCs w:val="20"/>
              </w:rPr>
            </w:pPr>
            <w:r>
              <w:rPr>
                <w:sz w:val="20"/>
                <w:szCs w:val="20"/>
              </w:rPr>
              <w:t>-</w:t>
            </w:r>
          </w:p>
        </w:tc>
      </w:tr>
      <w:tr w:rsidR="00787E83" w:rsidRPr="007055D9" w14:paraId="1D0DE6F2" w14:textId="77777777" w:rsidTr="002F2FED">
        <w:tc>
          <w:tcPr>
            <w:tcW w:w="2121" w:type="dxa"/>
            <w:shd w:val="clear" w:color="auto" w:fill="auto"/>
          </w:tcPr>
          <w:p w14:paraId="5F79109C" w14:textId="77777777" w:rsidR="00787E83" w:rsidRPr="00AC3719" w:rsidRDefault="00B557E1" w:rsidP="002F2FED">
            <w:pPr>
              <w:rPr>
                <w:sz w:val="20"/>
                <w:szCs w:val="20"/>
              </w:rPr>
            </w:pPr>
            <w:proofErr w:type="spellStart"/>
            <w:r w:rsidRPr="00AC3719">
              <w:rPr>
                <w:sz w:val="20"/>
                <w:szCs w:val="20"/>
              </w:rPr>
              <w:t>LMSVirtualL</w:t>
            </w:r>
            <w:r w:rsidR="00097A95">
              <w:rPr>
                <w:sz w:val="20"/>
                <w:szCs w:val="20"/>
              </w:rPr>
              <w:t>ab</w:t>
            </w:r>
            <w:proofErr w:type="spellEnd"/>
          </w:p>
        </w:tc>
        <w:tc>
          <w:tcPr>
            <w:tcW w:w="1559" w:type="dxa"/>
            <w:shd w:val="clear" w:color="auto" w:fill="auto"/>
          </w:tcPr>
          <w:p w14:paraId="427F0A10"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1EB1D60A"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276D0963" w14:textId="77777777" w:rsidR="00787E83" w:rsidRPr="00AC3719" w:rsidRDefault="00787E83" w:rsidP="002F2FED">
            <w:pPr>
              <w:rPr>
                <w:sz w:val="20"/>
                <w:szCs w:val="20"/>
              </w:rPr>
            </w:pPr>
            <w:r w:rsidRPr="00AC3719">
              <w:rPr>
                <w:sz w:val="20"/>
                <w:szCs w:val="20"/>
              </w:rPr>
              <w:t>-</w:t>
            </w:r>
          </w:p>
        </w:tc>
      </w:tr>
      <w:tr w:rsidR="00787E83" w:rsidRPr="007055D9" w14:paraId="632F65E5" w14:textId="77777777" w:rsidTr="002F2FED">
        <w:tc>
          <w:tcPr>
            <w:tcW w:w="2121" w:type="dxa"/>
            <w:shd w:val="clear" w:color="auto" w:fill="auto"/>
          </w:tcPr>
          <w:p w14:paraId="39618C6F" w14:textId="77777777" w:rsidR="00787E83" w:rsidRPr="00AC3719" w:rsidRDefault="00787E83" w:rsidP="002F2FED">
            <w:pPr>
              <w:rPr>
                <w:sz w:val="20"/>
                <w:szCs w:val="20"/>
              </w:rPr>
            </w:pPr>
            <w:r w:rsidRPr="00AC3719">
              <w:rPr>
                <w:sz w:val="20"/>
                <w:szCs w:val="20"/>
              </w:rPr>
              <w:t>MEDINA</w:t>
            </w:r>
          </w:p>
        </w:tc>
        <w:tc>
          <w:tcPr>
            <w:tcW w:w="1559" w:type="dxa"/>
            <w:shd w:val="clear" w:color="auto" w:fill="auto"/>
          </w:tcPr>
          <w:p w14:paraId="6E5552D7"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5A57FE1C"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7CBC69AF" w14:textId="77777777" w:rsidR="00787E83" w:rsidRPr="00AC3719" w:rsidRDefault="00787E83" w:rsidP="002F2FED">
            <w:pPr>
              <w:rPr>
                <w:sz w:val="20"/>
                <w:szCs w:val="20"/>
              </w:rPr>
            </w:pPr>
            <w:r w:rsidRPr="00AC3719">
              <w:rPr>
                <w:sz w:val="20"/>
                <w:szCs w:val="20"/>
              </w:rPr>
              <w:t>-</w:t>
            </w:r>
          </w:p>
        </w:tc>
      </w:tr>
      <w:tr w:rsidR="00787E83" w:rsidRPr="007055D9" w14:paraId="57475A15" w14:textId="77777777" w:rsidTr="002F2FED">
        <w:tc>
          <w:tcPr>
            <w:tcW w:w="2121" w:type="dxa"/>
            <w:shd w:val="clear" w:color="auto" w:fill="auto"/>
          </w:tcPr>
          <w:p w14:paraId="2C64DDD5" w14:textId="77777777" w:rsidR="00787E83" w:rsidRPr="00AC3719" w:rsidRDefault="00787E83" w:rsidP="002F2FED">
            <w:pPr>
              <w:rPr>
                <w:sz w:val="20"/>
                <w:szCs w:val="20"/>
              </w:rPr>
            </w:pPr>
            <w:r w:rsidRPr="00AC3719">
              <w:rPr>
                <w:sz w:val="20"/>
                <w:szCs w:val="20"/>
              </w:rPr>
              <w:t>NCODE</w:t>
            </w:r>
          </w:p>
        </w:tc>
        <w:tc>
          <w:tcPr>
            <w:tcW w:w="1559" w:type="dxa"/>
            <w:shd w:val="clear" w:color="auto" w:fill="auto"/>
          </w:tcPr>
          <w:p w14:paraId="349EED7A"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50092488"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09CB4CA0" w14:textId="77777777" w:rsidR="00787E83" w:rsidRPr="00AC3719" w:rsidRDefault="00787E83" w:rsidP="008B4D9E">
            <w:pPr>
              <w:keepNext/>
              <w:rPr>
                <w:sz w:val="20"/>
                <w:szCs w:val="20"/>
              </w:rPr>
            </w:pPr>
            <w:r w:rsidRPr="00AC3719">
              <w:rPr>
                <w:sz w:val="20"/>
                <w:szCs w:val="20"/>
              </w:rPr>
              <w:t>-</w:t>
            </w:r>
          </w:p>
        </w:tc>
      </w:tr>
      <w:tr w:rsidR="009156D7" w:rsidRPr="007055D9" w14:paraId="5CF5B011" w14:textId="77777777" w:rsidTr="002F2FED">
        <w:tc>
          <w:tcPr>
            <w:tcW w:w="2121" w:type="dxa"/>
            <w:shd w:val="clear" w:color="auto" w:fill="auto"/>
          </w:tcPr>
          <w:p w14:paraId="6757CE2A" w14:textId="77777777" w:rsidR="009156D7" w:rsidRPr="00AC3719" w:rsidRDefault="009156D7" w:rsidP="002F2FED">
            <w:pPr>
              <w:rPr>
                <w:sz w:val="20"/>
                <w:szCs w:val="20"/>
              </w:rPr>
            </w:pPr>
            <w:r>
              <w:rPr>
                <w:sz w:val="20"/>
                <w:szCs w:val="20"/>
              </w:rPr>
              <w:t>SyncroFIT</w:t>
            </w:r>
          </w:p>
        </w:tc>
        <w:tc>
          <w:tcPr>
            <w:tcW w:w="1559" w:type="dxa"/>
            <w:shd w:val="clear" w:color="auto" w:fill="auto"/>
          </w:tcPr>
          <w:p w14:paraId="2E8D08BC" w14:textId="77777777" w:rsidR="009156D7" w:rsidRPr="00AC3719" w:rsidRDefault="009156D7" w:rsidP="002F2FED">
            <w:pPr>
              <w:rPr>
                <w:sz w:val="20"/>
                <w:szCs w:val="20"/>
              </w:rPr>
            </w:pPr>
            <w:r>
              <w:rPr>
                <w:sz w:val="20"/>
                <w:szCs w:val="20"/>
              </w:rPr>
              <w:t>1</w:t>
            </w:r>
          </w:p>
        </w:tc>
        <w:tc>
          <w:tcPr>
            <w:tcW w:w="1843" w:type="dxa"/>
            <w:shd w:val="clear" w:color="auto" w:fill="auto"/>
          </w:tcPr>
          <w:p w14:paraId="7394E837" w14:textId="77777777" w:rsidR="009156D7" w:rsidRPr="00AC3719" w:rsidRDefault="009156D7" w:rsidP="002F2FED">
            <w:pPr>
              <w:rPr>
                <w:sz w:val="20"/>
                <w:szCs w:val="20"/>
              </w:rPr>
            </w:pPr>
            <w:r>
              <w:rPr>
                <w:sz w:val="20"/>
                <w:szCs w:val="20"/>
              </w:rPr>
              <w:t>Optional</w:t>
            </w:r>
          </w:p>
        </w:tc>
        <w:tc>
          <w:tcPr>
            <w:tcW w:w="2977" w:type="dxa"/>
            <w:shd w:val="clear" w:color="auto" w:fill="auto"/>
          </w:tcPr>
          <w:p w14:paraId="329D709B" w14:textId="77777777" w:rsidR="009156D7" w:rsidRPr="00AC3719" w:rsidRDefault="009156D7" w:rsidP="008B4D9E">
            <w:pPr>
              <w:keepNext/>
              <w:rPr>
                <w:sz w:val="20"/>
                <w:szCs w:val="20"/>
              </w:rPr>
            </w:pPr>
            <w:r>
              <w:rPr>
                <w:sz w:val="20"/>
                <w:szCs w:val="20"/>
              </w:rPr>
              <w:t>-</w:t>
            </w:r>
          </w:p>
        </w:tc>
      </w:tr>
    </w:tbl>
    <w:p w14:paraId="58705A22" w14:textId="278B92F9" w:rsidR="00787E83" w:rsidRPr="007055D9" w:rsidRDefault="008B4D9E" w:rsidP="00EB4BFC">
      <w:pPr>
        <w:pStyle w:val="Beschriftung"/>
        <w:spacing w:before="120"/>
      </w:pPr>
      <w:bookmarkStart w:id="184" w:name="_Toc3566411"/>
      <w:bookmarkStart w:id="185" w:name="_Toc27753778"/>
      <w:r>
        <w:t xml:space="preserve">Table </w:t>
      </w:r>
      <w:ins w:id="186" w:author="Dr. Carsten Franke" w:date="2020-03-09T16:02:00Z">
        <w:r w:rsidR="001D2A94">
          <w:fldChar w:fldCharType="begin"/>
        </w:r>
        <w:r w:rsidR="001D2A94">
          <w:instrText xml:space="preserve"> SEQ Table \* ARABIC </w:instrText>
        </w:r>
      </w:ins>
      <w:r w:rsidR="001D2A94">
        <w:fldChar w:fldCharType="separate"/>
      </w:r>
      <w:ins w:id="187" w:author="Dr. Carsten Franke" w:date="2020-03-09T16:02:00Z">
        <w:r w:rsidR="001D2A94">
          <w:rPr>
            <w:noProof/>
          </w:rPr>
          <w:t>3</w:t>
        </w:r>
        <w:r w:rsidR="001D2A94">
          <w:fldChar w:fldCharType="end"/>
        </w:r>
      </w:ins>
      <w:del w:id="188" w:author="Dr. Carsten Franke" w:date="2020-03-09T16:02:00Z">
        <w:r w:rsidR="00D43112" w:rsidDel="001D2A94">
          <w:fldChar w:fldCharType="begin"/>
        </w:r>
        <w:r w:rsidR="00D43112" w:rsidDel="001D2A94">
          <w:delInstrText xml:space="preserve"> SEQ Table \* ARABIC </w:delInstrText>
        </w:r>
        <w:r w:rsidR="00D43112" w:rsidDel="001D2A94">
          <w:fldChar w:fldCharType="separate"/>
        </w:r>
        <w:r w:rsidR="00004854" w:rsidDel="001D2A94">
          <w:rPr>
            <w:noProof/>
          </w:rPr>
          <w:delText>3</w:delText>
        </w:r>
        <w:r w:rsidR="00D43112" w:rsidDel="001D2A94">
          <w:fldChar w:fldCharType="end"/>
        </w:r>
      </w:del>
      <w:r>
        <w:t xml:space="preserve">: </w:t>
      </w:r>
      <w:r w:rsidRPr="007055D9">
        <w:t xml:space="preserve">XML-specification of </w:t>
      </w:r>
      <w:r w:rsidRPr="00D212B7">
        <w:rPr>
          <w:rFonts w:ascii="Courier New" w:hAnsi="Courier New" w:cs="Courier New"/>
          <w:i/>
          <w:sz w:val="18"/>
          <w:szCs w:val="18"/>
        </w:rPr>
        <w:t>&lt;appdata&gt;</w:t>
      </w:r>
      <w:bookmarkEnd w:id="184"/>
      <w:bookmarkEnd w:id="185"/>
    </w:p>
    <w:p w14:paraId="693EC203" w14:textId="77777777" w:rsidR="00232438" w:rsidRPr="003E7CFB" w:rsidRDefault="00787E83" w:rsidP="00787E83">
      <w:pPr>
        <w:rPr>
          <w:b/>
          <w:szCs w:val="22"/>
        </w:rPr>
      </w:pPr>
      <w:r w:rsidRPr="00497FD8">
        <w:rPr>
          <w:b/>
          <w:sz w:val="24"/>
          <w:szCs w:val="22"/>
        </w:rPr>
        <w:t>Example</w:t>
      </w:r>
      <w:r w:rsidR="00387A2E" w:rsidRPr="00497FD8">
        <w:rPr>
          <w:b/>
          <w:sz w:val="24"/>
          <w:szCs w:val="22"/>
        </w:rPr>
        <w:t xml:space="preserve"> A</w:t>
      </w:r>
      <w:r w:rsidR="00196340" w:rsidRPr="00497FD8">
        <w:rPr>
          <w:b/>
          <w:sz w:val="24"/>
          <w:szCs w:val="22"/>
        </w:rPr>
        <w:t xml:space="preserve"> </w:t>
      </w:r>
      <w:r w:rsidR="00196340">
        <w:rPr>
          <w:b/>
          <w:szCs w:val="22"/>
        </w:rPr>
        <w:t>(</w:t>
      </w:r>
      <w:r w:rsidR="00E70284">
        <w:rPr>
          <w:rFonts w:ascii="Courier New" w:hAnsi="Courier New" w:cs="Courier New"/>
          <w:b/>
          <w:i/>
          <w:sz w:val="18"/>
          <w:szCs w:val="22"/>
        </w:rPr>
        <w:t>&lt;a</w:t>
      </w:r>
      <w:r w:rsidR="00196340" w:rsidRPr="003E7CFB">
        <w:rPr>
          <w:rFonts w:ascii="Courier New" w:hAnsi="Courier New" w:cs="Courier New"/>
          <w:b/>
          <w:i/>
          <w:sz w:val="18"/>
          <w:szCs w:val="22"/>
        </w:rPr>
        <w:t>ppdata</w:t>
      </w:r>
      <w:r w:rsidR="00E70284">
        <w:rPr>
          <w:rFonts w:ascii="Courier New" w:hAnsi="Courier New" w:cs="Courier New"/>
          <w:b/>
          <w:i/>
          <w:sz w:val="18"/>
          <w:szCs w:val="22"/>
        </w:rPr>
        <w:t>&gt;</w:t>
      </w:r>
      <w:r w:rsidR="00E70284">
        <w:rPr>
          <w:szCs w:val="22"/>
        </w:rPr>
        <w:t xml:space="preserve"> f</w:t>
      </w:r>
      <w:r w:rsidR="00196340">
        <w:rPr>
          <w:szCs w:val="22"/>
        </w:rPr>
        <w:t xml:space="preserve">or MEDINA at </w:t>
      </w:r>
      <w:r w:rsidR="00196340" w:rsidRPr="00901447">
        <w:rPr>
          <w:szCs w:val="22"/>
          <w:u w:val="single"/>
        </w:rPr>
        <w:t>root</w:t>
      </w:r>
      <w:r w:rsidR="00196340">
        <w:rPr>
          <w:szCs w:val="22"/>
        </w:rPr>
        <w:t xml:space="preserve"> level</w:t>
      </w:r>
      <w:r w:rsidR="00196340">
        <w:rPr>
          <w:b/>
          <w:szCs w:val="22"/>
        </w:rPr>
        <w:t>)</w:t>
      </w:r>
      <w:r w:rsidRPr="00D212B7">
        <w:rPr>
          <w:b/>
          <w:szCs w:val="22"/>
        </w:rPr>
        <w:t xml:space="preserve">: </w:t>
      </w:r>
    </w:p>
    <w:p w14:paraId="27A5CA01" w14:textId="77777777" w:rsidR="00165E60" w:rsidRDefault="00165E60" w:rsidP="00787E83">
      <w:pPr>
        <w:pStyle w:val="XMLCode"/>
      </w:pPr>
    </w:p>
    <w:p w14:paraId="1E4344D5" w14:textId="77777777" w:rsidR="003E7CFB" w:rsidRDefault="003E7CFB" w:rsidP="003E7CFB">
      <w:pPr>
        <w:pStyle w:val="XMLCode"/>
      </w:pPr>
      <w:r>
        <w:t>&lt;?xml version=</w:t>
      </w:r>
      <w:r w:rsidR="00194316">
        <w:t>"</w:t>
      </w:r>
      <w:r>
        <w:t>1.0</w:t>
      </w:r>
      <w:r w:rsidR="00194316">
        <w:t>"</w:t>
      </w:r>
      <w:r>
        <w:t xml:space="preserve"> encoding=</w:t>
      </w:r>
      <w:r w:rsidR="00194316">
        <w:t>"</w:t>
      </w:r>
      <w:r>
        <w:t>iso-8859-1</w:t>
      </w:r>
      <w:r w:rsidR="00194316">
        <w:t>"</w:t>
      </w:r>
      <w:r>
        <w:t xml:space="preserve"> standalone=</w:t>
      </w:r>
      <w:r w:rsidR="00194316">
        <w:t>"</w:t>
      </w:r>
      <w:r>
        <w:t>no</w:t>
      </w:r>
      <w:r w:rsidR="00194316">
        <w:t>"</w:t>
      </w:r>
      <w:r>
        <w:t>?&gt;</w:t>
      </w:r>
    </w:p>
    <w:p w14:paraId="15B46943" w14:textId="77777777" w:rsidR="003E7CFB" w:rsidRPr="0033379A" w:rsidRDefault="003E7CFB" w:rsidP="003E7CFB">
      <w:pPr>
        <w:pStyle w:val="XMLCode"/>
        <w:rPr>
          <w:lang w:val="fr-FR"/>
        </w:rPr>
      </w:pPr>
      <w:r w:rsidRPr="0033379A">
        <w:rPr>
          <w:lang w:val="fr-FR"/>
        </w:rPr>
        <w:t>&lt;</w:t>
      </w:r>
      <w:proofErr w:type="spellStart"/>
      <w:proofErr w:type="gramStart"/>
      <w:r w:rsidRPr="0033379A">
        <w:rPr>
          <w:lang w:val="fr-FR"/>
        </w:rPr>
        <w:t>xmcf</w:t>
      </w:r>
      <w:proofErr w:type="spellEnd"/>
      <w:proofErr w:type="gramEnd"/>
      <w:r w:rsidRPr="0033379A">
        <w:rPr>
          <w:lang w:val="fr-FR"/>
        </w:rPr>
        <w:t xml:space="preserve"> </w:t>
      </w:r>
      <w:proofErr w:type="spellStart"/>
      <w:r w:rsidRPr="0033379A">
        <w:rPr>
          <w:lang w:val="fr-FR"/>
        </w:rPr>
        <w:t>xmlns:xsi</w:t>
      </w:r>
      <w:proofErr w:type="spellEnd"/>
      <w:r w:rsidRPr="0033379A">
        <w:rPr>
          <w:lang w:val="fr-FR"/>
        </w:rPr>
        <w:t>=</w:t>
      </w:r>
      <w:r w:rsidR="00194316" w:rsidRPr="0033379A">
        <w:rPr>
          <w:lang w:val="fr-FR"/>
        </w:rPr>
        <w:t>"</w:t>
      </w:r>
      <w:r w:rsidRPr="0033379A">
        <w:rPr>
          <w:lang w:val="fr-FR"/>
        </w:rPr>
        <w:t>http://www.w3.org/2001/XMLSchema-instance</w:t>
      </w:r>
      <w:r w:rsidR="00194316" w:rsidRPr="0033379A">
        <w:rPr>
          <w:lang w:val="fr-FR"/>
        </w:rPr>
        <w:t>"</w:t>
      </w:r>
      <w:r w:rsidRPr="0033379A">
        <w:rPr>
          <w:lang w:val="fr-FR"/>
        </w:rPr>
        <w:t xml:space="preserve"> </w:t>
      </w:r>
    </w:p>
    <w:p w14:paraId="4536E690" w14:textId="77777777" w:rsidR="003E7CFB" w:rsidRPr="0033379A" w:rsidRDefault="003E7CFB" w:rsidP="003E7CFB">
      <w:pPr>
        <w:pStyle w:val="XMLCode"/>
        <w:rPr>
          <w:lang w:val="fr-FR"/>
        </w:rPr>
      </w:pPr>
      <w:proofErr w:type="spellStart"/>
      <w:proofErr w:type="gramStart"/>
      <w:r w:rsidRPr="0033379A">
        <w:rPr>
          <w:lang w:val="fr-FR"/>
        </w:rPr>
        <w:t>xmlns:MEDINA</w:t>
      </w:r>
      <w:proofErr w:type="spellEnd"/>
      <w:proofErr w:type="gramEnd"/>
      <w:r w:rsidRPr="0033379A">
        <w:rPr>
          <w:lang w:val="fr-FR"/>
        </w:rPr>
        <w:t>=</w:t>
      </w:r>
      <w:r w:rsidR="00194316" w:rsidRPr="0033379A">
        <w:rPr>
          <w:lang w:val="fr-FR"/>
        </w:rPr>
        <w:t>"</w:t>
      </w:r>
      <w:r w:rsidRPr="0033379A">
        <w:rPr>
          <w:lang w:val="fr-FR"/>
        </w:rPr>
        <w:t>http://servicenet.t-systems.com/medina/xMCF</w:t>
      </w:r>
      <w:r w:rsidR="00194316" w:rsidRPr="0033379A">
        <w:rPr>
          <w:lang w:val="fr-FR"/>
        </w:rPr>
        <w:t>"</w:t>
      </w:r>
    </w:p>
    <w:p w14:paraId="6637F721" w14:textId="77777777" w:rsidR="003E7CFB" w:rsidRPr="00795D4D" w:rsidRDefault="003E7CFB" w:rsidP="003E7CFB">
      <w:pPr>
        <w:pStyle w:val="XMLCode"/>
        <w:rPr>
          <w:lang w:val="fr-FR"/>
        </w:rPr>
      </w:pPr>
      <w:proofErr w:type="spellStart"/>
      <w:proofErr w:type="gramStart"/>
      <w:r w:rsidRPr="00795D4D">
        <w:rPr>
          <w:lang w:val="fr-FR"/>
        </w:rPr>
        <w:t>xsi:schemaLocation</w:t>
      </w:r>
      <w:proofErr w:type="spellEnd"/>
      <w:proofErr w:type="gramEnd"/>
      <w:r w:rsidRPr="00795D4D">
        <w:rPr>
          <w:lang w:val="fr-FR"/>
        </w:rPr>
        <w:t>=</w:t>
      </w:r>
      <w:r w:rsidR="00194316" w:rsidRPr="00795D4D">
        <w:rPr>
          <w:lang w:val="fr-FR"/>
        </w:rPr>
        <w:t>"</w:t>
      </w:r>
      <w:r w:rsidRPr="00795D4D">
        <w:rPr>
          <w:lang w:val="fr-FR"/>
        </w:rPr>
        <w:t>http://servicenet.t-systems.com/medina/xMCF mcf_MEDINA.xsd</w:t>
      </w:r>
      <w:r w:rsidR="00194316" w:rsidRPr="00795D4D">
        <w:rPr>
          <w:lang w:val="fr-FR"/>
        </w:rPr>
        <w:t>"</w:t>
      </w:r>
      <w:r w:rsidRPr="00795D4D">
        <w:rPr>
          <w:lang w:val="fr-FR"/>
        </w:rPr>
        <w:t xml:space="preserve"> </w:t>
      </w:r>
    </w:p>
    <w:p w14:paraId="0C109E82" w14:textId="77777777" w:rsidR="003E7CFB" w:rsidRPr="00795D4D" w:rsidRDefault="003E7CFB" w:rsidP="003E7CFB">
      <w:pPr>
        <w:pStyle w:val="XMLCode"/>
        <w:rPr>
          <w:lang w:val="fr-FR"/>
        </w:rPr>
      </w:pPr>
      <w:proofErr w:type="spellStart"/>
      <w:proofErr w:type="gramStart"/>
      <w:r w:rsidRPr="00795D4D">
        <w:rPr>
          <w:lang w:val="fr-FR"/>
        </w:rPr>
        <w:t>xsi:noNamespaceSchemaLocation</w:t>
      </w:r>
      <w:proofErr w:type="spellEnd"/>
      <w:proofErr w:type="gramEnd"/>
      <w:r w:rsidRPr="00795D4D">
        <w:rPr>
          <w:lang w:val="fr-FR"/>
        </w:rPr>
        <w:t>=</w:t>
      </w:r>
      <w:r w:rsidR="00194316" w:rsidRPr="00795D4D">
        <w:rPr>
          <w:lang w:val="fr-FR"/>
        </w:rPr>
        <w:t>"</w:t>
      </w:r>
      <w:r w:rsidR="009A3F31" w:rsidRPr="00795D4D">
        <w:rPr>
          <w:lang w:val="fr-FR"/>
        </w:rPr>
        <w:t>xmcf_3_0_1.xsd</w:t>
      </w:r>
      <w:r w:rsidR="00194316" w:rsidRPr="00795D4D">
        <w:rPr>
          <w:lang w:val="fr-FR"/>
        </w:rPr>
        <w:t>"</w:t>
      </w:r>
      <w:r w:rsidRPr="00795D4D">
        <w:rPr>
          <w:lang w:val="fr-FR"/>
        </w:rPr>
        <w:t>&gt;</w:t>
      </w:r>
    </w:p>
    <w:p w14:paraId="749D9BD1" w14:textId="77777777" w:rsidR="00901447" w:rsidRDefault="003E7CFB" w:rsidP="00901447">
      <w:pPr>
        <w:pStyle w:val="XMLCode"/>
      </w:pPr>
      <w:r w:rsidRPr="00795D4D">
        <w:rPr>
          <w:lang w:val="fr-FR"/>
        </w:rPr>
        <w:t xml:space="preserve">    </w:t>
      </w:r>
      <w:r w:rsidR="00901447">
        <w:t>&lt;date&gt; 2014-08-07 &lt;/date&gt;</w:t>
      </w:r>
    </w:p>
    <w:p w14:paraId="5D6FA2C6" w14:textId="77777777" w:rsidR="00901447" w:rsidRDefault="00901447" w:rsidP="00901447">
      <w:pPr>
        <w:pStyle w:val="XMLCode"/>
      </w:pPr>
      <w:r>
        <w:t xml:space="preserve">    &lt;version&gt; </w:t>
      </w:r>
      <w:r w:rsidR="009A3F31">
        <w:t>3</w:t>
      </w:r>
      <w:r w:rsidR="009A3F31" w:rsidRPr="00BA120B">
        <w:t>.0.</w:t>
      </w:r>
      <w:r w:rsidR="009A3F31">
        <w:t>1</w:t>
      </w:r>
      <w:r>
        <w:t xml:space="preserve"> &lt;/version&gt;</w:t>
      </w:r>
    </w:p>
    <w:p w14:paraId="1EC47DE4" w14:textId="77777777" w:rsidR="00901447" w:rsidRPr="00901447" w:rsidRDefault="00901447" w:rsidP="00901447">
      <w:pPr>
        <w:pStyle w:val="XMLCode"/>
      </w:pPr>
      <w:r w:rsidRPr="00901447">
        <w:t xml:space="preserve">    &lt;</w:t>
      </w:r>
      <w:proofErr w:type="gramStart"/>
      <w:r w:rsidRPr="00901447">
        <w:t>units</w:t>
      </w:r>
      <w:proofErr w:type="gramEnd"/>
      <w:r w:rsidRPr="00901447">
        <w:t xml:space="preserve"> length=</w:t>
      </w:r>
      <w:r w:rsidR="00194316">
        <w:t>"</w:t>
      </w:r>
      <w:r w:rsidRPr="00901447">
        <w:t>mm</w:t>
      </w:r>
      <w:r w:rsidR="00194316">
        <w:t>"</w:t>
      </w:r>
      <w:r w:rsidRPr="00901447">
        <w:t xml:space="preserve"> angle=</w:t>
      </w:r>
      <w:r w:rsidR="00194316">
        <w:t>"</w:t>
      </w:r>
      <w:r w:rsidRPr="00901447">
        <w:t>rad</w:t>
      </w:r>
      <w:r w:rsidR="00194316">
        <w:t>"</w:t>
      </w:r>
      <w:r w:rsidRPr="00901447">
        <w:t xml:space="preserve"> mass=</w:t>
      </w:r>
      <w:r w:rsidR="00194316">
        <w:t>"</w:t>
      </w:r>
      <w:r w:rsidRPr="00901447">
        <w:t>kg</w:t>
      </w:r>
      <w:r w:rsidR="00194316">
        <w:t>"</w:t>
      </w:r>
      <w:r w:rsidRPr="00901447">
        <w:t xml:space="preserve"> force=</w:t>
      </w:r>
      <w:r w:rsidR="00194316">
        <w:t>"</w:t>
      </w:r>
      <w:r w:rsidRPr="00901447">
        <w:t>N</w:t>
      </w:r>
      <w:r w:rsidR="00194316">
        <w:t>"</w:t>
      </w:r>
      <w:r w:rsidRPr="00901447">
        <w:t xml:space="preserve"> time=</w:t>
      </w:r>
      <w:r w:rsidR="00194316">
        <w:t>"</w:t>
      </w:r>
      <w:r w:rsidRPr="00901447">
        <w:t>s</w:t>
      </w:r>
      <w:r w:rsidR="00194316">
        <w:t>"</w:t>
      </w:r>
      <w:r w:rsidRPr="00901447">
        <w:t>/&gt;</w:t>
      </w:r>
    </w:p>
    <w:p w14:paraId="731E663F" w14:textId="77777777" w:rsidR="00787E83" w:rsidRPr="0033379A" w:rsidRDefault="003E7CFB" w:rsidP="00901447">
      <w:pPr>
        <w:pStyle w:val="XMLCode"/>
        <w:rPr>
          <w:b/>
          <w:color w:val="0070C0"/>
          <w:lang w:val="pt-BR"/>
        </w:rPr>
      </w:pPr>
      <w:r>
        <w:t xml:space="preserve">    </w:t>
      </w:r>
      <w:r w:rsidR="00787E83" w:rsidRPr="0033379A">
        <w:rPr>
          <w:b/>
          <w:color w:val="0070C0"/>
          <w:lang w:val="pt-BR"/>
        </w:rPr>
        <w:t>&lt;appdata&gt;</w:t>
      </w:r>
    </w:p>
    <w:p w14:paraId="70457798" w14:textId="77777777" w:rsidR="00787E83" w:rsidRPr="00BA120B" w:rsidRDefault="00787E83" w:rsidP="00787E83">
      <w:pPr>
        <w:pStyle w:val="XMLCode"/>
        <w:rPr>
          <w:b/>
          <w:color w:val="0070C0"/>
          <w:lang w:val="it-IT"/>
        </w:rPr>
      </w:pPr>
      <w:r w:rsidRPr="00BA120B">
        <w:rPr>
          <w:b/>
          <w:color w:val="0070C0"/>
          <w:lang w:val="it-IT"/>
        </w:rPr>
        <w:t xml:space="preserve">    </w:t>
      </w:r>
      <w:r w:rsidR="003E7CFB" w:rsidRPr="00BA120B">
        <w:rPr>
          <w:b/>
          <w:color w:val="0070C0"/>
          <w:lang w:val="it-IT"/>
        </w:rPr>
        <w:t xml:space="preserve">    </w:t>
      </w:r>
      <w:r w:rsidRPr="00BA120B">
        <w:rPr>
          <w:b/>
          <w:color w:val="0070C0"/>
          <w:lang w:val="it-IT"/>
        </w:rPr>
        <w:t>&lt;MEDINA</w:t>
      </w:r>
      <w:r w:rsidR="005779C6">
        <w:rPr>
          <w:rStyle w:val="Funotenzeichen"/>
          <w:b/>
          <w:color w:val="0070C0"/>
          <w:lang w:val="it-IT"/>
        </w:rPr>
        <w:footnoteReference w:id="6"/>
      </w:r>
      <w:r w:rsidRPr="00BA120B">
        <w:rPr>
          <w:b/>
          <w:color w:val="0070C0"/>
          <w:lang w:val="it-IT"/>
        </w:rPr>
        <w:t xml:space="preserve"> </w:t>
      </w:r>
      <w:proofErr w:type="spellStart"/>
      <w:r w:rsidRPr="00BA120B">
        <w:rPr>
          <w:b/>
          <w:color w:val="0070C0"/>
          <w:lang w:val="it-IT"/>
        </w:rPr>
        <w:t>xmlns</w:t>
      </w:r>
      <w:proofErr w:type="spellEnd"/>
      <w:r w:rsidRPr="00BA120B">
        <w:rPr>
          <w:b/>
          <w:color w:val="0070C0"/>
          <w:lang w:val="it-IT"/>
        </w:rPr>
        <w:t>=</w:t>
      </w:r>
      <w:r w:rsidR="00194316">
        <w:rPr>
          <w:b/>
          <w:color w:val="0070C0"/>
          <w:lang w:val="it-IT"/>
        </w:rPr>
        <w:t>"</w:t>
      </w:r>
      <w:r w:rsidRPr="00BA120B">
        <w:rPr>
          <w:b/>
          <w:color w:val="0070C0"/>
          <w:lang w:val="it-IT"/>
        </w:rPr>
        <w:t>http://servicenet.t-systems.com/medina/xMCF</w:t>
      </w:r>
      <w:r w:rsidR="00194316">
        <w:rPr>
          <w:b/>
          <w:color w:val="0070C0"/>
          <w:lang w:val="it-IT"/>
        </w:rPr>
        <w:t>"</w:t>
      </w:r>
      <w:r w:rsidRPr="00BA120B">
        <w:rPr>
          <w:b/>
          <w:color w:val="0070C0"/>
          <w:lang w:val="it-IT"/>
        </w:rPr>
        <w:t>&gt;</w:t>
      </w:r>
    </w:p>
    <w:p w14:paraId="3409F409" w14:textId="77777777" w:rsidR="008952C2" w:rsidRPr="00BA120B" w:rsidRDefault="008952C2" w:rsidP="008952C2">
      <w:pPr>
        <w:pStyle w:val="XMLCode"/>
        <w:rPr>
          <w:b/>
          <w:color w:val="0070C0"/>
        </w:rPr>
      </w:pPr>
      <w:r w:rsidRPr="00BA120B">
        <w:rPr>
          <w:b/>
          <w:color w:val="0070C0"/>
          <w:lang w:val="it-IT"/>
        </w:rPr>
        <w:t xml:space="preserve">        </w:t>
      </w:r>
      <w:r w:rsidR="003E7CFB" w:rsidRPr="00BA120B">
        <w:rPr>
          <w:b/>
          <w:color w:val="0070C0"/>
          <w:lang w:val="it-IT"/>
        </w:rPr>
        <w:t xml:space="preserve">    </w:t>
      </w:r>
      <w:r w:rsidRPr="00BA120B">
        <w:rPr>
          <w:b/>
          <w:color w:val="0070C0"/>
        </w:rPr>
        <w:t>&lt;</w:t>
      </w:r>
      <w:proofErr w:type="spellStart"/>
      <w:r w:rsidR="006414F3" w:rsidRPr="00BA120B">
        <w:rPr>
          <w:b/>
          <w:color w:val="0070C0"/>
        </w:rPr>
        <w:t>data_at_</w:t>
      </w:r>
      <w:r w:rsidRPr="00BA120B">
        <w:rPr>
          <w:b/>
          <w:color w:val="0070C0"/>
        </w:rPr>
        <w:t>root</w:t>
      </w:r>
      <w:proofErr w:type="spellEnd"/>
      <w:r w:rsidRPr="00BA120B">
        <w:rPr>
          <w:b/>
          <w:color w:val="0070C0"/>
        </w:rPr>
        <w:t>&gt;</w:t>
      </w:r>
    </w:p>
    <w:p w14:paraId="7CE3D3CF" w14:textId="77777777" w:rsidR="0099083D" w:rsidRPr="00BA120B" w:rsidRDefault="008952C2" w:rsidP="00787E83">
      <w:pPr>
        <w:pStyle w:val="XMLCode"/>
        <w:rPr>
          <w:b/>
          <w:color w:val="0070C0"/>
        </w:rPr>
      </w:pPr>
      <w:r w:rsidRPr="00BA120B">
        <w:rPr>
          <w:b/>
          <w:color w:val="0070C0"/>
        </w:rPr>
        <w:t xml:space="preserve">    </w:t>
      </w:r>
      <w:r w:rsidR="0099083D" w:rsidRPr="00BA120B">
        <w:rPr>
          <w:b/>
          <w:color w:val="0070C0"/>
        </w:rPr>
        <w:t xml:space="preserve">        </w:t>
      </w:r>
      <w:r w:rsidR="003E7CFB" w:rsidRPr="00BA120B">
        <w:rPr>
          <w:b/>
          <w:color w:val="0070C0"/>
        </w:rPr>
        <w:t xml:space="preserve">    </w:t>
      </w:r>
      <w:r w:rsidR="0099083D" w:rsidRPr="00BA120B">
        <w:rPr>
          <w:b/>
          <w:color w:val="0070C0"/>
        </w:rPr>
        <w:t>&lt;version MEDINA=</w:t>
      </w:r>
      <w:r w:rsidR="00194316">
        <w:rPr>
          <w:b/>
          <w:color w:val="0070C0"/>
        </w:rPr>
        <w:t>"</w:t>
      </w:r>
      <w:r w:rsidR="0099083D" w:rsidRPr="00BA120B">
        <w:rPr>
          <w:b/>
          <w:color w:val="0070C0"/>
        </w:rPr>
        <w:t>MEDINA 8.4.2 Maintenance Release (64 Bit)</w:t>
      </w:r>
      <w:r w:rsidR="00194316">
        <w:rPr>
          <w:b/>
          <w:color w:val="0070C0"/>
        </w:rPr>
        <w:t>"</w:t>
      </w:r>
      <w:r w:rsidR="00387A2E" w:rsidRPr="00BA120B">
        <w:rPr>
          <w:b/>
          <w:color w:val="0070C0"/>
        </w:rPr>
        <w:t>/</w:t>
      </w:r>
      <w:r w:rsidR="0099083D" w:rsidRPr="00BA120B">
        <w:rPr>
          <w:b/>
          <w:color w:val="0070C0"/>
        </w:rPr>
        <w:t>&gt;</w:t>
      </w:r>
    </w:p>
    <w:p w14:paraId="4B41A489" w14:textId="77777777" w:rsidR="003E7CFB" w:rsidRPr="00BA120B" w:rsidRDefault="003E7CFB" w:rsidP="00787E83">
      <w:pPr>
        <w:pStyle w:val="XMLCode"/>
        <w:rPr>
          <w:b/>
          <w:color w:val="0070C0"/>
        </w:rPr>
      </w:pPr>
      <w:r w:rsidRPr="00BA120B">
        <w:rPr>
          <w:b/>
          <w:color w:val="0070C0"/>
        </w:rPr>
        <w:t xml:space="preserve">                ...</w:t>
      </w:r>
      <w:r w:rsidRPr="00BA120B">
        <w:rPr>
          <w:b/>
          <w:color w:val="0070C0"/>
        </w:rPr>
        <w:tab/>
      </w:r>
    </w:p>
    <w:p w14:paraId="3051EAD2" w14:textId="77777777" w:rsidR="008952C2" w:rsidRPr="00BA120B" w:rsidRDefault="003E7CFB" w:rsidP="008952C2">
      <w:pPr>
        <w:pStyle w:val="XMLCode"/>
        <w:rPr>
          <w:b/>
          <w:color w:val="0070C0"/>
        </w:rPr>
      </w:pPr>
      <w:r w:rsidRPr="00BA120B">
        <w:rPr>
          <w:b/>
          <w:color w:val="0070C0"/>
        </w:rPr>
        <w:t xml:space="preserve">    </w:t>
      </w:r>
      <w:r w:rsidR="008952C2" w:rsidRPr="00BA120B">
        <w:rPr>
          <w:b/>
          <w:color w:val="0070C0"/>
        </w:rPr>
        <w:t xml:space="preserve">        &lt;/</w:t>
      </w:r>
      <w:proofErr w:type="spellStart"/>
      <w:r w:rsidR="006414F3" w:rsidRPr="00BA120B">
        <w:rPr>
          <w:b/>
          <w:color w:val="0070C0"/>
        </w:rPr>
        <w:t>data_at_</w:t>
      </w:r>
      <w:r w:rsidR="008952C2" w:rsidRPr="00BA120B">
        <w:rPr>
          <w:b/>
          <w:color w:val="0070C0"/>
        </w:rPr>
        <w:t>root</w:t>
      </w:r>
      <w:proofErr w:type="spellEnd"/>
      <w:r w:rsidR="008952C2" w:rsidRPr="00BA120B">
        <w:rPr>
          <w:b/>
          <w:color w:val="0070C0"/>
        </w:rPr>
        <w:t>&gt;</w:t>
      </w:r>
    </w:p>
    <w:p w14:paraId="51AA45F7" w14:textId="77777777" w:rsidR="0099083D" w:rsidRPr="00BA120B" w:rsidRDefault="0099083D" w:rsidP="00787E83">
      <w:pPr>
        <w:pStyle w:val="XMLCode"/>
        <w:rPr>
          <w:b/>
          <w:color w:val="0070C0"/>
        </w:rPr>
      </w:pPr>
      <w:r w:rsidRPr="00BA120B">
        <w:rPr>
          <w:b/>
          <w:color w:val="0070C0"/>
        </w:rPr>
        <w:t xml:space="preserve">    </w:t>
      </w:r>
      <w:r w:rsidR="003E7CFB" w:rsidRPr="00BA120B">
        <w:rPr>
          <w:b/>
          <w:color w:val="0070C0"/>
        </w:rPr>
        <w:t xml:space="preserve">    </w:t>
      </w:r>
      <w:r w:rsidRPr="00BA120B">
        <w:rPr>
          <w:b/>
          <w:color w:val="0070C0"/>
        </w:rPr>
        <w:t>&lt;/MEDINA&gt;</w:t>
      </w:r>
    </w:p>
    <w:p w14:paraId="0C4B001B" w14:textId="77777777" w:rsidR="00787E83" w:rsidRPr="00BA120B" w:rsidRDefault="003E7CFB" w:rsidP="00787E83">
      <w:pPr>
        <w:pStyle w:val="XMLCode"/>
        <w:rPr>
          <w:b/>
          <w:color w:val="0070C0"/>
        </w:rPr>
      </w:pPr>
      <w:r w:rsidRPr="00BA120B">
        <w:rPr>
          <w:b/>
          <w:color w:val="0070C0"/>
        </w:rPr>
        <w:t xml:space="preserve">    </w:t>
      </w:r>
      <w:r w:rsidR="00787E83" w:rsidRPr="00BA120B">
        <w:rPr>
          <w:b/>
          <w:color w:val="0070C0"/>
        </w:rPr>
        <w:t>&lt;/appdata&gt;</w:t>
      </w:r>
    </w:p>
    <w:p w14:paraId="344FCA73" w14:textId="77777777" w:rsidR="003E7CFB" w:rsidRDefault="003E7CFB" w:rsidP="00787E83">
      <w:pPr>
        <w:pStyle w:val="XMLCode"/>
      </w:pPr>
      <w:r>
        <w:t xml:space="preserve">    ...</w:t>
      </w:r>
    </w:p>
    <w:p w14:paraId="741671EB" w14:textId="77777777" w:rsidR="003E7CFB" w:rsidRDefault="003E7CFB" w:rsidP="00787E83">
      <w:pPr>
        <w:pStyle w:val="XMLCode"/>
      </w:pPr>
      <w:r>
        <w:t>&lt;/</w:t>
      </w:r>
      <w:proofErr w:type="spellStart"/>
      <w:r>
        <w:t>xmcf</w:t>
      </w:r>
      <w:proofErr w:type="spellEnd"/>
      <w:r>
        <w:t>&gt;</w:t>
      </w:r>
    </w:p>
    <w:p w14:paraId="1C1D43E7" w14:textId="77777777" w:rsidR="00165E60" w:rsidRPr="007055D9" w:rsidRDefault="00165E60" w:rsidP="00787E83">
      <w:pPr>
        <w:pStyle w:val="XMLCode"/>
      </w:pPr>
    </w:p>
    <w:p w14:paraId="29C2AE64" w14:textId="77777777" w:rsidR="00C107E8" w:rsidRPr="00D212B7" w:rsidRDefault="00387A2E" w:rsidP="00787E83">
      <w:pPr>
        <w:rPr>
          <w:b/>
          <w:lang w:val="it-IT"/>
        </w:rPr>
      </w:pPr>
      <w:proofErr w:type="spellStart"/>
      <w:r w:rsidRPr="00497FD8">
        <w:rPr>
          <w:b/>
          <w:sz w:val="24"/>
          <w:lang w:val="it-IT"/>
        </w:rPr>
        <w:t>Example</w:t>
      </w:r>
      <w:proofErr w:type="spellEnd"/>
      <w:r w:rsidRPr="00497FD8">
        <w:rPr>
          <w:b/>
          <w:sz w:val="24"/>
          <w:lang w:val="it-IT"/>
        </w:rPr>
        <w:t xml:space="preserve"> </w:t>
      </w:r>
      <w:r w:rsidR="00C107E8" w:rsidRPr="00497FD8">
        <w:rPr>
          <w:b/>
          <w:sz w:val="24"/>
          <w:lang w:val="it-IT"/>
        </w:rPr>
        <w:t>B</w:t>
      </w:r>
      <w:r w:rsidR="007A0F9F" w:rsidRPr="00497FD8">
        <w:rPr>
          <w:b/>
          <w:sz w:val="24"/>
          <w:lang w:val="it-IT"/>
        </w:rPr>
        <w:t xml:space="preserve"> </w:t>
      </w:r>
      <w:r w:rsidR="007A0F9F">
        <w:rPr>
          <w:b/>
          <w:szCs w:val="22"/>
        </w:rPr>
        <w:t>(</w:t>
      </w:r>
      <w:r w:rsidR="007A0F9F">
        <w:rPr>
          <w:rFonts w:ascii="Courier New" w:hAnsi="Courier New" w:cs="Courier New"/>
          <w:b/>
          <w:i/>
          <w:sz w:val="18"/>
          <w:szCs w:val="22"/>
        </w:rPr>
        <w:t>a</w:t>
      </w:r>
      <w:r w:rsidR="007A0F9F" w:rsidRPr="003E7CFB">
        <w:rPr>
          <w:rFonts w:ascii="Courier New" w:hAnsi="Courier New" w:cs="Courier New"/>
          <w:b/>
          <w:i/>
          <w:sz w:val="18"/>
          <w:szCs w:val="22"/>
        </w:rPr>
        <w:t>ppdata</w:t>
      </w:r>
      <w:r w:rsidR="007A0F9F" w:rsidRPr="003E7CFB">
        <w:rPr>
          <w:sz w:val="18"/>
          <w:szCs w:val="22"/>
        </w:rPr>
        <w:t xml:space="preserve"> </w:t>
      </w:r>
      <w:r w:rsidR="007A0F9F">
        <w:rPr>
          <w:szCs w:val="22"/>
        </w:rPr>
        <w:t xml:space="preserve">for MEDINA at </w:t>
      </w:r>
      <w:r w:rsidR="007A0F9F" w:rsidRPr="00901447">
        <w:rPr>
          <w:szCs w:val="22"/>
          <w:u w:val="single"/>
        </w:rPr>
        <w:t>connection</w:t>
      </w:r>
      <w:r w:rsidR="007A0F9F">
        <w:rPr>
          <w:szCs w:val="22"/>
        </w:rPr>
        <w:t xml:space="preserve"> level</w:t>
      </w:r>
      <w:r w:rsidR="007A0F9F">
        <w:rPr>
          <w:b/>
          <w:szCs w:val="22"/>
        </w:rPr>
        <w:t>)</w:t>
      </w:r>
      <w:r w:rsidR="007A0F9F" w:rsidRPr="00497FD8">
        <w:rPr>
          <w:b/>
          <w:sz w:val="24"/>
          <w:szCs w:val="22"/>
        </w:rPr>
        <w:t>:</w:t>
      </w:r>
    </w:p>
    <w:p w14:paraId="2CA8F205" w14:textId="77777777" w:rsidR="00165E60" w:rsidRDefault="00165E60" w:rsidP="00C107E8">
      <w:pPr>
        <w:pStyle w:val="XMLCode"/>
        <w:rPr>
          <w:lang w:val="it-IT"/>
        </w:rPr>
      </w:pPr>
    </w:p>
    <w:p w14:paraId="68596C6D" w14:textId="77777777" w:rsidR="007A0F9F" w:rsidRDefault="007A0F9F" w:rsidP="007A0F9F">
      <w:pPr>
        <w:pStyle w:val="XMLCode"/>
      </w:pPr>
      <w:r>
        <w:t>&lt;?xml version=</w:t>
      </w:r>
      <w:r w:rsidR="00194316">
        <w:t>"</w:t>
      </w:r>
      <w:r>
        <w:t>1.0</w:t>
      </w:r>
      <w:r w:rsidR="00194316">
        <w:t>"</w:t>
      </w:r>
      <w:r>
        <w:t xml:space="preserve"> encoding=</w:t>
      </w:r>
      <w:r w:rsidR="00194316">
        <w:t>"</w:t>
      </w:r>
      <w:r>
        <w:t>iso-8859-1</w:t>
      </w:r>
      <w:r w:rsidR="00194316">
        <w:t>"</w:t>
      </w:r>
      <w:r>
        <w:t xml:space="preserve"> standalone=</w:t>
      </w:r>
      <w:r w:rsidR="00194316">
        <w:t>"</w:t>
      </w:r>
      <w:r>
        <w:t>no</w:t>
      </w:r>
      <w:r w:rsidR="00194316">
        <w:t>"</w:t>
      </w:r>
      <w:r>
        <w:t>?&gt;</w:t>
      </w:r>
    </w:p>
    <w:p w14:paraId="49A17DCB" w14:textId="77777777" w:rsidR="007A0F9F" w:rsidRPr="0033379A" w:rsidRDefault="007A0F9F" w:rsidP="007A0F9F">
      <w:pPr>
        <w:pStyle w:val="XMLCode"/>
        <w:rPr>
          <w:lang w:val="fr-FR"/>
        </w:rPr>
      </w:pPr>
      <w:r w:rsidRPr="0033379A">
        <w:rPr>
          <w:lang w:val="fr-FR"/>
        </w:rPr>
        <w:t>&lt;</w:t>
      </w:r>
      <w:proofErr w:type="spellStart"/>
      <w:proofErr w:type="gramStart"/>
      <w:r w:rsidRPr="0033379A">
        <w:rPr>
          <w:lang w:val="fr-FR"/>
        </w:rPr>
        <w:t>xmcf</w:t>
      </w:r>
      <w:proofErr w:type="spellEnd"/>
      <w:proofErr w:type="gramEnd"/>
      <w:r w:rsidRPr="0033379A">
        <w:rPr>
          <w:lang w:val="fr-FR"/>
        </w:rPr>
        <w:t xml:space="preserve"> </w:t>
      </w:r>
      <w:proofErr w:type="spellStart"/>
      <w:r w:rsidRPr="0033379A">
        <w:rPr>
          <w:lang w:val="fr-FR"/>
        </w:rPr>
        <w:t>xmlns:xsi</w:t>
      </w:r>
      <w:proofErr w:type="spellEnd"/>
      <w:r w:rsidRPr="0033379A">
        <w:rPr>
          <w:lang w:val="fr-FR"/>
        </w:rPr>
        <w:t>=</w:t>
      </w:r>
      <w:r w:rsidR="00194316" w:rsidRPr="0033379A">
        <w:rPr>
          <w:lang w:val="fr-FR"/>
        </w:rPr>
        <w:t>"</w:t>
      </w:r>
      <w:r w:rsidRPr="0033379A">
        <w:rPr>
          <w:lang w:val="fr-FR"/>
        </w:rPr>
        <w:t>http://www.w3.org/2001/XMLSchema-instance</w:t>
      </w:r>
      <w:r w:rsidR="00194316" w:rsidRPr="0033379A">
        <w:rPr>
          <w:lang w:val="fr-FR"/>
        </w:rPr>
        <w:t>"</w:t>
      </w:r>
      <w:r w:rsidRPr="0033379A">
        <w:rPr>
          <w:lang w:val="fr-FR"/>
        </w:rPr>
        <w:t xml:space="preserve"> </w:t>
      </w:r>
    </w:p>
    <w:p w14:paraId="5363B9AC" w14:textId="77777777" w:rsidR="007A0F9F" w:rsidRPr="0033379A" w:rsidRDefault="007A0F9F" w:rsidP="007A0F9F">
      <w:pPr>
        <w:pStyle w:val="XMLCode"/>
        <w:rPr>
          <w:b/>
          <w:color w:val="0070C0"/>
          <w:lang w:val="fr-FR"/>
        </w:rPr>
      </w:pPr>
      <w:proofErr w:type="spellStart"/>
      <w:proofErr w:type="gramStart"/>
      <w:r w:rsidRPr="0033379A">
        <w:rPr>
          <w:b/>
          <w:color w:val="0070C0"/>
          <w:lang w:val="fr-FR"/>
        </w:rPr>
        <w:t>xmlns:MEDINA</w:t>
      </w:r>
      <w:proofErr w:type="spellEnd"/>
      <w:proofErr w:type="gramEnd"/>
      <w:r w:rsidRPr="0033379A">
        <w:rPr>
          <w:b/>
          <w:color w:val="0070C0"/>
          <w:lang w:val="fr-FR"/>
        </w:rPr>
        <w:t>=</w:t>
      </w:r>
      <w:r w:rsidR="00194316" w:rsidRPr="0033379A">
        <w:rPr>
          <w:b/>
          <w:color w:val="0070C0"/>
          <w:lang w:val="fr-FR"/>
        </w:rPr>
        <w:t>"</w:t>
      </w:r>
      <w:r w:rsidRPr="0033379A">
        <w:rPr>
          <w:b/>
          <w:color w:val="0070C0"/>
          <w:lang w:val="fr-FR"/>
        </w:rPr>
        <w:t>http://servicenet.t-systems.com/medina/xMCF</w:t>
      </w:r>
      <w:r w:rsidR="00194316" w:rsidRPr="0033379A">
        <w:rPr>
          <w:b/>
          <w:color w:val="0070C0"/>
          <w:lang w:val="fr-FR"/>
        </w:rPr>
        <w:t>"</w:t>
      </w:r>
    </w:p>
    <w:p w14:paraId="33D6EF06" w14:textId="77777777" w:rsidR="007A0F9F" w:rsidRPr="00795D4D" w:rsidRDefault="007A0F9F" w:rsidP="007A0F9F">
      <w:pPr>
        <w:pStyle w:val="XMLCode"/>
        <w:rPr>
          <w:b/>
          <w:color w:val="0070C0"/>
          <w:lang w:val="fr-FR"/>
        </w:rPr>
      </w:pPr>
      <w:proofErr w:type="spellStart"/>
      <w:proofErr w:type="gramStart"/>
      <w:r w:rsidRPr="00795D4D">
        <w:rPr>
          <w:b/>
          <w:color w:val="0070C0"/>
          <w:lang w:val="fr-FR"/>
        </w:rPr>
        <w:t>xsi:schemaLocation</w:t>
      </w:r>
      <w:proofErr w:type="spellEnd"/>
      <w:proofErr w:type="gramEnd"/>
      <w:r w:rsidRPr="00795D4D">
        <w:rPr>
          <w:b/>
          <w:color w:val="0070C0"/>
          <w:lang w:val="fr-FR"/>
        </w:rPr>
        <w:t>=</w:t>
      </w:r>
      <w:r w:rsidR="00194316" w:rsidRPr="00795D4D">
        <w:rPr>
          <w:b/>
          <w:color w:val="0070C0"/>
          <w:lang w:val="fr-FR"/>
        </w:rPr>
        <w:t>"</w:t>
      </w:r>
      <w:r w:rsidRPr="00795D4D">
        <w:rPr>
          <w:b/>
          <w:color w:val="0070C0"/>
          <w:lang w:val="fr-FR"/>
        </w:rPr>
        <w:t>http://servicenet.t-systems.com/medina/xMCF mcf_MEDINA.xsd</w:t>
      </w:r>
      <w:r w:rsidR="00194316" w:rsidRPr="00795D4D">
        <w:rPr>
          <w:b/>
          <w:color w:val="0070C0"/>
          <w:lang w:val="fr-FR"/>
        </w:rPr>
        <w:t>"</w:t>
      </w:r>
      <w:r w:rsidRPr="00795D4D">
        <w:rPr>
          <w:b/>
          <w:color w:val="0070C0"/>
          <w:lang w:val="fr-FR"/>
        </w:rPr>
        <w:t xml:space="preserve"> </w:t>
      </w:r>
    </w:p>
    <w:p w14:paraId="579C9677" w14:textId="77777777" w:rsidR="007A0F9F" w:rsidRPr="00795D4D" w:rsidRDefault="007A0F9F" w:rsidP="007A0F9F">
      <w:pPr>
        <w:pStyle w:val="XMLCode"/>
        <w:rPr>
          <w:lang w:val="fr-FR"/>
        </w:rPr>
      </w:pPr>
      <w:proofErr w:type="spellStart"/>
      <w:proofErr w:type="gramStart"/>
      <w:r w:rsidRPr="00795D4D">
        <w:rPr>
          <w:lang w:val="fr-FR"/>
        </w:rPr>
        <w:t>xsi:noNamespaceSchemaLocation</w:t>
      </w:r>
      <w:proofErr w:type="spellEnd"/>
      <w:proofErr w:type="gramEnd"/>
      <w:r w:rsidRPr="00795D4D">
        <w:rPr>
          <w:lang w:val="fr-FR"/>
        </w:rPr>
        <w:t>=</w:t>
      </w:r>
      <w:r w:rsidR="00194316" w:rsidRPr="00795D4D">
        <w:rPr>
          <w:lang w:val="fr-FR"/>
        </w:rPr>
        <w:t>"</w:t>
      </w:r>
      <w:r w:rsidR="009A3F31" w:rsidRPr="00795D4D">
        <w:rPr>
          <w:lang w:val="fr-FR"/>
        </w:rPr>
        <w:t>xmcf_3_0_1.xsd</w:t>
      </w:r>
      <w:r w:rsidR="00194316" w:rsidRPr="00795D4D">
        <w:rPr>
          <w:lang w:val="fr-FR"/>
        </w:rPr>
        <w:t>"</w:t>
      </w:r>
      <w:r w:rsidRPr="00795D4D">
        <w:rPr>
          <w:lang w:val="fr-FR"/>
        </w:rPr>
        <w:t>&gt;</w:t>
      </w:r>
    </w:p>
    <w:p w14:paraId="2D45328A" w14:textId="77777777" w:rsidR="00901447" w:rsidRDefault="007A0F9F" w:rsidP="00901447">
      <w:pPr>
        <w:pStyle w:val="XMLCode"/>
      </w:pPr>
      <w:r w:rsidRPr="00795D4D">
        <w:rPr>
          <w:lang w:val="fr-FR"/>
        </w:rPr>
        <w:t xml:space="preserve">    </w:t>
      </w:r>
      <w:r w:rsidR="00901447">
        <w:t>&lt;date&gt; 2014-08-07 &lt;/date&gt;</w:t>
      </w:r>
    </w:p>
    <w:p w14:paraId="52B0B3C5" w14:textId="77777777" w:rsidR="00901447" w:rsidRDefault="00901447" w:rsidP="00901447">
      <w:pPr>
        <w:pStyle w:val="XMLCode"/>
      </w:pPr>
      <w:r>
        <w:t xml:space="preserve">    &lt;version&gt; </w:t>
      </w:r>
      <w:r w:rsidR="009A3F31">
        <w:t>3</w:t>
      </w:r>
      <w:r w:rsidR="009A3F31" w:rsidRPr="00BA120B">
        <w:t>.0.</w:t>
      </w:r>
      <w:r w:rsidR="009A3F31">
        <w:t>1</w:t>
      </w:r>
      <w:r>
        <w:t xml:space="preserve"> &lt;/version&gt;</w:t>
      </w:r>
    </w:p>
    <w:p w14:paraId="5FED6C06" w14:textId="77777777" w:rsidR="00901447" w:rsidRPr="00901447" w:rsidRDefault="00901447" w:rsidP="00901447">
      <w:pPr>
        <w:pStyle w:val="XMLCode"/>
      </w:pPr>
      <w:r>
        <w:rPr>
          <w:b/>
        </w:rPr>
        <w:t xml:space="preserve">    </w:t>
      </w:r>
      <w:r w:rsidRPr="00901447">
        <w:t>&lt;</w:t>
      </w:r>
      <w:proofErr w:type="gramStart"/>
      <w:r w:rsidRPr="00901447">
        <w:t>units</w:t>
      </w:r>
      <w:proofErr w:type="gramEnd"/>
      <w:r w:rsidRPr="00901447">
        <w:t xml:space="preserve"> length=</w:t>
      </w:r>
      <w:r w:rsidR="00194316">
        <w:t>"</w:t>
      </w:r>
      <w:r w:rsidRPr="00901447">
        <w:t>mm</w:t>
      </w:r>
      <w:r w:rsidR="00194316">
        <w:t>"</w:t>
      </w:r>
      <w:r w:rsidRPr="00901447">
        <w:t xml:space="preserve"> angle=</w:t>
      </w:r>
      <w:r w:rsidR="00194316">
        <w:t>"</w:t>
      </w:r>
      <w:r w:rsidRPr="00901447">
        <w:t>rad</w:t>
      </w:r>
      <w:r w:rsidR="00194316">
        <w:t>"</w:t>
      </w:r>
      <w:r w:rsidRPr="00901447">
        <w:t xml:space="preserve"> mass=</w:t>
      </w:r>
      <w:r w:rsidR="00194316">
        <w:t>"</w:t>
      </w:r>
      <w:r w:rsidRPr="00901447">
        <w:t>kg</w:t>
      </w:r>
      <w:r w:rsidR="00194316">
        <w:t>"</w:t>
      </w:r>
      <w:r w:rsidRPr="00901447">
        <w:t xml:space="preserve"> force=</w:t>
      </w:r>
      <w:r w:rsidR="00194316">
        <w:t>"</w:t>
      </w:r>
      <w:r w:rsidRPr="00901447">
        <w:t>N</w:t>
      </w:r>
      <w:r w:rsidR="00194316">
        <w:t>"</w:t>
      </w:r>
      <w:r w:rsidRPr="00901447">
        <w:t xml:space="preserve"> time=</w:t>
      </w:r>
      <w:r w:rsidR="00194316">
        <w:t>"</w:t>
      </w:r>
      <w:r w:rsidRPr="00901447">
        <w:t>s</w:t>
      </w:r>
      <w:r w:rsidR="00194316">
        <w:t>"</w:t>
      </w:r>
      <w:r w:rsidRPr="00901447">
        <w:t>/&gt;</w:t>
      </w:r>
    </w:p>
    <w:p w14:paraId="32560BC1" w14:textId="77777777" w:rsidR="007A0F9F" w:rsidRDefault="007A0F9F" w:rsidP="00901447">
      <w:pPr>
        <w:pStyle w:val="XMLCode"/>
      </w:pPr>
      <w:r>
        <w:tab/>
        <w:t>...</w:t>
      </w:r>
    </w:p>
    <w:p w14:paraId="2A0DC255" w14:textId="77777777" w:rsidR="007A0F9F" w:rsidRDefault="007A0F9F" w:rsidP="007A0F9F">
      <w:pPr>
        <w:pStyle w:val="XMLCode"/>
      </w:pPr>
      <w:r>
        <w:t xml:space="preserve">    &lt;connection_group id=</w:t>
      </w:r>
      <w:r w:rsidR="00194316">
        <w:t>"</w:t>
      </w:r>
      <w:r>
        <w:t>1</w:t>
      </w:r>
      <w:r w:rsidR="00194316">
        <w:t>"</w:t>
      </w:r>
      <w:r>
        <w:t>&gt;</w:t>
      </w:r>
    </w:p>
    <w:p w14:paraId="6CE4FAD6" w14:textId="77777777" w:rsidR="007A0F9F" w:rsidRDefault="007A0F9F" w:rsidP="007A0F9F">
      <w:pPr>
        <w:pStyle w:val="XMLCode"/>
      </w:pPr>
      <w:r>
        <w:lastRenderedPageBreak/>
        <w:t xml:space="preserve">        &lt;connected_to&gt;</w:t>
      </w:r>
    </w:p>
    <w:p w14:paraId="2777DA48" w14:textId="77777777" w:rsidR="007A0F9F" w:rsidRDefault="007A0F9F" w:rsidP="007A0F9F">
      <w:pPr>
        <w:pStyle w:val="XMLCode"/>
      </w:pPr>
      <w:r>
        <w:t xml:space="preserve">            ...</w:t>
      </w:r>
    </w:p>
    <w:p w14:paraId="3BFDBD6B" w14:textId="77777777" w:rsidR="007A0F9F" w:rsidRDefault="007A0F9F" w:rsidP="007A0F9F">
      <w:pPr>
        <w:pStyle w:val="XMLCode"/>
      </w:pPr>
      <w:r>
        <w:t xml:space="preserve">        &lt;/connected_to&gt;</w:t>
      </w:r>
    </w:p>
    <w:p w14:paraId="105893BB" w14:textId="77777777" w:rsidR="007A0F9F" w:rsidRDefault="007A0F9F" w:rsidP="007A0F9F">
      <w:pPr>
        <w:pStyle w:val="XMLCode"/>
      </w:pPr>
      <w:r>
        <w:t xml:space="preserve">        &lt;</w:t>
      </w:r>
      <w:proofErr w:type="spellStart"/>
      <w:r>
        <w:t>connection_list</w:t>
      </w:r>
      <w:proofErr w:type="spellEnd"/>
      <w:r>
        <w:t>&gt;</w:t>
      </w:r>
    </w:p>
    <w:p w14:paraId="312828F4" w14:textId="77777777" w:rsidR="007A0F9F" w:rsidRDefault="007A0F9F" w:rsidP="007A0F9F">
      <w:pPr>
        <w:pStyle w:val="XMLCode"/>
      </w:pPr>
      <w:r>
        <w:t xml:space="preserve">            &lt;connection_1d&gt;</w:t>
      </w:r>
    </w:p>
    <w:p w14:paraId="6CB7DF12" w14:textId="77777777" w:rsidR="007A0F9F" w:rsidRDefault="007A0F9F" w:rsidP="007A0F9F">
      <w:pPr>
        <w:pStyle w:val="XMLCode"/>
      </w:pPr>
      <w:r>
        <w:t xml:space="preserve">                &lt;</w:t>
      </w:r>
      <w:proofErr w:type="spellStart"/>
      <w:r>
        <w:t>loc_list</w:t>
      </w:r>
      <w:proofErr w:type="spellEnd"/>
      <w:r>
        <w:t>&gt;</w:t>
      </w:r>
    </w:p>
    <w:p w14:paraId="64F5ABD9" w14:textId="77777777" w:rsidR="007A0F9F" w:rsidRDefault="007A0F9F" w:rsidP="007A0F9F">
      <w:pPr>
        <w:pStyle w:val="XMLCode"/>
      </w:pPr>
      <w:r>
        <w:t xml:space="preserve">                    ...</w:t>
      </w:r>
    </w:p>
    <w:p w14:paraId="3FCE9CD7" w14:textId="77777777" w:rsidR="007A0F9F" w:rsidRDefault="007A0F9F" w:rsidP="007A0F9F">
      <w:pPr>
        <w:pStyle w:val="XMLCode"/>
      </w:pPr>
      <w:r>
        <w:t xml:space="preserve">                &lt;/</w:t>
      </w:r>
      <w:proofErr w:type="spellStart"/>
      <w:r>
        <w:t>loc_list</w:t>
      </w:r>
      <w:proofErr w:type="spellEnd"/>
      <w:r>
        <w:t>&gt;</w:t>
      </w:r>
    </w:p>
    <w:p w14:paraId="7463CB5B" w14:textId="77777777" w:rsidR="007A0F9F" w:rsidRDefault="007A0F9F" w:rsidP="007A0F9F">
      <w:pPr>
        <w:pStyle w:val="XMLCode"/>
      </w:pPr>
      <w:r>
        <w:t xml:space="preserve">                &lt;</w:t>
      </w:r>
      <w:proofErr w:type="spellStart"/>
      <w:r>
        <w:t>seamweld</w:t>
      </w:r>
      <w:proofErr w:type="spellEnd"/>
      <w:r>
        <w:t>&gt;</w:t>
      </w:r>
    </w:p>
    <w:p w14:paraId="337D4770" w14:textId="77777777" w:rsidR="007A0F9F" w:rsidRDefault="007A0F9F" w:rsidP="007A0F9F">
      <w:pPr>
        <w:pStyle w:val="XMLCode"/>
      </w:pPr>
      <w:r>
        <w:t xml:space="preserve">                    ...</w:t>
      </w:r>
    </w:p>
    <w:p w14:paraId="682A6462" w14:textId="77777777" w:rsidR="007A0F9F" w:rsidRDefault="007A0F9F" w:rsidP="007A0F9F">
      <w:pPr>
        <w:pStyle w:val="XMLCode"/>
      </w:pPr>
      <w:r>
        <w:t xml:space="preserve">                &lt;/</w:t>
      </w:r>
      <w:proofErr w:type="spellStart"/>
      <w:r>
        <w:t>seamweld</w:t>
      </w:r>
      <w:proofErr w:type="spellEnd"/>
      <w:r>
        <w:t>&gt;</w:t>
      </w:r>
    </w:p>
    <w:p w14:paraId="3D59F57E" w14:textId="77777777" w:rsidR="007A0F9F" w:rsidRPr="007A0F9F" w:rsidRDefault="007A0F9F" w:rsidP="007A0F9F">
      <w:pPr>
        <w:pStyle w:val="XMLCode"/>
        <w:rPr>
          <w:b/>
          <w:color w:val="0070C0"/>
        </w:rPr>
      </w:pPr>
      <w:r>
        <w:t xml:space="preserve">                </w:t>
      </w:r>
      <w:r w:rsidRPr="007A0F9F">
        <w:rPr>
          <w:b/>
          <w:color w:val="0070C0"/>
        </w:rPr>
        <w:t>&lt;appdata&gt;</w:t>
      </w:r>
    </w:p>
    <w:p w14:paraId="3F2BC036" w14:textId="77777777" w:rsidR="007A0F9F" w:rsidRPr="007A0F9F" w:rsidRDefault="007A0F9F" w:rsidP="007A0F9F">
      <w:pPr>
        <w:pStyle w:val="XMLCode"/>
        <w:rPr>
          <w:b/>
          <w:color w:val="0070C0"/>
        </w:rPr>
      </w:pPr>
      <w:r w:rsidRPr="007A0F9F">
        <w:rPr>
          <w:b/>
          <w:color w:val="0070C0"/>
        </w:rPr>
        <w:t xml:space="preserve">                    &lt;MEDINA </w:t>
      </w:r>
      <w:proofErr w:type="spellStart"/>
      <w:r w:rsidRPr="007A0F9F">
        <w:rPr>
          <w:b/>
          <w:color w:val="0070C0"/>
        </w:rPr>
        <w:t>xmlns</w:t>
      </w:r>
      <w:proofErr w:type="spellEnd"/>
      <w:r w:rsidRPr="007A0F9F">
        <w:rPr>
          <w:b/>
          <w:color w:val="0070C0"/>
        </w:rPr>
        <w:t>=</w:t>
      </w:r>
      <w:r w:rsidR="00194316">
        <w:rPr>
          <w:b/>
          <w:color w:val="0070C0"/>
        </w:rPr>
        <w:t>"</w:t>
      </w:r>
      <w:r w:rsidRPr="007A0F9F">
        <w:rPr>
          <w:b/>
          <w:color w:val="0070C0"/>
        </w:rPr>
        <w:t>http://servicenet.t-systems.com/medina/xMCF</w:t>
      </w:r>
      <w:r w:rsidR="00194316" w:rsidRPr="00194316">
        <w:t>"</w:t>
      </w:r>
      <w:r w:rsidRPr="007A0F9F">
        <w:rPr>
          <w:b/>
          <w:color w:val="0070C0"/>
        </w:rPr>
        <w:t>&gt;</w:t>
      </w:r>
    </w:p>
    <w:p w14:paraId="0C799E81" w14:textId="77777777" w:rsidR="007A0F9F" w:rsidRPr="007A0F9F" w:rsidRDefault="007A0F9F" w:rsidP="007A0F9F">
      <w:pPr>
        <w:pStyle w:val="XMLCode"/>
        <w:rPr>
          <w:b/>
          <w:color w:val="0070C0"/>
        </w:rPr>
      </w:pPr>
      <w:r w:rsidRPr="007A0F9F">
        <w:rPr>
          <w:b/>
          <w:color w:val="0070C0"/>
        </w:rPr>
        <w:t xml:space="preserve">                        &lt;</w:t>
      </w:r>
      <w:proofErr w:type="spellStart"/>
      <w:r w:rsidRPr="007A0F9F">
        <w:rPr>
          <w:b/>
          <w:color w:val="0070C0"/>
        </w:rPr>
        <w:t>data_at_connector</w:t>
      </w:r>
      <w:proofErr w:type="spellEnd"/>
      <w:r w:rsidRPr="007A0F9F">
        <w:rPr>
          <w:b/>
          <w:color w:val="0070C0"/>
        </w:rPr>
        <w:t>&gt;</w:t>
      </w:r>
    </w:p>
    <w:p w14:paraId="30C267E5" w14:textId="77777777" w:rsidR="007A0F9F" w:rsidRPr="007A0F9F" w:rsidRDefault="007A0F9F" w:rsidP="007A0F9F">
      <w:pPr>
        <w:pStyle w:val="XMLCode"/>
        <w:rPr>
          <w:b/>
          <w:color w:val="0070C0"/>
        </w:rPr>
      </w:pPr>
      <w:r w:rsidRPr="007A0F9F">
        <w:rPr>
          <w:b/>
          <w:color w:val="0070C0"/>
        </w:rPr>
        <w:t xml:space="preserve">                            ....</w:t>
      </w:r>
    </w:p>
    <w:p w14:paraId="2D189C67" w14:textId="77777777" w:rsidR="007A0F9F" w:rsidRPr="007A0F9F" w:rsidRDefault="007A0F9F" w:rsidP="007A0F9F">
      <w:pPr>
        <w:pStyle w:val="XMLCode"/>
        <w:rPr>
          <w:b/>
          <w:color w:val="0070C0"/>
        </w:rPr>
      </w:pPr>
      <w:r w:rsidRPr="007A0F9F">
        <w:rPr>
          <w:b/>
          <w:color w:val="0070C0"/>
        </w:rPr>
        <w:t xml:space="preserve">                        &lt;/</w:t>
      </w:r>
      <w:proofErr w:type="spellStart"/>
      <w:r w:rsidRPr="007A0F9F">
        <w:rPr>
          <w:b/>
          <w:color w:val="0070C0"/>
        </w:rPr>
        <w:t>data_at_connector</w:t>
      </w:r>
      <w:proofErr w:type="spellEnd"/>
      <w:r w:rsidRPr="007A0F9F">
        <w:rPr>
          <w:b/>
          <w:color w:val="0070C0"/>
        </w:rPr>
        <w:t>&gt;</w:t>
      </w:r>
    </w:p>
    <w:p w14:paraId="2434D796" w14:textId="77777777" w:rsidR="007A0F9F" w:rsidRPr="007A0F9F" w:rsidRDefault="007A0F9F" w:rsidP="007A0F9F">
      <w:pPr>
        <w:pStyle w:val="XMLCode"/>
        <w:rPr>
          <w:b/>
          <w:color w:val="0070C0"/>
        </w:rPr>
      </w:pPr>
      <w:r w:rsidRPr="007A0F9F">
        <w:rPr>
          <w:b/>
          <w:color w:val="0070C0"/>
        </w:rPr>
        <w:t xml:space="preserve">                    &lt;/MEDINA&gt;</w:t>
      </w:r>
    </w:p>
    <w:p w14:paraId="1A3F69DD" w14:textId="77777777" w:rsidR="007A0F9F" w:rsidRPr="007A0F9F" w:rsidRDefault="007A0F9F" w:rsidP="007A0F9F">
      <w:pPr>
        <w:pStyle w:val="XMLCode"/>
        <w:rPr>
          <w:b/>
          <w:color w:val="0070C0"/>
        </w:rPr>
      </w:pPr>
      <w:r w:rsidRPr="007A0F9F">
        <w:rPr>
          <w:b/>
          <w:color w:val="0070C0"/>
        </w:rPr>
        <w:t xml:space="preserve">                &lt;/appdata&gt;</w:t>
      </w:r>
    </w:p>
    <w:p w14:paraId="0DCD0AFF" w14:textId="77777777" w:rsidR="007A0F9F" w:rsidRDefault="007A0F9F" w:rsidP="007A0F9F">
      <w:pPr>
        <w:pStyle w:val="XMLCode"/>
      </w:pPr>
      <w:r>
        <w:t xml:space="preserve">            &lt;/connection_1d&gt;</w:t>
      </w:r>
    </w:p>
    <w:p w14:paraId="0E2B8599" w14:textId="77777777" w:rsidR="007A0F9F" w:rsidRDefault="007A0F9F" w:rsidP="007A0F9F">
      <w:pPr>
        <w:pStyle w:val="XMLCode"/>
      </w:pPr>
      <w:r>
        <w:t xml:space="preserve">        &lt;/</w:t>
      </w:r>
      <w:proofErr w:type="spellStart"/>
      <w:r>
        <w:t>connection_list</w:t>
      </w:r>
      <w:proofErr w:type="spellEnd"/>
      <w:r>
        <w:t>&gt;</w:t>
      </w:r>
    </w:p>
    <w:p w14:paraId="36B0F176" w14:textId="77777777" w:rsidR="007A0F9F" w:rsidRDefault="007A0F9F" w:rsidP="007A0F9F">
      <w:pPr>
        <w:pStyle w:val="XMLCode"/>
      </w:pPr>
      <w:r>
        <w:t xml:space="preserve">    &lt;/connection_group&gt;</w:t>
      </w:r>
    </w:p>
    <w:p w14:paraId="3D2BFC28" w14:textId="77777777" w:rsidR="00165E60" w:rsidRDefault="007A0F9F" w:rsidP="007A0F9F">
      <w:pPr>
        <w:pStyle w:val="XMLCode"/>
      </w:pPr>
      <w:r>
        <w:t>&lt;/</w:t>
      </w:r>
      <w:proofErr w:type="spellStart"/>
      <w:r>
        <w:t>xmcf</w:t>
      </w:r>
      <w:proofErr w:type="spellEnd"/>
      <w:r>
        <w:t>&gt;</w:t>
      </w:r>
    </w:p>
    <w:p w14:paraId="5B755E86" w14:textId="77777777" w:rsidR="000635E1" w:rsidRPr="007055D9" w:rsidRDefault="000635E1" w:rsidP="007A0F9F">
      <w:pPr>
        <w:pStyle w:val="XMLCode"/>
      </w:pPr>
    </w:p>
    <w:p w14:paraId="40B82C45" w14:textId="77777777" w:rsidR="00787E83" w:rsidRPr="007055D9" w:rsidRDefault="00787E83" w:rsidP="00887351">
      <w:pPr>
        <w:pStyle w:val="berschrift4"/>
      </w:pPr>
      <w:bookmarkStart w:id="189" w:name="_Finite_Element_Specific"/>
      <w:bookmarkStart w:id="190" w:name="_Ref414560131"/>
      <w:bookmarkStart w:id="191" w:name="_Toc3556945"/>
      <w:bookmarkStart w:id="192" w:name="_Toc27753556"/>
      <w:bookmarkEnd w:id="189"/>
      <w:r w:rsidRPr="007055D9">
        <w:t xml:space="preserve">Finite Element Specific Data </w:t>
      </w:r>
      <w:r w:rsidRPr="00E366F9">
        <w:rPr>
          <w:rFonts w:ascii="Courier New" w:hAnsi="Courier New" w:cs="Courier New"/>
        </w:rPr>
        <w:t>&lt;</w:t>
      </w:r>
      <w:proofErr w:type="spellStart"/>
      <w:r w:rsidRPr="00E366F9">
        <w:rPr>
          <w:rFonts w:ascii="Courier New" w:hAnsi="Courier New" w:cs="Courier New"/>
        </w:rPr>
        <w:t>femdata</w:t>
      </w:r>
      <w:proofErr w:type="spellEnd"/>
      <w:r w:rsidR="00660A64">
        <w:rPr>
          <w:rFonts w:ascii="Courier New" w:hAnsi="Courier New" w:cs="Courier New"/>
        </w:rPr>
        <w:t>/</w:t>
      </w:r>
      <w:r w:rsidRPr="00E366F9">
        <w:rPr>
          <w:rFonts w:ascii="Courier New" w:hAnsi="Courier New" w:cs="Courier New"/>
        </w:rPr>
        <w:t>&gt;</w:t>
      </w:r>
      <w:bookmarkEnd w:id="190"/>
      <w:bookmarkEnd w:id="191"/>
      <w:bookmarkEnd w:id="192"/>
    </w:p>
    <w:p w14:paraId="74873AFD" w14:textId="77777777" w:rsidR="00787E83" w:rsidRPr="007055D9" w:rsidRDefault="00787E83" w:rsidP="009D267A">
      <w:pPr>
        <w:jc w:val="both"/>
      </w:pPr>
      <w:r w:rsidRPr="007055D9">
        <w:t xml:space="preserve">For the numerical simulation by finite element method, a joint can be discretized (realized) in different kinds and ways depending on the focus of the simulation (crash, fatigue etc.). It is thus </w:t>
      </w:r>
      <w:r w:rsidR="00D027FB" w:rsidRPr="007055D9">
        <w:t xml:space="preserve">frequently </w:t>
      </w:r>
      <w:r w:rsidRPr="007055D9">
        <w:t>necessary to switch from one realization to another one. For this purpose</w:t>
      </w:r>
      <w:r w:rsidR="00D027FB" w:rsidRPr="007055D9">
        <w:t>,</w:t>
      </w:r>
      <w:r w:rsidRPr="007055D9">
        <w:t xml:space="preserve"> details of a specific realization may be of interest. </w:t>
      </w:r>
    </w:p>
    <w:p w14:paraId="02EEF9A5" w14:textId="77777777" w:rsidR="000C2483" w:rsidRPr="007055D9" w:rsidRDefault="000C2483" w:rsidP="009D267A">
      <w:pPr>
        <w:jc w:val="both"/>
      </w:pPr>
      <w:r w:rsidRPr="007055D9">
        <w:t>The optional</w:t>
      </w:r>
      <w:r w:rsidRPr="007055D9">
        <w:rPr>
          <w:rFonts w:ascii="Courier New" w:hAnsi="Courier New" w:cs="Courier New"/>
          <w:b/>
          <w:i/>
        </w:rPr>
        <w:t xml:space="preserve"> </w:t>
      </w:r>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sidR="00660A64">
        <w:rPr>
          <w:rFonts w:ascii="Courier New" w:hAnsi="Courier New" w:cs="Courier New"/>
          <w:b/>
          <w:i/>
          <w:sz w:val="18"/>
          <w:szCs w:val="18"/>
        </w:rPr>
        <w:t>/</w:t>
      </w:r>
      <w:r w:rsidRPr="00AC3719">
        <w:rPr>
          <w:rFonts w:ascii="Courier New" w:hAnsi="Courier New" w:cs="Courier New"/>
          <w:b/>
          <w:i/>
          <w:sz w:val="18"/>
          <w:szCs w:val="18"/>
        </w:rPr>
        <w:t>&gt;</w:t>
      </w:r>
      <w:r w:rsidRPr="007055D9">
        <w:rPr>
          <w:rFonts w:ascii="Courier New" w:hAnsi="Courier New" w:cs="Courier New"/>
          <w:b/>
          <w:i/>
        </w:rPr>
        <w:t xml:space="preserve"> </w:t>
      </w:r>
      <w:r w:rsidRPr="007055D9">
        <w:t>can be placed within any single connector</w:t>
      </w:r>
      <w:r w:rsidR="00E11D02" w:rsidRPr="007055D9">
        <w:rPr>
          <w:rStyle w:val="Funotenzeichen"/>
        </w:rPr>
        <w:footnoteReference w:id="7"/>
      </w:r>
      <w:r w:rsidR="00285F9D">
        <w:t xml:space="preserve"> </w:t>
      </w:r>
      <w:r w:rsidRPr="007055D9">
        <w:t>(</w:t>
      </w:r>
      <w:r w:rsidR="00CC10DB">
        <w:t xml:space="preserve">relevant tags </w:t>
      </w:r>
      <w:r w:rsidR="00FB2BE9">
        <w:t>are</w:t>
      </w:r>
      <w:r w:rsidRPr="007055D9">
        <w:t xml:space="preserve"> </w:t>
      </w:r>
      <w:r w:rsidRPr="000E3149">
        <w:rPr>
          <w:rFonts w:ascii="Courier New" w:hAnsi="Courier New" w:cs="Courier New"/>
          <w:b/>
          <w:i/>
          <w:sz w:val="18"/>
          <w:szCs w:val="18"/>
        </w:rPr>
        <w:t>&lt;connection_0d/&gt;</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&lt;connection_1d/&gt;</w:t>
      </w:r>
      <w:r w:rsidRPr="00E82BEB">
        <w:rPr>
          <w:rFonts w:ascii="Courier New" w:hAnsi="Courier New" w:cs="Courier New"/>
          <w:b/>
          <w:i/>
          <w:sz w:val="18"/>
          <w:szCs w:val="18"/>
        </w:rPr>
        <w:t xml:space="preserve"> </w:t>
      </w:r>
      <w:r w:rsidRPr="00285F9D">
        <w:t>and</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&lt;connection_2d/&gt;</w:t>
      </w:r>
      <w:r w:rsidRPr="007055D9">
        <w:t>).</w:t>
      </w:r>
    </w:p>
    <w:p w14:paraId="24EBDAA0" w14:textId="77777777" w:rsidR="000C2483" w:rsidRDefault="000C2483" w:rsidP="009D267A">
      <w:pPr>
        <w:jc w:val="both"/>
      </w:pPr>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sidR="00660A64">
        <w:rPr>
          <w:rFonts w:ascii="Courier New" w:hAnsi="Courier New" w:cs="Courier New"/>
          <w:b/>
          <w:i/>
          <w:sz w:val="18"/>
          <w:szCs w:val="18"/>
        </w:rPr>
        <w:t>/</w:t>
      </w:r>
      <w:r w:rsidRPr="00AC3719">
        <w:rPr>
          <w:rFonts w:ascii="Courier New" w:hAnsi="Courier New" w:cs="Courier New"/>
          <w:b/>
          <w:i/>
          <w:sz w:val="18"/>
          <w:szCs w:val="18"/>
        </w:rPr>
        <w:t>&gt;</w:t>
      </w:r>
      <w:r w:rsidR="00D027FB" w:rsidRPr="007055D9">
        <w:t xml:space="preserve"> </w:t>
      </w:r>
      <w:r w:rsidRPr="007055D9">
        <w:t>references FEM-entities that are related to the connector in which it is placed. Its content</w:t>
      </w:r>
      <w:r w:rsidR="00D02A58">
        <w:t xml:space="preserve">, i.e. nested </w:t>
      </w:r>
      <w:r w:rsidR="004C22C3">
        <w:t xml:space="preserve">elements </w:t>
      </w:r>
      <w:r w:rsidR="00D02A58">
        <w:t>are</w:t>
      </w:r>
      <w:r w:rsidRPr="007055D9">
        <w:t xml:space="preserve"> specific to a single solver.</w:t>
      </w:r>
    </w:p>
    <w:p w14:paraId="072F0200" w14:textId="77777777" w:rsidR="00D02A58" w:rsidRDefault="00D02A58" w:rsidP="009D267A">
      <w:pPr>
        <w:jc w:val="both"/>
      </w:pPr>
      <w:r>
        <w:t>This solver naming should be taken from FATXML version 1.</w:t>
      </w:r>
      <w:r w:rsidR="00660A64">
        <w:t>2 R2</w:t>
      </w:r>
      <w:r>
        <w:t xml:space="preserve"> (as current version) which are the following</w:t>
      </w:r>
      <w:del w:id="193" w:author="nick" w:date="2019-12-19T18:57:00Z">
        <w:r w:rsidDel="00796847">
          <w:delText>s</w:delText>
        </w:r>
      </w:del>
      <w:r>
        <w:t>:</w:t>
      </w:r>
      <w:r w:rsidR="006E4DF4">
        <w:rPr>
          <w:rStyle w:val="Funotenzeichen"/>
        </w:rPr>
        <w:footnoteReference w:id="8"/>
      </w:r>
      <w:r w:rsidR="007B1812">
        <w:t xml:space="preserve"> </w:t>
      </w:r>
    </w:p>
    <w:p w14:paraId="316C6443" w14:textId="77777777" w:rsidR="00D02A58" w:rsidRDefault="00D02A58" w:rsidP="000804D1">
      <w:pPr>
        <w:numPr>
          <w:ilvl w:val="0"/>
          <w:numId w:val="10"/>
        </w:numPr>
        <w:ind w:left="1135" w:hanging="284"/>
        <w:contextualSpacing/>
      </w:pPr>
      <w:r>
        <w:t>PAM-CRASH</w:t>
      </w:r>
    </w:p>
    <w:p w14:paraId="264F22E7" w14:textId="77777777" w:rsidR="00D02A58" w:rsidRDefault="00D02A58" w:rsidP="000804D1">
      <w:pPr>
        <w:numPr>
          <w:ilvl w:val="0"/>
          <w:numId w:val="10"/>
        </w:numPr>
        <w:ind w:left="1135" w:hanging="284"/>
        <w:contextualSpacing/>
      </w:pPr>
      <w:r>
        <w:t>LS-DYNA</w:t>
      </w:r>
    </w:p>
    <w:p w14:paraId="44FAB31D" w14:textId="77777777" w:rsidR="006E4DF4" w:rsidRDefault="006E4DF4" w:rsidP="006E4DF4">
      <w:pPr>
        <w:numPr>
          <w:ilvl w:val="0"/>
          <w:numId w:val="10"/>
        </w:numPr>
        <w:ind w:left="1135" w:hanging="284"/>
        <w:contextualSpacing/>
      </w:pPr>
      <w:r>
        <w:t>RADIOSS</w:t>
      </w:r>
    </w:p>
    <w:p w14:paraId="60B6260A" w14:textId="77777777" w:rsidR="006E4DF4" w:rsidRDefault="006E4DF4" w:rsidP="006E4DF4">
      <w:pPr>
        <w:numPr>
          <w:ilvl w:val="0"/>
          <w:numId w:val="10"/>
        </w:numPr>
        <w:ind w:left="1135" w:hanging="284"/>
        <w:contextualSpacing/>
      </w:pPr>
      <w:r>
        <w:t>OPTISTRUCT</w:t>
      </w:r>
    </w:p>
    <w:p w14:paraId="46DE4AEA" w14:textId="77777777" w:rsidR="006E4DF4" w:rsidRDefault="006E4DF4" w:rsidP="006E4DF4">
      <w:pPr>
        <w:numPr>
          <w:ilvl w:val="0"/>
          <w:numId w:val="10"/>
        </w:numPr>
        <w:ind w:left="1135" w:hanging="284"/>
        <w:contextualSpacing/>
      </w:pPr>
      <w:r>
        <w:t>NASTRAN</w:t>
      </w:r>
      <w:r w:rsidR="00A81382">
        <w:rPr>
          <w:rStyle w:val="Funotenzeichen"/>
        </w:rPr>
        <w:footnoteReference w:id="9"/>
      </w:r>
    </w:p>
    <w:p w14:paraId="58ECC175" w14:textId="77777777" w:rsidR="00D02A58" w:rsidRDefault="00707469" w:rsidP="000804D1">
      <w:pPr>
        <w:numPr>
          <w:ilvl w:val="0"/>
          <w:numId w:val="10"/>
        </w:numPr>
        <w:ind w:left="1135" w:hanging="284"/>
        <w:contextualSpacing/>
      </w:pPr>
      <w:r>
        <w:t>P</w:t>
      </w:r>
      <w:r w:rsidR="006E4DF4">
        <w:t>ERMAS</w:t>
      </w:r>
    </w:p>
    <w:p w14:paraId="0DC6862A" w14:textId="77777777" w:rsidR="00D02A58" w:rsidRDefault="00D02A58" w:rsidP="006E4DF4">
      <w:pPr>
        <w:numPr>
          <w:ilvl w:val="0"/>
          <w:numId w:val="10"/>
        </w:numPr>
        <w:spacing w:after="240"/>
        <w:ind w:left="1135" w:hanging="284"/>
      </w:pPr>
      <w:r>
        <w:t>ABAQUS</w:t>
      </w:r>
    </w:p>
    <w:p w14:paraId="1415B8E0" w14:textId="77777777" w:rsidR="007D0FCF" w:rsidRDefault="007D0FCF" w:rsidP="00BE77B4">
      <w:pPr>
        <w:jc w:val="both"/>
      </w:pPr>
      <w:r>
        <w:t xml:space="preserve">And these should be extended by other also required solver names to enable </w:t>
      </w:r>
      <w:r w:rsidR="00BE77B4">
        <w:t xml:space="preserve">wide </w:t>
      </w:r>
      <w:r>
        <w:t>usage of the standard:</w:t>
      </w:r>
    </w:p>
    <w:p w14:paraId="20622505" w14:textId="77777777" w:rsidR="0008331E" w:rsidRPr="007055D9" w:rsidRDefault="00707469" w:rsidP="000804D1">
      <w:pPr>
        <w:numPr>
          <w:ilvl w:val="0"/>
          <w:numId w:val="11"/>
        </w:numPr>
        <w:spacing w:after="240"/>
        <w:ind w:left="1135" w:hanging="284"/>
      </w:pPr>
      <w:r>
        <w:lastRenderedPageBreak/>
        <w:t>FEMFAT</w:t>
      </w:r>
    </w:p>
    <w:p w14:paraId="7032FAC5" w14:textId="77777777" w:rsidR="000C2483" w:rsidRDefault="000C2483" w:rsidP="000C2483">
      <w:r w:rsidRPr="007055D9">
        <w:t xml:space="preserve">XML-specification of </w:t>
      </w:r>
      <w:r w:rsidRPr="000E3149">
        <w:rPr>
          <w:rFonts w:ascii="Courier New" w:hAnsi="Courier New" w:cs="Courier New"/>
          <w:b/>
          <w:i/>
          <w:sz w:val="18"/>
          <w:szCs w:val="18"/>
        </w:rPr>
        <w:t>&lt;</w:t>
      </w:r>
      <w:proofErr w:type="spellStart"/>
      <w:r w:rsidRPr="000E3149">
        <w:rPr>
          <w:rFonts w:ascii="Courier New" w:hAnsi="Courier New" w:cs="Courier New"/>
          <w:b/>
          <w:i/>
          <w:sz w:val="18"/>
          <w:szCs w:val="18"/>
        </w:rPr>
        <w:t>femdata</w:t>
      </w:r>
      <w:proofErr w:type="spellEnd"/>
      <w:r w:rsidR="00931838">
        <w:rPr>
          <w:rFonts w:ascii="Courier New" w:hAnsi="Courier New" w:cs="Courier New"/>
          <w:b/>
          <w:i/>
          <w:sz w:val="18"/>
          <w:szCs w:val="18"/>
        </w:rPr>
        <w:t>/</w:t>
      </w:r>
      <w:r w:rsidRPr="000E3149">
        <w:rPr>
          <w:rFonts w:ascii="Courier New" w:hAnsi="Courier New" w:cs="Courier New"/>
          <w:b/>
          <w:i/>
          <w:sz w:val="18"/>
          <w:szCs w:val="18"/>
        </w:rPr>
        <w:t>&gt;</w:t>
      </w:r>
      <w:r w:rsidRPr="00FB2BE9">
        <w:t>:</w:t>
      </w:r>
      <w:r w:rsidRPr="007055D9">
        <w:t xml:space="preserve"> </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560"/>
        <w:gridCol w:w="1417"/>
        <w:gridCol w:w="3544"/>
      </w:tblGrid>
      <w:tr w:rsidR="000C2483" w:rsidRPr="007055D9" w14:paraId="1ECFD4AB" w14:textId="77777777" w:rsidTr="0015107A">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ECB3C1E" w14:textId="77777777" w:rsidR="000C2483" w:rsidRPr="007055D9" w:rsidRDefault="00387F7E" w:rsidP="0015107A">
            <w:pPr>
              <w:keepNext/>
              <w:rPr>
                <w:b/>
                <w:i/>
              </w:rPr>
            </w:pPr>
            <w:r w:rsidRPr="007055D9">
              <w:rPr>
                <w:b/>
                <w:i/>
              </w:rPr>
              <w:t>Nested Elements</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CE421D" w14:textId="77777777" w:rsidR="000C2483" w:rsidRPr="007055D9" w:rsidRDefault="00387F7E" w:rsidP="0015107A">
            <w:pPr>
              <w:keepNext/>
              <w:rPr>
                <w:b/>
                <w:i/>
              </w:rPr>
            </w:pPr>
            <w:r w:rsidRPr="007055D9">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CB05B6" w14:textId="77777777" w:rsidR="000C2483" w:rsidRPr="007055D9" w:rsidRDefault="000E60DF" w:rsidP="0015107A">
            <w:pPr>
              <w:keepNext/>
              <w:rPr>
                <w:b/>
                <w:i/>
              </w:rPr>
            </w:pPr>
            <w:r>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BA6F348" w14:textId="77777777" w:rsidR="000C2483" w:rsidRPr="007055D9" w:rsidRDefault="000C2483" w:rsidP="0015107A">
            <w:pPr>
              <w:keepNext/>
              <w:rPr>
                <w:b/>
                <w:i/>
              </w:rPr>
            </w:pPr>
            <w:r w:rsidRPr="007055D9">
              <w:rPr>
                <w:b/>
                <w:i/>
              </w:rPr>
              <w:t>Constraint</w:t>
            </w:r>
          </w:p>
        </w:tc>
      </w:tr>
      <w:tr w:rsidR="000C2483" w:rsidRPr="007055D9" w14:paraId="45B9A4B3" w14:textId="77777777" w:rsidTr="0015107A">
        <w:tc>
          <w:tcPr>
            <w:tcW w:w="1979" w:type="dxa"/>
            <w:tcBorders>
              <w:top w:val="single" w:sz="8" w:space="0" w:color="auto"/>
              <w:bottom w:val="dotted" w:sz="4" w:space="0" w:color="auto"/>
            </w:tcBorders>
            <w:shd w:val="clear" w:color="auto" w:fill="auto"/>
          </w:tcPr>
          <w:p w14:paraId="261E70D9" w14:textId="77777777" w:rsidR="000C2483" w:rsidRPr="007055D9" w:rsidRDefault="00EA4F9C" w:rsidP="0015107A">
            <w:r>
              <w:t>PAMCRASH</w:t>
            </w:r>
          </w:p>
        </w:tc>
        <w:tc>
          <w:tcPr>
            <w:tcW w:w="1560" w:type="dxa"/>
            <w:tcBorders>
              <w:top w:val="single" w:sz="8" w:space="0" w:color="auto"/>
              <w:bottom w:val="dotted" w:sz="4" w:space="0" w:color="auto"/>
            </w:tcBorders>
            <w:shd w:val="clear" w:color="auto" w:fill="auto"/>
          </w:tcPr>
          <w:p w14:paraId="78DC0EAB" w14:textId="77777777" w:rsidR="000C2483" w:rsidRPr="007055D9" w:rsidRDefault="00A533D8" w:rsidP="0015107A">
            <w:r>
              <w:t>1</w:t>
            </w:r>
          </w:p>
        </w:tc>
        <w:tc>
          <w:tcPr>
            <w:tcW w:w="1417" w:type="dxa"/>
            <w:tcBorders>
              <w:top w:val="single" w:sz="8" w:space="0" w:color="auto"/>
              <w:bottom w:val="dotted" w:sz="4" w:space="0" w:color="auto"/>
            </w:tcBorders>
            <w:shd w:val="clear" w:color="auto" w:fill="auto"/>
          </w:tcPr>
          <w:p w14:paraId="2D2BAE28" w14:textId="77777777" w:rsidR="000C2483" w:rsidRPr="007055D9" w:rsidRDefault="00C550C7" w:rsidP="0015107A">
            <w:r>
              <w:t>Optional</w:t>
            </w:r>
          </w:p>
        </w:tc>
        <w:tc>
          <w:tcPr>
            <w:tcW w:w="3544" w:type="dxa"/>
            <w:tcBorders>
              <w:top w:val="single" w:sz="8" w:space="0" w:color="auto"/>
              <w:bottom w:val="dotted" w:sz="4" w:space="0" w:color="auto"/>
            </w:tcBorders>
            <w:shd w:val="clear" w:color="auto" w:fill="auto"/>
          </w:tcPr>
          <w:p w14:paraId="7FC50E11" w14:textId="77777777" w:rsidR="000C2483" w:rsidRPr="007055D9" w:rsidRDefault="004541E9" w:rsidP="0015107A">
            <w:r>
              <w:t>-</w:t>
            </w:r>
          </w:p>
        </w:tc>
      </w:tr>
      <w:tr w:rsidR="004541E9" w:rsidRPr="007055D9" w14:paraId="6A95216C" w14:textId="77777777" w:rsidTr="0015107A">
        <w:tc>
          <w:tcPr>
            <w:tcW w:w="1979" w:type="dxa"/>
            <w:tcBorders>
              <w:top w:val="dotted" w:sz="4" w:space="0" w:color="auto"/>
              <w:bottom w:val="dotted" w:sz="4" w:space="0" w:color="auto"/>
            </w:tcBorders>
            <w:shd w:val="clear" w:color="auto" w:fill="auto"/>
          </w:tcPr>
          <w:p w14:paraId="7DF0510C" w14:textId="77777777" w:rsidR="004541E9" w:rsidRPr="007055D9" w:rsidDel="00EA4F9C" w:rsidRDefault="00937B6B" w:rsidP="0015107A">
            <w:r>
              <w:t>LSDYNA</w:t>
            </w:r>
          </w:p>
        </w:tc>
        <w:tc>
          <w:tcPr>
            <w:tcW w:w="1560" w:type="dxa"/>
            <w:tcBorders>
              <w:top w:val="dotted" w:sz="4" w:space="0" w:color="auto"/>
              <w:bottom w:val="dotted" w:sz="4" w:space="0" w:color="auto"/>
            </w:tcBorders>
            <w:shd w:val="clear" w:color="auto" w:fill="auto"/>
          </w:tcPr>
          <w:p w14:paraId="07623A64"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5E66B9B6"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25EF5B7A" w14:textId="77777777" w:rsidR="004541E9" w:rsidRDefault="004541E9" w:rsidP="0015107A">
            <w:r w:rsidRPr="00E873AA">
              <w:t>-</w:t>
            </w:r>
          </w:p>
        </w:tc>
      </w:tr>
      <w:tr w:rsidR="004541E9" w:rsidRPr="007055D9" w14:paraId="76D61B7F" w14:textId="77777777" w:rsidTr="0015107A">
        <w:tc>
          <w:tcPr>
            <w:tcW w:w="1979" w:type="dxa"/>
            <w:tcBorders>
              <w:top w:val="dotted" w:sz="4" w:space="0" w:color="auto"/>
              <w:bottom w:val="dotted" w:sz="4" w:space="0" w:color="auto"/>
            </w:tcBorders>
            <w:shd w:val="clear" w:color="auto" w:fill="auto"/>
          </w:tcPr>
          <w:p w14:paraId="76301EB9" w14:textId="77777777" w:rsidR="004541E9" w:rsidRPr="007055D9" w:rsidDel="00EA4F9C" w:rsidRDefault="00937B6B" w:rsidP="0015107A">
            <w:r>
              <w:t>PERMAS</w:t>
            </w:r>
          </w:p>
        </w:tc>
        <w:tc>
          <w:tcPr>
            <w:tcW w:w="1560" w:type="dxa"/>
            <w:tcBorders>
              <w:top w:val="dotted" w:sz="4" w:space="0" w:color="auto"/>
              <w:bottom w:val="dotted" w:sz="4" w:space="0" w:color="auto"/>
            </w:tcBorders>
            <w:shd w:val="clear" w:color="auto" w:fill="auto"/>
          </w:tcPr>
          <w:p w14:paraId="2F178E07"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35B06EE5"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4C9B248D" w14:textId="77777777" w:rsidR="004541E9" w:rsidRDefault="004541E9" w:rsidP="0015107A">
            <w:r w:rsidRPr="00E873AA">
              <w:t>-</w:t>
            </w:r>
          </w:p>
        </w:tc>
      </w:tr>
      <w:tr w:rsidR="004541E9" w:rsidRPr="007055D9" w14:paraId="53C70949" w14:textId="77777777" w:rsidTr="0015107A">
        <w:tc>
          <w:tcPr>
            <w:tcW w:w="1979" w:type="dxa"/>
            <w:tcBorders>
              <w:top w:val="dotted" w:sz="4" w:space="0" w:color="auto"/>
              <w:bottom w:val="dotted" w:sz="4" w:space="0" w:color="auto"/>
            </w:tcBorders>
            <w:shd w:val="clear" w:color="auto" w:fill="auto"/>
          </w:tcPr>
          <w:p w14:paraId="0EE9D505" w14:textId="77777777" w:rsidR="004541E9" w:rsidRPr="007055D9" w:rsidDel="00EA4F9C" w:rsidRDefault="00937B6B" w:rsidP="0015107A">
            <w:r>
              <w:t>ABAQUS</w:t>
            </w:r>
          </w:p>
        </w:tc>
        <w:tc>
          <w:tcPr>
            <w:tcW w:w="1560" w:type="dxa"/>
            <w:tcBorders>
              <w:top w:val="dotted" w:sz="4" w:space="0" w:color="auto"/>
              <w:bottom w:val="dotted" w:sz="4" w:space="0" w:color="auto"/>
            </w:tcBorders>
            <w:shd w:val="clear" w:color="auto" w:fill="auto"/>
          </w:tcPr>
          <w:p w14:paraId="3B9DDA49"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31CC0893"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7B71B203" w14:textId="77777777" w:rsidR="004541E9" w:rsidRDefault="004541E9" w:rsidP="0015107A">
            <w:r w:rsidRPr="00E873AA">
              <w:t>-</w:t>
            </w:r>
          </w:p>
        </w:tc>
      </w:tr>
      <w:tr w:rsidR="004541E9" w:rsidRPr="007055D9" w14:paraId="178A3F4B" w14:textId="77777777" w:rsidTr="0015107A">
        <w:tc>
          <w:tcPr>
            <w:tcW w:w="1979" w:type="dxa"/>
            <w:tcBorders>
              <w:top w:val="dotted" w:sz="4" w:space="0" w:color="auto"/>
              <w:bottom w:val="dotted" w:sz="4" w:space="0" w:color="auto"/>
            </w:tcBorders>
            <w:shd w:val="clear" w:color="auto" w:fill="auto"/>
          </w:tcPr>
          <w:p w14:paraId="15BC1A73" w14:textId="77777777" w:rsidR="004541E9" w:rsidRPr="007055D9" w:rsidDel="00EA4F9C" w:rsidRDefault="00937B6B" w:rsidP="0015107A">
            <w:r>
              <w:t>RADIOSS</w:t>
            </w:r>
          </w:p>
        </w:tc>
        <w:tc>
          <w:tcPr>
            <w:tcW w:w="1560" w:type="dxa"/>
            <w:tcBorders>
              <w:top w:val="dotted" w:sz="4" w:space="0" w:color="auto"/>
              <w:bottom w:val="dotted" w:sz="4" w:space="0" w:color="auto"/>
            </w:tcBorders>
            <w:shd w:val="clear" w:color="auto" w:fill="auto"/>
          </w:tcPr>
          <w:p w14:paraId="6C4F7AF3"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402CBFED"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0FCBC67C" w14:textId="77777777" w:rsidR="004541E9" w:rsidRDefault="004541E9" w:rsidP="0015107A">
            <w:r w:rsidRPr="00E873AA">
              <w:t>-</w:t>
            </w:r>
          </w:p>
        </w:tc>
      </w:tr>
      <w:tr w:rsidR="004541E9" w:rsidRPr="007055D9" w14:paraId="542B6B1D" w14:textId="77777777" w:rsidTr="0015107A">
        <w:tc>
          <w:tcPr>
            <w:tcW w:w="1979" w:type="dxa"/>
            <w:tcBorders>
              <w:top w:val="dotted" w:sz="4" w:space="0" w:color="auto"/>
              <w:bottom w:val="dotted" w:sz="4" w:space="0" w:color="auto"/>
            </w:tcBorders>
            <w:shd w:val="clear" w:color="auto" w:fill="auto"/>
          </w:tcPr>
          <w:p w14:paraId="2DAAD539" w14:textId="77777777" w:rsidR="004541E9" w:rsidRPr="007055D9" w:rsidDel="00EA4F9C" w:rsidRDefault="00937B6B" w:rsidP="0015107A">
            <w:r>
              <w:t>OPTISTRUCT</w:t>
            </w:r>
          </w:p>
        </w:tc>
        <w:tc>
          <w:tcPr>
            <w:tcW w:w="1560" w:type="dxa"/>
            <w:tcBorders>
              <w:top w:val="dotted" w:sz="4" w:space="0" w:color="auto"/>
              <w:bottom w:val="dotted" w:sz="4" w:space="0" w:color="auto"/>
            </w:tcBorders>
            <w:shd w:val="clear" w:color="auto" w:fill="auto"/>
          </w:tcPr>
          <w:p w14:paraId="0DC2AF4C"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00CBA3F2"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1F5D2A45" w14:textId="77777777" w:rsidR="004541E9" w:rsidRDefault="004541E9" w:rsidP="0015107A">
            <w:r w:rsidRPr="00E873AA">
              <w:t>-</w:t>
            </w:r>
          </w:p>
        </w:tc>
      </w:tr>
      <w:tr w:rsidR="004541E9" w:rsidRPr="007055D9" w14:paraId="01EA626E" w14:textId="77777777" w:rsidTr="0015107A">
        <w:tc>
          <w:tcPr>
            <w:tcW w:w="1979" w:type="dxa"/>
            <w:tcBorders>
              <w:top w:val="dotted" w:sz="4" w:space="0" w:color="auto"/>
              <w:bottom w:val="dotted" w:sz="4" w:space="0" w:color="auto"/>
            </w:tcBorders>
            <w:shd w:val="clear" w:color="auto" w:fill="auto"/>
          </w:tcPr>
          <w:p w14:paraId="20B918E8" w14:textId="77777777" w:rsidR="004541E9" w:rsidRPr="007055D9" w:rsidDel="00EA4F9C" w:rsidRDefault="00937B6B" w:rsidP="0015107A">
            <w:r>
              <w:t>NASTRAN</w:t>
            </w:r>
          </w:p>
        </w:tc>
        <w:tc>
          <w:tcPr>
            <w:tcW w:w="1560" w:type="dxa"/>
            <w:tcBorders>
              <w:top w:val="dotted" w:sz="4" w:space="0" w:color="auto"/>
              <w:bottom w:val="dotted" w:sz="4" w:space="0" w:color="auto"/>
            </w:tcBorders>
            <w:shd w:val="clear" w:color="auto" w:fill="auto"/>
          </w:tcPr>
          <w:p w14:paraId="77FD4482"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4A3A3353"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35CFD9FC" w14:textId="77777777" w:rsidR="004541E9" w:rsidRDefault="004541E9" w:rsidP="0015107A">
            <w:r w:rsidRPr="00E873AA">
              <w:t>-</w:t>
            </w:r>
          </w:p>
        </w:tc>
      </w:tr>
      <w:tr w:rsidR="004541E9" w:rsidRPr="007055D9" w14:paraId="33139FC3" w14:textId="77777777" w:rsidTr="0015107A">
        <w:tc>
          <w:tcPr>
            <w:tcW w:w="1979" w:type="dxa"/>
            <w:tcBorders>
              <w:top w:val="dotted" w:sz="4" w:space="0" w:color="auto"/>
              <w:bottom w:val="single" w:sz="8" w:space="0" w:color="000000"/>
            </w:tcBorders>
            <w:shd w:val="clear" w:color="auto" w:fill="auto"/>
          </w:tcPr>
          <w:p w14:paraId="17CECD30" w14:textId="77777777" w:rsidR="004541E9" w:rsidRPr="007055D9" w:rsidDel="00EA4F9C" w:rsidRDefault="00937B6B" w:rsidP="0015107A">
            <w:r>
              <w:t>FEMFAT</w:t>
            </w:r>
          </w:p>
        </w:tc>
        <w:tc>
          <w:tcPr>
            <w:tcW w:w="1560" w:type="dxa"/>
            <w:tcBorders>
              <w:top w:val="dotted" w:sz="4" w:space="0" w:color="auto"/>
              <w:bottom w:val="single" w:sz="8" w:space="0" w:color="000000"/>
            </w:tcBorders>
            <w:shd w:val="clear" w:color="auto" w:fill="auto"/>
          </w:tcPr>
          <w:p w14:paraId="73A258E4" w14:textId="77777777" w:rsidR="004541E9" w:rsidRPr="007055D9" w:rsidRDefault="00A533D8" w:rsidP="0015107A">
            <w:r>
              <w:t>1</w:t>
            </w:r>
          </w:p>
        </w:tc>
        <w:tc>
          <w:tcPr>
            <w:tcW w:w="1417" w:type="dxa"/>
            <w:tcBorders>
              <w:top w:val="dotted" w:sz="4" w:space="0" w:color="auto"/>
              <w:bottom w:val="single" w:sz="8" w:space="0" w:color="000000"/>
            </w:tcBorders>
            <w:shd w:val="clear" w:color="auto" w:fill="auto"/>
          </w:tcPr>
          <w:p w14:paraId="36392B59" w14:textId="77777777" w:rsidR="004541E9" w:rsidRDefault="004541E9" w:rsidP="0015107A">
            <w:r w:rsidRPr="00D84FAF">
              <w:t>Optional</w:t>
            </w:r>
          </w:p>
        </w:tc>
        <w:tc>
          <w:tcPr>
            <w:tcW w:w="3544" w:type="dxa"/>
            <w:tcBorders>
              <w:top w:val="dotted" w:sz="4" w:space="0" w:color="auto"/>
              <w:bottom w:val="single" w:sz="8" w:space="0" w:color="000000"/>
            </w:tcBorders>
            <w:shd w:val="clear" w:color="auto" w:fill="auto"/>
          </w:tcPr>
          <w:p w14:paraId="4A40CD5F" w14:textId="77777777" w:rsidR="004541E9" w:rsidRDefault="004541E9" w:rsidP="0015107A">
            <w:pPr>
              <w:keepNext/>
            </w:pPr>
            <w:r w:rsidRPr="00E873AA">
              <w:t>-</w:t>
            </w:r>
          </w:p>
        </w:tc>
      </w:tr>
    </w:tbl>
    <w:p w14:paraId="12E4C50C" w14:textId="6856B54A" w:rsidR="00FE07F4" w:rsidRDefault="00EB1021" w:rsidP="005D241A">
      <w:pPr>
        <w:pStyle w:val="Beschriftung"/>
        <w:spacing w:before="120"/>
        <w:rPr>
          <w:lang w:val="en-GB"/>
        </w:rPr>
      </w:pPr>
      <w:bookmarkStart w:id="194" w:name="_Toc3566412"/>
      <w:bookmarkStart w:id="195" w:name="_Toc27753779"/>
      <w:r>
        <w:t xml:space="preserve">Table </w:t>
      </w:r>
      <w:ins w:id="196" w:author="Dr. Carsten Franke" w:date="2020-03-09T16:02:00Z">
        <w:r w:rsidR="001D2A94">
          <w:fldChar w:fldCharType="begin"/>
        </w:r>
        <w:r w:rsidR="001D2A94">
          <w:instrText xml:space="preserve"> SEQ Table \* ARABIC </w:instrText>
        </w:r>
      </w:ins>
      <w:r w:rsidR="001D2A94">
        <w:fldChar w:fldCharType="separate"/>
      </w:r>
      <w:ins w:id="197" w:author="Dr. Carsten Franke" w:date="2020-03-09T16:02:00Z">
        <w:r w:rsidR="001D2A94">
          <w:rPr>
            <w:noProof/>
          </w:rPr>
          <w:t>4</w:t>
        </w:r>
        <w:r w:rsidR="001D2A94">
          <w:fldChar w:fldCharType="end"/>
        </w:r>
      </w:ins>
      <w:del w:id="198" w:author="Dr. Carsten Franke" w:date="2020-03-09T16:02:00Z">
        <w:r w:rsidR="00D43112" w:rsidDel="001D2A94">
          <w:fldChar w:fldCharType="begin"/>
        </w:r>
        <w:r w:rsidR="00D43112" w:rsidDel="001D2A94">
          <w:delInstrText xml:space="preserve"> SEQ Table \* ARABIC </w:delInstrText>
        </w:r>
        <w:r w:rsidR="00D43112" w:rsidDel="001D2A94">
          <w:fldChar w:fldCharType="separate"/>
        </w:r>
        <w:r w:rsidR="00004854" w:rsidDel="001D2A94">
          <w:rPr>
            <w:noProof/>
          </w:rPr>
          <w:delText>4</w:delText>
        </w:r>
        <w:r w:rsidR="00D43112" w:rsidDel="001D2A94">
          <w:fldChar w:fldCharType="end"/>
        </w:r>
      </w:del>
      <w:r>
        <w:t xml:space="preserve">: </w:t>
      </w:r>
      <w:r w:rsidRPr="007055D9">
        <w:t xml:space="preserve">XML-specification of </w:t>
      </w:r>
      <w:r w:rsidR="00CF3C23">
        <w:t xml:space="preserve">element </w:t>
      </w:r>
      <w:r w:rsidRPr="000E3149">
        <w:rPr>
          <w:rFonts w:ascii="Courier New" w:hAnsi="Courier New" w:cs="Courier New"/>
          <w:i/>
          <w:sz w:val="18"/>
          <w:szCs w:val="18"/>
        </w:rPr>
        <w:t>&lt;</w:t>
      </w:r>
      <w:proofErr w:type="spellStart"/>
      <w:r w:rsidRPr="000E3149">
        <w:rPr>
          <w:rFonts w:ascii="Courier New" w:hAnsi="Courier New" w:cs="Courier New"/>
          <w:i/>
          <w:sz w:val="18"/>
          <w:szCs w:val="18"/>
        </w:rPr>
        <w:t>femdata</w:t>
      </w:r>
      <w:proofErr w:type="spellEnd"/>
      <w:r w:rsidR="00931838">
        <w:rPr>
          <w:rFonts w:ascii="Courier New" w:hAnsi="Courier New" w:cs="Courier New"/>
          <w:i/>
          <w:sz w:val="18"/>
          <w:szCs w:val="18"/>
        </w:rPr>
        <w:t>/</w:t>
      </w:r>
      <w:r w:rsidRPr="000E3149">
        <w:rPr>
          <w:rFonts w:ascii="Courier New" w:hAnsi="Courier New" w:cs="Courier New"/>
          <w:i/>
          <w:sz w:val="18"/>
          <w:szCs w:val="18"/>
        </w:rPr>
        <w:t>&gt;</w:t>
      </w:r>
      <w:bookmarkEnd w:id="194"/>
      <w:bookmarkEnd w:id="195"/>
    </w:p>
    <w:p w14:paraId="6D682297" w14:textId="77777777" w:rsidR="00525E47" w:rsidRPr="00FE07F4" w:rsidRDefault="00525E47" w:rsidP="00525E47">
      <w:pPr>
        <w:jc w:val="both"/>
        <w:rPr>
          <w:lang w:val="en-GB"/>
        </w:rPr>
      </w:pPr>
      <w:commentRangeStart w:id="199"/>
      <w:r w:rsidRPr="007055D9">
        <w:t xml:space="preserve">Only </w:t>
      </w:r>
      <w:r>
        <w:rPr>
          <w:rFonts w:ascii="Courier New" w:hAnsi="Courier New" w:cs="Courier New"/>
          <w:b/>
          <w:i/>
          <w:sz w:val="18"/>
          <w:szCs w:val="18"/>
        </w:rPr>
        <w:t>&lt;entity</w:t>
      </w:r>
      <w:r w:rsidR="00931838">
        <w:rPr>
          <w:rFonts w:ascii="Courier New" w:hAnsi="Courier New" w:cs="Courier New"/>
          <w:b/>
          <w:i/>
          <w:sz w:val="18"/>
          <w:szCs w:val="18"/>
        </w:rPr>
        <w:t>/</w:t>
      </w:r>
      <w:r w:rsidRPr="000F22A2">
        <w:rPr>
          <w:rFonts w:ascii="Courier New" w:hAnsi="Courier New" w:cs="Courier New"/>
          <w:b/>
          <w:i/>
          <w:sz w:val="18"/>
          <w:szCs w:val="18"/>
        </w:rPr>
        <w:t>&gt;</w:t>
      </w:r>
      <w:r w:rsidRPr="007055D9">
        <w:t xml:space="preserve"> </w:t>
      </w:r>
      <w:r>
        <w:t>is</w:t>
      </w:r>
      <w:r w:rsidRPr="007055D9">
        <w:t xml:space="preserve"> allowed as </w:t>
      </w:r>
      <w:r>
        <w:t xml:space="preserve">a </w:t>
      </w:r>
      <w:r w:rsidRPr="007055D9">
        <w:t>nested element of</w:t>
      </w:r>
      <w:r>
        <w:t xml:space="preserve"> the child element of </w:t>
      </w:r>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sidR="00931838">
        <w:rPr>
          <w:rFonts w:ascii="Courier New" w:hAnsi="Courier New" w:cs="Courier New"/>
          <w:b/>
          <w:i/>
          <w:sz w:val="18"/>
          <w:szCs w:val="18"/>
        </w:rPr>
        <w:t>/</w:t>
      </w:r>
      <w:r w:rsidRPr="00AC3719">
        <w:rPr>
          <w:rFonts w:ascii="Courier New" w:hAnsi="Courier New" w:cs="Courier New"/>
          <w:b/>
          <w:i/>
          <w:sz w:val="18"/>
          <w:szCs w:val="18"/>
        </w:rPr>
        <w:t>&gt;</w:t>
      </w:r>
      <w:r w:rsidRPr="007055D9">
        <w:t>.</w:t>
      </w:r>
      <w:r>
        <w:t xml:space="preserve"> Its definition and documentation</w:t>
      </w:r>
      <w:r w:rsidRPr="007055D9">
        <w:t xml:space="preserve"> </w:t>
      </w:r>
      <w:proofErr w:type="gramStart"/>
      <w:r>
        <w:t>follows</w:t>
      </w:r>
      <w:proofErr w:type="gramEnd"/>
      <w:r>
        <w:t xml:space="preserve"> </w:t>
      </w:r>
      <w:r w:rsidRPr="002B06B9">
        <w:rPr>
          <w:rFonts w:ascii="Courier New" w:hAnsi="Courier New" w:cs="Courier New"/>
          <w:b/>
          <w:i/>
          <w:sz w:val="18"/>
          <w:szCs w:val="18"/>
        </w:rPr>
        <w:t>&lt;ENTITY</w:t>
      </w:r>
      <w:r w:rsidR="00931838">
        <w:rPr>
          <w:rFonts w:ascii="Courier New" w:hAnsi="Courier New" w:cs="Courier New"/>
          <w:b/>
          <w:i/>
          <w:sz w:val="18"/>
          <w:szCs w:val="18"/>
        </w:rPr>
        <w:t>/</w:t>
      </w:r>
      <w:r w:rsidRPr="002B06B9">
        <w:rPr>
          <w:rFonts w:ascii="Courier New" w:hAnsi="Courier New" w:cs="Courier New"/>
          <w:b/>
          <w:i/>
          <w:sz w:val="18"/>
          <w:szCs w:val="18"/>
        </w:rPr>
        <w:t>&gt;</w:t>
      </w:r>
      <w:r>
        <w:rPr>
          <w:rFonts w:ascii="Courier New" w:hAnsi="Courier New" w:cs="Courier New"/>
          <w:b/>
          <w:i/>
          <w:sz w:val="18"/>
          <w:szCs w:val="18"/>
        </w:rPr>
        <w:t>,</w:t>
      </w:r>
      <w:r>
        <w:t xml:space="preserve"> the corresponding element in </w:t>
      </w:r>
      <w:r w:rsidRPr="007055D9">
        <w:t>FATXML [</w:t>
      </w:r>
      <w:hyperlink w:anchor="CiteFATXML" w:history="1">
        <w:r w:rsidR="008D439A" w:rsidRPr="00407C27">
          <w:rPr>
            <w:rStyle w:val="Hyperlink"/>
          </w:rPr>
          <w:t>7</w:t>
        </w:r>
      </w:hyperlink>
      <w:r w:rsidRPr="007055D9">
        <w:t>]</w:t>
      </w:r>
      <w:r>
        <w:t>.</w:t>
      </w:r>
      <w:commentRangeEnd w:id="199"/>
      <w:r w:rsidR="0035369C">
        <w:rPr>
          <w:rStyle w:val="Kommentarzeichen"/>
          <w:lang w:eastAsia="x-none"/>
        </w:rPr>
        <w:commentReference w:id="199"/>
      </w:r>
    </w:p>
    <w:p w14:paraId="4F03F4C3" w14:textId="77777777" w:rsidR="000E3149" w:rsidRPr="00FE07F4" w:rsidRDefault="000E3149" w:rsidP="00AE3AC2">
      <w:pPr>
        <w:jc w:val="both"/>
        <w:rPr>
          <w:lang w:val="en-GB"/>
        </w:rPr>
      </w:pP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418"/>
        <w:gridCol w:w="3402"/>
      </w:tblGrid>
      <w:tr w:rsidR="000C2483" w:rsidRPr="007055D9" w14:paraId="28AF491F" w14:textId="77777777" w:rsidTr="00A7197C">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5D1CB0F" w14:textId="77777777" w:rsidR="000C2483" w:rsidRPr="007055D9" w:rsidRDefault="000C2483" w:rsidP="008B4D9E">
            <w:pPr>
              <w:keepNext/>
              <w:rPr>
                <w:b/>
                <w:i/>
              </w:rPr>
            </w:pPr>
            <w:r w:rsidRPr="007055D9">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C67DFB5" w14:textId="77777777" w:rsidR="000C2483" w:rsidRPr="007055D9" w:rsidRDefault="000C2483" w:rsidP="008B4D9E">
            <w:pPr>
              <w:keepNext/>
              <w:rPr>
                <w:b/>
                <w:i/>
              </w:rPr>
            </w:pPr>
            <w:r w:rsidRPr="007055D9">
              <w:rPr>
                <w:b/>
                <w:i/>
              </w:rPr>
              <w:t>Multiplicity</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FDF3C0" w14:textId="77777777" w:rsidR="000C2483" w:rsidRPr="007055D9" w:rsidRDefault="000E60DF" w:rsidP="008B4D9E">
            <w:pPr>
              <w:keepNext/>
              <w:rPr>
                <w:b/>
                <w:i/>
              </w:rPr>
            </w:pPr>
            <w:r>
              <w:rPr>
                <w:b/>
                <w:i/>
              </w:rPr>
              <w:t>Use</w:t>
            </w:r>
          </w:p>
        </w:tc>
        <w:tc>
          <w:tcPr>
            <w:tcW w:w="340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47CF426" w14:textId="77777777" w:rsidR="000C2483" w:rsidRPr="007055D9" w:rsidRDefault="000C2483" w:rsidP="008B4D9E">
            <w:pPr>
              <w:keepNext/>
              <w:rPr>
                <w:b/>
                <w:i/>
              </w:rPr>
            </w:pPr>
            <w:r w:rsidRPr="007055D9">
              <w:rPr>
                <w:b/>
                <w:i/>
              </w:rPr>
              <w:t>Constraint</w:t>
            </w:r>
            <w:r w:rsidR="00DC33CF">
              <w:rPr>
                <w:b/>
                <w:i/>
              </w:rPr>
              <w:t xml:space="preserve"> / Remarks</w:t>
            </w:r>
          </w:p>
        </w:tc>
      </w:tr>
      <w:tr w:rsidR="000C2483" w:rsidRPr="007055D9" w14:paraId="1D7F18F3" w14:textId="77777777" w:rsidTr="00A7197C">
        <w:tc>
          <w:tcPr>
            <w:tcW w:w="2121" w:type="dxa"/>
            <w:shd w:val="clear" w:color="auto" w:fill="auto"/>
          </w:tcPr>
          <w:p w14:paraId="6794F2A4" w14:textId="77777777" w:rsidR="000C2483" w:rsidRPr="007055D9" w:rsidRDefault="002B06B9" w:rsidP="00A7197C">
            <w:r>
              <w:t>entity</w:t>
            </w:r>
          </w:p>
        </w:tc>
        <w:tc>
          <w:tcPr>
            <w:tcW w:w="1559" w:type="dxa"/>
            <w:shd w:val="clear" w:color="auto" w:fill="auto"/>
          </w:tcPr>
          <w:p w14:paraId="582D6940" w14:textId="77777777" w:rsidR="000C2483" w:rsidRPr="007055D9" w:rsidRDefault="000F259A" w:rsidP="0090382B">
            <w:r>
              <w:t>1-*</w:t>
            </w:r>
          </w:p>
        </w:tc>
        <w:tc>
          <w:tcPr>
            <w:tcW w:w="1418" w:type="dxa"/>
            <w:shd w:val="clear" w:color="auto" w:fill="auto"/>
          </w:tcPr>
          <w:p w14:paraId="612B96C3" w14:textId="77777777" w:rsidR="000C2483" w:rsidRPr="007055D9" w:rsidRDefault="00446313" w:rsidP="00A7197C">
            <w:r w:rsidRPr="007055D9">
              <w:t>R</w:t>
            </w:r>
            <w:r w:rsidR="000C2483" w:rsidRPr="007055D9">
              <w:t>equired</w:t>
            </w:r>
          </w:p>
        </w:tc>
        <w:tc>
          <w:tcPr>
            <w:tcW w:w="3402" w:type="dxa"/>
            <w:shd w:val="clear" w:color="auto" w:fill="auto"/>
          </w:tcPr>
          <w:p w14:paraId="6043A0DD" w14:textId="77777777" w:rsidR="000C2483" w:rsidRPr="007055D9" w:rsidRDefault="00990584" w:rsidP="009D4711">
            <w:pPr>
              <w:keepNext/>
            </w:pPr>
            <w:r>
              <w:t xml:space="preserve">Corresponds to element </w:t>
            </w:r>
            <w:r w:rsidRPr="002B06B9">
              <w:rPr>
                <w:rFonts w:ascii="Courier New" w:hAnsi="Courier New" w:cs="Courier New"/>
                <w:b/>
                <w:i/>
                <w:sz w:val="18"/>
                <w:szCs w:val="18"/>
              </w:rPr>
              <w:t>&lt;ENTITY</w:t>
            </w:r>
            <w:r w:rsidR="00931838">
              <w:rPr>
                <w:rFonts w:ascii="Courier New" w:hAnsi="Courier New" w:cs="Courier New"/>
                <w:b/>
                <w:i/>
                <w:sz w:val="18"/>
                <w:szCs w:val="18"/>
              </w:rPr>
              <w:t>/</w:t>
            </w:r>
            <w:r w:rsidRPr="002B06B9">
              <w:rPr>
                <w:rFonts w:ascii="Courier New" w:hAnsi="Courier New" w:cs="Courier New"/>
                <w:b/>
                <w:i/>
                <w:sz w:val="18"/>
                <w:szCs w:val="18"/>
              </w:rPr>
              <w:t>&gt;</w:t>
            </w:r>
            <w:r>
              <w:t xml:space="preserve">, </w:t>
            </w:r>
            <w:r w:rsidRPr="007055D9">
              <w:t>defined in [</w:t>
            </w:r>
            <w:hyperlink w:anchor="CiteFATXML" w:history="1">
              <w:r w:rsidR="008D439A" w:rsidRPr="00407C27">
                <w:rPr>
                  <w:rStyle w:val="Hyperlink"/>
                </w:rPr>
                <w:t>7</w:t>
              </w:r>
            </w:hyperlink>
            <w:r w:rsidRPr="007055D9">
              <w:t>].</w:t>
            </w:r>
          </w:p>
        </w:tc>
      </w:tr>
    </w:tbl>
    <w:p w14:paraId="2FECF3E0" w14:textId="667E0BE7" w:rsidR="005C59E0" w:rsidRDefault="009D4711" w:rsidP="005D241A">
      <w:pPr>
        <w:pStyle w:val="Beschriftung"/>
        <w:spacing w:before="120"/>
      </w:pPr>
      <w:bookmarkStart w:id="200" w:name="_Toc3566413"/>
      <w:bookmarkStart w:id="201" w:name="_Toc27753780"/>
      <w:r>
        <w:t xml:space="preserve">Table </w:t>
      </w:r>
      <w:ins w:id="202" w:author="Dr. Carsten Franke" w:date="2020-03-09T16:02:00Z">
        <w:r w:rsidR="001D2A94">
          <w:fldChar w:fldCharType="begin"/>
        </w:r>
        <w:r w:rsidR="001D2A94">
          <w:instrText xml:space="preserve"> SEQ Table \* ARABIC </w:instrText>
        </w:r>
      </w:ins>
      <w:r w:rsidR="001D2A94">
        <w:fldChar w:fldCharType="separate"/>
      </w:r>
      <w:ins w:id="203" w:author="Dr. Carsten Franke" w:date="2020-03-09T16:02:00Z">
        <w:r w:rsidR="001D2A94">
          <w:rPr>
            <w:noProof/>
          </w:rPr>
          <w:t>5</w:t>
        </w:r>
        <w:r w:rsidR="001D2A94">
          <w:fldChar w:fldCharType="end"/>
        </w:r>
      </w:ins>
      <w:del w:id="204" w:author="Dr. Carsten Franke" w:date="2020-03-09T16:02:00Z">
        <w:r w:rsidR="00D43112" w:rsidDel="001D2A94">
          <w:fldChar w:fldCharType="begin"/>
        </w:r>
        <w:r w:rsidR="00D43112" w:rsidDel="001D2A94">
          <w:delInstrText xml:space="preserve"> SEQ Table \* ARABIC </w:delInstrText>
        </w:r>
        <w:r w:rsidR="00D43112" w:rsidDel="001D2A94">
          <w:fldChar w:fldCharType="separate"/>
        </w:r>
        <w:r w:rsidR="00004854" w:rsidDel="001D2A94">
          <w:rPr>
            <w:noProof/>
          </w:rPr>
          <w:delText>5</w:delText>
        </w:r>
        <w:r w:rsidR="00D43112" w:rsidDel="001D2A94">
          <w:fldChar w:fldCharType="end"/>
        </w:r>
      </w:del>
      <w:r>
        <w:t>: Nested elements</w:t>
      </w:r>
      <w:r w:rsidRPr="00FC619E">
        <w:t xml:space="preserve"> of </w:t>
      </w:r>
      <w:r w:rsidR="003D35D3">
        <w:t xml:space="preserve">the child </w:t>
      </w:r>
      <w:r w:rsidR="00CF3C23">
        <w:t xml:space="preserve">element </w:t>
      </w:r>
      <w:r w:rsidR="003D35D3">
        <w:t xml:space="preserve">of </w:t>
      </w:r>
      <w:r w:rsidRPr="000E3149">
        <w:rPr>
          <w:rFonts w:ascii="Courier New" w:hAnsi="Courier New" w:cs="Courier New"/>
          <w:i/>
          <w:sz w:val="18"/>
          <w:szCs w:val="18"/>
        </w:rPr>
        <w:t>&lt;</w:t>
      </w:r>
      <w:proofErr w:type="spellStart"/>
      <w:r w:rsidRPr="000E3149">
        <w:rPr>
          <w:rFonts w:ascii="Courier New" w:hAnsi="Courier New" w:cs="Courier New"/>
          <w:i/>
          <w:sz w:val="18"/>
          <w:szCs w:val="18"/>
        </w:rPr>
        <w:t>femdata</w:t>
      </w:r>
      <w:proofErr w:type="spellEnd"/>
      <w:r w:rsidR="00931838">
        <w:rPr>
          <w:rFonts w:ascii="Courier New" w:hAnsi="Courier New" w:cs="Courier New"/>
          <w:i/>
          <w:sz w:val="18"/>
          <w:szCs w:val="18"/>
        </w:rPr>
        <w:t>/</w:t>
      </w:r>
      <w:r w:rsidRPr="000E3149">
        <w:rPr>
          <w:rFonts w:ascii="Courier New" w:hAnsi="Courier New" w:cs="Courier New"/>
          <w:i/>
          <w:sz w:val="18"/>
          <w:szCs w:val="18"/>
        </w:rPr>
        <w:t>&gt;</w:t>
      </w:r>
      <w:bookmarkEnd w:id="200"/>
      <w:bookmarkEnd w:id="201"/>
    </w:p>
    <w:p w14:paraId="3054AACC" w14:textId="77777777" w:rsidR="00CE4CDE" w:rsidRDefault="00FE3D90" w:rsidP="002B06B9">
      <w:r w:rsidRPr="00FE3D90">
        <w:t xml:space="preserve">For further </w:t>
      </w:r>
      <w:r w:rsidR="00230658" w:rsidRPr="00FE3D90">
        <w:t xml:space="preserve">definition of </w:t>
      </w:r>
      <w:r w:rsidR="003D35D3">
        <w:rPr>
          <w:rFonts w:ascii="Courier New" w:hAnsi="Courier New" w:cs="Courier New"/>
          <w:i/>
          <w:sz w:val="18"/>
        </w:rPr>
        <w:t xml:space="preserve">ENTITY </w:t>
      </w:r>
      <w:r w:rsidR="00230658" w:rsidRPr="00FE3D90">
        <w:t xml:space="preserve">see the document </w:t>
      </w:r>
      <w:r w:rsidR="003F6EA5" w:rsidRPr="00FE3D90">
        <w:t xml:space="preserve">source website for </w:t>
      </w:r>
      <w:r w:rsidR="00230658" w:rsidRPr="00FE3D90">
        <w:t>FATXML [</w:t>
      </w:r>
      <w:hyperlink w:anchor="CiteFATXML" w:history="1">
        <w:r w:rsidR="008D439A" w:rsidRPr="00407C27">
          <w:rPr>
            <w:rStyle w:val="Hyperlink"/>
          </w:rPr>
          <w:t>7</w:t>
        </w:r>
      </w:hyperlink>
      <w:r w:rsidR="00230658" w:rsidRPr="00FE3D90">
        <w:t>].</w:t>
      </w:r>
    </w:p>
    <w:p w14:paraId="3B292675" w14:textId="77777777" w:rsidR="002B06B9" w:rsidRPr="00FE3D90" w:rsidRDefault="002B06B9" w:rsidP="002B06B9">
      <w:pPr>
        <w:pStyle w:val="Listenabsatz"/>
        <w:jc w:val="both"/>
        <w:rPr>
          <w:lang w:val="en-US"/>
        </w:rPr>
      </w:pPr>
    </w:p>
    <w:p w14:paraId="34B521E2" w14:textId="77777777" w:rsidR="000C2483" w:rsidRPr="007055D9" w:rsidRDefault="000C2483" w:rsidP="00206E87">
      <w:pPr>
        <w:keepNext/>
        <w:keepLines/>
        <w:rPr>
          <w:b/>
          <w:sz w:val="24"/>
        </w:rPr>
      </w:pPr>
      <w:r w:rsidRPr="007055D9">
        <w:rPr>
          <w:b/>
          <w:sz w:val="24"/>
        </w:rPr>
        <w:t>Example</w:t>
      </w:r>
      <w:r w:rsidR="005F6011">
        <w:rPr>
          <w:b/>
          <w:sz w:val="24"/>
        </w:rPr>
        <w:t xml:space="preserve"> A</w:t>
      </w:r>
      <w:r w:rsidR="00497FD8">
        <w:rPr>
          <w:b/>
          <w:sz w:val="24"/>
        </w:rPr>
        <w:t xml:space="preserve"> </w:t>
      </w:r>
      <w:r w:rsidR="00BA120B" w:rsidRPr="00497FD8">
        <w:rPr>
          <w:b/>
          <w:szCs w:val="22"/>
        </w:rPr>
        <w:t>(</w:t>
      </w:r>
      <w:r w:rsidR="00BA120B" w:rsidRPr="00497FD8">
        <w:rPr>
          <w:szCs w:val="22"/>
        </w:rPr>
        <w:t xml:space="preserve">example of </w:t>
      </w:r>
      <w:r w:rsidR="00911F35">
        <w:rPr>
          <w:rFonts w:ascii="Courier New" w:hAnsi="Courier New" w:cs="Courier New"/>
          <w:b/>
          <w:i/>
          <w:sz w:val="18"/>
          <w:szCs w:val="22"/>
        </w:rPr>
        <w:t>&lt;</w:t>
      </w:r>
      <w:proofErr w:type="spellStart"/>
      <w:r w:rsidR="00911F35">
        <w:rPr>
          <w:rFonts w:ascii="Courier New" w:hAnsi="Courier New" w:cs="Courier New"/>
          <w:b/>
          <w:i/>
          <w:sz w:val="18"/>
          <w:szCs w:val="22"/>
        </w:rPr>
        <w:t>f</w:t>
      </w:r>
      <w:r w:rsidR="00BA120B" w:rsidRPr="00497FD8">
        <w:rPr>
          <w:rFonts w:ascii="Courier New" w:hAnsi="Courier New" w:cs="Courier New"/>
          <w:b/>
          <w:i/>
          <w:sz w:val="18"/>
          <w:szCs w:val="22"/>
        </w:rPr>
        <w:t>emdata</w:t>
      </w:r>
      <w:proofErr w:type="spellEnd"/>
      <w:r w:rsidR="00911F35">
        <w:rPr>
          <w:rFonts w:ascii="Courier New" w:hAnsi="Courier New" w:cs="Courier New"/>
          <w:b/>
          <w:i/>
          <w:sz w:val="18"/>
          <w:szCs w:val="22"/>
        </w:rPr>
        <w:t>&gt;</w:t>
      </w:r>
      <w:r w:rsidR="00BA120B" w:rsidRPr="00497FD8">
        <w:rPr>
          <w:sz w:val="18"/>
          <w:szCs w:val="22"/>
        </w:rPr>
        <w:t xml:space="preserve"> </w:t>
      </w:r>
      <w:r w:rsidR="00BA120B" w:rsidRPr="00497FD8">
        <w:rPr>
          <w:szCs w:val="22"/>
        </w:rPr>
        <w:t xml:space="preserve">within a </w:t>
      </w:r>
      <w:r w:rsidR="00C85277">
        <w:rPr>
          <w:rFonts w:ascii="Courier New" w:hAnsi="Courier New" w:cs="Courier New"/>
          <w:b/>
          <w:i/>
          <w:sz w:val="18"/>
          <w:szCs w:val="22"/>
        </w:rPr>
        <w:t>&lt;c</w:t>
      </w:r>
      <w:r w:rsidR="00BA120B" w:rsidRPr="00497FD8">
        <w:rPr>
          <w:rFonts w:ascii="Courier New" w:hAnsi="Courier New" w:cs="Courier New"/>
          <w:b/>
          <w:i/>
          <w:sz w:val="18"/>
          <w:szCs w:val="22"/>
        </w:rPr>
        <w:t>onnection_0d</w:t>
      </w:r>
      <w:r w:rsidR="00C85277">
        <w:rPr>
          <w:rFonts w:ascii="Courier New" w:hAnsi="Courier New" w:cs="Courier New"/>
          <w:b/>
          <w:i/>
          <w:sz w:val="18"/>
          <w:szCs w:val="22"/>
        </w:rPr>
        <w:t>/&gt;</w:t>
      </w:r>
      <w:r w:rsidR="00BA120B" w:rsidRPr="00497FD8">
        <w:rPr>
          <w:sz w:val="18"/>
          <w:szCs w:val="22"/>
        </w:rPr>
        <w:t xml:space="preserve"> </w:t>
      </w:r>
      <w:r w:rsidR="00BA120B" w:rsidRPr="00497FD8">
        <w:rPr>
          <w:szCs w:val="22"/>
        </w:rPr>
        <w:t>element</w:t>
      </w:r>
      <w:r w:rsidR="00BA120B" w:rsidRPr="00497FD8">
        <w:rPr>
          <w:b/>
          <w:szCs w:val="22"/>
        </w:rPr>
        <w:t>)</w:t>
      </w:r>
      <w:r w:rsidRPr="007055D9">
        <w:rPr>
          <w:b/>
          <w:sz w:val="24"/>
        </w:rPr>
        <w:t xml:space="preserve">: </w:t>
      </w:r>
    </w:p>
    <w:p w14:paraId="23E1AA9A" w14:textId="77777777" w:rsidR="00BF4046" w:rsidRDefault="00BF4046" w:rsidP="00206E87">
      <w:pPr>
        <w:pStyle w:val="XMLCode"/>
        <w:keepNext/>
        <w:keepLines/>
      </w:pPr>
    </w:p>
    <w:p w14:paraId="235AA512" w14:textId="77777777" w:rsidR="000C2483" w:rsidRPr="007055D9" w:rsidRDefault="000C2483" w:rsidP="00206E87">
      <w:pPr>
        <w:pStyle w:val="XMLCode"/>
        <w:keepNext/>
        <w:keepLines/>
      </w:pPr>
      <w:r w:rsidRPr="007055D9">
        <w:t>&lt;connection_0d&gt;</w:t>
      </w:r>
    </w:p>
    <w:p w14:paraId="677B762F" w14:textId="77777777" w:rsidR="000C2483" w:rsidRPr="007055D9" w:rsidRDefault="000C2483" w:rsidP="00206E87">
      <w:pPr>
        <w:pStyle w:val="XMLCode"/>
        <w:keepNext/>
        <w:keepLines/>
      </w:pPr>
      <w:r w:rsidRPr="007055D9">
        <w:t xml:space="preserve">    ...</w:t>
      </w:r>
    </w:p>
    <w:p w14:paraId="0671D054" w14:textId="77777777" w:rsidR="00E374E0" w:rsidRPr="00821FC2" w:rsidRDefault="000C2483" w:rsidP="00206E87">
      <w:pPr>
        <w:pStyle w:val="XMLCode"/>
        <w:keepNext/>
        <w:keepLines/>
        <w:rPr>
          <w:b/>
          <w:color w:val="0070C0"/>
        </w:rPr>
      </w:pPr>
      <w:r w:rsidRPr="007055D9">
        <w:t xml:space="preserve">    </w:t>
      </w:r>
      <w:r w:rsidRPr="00821FC2">
        <w:rPr>
          <w:b/>
          <w:color w:val="0070C0"/>
        </w:rPr>
        <w:t>&lt;</w:t>
      </w:r>
      <w:proofErr w:type="spellStart"/>
      <w:r w:rsidRPr="00821FC2">
        <w:rPr>
          <w:b/>
          <w:color w:val="0070C0"/>
        </w:rPr>
        <w:t>femdata</w:t>
      </w:r>
      <w:proofErr w:type="spellEnd"/>
      <w:r w:rsidR="00E374E0" w:rsidRPr="00821FC2">
        <w:rPr>
          <w:b/>
          <w:color w:val="0070C0"/>
        </w:rPr>
        <w:t>&gt;</w:t>
      </w:r>
    </w:p>
    <w:p w14:paraId="5751E587" w14:textId="77777777" w:rsidR="000C2483" w:rsidRPr="00821FC2" w:rsidRDefault="00E374E0"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w:t>
      </w:r>
      <w:r w:rsidR="000C2483" w:rsidRPr="00821FC2">
        <w:rPr>
          <w:b/>
          <w:color w:val="0070C0"/>
        </w:rPr>
        <w:t>NASTRAN&gt;</w:t>
      </w:r>
    </w:p>
    <w:p w14:paraId="7BDF6307" w14:textId="77777777"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w:t>
      </w:r>
      <w:r w:rsidR="002B06B9">
        <w:rPr>
          <w:b/>
          <w:color w:val="0070C0"/>
        </w:rPr>
        <w:t>entity</w:t>
      </w:r>
      <w:r w:rsidRPr="00821FC2">
        <w:rPr>
          <w:b/>
          <w:color w:val="0070C0"/>
        </w:rPr>
        <w:t>&gt;</w:t>
      </w:r>
    </w:p>
    <w:p w14:paraId="43E6EE77" w14:textId="77777777"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&lt;TYPE&gt;</w:t>
      </w:r>
    </w:p>
    <w:p w14:paraId="0D572CDE" w14:textId="77777777"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CQUAD</w:t>
      </w:r>
    </w:p>
    <w:p w14:paraId="6460E7C2" w14:textId="77777777"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&lt;/TYPE&gt;</w:t>
      </w:r>
    </w:p>
    <w:p w14:paraId="74A7F6A2" w14:textId="77777777"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&lt;ID&gt;</w:t>
      </w:r>
    </w:p>
    <w:p w14:paraId="6AAD9A0A" w14:textId="77777777" w:rsidR="000C2483" w:rsidRPr="00821FC2" w:rsidRDefault="00812BEE" w:rsidP="00206E87">
      <w:pPr>
        <w:pStyle w:val="XMLCode"/>
        <w:keepNext/>
        <w:keepLines/>
        <w:rPr>
          <w:b/>
          <w:color w:val="0070C0"/>
        </w:rPr>
      </w:pPr>
      <w:r w:rsidRPr="00821FC2">
        <w:rPr>
          <w:b/>
          <w:color w:val="0070C0"/>
        </w:rPr>
        <w:t xml:space="preserve">    </w:t>
      </w:r>
      <w:r w:rsidR="000C2483" w:rsidRPr="00821FC2">
        <w:rPr>
          <w:b/>
          <w:color w:val="0070C0"/>
        </w:rPr>
        <w:t xml:space="preserve">                 12345-12356</w:t>
      </w:r>
    </w:p>
    <w:p w14:paraId="20FB4EC5" w14:textId="77777777"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&lt;/ID&gt;</w:t>
      </w:r>
    </w:p>
    <w:p w14:paraId="6409ACF0" w14:textId="77777777"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w:t>
      </w:r>
      <w:r w:rsidR="002B06B9">
        <w:rPr>
          <w:b/>
          <w:color w:val="0070C0"/>
        </w:rPr>
        <w:t>entity</w:t>
      </w:r>
      <w:r w:rsidRPr="00821FC2">
        <w:rPr>
          <w:b/>
          <w:color w:val="0070C0"/>
        </w:rPr>
        <w:t>&gt;</w:t>
      </w:r>
    </w:p>
    <w:p w14:paraId="623C5711" w14:textId="77777777" w:rsidR="00E374E0" w:rsidRPr="00821FC2" w:rsidRDefault="00E374E0"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&lt;/NASTRAN&gt;</w:t>
      </w:r>
    </w:p>
    <w:p w14:paraId="3FE505E3" w14:textId="77777777" w:rsidR="000C2483" w:rsidRPr="00821FC2" w:rsidRDefault="000C2483" w:rsidP="00206E87">
      <w:pPr>
        <w:pStyle w:val="XMLCode"/>
        <w:keepNext/>
        <w:keepLines/>
        <w:rPr>
          <w:b/>
          <w:color w:val="0070C0"/>
        </w:rPr>
      </w:pPr>
      <w:r w:rsidRPr="00821FC2">
        <w:rPr>
          <w:b/>
          <w:color w:val="0070C0"/>
        </w:rPr>
        <w:t xml:space="preserve">    &lt;/</w:t>
      </w:r>
      <w:proofErr w:type="spellStart"/>
      <w:r w:rsidRPr="00821FC2">
        <w:rPr>
          <w:b/>
          <w:color w:val="0070C0"/>
        </w:rPr>
        <w:t>femdata</w:t>
      </w:r>
      <w:proofErr w:type="spellEnd"/>
      <w:r w:rsidRPr="00821FC2">
        <w:rPr>
          <w:b/>
          <w:color w:val="0070C0"/>
        </w:rPr>
        <w:t>&gt;</w:t>
      </w:r>
    </w:p>
    <w:p w14:paraId="501F9FB8" w14:textId="77777777" w:rsidR="007B4B81" w:rsidRPr="007055D9" w:rsidRDefault="007B4B81" w:rsidP="00206E87">
      <w:pPr>
        <w:pStyle w:val="XMLCode"/>
        <w:keepNext/>
        <w:keepLines/>
      </w:pPr>
      <w:r w:rsidRPr="007055D9">
        <w:t xml:space="preserve">    ...</w:t>
      </w:r>
    </w:p>
    <w:p w14:paraId="683F2FE8" w14:textId="77777777" w:rsidR="000C2483" w:rsidRDefault="000C2483" w:rsidP="00206E87">
      <w:pPr>
        <w:pStyle w:val="XMLCode"/>
        <w:keepNext/>
        <w:keepLines/>
      </w:pPr>
      <w:r w:rsidRPr="007055D9">
        <w:t>&lt;/connection_0d&gt;</w:t>
      </w:r>
    </w:p>
    <w:p w14:paraId="5B1DBDDB" w14:textId="77777777" w:rsidR="00BF4046" w:rsidRPr="007055D9" w:rsidRDefault="00BF4046" w:rsidP="001D404C">
      <w:pPr>
        <w:pStyle w:val="XMLCode"/>
        <w:spacing w:after="120"/>
      </w:pPr>
    </w:p>
    <w:p w14:paraId="1F096DF3" w14:textId="77777777" w:rsidR="006F1928" w:rsidRDefault="00280B03" w:rsidP="00206E87">
      <w:pPr>
        <w:jc w:val="both"/>
      </w:pPr>
      <w:proofErr w:type="gramStart"/>
      <w:r w:rsidRPr="007055D9">
        <w:t>Similar to</w:t>
      </w:r>
      <w:proofErr w:type="gramEnd"/>
      <w:r w:rsidRPr="007055D9">
        <w:t xml:space="preserve"> FATXML, </w:t>
      </w:r>
      <w:r w:rsidR="00A5126C" w:rsidRPr="00A5126C">
        <w:t>χ</w:t>
      </w:r>
      <w:r w:rsidRPr="007055D9">
        <w:t xml:space="preserve">MCF data can be </w:t>
      </w:r>
      <w:r w:rsidR="00097A95">
        <w:t>e</w:t>
      </w:r>
      <w:r w:rsidRPr="007055D9">
        <w:t>mbedded into solver decks by this means</w:t>
      </w:r>
      <w:r w:rsidR="00B843B0" w:rsidRPr="007055D9">
        <w:t>: Any receiving system can easily detect and remove discretization objects, created by a sending system, in order to substitute them by its own new discretization objects</w:t>
      </w:r>
      <w:r w:rsidRPr="007055D9">
        <w:t xml:space="preserve">. </w:t>
      </w:r>
    </w:p>
    <w:p w14:paraId="47CBD2A0" w14:textId="77777777" w:rsidR="00F9473E" w:rsidRPr="007055D9" w:rsidRDefault="00F9473E" w:rsidP="002D03B7">
      <w:pPr>
        <w:pStyle w:val="berschrift2"/>
      </w:pPr>
      <w:bookmarkStart w:id="205" w:name="_Toc373504790"/>
      <w:bookmarkStart w:id="206" w:name="_Toc373505008"/>
      <w:bookmarkStart w:id="207" w:name="_Toc339013872"/>
      <w:bookmarkStart w:id="208" w:name="_Ref414560151"/>
      <w:bookmarkStart w:id="209" w:name="_Toc3556946"/>
      <w:bookmarkStart w:id="210" w:name="_Toc27753557"/>
      <w:bookmarkEnd w:id="205"/>
      <w:bookmarkEnd w:id="206"/>
      <w:r w:rsidRPr="007055D9">
        <w:lastRenderedPageBreak/>
        <w:t>Connection Data</w:t>
      </w:r>
      <w:bookmarkEnd w:id="207"/>
      <w:r w:rsidRPr="007055D9">
        <w:t xml:space="preserve"> </w:t>
      </w:r>
      <w:r w:rsidRPr="00E366F9">
        <w:rPr>
          <w:rFonts w:ascii="Courier New" w:hAnsi="Courier New" w:cs="Courier New"/>
          <w:b w:val="0"/>
          <w:i w:val="0"/>
          <w:iCs w:val="0"/>
          <w:sz w:val="26"/>
        </w:rPr>
        <w:t>&lt;connection_group</w:t>
      </w:r>
      <w:r w:rsidR="008041BF">
        <w:rPr>
          <w:rFonts w:ascii="Courier New" w:hAnsi="Courier New" w:cs="Courier New"/>
          <w:b w:val="0"/>
          <w:i w:val="0"/>
          <w:iCs w:val="0"/>
          <w:sz w:val="26"/>
        </w:rPr>
        <w:t>/</w:t>
      </w:r>
      <w:r w:rsidRPr="00E366F9">
        <w:rPr>
          <w:rFonts w:ascii="Courier New" w:hAnsi="Courier New" w:cs="Courier New"/>
          <w:b w:val="0"/>
          <w:i w:val="0"/>
          <w:iCs w:val="0"/>
          <w:sz w:val="26"/>
        </w:rPr>
        <w:t>&gt;</w:t>
      </w:r>
      <w:bookmarkEnd w:id="208"/>
      <w:bookmarkEnd w:id="209"/>
      <w:bookmarkEnd w:id="210"/>
    </w:p>
    <w:p w14:paraId="715C2BAC" w14:textId="39ADA098" w:rsidR="00F9473E" w:rsidRPr="007055D9" w:rsidRDefault="006F47B3" w:rsidP="00EB426D">
      <w:pPr>
        <w:jc w:val="both"/>
      </w:pPr>
      <w:r w:rsidRPr="00446313">
        <w:rPr>
          <w:rFonts w:ascii="Courier New" w:hAnsi="Courier New" w:cs="Courier New"/>
          <w:b/>
          <w:i/>
          <w:sz w:val="18"/>
          <w:szCs w:val="18"/>
        </w:rPr>
        <w:t>&lt;c</w:t>
      </w:r>
      <w:r w:rsidR="00F9473E" w:rsidRPr="00446313">
        <w:rPr>
          <w:rFonts w:ascii="Courier New" w:hAnsi="Courier New" w:cs="Courier New"/>
          <w:b/>
          <w:i/>
          <w:sz w:val="18"/>
          <w:szCs w:val="18"/>
        </w:rPr>
        <w:t>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00680DB0" w:rsidRPr="007055D9">
        <w:t xml:space="preserve"> comprise</w:t>
      </w:r>
      <w:r w:rsidR="00F9473E" w:rsidRPr="007055D9">
        <w:t>s the topological information about the invol</w:t>
      </w:r>
      <w:r w:rsidR="00B711DE">
        <w:t>ved parts and assemblies (Chapter</w:t>
      </w:r>
      <w:r w:rsidR="00F9473E" w:rsidRPr="007055D9">
        <w:t xml:space="preserve"> </w:t>
      </w:r>
      <w:r w:rsidR="008D51C0" w:rsidRPr="007055D9">
        <w:fldChar w:fldCharType="begin"/>
      </w:r>
      <w:r w:rsidR="00F9473E" w:rsidRPr="007055D9">
        <w:instrText xml:space="preserve"> REF _Ref371679978 \r \h </w:instrText>
      </w:r>
      <w:r w:rsidR="00D61C38">
        <w:instrText xml:space="preserve"> \* MERGEFORMAT </w:instrText>
      </w:r>
      <w:r w:rsidR="008D51C0" w:rsidRPr="007055D9">
        <w:fldChar w:fldCharType="separate"/>
      </w:r>
      <w:r w:rsidR="00004854">
        <w:t>4</w:t>
      </w:r>
      <w:r w:rsidR="008D51C0" w:rsidRPr="007055D9">
        <w:fldChar w:fldCharType="end"/>
      </w:r>
      <w:r w:rsidR="00F9473E" w:rsidRPr="007055D9">
        <w:t xml:space="preserve">), respectively. As explained in Section </w:t>
      </w:r>
      <w:r w:rsidR="008D51C0" w:rsidRPr="007055D9">
        <w:fldChar w:fldCharType="begin"/>
      </w:r>
      <w:r w:rsidR="00F9473E" w:rsidRPr="007055D9">
        <w:instrText xml:space="preserve"> REF _Ref371678646 \r \h </w:instrText>
      </w:r>
      <w:r w:rsidR="00D61C38">
        <w:instrText xml:space="preserve"> \* MERGEFORMAT </w:instrText>
      </w:r>
      <w:r w:rsidR="008D51C0" w:rsidRPr="007055D9">
        <w:fldChar w:fldCharType="separate"/>
      </w:r>
      <w:r w:rsidR="00004854">
        <w:t>2.4</w:t>
      </w:r>
      <w:r w:rsidR="008D51C0" w:rsidRPr="007055D9">
        <w:fldChar w:fldCharType="end"/>
      </w:r>
      <w:r w:rsidR="009E42FD" w:rsidRPr="007055D9">
        <w:t>,</w:t>
      </w:r>
      <w:r w:rsidR="00F9473E" w:rsidRPr="007055D9">
        <w:t xml:space="preserve"> joints are grouped together by the parts or assemblies which they commonly connect. </w:t>
      </w:r>
    </w:p>
    <w:p w14:paraId="780466BC" w14:textId="1648716E" w:rsidR="00EB7B21" w:rsidRPr="007055D9" w:rsidRDefault="00F9473E" w:rsidP="00EB426D">
      <w:pPr>
        <w:jc w:val="both"/>
      </w:pPr>
      <w:r w:rsidRPr="007055D9">
        <w:t xml:space="preserve">The topological relation (relation of neighbors) is defined by the child element </w:t>
      </w:r>
      <w:r w:rsidR="00680DB0" w:rsidRPr="00446313">
        <w:rPr>
          <w:rFonts w:ascii="Courier New" w:hAnsi="Courier New" w:cs="Courier New"/>
          <w:b/>
          <w:i/>
          <w:sz w:val="18"/>
          <w:szCs w:val="18"/>
        </w:rPr>
        <w:t>&lt;</w:t>
      </w:r>
      <w:r w:rsidR="00680DB0" w:rsidRPr="00504BAD">
        <w:rPr>
          <w:rFonts w:ascii="Courier New" w:hAnsi="Courier New" w:cs="Courier New"/>
          <w:b/>
          <w:i/>
          <w:sz w:val="18"/>
          <w:szCs w:val="18"/>
        </w:rPr>
        <w:t>c</w:t>
      </w:r>
      <w:r w:rsidRPr="00504BAD">
        <w:rPr>
          <w:rFonts w:ascii="Courier New" w:hAnsi="Courier New" w:cs="Courier New"/>
          <w:b/>
          <w:i/>
          <w:sz w:val="18"/>
          <w:szCs w:val="18"/>
        </w:rPr>
        <w:t>onnected</w:t>
      </w:r>
      <w:r w:rsidRPr="00446313">
        <w:rPr>
          <w:rFonts w:ascii="Courier New" w:hAnsi="Courier New" w:cs="Courier New"/>
          <w:b/>
          <w:i/>
          <w:sz w:val="18"/>
          <w:szCs w:val="18"/>
        </w:rPr>
        <w:t>_to</w:t>
      </w:r>
      <w:r w:rsidR="00680DB0" w:rsidRPr="00446313">
        <w:rPr>
          <w:rFonts w:ascii="Courier New" w:hAnsi="Courier New" w:cs="Courier New"/>
          <w:b/>
          <w:i/>
          <w:sz w:val="18"/>
          <w:szCs w:val="18"/>
        </w:rPr>
        <w:t>&gt;</w:t>
      </w:r>
      <w:r w:rsidRPr="007055D9">
        <w:t xml:space="preserve"> whereas all involved joints are listed in the child element </w:t>
      </w:r>
      <w:r w:rsidR="00680DB0" w:rsidRPr="00446313">
        <w:rPr>
          <w:rFonts w:ascii="Courier New" w:hAnsi="Courier New" w:cs="Courier New"/>
          <w:b/>
          <w:i/>
          <w:sz w:val="18"/>
          <w:szCs w:val="18"/>
        </w:rPr>
        <w:t>&lt;</w:t>
      </w:r>
      <w:proofErr w:type="spellStart"/>
      <w:r w:rsidRPr="00446313">
        <w:rPr>
          <w:rFonts w:ascii="Courier New" w:hAnsi="Courier New" w:cs="Courier New"/>
          <w:b/>
          <w:i/>
          <w:sz w:val="18"/>
          <w:szCs w:val="18"/>
        </w:rPr>
        <w:t>connection_list</w:t>
      </w:r>
      <w:proofErr w:type="spellEnd"/>
      <w:r w:rsidR="00680DB0" w:rsidRPr="00446313">
        <w:rPr>
          <w:rFonts w:ascii="Courier New" w:hAnsi="Courier New" w:cs="Courier New"/>
          <w:b/>
          <w:i/>
          <w:sz w:val="18"/>
          <w:szCs w:val="18"/>
        </w:rPr>
        <w:t>&gt;</w:t>
      </w:r>
      <w:r w:rsidR="00680DB0" w:rsidRPr="007055D9">
        <w:t xml:space="preserve"> </w:t>
      </w:r>
      <w:r w:rsidRPr="007055D9">
        <w:t xml:space="preserve">according to their types (see Section </w:t>
      </w:r>
      <w:r w:rsidR="008D51C0" w:rsidRPr="007055D9">
        <w:fldChar w:fldCharType="begin"/>
      </w:r>
      <w:r w:rsidRPr="007055D9">
        <w:instrText xml:space="preserve"> REF _Ref338930849 \r \h </w:instrText>
      </w:r>
      <w:r w:rsidR="00D61C38">
        <w:instrText xml:space="preserve"> \* MERGEFORMAT </w:instrText>
      </w:r>
      <w:r w:rsidR="008D51C0" w:rsidRPr="007055D9">
        <w:fldChar w:fldCharType="separate"/>
      </w:r>
      <w:r w:rsidR="00004854">
        <w:t>2.2</w:t>
      </w:r>
      <w:r w:rsidR="008D51C0" w:rsidRPr="007055D9">
        <w:fldChar w:fldCharType="end"/>
      </w:r>
      <w:r w:rsidRPr="007055D9">
        <w:t xml:space="preserve">). </w:t>
      </w:r>
    </w:p>
    <w:p w14:paraId="5BE620DF" w14:textId="77777777" w:rsidR="00680DB0" w:rsidRPr="007055D9" w:rsidRDefault="00680DB0" w:rsidP="00EB426D">
      <w:pPr>
        <w:jc w:val="both"/>
      </w:pPr>
      <w:r w:rsidRPr="007055D9">
        <w:t xml:space="preserve">Each </w:t>
      </w:r>
      <w:r w:rsidRPr="00446313">
        <w:rPr>
          <w:rFonts w:ascii="Courier New" w:hAnsi="Courier New" w:cs="Courier New"/>
          <w:b/>
          <w:i/>
          <w:sz w:val="18"/>
          <w:szCs w:val="18"/>
        </w:rPr>
        <w:t>&lt;connection_group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rPr>
          <w:rFonts w:ascii="Courier New" w:hAnsi="Courier New" w:cs="Courier New"/>
          <w:b/>
          <w:i/>
        </w:rPr>
        <w:t xml:space="preserve"> </w:t>
      </w:r>
      <w:r w:rsidRPr="007055D9">
        <w:t>is uniquely identified by a numeric identifier (</w:t>
      </w:r>
      <w:r w:rsidRPr="000C0E7B">
        <w:rPr>
          <w:rStyle w:val="elementdeftypeChar"/>
        </w:rPr>
        <w:t>id</w:t>
      </w:r>
      <w:r w:rsidRPr="007055D9">
        <w:t>).</w:t>
      </w:r>
    </w:p>
    <w:p w14:paraId="2687FE7A" w14:textId="77777777" w:rsidR="009C3CB1" w:rsidRPr="007055D9" w:rsidRDefault="009C3CB1" w:rsidP="00EB426D">
      <w:pPr>
        <w:jc w:val="both"/>
      </w:pPr>
      <w:r w:rsidRPr="007055D9">
        <w:t xml:space="preserve">Note: From this, it follows that χMCF files </w:t>
      </w:r>
      <w:r w:rsidRPr="007055D9">
        <w:rPr>
          <w:i/>
        </w:rPr>
        <w:t>cannot</w:t>
      </w:r>
      <w:r w:rsidRPr="007055D9">
        <w:t xml:space="preserve"> be simply </w:t>
      </w:r>
      <w:r w:rsidR="00194316">
        <w:t>"</w:t>
      </w:r>
      <w:r w:rsidRPr="007055D9">
        <w:t>pasted together</w:t>
      </w:r>
      <w:r w:rsidR="00194316">
        <w:t>"</w:t>
      </w:r>
      <w:r w:rsidRPr="007055D9">
        <w:t xml:space="preserve"> by use of a standard text editor. </w:t>
      </w:r>
    </w:p>
    <w:p w14:paraId="4A3A64A3" w14:textId="77777777" w:rsidR="00680DB0" w:rsidRPr="007055D9" w:rsidRDefault="00680DB0" w:rsidP="00680DB0">
      <w:r w:rsidRPr="007055D9">
        <w:t xml:space="preserve">XML-specification of </w:t>
      </w:r>
      <w:r w:rsidRPr="00446313">
        <w:rPr>
          <w:rFonts w:ascii="Courier New" w:hAnsi="Courier New" w:cs="Courier New"/>
          <w:b/>
          <w:i/>
          <w:sz w:val="18"/>
          <w:szCs w:val="18"/>
        </w:rPr>
        <w:t>&lt;connection_group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99"/>
        <w:gridCol w:w="1843"/>
        <w:gridCol w:w="1681"/>
        <w:gridCol w:w="3008"/>
      </w:tblGrid>
      <w:tr w:rsidR="00680DB0" w:rsidRPr="007055D9" w14:paraId="640441DC" w14:textId="77777777" w:rsidTr="00446313">
        <w:trPr>
          <w:jc w:val="center"/>
        </w:trPr>
        <w:tc>
          <w:tcPr>
            <w:tcW w:w="19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D33A4A5" w14:textId="77777777" w:rsidR="00680DB0" w:rsidRPr="007055D9" w:rsidRDefault="00680DB0" w:rsidP="002A57D9">
            <w:pPr>
              <w:rPr>
                <w:b/>
                <w:i/>
              </w:rPr>
            </w:pPr>
            <w:r w:rsidRPr="007055D9">
              <w:rPr>
                <w:b/>
                <w:i/>
              </w:rPr>
              <w:t>Attributes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402935" w14:textId="77777777" w:rsidR="00680DB0" w:rsidRPr="007055D9" w:rsidRDefault="00680DB0" w:rsidP="002A57D9">
            <w:pPr>
              <w:rPr>
                <w:b/>
                <w:i/>
              </w:rPr>
            </w:pPr>
            <w:r w:rsidRPr="007055D9">
              <w:rPr>
                <w:b/>
                <w:i/>
              </w:rPr>
              <w:t>Type</w:t>
            </w:r>
          </w:p>
        </w:tc>
        <w:tc>
          <w:tcPr>
            <w:tcW w:w="168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7992E0" w14:textId="77777777" w:rsidR="00680DB0" w:rsidRPr="00446313" w:rsidRDefault="000E60DF" w:rsidP="002A57D9">
            <w:r>
              <w:t>Use</w:t>
            </w:r>
          </w:p>
        </w:tc>
        <w:tc>
          <w:tcPr>
            <w:tcW w:w="3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044CD3" w14:textId="77777777" w:rsidR="00680DB0" w:rsidRPr="007055D9" w:rsidRDefault="00680DB0" w:rsidP="002A57D9">
            <w:pPr>
              <w:rPr>
                <w:b/>
                <w:i/>
              </w:rPr>
            </w:pPr>
            <w:r w:rsidRPr="007055D9">
              <w:rPr>
                <w:b/>
                <w:i/>
              </w:rPr>
              <w:t>Constraint</w:t>
            </w:r>
          </w:p>
        </w:tc>
      </w:tr>
      <w:tr w:rsidR="00680DB0" w:rsidRPr="007055D9" w14:paraId="27A6D881" w14:textId="77777777" w:rsidTr="00446313">
        <w:trPr>
          <w:jc w:val="center"/>
        </w:trPr>
        <w:tc>
          <w:tcPr>
            <w:tcW w:w="1999" w:type="dxa"/>
            <w:shd w:val="clear" w:color="auto" w:fill="auto"/>
          </w:tcPr>
          <w:p w14:paraId="125F7941" w14:textId="77777777" w:rsidR="00680DB0" w:rsidRPr="001D404C" w:rsidRDefault="00680DB0" w:rsidP="00860E71">
            <w:pPr>
              <w:rPr>
                <w:sz w:val="18"/>
                <w:szCs w:val="20"/>
              </w:rPr>
            </w:pPr>
            <w:r w:rsidRPr="001D404C">
              <w:rPr>
                <w:sz w:val="18"/>
                <w:szCs w:val="20"/>
              </w:rPr>
              <w:t>id</w:t>
            </w:r>
          </w:p>
        </w:tc>
        <w:tc>
          <w:tcPr>
            <w:tcW w:w="1843" w:type="dxa"/>
            <w:shd w:val="clear" w:color="auto" w:fill="auto"/>
          </w:tcPr>
          <w:p w14:paraId="73BB6E67" w14:textId="77777777" w:rsidR="00680DB0" w:rsidRPr="001D404C" w:rsidRDefault="00535026" w:rsidP="00446313">
            <w:pPr>
              <w:rPr>
                <w:sz w:val="18"/>
                <w:szCs w:val="20"/>
              </w:rPr>
            </w:pPr>
            <w:r w:rsidRPr="003103A4">
              <w:rPr>
                <w:sz w:val="20"/>
                <w:szCs w:val="20"/>
              </w:rPr>
              <w:t>Integer</w:t>
            </w:r>
            <w:r>
              <w:rPr>
                <w:sz w:val="18"/>
                <w:szCs w:val="20"/>
              </w:rPr>
              <w:t xml:space="preserve"> </w:t>
            </w:r>
          </w:p>
        </w:tc>
        <w:tc>
          <w:tcPr>
            <w:tcW w:w="1681" w:type="dxa"/>
            <w:shd w:val="clear" w:color="auto" w:fill="auto"/>
          </w:tcPr>
          <w:p w14:paraId="788763AB" w14:textId="77777777" w:rsidR="00680DB0" w:rsidRPr="001D404C" w:rsidRDefault="00446313" w:rsidP="009E42FD">
            <w:pPr>
              <w:rPr>
                <w:sz w:val="18"/>
                <w:szCs w:val="20"/>
              </w:rPr>
            </w:pPr>
            <w:r w:rsidRPr="001D404C">
              <w:rPr>
                <w:sz w:val="18"/>
                <w:szCs w:val="20"/>
              </w:rPr>
              <w:t>R</w:t>
            </w:r>
            <w:r w:rsidR="00680DB0" w:rsidRPr="001D404C">
              <w:rPr>
                <w:sz w:val="18"/>
                <w:szCs w:val="20"/>
              </w:rPr>
              <w:t>equired</w:t>
            </w:r>
          </w:p>
        </w:tc>
        <w:tc>
          <w:tcPr>
            <w:tcW w:w="3008" w:type="dxa"/>
            <w:shd w:val="clear" w:color="auto" w:fill="auto"/>
          </w:tcPr>
          <w:p w14:paraId="7D0799DE" w14:textId="77777777" w:rsidR="00680DB0" w:rsidRPr="001D404C" w:rsidRDefault="00680DB0" w:rsidP="00206E87">
            <w:pPr>
              <w:keepNext/>
              <w:rPr>
                <w:sz w:val="18"/>
                <w:szCs w:val="20"/>
              </w:rPr>
            </w:pPr>
            <w:r w:rsidRPr="001D404C">
              <w:rPr>
                <w:sz w:val="18"/>
                <w:szCs w:val="20"/>
              </w:rPr>
              <w:t xml:space="preserve">unique </w:t>
            </w:r>
            <w:r w:rsidR="009C3CB1" w:rsidRPr="001D404C">
              <w:rPr>
                <w:sz w:val="18"/>
                <w:szCs w:val="20"/>
              </w:rPr>
              <w:t>with</w:t>
            </w:r>
            <w:r w:rsidRPr="001D404C">
              <w:rPr>
                <w:sz w:val="18"/>
                <w:szCs w:val="20"/>
              </w:rPr>
              <w:t>in a χMCF file</w:t>
            </w:r>
          </w:p>
        </w:tc>
      </w:tr>
    </w:tbl>
    <w:p w14:paraId="46CC9445" w14:textId="5A4EA9FB" w:rsidR="00680DB0" w:rsidRPr="007055D9" w:rsidRDefault="00206E87" w:rsidP="00206E87">
      <w:pPr>
        <w:pStyle w:val="Beschriftung"/>
        <w:spacing w:before="120"/>
      </w:pPr>
      <w:bookmarkStart w:id="211" w:name="_Toc3566416"/>
      <w:bookmarkStart w:id="212" w:name="_Toc27753781"/>
      <w:r>
        <w:t xml:space="preserve">Table </w:t>
      </w:r>
      <w:ins w:id="213" w:author="Dr. Carsten Franke" w:date="2020-03-09T16:02:00Z">
        <w:r w:rsidR="001D2A94">
          <w:fldChar w:fldCharType="begin"/>
        </w:r>
        <w:r w:rsidR="001D2A94">
          <w:instrText xml:space="preserve"> SEQ Table \* ARABIC </w:instrText>
        </w:r>
      </w:ins>
      <w:r w:rsidR="001D2A94">
        <w:fldChar w:fldCharType="separate"/>
      </w:r>
      <w:ins w:id="214" w:author="Dr. Carsten Franke" w:date="2020-03-09T16:02:00Z">
        <w:r w:rsidR="001D2A94">
          <w:rPr>
            <w:noProof/>
          </w:rPr>
          <w:t>6</w:t>
        </w:r>
        <w:r w:rsidR="001D2A94">
          <w:fldChar w:fldCharType="end"/>
        </w:r>
      </w:ins>
      <w:del w:id="215" w:author="Dr. Carsten Franke" w:date="2020-03-09T16:02:00Z">
        <w:r w:rsidDel="001D2A94">
          <w:fldChar w:fldCharType="begin"/>
        </w:r>
        <w:r w:rsidDel="001D2A94">
          <w:delInstrText xml:space="preserve"> SEQ Table \* ARABIC </w:delInstrText>
        </w:r>
        <w:r w:rsidDel="001D2A94">
          <w:fldChar w:fldCharType="separate"/>
        </w:r>
        <w:r w:rsidR="00004854" w:rsidDel="001D2A94">
          <w:rPr>
            <w:noProof/>
          </w:rPr>
          <w:delText>6</w:delText>
        </w:r>
        <w:r w:rsidDel="001D2A94">
          <w:fldChar w:fldCharType="end"/>
        </w:r>
      </w:del>
      <w:r>
        <w:t xml:space="preserve">: Attributes of element </w:t>
      </w:r>
      <w:r>
        <w:rPr>
          <w:rFonts w:ascii="Courier New" w:hAnsi="Courier New" w:cs="Courier New"/>
          <w:i/>
          <w:sz w:val="18"/>
          <w:szCs w:val="18"/>
        </w:rPr>
        <w:t>&lt;connection_group</w:t>
      </w:r>
      <w:r w:rsidR="008041BF">
        <w:rPr>
          <w:rFonts w:ascii="Courier New" w:hAnsi="Courier New" w:cs="Courier New"/>
          <w:i/>
          <w:sz w:val="18"/>
          <w:szCs w:val="18"/>
        </w:rPr>
        <w:t>/</w:t>
      </w:r>
      <w:r w:rsidRPr="00206E87">
        <w:rPr>
          <w:rFonts w:ascii="Courier New" w:hAnsi="Courier New" w:cs="Courier New"/>
          <w:i/>
          <w:sz w:val="18"/>
          <w:szCs w:val="18"/>
        </w:rPr>
        <w:t>&gt;</w:t>
      </w:r>
      <w:bookmarkEnd w:id="211"/>
      <w:bookmarkEnd w:id="212"/>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A101BB" w:rsidRPr="007055D9" w14:paraId="2357EE67" w14:textId="77777777" w:rsidTr="00446313">
        <w:trP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60F8E1" w14:textId="77777777" w:rsidR="00A101BB" w:rsidRPr="007055D9" w:rsidRDefault="00A101BB" w:rsidP="002A57D9">
            <w:pPr>
              <w:rPr>
                <w:b/>
                <w:i/>
              </w:rPr>
            </w:pPr>
            <w:r w:rsidRPr="007055D9">
              <w:rPr>
                <w:b/>
                <w:i/>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389319" w14:textId="77777777" w:rsidR="00A101BB" w:rsidRPr="007055D9" w:rsidRDefault="00A101BB" w:rsidP="002A57D9">
            <w:pPr>
              <w:rPr>
                <w:b/>
                <w:i/>
              </w:rPr>
            </w:pPr>
            <w:r w:rsidRPr="007055D9">
              <w:rPr>
                <w:b/>
                <w:i/>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700B3C" w14:textId="77777777" w:rsidR="00A101BB" w:rsidRPr="007055D9" w:rsidRDefault="000E60DF" w:rsidP="002A57D9">
            <w:pPr>
              <w:rPr>
                <w:b/>
                <w:i/>
              </w:rPr>
            </w:pPr>
            <w:r>
              <w:rPr>
                <w:b/>
                <w:i/>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66BDF06" w14:textId="77777777" w:rsidR="00A101BB" w:rsidRPr="007055D9" w:rsidRDefault="00A101BB" w:rsidP="002A57D9">
            <w:pPr>
              <w:rPr>
                <w:b/>
                <w:i/>
              </w:rPr>
            </w:pPr>
            <w:r w:rsidRPr="007055D9">
              <w:rPr>
                <w:b/>
                <w:i/>
              </w:rPr>
              <w:t>Constraint</w:t>
            </w:r>
          </w:p>
        </w:tc>
      </w:tr>
      <w:tr w:rsidR="00A101BB" w:rsidRPr="007055D9" w14:paraId="045101FC" w14:textId="77777777" w:rsidTr="001D404C">
        <w:trPr>
          <w:trHeight w:val="283"/>
          <w:jc w:val="center"/>
        </w:trPr>
        <w:tc>
          <w:tcPr>
            <w:tcW w:w="1983" w:type="dxa"/>
            <w:shd w:val="clear" w:color="auto" w:fill="auto"/>
          </w:tcPr>
          <w:p w14:paraId="7F61BDC1" w14:textId="77777777" w:rsidR="00A101BB" w:rsidRPr="001D404C" w:rsidRDefault="00A101BB" w:rsidP="00860E71">
            <w:pPr>
              <w:rPr>
                <w:sz w:val="18"/>
                <w:szCs w:val="20"/>
              </w:rPr>
            </w:pPr>
            <w:r w:rsidRPr="001D404C">
              <w:rPr>
                <w:sz w:val="18"/>
                <w:szCs w:val="20"/>
              </w:rPr>
              <w:t>connected_to</w:t>
            </w:r>
          </w:p>
        </w:tc>
        <w:tc>
          <w:tcPr>
            <w:tcW w:w="1843" w:type="dxa"/>
            <w:shd w:val="clear" w:color="auto" w:fill="auto"/>
          </w:tcPr>
          <w:p w14:paraId="63B99B3C" w14:textId="77777777" w:rsidR="00A101BB" w:rsidRPr="001D404C" w:rsidRDefault="00A101BB" w:rsidP="00860E71">
            <w:pPr>
              <w:rPr>
                <w:sz w:val="18"/>
                <w:szCs w:val="20"/>
              </w:rPr>
            </w:pPr>
            <w:r w:rsidRPr="001D404C">
              <w:rPr>
                <w:sz w:val="18"/>
                <w:szCs w:val="20"/>
              </w:rPr>
              <w:t>1</w:t>
            </w:r>
          </w:p>
        </w:tc>
        <w:tc>
          <w:tcPr>
            <w:tcW w:w="1697" w:type="dxa"/>
            <w:shd w:val="clear" w:color="auto" w:fill="auto"/>
          </w:tcPr>
          <w:p w14:paraId="62852C07" w14:textId="77777777" w:rsidR="00A101BB" w:rsidRPr="001D404C" w:rsidRDefault="00446313" w:rsidP="00860E71">
            <w:pPr>
              <w:rPr>
                <w:sz w:val="18"/>
                <w:szCs w:val="20"/>
              </w:rPr>
            </w:pPr>
            <w:r w:rsidRPr="001D404C">
              <w:rPr>
                <w:sz w:val="18"/>
                <w:szCs w:val="20"/>
              </w:rPr>
              <w:t>R</w:t>
            </w:r>
            <w:r w:rsidR="00A101BB" w:rsidRPr="001D404C">
              <w:rPr>
                <w:sz w:val="18"/>
                <w:szCs w:val="20"/>
              </w:rPr>
              <w:t>equired</w:t>
            </w:r>
          </w:p>
        </w:tc>
        <w:tc>
          <w:tcPr>
            <w:tcW w:w="2977" w:type="dxa"/>
            <w:shd w:val="clear" w:color="auto" w:fill="auto"/>
          </w:tcPr>
          <w:p w14:paraId="29F70394" w14:textId="77777777" w:rsidR="00A101BB" w:rsidRPr="001D404C" w:rsidRDefault="00A101BB" w:rsidP="00860E71">
            <w:pPr>
              <w:rPr>
                <w:sz w:val="18"/>
                <w:szCs w:val="20"/>
              </w:rPr>
            </w:pPr>
            <w:r w:rsidRPr="001D404C">
              <w:rPr>
                <w:sz w:val="18"/>
                <w:szCs w:val="20"/>
              </w:rPr>
              <w:t>-</w:t>
            </w:r>
          </w:p>
        </w:tc>
      </w:tr>
      <w:tr w:rsidR="00A101BB" w:rsidRPr="007055D9" w14:paraId="0EB707FC" w14:textId="77777777" w:rsidTr="001D404C">
        <w:trPr>
          <w:trHeight w:val="283"/>
          <w:jc w:val="center"/>
        </w:trPr>
        <w:tc>
          <w:tcPr>
            <w:tcW w:w="1983" w:type="dxa"/>
            <w:shd w:val="clear" w:color="auto" w:fill="auto"/>
          </w:tcPr>
          <w:p w14:paraId="32C5E362" w14:textId="77777777" w:rsidR="00A101BB" w:rsidRPr="001D404C" w:rsidRDefault="00A101BB" w:rsidP="00860E71">
            <w:pPr>
              <w:rPr>
                <w:sz w:val="18"/>
                <w:szCs w:val="20"/>
              </w:rPr>
            </w:pPr>
            <w:proofErr w:type="spellStart"/>
            <w:r w:rsidRPr="001D404C">
              <w:rPr>
                <w:sz w:val="18"/>
                <w:szCs w:val="20"/>
              </w:rPr>
              <w:t>connection_list</w:t>
            </w:r>
            <w:proofErr w:type="spellEnd"/>
          </w:p>
        </w:tc>
        <w:tc>
          <w:tcPr>
            <w:tcW w:w="1843" w:type="dxa"/>
            <w:shd w:val="clear" w:color="auto" w:fill="auto"/>
          </w:tcPr>
          <w:p w14:paraId="6CB10156" w14:textId="77777777" w:rsidR="00A101BB" w:rsidRPr="001D404C" w:rsidRDefault="00A101BB" w:rsidP="00860E71">
            <w:pPr>
              <w:rPr>
                <w:sz w:val="18"/>
                <w:szCs w:val="20"/>
              </w:rPr>
            </w:pPr>
            <w:r w:rsidRPr="001D404C">
              <w:rPr>
                <w:sz w:val="18"/>
                <w:szCs w:val="20"/>
              </w:rPr>
              <w:t>1</w:t>
            </w:r>
          </w:p>
        </w:tc>
        <w:tc>
          <w:tcPr>
            <w:tcW w:w="1697" w:type="dxa"/>
            <w:shd w:val="clear" w:color="auto" w:fill="auto"/>
          </w:tcPr>
          <w:p w14:paraId="5D8D3F2B" w14:textId="77777777" w:rsidR="00A101BB" w:rsidRPr="001D404C" w:rsidRDefault="00446313" w:rsidP="00860E71">
            <w:pPr>
              <w:rPr>
                <w:sz w:val="18"/>
                <w:szCs w:val="20"/>
              </w:rPr>
            </w:pPr>
            <w:r w:rsidRPr="001D404C">
              <w:rPr>
                <w:sz w:val="18"/>
                <w:szCs w:val="20"/>
              </w:rPr>
              <w:t>R</w:t>
            </w:r>
            <w:r w:rsidR="00A101BB" w:rsidRPr="001D404C">
              <w:rPr>
                <w:sz w:val="18"/>
                <w:szCs w:val="20"/>
              </w:rPr>
              <w:t>equired</w:t>
            </w:r>
          </w:p>
        </w:tc>
        <w:tc>
          <w:tcPr>
            <w:tcW w:w="2977" w:type="dxa"/>
            <w:shd w:val="clear" w:color="auto" w:fill="auto"/>
          </w:tcPr>
          <w:p w14:paraId="0EBD4970" w14:textId="77777777" w:rsidR="00A101BB" w:rsidRPr="001D404C" w:rsidRDefault="00A101BB" w:rsidP="00860E71">
            <w:pPr>
              <w:rPr>
                <w:sz w:val="18"/>
                <w:szCs w:val="20"/>
              </w:rPr>
            </w:pPr>
            <w:r w:rsidRPr="001D404C">
              <w:rPr>
                <w:sz w:val="18"/>
                <w:szCs w:val="20"/>
              </w:rPr>
              <w:t>-</w:t>
            </w:r>
          </w:p>
        </w:tc>
      </w:tr>
      <w:tr w:rsidR="004B7C8B" w:rsidRPr="007055D9" w14:paraId="1288A960" w14:textId="77777777" w:rsidTr="001D404C">
        <w:trPr>
          <w:trHeight w:val="283"/>
          <w:jc w:val="center"/>
        </w:trPr>
        <w:tc>
          <w:tcPr>
            <w:tcW w:w="1983" w:type="dxa"/>
            <w:shd w:val="clear" w:color="auto" w:fill="auto"/>
          </w:tcPr>
          <w:p w14:paraId="1EBA0E2A" w14:textId="77777777" w:rsidR="004B7C8B" w:rsidRPr="001D404C" w:rsidRDefault="00A435F0" w:rsidP="00860E71">
            <w:pPr>
              <w:rPr>
                <w:sz w:val="18"/>
                <w:szCs w:val="20"/>
              </w:rPr>
            </w:pPr>
            <w:proofErr w:type="spellStart"/>
            <w:r w:rsidRPr="001D404C">
              <w:rPr>
                <w:sz w:val="18"/>
                <w:szCs w:val="20"/>
              </w:rPr>
              <w:t>contact_list</w:t>
            </w:r>
            <w:proofErr w:type="spellEnd"/>
          </w:p>
        </w:tc>
        <w:tc>
          <w:tcPr>
            <w:tcW w:w="1843" w:type="dxa"/>
            <w:shd w:val="clear" w:color="auto" w:fill="auto"/>
          </w:tcPr>
          <w:p w14:paraId="62BE1CE6" w14:textId="77777777" w:rsidR="004B7C8B" w:rsidRPr="001D404C" w:rsidRDefault="00A435F0" w:rsidP="00A435F0">
            <w:pPr>
              <w:rPr>
                <w:sz w:val="18"/>
                <w:szCs w:val="20"/>
              </w:rPr>
            </w:pPr>
            <w:r w:rsidRPr="001D404C">
              <w:rPr>
                <w:sz w:val="18"/>
                <w:szCs w:val="20"/>
              </w:rPr>
              <w:t>1</w:t>
            </w:r>
          </w:p>
        </w:tc>
        <w:tc>
          <w:tcPr>
            <w:tcW w:w="1697" w:type="dxa"/>
            <w:shd w:val="clear" w:color="auto" w:fill="auto"/>
          </w:tcPr>
          <w:p w14:paraId="326793E0" w14:textId="77777777" w:rsidR="004B7C8B" w:rsidRPr="001D404C" w:rsidRDefault="004B7C8B" w:rsidP="00860E71">
            <w:pPr>
              <w:rPr>
                <w:sz w:val="18"/>
                <w:szCs w:val="20"/>
              </w:rPr>
            </w:pPr>
            <w:r w:rsidRPr="001D404C">
              <w:rPr>
                <w:sz w:val="18"/>
                <w:szCs w:val="20"/>
              </w:rPr>
              <w:t>Optional</w:t>
            </w:r>
          </w:p>
        </w:tc>
        <w:tc>
          <w:tcPr>
            <w:tcW w:w="2977" w:type="dxa"/>
            <w:shd w:val="clear" w:color="auto" w:fill="auto"/>
          </w:tcPr>
          <w:p w14:paraId="4AA0B691" w14:textId="77777777" w:rsidR="004B7C8B" w:rsidRPr="001D404C" w:rsidRDefault="00A435F0" w:rsidP="00206E87">
            <w:pPr>
              <w:keepNext/>
              <w:rPr>
                <w:sz w:val="18"/>
                <w:szCs w:val="20"/>
              </w:rPr>
            </w:pPr>
            <w:r w:rsidRPr="001D404C">
              <w:rPr>
                <w:sz w:val="18"/>
                <w:szCs w:val="20"/>
              </w:rPr>
              <w:t>-</w:t>
            </w:r>
          </w:p>
        </w:tc>
      </w:tr>
    </w:tbl>
    <w:p w14:paraId="1FD69368" w14:textId="7C42C13D" w:rsidR="006F1928" w:rsidRDefault="00206E87" w:rsidP="00206E87">
      <w:pPr>
        <w:pStyle w:val="Beschriftung"/>
        <w:spacing w:before="120"/>
        <w:rPr>
          <w:b w:val="0"/>
          <w:lang w:eastAsia="x-none"/>
        </w:rPr>
      </w:pPr>
      <w:bookmarkStart w:id="216" w:name="_Toc3566417"/>
      <w:bookmarkStart w:id="217" w:name="_Toc27753782"/>
      <w:r>
        <w:t xml:space="preserve">Table </w:t>
      </w:r>
      <w:ins w:id="218" w:author="Dr. Carsten Franke" w:date="2020-03-09T16:02:00Z">
        <w:r w:rsidR="001D2A94">
          <w:fldChar w:fldCharType="begin"/>
        </w:r>
        <w:r w:rsidR="001D2A94">
          <w:instrText xml:space="preserve"> SEQ Table \* ARABIC </w:instrText>
        </w:r>
      </w:ins>
      <w:r w:rsidR="001D2A94">
        <w:fldChar w:fldCharType="separate"/>
      </w:r>
      <w:ins w:id="219" w:author="Dr. Carsten Franke" w:date="2020-03-09T16:02:00Z">
        <w:r w:rsidR="001D2A94">
          <w:rPr>
            <w:noProof/>
          </w:rPr>
          <w:t>7</w:t>
        </w:r>
        <w:r w:rsidR="001D2A94">
          <w:fldChar w:fldCharType="end"/>
        </w:r>
      </w:ins>
      <w:del w:id="220" w:author="Dr. Carsten Franke" w:date="2020-03-09T16:02:00Z">
        <w:r w:rsidDel="001D2A94">
          <w:fldChar w:fldCharType="begin"/>
        </w:r>
        <w:r w:rsidDel="001D2A94">
          <w:delInstrText xml:space="preserve"> SEQ Table \* ARABIC </w:delInstrText>
        </w:r>
        <w:r w:rsidDel="001D2A94">
          <w:fldChar w:fldCharType="separate"/>
        </w:r>
        <w:r w:rsidR="00004854" w:rsidDel="001D2A94">
          <w:rPr>
            <w:noProof/>
          </w:rPr>
          <w:delText>7</w:delText>
        </w:r>
        <w:r w:rsidDel="001D2A94">
          <w:fldChar w:fldCharType="end"/>
        </w:r>
      </w:del>
      <w:r>
        <w:t xml:space="preserve">: Nested elements of element </w:t>
      </w:r>
      <w:r>
        <w:rPr>
          <w:rFonts w:ascii="Courier New" w:hAnsi="Courier New" w:cs="Courier New"/>
          <w:i/>
          <w:sz w:val="18"/>
          <w:szCs w:val="18"/>
        </w:rPr>
        <w:t>&lt;connection_group</w:t>
      </w:r>
      <w:r w:rsidR="008041BF">
        <w:rPr>
          <w:rFonts w:ascii="Courier New" w:hAnsi="Courier New" w:cs="Courier New"/>
          <w:i/>
          <w:sz w:val="18"/>
          <w:szCs w:val="18"/>
        </w:rPr>
        <w:t>/</w:t>
      </w:r>
      <w:r w:rsidRPr="00206E87">
        <w:rPr>
          <w:rFonts w:ascii="Courier New" w:hAnsi="Courier New" w:cs="Courier New"/>
          <w:i/>
          <w:sz w:val="18"/>
          <w:szCs w:val="18"/>
        </w:rPr>
        <w:t>&gt;</w:t>
      </w:r>
      <w:bookmarkEnd w:id="216"/>
      <w:bookmarkEnd w:id="217"/>
    </w:p>
    <w:p w14:paraId="05E1B3DB" w14:textId="77777777" w:rsidR="006F1928" w:rsidRPr="00FD64A6" w:rsidRDefault="006F1928" w:rsidP="006F1928">
      <w:pPr>
        <w:keepNext/>
        <w:rPr>
          <w:b/>
          <w:i/>
          <w:lang w:eastAsia="x-none"/>
        </w:rPr>
      </w:pPr>
      <w:r w:rsidRPr="00FD64A6">
        <w:rPr>
          <w:b/>
          <w:i/>
          <w:lang w:eastAsia="x-none"/>
        </w:rPr>
        <w:t xml:space="preserve">Remarks: </w:t>
      </w:r>
    </w:p>
    <w:p w14:paraId="3EBD9F71" w14:textId="77777777" w:rsidR="006F1928" w:rsidRPr="00504BAD" w:rsidDel="00992773" w:rsidRDefault="006F1928" w:rsidP="00FD64A6">
      <w:pPr>
        <w:numPr>
          <w:ilvl w:val="0"/>
          <w:numId w:val="17"/>
        </w:numPr>
        <w:ind w:left="709" w:hanging="349"/>
        <w:jc w:val="both"/>
        <w:rPr>
          <w:del w:id="221" w:author="nick" w:date="2019-12-19T22:12:00Z"/>
          <w:szCs w:val="22"/>
          <w:lang w:eastAsia="x-none"/>
        </w:rPr>
      </w:pPr>
      <w:commentRangeStart w:id="222"/>
      <w:del w:id="223" w:author="nick" w:date="2019-12-19T22:12:00Z">
        <w:r w:rsidRPr="00504BAD" w:rsidDel="00992773">
          <w:rPr>
            <w:szCs w:val="22"/>
            <w:lang w:eastAsia="x-none"/>
          </w:rPr>
          <w:delText>A</w:delText>
        </w:r>
        <w:r w:rsidRPr="00504BAD" w:rsidDel="00992773">
          <w:rPr>
            <w:rFonts w:cs="Arial"/>
            <w:szCs w:val="22"/>
          </w:rPr>
          <w:delText xml:space="preserve">n empty or missing </w:delText>
        </w:r>
        <w:r w:rsidRPr="00504BAD" w:rsidDel="00992773">
          <w:rPr>
            <w:rFonts w:ascii="Courier New" w:hAnsi="Courier New" w:cs="Courier New"/>
            <w:b/>
            <w:i/>
            <w:sz w:val="18"/>
            <w:szCs w:val="18"/>
          </w:rPr>
          <w:delText>&lt;connected_to&gt;</w:delText>
        </w:r>
        <w:r w:rsidRPr="00504BAD" w:rsidDel="00992773">
          <w:rPr>
            <w:rFonts w:cs="Arial"/>
            <w:szCs w:val="22"/>
          </w:rPr>
          <w:delText xml:space="preserve"> (meaning a connection according only to geometric neighborhood) is </w:delText>
        </w:r>
        <w:r w:rsidRPr="00504BAD" w:rsidDel="00992773">
          <w:rPr>
            <w:rFonts w:cs="Arial"/>
            <w:i/>
            <w:szCs w:val="22"/>
          </w:rPr>
          <w:delText>not</w:delText>
        </w:r>
        <w:r w:rsidRPr="00504BAD" w:rsidDel="00992773">
          <w:rPr>
            <w:rFonts w:cs="Arial"/>
            <w:szCs w:val="22"/>
          </w:rPr>
          <w:delText xml:space="preserve"> allowed by the standard. However, systems may import such files with warnings. </w:delText>
        </w:r>
      </w:del>
      <w:commentRangeEnd w:id="222"/>
      <w:r w:rsidR="00992773">
        <w:rPr>
          <w:rStyle w:val="Kommentarzeichen"/>
          <w:lang w:eastAsia="x-none"/>
        </w:rPr>
        <w:commentReference w:id="222"/>
      </w:r>
    </w:p>
    <w:p w14:paraId="0B9A8573" w14:textId="77777777" w:rsidR="006F1928" w:rsidRPr="008F5F84" w:rsidRDefault="006F1928" w:rsidP="00FD64A6">
      <w:pPr>
        <w:pStyle w:val="Listenabsatz"/>
        <w:numPr>
          <w:ilvl w:val="0"/>
          <w:numId w:val="17"/>
        </w:numPr>
        <w:ind w:left="709" w:hanging="349"/>
        <w:jc w:val="both"/>
        <w:rPr>
          <w:lang w:val="en-US"/>
        </w:rPr>
      </w:pPr>
      <w:r w:rsidRPr="008F5F84">
        <w:rPr>
          <w:rFonts w:cs="Arial"/>
          <w:lang w:val="en-US"/>
        </w:rPr>
        <w:t xml:space="preserve">In addition to parts and properties, </w:t>
      </w:r>
      <w:r w:rsidRPr="008F5F84">
        <w:rPr>
          <w:rFonts w:cs="Arial"/>
          <w:i/>
          <w:lang w:val="en-US"/>
        </w:rPr>
        <w:t>no</w:t>
      </w:r>
      <w:r w:rsidRPr="008F5F84">
        <w:rPr>
          <w:rFonts w:cs="Arial"/>
          <w:lang w:val="en-US"/>
        </w:rPr>
        <w:t xml:space="preserve"> other means (e.g. sets) for grouping objects are allowed. </w:t>
      </w:r>
    </w:p>
    <w:p w14:paraId="41FE469F" w14:textId="77777777" w:rsidR="00A101BB" w:rsidRPr="007055D9" w:rsidRDefault="00F1012F" w:rsidP="00327322">
      <w:pPr>
        <w:pStyle w:val="berschrift3"/>
        <w:tabs>
          <w:tab w:val="clear" w:pos="720"/>
          <w:tab w:val="num" w:pos="1701"/>
        </w:tabs>
      </w:pPr>
      <w:bookmarkStart w:id="224" w:name="_Ref432343981"/>
      <w:bookmarkStart w:id="225" w:name="_Toc3556947"/>
      <w:bookmarkStart w:id="226" w:name="_Toc27753558"/>
      <w:r w:rsidRPr="007055D9">
        <w:t xml:space="preserve">Connected </w:t>
      </w:r>
      <w:r w:rsidR="00A101BB" w:rsidRPr="007055D9">
        <w:t>Objects</w:t>
      </w:r>
      <w:bookmarkEnd w:id="224"/>
      <w:bookmarkEnd w:id="225"/>
      <w:bookmarkEnd w:id="226"/>
      <w:r w:rsidR="00A101BB" w:rsidRPr="007055D9">
        <w:t xml:space="preserve"> </w:t>
      </w:r>
    </w:p>
    <w:p w14:paraId="52E8244B" w14:textId="249D9CD4" w:rsidR="00D5667A" w:rsidRPr="007055D9" w:rsidRDefault="00D5667A" w:rsidP="00DA2DD5">
      <w:pPr>
        <w:jc w:val="both"/>
      </w:pPr>
      <w:r w:rsidRPr="007055D9">
        <w:t>The basic objects which can be jointed together are parts and assemblies</w:t>
      </w:r>
      <w:r w:rsidR="00223174" w:rsidRPr="007055D9">
        <w:t xml:space="preserve"> (</w:t>
      </w:r>
      <w:r w:rsidR="00446313">
        <w:t>see Chapter</w:t>
      </w:r>
      <w:r w:rsidRPr="007055D9">
        <w:t xml:space="preserve"> </w:t>
      </w:r>
      <w:r w:rsidR="008D51C0" w:rsidRPr="007055D9">
        <w:fldChar w:fldCharType="begin"/>
      </w:r>
      <w:r w:rsidRPr="007055D9">
        <w:instrText xml:space="preserve"> REF _Ref371939247 \r \h </w:instrText>
      </w:r>
      <w:r w:rsidR="00DA2DD5">
        <w:instrText xml:space="preserve"> \* MERGEFORMAT </w:instrText>
      </w:r>
      <w:r w:rsidR="008D51C0" w:rsidRPr="007055D9">
        <w:fldChar w:fldCharType="separate"/>
      </w:r>
      <w:r w:rsidR="00004854">
        <w:t>4</w:t>
      </w:r>
      <w:r w:rsidR="008D51C0" w:rsidRPr="007055D9">
        <w:fldChar w:fldCharType="end"/>
      </w:r>
      <w:r w:rsidR="00223174" w:rsidRPr="007055D9">
        <w:t>) which appear as nested</w:t>
      </w:r>
      <w:r w:rsidRPr="007055D9">
        <w:t xml:space="preserve"> element</w:t>
      </w:r>
      <w:r w:rsidR="00223174" w:rsidRPr="007055D9">
        <w:t xml:space="preserve">s </w:t>
      </w:r>
      <w:r w:rsidR="00223174" w:rsidRPr="00446313">
        <w:rPr>
          <w:rFonts w:ascii="Courier New" w:hAnsi="Courier New" w:cs="Courier New"/>
          <w:b/>
          <w:i/>
          <w:sz w:val="18"/>
          <w:szCs w:val="18"/>
        </w:rPr>
        <w:t>&lt;part</w:t>
      </w:r>
      <w:r w:rsidR="004C7100">
        <w:rPr>
          <w:rFonts w:ascii="Courier New" w:hAnsi="Courier New" w:cs="Courier New"/>
          <w:b/>
          <w:i/>
          <w:sz w:val="18"/>
          <w:szCs w:val="18"/>
        </w:rPr>
        <w:t>/</w:t>
      </w:r>
      <w:r w:rsidR="00223174" w:rsidRPr="00446313">
        <w:rPr>
          <w:rFonts w:ascii="Courier New" w:hAnsi="Courier New" w:cs="Courier New"/>
          <w:b/>
          <w:i/>
          <w:sz w:val="18"/>
          <w:szCs w:val="18"/>
        </w:rPr>
        <w:t>&gt;</w:t>
      </w:r>
      <w:r w:rsidR="00223174" w:rsidRPr="007055D9">
        <w:t xml:space="preserve"> and </w:t>
      </w:r>
      <w:r w:rsidR="00223174" w:rsidRPr="00446313">
        <w:rPr>
          <w:rFonts w:ascii="Courier New" w:hAnsi="Courier New" w:cs="Courier New"/>
          <w:b/>
          <w:i/>
          <w:sz w:val="18"/>
          <w:szCs w:val="18"/>
        </w:rPr>
        <w:t>&lt;</w:t>
      </w:r>
      <w:proofErr w:type="spellStart"/>
      <w:r w:rsidR="00223174" w:rsidRPr="00446313">
        <w:rPr>
          <w:rFonts w:ascii="Courier New" w:hAnsi="Courier New" w:cs="Courier New"/>
          <w:b/>
          <w:i/>
          <w:sz w:val="18"/>
          <w:szCs w:val="18"/>
        </w:rPr>
        <w:t>assy</w:t>
      </w:r>
      <w:proofErr w:type="spellEnd"/>
      <w:r w:rsidR="004C7100">
        <w:rPr>
          <w:rFonts w:ascii="Courier New" w:hAnsi="Courier New" w:cs="Courier New"/>
          <w:b/>
          <w:i/>
          <w:sz w:val="18"/>
          <w:szCs w:val="18"/>
        </w:rPr>
        <w:t>/</w:t>
      </w:r>
      <w:r w:rsidR="00223174" w:rsidRPr="00446313">
        <w:rPr>
          <w:rFonts w:ascii="Courier New" w:hAnsi="Courier New" w:cs="Courier New"/>
          <w:b/>
          <w:i/>
          <w:sz w:val="18"/>
          <w:szCs w:val="18"/>
        </w:rPr>
        <w:t>&gt;</w:t>
      </w:r>
      <w:r w:rsidR="00223174" w:rsidRPr="007055D9">
        <w:t xml:space="preserve"> of </w:t>
      </w:r>
      <w:r w:rsidR="00A101BB" w:rsidRPr="00446313">
        <w:rPr>
          <w:rFonts w:ascii="Courier New" w:hAnsi="Courier New" w:cs="Courier New"/>
          <w:b/>
          <w:i/>
          <w:sz w:val="18"/>
          <w:szCs w:val="18"/>
        </w:rPr>
        <w:t>&lt;connected_to&gt;</w:t>
      </w:r>
      <w:r w:rsidRPr="007055D9">
        <w:t xml:space="preserve">. </w:t>
      </w:r>
    </w:p>
    <w:p w14:paraId="2EC5259E" w14:textId="77777777" w:rsidR="00223174" w:rsidRPr="007055D9" w:rsidRDefault="00223174" w:rsidP="00223174">
      <w:r w:rsidRPr="007055D9">
        <w:t xml:space="preserve">XML-specification of </w:t>
      </w:r>
      <w:r w:rsidRPr="00446313">
        <w:rPr>
          <w:rFonts w:ascii="Courier New" w:hAnsi="Courier New" w:cs="Courier New"/>
          <w:b/>
          <w:i/>
          <w:sz w:val="18"/>
          <w:szCs w:val="18"/>
        </w:rPr>
        <w:t>&lt;connect</w:t>
      </w:r>
      <w:r w:rsidR="007262AE" w:rsidRPr="00446313">
        <w:rPr>
          <w:rFonts w:ascii="Courier New" w:hAnsi="Courier New" w:cs="Courier New"/>
          <w:b/>
          <w:i/>
          <w:sz w:val="18"/>
          <w:szCs w:val="18"/>
        </w:rPr>
        <w:t>ed_</w:t>
      </w:r>
      <w:r w:rsidRPr="00446313">
        <w:rPr>
          <w:rFonts w:ascii="Courier New" w:hAnsi="Courier New" w:cs="Courier New"/>
          <w:b/>
          <w:i/>
          <w:sz w:val="18"/>
          <w:szCs w:val="18"/>
        </w:rPr>
        <w:t>to&gt;</w:t>
      </w:r>
      <w:r w:rsidRPr="007055D9">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223174" w:rsidRPr="007055D9" w14:paraId="2F53EC34" w14:textId="77777777" w:rsidTr="000F4844">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40E61A" w14:textId="77777777" w:rsidR="00223174" w:rsidRPr="007055D9" w:rsidRDefault="00223174" w:rsidP="002A57D9">
            <w:pPr>
              <w:rPr>
                <w:b/>
                <w:i/>
              </w:rPr>
            </w:pPr>
            <w:r w:rsidRPr="007055D9">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C86D21" w14:textId="77777777" w:rsidR="00223174" w:rsidRPr="007055D9" w:rsidRDefault="00223174" w:rsidP="002A57D9">
            <w:pPr>
              <w:rPr>
                <w:b/>
                <w:i/>
              </w:rPr>
            </w:pPr>
            <w:r w:rsidRPr="007055D9">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0F643A" w14:textId="77777777" w:rsidR="00223174" w:rsidRPr="007055D9" w:rsidRDefault="000E60DF" w:rsidP="002A57D9">
            <w:pPr>
              <w:rPr>
                <w:b/>
                <w:i/>
              </w:rPr>
            </w:pPr>
            <w:r>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D84EBB9" w14:textId="77777777" w:rsidR="00223174" w:rsidRPr="007055D9" w:rsidRDefault="00223174" w:rsidP="002A57D9">
            <w:pPr>
              <w:rPr>
                <w:b/>
                <w:i/>
              </w:rPr>
            </w:pPr>
            <w:r w:rsidRPr="007055D9">
              <w:rPr>
                <w:b/>
                <w:i/>
              </w:rPr>
              <w:t>Constraint</w:t>
            </w:r>
          </w:p>
        </w:tc>
      </w:tr>
      <w:tr w:rsidR="002921CC" w:rsidRPr="007055D9" w14:paraId="54D37769" w14:textId="77777777" w:rsidTr="00B85EEA">
        <w:trPr>
          <w:jc w:val="center"/>
        </w:trPr>
        <w:tc>
          <w:tcPr>
            <w:tcW w:w="1979" w:type="dxa"/>
            <w:tcBorders>
              <w:top w:val="single" w:sz="8" w:space="0" w:color="auto"/>
              <w:bottom w:val="dotted" w:sz="4" w:space="0" w:color="auto"/>
            </w:tcBorders>
            <w:shd w:val="clear" w:color="auto" w:fill="auto"/>
          </w:tcPr>
          <w:p w14:paraId="4199521E" w14:textId="77777777" w:rsidR="002921CC" w:rsidRPr="003103A4" w:rsidRDefault="00B903D1" w:rsidP="00860E71">
            <w:pPr>
              <w:rPr>
                <w:sz w:val="20"/>
                <w:szCs w:val="20"/>
              </w:rPr>
            </w:pPr>
            <w:r>
              <w:rPr>
                <w:sz w:val="20"/>
                <w:szCs w:val="20"/>
              </w:rPr>
              <w:t>p</w:t>
            </w:r>
            <w:r w:rsidRPr="003103A4">
              <w:rPr>
                <w:sz w:val="20"/>
                <w:szCs w:val="20"/>
              </w:rPr>
              <w:t>art</w:t>
            </w:r>
          </w:p>
        </w:tc>
        <w:tc>
          <w:tcPr>
            <w:tcW w:w="1280" w:type="dxa"/>
            <w:tcBorders>
              <w:top w:val="single" w:sz="8" w:space="0" w:color="auto"/>
              <w:bottom w:val="dotted" w:sz="4" w:space="0" w:color="auto"/>
            </w:tcBorders>
            <w:shd w:val="clear" w:color="auto" w:fill="auto"/>
          </w:tcPr>
          <w:p w14:paraId="31F030D3" w14:textId="77777777" w:rsidR="002921CC" w:rsidRPr="003103A4" w:rsidRDefault="002921CC" w:rsidP="00860E71">
            <w:pPr>
              <w:rPr>
                <w:sz w:val="20"/>
                <w:szCs w:val="20"/>
              </w:rPr>
            </w:pPr>
            <w:r w:rsidRPr="003103A4">
              <w:rPr>
                <w:sz w:val="20"/>
                <w:szCs w:val="20"/>
              </w:rPr>
              <w:t>1 - *</w:t>
            </w:r>
          </w:p>
        </w:tc>
        <w:tc>
          <w:tcPr>
            <w:tcW w:w="2552" w:type="dxa"/>
            <w:tcBorders>
              <w:top w:val="single" w:sz="8" w:space="0" w:color="auto"/>
            </w:tcBorders>
            <w:shd w:val="clear" w:color="auto" w:fill="auto"/>
            <w:vAlign w:val="center"/>
          </w:tcPr>
          <w:p w14:paraId="668DE604" w14:textId="77777777" w:rsidR="002921CC" w:rsidRPr="008D6479" w:rsidRDefault="002921CC" w:rsidP="006F4BFA">
            <w:pPr>
              <w:rPr>
                <w:sz w:val="20"/>
                <w:szCs w:val="20"/>
                <w:highlight w:val="yellow"/>
              </w:rPr>
            </w:pPr>
            <w:r w:rsidRPr="00AC1F90">
              <w:rPr>
                <w:sz w:val="20"/>
                <w:szCs w:val="20"/>
              </w:rPr>
              <w:t>Optional</w:t>
            </w:r>
          </w:p>
        </w:tc>
        <w:tc>
          <w:tcPr>
            <w:tcW w:w="2689" w:type="dxa"/>
            <w:tcBorders>
              <w:top w:val="single" w:sz="8" w:space="0" w:color="auto"/>
              <w:bottom w:val="dotted" w:sz="4" w:space="0" w:color="auto"/>
            </w:tcBorders>
            <w:shd w:val="clear" w:color="auto" w:fill="auto"/>
          </w:tcPr>
          <w:p w14:paraId="6CBE1FB6" w14:textId="77777777" w:rsidR="002921CC" w:rsidRPr="003103A4" w:rsidRDefault="002921CC" w:rsidP="00860E71">
            <w:pPr>
              <w:rPr>
                <w:sz w:val="20"/>
                <w:szCs w:val="20"/>
              </w:rPr>
            </w:pPr>
            <w:r w:rsidRPr="003103A4">
              <w:rPr>
                <w:sz w:val="20"/>
                <w:szCs w:val="20"/>
              </w:rPr>
              <w:t>-</w:t>
            </w:r>
          </w:p>
        </w:tc>
      </w:tr>
      <w:tr w:rsidR="002921CC" w:rsidRPr="007055D9" w14:paraId="4E4DD747" w14:textId="77777777" w:rsidTr="00B85EEA">
        <w:trPr>
          <w:jc w:val="center"/>
        </w:trPr>
        <w:tc>
          <w:tcPr>
            <w:tcW w:w="1979" w:type="dxa"/>
            <w:tcBorders>
              <w:top w:val="dotted" w:sz="4" w:space="0" w:color="auto"/>
              <w:bottom w:val="single" w:sz="8" w:space="0" w:color="000000"/>
            </w:tcBorders>
            <w:shd w:val="clear" w:color="auto" w:fill="auto"/>
          </w:tcPr>
          <w:p w14:paraId="4F98DF5F" w14:textId="77777777" w:rsidR="002921CC" w:rsidRPr="003103A4" w:rsidRDefault="00B903D1" w:rsidP="00860E71">
            <w:pPr>
              <w:rPr>
                <w:sz w:val="20"/>
                <w:szCs w:val="20"/>
              </w:rPr>
            </w:pPr>
            <w:proofErr w:type="spellStart"/>
            <w:r>
              <w:rPr>
                <w:sz w:val="20"/>
                <w:szCs w:val="20"/>
              </w:rPr>
              <w:t>a</w:t>
            </w:r>
            <w:r w:rsidRPr="003103A4">
              <w:rPr>
                <w:sz w:val="20"/>
                <w:szCs w:val="20"/>
              </w:rPr>
              <w:t>ssy</w:t>
            </w:r>
            <w:proofErr w:type="spellEnd"/>
          </w:p>
        </w:tc>
        <w:tc>
          <w:tcPr>
            <w:tcW w:w="1280" w:type="dxa"/>
            <w:tcBorders>
              <w:top w:val="dotted" w:sz="4" w:space="0" w:color="auto"/>
              <w:bottom w:val="single" w:sz="8" w:space="0" w:color="000000"/>
            </w:tcBorders>
            <w:shd w:val="clear" w:color="auto" w:fill="auto"/>
          </w:tcPr>
          <w:p w14:paraId="36BE0C64" w14:textId="77777777" w:rsidR="002921CC" w:rsidRPr="003103A4" w:rsidRDefault="002921CC" w:rsidP="00860E71">
            <w:pPr>
              <w:rPr>
                <w:sz w:val="20"/>
                <w:szCs w:val="20"/>
              </w:rPr>
            </w:pPr>
            <w:r w:rsidRPr="003103A4">
              <w:rPr>
                <w:sz w:val="20"/>
                <w:szCs w:val="20"/>
              </w:rPr>
              <w:t>1 - *</w:t>
            </w:r>
          </w:p>
        </w:tc>
        <w:tc>
          <w:tcPr>
            <w:tcW w:w="2552" w:type="dxa"/>
            <w:tcBorders>
              <w:bottom w:val="single" w:sz="8" w:space="0" w:color="000000"/>
            </w:tcBorders>
            <w:shd w:val="clear" w:color="auto" w:fill="auto"/>
          </w:tcPr>
          <w:p w14:paraId="33EE19BE" w14:textId="77777777" w:rsidR="002921CC" w:rsidRPr="003103A4" w:rsidRDefault="002921CC" w:rsidP="00860E71">
            <w:pPr>
              <w:rPr>
                <w:sz w:val="20"/>
                <w:szCs w:val="20"/>
              </w:rPr>
            </w:pPr>
            <w:r>
              <w:rPr>
                <w:sz w:val="20"/>
                <w:szCs w:val="20"/>
              </w:rPr>
              <w:t>Optional</w:t>
            </w:r>
          </w:p>
        </w:tc>
        <w:tc>
          <w:tcPr>
            <w:tcW w:w="2689" w:type="dxa"/>
            <w:tcBorders>
              <w:top w:val="dotted" w:sz="4" w:space="0" w:color="auto"/>
              <w:bottom w:val="single" w:sz="8" w:space="0" w:color="000000"/>
            </w:tcBorders>
            <w:shd w:val="clear" w:color="auto" w:fill="auto"/>
          </w:tcPr>
          <w:p w14:paraId="505E5774" w14:textId="77777777" w:rsidR="002921CC" w:rsidRPr="003103A4" w:rsidRDefault="002921CC" w:rsidP="004C7100">
            <w:pPr>
              <w:keepNext/>
              <w:rPr>
                <w:sz w:val="20"/>
                <w:szCs w:val="20"/>
              </w:rPr>
            </w:pPr>
            <w:r w:rsidRPr="003103A4">
              <w:rPr>
                <w:sz w:val="20"/>
                <w:szCs w:val="20"/>
              </w:rPr>
              <w:t>-</w:t>
            </w:r>
          </w:p>
        </w:tc>
      </w:tr>
    </w:tbl>
    <w:p w14:paraId="1B48AC57" w14:textId="635089B6" w:rsidR="004C7100" w:rsidRDefault="004C7100" w:rsidP="004C7100">
      <w:pPr>
        <w:pStyle w:val="Beschriftung"/>
        <w:spacing w:before="120"/>
      </w:pPr>
      <w:bookmarkStart w:id="227" w:name="_Toc3566418"/>
      <w:bookmarkStart w:id="228" w:name="_Toc27753783"/>
      <w:bookmarkStart w:id="229" w:name="_Ref371942385"/>
      <w:r>
        <w:t xml:space="preserve">Table </w:t>
      </w:r>
      <w:ins w:id="230" w:author="Dr. Carsten Franke" w:date="2020-03-09T16:02:00Z">
        <w:r w:rsidR="001D2A94">
          <w:fldChar w:fldCharType="begin"/>
        </w:r>
        <w:r w:rsidR="001D2A94">
          <w:instrText xml:space="preserve"> SEQ Table \* ARABIC </w:instrText>
        </w:r>
      </w:ins>
      <w:r w:rsidR="001D2A94">
        <w:fldChar w:fldCharType="separate"/>
      </w:r>
      <w:ins w:id="231" w:author="Dr. Carsten Franke" w:date="2020-03-09T16:02:00Z">
        <w:r w:rsidR="001D2A94">
          <w:rPr>
            <w:noProof/>
          </w:rPr>
          <w:t>8</w:t>
        </w:r>
        <w:r w:rsidR="001D2A94">
          <w:fldChar w:fldCharType="end"/>
        </w:r>
      </w:ins>
      <w:del w:id="232" w:author="Dr. Carsten Franke" w:date="2020-03-09T16:02:00Z">
        <w:r w:rsidDel="001D2A94">
          <w:fldChar w:fldCharType="begin"/>
        </w:r>
        <w:r w:rsidDel="001D2A94">
          <w:delInstrText xml:space="preserve"> SEQ Table \* ARABIC </w:delInstrText>
        </w:r>
        <w:r w:rsidDel="001D2A94">
          <w:fldChar w:fldCharType="separate"/>
        </w:r>
        <w:r w:rsidR="00004854" w:rsidDel="001D2A94">
          <w:rPr>
            <w:noProof/>
          </w:rPr>
          <w:delText>8</w:delText>
        </w:r>
        <w:r w:rsidDel="001D2A94">
          <w:fldChar w:fldCharType="end"/>
        </w:r>
      </w:del>
      <w:r>
        <w:t xml:space="preserve">: </w:t>
      </w:r>
      <w:r w:rsidR="00F92FB3">
        <w:t xml:space="preserve">Nested elements of </w:t>
      </w:r>
      <w:r w:rsidR="00F92FB3" w:rsidRPr="00F92FB3">
        <w:rPr>
          <w:rStyle w:val="elementdeftypeChar"/>
          <w:b/>
        </w:rPr>
        <w:t>&lt;connected_to&gt;</w:t>
      </w:r>
      <w:bookmarkEnd w:id="227"/>
      <w:bookmarkEnd w:id="228"/>
    </w:p>
    <w:p w14:paraId="4E084E83" w14:textId="77777777" w:rsidR="00A33BC7" w:rsidRPr="007055D9" w:rsidRDefault="00543B6B" w:rsidP="00860E71">
      <w:pPr>
        <w:pStyle w:val="berschrift4"/>
      </w:pPr>
      <w:bookmarkStart w:id="233" w:name="_Ref428791371"/>
      <w:bookmarkStart w:id="234" w:name="_Ref428891357"/>
      <w:bookmarkStart w:id="235" w:name="_Ref428892751"/>
      <w:bookmarkStart w:id="236" w:name="_Toc3556948"/>
      <w:bookmarkStart w:id="237" w:name="_Toc27753559"/>
      <w:r>
        <w:t xml:space="preserve">Element </w:t>
      </w:r>
      <w:r w:rsidR="00F1012F" w:rsidRPr="00E366F9">
        <w:rPr>
          <w:rFonts w:ascii="Courier New" w:hAnsi="Courier New" w:cs="Courier New"/>
          <w:b w:val="0"/>
        </w:rPr>
        <w:t>&lt;part</w:t>
      </w:r>
      <w:r w:rsidR="004C7100">
        <w:rPr>
          <w:rFonts w:ascii="Courier New" w:hAnsi="Courier New" w:cs="Courier New"/>
          <w:b w:val="0"/>
        </w:rPr>
        <w:t>/</w:t>
      </w:r>
      <w:r w:rsidR="00F1012F" w:rsidRPr="00E366F9">
        <w:rPr>
          <w:rFonts w:ascii="Courier New" w:hAnsi="Courier New" w:cs="Courier New"/>
          <w:b w:val="0"/>
        </w:rPr>
        <w:t>&gt;</w:t>
      </w:r>
      <w:bookmarkEnd w:id="229"/>
      <w:bookmarkEnd w:id="233"/>
      <w:bookmarkEnd w:id="234"/>
      <w:bookmarkEnd w:id="235"/>
      <w:bookmarkEnd w:id="236"/>
      <w:bookmarkEnd w:id="237"/>
    </w:p>
    <w:p w14:paraId="2FB8C751" w14:textId="77777777" w:rsidR="00FA12FD" w:rsidRPr="007055D9" w:rsidRDefault="00FA12FD" w:rsidP="003103A4">
      <w:pPr>
        <w:jc w:val="both"/>
      </w:pPr>
      <w:r w:rsidRPr="007055D9">
        <w:t xml:space="preserve">In χMCF, a part may refer to one CAx part or one CAE property, as well. However, if both attributes </w:t>
      </w:r>
      <w:r w:rsidR="00194316">
        <w:t>"</w:t>
      </w:r>
      <w:r w:rsidRPr="007055D9">
        <w:t>label</w:t>
      </w:r>
      <w:r w:rsidR="00194316">
        <w:t>"</w:t>
      </w:r>
      <w:r w:rsidRPr="007055D9">
        <w:t xml:space="preserve"> and </w:t>
      </w:r>
      <w:r w:rsidR="00194316">
        <w:t>"</w:t>
      </w:r>
      <w:proofErr w:type="spellStart"/>
      <w:r w:rsidRPr="007055D9">
        <w:t>pid</w:t>
      </w:r>
      <w:proofErr w:type="spellEnd"/>
      <w:r w:rsidR="00194316">
        <w:t>"</w:t>
      </w:r>
      <w:r w:rsidRPr="007055D9">
        <w:t xml:space="preserve"> are present, the label governs.</w:t>
      </w:r>
    </w:p>
    <w:p w14:paraId="5EC32C17" w14:textId="77777777" w:rsidR="00A33BC7" w:rsidRPr="007055D9" w:rsidRDefault="00FA12FD" w:rsidP="003103A4">
      <w:pPr>
        <w:jc w:val="both"/>
      </w:pPr>
      <w:r w:rsidRPr="007055D9">
        <w:t>It</w:t>
      </w:r>
      <w:r w:rsidR="00A33BC7" w:rsidRPr="007055D9">
        <w:t xml:space="preserve"> is described by </w:t>
      </w:r>
      <w:r w:rsidR="00FB7335" w:rsidRPr="007055D9">
        <w:t xml:space="preserve">the element </w:t>
      </w:r>
      <w:r w:rsidR="00FB7335" w:rsidRPr="00446313">
        <w:rPr>
          <w:rFonts w:ascii="Courier New" w:hAnsi="Courier New" w:cs="Courier New"/>
          <w:b/>
          <w:i/>
          <w:sz w:val="18"/>
          <w:szCs w:val="18"/>
        </w:rPr>
        <w:t>&lt;part</w:t>
      </w:r>
      <w:r w:rsidR="004C7100">
        <w:rPr>
          <w:rFonts w:ascii="Courier New" w:hAnsi="Courier New" w:cs="Courier New"/>
          <w:b/>
          <w:i/>
          <w:sz w:val="18"/>
          <w:szCs w:val="18"/>
        </w:rPr>
        <w:t>/</w:t>
      </w:r>
      <w:r w:rsidR="00FB7335" w:rsidRPr="00446313">
        <w:rPr>
          <w:rFonts w:ascii="Courier New" w:hAnsi="Courier New" w:cs="Courier New"/>
          <w:b/>
          <w:i/>
          <w:sz w:val="18"/>
          <w:szCs w:val="18"/>
        </w:rPr>
        <w:t>&gt;</w:t>
      </w:r>
      <w:r w:rsidR="00FB7335" w:rsidRPr="007055D9">
        <w:t xml:space="preserve"> and </w:t>
      </w:r>
      <w:r w:rsidR="00F1012F" w:rsidRPr="007055D9">
        <w:t>a numeric</w:t>
      </w:r>
      <w:r w:rsidR="00A33BC7" w:rsidRPr="007055D9">
        <w:t xml:space="preserve"> </w:t>
      </w:r>
      <w:r w:rsidR="00A33BC7" w:rsidRPr="00446313">
        <w:rPr>
          <w:rFonts w:ascii="Courier New" w:hAnsi="Courier New" w:cs="Courier New"/>
          <w:i/>
          <w:sz w:val="18"/>
          <w:szCs w:val="18"/>
        </w:rPr>
        <w:t>index</w:t>
      </w:r>
      <w:r w:rsidR="00417704" w:rsidRPr="007055D9">
        <w:t xml:space="preserve">, </w:t>
      </w:r>
      <w:r w:rsidR="00A33BC7" w:rsidRPr="007055D9">
        <w:t xml:space="preserve">a </w:t>
      </w:r>
      <w:r w:rsidR="00A33BC7" w:rsidRPr="00446313">
        <w:rPr>
          <w:rFonts w:ascii="Courier New" w:hAnsi="Courier New" w:cs="Courier New"/>
          <w:i/>
          <w:sz w:val="18"/>
          <w:szCs w:val="18"/>
        </w:rPr>
        <w:t>label</w:t>
      </w:r>
      <w:r w:rsidR="00A33BC7" w:rsidRPr="007055D9">
        <w:t xml:space="preserve"> or a </w:t>
      </w:r>
      <w:proofErr w:type="spellStart"/>
      <w:r w:rsidR="00A33BC7" w:rsidRPr="00446313">
        <w:rPr>
          <w:rFonts w:ascii="Courier New" w:hAnsi="Courier New" w:cs="Courier New"/>
          <w:i/>
          <w:sz w:val="18"/>
          <w:szCs w:val="18"/>
        </w:rPr>
        <w:t>pid</w:t>
      </w:r>
      <w:proofErr w:type="spellEnd"/>
      <w:r w:rsidR="00A33BC7" w:rsidRPr="007055D9">
        <w:t xml:space="preserve"> (property id)</w:t>
      </w:r>
      <w:r w:rsidR="00F1012F" w:rsidRPr="007055D9">
        <w:t xml:space="preserve">, all </w:t>
      </w:r>
      <w:r w:rsidR="00D76E16" w:rsidRPr="007055D9">
        <w:t xml:space="preserve">provided </w:t>
      </w:r>
      <w:r w:rsidR="00F1012F" w:rsidRPr="007055D9">
        <w:t>as attributes</w:t>
      </w:r>
      <w:r w:rsidR="00A33BC7" w:rsidRPr="007055D9">
        <w:t>.</w:t>
      </w:r>
      <w:r w:rsidR="00F1012F" w:rsidRPr="007055D9">
        <w:t xml:space="preserve"> </w:t>
      </w:r>
    </w:p>
    <w:p w14:paraId="007F5B01" w14:textId="77777777" w:rsidR="006B3C5E" w:rsidRDefault="00F1012F" w:rsidP="003103A4">
      <w:pPr>
        <w:jc w:val="both"/>
      </w:pPr>
      <w:r w:rsidRPr="007055D9">
        <w:lastRenderedPageBreak/>
        <w:t xml:space="preserve">The </w:t>
      </w:r>
      <w:r w:rsidRPr="00446313">
        <w:rPr>
          <w:rFonts w:ascii="Courier New" w:hAnsi="Courier New" w:cs="Courier New"/>
          <w:i/>
          <w:sz w:val="18"/>
          <w:szCs w:val="18"/>
        </w:rPr>
        <w:t>index</w:t>
      </w:r>
      <w:r w:rsidRPr="007055D9">
        <w:t xml:space="preserve"> </w:t>
      </w:r>
      <w:r w:rsidR="00D76E16" w:rsidRPr="007055D9">
        <w:t>needs</w:t>
      </w:r>
      <w:r w:rsidRPr="007055D9">
        <w:t xml:space="preserve"> </w:t>
      </w:r>
      <w:r w:rsidR="00D76E16" w:rsidRPr="007055D9">
        <w:t>to</w:t>
      </w:r>
      <w:r w:rsidRPr="007055D9">
        <w:t xml:space="preserve"> be unique </w:t>
      </w:r>
      <w:r w:rsidR="00D76E16" w:rsidRPr="007055D9">
        <w:t xml:space="preserve">only </w:t>
      </w:r>
      <w:r w:rsidRPr="007055D9">
        <w:t xml:space="preserve">within the parent element </w:t>
      </w:r>
      <w:r w:rsidRPr="00446313">
        <w:rPr>
          <w:rFonts w:ascii="Courier New" w:hAnsi="Courier New" w:cs="Courier New"/>
          <w:b/>
          <w:i/>
          <w:sz w:val="18"/>
          <w:szCs w:val="18"/>
        </w:rPr>
        <w:t>&lt;connected_to&gt;.</w:t>
      </w:r>
      <w:r w:rsidRPr="007055D9">
        <w:t xml:space="preserve"> For specific connections</w:t>
      </w:r>
      <w:r w:rsidR="00D76E16" w:rsidRPr="007055D9">
        <w:t>,</w:t>
      </w:r>
      <w:r w:rsidRPr="007055D9">
        <w:t xml:space="preserve"> it is used as</w:t>
      </w:r>
      <w:r w:rsidR="00FB7335" w:rsidRPr="007055D9">
        <w:t xml:space="preserve"> the</w:t>
      </w:r>
      <w:r w:rsidRPr="007055D9">
        <w:t xml:space="preserve"> matching index for the base sheet.</w:t>
      </w:r>
    </w:p>
    <w:p w14:paraId="30D2F760" w14:textId="77777777" w:rsidR="0026407E" w:rsidRDefault="0026407E" w:rsidP="003103A4">
      <w:pPr>
        <w:jc w:val="both"/>
      </w:pPr>
      <w:r>
        <w:t xml:space="preserve">The attribute </w:t>
      </w:r>
      <w:r w:rsidR="001467B0" w:rsidRPr="001467B0">
        <w:rPr>
          <w:rFonts w:ascii="Courier New" w:hAnsi="Courier New" w:cs="Courier New"/>
          <w:i/>
          <w:sz w:val="18"/>
          <w:szCs w:val="18"/>
        </w:rPr>
        <w:t>index</w:t>
      </w:r>
      <w:r w:rsidR="001467B0">
        <w:t xml:space="preserve"> </w:t>
      </w:r>
      <w:r>
        <w:t xml:space="preserve">of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t xml:space="preserve">element is required only if the </w:t>
      </w:r>
      <w:r w:rsidRPr="004A2A03">
        <w:rPr>
          <w:rFonts w:ascii="Courier New" w:hAnsi="Courier New" w:cs="Courier New"/>
          <w:i/>
          <w:sz w:val="18"/>
          <w:szCs w:val="18"/>
        </w:rPr>
        <w:t>part</w:t>
      </w:r>
      <w:r>
        <w:t xml:space="preserve"> element is being used as nested element under element </w:t>
      </w:r>
      <w:r w:rsidR="008041BF" w:rsidRPr="008041BF">
        <w:rPr>
          <w:rStyle w:val="elementdeftypeChar"/>
        </w:rPr>
        <w:t>&lt;c</w:t>
      </w:r>
      <w:r w:rsidRPr="008041BF">
        <w:rPr>
          <w:rStyle w:val="elementdeftypeChar"/>
        </w:rPr>
        <w:t>onnected_to</w:t>
      </w:r>
      <w:r w:rsidR="008041BF" w:rsidRPr="008041BF">
        <w:rPr>
          <w:rStyle w:val="elementdeftypeChar"/>
        </w:rPr>
        <w:t>&gt;</w:t>
      </w:r>
      <w:r>
        <w:t xml:space="preserve">. In case if the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t xml:space="preserve">element is </w:t>
      </w:r>
      <w:r w:rsidR="00855ED7">
        <w:t xml:space="preserve">used within the element </w:t>
      </w:r>
      <w:r w:rsidR="004C7100">
        <w:rPr>
          <w:rFonts w:ascii="Courier New" w:hAnsi="Courier New" w:cs="Courier New"/>
          <w:b/>
          <w:i/>
          <w:sz w:val="18"/>
          <w:szCs w:val="18"/>
        </w:rPr>
        <w:t>&lt;</w:t>
      </w:r>
      <w:proofErr w:type="spellStart"/>
      <w:r w:rsidR="004C7100">
        <w:rPr>
          <w:rFonts w:ascii="Courier New" w:hAnsi="Courier New" w:cs="Courier New"/>
          <w:b/>
          <w:i/>
          <w:sz w:val="18"/>
          <w:szCs w:val="18"/>
        </w:rPr>
        <w:t>assy</w:t>
      </w:r>
      <w:proofErr w:type="spellEnd"/>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rsidR="00855ED7">
        <w:t xml:space="preserve">then NO </w:t>
      </w:r>
      <w:r w:rsidR="00855ED7" w:rsidRPr="001467B0">
        <w:rPr>
          <w:rFonts w:ascii="Courier New" w:hAnsi="Courier New" w:cs="Courier New"/>
          <w:i/>
          <w:sz w:val="18"/>
          <w:szCs w:val="18"/>
        </w:rPr>
        <w:t>index</w:t>
      </w:r>
      <w:r w:rsidR="00855ED7">
        <w:t xml:space="preserve"> </w:t>
      </w:r>
      <w:proofErr w:type="gramStart"/>
      <w:r w:rsidR="00855ED7">
        <w:t>is allowed to</w:t>
      </w:r>
      <w:proofErr w:type="gramEnd"/>
      <w:r w:rsidR="00855ED7">
        <w:t xml:space="preserve"> be present as attribute of the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rsidR="00855ED7">
        <w:t>element.</w:t>
      </w:r>
    </w:p>
    <w:p w14:paraId="2868F8B1" w14:textId="77777777" w:rsidR="00A33BC7" w:rsidRPr="007055D9" w:rsidRDefault="00A33BC7" w:rsidP="00E824E5">
      <w:pPr>
        <w:keepNext/>
        <w:widowControl w:val="0"/>
      </w:pPr>
      <w:r w:rsidRPr="007055D9">
        <w:t xml:space="preserve">XML-specification of </w:t>
      </w:r>
      <w:r w:rsidRPr="00446313">
        <w:rPr>
          <w:rFonts w:ascii="Courier New" w:hAnsi="Courier New" w:cs="Courier New"/>
          <w:b/>
          <w:i/>
          <w:sz w:val="18"/>
          <w:szCs w:val="18"/>
        </w:rPr>
        <w:t>&lt;part</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A12FD" w:rsidRPr="007055D9" w14:paraId="5523A129" w14:textId="77777777" w:rsidTr="002F2FED">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E1962F9" w14:textId="77777777" w:rsidR="00FA12FD" w:rsidRPr="007055D9" w:rsidRDefault="00FA12FD" w:rsidP="00C77DBD">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F6C34A" w14:textId="77777777" w:rsidR="00FA12FD" w:rsidRPr="007055D9" w:rsidRDefault="00FA12FD" w:rsidP="00C77DBD">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BAE9AFE" w14:textId="77777777" w:rsidR="00FA12FD" w:rsidRPr="007055D9" w:rsidRDefault="00FA12FD" w:rsidP="00C77DBD">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7CC316" w14:textId="77777777" w:rsidR="00FA12FD" w:rsidRPr="007055D9" w:rsidRDefault="000E60DF" w:rsidP="00C77DBD">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1550167" w14:textId="77777777" w:rsidR="00FA12FD" w:rsidRPr="007055D9" w:rsidRDefault="00FA12FD" w:rsidP="00C77DBD">
            <w:pPr>
              <w:keepNext/>
              <w:rPr>
                <w:b/>
                <w:i/>
              </w:rPr>
            </w:pPr>
            <w:r w:rsidRPr="007055D9">
              <w:rPr>
                <w:b/>
                <w:i/>
              </w:rPr>
              <w:t>Constraint</w:t>
            </w:r>
          </w:p>
        </w:tc>
      </w:tr>
      <w:tr w:rsidR="00FA12FD" w:rsidRPr="007055D9" w14:paraId="3A2ADA30" w14:textId="77777777" w:rsidTr="002F2FED">
        <w:trPr>
          <w:trHeight w:val="355"/>
        </w:trPr>
        <w:tc>
          <w:tcPr>
            <w:tcW w:w="1258" w:type="dxa"/>
            <w:shd w:val="clear" w:color="auto" w:fill="auto"/>
          </w:tcPr>
          <w:p w14:paraId="52EA8C71" w14:textId="77777777" w:rsidR="00FA12FD" w:rsidRPr="003103A4" w:rsidRDefault="00FA12FD" w:rsidP="00C77DBD">
            <w:pPr>
              <w:keepNext/>
              <w:rPr>
                <w:sz w:val="20"/>
                <w:szCs w:val="20"/>
              </w:rPr>
            </w:pPr>
            <w:r w:rsidRPr="003103A4">
              <w:rPr>
                <w:sz w:val="20"/>
                <w:szCs w:val="20"/>
              </w:rPr>
              <w:t>index</w:t>
            </w:r>
          </w:p>
        </w:tc>
        <w:tc>
          <w:tcPr>
            <w:tcW w:w="1855" w:type="dxa"/>
          </w:tcPr>
          <w:p w14:paraId="0B1AB022" w14:textId="77777777" w:rsidR="00FA12FD" w:rsidRPr="003103A4" w:rsidRDefault="00FA12FD" w:rsidP="00C77DBD">
            <w:pPr>
              <w:keepNext/>
              <w:rPr>
                <w:sz w:val="20"/>
                <w:szCs w:val="20"/>
              </w:rPr>
            </w:pPr>
            <w:r w:rsidRPr="003103A4">
              <w:rPr>
                <w:sz w:val="20"/>
                <w:szCs w:val="20"/>
              </w:rPr>
              <w:t>Integer</w:t>
            </w:r>
          </w:p>
        </w:tc>
        <w:tc>
          <w:tcPr>
            <w:tcW w:w="1560" w:type="dxa"/>
            <w:shd w:val="clear" w:color="auto" w:fill="auto"/>
          </w:tcPr>
          <w:p w14:paraId="19E3BD1B" w14:textId="77777777" w:rsidR="00FA12FD" w:rsidRPr="003103A4" w:rsidRDefault="00FA12FD" w:rsidP="00C77DBD">
            <w:pPr>
              <w:keepNext/>
              <w:rPr>
                <w:sz w:val="20"/>
                <w:szCs w:val="20"/>
              </w:rPr>
            </w:pPr>
            <w:r w:rsidRPr="003103A4">
              <w:rPr>
                <w:sz w:val="20"/>
                <w:szCs w:val="20"/>
              </w:rPr>
              <w:t>&gt; 0</w:t>
            </w:r>
          </w:p>
        </w:tc>
        <w:tc>
          <w:tcPr>
            <w:tcW w:w="1134" w:type="dxa"/>
            <w:shd w:val="clear" w:color="auto" w:fill="auto"/>
          </w:tcPr>
          <w:p w14:paraId="50DA637D" w14:textId="77777777" w:rsidR="00FA12FD" w:rsidRPr="003103A4" w:rsidRDefault="003103A4" w:rsidP="00C77DBD">
            <w:pPr>
              <w:keepNext/>
              <w:rPr>
                <w:sz w:val="20"/>
                <w:szCs w:val="20"/>
              </w:rPr>
            </w:pPr>
            <w:r w:rsidRPr="003103A4">
              <w:rPr>
                <w:sz w:val="20"/>
                <w:szCs w:val="20"/>
              </w:rPr>
              <w:t>R</w:t>
            </w:r>
            <w:r w:rsidR="00FA12FD" w:rsidRPr="003103A4">
              <w:rPr>
                <w:sz w:val="20"/>
                <w:szCs w:val="20"/>
              </w:rPr>
              <w:t>equired</w:t>
            </w:r>
          </w:p>
        </w:tc>
        <w:tc>
          <w:tcPr>
            <w:tcW w:w="2693" w:type="dxa"/>
            <w:shd w:val="clear" w:color="auto" w:fill="auto"/>
          </w:tcPr>
          <w:p w14:paraId="65279277" w14:textId="77777777" w:rsidR="00FA12FD" w:rsidRPr="003103A4" w:rsidRDefault="00FA12FD" w:rsidP="00C77DBD">
            <w:pPr>
              <w:keepNext/>
              <w:rPr>
                <w:sz w:val="20"/>
                <w:szCs w:val="20"/>
              </w:rPr>
            </w:pPr>
            <w:r w:rsidRPr="003103A4">
              <w:rPr>
                <w:sz w:val="20"/>
                <w:szCs w:val="20"/>
              </w:rPr>
              <w:t xml:space="preserve">Unique </w:t>
            </w:r>
            <w:r w:rsidR="00EC5427">
              <w:rPr>
                <w:sz w:val="20"/>
                <w:szCs w:val="20"/>
              </w:rPr>
              <w:t xml:space="preserve">and required only </w:t>
            </w:r>
            <w:r w:rsidRPr="003103A4">
              <w:rPr>
                <w:sz w:val="20"/>
                <w:szCs w:val="20"/>
              </w:rPr>
              <w:t xml:space="preserve">within the parent element </w:t>
            </w:r>
            <w:r w:rsidR="00EC5427" w:rsidRPr="0026407E">
              <w:rPr>
                <w:rFonts w:ascii="Courier New" w:hAnsi="Courier New" w:cs="Courier New"/>
                <w:b/>
                <w:i/>
                <w:sz w:val="16"/>
                <w:szCs w:val="20"/>
              </w:rPr>
              <w:t>connected_to</w:t>
            </w:r>
          </w:p>
        </w:tc>
      </w:tr>
      <w:tr w:rsidR="00FA12FD" w:rsidRPr="007055D9" w14:paraId="108E5F26" w14:textId="77777777" w:rsidTr="002F2FED">
        <w:trPr>
          <w:trHeight w:val="355"/>
        </w:trPr>
        <w:tc>
          <w:tcPr>
            <w:tcW w:w="1258" w:type="dxa"/>
            <w:shd w:val="clear" w:color="auto" w:fill="auto"/>
          </w:tcPr>
          <w:p w14:paraId="1901400D" w14:textId="77777777" w:rsidR="00FA12FD" w:rsidRPr="003103A4" w:rsidRDefault="00FA12FD" w:rsidP="00C77DBD">
            <w:pPr>
              <w:keepNext/>
              <w:rPr>
                <w:sz w:val="20"/>
                <w:szCs w:val="20"/>
              </w:rPr>
            </w:pPr>
            <w:r w:rsidRPr="003103A4">
              <w:rPr>
                <w:sz w:val="20"/>
                <w:szCs w:val="20"/>
              </w:rPr>
              <w:t>label</w:t>
            </w:r>
          </w:p>
        </w:tc>
        <w:tc>
          <w:tcPr>
            <w:tcW w:w="1855" w:type="dxa"/>
          </w:tcPr>
          <w:p w14:paraId="6002F9AE" w14:textId="77777777" w:rsidR="00FA12FD" w:rsidRPr="003103A4" w:rsidRDefault="00446313" w:rsidP="00C77DBD">
            <w:pPr>
              <w:keepNext/>
              <w:rPr>
                <w:sz w:val="20"/>
                <w:szCs w:val="20"/>
              </w:rPr>
            </w:pPr>
            <w:r w:rsidRPr="003103A4">
              <w:rPr>
                <w:sz w:val="20"/>
                <w:szCs w:val="20"/>
              </w:rPr>
              <w:t>A</w:t>
            </w:r>
            <w:r w:rsidR="00FA12FD" w:rsidRPr="003103A4">
              <w:rPr>
                <w:sz w:val="20"/>
                <w:szCs w:val="20"/>
              </w:rPr>
              <w:t>lphanumeric</w:t>
            </w:r>
          </w:p>
        </w:tc>
        <w:tc>
          <w:tcPr>
            <w:tcW w:w="1560" w:type="dxa"/>
            <w:shd w:val="clear" w:color="auto" w:fill="auto"/>
          </w:tcPr>
          <w:p w14:paraId="6D316292" w14:textId="77777777" w:rsidR="00FA12FD" w:rsidRPr="003103A4" w:rsidRDefault="003103A4" w:rsidP="00C77DBD">
            <w:pPr>
              <w:keepNext/>
              <w:rPr>
                <w:sz w:val="20"/>
                <w:szCs w:val="20"/>
              </w:rPr>
            </w:pPr>
            <w:r w:rsidRPr="003103A4">
              <w:rPr>
                <w:sz w:val="20"/>
                <w:szCs w:val="20"/>
              </w:rPr>
              <w:t>A</w:t>
            </w:r>
            <w:r w:rsidR="00FA12FD" w:rsidRPr="003103A4">
              <w:rPr>
                <w:sz w:val="20"/>
                <w:szCs w:val="20"/>
              </w:rPr>
              <w:t>lphanumeric</w:t>
            </w:r>
          </w:p>
        </w:tc>
        <w:tc>
          <w:tcPr>
            <w:tcW w:w="1134" w:type="dxa"/>
            <w:shd w:val="clear" w:color="auto" w:fill="auto"/>
          </w:tcPr>
          <w:p w14:paraId="1A9F7D7E" w14:textId="77777777" w:rsidR="00FA12FD" w:rsidRPr="003103A4" w:rsidRDefault="003103A4" w:rsidP="00C77DBD">
            <w:pPr>
              <w:keepNext/>
              <w:rPr>
                <w:sz w:val="20"/>
                <w:szCs w:val="20"/>
              </w:rPr>
            </w:pPr>
            <w:r w:rsidRPr="003103A4">
              <w:rPr>
                <w:sz w:val="20"/>
                <w:szCs w:val="20"/>
              </w:rPr>
              <w:t>O</w:t>
            </w:r>
            <w:r w:rsidR="00FA12FD" w:rsidRPr="003103A4">
              <w:rPr>
                <w:sz w:val="20"/>
                <w:szCs w:val="20"/>
              </w:rPr>
              <w:t>ptional</w:t>
            </w:r>
          </w:p>
        </w:tc>
        <w:tc>
          <w:tcPr>
            <w:tcW w:w="2693" w:type="dxa"/>
            <w:shd w:val="clear" w:color="auto" w:fill="auto"/>
          </w:tcPr>
          <w:p w14:paraId="739E0763" w14:textId="77777777" w:rsidR="00FA12FD" w:rsidRPr="003103A4" w:rsidRDefault="00FA12FD" w:rsidP="00C77DBD">
            <w:pPr>
              <w:keepNext/>
              <w:rPr>
                <w:sz w:val="20"/>
                <w:szCs w:val="20"/>
              </w:rPr>
            </w:pPr>
            <w:r w:rsidRPr="003103A4">
              <w:rPr>
                <w:sz w:val="20"/>
                <w:szCs w:val="20"/>
              </w:rPr>
              <w:t xml:space="preserve">Optional, if </w:t>
            </w:r>
            <w:proofErr w:type="spellStart"/>
            <w:r w:rsidRPr="003103A4">
              <w:rPr>
                <w:sz w:val="20"/>
                <w:szCs w:val="20"/>
              </w:rPr>
              <w:t>pid</w:t>
            </w:r>
            <w:proofErr w:type="spellEnd"/>
            <w:r w:rsidRPr="003103A4">
              <w:rPr>
                <w:sz w:val="20"/>
                <w:szCs w:val="20"/>
              </w:rPr>
              <w:t xml:space="preserve"> is present.</w:t>
            </w:r>
          </w:p>
        </w:tc>
      </w:tr>
      <w:tr w:rsidR="00FA12FD" w:rsidRPr="007055D9" w14:paraId="3CD4315A" w14:textId="77777777" w:rsidTr="002F2FED">
        <w:trPr>
          <w:trHeight w:val="363"/>
        </w:trPr>
        <w:tc>
          <w:tcPr>
            <w:tcW w:w="1258" w:type="dxa"/>
            <w:shd w:val="clear" w:color="auto" w:fill="auto"/>
          </w:tcPr>
          <w:p w14:paraId="40E4E3C9" w14:textId="77777777" w:rsidR="00FA12FD" w:rsidRPr="003103A4" w:rsidRDefault="00FA12FD" w:rsidP="00C77DBD">
            <w:pPr>
              <w:keepNext/>
              <w:rPr>
                <w:sz w:val="20"/>
                <w:szCs w:val="20"/>
              </w:rPr>
            </w:pPr>
            <w:proofErr w:type="spellStart"/>
            <w:r w:rsidRPr="003103A4">
              <w:rPr>
                <w:sz w:val="20"/>
                <w:szCs w:val="20"/>
              </w:rPr>
              <w:t>pid</w:t>
            </w:r>
            <w:proofErr w:type="spellEnd"/>
          </w:p>
        </w:tc>
        <w:tc>
          <w:tcPr>
            <w:tcW w:w="1855" w:type="dxa"/>
          </w:tcPr>
          <w:p w14:paraId="28036B97" w14:textId="77777777" w:rsidR="00FA12FD" w:rsidRPr="003103A4" w:rsidRDefault="00446313" w:rsidP="00C77DBD">
            <w:pPr>
              <w:keepNext/>
              <w:rPr>
                <w:sz w:val="20"/>
                <w:szCs w:val="20"/>
              </w:rPr>
            </w:pPr>
            <w:r w:rsidRPr="003103A4">
              <w:rPr>
                <w:sz w:val="20"/>
                <w:szCs w:val="20"/>
              </w:rPr>
              <w:t>I</w:t>
            </w:r>
            <w:r w:rsidR="00FA12FD" w:rsidRPr="003103A4">
              <w:rPr>
                <w:sz w:val="20"/>
                <w:szCs w:val="20"/>
              </w:rPr>
              <w:t>nteger</w:t>
            </w:r>
          </w:p>
        </w:tc>
        <w:tc>
          <w:tcPr>
            <w:tcW w:w="1560" w:type="dxa"/>
            <w:shd w:val="clear" w:color="auto" w:fill="auto"/>
          </w:tcPr>
          <w:p w14:paraId="264343F8" w14:textId="77777777" w:rsidR="00FA12FD" w:rsidRPr="003103A4" w:rsidRDefault="00FA12FD" w:rsidP="00C77DBD">
            <w:pPr>
              <w:keepNext/>
              <w:rPr>
                <w:sz w:val="20"/>
                <w:szCs w:val="20"/>
              </w:rPr>
            </w:pPr>
            <w:r w:rsidRPr="003103A4">
              <w:rPr>
                <w:sz w:val="20"/>
                <w:szCs w:val="20"/>
              </w:rPr>
              <w:t>&gt; 0</w:t>
            </w:r>
          </w:p>
        </w:tc>
        <w:tc>
          <w:tcPr>
            <w:tcW w:w="1134" w:type="dxa"/>
            <w:shd w:val="clear" w:color="auto" w:fill="auto"/>
          </w:tcPr>
          <w:p w14:paraId="7D9338D6" w14:textId="77777777" w:rsidR="00FA12FD" w:rsidRPr="003103A4" w:rsidRDefault="003103A4" w:rsidP="00C77DBD">
            <w:pPr>
              <w:keepNext/>
              <w:rPr>
                <w:sz w:val="20"/>
                <w:szCs w:val="20"/>
              </w:rPr>
            </w:pPr>
            <w:r w:rsidRPr="003103A4">
              <w:rPr>
                <w:sz w:val="20"/>
                <w:szCs w:val="20"/>
              </w:rPr>
              <w:t>O</w:t>
            </w:r>
            <w:r w:rsidR="00FA12FD" w:rsidRPr="003103A4">
              <w:rPr>
                <w:sz w:val="20"/>
                <w:szCs w:val="20"/>
              </w:rPr>
              <w:t>ptional</w:t>
            </w:r>
          </w:p>
        </w:tc>
        <w:tc>
          <w:tcPr>
            <w:tcW w:w="2693" w:type="dxa"/>
            <w:shd w:val="clear" w:color="auto" w:fill="auto"/>
          </w:tcPr>
          <w:p w14:paraId="13F86F58" w14:textId="77777777" w:rsidR="00FA12FD" w:rsidRPr="003103A4" w:rsidRDefault="00FA12FD" w:rsidP="004C7100">
            <w:pPr>
              <w:keepNext/>
              <w:rPr>
                <w:sz w:val="20"/>
                <w:szCs w:val="20"/>
              </w:rPr>
            </w:pPr>
            <w:r w:rsidRPr="003103A4">
              <w:rPr>
                <w:sz w:val="20"/>
                <w:szCs w:val="20"/>
              </w:rPr>
              <w:t>Optional, if label is present.</w:t>
            </w:r>
          </w:p>
        </w:tc>
      </w:tr>
    </w:tbl>
    <w:p w14:paraId="33760DE2" w14:textId="16C7219C" w:rsidR="004C7100" w:rsidRDefault="004C7100" w:rsidP="004C7100">
      <w:pPr>
        <w:pStyle w:val="Beschriftung"/>
        <w:spacing w:before="120"/>
      </w:pPr>
      <w:bookmarkStart w:id="238" w:name="_Toc3566419"/>
      <w:bookmarkStart w:id="239" w:name="_Toc27753784"/>
      <w:r>
        <w:t xml:space="preserve">Table </w:t>
      </w:r>
      <w:ins w:id="240" w:author="Dr. Carsten Franke" w:date="2020-03-09T16:02:00Z">
        <w:r w:rsidR="001D2A94">
          <w:fldChar w:fldCharType="begin"/>
        </w:r>
        <w:r w:rsidR="001D2A94">
          <w:instrText xml:space="preserve"> SEQ Table \* ARABIC </w:instrText>
        </w:r>
      </w:ins>
      <w:r w:rsidR="001D2A94">
        <w:fldChar w:fldCharType="separate"/>
      </w:r>
      <w:ins w:id="241" w:author="Dr. Carsten Franke" w:date="2020-03-09T16:02:00Z">
        <w:r w:rsidR="001D2A94">
          <w:rPr>
            <w:noProof/>
          </w:rPr>
          <w:t>9</w:t>
        </w:r>
        <w:r w:rsidR="001D2A94">
          <w:fldChar w:fldCharType="end"/>
        </w:r>
      </w:ins>
      <w:del w:id="242" w:author="Dr. Carsten Franke" w:date="2020-03-09T16:02:00Z">
        <w:r w:rsidDel="001D2A94">
          <w:fldChar w:fldCharType="begin"/>
        </w:r>
        <w:r w:rsidDel="001D2A94">
          <w:delInstrText xml:space="preserve"> SEQ Table \* ARABIC </w:delInstrText>
        </w:r>
        <w:r w:rsidDel="001D2A94">
          <w:fldChar w:fldCharType="separate"/>
        </w:r>
        <w:r w:rsidR="00004854" w:rsidDel="001D2A94">
          <w:rPr>
            <w:noProof/>
          </w:rPr>
          <w:delText>9</w:delText>
        </w:r>
        <w:r w:rsidDel="001D2A94">
          <w:fldChar w:fldCharType="end"/>
        </w:r>
      </w:del>
      <w:r>
        <w:t xml:space="preserve">: </w:t>
      </w:r>
      <w:r w:rsidR="002A02AE">
        <w:t xml:space="preserve">Attributes of element </w:t>
      </w:r>
      <w:r w:rsidR="002A02AE" w:rsidRPr="002A02AE">
        <w:rPr>
          <w:rStyle w:val="elementdeftypeChar"/>
          <w:b/>
        </w:rPr>
        <w:t>&lt;part/&gt;</w:t>
      </w:r>
      <w:bookmarkEnd w:id="238"/>
      <w:bookmarkEnd w:id="239"/>
    </w:p>
    <w:p w14:paraId="52FF55D1" w14:textId="77777777" w:rsidR="00BE092D" w:rsidRPr="007055D9" w:rsidRDefault="00BE092D" w:rsidP="004C7100">
      <w:pPr>
        <w:keepNext/>
        <w:spacing w:before="120"/>
        <w:rPr>
          <w:b/>
          <w:sz w:val="24"/>
        </w:rPr>
      </w:pPr>
      <w:r w:rsidRPr="007055D9">
        <w:rPr>
          <w:b/>
          <w:sz w:val="24"/>
        </w:rPr>
        <w:t>Example</w:t>
      </w:r>
      <w:r w:rsidR="003453B9">
        <w:rPr>
          <w:b/>
          <w:sz w:val="24"/>
        </w:rPr>
        <w:t xml:space="preserve"> A</w:t>
      </w:r>
      <w:r w:rsidR="00F05068">
        <w:rPr>
          <w:b/>
          <w:sz w:val="24"/>
        </w:rPr>
        <w:t xml:space="preserve"> </w:t>
      </w:r>
      <w:r w:rsidR="00F05068" w:rsidRPr="00497FD8">
        <w:rPr>
          <w:b/>
        </w:rPr>
        <w:t>(</w:t>
      </w:r>
      <w:r w:rsidR="00F05068" w:rsidRPr="00497FD8">
        <w:t>only required attribute</w:t>
      </w:r>
      <w:r w:rsidR="00205719" w:rsidRPr="00497FD8">
        <w:t>s</w:t>
      </w:r>
      <w:r w:rsidR="00F05068" w:rsidRPr="00497FD8">
        <w:rPr>
          <w:b/>
        </w:rPr>
        <w:t>)</w:t>
      </w:r>
      <w:r w:rsidRPr="007055D9">
        <w:rPr>
          <w:b/>
          <w:sz w:val="24"/>
        </w:rPr>
        <w:t>:</w:t>
      </w:r>
    </w:p>
    <w:p w14:paraId="288C0E0A" w14:textId="77777777" w:rsidR="00A61C24" w:rsidRDefault="00A61C24" w:rsidP="004F756F">
      <w:pPr>
        <w:pStyle w:val="XMLCode"/>
        <w:keepNext/>
      </w:pPr>
    </w:p>
    <w:p w14:paraId="20036AAE" w14:textId="77777777" w:rsidR="001B78DF" w:rsidRDefault="001B78DF" w:rsidP="004F756F">
      <w:pPr>
        <w:pStyle w:val="XMLCode"/>
        <w:keepNext/>
      </w:pPr>
      <w:r>
        <w:t>&lt;connected_to&gt;</w:t>
      </w:r>
    </w:p>
    <w:p w14:paraId="3E204EE8" w14:textId="77777777" w:rsidR="00BE092D" w:rsidRPr="006B3C5E" w:rsidRDefault="001B78DF" w:rsidP="004F756F">
      <w:pPr>
        <w:pStyle w:val="XMLCode"/>
        <w:keepNext/>
        <w:rPr>
          <w:b/>
          <w:color w:val="0070C0"/>
        </w:rPr>
      </w:pPr>
      <w:r>
        <w:t xml:space="preserve">    </w:t>
      </w:r>
      <w:r w:rsidR="00BE092D" w:rsidRPr="006B3C5E">
        <w:rPr>
          <w:b/>
          <w:color w:val="0070C0"/>
        </w:rPr>
        <w:t>&lt;part index=</w:t>
      </w:r>
      <w:r w:rsidR="00194316">
        <w:rPr>
          <w:b/>
          <w:color w:val="0070C0"/>
        </w:rPr>
        <w:t>"</w:t>
      </w:r>
      <w:r w:rsidR="00BE092D" w:rsidRPr="006B3C5E">
        <w:rPr>
          <w:b/>
          <w:color w:val="0070C0"/>
        </w:rPr>
        <w:t>1</w:t>
      </w:r>
      <w:r w:rsidR="00194316">
        <w:rPr>
          <w:b/>
          <w:color w:val="0070C0"/>
        </w:rPr>
        <w:t>"</w:t>
      </w:r>
      <w:r w:rsidR="00811933">
        <w:rPr>
          <w:b/>
          <w:color w:val="0070C0"/>
        </w:rPr>
        <w:t xml:space="preserve"> </w:t>
      </w:r>
      <w:r w:rsidR="004E5159" w:rsidRPr="006B3C5E">
        <w:rPr>
          <w:b/>
          <w:color w:val="0070C0"/>
        </w:rPr>
        <w:t>label=</w:t>
      </w:r>
      <w:r w:rsidR="00194316">
        <w:rPr>
          <w:b/>
          <w:color w:val="0070C0"/>
        </w:rPr>
        <w:t>"</w:t>
      </w:r>
      <w:r w:rsidR="004E5159">
        <w:rPr>
          <w:b/>
          <w:color w:val="0070C0"/>
        </w:rPr>
        <w:t>PART_7000400</w:t>
      </w:r>
      <w:r w:rsidR="00194316">
        <w:rPr>
          <w:b/>
          <w:color w:val="0070C0"/>
        </w:rPr>
        <w:t>"</w:t>
      </w:r>
      <w:r w:rsidR="00BE092D" w:rsidRPr="006B3C5E">
        <w:rPr>
          <w:b/>
          <w:color w:val="0070C0"/>
        </w:rPr>
        <w:t>/&gt;</w:t>
      </w:r>
    </w:p>
    <w:p w14:paraId="787FEEDF" w14:textId="77777777" w:rsidR="001B78DF" w:rsidRDefault="001B78DF" w:rsidP="00BE092D">
      <w:pPr>
        <w:pStyle w:val="XMLCode"/>
      </w:pPr>
      <w:r>
        <w:t>&lt;/connected_to&gt;</w:t>
      </w:r>
    </w:p>
    <w:p w14:paraId="5EFBE3FC" w14:textId="77777777" w:rsidR="00A61C24" w:rsidRPr="007055D9" w:rsidRDefault="00A61C24" w:rsidP="00BE092D">
      <w:pPr>
        <w:pStyle w:val="XMLCode"/>
      </w:pPr>
    </w:p>
    <w:p w14:paraId="006627DF" w14:textId="77777777" w:rsidR="003453B9" w:rsidRPr="007055D9" w:rsidRDefault="003453B9" w:rsidP="003453B9">
      <w:pPr>
        <w:keepNext/>
        <w:rPr>
          <w:b/>
          <w:sz w:val="24"/>
        </w:rPr>
      </w:pPr>
      <w:r w:rsidRPr="007055D9">
        <w:rPr>
          <w:b/>
          <w:sz w:val="24"/>
        </w:rPr>
        <w:t>Example</w:t>
      </w:r>
      <w:r>
        <w:rPr>
          <w:b/>
          <w:sz w:val="24"/>
        </w:rPr>
        <w:t xml:space="preserve"> B</w:t>
      </w:r>
      <w:r w:rsidR="00F05068">
        <w:rPr>
          <w:b/>
          <w:sz w:val="24"/>
        </w:rPr>
        <w:t xml:space="preserve"> </w:t>
      </w:r>
      <w:r w:rsidR="00F05068" w:rsidRPr="00497FD8">
        <w:rPr>
          <w:b/>
        </w:rPr>
        <w:t>(</w:t>
      </w:r>
      <w:r w:rsidR="00F05068" w:rsidRPr="00497FD8">
        <w:t>within optional attributes</w:t>
      </w:r>
      <w:r w:rsidR="00F05068" w:rsidRPr="00497FD8">
        <w:rPr>
          <w:b/>
        </w:rPr>
        <w:t>)</w:t>
      </w:r>
      <w:r w:rsidRPr="007055D9">
        <w:rPr>
          <w:b/>
          <w:sz w:val="24"/>
        </w:rPr>
        <w:t>:</w:t>
      </w:r>
    </w:p>
    <w:p w14:paraId="6A144A02" w14:textId="77777777" w:rsidR="003453B9" w:rsidRDefault="003453B9" w:rsidP="004F756F">
      <w:pPr>
        <w:pStyle w:val="XMLCode"/>
        <w:keepNext/>
      </w:pPr>
    </w:p>
    <w:p w14:paraId="2768312E" w14:textId="77777777" w:rsidR="003453B9" w:rsidRDefault="003453B9" w:rsidP="004F756F">
      <w:pPr>
        <w:pStyle w:val="XMLCode"/>
        <w:keepNext/>
      </w:pPr>
      <w:r>
        <w:t>&lt;connected_to&gt;</w:t>
      </w:r>
    </w:p>
    <w:p w14:paraId="63337CA3" w14:textId="77777777" w:rsidR="003453B9" w:rsidRPr="006B3C5E" w:rsidRDefault="003453B9" w:rsidP="004F756F">
      <w:pPr>
        <w:pStyle w:val="XMLCode"/>
        <w:keepNext/>
        <w:rPr>
          <w:b/>
          <w:color w:val="0070C0"/>
        </w:rPr>
      </w:pPr>
      <w:r>
        <w:t xml:space="preserve">    </w:t>
      </w:r>
      <w:r w:rsidRPr="006B3C5E">
        <w:rPr>
          <w:b/>
          <w:color w:val="0070C0"/>
        </w:rPr>
        <w:t>&lt;part index=</w:t>
      </w:r>
      <w:r w:rsidR="00194316">
        <w:rPr>
          <w:b/>
          <w:color w:val="0070C0"/>
        </w:rPr>
        <w:t>"</w:t>
      </w:r>
      <w:r w:rsidRPr="006B3C5E">
        <w:rPr>
          <w:b/>
          <w:color w:val="0070C0"/>
        </w:rPr>
        <w:t>1</w:t>
      </w:r>
      <w:r w:rsidR="00194316">
        <w:rPr>
          <w:b/>
          <w:color w:val="0070C0"/>
        </w:rPr>
        <w:t>"</w:t>
      </w:r>
      <w:r w:rsidR="007824EE" w:rsidRPr="006B3C5E">
        <w:rPr>
          <w:b/>
          <w:color w:val="0070C0"/>
        </w:rPr>
        <w:t xml:space="preserve"> label=</w:t>
      </w:r>
      <w:r w:rsidR="00194316">
        <w:rPr>
          <w:b/>
          <w:color w:val="0070C0"/>
        </w:rPr>
        <w:t>"</w:t>
      </w:r>
      <w:r w:rsidR="00B03883">
        <w:rPr>
          <w:b/>
          <w:color w:val="0070C0"/>
        </w:rPr>
        <w:t>PART_7000400</w:t>
      </w:r>
      <w:r w:rsidR="00194316">
        <w:rPr>
          <w:b/>
          <w:color w:val="0070C0"/>
        </w:rPr>
        <w:t>"</w:t>
      </w:r>
      <w:r w:rsidR="007824EE" w:rsidRPr="006B3C5E">
        <w:rPr>
          <w:b/>
          <w:color w:val="0070C0"/>
        </w:rPr>
        <w:t xml:space="preserve"> </w:t>
      </w:r>
      <w:proofErr w:type="spellStart"/>
      <w:r w:rsidR="007824EE" w:rsidRPr="006B3C5E">
        <w:rPr>
          <w:b/>
          <w:color w:val="0070C0"/>
        </w:rPr>
        <w:t>pid</w:t>
      </w:r>
      <w:proofErr w:type="spellEnd"/>
      <w:r w:rsidR="007824EE" w:rsidRPr="006B3C5E">
        <w:rPr>
          <w:b/>
          <w:color w:val="0070C0"/>
        </w:rPr>
        <w:t>=</w:t>
      </w:r>
      <w:r w:rsidR="00194316">
        <w:rPr>
          <w:b/>
          <w:color w:val="0070C0"/>
        </w:rPr>
        <w:t>"</w:t>
      </w:r>
      <w:r w:rsidR="007824EE" w:rsidRPr="006B3C5E">
        <w:rPr>
          <w:b/>
          <w:color w:val="0070C0"/>
        </w:rPr>
        <w:t>3202132</w:t>
      </w:r>
      <w:r w:rsidR="00194316">
        <w:rPr>
          <w:b/>
          <w:color w:val="0070C0"/>
        </w:rPr>
        <w:t>"</w:t>
      </w:r>
      <w:r w:rsidRPr="006B3C5E">
        <w:rPr>
          <w:b/>
          <w:color w:val="0070C0"/>
        </w:rPr>
        <w:t>/&gt;</w:t>
      </w:r>
    </w:p>
    <w:p w14:paraId="49416BA1" w14:textId="77777777" w:rsidR="00BE092D" w:rsidRDefault="003453B9" w:rsidP="003453B9">
      <w:pPr>
        <w:pStyle w:val="XMLCode"/>
      </w:pPr>
      <w:r>
        <w:t>&lt;/connected_to&gt;</w:t>
      </w:r>
    </w:p>
    <w:p w14:paraId="6DCAE756" w14:textId="77777777" w:rsidR="003453B9" w:rsidRDefault="003453B9" w:rsidP="003453B9">
      <w:pPr>
        <w:pStyle w:val="XMLCode"/>
      </w:pPr>
    </w:p>
    <w:p w14:paraId="1C19C502" w14:textId="77777777" w:rsidR="00F1012F" w:rsidRPr="007055D9" w:rsidRDefault="00543B6B" w:rsidP="00F1012F">
      <w:pPr>
        <w:pStyle w:val="berschrift4"/>
      </w:pPr>
      <w:bookmarkStart w:id="243" w:name="_Toc3556949"/>
      <w:bookmarkStart w:id="244" w:name="_Toc27753560"/>
      <w:r>
        <w:t xml:space="preserve">Element </w:t>
      </w:r>
      <w:r w:rsidR="00F1012F" w:rsidRPr="00E366F9">
        <w:rPr>
          <w:rFonts w:ascii="Courier New" w:hAnsi="Courier New" w:cs="Courier New"/>
          <w:b w:val="0"/>
        </w:rPr>
        <w:t>&lt;</w:t>
      </w:r>
      <w:proofErr w:type="spellStart"/>
      <w:r w:rsidR="00F1012F" w:rsidRPr="00E366F9">
        <w:rPr>
          <w:rFonts w:ascii="Courier New" w:hAnsi="Courier New" w:cs="Courier New"/>
          <w:b w:val="0"/>
        </w:rPr>
        <w:t>assy</w:t>
      </w:r>
      <w:proofErr w:type="spellEnd"/>
      <w:r w:rsidR="001D404C">
        <w:rPr>
          <w:rFonts w:ascii="Courier New" w:hAnsi="Courier New" w:cs="Courier New"/>
          <w:b w:val="0"/>
        </w:rPr>
        <w:t>/</w:t>
      </w:r>
      <w:r w:rsidR="00F1012F" w:rsidRPr="00E366F9">
        <w:rPr>
          <w:rFonts w:ascii="Courier New" w:hAnsi="Courier New" w:cs="Courier New"/>
          <w:b w:val="0"/>
        </w:rPr>
        <w:t>&gt;</w:t>
      </w:r>
      <w:bookmarkEnd w:id="243"/>
      <w:bookmarkEnd w:id="244"/>
    </w:p>
    <w:p w14:paraId="23A78D75" w14:textId="77777777" w:rsidR="008F71EC" w:rsidRPr="007055D9" w:rsidRDefault="00BE092D" w:rsidP="00543B6B">
      <w:pPr>
        <w:jc w:val="both"/>
      </w:pPr>
      <w:r w:rsidRPr="007055D9">
        <w:t xml:space="preserve">An assembly represents a sub-structure consisting of at least two </w:t>
      </w:r>
      <w:r w:rsidR="00B05AD8" w:rsidRPr="003103A4">
        <w:rPr>
          <w:rFonts w:ascii="Courier New" w:hAnsi="Courier New" w:cs="Courier New"/>
          <w:b/>
          <w:i/>
          <w:sz w:val="18"/>
          <w:szCs w:val="18"/>
        </w:rPr>
        <w:t>&lt;</w:t>
      </w:r>
      <w:r w:rsidRPr="003103A4">
        <w:rPr>
          <w:rFonts w:ascii="Courier New" w:hAnsi="Courier New" w:cs="Courier New"/>
          <w:b/>
          <w:i/>
          <w:sz w:val="18"/>
          <w:szCs w:val="18"/>
        </w:rPr>
        <w:t>part</w:t>
      </w:r>
      <w:r w:rsidR="001D404C">
        <w:rPr>
          <w:rFonts w:ascii="Courier New" w:hAnsi="Courier New" w:cs="Courier New"/>
          <w:b/>
          <w:i/>
          <w:sz w:val="18"/>
          <w:szCs w:val="18"/>
        </w:rPr>
        <w:t>/</w:t>
      </w:r>
      <w:r w:rsidR="00B05AD8" w:rsidRPr="003103A4">
        <w:rPr>
          <w:rFonts w:ascii="Courier New" w:hAnsi="Courier New" w:cs="Courier New"/>
          <w:b/>
          <w:i/>
          <w:sz w:val="18"/>
          <w:szCs w:val="18"/>
        </w:rPr>
        <w:t>&gt;</w:t>
      </w:r>
      <w:r w:rsidR="00B711DE">
        <w:rPr>
          <w:rFonts w:ascii="Courier New" w:hAnsi="Courier New" w:cs="Courier New"/>
          <w:b/>
          <w:i/>
          <w:sz w:val="18"/>
          <w:szCs w:val="18"/>
        </w:rPr>
        <w:t xml:space="preserve"> </w:t>
      </w:r>
      <w:r w:rsidR="00B711DE" w:rsidRPr="00FB3AD0">
        <w:rPr>
          <w:rFonts w:cs="Courier New"/>
          <w:szCs w:val="22"/>
        </w:rPr>
        <w:t>element</w:t>
      </w:r>
      <w:r w:rsidRPr="007055D9">
        <w:t>s.</w:t>
      </w:r>
      <w:r w:rsidR="00744040">
        <w:t xml:space="preserve"> </w:t>
      </w:r>
      <w:r w:rsidRPr="007055D9">
        <w:t>It</w:t>
      </w:r>
      <w:r w:rsidR="008F71EC" w:rsidRPr="007055D9">
        <w:t xml:space="preserve"> </w:t>
      </w:r>
      <w:r w:rsidR="00FB7335" w:rsidRPr="007055D9">
        <w:t xml:space="preserve">is described by the element </w:t>
      </w:r>
      <w:r w:rsidR="00FB7335" w:rsidRPr="003103A4">
        <w:rPr>
          <w:rFonts w:ascii="Courier New" w:hAnsi="Courier New" w:cs="Courier New"/>
          <w:b/>
          <w:i/>
          <w:sz w:val="18"/>
          <w:szCs w:val="18"/>
        </w:rPr>
        <w:t>&lt;</w:t>
      </w:r>
      <w:proofErr w:type="spellStart"/>
      <w:r w:rsidR="00FB7335" w:rsidRPr="003103A4">
        <w:rPr>
          <w:rFonts w:ascii="Courier New" w:hAnsi="Courier New" w:cs="Courier New"/>
          <w:b/>
          <w:i/>
          <w:sz w:val="18"/>
          <w:szCs w:val="18"/>
        </w:rPr>
        <w:t>assy</w:t>
      </w:r>
      <w:proofErr w:type="spellEnd"/>
      <w:r w:rsidR="001D404C">
        <w:rPr>
          <w:rFonts w:ascii="Courier New" w:hAnsi="Courier New" w:cs="Courier New"/>
          <w:b/>
          <w:i/>
          <w:sz w:val="18"/>
          <w:szCs w:val="18"/>
        </w:rPr>
        <w:t>/</w:t>
      </w:r>
      <w:r w:rsidR="00FB7335" w:rsidRPr="003103A4">
        <w:rPr>
          <w:rFonts w:ascii="Courier New" w:hAnsi="Courier New" w:cs="Courier New"/>
          <w:b/>
          <w:i/>
          <w:sz w:val="18"/>
          <w:szCs w:val="18"/>
        </w:rPr>
        <w:t>&gt;</w:t>
      </w:r>
      <w:r w:rsidR="00FB7335" w:rsidRPr="00543B6B">
        <w:t xml:space="preserve"> </w:t>
      </w:r>
      <w:r w:rsidR="00FB7335" w:rsidRPr="007055D9">
        <w:t>with</w:t>
      </w:r>
      <w:r w:rsidR="00D76E16" w:rsidRPr="007055D9">
        <w:t xml:space="preserve"> only</w:t>
      </w:r>
      <w:r w:rsidR="00FB7335" w:rsidRPr="007055D9">
        <w:t xml:space="preserve"> the </w:t>
      </w:r>
      <w:r w:rsidR="00D76E16" w:rsidRPr="007055D9">
        <w:t>mandatory</w:t>
      </w:r>
      <w:r w:rsidR="00FB7335" w:rsidRPr="007055D9">
        <w:t xml:space="preserve"> attribute</w:t>
      </w:r>
      <w:r w:rsidR="00C213D0" w:rsidRPr="007055D9">
        <w:t xml:space="preserve"> </w:t>
      </w:r>
      <w:r w:rsidR="00C213D0" w:rsidRPr="0026407E">
        <w:rPr>
          <w:rFonts w:ascii="Courier New" w:hAnsi="Courier New" w:cs="Courier New"/>
          <w:i/>
          <w:sz w:val="18"/>
          <w:szCs w:val="18"/>
        </w:rPr>
        <w:t>index</w:t>
      </w:r>
      <w:r w:rsidR="00FB7335" w:rsidRPr="007055D9">
        <w:t>.</w:t>
      </w:r>
    </w:p>
    <w:p w14:paraId="6DEA9007" w14:textId="77777777" w:rsidR="009A1E5D" w:rsidRPr="007055D9" w:rsidRDefault="009A1E5D" w:rsidP="004F756F">
      <w:pPr>
        <w:keepNext/>
      </w:pPr>
      <w:r w:rsidRPr="007055D9">
        <w:t>XML</w:t>
      </w:r>
      <w:r w:rsidR="00543B6B">
        <w:t xml:space="preserve"> </w:t>
      </w:r>
      <w:r w:rsidRPr="007055D9">
        <w:t xml:space="preserve">specification of </w:t>
      </w:r>
      <w:r w:rsidR="00543B6B">
        <w:t xml:space="preserve">element </w:t>
      </w:r>
      <w:r w:rsidR="001D404C">
        <w:rPr>
          <w:rFonts w:ascii="Courier New" w:hAnsi="Courier New" w:cs="Courier New"/>
          <w:b/>
          <w:i/>
          <w:sz w:val="18"/>
          <w:szCs w:val="18"/>
        </w:rPr>
        <w:t>&lt;</w:t>
      </w:r>
      <w:proofErr w:type="spellStart"/>
      <w:r w:rsidR="001D404C">
        <w:rPr>
          <w:rFonts w:ascii="Courier New" w:hAnsi="Courier New" w:cs="Courier New"/>
          <w:b/>
          <w:i/>
          <w:sz w:val="18"/>
          <w:szCs w:val="18"/>
        </w:rPr>
        <w:t>a</w:t>
      </w:r>
      <w:r w:rsidRPr="003103A4">
        <w:rPr>
          <w:rFonts w:ascii="Courier New" w:hAnsi="Courier New" w:cs="Courier New"/>
          <w:b/>
          <w:i/>
          <w:sz w:val="18"/>
          <w:szCs w:val="18"/>
        </w:rPr>
        <w:t>ssy</w:t>
      </w:r>
      <w:proofErr w:type="spellEnd"/>
      <w:r w:rsidR="001D404C">
        <w:rPr>
          <w:rFonts w:ascii="Courier New" w:hAnsi="Courier New" w:cs="Courier New"/>
          <w:b/>
          <w:i/>
          <w:sz w:val="18"/>
          <w:szCs w:val="18"/>
        </w:rPr>
        <w:t>/&gt;</w:t>
      </w:r>
      <w:r w:rsidRPr="00543B6B">
        <w:rPr>
          <w:rFonts w:asciiTheme="minorHAnsi" w:hAnsiTheme="minorHAnsi" w:cstheme="minorHAnsi"/>
          <w:szCs w:val="22"/>
        </w:rPr>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C213D0" w:rsidRPr="007055D9" w14:paraId="2672FE9F" w14:textId="77777777" w:rsidTr="00C9317F">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AA4442B" w14:textId="77777777" w:rsidR="00C213D0" w:rsidRPr="007055D9" w:rsidRDefault="00C213D0" w:rsidP="00C9317F">
            <w:pPr>
              <w:keepNext/>
              <w:rPr>
                <w:b/>
                <w:i/>
              </w:rPr>
            </w:pPr>
            <w:r w:rsidRPr="007055D9">
              <w:rPr>
                <w:b/>
                <w:i/>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AD8078D" w14:textId="77777777" w:rsidR="00C213D0" w:rsidRPr="007055D9" w:rsidRDefault="00C213D0" w:rsidP="00C9317F">
            <w:pPr>
              <w:keepNext/>
              <w:rPr>
                <w:b/>
                <w:i/>
              </w:rPr>
            </w:pPr>
            <w:r w:rsidRPr="007055D9">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CA69592" w14:textId="77777777" w:rsidR="00C213D0" w:rsidRPr="007055D9" w:rsidRDefault="000E60DF" w:rsidP="00C9317F">
            <w:pPr>
              <w:keepNext/>
              <w:rPr>
                <w:b/>
                <w:i/>
              </w:rPr>
            </w:pPr>
            <w:r>
              <w:rPr>
                <w:b/>
                <w:i/>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DC4EADE" w14:textId="77777777" w:rsidR="00C213D0" w:rsidRPr="007055D9" w:rsidRDefault="00C213D0" w:rsidP="00C9317F">
            <w:pPr>
              <w:keepNext/>
              <w:rPr>
                <w:b/>
                <w:i/>
              </w:rPr>
            </w:pPr>
            <w:r w:rsidRPr="007055D9">
              <w:rPr>
                <w:b/>
                <w:i/>
              </w:rPr>
              <w:t>Constraint</w:t>
            </w:r>
          </w:p>
        </w:tc>
      </w:tr>
      <w:tr w:rsidR="00C213D0" w:rsidRPr="007055D9" w14:paraId="7F34B303" w14:textId="77777777" w:rsidTr="00C9317F">
        <w:trPr>
          <w:jc w:val="center"/>
        </w:trPr>
        <w:tc>
          <w:tcPr>
            <w:tcW w:w="1271" w:type="dxa"/>
            <w:shd w:val="clear" w:color="auto" w:fill="auto"/>
          </w:tcPr>
          <w:p w14:paraId="249EE78A" w14:textId="77777777" w:rsidR="00C213D0" w:rsidRPr="003103A4" w:rsidRDefault="00A33341" w:rsidP="00C9317F">
            <w:pPr>
              <w:rPr>
                <w:sz w:val="20"/>
                <w:szCs w:val="20"/>
              </w:rPr>
            </w:pPr>
            <w:r w:rsidRPr="003103A4">
              <w:rPr>
                <w:sz w:val="20"/>
                <w:szCs w:val="20"/>
              </w:rPr>
              <w:t>index</w:t>
            </w:r>
          </w:p>
        </w:tc>
        <w:tc>
          <w:tcPr>
            <w:tcW w:w="2268" w:type="dxa"/>
            <w:shd w:val="clear" w:color="auto" w:fill="auto"/>
          </w:tcPr>
          <w:p w14:paraId="7F25616F" w14:textId="77777777" w:rsidR="00C213D0" w:rsidRPr="003103A4" w:rsidRDefault="00285152" w:rsidP="00C9317F">
            <w:pPr>
              <w:rPr>
                <w:sz w:val="20"/>
                <w:szCs w:val="20"/>
              </w:rPr>
            </w:pPr>
            <w:r w:rsidRPr="003103A4">
              <w:rPr>
                <w:sz w:val="20"/>
                <w:szCs w:val="20"/>
              </w:rPr>
              <w:t>I</w:t>
            </w:r>
            <w:r w:rsidR="00C213D0" w:rsidRPr="003103A4">
              <w:rPr>
                <w:sz w:val="20"/>
                <w:szCs w:val="20"/>
              </w:rPr>
              <w:t>nteger</w:t>
            </w:r>
          </w:p>
        </w:tc>
        <w:tc>
          <w:tcPr>
            <w:tcW w:w="1134" w:type="dxa"/>
            <w:shd w:val="clear" w:color="auto" w:fill="auto"/>
          </w:tcPr>
          <w:p w14:paraId="5817EA64" w14:textId="77777777" w:rsidR="00C213D0" w:rsidRPr="003103A4" w:rsidRDefault="00285152" w:rsidP="00C9317F">
            <w:pPr>
              <w:rPr>
                <w:sz w:val="20"/>
                <w:szCs w:val="20"/>
              </w:rPr>
            </w:pPr>
            <w:r w:rsidRPr="003103A4">
              <w:rPr>
                <w:sz w:val="20"/>
                <w:szCs w:val="20"/>
              </w:rPr>
              <w:t>R</w:t>
            </w:r>
            <w:r w:rsidR="00C213D0" w:rsidRPr="003103A4">
              <w:rPr>
                <w:sz w:val="20"/>
                <w:szCs w:val="20"/>
              </w:rPr>
              <w:t>equired</w:t>
            </w:r>
          </w:p>
        </w:tc>
        <w:tc>
          <w:tcPr>
            <w:tcW w:w="3858" w:type="dxa"/>
            <w:shd w:val="clear" w:color="auto" w:fill="auto"/>
          </w:tcPr>
          <w:p w14:paraId="2887DCF7" w14:textId="77777777" w:rsidR="00C213D0" w:rsidRPr="003103A4" w:rsidRDefault="00C213D0" w:rsidP="00C9317F">
            <w:pPr>
              <w:keepNext/>
              <w:rPr>
                <w:sz w:val="20"/>
                <w:szCs w:val="20"/>
              </w:rPr>
            </w:pPr>
            <w:r w:rsidRPr="003103A4">
              <w:rPr>
                <w:sz w:val="20"/>
                <w:szCs w:val="20"/>
              </w:rPr>
              <w:t xml:space="preserve">Unique within the parent </w:t>
            </w:r>
            <w:r w:rsidR="00A33341" w:rsidRPr="003103A4">
              <w:rPr>
                <w:sz w:val="20"/>
                <w:szCs w:val="20"/>
              </w:rPr>
              <w:t>element</w:t>
            </w:r>
          </w:p>
        </w:tc>
      </w:tr>
    </w:tbl>
    <w:p w14:paraId="23C47EA4" w14:textId="2AF2F927" w:rsidR="002C7187" w:rsidRDefault="002C7187" w:rsidP="005D241A">
      <w:pPr>
        <w:pStyle w:val="Beschriftung"/>
        <w:spacing w:before="120"/>
      </w:pPr>
      <w:bookmarkStart w:id="245" w:name="_Toc3566420"/>
      <w:bookmarkStart w:id="246" w:name="_Toc27753785"/>
      <w:r>
        <w:t xml:space="preserve">Table </w:t>
      </w:r>
      <w:ins w:id="247" w:author="Dr. Carsten Franke" w:date="2020-03-09T16:02:00Z">
        <w:r w:rsidR="001D2A94">
          <w:fldChar w:fldCharType="begin"/>
        </w:r>
        <w:r w:rsidR="001D2A94">
          <w:instrText xml:space="preserve"> SEQ Table \* ARABIC </w:instrText>
        </w:r>
      </w:ins>
      <w:r w:rsidR="001D2A94">
        <w:fldChar w:fldCharType="separate"/>
      </w:r>
      <w:ins w:id="248" w:author="Dr. Carsten Franke" w:date="2020-03-09T16:02:00Z">
        <w:r w:rsidR="001D2A94">
          <w:rPr>
            <w:noProof/>
          </w:rPr>
          <w:t>10</w:t>
        </w:r>
        <w:r w:rsidR="001D2A94">
          <w:fldChar w:fldCharType="end"/>
        </w:r>
      </w:ins>
      <w:del w:id="249" w:author="Dr. Carsten Franke" w:date="2020-03-09T16:02:00Z">
        <w:r w:rsidR="00D43112" w:rsidDel="001D2A94">
          <w:fldChar w:fldCharType="begin"/>
        </w:r>
        <w:r w:rsidR="00D43112" w:rsidDel="001D2A94">
          <w:delInstrText xml:space="preserve"> SEQ Table \* ARABIC </w:delInstrText>
        </w:r>
        <w:r w:rsidR="00D43112" w:rsidDel="001D2A94">
          <w:fldChar w:fldCharType="separate"/>
        </w:r>
        <w:r w:rsidR="00004854" w:rsidDel="001D2A94">
          <w:rPr>
            <w:noProof/>
          </w:rPr>
          <w:delText>10</w:delText>
        </w:r>
        <w:r w:rsidR="00D43112" w:rsidDel="001D2A94">
          <w:fldChar w:fldCharType="end"/>
        </w:r>
      </w:del>
      <w:r>
        <w:t xml:space="preserve">: Attributes of element </w:t>
      </w:r>
      <w:r w:rsidRPr="00226A3F">
        <w:rPr>
          <w:rFonts w:ascii="Courier New" w:hAnsi="Courier New" w:cs="Courier New"/>
          <w:i/>
          <w:sz w:val="18"/>
          <w:szCs w:val="18"/>
        </w:rPr>
        <w:t>&lt;</w:t>
      </w:r>
      <w:proofErr w:type="spellStart"/>
      <w:r>
        <w:rPr>
          <w:rFonts w:ascii="Courier New" w:hAnsi="Courier New" w:cs="Courier New"/>
          <w:i/>
          <w:sz w:val="18"/>
          <w:szCs w:val="18"/>
        </w:rPr>
        <w:t>assy</w:t>
      </w:r>
      <w:proofErr w:type="spellEnd"/>
      <w:r>
        <w:rPr>
          <w:rFonts w:ascii="Courier New" w:hAnsi="Courier New" w:cs="Courier New"/>
          <w:b w:val="0"/>
          <w:i/>
          <w:sz w:val="18"/>
          <w:szCs w:val="18"/>
        </w:rPr>
        <w:t>/</w:t>
      </w:r>
      <w:r w:rsidRPr="00226A3F">
        <w:rPr>
          <w:rFonts w:ascii="Courier New" w:hAnsi="Courier New" w:cs="Courier New"/>
          <w:i/>
          <w:sz w:val="18"/>
          <w:szCs w:val="18"/>
        </w:rPr>
        <w:t>&gt;</w:t>
      </w:r>
      <w:bookmarkEnd w:id="245"/>
      <w:bookmarkEnd w:id="246"/>
    </w:p>
    <w:p w14:paraId="443B197E" w14:textId="77777777" w:rsidR="00C213D0" w:rsidRPr="007055D9" w:rsidRDefault="00C213D0" w:rsidP="004F756F">
      <w:pPr>
        <w:keepNext/>
        <w:spacing w:before="240"/>
        <w:rPr>
          <w:b/>
        </w:rPr>
      </w:pPr>
      <w:r w:rsidRPr="007055D9">
        <w:rPr>
          <w:b/>
          <w:sz w:val="24"/>
        </w:rPr>
        <w:t>Example</w:t>
      </w:r>
      <w:r w:rsidR="008450FB">
        <w:rPr>
          <w:b/>
          <w:sz w:val="24"/>
        </w:rPr>
        <w:t xml:space="preserve"> A</w:t>
      </w:r>
      <w:r w:rsidR="00AD2E73">
        <w:rPr>
          <w:b/>
          <w:sz w:val="24"/>
        </w:rPr>
        <w:t xml:space="preserve"> </w:t>
      </w:r>
      <w:r w:rsidR="00AD2E73" w:rsidRPr="00497FD8">
        <w:rPr>
          <w:b/>
          <w:szCs w:val="22"/>
        </w:rPr>
        <w:t>(</w:t>
      </w:r>
      <w:r w:rsidR="00AD2E73" w:rsidRPr="00497FD8">
        <w:rPr>
          <w:szCs w:val="22"/>
        </w:rPr>
        <w:t xml:space="preserve">only </w:t>
      </w:r>
      <w:r w:rsidR="008041BF">
        <w:rPr>
          <w:rFonts w:ascii="Courier New" w:hAnsi="Courier New" w:cs="Courier New"/>
          <w:b/>
          <w:i/>
          <w:sz w:val="18"/>
          <w:szCs w:val="22"/>
        </w:rPr>
        <w:t>&lt;</w:t>
      </w:r>
      <w:proofErr w:type="spellStart"/>
      <w:r w:rsidR="008041BF">
        <w:rPr>
          <w:rFonts w:ascii="Courier New" w:hAnsi="Courier New" w:cs="Courier New"/>
          <w:b/>
          <w:i/>
          <w:sz w:val="18"/>
          <w:szCs w:val="22"/>
        </w:rPr>
        <w:t>a</w:t>
      </w:r>
      <w:r w:rsidR="00AD2E73" w:rsidRPr="00497FD8">
        <w:rPr>
          <w:rFonts w:ascii="Courier New" w:hAnsi="Courier New" w:cs="Courier New"/>
          <w:b/>
          <w:i/>
          <w:sz w:val="18"/>
          <w:szCs w:val="22"/>
        </w:rPr>
        <w:t>ssy</w:t>
      </w:r>
      <w:proofErr w:type="spellEnd"/>
      <w:r w:rsidR="008041BF">
        <w:rPr>
          <w:rFonts w:ascii="Courier New" w:hAnsi="Courier New" w:cs="Courier New"/>
          <w:b/>
          <w:i/>
          <w:sz w:val="18"/>
          <w:szCs w:val="22"/>
        </w:rPr>
        <w:t>/&gt;</w:t>
      </w:r>
      <w:r w:rsidR="00AD2E73" w:rsidRPr="00497FD8">
        <w:rPr>
          <w:sz w:val="18"/>
          <w:szCs w:val="22"/>
        </w:rPr>
        <w:t xml:space="preserve"> </w:t>
      </w:r>
      <w:r w:rsidR="00AD2E73" w:rsidRPr="00497FD8">
        <w:rPr>
          <w:szCs w:val="22"/>
        </w:rPr>
        <w:t xml:space="preserve">element within </w:t>
      </w:r>
      <w:r w:rsidR="008041BF">
        <w:rPr>
          <w:rFonts w:ascii="Courier New" w:hAnsi="Courier New" w:cs="Courier New"/>
          <w:b/>
          <w:i/>
          <w:sz w:val="18"/>
          <w:szCs w:val="22"/>
        </w:rPr>
        <w:t>&lt;c</w:t>
      </w:r>
      <w:r w:rsidR="00AD2E73" w:rsidRPr="00497FD8">
        <w:rPr>
          <w:rFonts w:ascii="Courier New" w:hAnsi="Courier New" w:cs="Courier New"/>
          <w:b/>
          <w:i/>
          <w:sz w:val="18"/>
          <w:szCs w:val="22"/>
        </w:rPr>
        <w:t>onnected_to</w:t>
      </w:r>
      <w:r w:rsidR="008041BF">
        <w:rPr>
          <w:rFonts w:ascii="Courier New" w:hAnsi="Courier New" w:cs="Courier New"/>
          <w:b/>
          <w:i/>
          <w:sz w:val="18"/>
          <w:szCs w:val="22"/>
        </w:rPr>
        <w:t>&gt;</w:t>
      </w:r>
      <w:r w:rsidR="00205719" w:rsidRPr="00497FD8">
        <w:rPr>
          <w:rFonts w:cs="Courier New"/>
          <w:sz w:val="18"/>
          <w:szCs w:val="22"/>
        </w:rPr>
        <w:t xml:space="preserve"> </w:t>
      </w:r>
      <w:r w:rsidR="00205719" w:rsidRPr="00497FD8">
        <w:rPr>
          <w:rFonts w:cs="Courier New"/>
          <w:szCs w:val="22"/>
        </w:rPr>
        <w:t>- full</w:t>
      </w:r>
      <w:r w:rsidR="00205719" w:rsidRPr="00497FD8">
        <w:rPr>
          <w:szCs w:val="22"/>
        </w:rPr>
        <w:t xml:space="preserve"> definition</w:t>
      </w:r>
      <w:r w:rsidR="00205719" w:rsidRPr="00497FD8">
        <w:rPr>
          <w:b/>
          <w:szCs w:val="22"/>
        </w:rPr>
        <w:t>)</w:t>
      </w:r>
      <w:r w:rsidRPr="007055D9">
        <w:rPr>
          <w:b/>
        </w:rPr>
        <w:t>:</w:t>
      </w:r>
    </w:p>
    <w:p w14:paraId="2A4DCE4B" w14:textId="77777777" w:rsidR="00A61C24" w:rsidRDefault="00C213D0" w:rsidP="004F756F">
      <w:pPr>
        <w:pStyle w:val="XMLCode"/>
        <w:keepNext/>
      </w:pPr>
      <w:r w:rsidRPr="007055D9">
        <w:t xml:space="preserve">    </w:t>
      </w:r>
    </w:p>
    <w:p w14:paraId="05EFCCB8" w14:textId="77777777" w:rsidR="00645ECA" w:rsidRDefault="00645ECA" w:rsidP="004F756F">
      <w:pPr>
        <w:pStyle w:val="XMLCode"/>
        <w:keepNext/>
      </w:pPr>
      <w:r>
        <w:t>&lt;connected_to&gt;</w:t>
      </w:r>
    </w:p>
    <w:p w14:paraId="5B8D6E88" w14:textId="77777777" w:rsidR="00C213D0" w:rsidRPr="008A760C" w:rsidRDefault="00645ECA" w:rsidP="004F756F">
      <w:pPr>
        <w:pStyle w:val="XMLCode"/>
        <w:keepNext/>
        <w:rPr>
          <w:b/>
          <w:color w:val="0070C0"/>
        </w:rPr>
      </w:pPr>
      <w:r>
        <w:t xml:space="preserve">    </w:t>
      </w:r>
      <w:r w:rsidR="00C213D0" w:rsidRPr="008A760C">
        <w:rPr>
          <w:b/>
          <w:color w:val="0070C0"/>
        </w:rPr>
        <w:t>&lt;</w:t>
      </w:r>
      <w:proofErr w:type="spellStart"/>
      <w:r w:rsidR="00C213D0" w:rsidRPr="008A760C">
        <w:rPr>
          <w:b/>
          <w:color w:val="0070C0"/>
        </w:rPr>
        <w:t>assy</w:t>
      </w:r>
      <w:proofErr w:type="spellEnd"/>
      <w:r w:rsidR="00C213D0" w:rsidRPr="008A760C">
        <w:rPr>
          <w:b/>
          <w:color w:val="0070C0"/>
        </w:rPr>
        <w:t xml:space="preserve"> index=</w:t>
      </w:r>
      <w:r w:rsidR="00194316">
        <w:rPr>
          <w:b/>
          <w:color w:val="0070C0"/>
        </w:rPr>
        <w:t>"</w:t>
      </w:r>
      <w:r w:rsidR="00C213D0" w:rsidRPr="008A760C">
        <w:rPr>
          <w:b/>
          <w:color w:val="0070C0"/>
        </w:rPr>
        <w:t>42</w:t>
      </w:r>
      <w:r w:rsidR="00194316">
        <w:rPr>
          <w:b/>
          <w:color w:val="0070C0"/>
        </w:rPr>
        <w:t>"</w:t>
      </w:r>
      <w:r w:rsidR="00C213D0" w:rsidRPr="008A760C">
        <w:rPr>
          <w:b/>
          <w:color w:val="0070C0"/>
        </w:rPr>
        <w:t>&gt;</w:t>
      </w:r>
    </w:p>
    <w:p w14:paraId="5BD64061" w14:textId="77777777" w:rsidR="00E31089" w:rsidRPr="008A760C" w:rsidRDefault="00E31089" w:rsidP="00E31089">
      <w:pPr>
        <w:pStyle w:val="XMLCode"/>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 xml:space="preserve"> </w:t>
      </w:r>
      <w:proofErr w:type="spellStart"/>
      <w:r w:rsidRPr="008A760C">
        <w:rPr>
          <w:b/>
          <w:color w:val="0070C0"/>
        </w:rPr>
        <w:t>pid</w:t>
      </w:r>
      <w:proofErr w:type="spellEnd"/>
      <w:r w:rsidRPr="008A760C">
        <w:rPr>
          <w:b/>
          <w:color w:val="0070C0"/>
        </w:rPr>
        <w:t>=</w:t>
      </w:r>
      <w:r w:rsidR="00194316">
        <w:rPr>
          <w:b/>
          <w:color w:val="0070C0"/>
        </w:rPr>
        <w:t>"</w:t>
      </w:r>
      <w:r w:rsidRPr="008A760C">
        <w:rPr>
          <w:b/>
          <w:color w:val="0070C0"/>
        </w:rPr>
        <w:t>110013</w:t>
      </w:r>
      <w:r w:rsidR="00194316">
        <w:rPr>
          <w:b/>
          <w:color w:val="0070C0"/>
        </w:rPr>
        <w:t>"</w:t>
      </w:r>
      <w:r w:rsidRPr="008A760C">
        <w:rPr>
          <w:b/>
          <w:color w:val="0070C0"/>
        </w:rPr>
        <w:t>/&gt;</w:t>
      </w:r>
    </w:p>
    <w:p w14:paraId="4570B56F" w14:textId="77777777" w:rsidR="00E31089" w:rsidRPr="008A760C" w:rsidRDefault="00E31089" w:rsidP="00E31089">
      <w:pPr>
        <w:pStyle w:val="XMLCode"/>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 xml:space="preserve"> </w:t>
      </w:r>
      <w:proofErr w:type="spellStart"/>
      <w:r w:rsidRPr="008A760C">
        <w:rPr>
          <w:b/>
          <w:color w:val="0070C0"/>
        </w:rPr>
        <w:t>pid</w:t>
      </w:r>
      <w:proofErr w:type="spellEnd"/>
      <w:r w:rsidRPr="008A760C">
        <w:rPr>
          <w:b/>
          <w:color w:val="0070C0"/>
        </w:rPr>
        <w:t>=</w:t>
      </w:r>
      <w:r w:rsidR="00194316">
        <w:rPr>
          <w:b/>
          <w:color w:val="0070C0"/>
        </w:rPr>
        <w:t>"</w:t>
      </w:r>
      <w:r w:rsidRPr="008A760C">
        <w:rPr>
          <w:b/>
          <w:color w:val="0070C0"/>
        </w:rPr>
        <w:t>110099</w:t>
      </w:r>
      <w:r w:rsidR="00194316">
        <w:rPr>
          <w:b/>
          <w:color w:val="0070C0"/>
        </w:rPr>
        <w:t>"</w:t>
      </w:r>
      <w:r w:rsidRPr="008A760C">
        <w:rPr>
          <w:b/>
          <w:color w:val="0070C0"/>
        </w:rPr>
        <w:t>/&gt;</w:t>
      </w:r>
    </w:p>
    <w:p w14:paraId="0FED4842" w14:textId="77777777" w:rsidR="00C213D0" w:rsidRDefault="00645ECA" w:rsidP="00C213D0">
      <w:pPr>
        <w:pStyle w:val="XMLCode"/>
      </w:pPr>
      <w:r w:rsidRPr="008A760C">
        <w:rPr>
          <w:b/>
          <w:color w:val="0070C0"/>
        </w:rPr>
        <w:t xml:space="preserve">    </w:t>
      </w:r>
      <w:r w:rsidR="00C213D0" w:rsidRPr="008A760C">
        <w:rPr>
          <w:b/>
          <w:color w:val="0070C0"/>
        </w:rPr>
        <w:t>&lt;/</w:t>
      </w:r>
      <w:proofErr w:type="spellStart"/>
      <w:r w:rsidR="00C213D0" w:rsidRPr="008A760C">
        <w:rPr>
          <w:b/>
          <w:color w:val="0070C0"/>
        </w:rPr>
        <w:t>assy</w:t>
      </w:r>
      <w:proofErr w:type="spellEnd"/>
      <w:r w:rsidR="00C213D0" w:rsidRPr="008A760C">
        <w:rPr>
          <w:b/>
          <w:color w:val="0070C0"/>
        </w:rPr>
        <w:t>&gt;</w:t>
      </w:r>
    </w:p>
    <w:p w14:paraId="1CF9B2CB" w14:textId="77777777" w:rsidR="008450FB" w:rsidRDefault="00645ECA" w:rsidP="004E14D1">
      <w:pPr>
        <w:pStyle w:val="XMLCode"/>
      </w:pPr>
      <w:r>
        <w:t>&lt;/connected_to&gt;</w:t>
      </w:r>
    </w:p>
    <w:p w14:paraId="324CCCAB" w14:textId="77777777" w:rsidR="008508D9" w:rsidRDefault="008508D9" w:rsidP="006B3C5E">
      <w:pPr>
        <w:keepNext/>
        <w:rPr>
          <w:rFonts w:ascii="Courier New" w:hAnsi="Courier New"/>
          <w:b/>
          <w:sz w:val="24"/>
        </w:rPr>
      </w:pPr>
    </w:p>
    <w:p w14:paraId="47549B6E" w14:textId="77777777" w:rsidR="004E14D1" w:rsidRPr="008508D9" w:rsidRDefault="008508D9" w:rsidP="006B3C5E">
      <w:pPr>
        <w:keepNext/>
        <w:rPr>
          <w:b/>
        </w:rPr>
      </w:pPr>
      <w:r w:rsidRPr="007055D9">
        <w:rPr>
          <w:b/>
          <w:sz w:val="24"/>
        </w:rPr>
        <w:t>Example</w:t>
      </w:r>
      <w:r>
        <w:rPr>
          <w:b/>
          <w:sz w:val="24"/>
        </w:rPr>
        <w:t xml:space="preserve"> B </w:t>
      </w:r>
      <w:r w:rsidRPr="00497FD8">
        <w:rPr>
          <w:b/>
          <w:szCs w:val="22"/>
        </w:rPr>
        <w:t>(</w:t>
      </w:r>
      <w:r>
        <w:rPr>
          <w:rStyle w:val="elementdeftypeChar"/>
        </w:rPr>
        <w:t>&lt;p</w:t>
      </w:r>
      <w:r w:rsidRPr="008041BF">
        <w:rPr>
          <w:rStyle w:val="elementdeftypeChar"/>
        </w:rPr>
        <w:t>art</w:t>
      </w:r>
      <w:r>
        <w:rPr>
          <w:rStyle w:val="elementdeftypeChar"/>
        </w:rPr>
        <w:t>/&gt;</w:t>
      </w:r>
      <w:r w:rsidRPr="00497FD8">
        <w:rPr>
          <w:szCs w:val="22"/>
        </w:rPr>
        <w:t xml:space="preserve"> and </w:t>
      </w:r>
      <w:r>
        <w:rPr>
          <w:rFonts w:cs="Courier New"/>
          <w:b/>
          <w:i/>
          <w:sz w:val="18"/>
          <w:szCs w:val="22"/>
        </w:rPr>
        <w:t>&lt;</w:t>
      </w:r>
      <w:proofErr w:type="spellStart"/>
      <w:r>
        <w:rPr>
          <w:rFonts w:cs="Courier New"/>
          <w:b/>
          <w:i/>
          <w:sz w:val="18"/>
          <w:szCs w:val="22"/>
        </w:rPr>
        <w:t>a</w:t>
      </w:r>
      <w:r w:rsidRPr="00497FD8">
        <w:rPr>
          <w:rFonts w:cs="Courier New"/>
          <w:b/>
          <w:i/>
          <w:sz w:val="18"/>
          <w:szCs w:val="22"/>
        </w:rPr>
        <w:t>ssy</w:t>
      </w:r>
      <w:proofErr w:type="spellEnd"/>
      <w:r>
        <w:rPr>
          <w:rFonts w:cs="Courier New"/>
          <w:b/>
          <w:i/>
          <w:sz w:val="18"/>
          <w:szCs w:val="22"/>
        </w:rPr>
        <w:t>/&gt;</w:t>
      </w:r>
      <w:r w:rsidRPr="00497FD8">
        <w:rPr>
          <w:sz w:val="18"/>
          <w:szCs w:val="22"/>
        </w:rPr>
        <w:t xml:space="preserve"> </w:t>
      </w:r>
      <w:r w:rsidRPr="00497FD8">
        <w:rPr>
          <w:szCs w:val="22"/>
        </w:rPr>
        <w:t xml:space="preserve">elements within </w:t>
      </w:r>
      <w:r>
        <w:rPr>
          <w:rFonts w:cs="Courier New"/>
          <w:b/>
          <w:i/>
          <w:sz w:val="18"/>
          <w:szCs w:val="22"/>
        </w:rPr>
        <w:t>&lt;c</w:t>
      </w:r>
      <w:r w:rsidRPr="00497FD8">
        <w:rPr>
          <w:rFonts w:cs="Courier New"/>
          <w:b/>
          <w:i/>
          <w:sz w:val="18"/>
          <w:szCs w:val="22"/>
        </w:rPr>
        <w:t>onnected_to</w:t>
      </w:r>
      <w:r>
        <w:rPr>
          <w:rFonts w:cs="Courier New"/>
          <w:b/>
          <w:i/>
          <w:sz w:val="18"/>
          <w:szCs w:val="22"/>
        </w:rPr>
        <w:t>&gt;</w:t>
      </w:r>
      <w:r w:rsidRPr="00497FD8">
        <w:rPr>
          <w:rFonts w:cs="Courier New"/>
          <w:szCs w:val="22"/>
        </w:rPr>
        <w:t xml:space="preserve"> - full</w:t>
      </w:r>
      <w:r w:rsidRPr="00497FD8">
        <w:rPr>
          <w:szCs w:val="22"/>
        </w:rPr>
        <w:t xml:space="preserve"> definition</w:t>
      </w:r>
      <w:r w:rsidRPr="00497FD8">
        <w:rPr>
          <w:b/>
          <w:szCs w:val="22"/>
        </w:rPr>
        <w:t>)</w:t>
      </w:r>
      <w:r>
        <w:rPr>
          <w:sz w:val="24"/>
        </w:rPr>
        <w:t>:</w:t>
      </w:r>
    </w:p>
    <w:p w14:paraId="13DBA69A" w14:textId="77777777" w:rsidR="004E14D1" w:rsidRDefault="004E14D1" w:rsidP="004E14D1">
      <w:pPr>
        <w:pStyle w:val="XMLCode"/>
        <w:keepNext/>
      </w:pPr>
      <w:r w:rsidRPr="007055D9">
        <w:t xml:space="preserve">    </w:t>
      </w:r>
    </w:p>
    <w:p w14:paraId="6C931B0A" w14:textId="77777777" w:rsidR="004E14D1" w:rsidRDefault="004E14D1" w:rsidP="004E14D1">
      <w:pPr>
        <w:pStyle w:val="XMLCode"/>
        <w:keepNext/>
      </w:pPr>
      <w:r>
        <w:t>&lt;connected_to&gt;</w:t>
      </w:r>
    </w:p>
    <w:p w14:paraId="62813834" w14:textId="77777777" w:rsidR="004E14D1" w:rsidRPr="00CC7960" w:rsidRDefault="004E14D1" w:rsidP="004E14D1">
      <w:pPr>
        <w:pStyle w:val="XMLCode"/>
        <w:rPr>
          <w:b/>
          <w:color w:val="0070C0"/>
        </w:rPr>
      </w:pPr>
      <w:r w:rsidRPr="00CC7960">
        <w:rPr>
          <w:b/>
          <w:color w:val="0070C0"/>
        </w:rPr>
        <w:t xml:space="preserve">    &lt;part index=</w:t>
      </w:r>
      <w:r w:rsidR="00194316">
        <w:rPr>
          <w:b/>
          <w:color w:val="0070C0"/>
        </w:rPr>
        <w:t>"</w:t>
      </w:r>
      <w:r w:rsidRPr="00CC7960">
        <w:rPr>
          <w:b/>
          <w:color w:val="0070C0"/>
        </w:rPr>
        <w:t>1</w:t>
      </w:r>
      <w:r w:rsidR="00194316">
        <w:rPr>
          <w:b/>
          <w:color w:val="0070C0"/>
        </w:rPr>
        <w:t>"</w:t>
      </w:r>
      <w:r w:rsidRPr="00CC7960">
        <w:rPr>
          <w:b/>
          <w:color w:val="0070C0"/>
        </w:rPr>
        <w:t xml:space="preserve"> label=</w:t>
      </w:r>
      <w:r w:rsidR="00194316">
        <w:rPr>
          <w:b/>
          <w:color w:val="0070C0"/>
        </w:rPr>
        <w:t>"</w:t>
      </w:r>
      <w:r>
        <w:rPr>
          <w:b/>
          <w:color w:val="0070C0"/>
        </w:rPr>
        <w:t>PART_9004400</w:t>
      </w:r>
      <w:r w:rsidR="00194316">
        <w:rPr>
          <w:b/>
          <w:color w:val="0070C0"/>
        </w:rPr>
        <w:t>"</w:t>
      </w:r>
      <w:r w:rsidRPr="00CC7960">
        <w:rPr>
          <w:b/>
          <w:color w:val="0070C0"/>
        </w:rPr>
        <w:t xml:space="preserve"> </w:t>
      </w:r>
      <w:proofErr w:type="spellStart"/>
      <w:r w:rsidRPr="00CC7960">
        <w:rPr>
          <w:b/>
          <w:color w:val="0070C0"/>
        </w:rPr>
        <w:t>pid</w:t>
      </w:r>
      <w:proofErr w:type="spellEnd"/>
      <w:r w:rsidRPr="00CC7960">
        <w:rPr>
          <w:b/>
          <w:color w:val="0070C0"/>
        </w:rPr>
        <w:t>=</w:t>
      </w:r>
      <w:r w:rsidR="00194316">
        <w:rPr>
          <w:b/>
          <w:color w:val="0070C0"/>
        </w:rPr>
        <w:t>"</w:t>
      </w:r>
      <w:r w:rsidRPr="00CC7960">
        <w:rPr>
          <w:b/>
          <w:color w:val="0070C0"/>
        </w:rPr>
        <w:t>3202132</w:t>
      </w:r>
      <w:r w:rsidR="00194316">
        <w:rPr>
          <w:b/>
          <w:color w:val="0070C0"/>
        </w:rPr>
        <w:t>"</w:t>
      </w:r>
      <w:r w:rsidRPr="00CC7960">
        <w:rPr>
          <w:b/>
          <w:color w:val="0070C0"/>
        </w:rPr>
        <w:t>/&gt;</w:t>
      </w:r>
    </w:p>
    <w:p w14:paraId="1256208C" w14:textId="77777777" w:rsidR="004E14D1" w:rsidRPr="008A760C" w:rsidRDefault="004E14D1" w:rsidP="004E14D1">
      <w:pPr>
        <w:pStyle w:val="XMLCode"/>
        <w:rPr>
          <w:b/>
          <w:color w:val="0070C0"/>
        </w:rPr>
      </w:pPr>
      <w:r w:rsidRPr="00CC7960">
        <w:rPr>
          <w:b/>
          <w:color w:val="0070C0"/>
        </w:rPr>
        <w:t xml:space="preserve">    </w:t>
      </w:r>
      <w:r w:rsidRPr="008A760C">
        <w:rPr>
          <w:b/>
          <w:color w:val="0070C0"/>
        </w:rPr>
        <w:t>&lt;</w:t>
      </w:r>
      <w:proofErr w:type="spellStart"/>
      <w:r w:rsidRPr="008A760C">
        <w:rPr>
          <w:b/>
          <w:color w:val="0070C0"/>
        </w:rPr>
        <w:t>assy</w:t>
      </w:r>
      <w:proofErr w:type="spellEnd"/>
      <w:r w:rsidRPr="008A760C">
        <w:rPr>
          <w:b/>
          <w:color w:val="0070C0"/>
        </w:rPr>
        <w:t xml:space="preserve"> </w:t>
      </w:r>
      <w:r w:rsidRPr="00CC7960">
        <w:rPr>
          <w:b/>
          <w:color w:val="0070C0"/>
        </w:rPr>
        <w:t>index</w:t>
      </w:r>
      <w:r w:rsidRPr="008A760C">
        <w:rPr>
          <w:b/>
          <w:color w:val="0070C0"/>
        </w:rPr>
        <w:t>=</w:t>
      </w:r>
      <w:r w:rsidR="00194316">
        <w:rPr>
          <w:b/>
          <w:color w:val="0070C0"/>
        </w:rPr>
        <w:t>"</w:t>
      </w:r>
      <w:r w:rsidRPr="008A760C">
        <w:rPr>
          <w:b/>
          <w:color w:val="0070C0"/>
        </w:rPr>
        <w:t>42</w:t>
      </w:r>
      <w:r w:rsidR="00194316">
        <w:rPr>
          <w:b/>
          <w:color w:val="0070C0"/>
        </w:rPr>
        <w:t>"</w:t>
      </w:r>
      <w:r w:rsidRPr="008A760C">
        <w:rPr>
          <w:b/>
          <w:color w:val="0070C0"/>
        </w:rPr>
        <w:t>&gt;</w:t>
      </w:r>
    </w:p>
    <w:p w14:paraId="0D2B65CB" w14:textId="77777777" w:rsidR="004E14D1" w:rsidRPr="008A760C" w:rsidRDefault="004E14D1" w:rsidP="004E14D1">
      <w:pPr>
        <w:pStyle w:val="XMLCode"/>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 xml:space="preserve"> </w:t>
      </w:r>
      <w:proofErr w:type="spellStart"/>
      <w:r w:rsidRPr="008A760C">
        <w:rPr>
          <w:b/>
          <w:color w:val="0070C0"/>
        </w:rPr>
        <w:t>pid</w:t>
      </w:r>
      <w:proofErr w:type="spellEnd"/>
      <w:r w:rsidRPr="008A760C">
        <w:rPr>
          <w:b/>
          <w:color w:val="0070C0"/>
        </w:rPr>
        <w:t>=</w:t>
      </w:r>
      <w:r w:rsidR="00194316">
        <w:rPr>
          <w:b/>
          <w:color w:val="0070C0"/>
        </w:rPr>
        <w:t>"</w:t>
      </w:r>
      <w:r w:rsidRPr="008A760C">
        <w:rPr>
          <w:b/>
          <w:color w:val="0070C0"/>
        </w:rPr>
        <w:t>110013</w:t>
      </w:r>
      <w:r w:rsidR="00194316">
        <w:rPr>
          <w:b/>
          <w:color w:val="0070C0"/>
        </w:rPr>
        <w:t>"</w:t>
      </w:r>
      <w:r w:rsidRPr="008A760C">
        <w:rPr>
          <w:b/>
          <w:color w:val="0070C0"/>
        </w:rPr>
        <w:t>/&gt;</w:t>
      </w:r>
    </w:p>
    <w:p w14:paraId="54ECC26F" w14:textId="77777777" w:rsidR="004E14D1" w:rsidRPr="008A760C" w:rsidRDefault="004E14D1" w:rsidP="004E14D1">
      <w:pPr>
        <w:pStyle w:val="XMLCode"/>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 xml:space="preserve"> </w:t>
      </w:r>
      <w:proofErr w:type="spellStart"/>
      <w:r w:rsidRPr="008A760C">
        <w:rPr>
          <w:b/>
          <w:color w:val="0070C0"/>
        </w:rPr>
        <w:t>pid</w:t>
      </w:r>
      <w:proofErr w:type="spellEnd"/>
      <w:r w:rsidRPr="008A760C">
        <w:rPr>
          <w:b/>
          <w:color w:val="0070C0"/>
        </w:rPr>
        <w:t>=</w:t>
      </w:r>
      <w:r w:rsidR="00194316">
        <w:rPr>
          <w:b/>
          <w:color w:val="0070C0"/>
        </w:rPr>
        <w:t>"</w:t>
      </w:r>
      <w:r w:rsidRPr="008A760C">
        <w:rPr>
          <w:b/>
          <w:color w:val="0070C0"/>
        </w:rPr>
        <w:t>110099</w:t>
      </w:r>
      <w:r w:rsidR="00194316">
        <w:rPr>
          <w:b/>
          <w:color w:val="0070C0"/>
        </w:rPr>
        <w:t>"</w:t>
      </w:r>
      <w:r w:rsidRPr="008A760C">
        <w:rPr>
          <w:b/>
          <w:color w:val="0070C0"/>
        </w:rPr>
        <w:t>/&gt;</w:t>
      </w:r>
    </w:p>
    <w:p w14:paraId="19EC042D" w14:textId="77777777" w:rsidR="004E14D1" w:rsidRPr="008A760C" w:rsidRDefault="004E14D1" w:rsidP="004E14D1">
      <w:pPr>
        <w:pStyle w:val="XMLCode"/>
        <w:rPr>
          <w:b/>
          <w:color w:val="0070C0"/>
        </w:rPr>
      </w:pPr>
      <w:r w:rsidRPr="008A760C">
        <w:rPr>
          <w:b/>
          <w:color w:val="0070C0"/>
        </w:rPr>
        <w:t xml:space="preserve">    &lt;/</w:t>
      </w:r>
      <w:proofErr w:type="spellStart"/>
      <w:r w:rsidRPr="008A760C">
        <w:rPr>
          <w:b/>
          <w:color w:val="0070C0"/>
        </w:rPr>
        <w:t>assy</w:t>
      </w:r>
      <w:proofErr w:type="spellEnd"/>
      <w:r w:rsidRPr="008A760C">
        <w:rPr>
          <w:b/>
          <w:color w:val="0070C0"/>
        </w:rPr>
        <w:t>&gt;</w:t>
      </w:r>
    </w:p>
    <w:p w14:paraId="0E6902C0" w14:textId="77777777" w:rsidR="004E14D1" w:rsidRDefault="004E14D1" w:rsidP="004E14D1">
      <w:pPr>
        <w:pStyle w:val="XMLCode"/>
      </w:pPr>
      <w:r>
        <w:t>&lt;/connected_to&gt;</w:t>
      </w:r>
    </w:p>
    <w:p w14:paraId="6D9B2F67" w14:textId="77777777" w:rsidR="004E14D1" w:rsidRDefault="004E14D1" w:rsidP="006B3C5E">
      <w:pPr>
        <w:keepNext/>
        <w:rPr>
          <w:b/>
          <w:sz w:val="24"/>
        </w:rPr>
      </w:pPr>
    </w:p>
    <w:p w14:paraId="75767056" w14:textId="77777777" w:rsidR="009569E0" w:rsidRPr="007055D9" w:rsidRDefault="001B78DF" w:rsidP="006B3C5E">
      <w:pPr>
        <w:keepNext/>
        <w:rPr>
          <w:b/>
        </w:rPr>
      </w:pPr>
      <w:r w:rsidRPr="007055D9">
        <w:rPr>
          <w:b/>
          <w:sz w:val="24"/>
        </w:rPr>
        <w:t>Example</w:t>
      </w:r>
      <w:r>
        <w:rPr>
          <w:b/>
          <w:sz w:val="24"/>
        </w:rPr>
        <w:t xml:space="preserve"> C</w:t>
      </w:r>
      <w:r w:rsidR="009569E0">
        <w:rPr>
          <w:b/>
          <w:sz w:val="24"/>
        </w:rPr>
        <w:t xml:space="preserve"> </w:t>
      </w:r>
      <w:r w:rsidR="009569E0" w:rsidRPr="00497FD8">
        <w:rPr>
          <w:b/>
          <w:szCs w:val="22"/>
        </w:rPr>
        <w:t>(</w:t>
      </w:r>
      <w:r w:rsidR="008041BF">
        <w:rPr>
          <w:rStyle w:val="elementdeftypeChar"/>
        </w:rPr>
        <w:t>&lt;p</w:t>
      </w:r>
      <w:r w:rsidR="009569E0" w:rsidRPr="008041BF">
        <w:rPr>
          <w:rStyle w:val="elementdeftypeChar"/>
        </w:rPr>
        <w:t>art</w:t>
      </w:r>
      <w:r w:rsidR="008041BF">
        <w:rPr>
          <w:rStyle w:val="elementdeftypeChar"/>
        </w:rPr>
        <w:t>/&gt;</w:t>
      </w:r>
      <w:r w:rsidR="009569E0" w:rsidRPr="00497FD8">
        <w:rPr>
          <w:szCs w:val="22"/>
        </w:rPr>
        <w:t xml:space="preserve"> and </w:t>
      </w:r>
      <w:r w:rsidR="008041BF">
        <w:rPr>
          <w:rFonts w:ascii="Courier New" w:hAnsi="Courier New" w:cs="Courier New"/>
          <w:b/>
          <w:i/>
          <w:sz w:val="18"/>
          <w:szCs w:val="22"/>
        </w:rPr>
        <w:t>&lt;</w:t>
      </w:r>
      <w:proofErr w:type="spellStart"/>
      <w:r w:rsidR="008041BF">
        <w:rPr>
          <w:rFonts w:ascii="Courier New" w:hAnsi="Courier New" w:cs="Courier New"/>
          <w:b/>
          <w:i/>
          <w:sz w:val="18"/>
          <w:szCs w:val="22"/>
        </w:rPr>
        <w:t>a</w:t>
      </w:r>
      <w:r w:rsidR="009569E0" w:rsidRPr="00497FD8">
        <w:rPr>
          <w:rFonts w:ascii="Courier New" w:hAnsi="Courier New" w:cs="Courier New"/>
          <w:b/>
          <w:i/>
          <w:sz w:val="18"/>
          <w:szCs w:val="22"/>
        </w:rPr>
        <w:t>ssy</w:t>
      </w:r>
      <w:proofErr w:type="spellEnd"/>
      <w:r w:rsidR="008041BF">
        <w:rPr>
          <w:rFonts w:ascii="Courier New" w:hAnsi="Courier New" w:cs="Courier New"/>
          <w:b/>
          <w:i/>
          <w:sz w:val="18"/>
          <w:szCs w:val="22"/>
        </w:rPr>
        <w:t>/&gt;</w:t>
      </w:r>
      <w:r w:rsidR="009569E0" w:rsidRPr="00497FD8">
        <w:rPr>
          <w:sz w:val="18"/>
          <w:szCs w:val="22"/>
        </w:rPr>
        <w:t xml:space="preserve"> </w:t>
      </w:r>
      <w:r w:rsidR="009569E0" w:rsidRPr="00497FD8">
        <w:rPr>
          <w:szCs w:val="22"/>
        </w:rPr>
        <w:t xml:space="preserve">elements within </w:t>
      </w:r>
      <w:r w:rsidR="008041BF">
        <w:rPr>
          <w:rFonts w:ascii="Courier New" w:hAnsi="Courier New" w:cs="Courier New"/>
          <w:b/>
          <w:i/>
          <w:sz w:val="18"/>
          <w:szCs w:val="22"/>
        </w:rPr>
        <w:t>&lt;c</w:t>
      </w:r>
      <w:r w:rsidR="009569E0" w:rsidRPr="00497FD8">
        <w:rPr>
          <w:rFonts w:ascii="Courier New" w:hAnsi="Courier New" w:cs="Courier New"/>
          <w:b/>
          <w:i/>
          <w:sz w:val="18"/>
          <w:szCs w:val="22"/>
        </w:rPr>
        <w:t>onnected_to</w:t>
      </w:r>
      <w:r w:rsidR="008041BF">
        <w:rPr>
          <w:rFonts w:ascii="Courier New" w:hAnsi="Courier New" w:cs="Courier New"/>
          <w:b/>
          <w:i/>
          <w:sz w:val="18"/>
          <w:szCs w:val="22"/>
        </w:rPr>
        <w:t>&gt;</w:t>
      </w:r>
      <w:r w:rsidR="008041BF">
        <w:rPr>
          <w:rStyle w:val="Hervorhebung"/>
          <w:i w:val="0"/>
        </w:rPr>
        <w:t xml:space="preserve"> - </w:t>
      </w:r>
      <w:r w:rsidR="009569E0" w:rsidRPr="00497FD8">
        <w:rPr>
          <w:rFonts w:cs="Courier New"/>
          <w:szCs w:val="22"/>
        </w:rPr>
        <w:t xml:space="preserve">minimum </w:t>
      </w:r>
      <w:r w:rsidR="009569E0" w:rsidRPr="00497FD8">
        <w:rPr>
          <w:szCs w:val="22"/>
        </w:rPr>
        <w:t>definition</w:t>
      </w:r>
      <w:r w:rsidR="009569E0" w:rsidRPr="00497FD8">
        <w:rPr>
          <w:b/>
          <w:szCs w:val="22"/>
        </w:rPr>
        <w:t>)</w:t>
      </w:r>
      <w:r w:rsidR="009569E0">
        <w:rPr>
          <w:sz w:val="24"/>
        </w:rPr>
        <w:t>:</w:t>
      </w:r>
    </w:p>
    <w:p w14:paraId="5BC07F10" w14:textId="77777777" w:rsidR="001B78DF" w:rsidRDefault="001B78DF" w:rsidP="001B78DF">
      <w:pPr>
        <w:pStyle w:val="XMLCode"/>
      </w:pPr>
      <w:r w:rsidRPr="007055D9">
        <w:t xml:space="preserve">    </w:t>
      </w:r>
    </w:p>
    <w:p w14:paraId="02D77157" w14:textId="77777777" w:rsidR="000858CA" w:rsidRDefault="000858CA" w:rsidP="001B78DF">
      <w:pPr>
        <w:pStyle w:val="XMLCode"/>
      </w:pPr>
      <w:r>
        <w:t>&lt;connected_to&gt;</w:t>
      </w:r>
    </w:p>
    <w:p w14:paraId="1E23D8FF" w14:textId="77777777" w:rsidR="004E7FC4" w:rsidRPr="00CC7960" w:rsidRDefault="004E7FC4" w:rsidP="004E7FC4">
      <w:pPr>
        <w:pStyle w:val="XMLCode"/>
        <w:rPr>
          <w:b/>
          <w:color w:val="0070C0"/>
        </w:rPr>
      </w:pPr>
      <w:r w:rsidRPr="00CC7960">
        <w:rPr>
          <w:b/>
          <w:color w:val="0070C0"/>
        </w:rPr>
        <w:t xml:space="preserve">    &lt;part index=</w:t>
      </w:r>
      <w:r w:rsidR="00194316">
        <w:rPr>
          <w:b/>
          <w:color w:val="0070C0"/>
        </w:rPr>
        <w:t>"</w:t>
      </w:r>
      <w:r w:rsidRPr="00CC7960">
        <w:rPr>
          <w:b/>
          <w:color w:val="0070C0"/>
        </w:rPr>
        <w:t>1</w:t>
      </w:r>
      <w:r w:rsidR="00194316">
        <w:rPr>
          <w:b/>
          <w:color w:val="0070C0"/>
        </w:rPr>
        <w:t>"</w:t>
      </w:r>
      <w:r w:rsidRPr="00CC7960">
        <w:rPr>
          <w:b/>
          <w:color w:val="0070C0"/>
        </w:rPr>
        <w:t xml:space="preserve"> label=</w:t>
      </w:r>
      <w:r w:rsidR="00194316">
        <w:rPr>
          <w:b/>
          <w:color w:val="0070C0"/>
        </w:rPr>
        <w:t>"</w:t>
      </w:r>
      <w:r>
        <w:rPr>
          <w:b/>
          <w:color w:val="0070C0"/>
        </w:rPr>
        <w:t>PART_9004400</w:t>
      </w:r>
      <w:r w:rsidR="00194316">
        <w:rPr>
          <w:b/>
          <w:color w:val="0070C0"/>
        </w:rPr>
        <w:t>"</w:t>
      </w:r>
      <w:r w:rsidRPr="00CC7960">
        <w:rPr>
          <w:b/>
          <w:color w:val="0070C0"/>
        </w:rPr>
        <w:t>/&gt;</w:t>
      </w:r>
    </w:p>
    <w:p w14:paraId="60485F91" w14:textId="77777777" w:rsidR="001B78DF" w:rsidRPr="009551A5" w:rsidRDefault="000858CA" w:rsidP="001B78DF">
      <w:pPr>
        <w:pStyle w:val="XMLCode"/>
        <w:rPr>
          <w:b/>
          <w:color w:val="0070C0"/>
        </w:rPr>
      </w:pPr>
      <w:r>
        <w:t xml:space="preserve">    </w:t>
      </w:r>
      <w:r w:rsidR="001B78DF" w:rsidRPr="009551A5">
        <w:rPr>
          <w:b/>
          <w:color w:val="0070C0"/>
        </w:rPr>
        <w:t>&lt;</w:t>
      </w:r>
      <w:proofErr w:type="spellStart"/>
      <w:r w:rsidR="001B78DF" w:rsidRPr="009551A5">
        <w:rPr>
          <w:b/>
          <w:color w:val="0070C0"/>
        </w:rPr>
        <w:t>assy</w:t>
      </w:r>
      <w:proofErr w:type="spellEnd"/>
      <w:r w:rsidR="001B78DF" w:rsidRPr="009551A5">
        <w:rPr>
          <w:b/>
          <w:color w:val="0070C0"/>
        </w:rPr>
        <w:t xml:space="preserve"> index=</w:t>
      </w:r>
      <w:r w:rsidR="00194316">
        <w:rPr>
          <w:b/>
          <w:color w:val="0070C0"/>
        </w:rPr>
        <w:t>"</w:t>
      </w:r>
      <w:r w:rsidR="001B78DF" w:rsidRPr="009551A5">
        <w:rPr>
          <w:b/>
          <w:color w:val="0070C0"/>
        </w:rPr>
        <w:t>42</w:t>
      </w:r>
      <w:r w:rsidR="00194316">
        <w:rPr>
          <w:b/>
          <w:color w:val="0070C0"/>
        </w:rPr>
        <w:t>"</w:t>
      </w:r>
      <w:r w:rsidR="001B78DF" w:rsidRPr="009551A5">
        <w:rPr>
          <w:b/>
          <w:color w:val="0070C0"/>
        </w:rPr>
        <w:t>&gt;</w:t>
      </w:r>
    </w:p>
    <w:p w14:paraId="53871F9B" w14:textId="77777777" w:rsidR="004E7FC4" w:rsidRPr="008A760C" w:rsidRDefault="004E7FC4" w:rsidP="004E7FC4">
      <w:pPr>
        <w:pStyle w:val="XMLCode"/>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/&gt;</w:t>
      </w:r>
    </w:p>
    <w:p w14:paraId="01D466A9" w14:textId="77777777" w:rsidR="004E7FC4" w:rsidRPr="008A760C" w:rsidRDefault="004E7FC4" w:rsidP="004E7FC4">
      <w:pPr>
        <w:pStyle w:val="XMLCode"/>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/&gt;</w:t>
      </w:r>
    </w:p>
    <w:p w14:paraId="4C7323B5" w14:textId="77777777" w:rsidR="001B78DF" w:rsidRPr="009551A5" w:rsidRDefault="000858CA" w:rsidP="001B78DF">
      <w:pPr>
        <w:pStyle w:val="XMLCode"/>
        <w:rPr>
          <w:b/>
          <w:color w:val="0070C0"/>
        </w:rPr>
      </w:pPr>
      <w:r w:rsidRPr="009551A5">
        <w:rPr>
          <w:b/>
          <w:color w:val="0070C0"/>
        </w:rPr>
        <w:t xml:space="preserve">    </w:t>
      </w:r>
      <w:r w:rsidR="001B78DF" w:rsidRPr="009551A5">
        <w:rPr>
          <w:b/>
          <w:color w:val="0070C0"/>
        </w:rPr>
        <w:t>&lt;/</w:t>
      </w:r>
      <w:proofErr w:type="spellStart"/>
      <w:r w:rsidR="001B78DF" w:rsidRPr="009551A5">
        <w:rPr>
          <w:b/>
          <w:color w:val="0070C0"/>
        </w:rPr>
        <w:t>assy</w:t>
      </w:r>
      <w:proofErr w:type="spellEnd"/>
      <w:r w:rsidR="001B78DF" w:rsidRPr="009551A5">
        <w:rPr>
          <w:b/>
          <w:color w:val="0070C0"/>
        </w:rPr>
        <w:t>&gt;</w:t>
      </w:r>
    </w:p>
    <w:p w14:paraId="782DA714" w14:textId="77777777" w:rsidR="000858CA" w:rsidRDefault="000858CA" w:rsidP="001B78DF">
      <w:pPr>
        <w:pStyle w:val="XMLCode"/>
      </w:pPr>
      <w:r>
        <w:t>&lt;/connected_to&gt;</w:t>
      </w:r>
    </w:p>
    <w:p w14:paraId="0A6F9052" w14:textId="77777777" w:rsidR="009569E0" w:rsidRDefault="009569E0" w:rsidP="001B78DF">
      <w:pPr>
        <w:pStyle w:val="XMLCode"/>
      </w:pPr>
    </w:p>
    <w:p w14:paraId="75005C8C" w14:textId="77777777" w:rsidR="009569E0" w:rsidRDefault="009569E0" w:rsidP="001B78DF">
      <w:pPr>
        <w:pStyle w:val="XMLCode"/>
      </w:pPr>
      <w:r>
        <w:t>OR</w:t>
      </w:r>
    </w:p>
    <w:p w14:paraId="29EB60FF" w14:textId="77777777" w:rsidR="009569E0" w:rsidRDefault="009569E0" w:rsidP="001B78DF">
      <w:pPr>
        <w:pStyle w:val="XMLCode"/>
      </w:pPr>
    </w:p>
    <w:p w14:paraId="45F4CD1C" w14:textId="77777777" w:rsidR="009569E0" w:rsidRDefault="009569E0" w:rsidP="009569E0">
      <w:pPr>
        <w:pStyle w:val="XMLCode"/>
      </w:pPr>
      <w:r>
        <w:t>&lt;connected_to&gt;</w:t>
      </w:r>
    </w:p>
    <w:p w14:paraId="5B6D8708" w14:textId="77777777" w:rsidR="009569E0" w:rsidRPr="00CC7960" w:rsidRDefault="009569E0" w:rsidP="009569E0">
      <w:pPr>
        <w:pStyle w:val="XMLCode"/>
        <w:rPr>
          <w:b/>
          <w:color w:val="0070C0"/>
        </w:rPr>
      </w:pPr>
      <w:r w:rsidRPr="00CC7960">
        <w:rPr>
          <w:b/>
          <w:color w:val="0070C0"/>
        </w:rPr>
        <w:t xml:space="preserve">    &lt;part index=</w:t>
      </w:r>
      <w:r w:rsidR="00194316">
        <w:rPr>
          <w:b/>
          <w:color w:val="0070C0"/>
        </w:rPr>
        <w:t>"</w:t>
      </w:r>
      <w:r w:rsidRPr="00CC7960">
        <w:rPr>
          <w:b/>
          <w:color w:val="0070C0"/>
        </w:rPr>
        <w:t>1</w:t>
      </w:r>
      <w:r w:rsidR="00194316">
        <w:rPr>
          <w:b/>
          <w:color w:val="0070C0"/>
        </w:rPr>
        <w:t>"</w:t>
      </w:r>
      <w:r w:rsidR="003E2E28" w:rsidRPr="00CC7960">
        <w:rPr>
          <w:b/>
          <w:color w:val="0070C0"/>
        </w:rPr>
        <w:t xml:space="preserve"> </w:t>
      </w:r>
      <w:proofErr w:type="spellStart"/>
      <w:r w:rsidR="003E2E28" w:rsidRPr="00CC7960">
        <w:rPr>
          <w:b/>
          <w:color w:val="0070C0"/>
        </w:rPr>
        <w:t>pid</w:t>
      </w:r>
      <w:proofErr w:type="spellEnd"/>
      <w:r w:rsidR="003E2E28" w:rsidRPr="00CC7960">
        <w:rPr>
          <w:b/>
          <w:color w:val="0070C0"/>
        </w:rPr>
        <w:t>=</w:t>
      </w:r>
      <w:r w:rsidR="00194316">
        <w:rPr>
          <w:b/>
          <w:color w:val="0070C0"/>
        </w:rPr>
        <w:t>"</w:t>
      </w:r>
      <w:r w:rsidR="003E2E28" w:rsidRPr="00CC7960">
        <w:rPr>
          <w:b/>
          <w:color w:val="0070C0"/>
        </w:rPr>
        <w:t>3202132</w:t>
      </w:r>
      <w:r w:rsidR="00194316">
        <w:rPr>
          <w:b/>
          <w:color w:val="0070C0"/>
        </w:rPr>
        <w:t>"</w:t>
      </w:r>
      <w:r w:rsidRPr="00CC7960">
        <w:rPr>
          <w:b/>
          <w:color w:val="0070C0"/>
        </w:rPr>
        <w:t>/&gt;</w:t>
      </w:r>
    </w:p>
    <w:p w14:paraId="13E23246" w14:textId="77777777" w:rsidR="009569E0" w:rsidRPr="009551A5" w:rsidRDefault="009569E0" w:rsidP="009569E0">
      <w:pPr>
        <w:pStyle w:val="XMLCode"/>
        <w:rPr>
          <w:b/>
          <w:color w:val="0070C0"/>
        </w:rPr>
      </w:pPr>
      <w:r>
        <w:t xml:space="preserve">    </w:t>
      </w:r>
      <w:r w:rsidRPr="009551A5">
        <w:rPr>
          <w:b/>
          <w:color w:val="0070C0"/>
        </w:rPr>
        <w:t>&lt;</w:t>
      </w:r>
      <w:proofErr w:type="spellStart"/>
      <w:r w:rsidRPr="009551A5">
        <w:rPr>
          <w:b/>
          <w:color w:val="0070C0"/>
        </w:rPr>
        <w:t>assy</w:t>
      </w:r>
      <w:proofErr w:type="spellEnd"/>
      <w:r w:rsidRPr="009551A5">
        <w:rPr>
          <w:b/>
          <w:color w:val="0070C0"/>
        </w:rPr>
        <w:t xml:space="preserve"> index=</w:t>
      </w:r>
      <w:r w:rsidR="00194316">
        <w:rPr>
          <w:b/>
          <w:color w:val="0070C0"/>
        </w:rPr>
        <w:t>"</w:t>
      </w:r>
      <w:r w:rsidRPr="009551A5">
        <w:rPr>
          <w:b/>
          <w:color w:val="0070C0"/>
        </w:rPr>
        <w:t>42</w:t>
      </w:r>
      <w:r w:rsidR="00194316">
        <w:rPr>
          <w:b/>
          <w:color w:val="0070C0"/>
        </w:rPr>
        <w:t>"</w:t>
      </w:r>
      <w:r w:rsidRPr="009551A5">
        <w:rPr>
          <w:b/>
          <w:color w:val="0070C0"/>
        </w:rPr>
        <w:t>&gt;</w:t>
      </w:r>
    </w:p>
    <w:p w14:paraId="67AF5E46" w14:textId="77777777" w:rsidR="009569E0" w:rsidRPr="009551A5" w:rsidRDefault="009569E0" w:rsidP="009569E0">
      <w:pPr>
        <w:pStyle w:val="XMLCode"/>
        <w:rPr>
          <w:b/>
          <w:color w:val="0070C0"/>
        </w:rPr>
      </w:pPr>
      <w:r w:rsidRPr="009551A5">
        <w:rPr>
          <w:b/>
          <w:color w:val="0070C0"/>
        </w:rPr>
        <w:t xml:space="preserve">        &lt;part </w:t>
      </w:r>
      <w:proofErr w:type="spellStart"/>
      <w:r w:rsidRPr="009551A5">
        <w:rPr>
          <w:b/>
          <w:color w:val="0070C0"/>
        </w:rPr>
        <w:t>pid</w:t>
      </w:r>
      <w:proofErr w:type="spellEnd"/>
      <w:r w:rsidRPr="009551A5">
        <w:rPr>
          <w:b/>
          <w:color w:val="0070C0"/>
        </w:rPr>
        <w:t>=</w:t>
      </w:r>
      <w:r w:rsidR="00194316">
        <w:rPr>
          <w:b/>
          <w:color w:val="0070C0"/>
        </w:rPr>
        <w:t>"</w:t>
      </w:r>
      <w:r w:rsidRPr="009551A5">
        <w:rPr>
          <w:b/>
          <w:color w:val="0070C0"/>
        </w:rPr>
        <w:t>110013</w:t>
      </w:r>
      <w:r w:rsidR="00194316">
        <w:rPr>
          <w:b/>
          <w:color w:val="0070C0"/>
        </w:rPr>
        <w:t>"</w:t>
      </w:r>
      <w:r w:rsidRPr="009551A5">
        <w:rPr>
          <w:b/>
          <w:color w:val="0070C0"/>
        </w:rPr>
        <w:t>/&gt;</w:t>
      </w:r>
    </w:p>
    <w:p w14:paraId="4DC0A222" w14:textId="77777777" w:rsidR="009569E0" w:rsidRPr="009551A5" w:rsidRDefault="009569E0" w:rsidP="009569E0">
      <w:pPr>
        <w:pStyle w:val="XMLCode"/>
        <w:rPr>
          <w:b/>
          <w:color w:val="0070C0"/>
        </w:rPr>
      </w:pPr>
      <w:r w:rsidRPr="009551A5">
        <w:rPr>
          <w:b/>
          <w:color w:val="0070C0"/>
        </w:rPr>
        <w:t xml:space="preserve">        &lt;part </w:t>
      </w:r>
      <w:proofErr w:type="spellStart"/>
      <w:r w:rsidRPr="009551A5">
        <w:rPr>
          <w:b/>
          <w:color w:val="0070C0"/>
        </w:rPr>
        <w:t>pid</w:t>
      </w:r>
      <w:proofErr w:type="spellEnd"/>
      <w:r w:rsidRPr="009551A5">
        <w:rPr>
          <w:b/>
          <w:color w:val="0070C0"/>
        </w:rPr>
        <w:t>=</w:t>
      </w:r>
      <w:r w:rsidR="00194316">
        <w:rPr>
          <w:b/>
          <w:color w:val="0070C0"/>
        </w:rPr>
        <w:t>"</w:t>
      </w:r>
      <w:r w:rsidRPr="009551A5">
        <w:rPr>
          <w:b/>
          <w:color w:val="0070C0"/>
        </w:rPr>
        <w:t>110099</w:t>
      </w:r>
      <w:r w:rsidR="00194316">
        <w:rPr>
          <w:b/>
          <w:color w:val="0070C0"/>
        </w:rPr>
        <w:t>"</w:t>
      </w:r>
      <w:r w:rsidRPr="009551A5">
        <w:rPr>
          <w:b/>
          <w:color w:val="0070C0"/>
        </w:rPr>
        <w:t>/&gt;</w:t>
      </w:r>
    </w:p>
    <w:p w14:paraId="7218D21B" w14:textId="77777777" w:rsidR="009569E0" w:rsidRPr="009551A5" w:rsidRDefault="009569E0" w:rsidP="009569E0">
      <w:pPr>
        <w:pStyle w:val="XMLCode"/>
        <w:rPr>
          <w:b/>
          <w:color w:val="0070C0"/>
        </w:rPr>
      </w:pPr>
      <w:r w:rsidRPr="009551A5">
        <w:rPr>
          <w:b/>
          <w:color w:val="0070C0"/>
        </w:rPr>
        <w:t xml:space="preserve">    &lt;/</w:t>
      </w:r>
      <w:proofErr w:type="spellStart"/>
      <w:r w:rsidRPr="009551A5">
        <w:rPr>
          <w:b/>
          <w:color w:val="0070C0"/>
        </w:rPr>
        <w:t>assy</w:t>
      </w:r>
      <w:proofErr w:type="spellEnd"/>
      <w:r w:rsidRPr="009551A5">
        <w:rPr>
          <w:b/>
          <w:color w:val="0070C0"/>
        </w:rPr>
        <w:t>&gt;</w:t>
      </w:r>
    </w:p>
    <w:p w14:paraId="3D415B42" w14:textId="77777777" w:rsidR="009569E0" w:rsidRDefault="009569E0" w:rsidP="009569E0">
      <w:pPr>
        <w:pStyle w:val="XMLCode"/>
      </w:pPr>
      <w:r>
        <w:t>&lt;/connected_to&gt;</w:t>
      </w:r>
    </w:p>
    <w:p w14:paraId="0F56B9C9" w14:textId="77777777" w:rsidR="000858CA" w:rsidRDefault="000858CA" w:rsidP="001B78DF">
      <w:pPr>
        <w:pStyle w:val="XMLCode"/>
      </w:pPr>
    </w:p>
    <w:p w14:paraId="0D222073" w14:textId="77777777" w:rsidR="00D76E16" w:rsidRPr="007055D9" w:rsidRDefault="00D76E16" w:rsidP="00702EBE">
      <w:pPr>
        <w:jc w:val="both"/>
      </w:pPr>
      <w:r w:rsidRPr="007055D9">
        <w:t xml:space="preserve">The body of an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assy</w:t>
      </w:r>
      <w:proofErr w:type="spellEnd"/>
      <w:r w:rsidR="00AA0537">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 equals that of a </w:t>
      </w:r>
      <w:r w:rsidRPr="00702EBE">
        <w:rPr>
          <w:rFonts w:ascii="Courier New" w:hAnsi="Courier New" w:cs="Courier New"/>
          <w:b/>
          <w:i/>
          <w:sz w:val="18"/>
          <w:szCs w:val="18"/>
        </w:rPr>
        <w:t>&lt;connected_to&gt;</w:t>
      </w:r>
      <w:r w:rsidRPr="007055D9">
        <w:t xml:space="preserve"> tag. But the meaning is different: All parts within one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assy</w:t>
      </w:r>
      <w:proofErr w:type="spellEnd"/>
      <w:r w:rsidR="00AA0537">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w:t>
      </w:r>
      <w:r w:rsidR="000C0E7B">
        <w:t>s</w:t>
      </w:r>
      <w:r w:rsidRPr="007055D9">
        <w:t xml:space="preserve"> are meant to constitute </w:t>
      </w:r>
      <w:r w:rsidRPr="007055D9">
        <w:rPr>
          <w:i/>
        </w:rPr>
        <w:t>the same</w:t>
      </w:r>
      <w:r w:rsidRPr="007055D9">
        <w:t xml:space="preserve"> side/layer/partner of a flange, whereas all members of a </w:t>
      </w:r>
      <w:r w:rsidRPr="00702EBE">
        <w:rPr>
          <w:rFonts w:ascii="Courier New" w:hAnsi="Courier New" w:cs="Courier New"/>
          <w:b/>
          <w:i/>
          <w:sz w:val="18"/>
          <w:szCs w:val="18"/>
        </w:rPr>
        <w:t>&lt;connected_to&gt;</w:t>
      </w:r>
      <w:r w:rsidRPr="007055D9">
        <w:t xml:space="preserve"> tag are </w:t>
      </w:r>
      <w:r w:rsidRPr="007055D9">
        <w:rPr>
          <w:i/>
        </w:rPr>
        <w:t>different</w:t>
      </w:r>
      <w:r w:rsidRPr="007055D9">
        <w:t xml:space="preserve"> sides/layers/partners of a flange. </w:t>
      </w:r>
    </w:p>
    <w:p w14:paraId="714399BE" w14:textId="77777777" w:rsidR="004B7C8B" w:rsidRDefault="000C0E7B" w:rsidP="00441F7B">
      <w:pPr>
        <w:jc w:val="both"/>
      </w:pPr>
      <w:r>
        <w:t>Recursion, i.</w:t>
      </w:r>
      <w:r w:rsidR="00D76E16" w:rsidRPr="007055D9">
        <w:t xml:space="preserve">e. an </w:t>
      </w:r>
      <w:r w:rsidR="00D76E16" w:rsidRPr="00702EBE">
        <w:rPr>
          <w:rFonts w:ascii="Courier New" w:hAnsi="Courier New" w:cs="Courier New"/>
          <w:b/>
          <w:i/>
          <w:sz w:val="18"/>
          <w:szCs w:val="18"/>
        </w:rPr>
        <w:t>&lt;</w:t>
      </w:r>
      <w:proofErr w:type="spellStart"/>
      <w:r w:rsidR="00D76E16" w:rsidRPr="00702EBE">
        <w:rPr>
          <w:rFonts w:ascii="Courier New" w:hAnsi="Courier New" w:cs="Courier New"/>
          <w:b/>
          <w:i/>
          <w:sz w:val="18"/>
          <w:szCs w:val="18"/>
        </w:rPr>
        <w:t>assy</w:t>
      </w:r>
      <w:proofErr w:type="spellEnd"/>
      <w:r w:rsidR="00AA0537">
        <w:rPr>
          <w:rFonts w:ascii="Courier New" w:hAnsi="Courier New" w:cs="Courier New"/>
          <w:b/>
          <w:i/>
          <w:sz w:val="18"/>
          <w:szCs w:val="18"/>
        </w:rPr>
        <w:t>/</w:t>
      </w:r>
      <w:r w:rsidR="00D76E16" w:rsidRPr="00702EBE">
        <w:rPr>
          <w:rFonts w:ascii="Courier New" w:hAnsi="Courier New" w:cs="Courier New"/>
          <w:b/>
          <w:i/>
          <w:sz w:val="18"/>
          <w:szCs w:val="18"/>
        </w:rPr>
        <w:t>&gt;</w:t>
      </w:r>
      <w:r w:rsidR="00D76E16" w:rsidRPr="007055D9">
        <w:t xml:space="preserve"> tag nested within another </w:t>
      </w:r>
      <w:r w:rsidR="00D76E16" w:rsidRPr="00702EBE">
        <w:rPr>
          <w:rFonts w:ascii="Courier New" w:hAnsi="Courier New" w:cs="Courier New"/>
          <w:b/>
          <w:i/>
          <w:sz w:val="18"/>
          <w:szCs w:val="18"/>
        </w:rPr>
        <w:t>&lt;</w:t>
      </w:r>
      <w:proofErr w:type="spellStart"/>
      <w:r w:rsidR="00D76E16" w:rsidRPr="00702EBE">
        <w:rPr>
          <w:rFonts w:ascii="Courier New" w:hAnsi="Courier New" w:cs="Courier New"/>
          <w:b/>
          <w:i/>
          <w:sz w:val="18"/>
          <w:szCs w:val="18"/>
        </w:rPr>
        <w:t>assy</w:t>
      </w:r>
      <w:proofErr w:type="spellEnd"/>
      <w:r w:rsidR="00AA0537">
        <w:rPr>
          <w:rFonts w:ascii="Courier New" w:hAnsi="Courier New" w:cs="Courier New"/>
          <w:b/>
          <w:i/>
          <w:sz w:val="18"/>
          <w:szCs w:val="18"/>
        </w:rPr>
        <w:t>/</w:t>
      </w:r>
      <w:r w:rsidR="00D76E16" w:rsidRPr="00702EBE">
        <w:rPr>
          <w:rFonts w:ascii="Courier New" w:hAnsi="Courier New" w:cs="Courier New"/>
          <w:b/>
          <w:i/>
          <w:sz w:val="18"/>
          <w:szCs w:val="18"/>
        </w:rPr>
        <w:t>&gt;</w:t>
      </w:r>
      <w:r w:rsidR="00D76E16" w:rsidRPr="007055D9">
        <w:t xml:space="preserve"> tag, is not allowed. </w:t>
      </w:r>
    </w:p>
    <w:p w14:paraId="496DF02E" w14:textId="77777777" w:rsidR="00C5158C" w:rsidRPr="007055D9" w:rsidRDefault="00C5158C" w:rsidP="00C5158C">
      <w:pPr>
        <w:pStyle w:val="berschrift4"/>
      </w:pPr>
      <w:bookmarkStart w:id="250" w:name="_Toc21650806"/>
      <w:bookmarkStart w:id="251" w:name="_Ref21651717"/>
      <w:bookmarkStart w:id="252" w:name="_Toc27753561"/>
      <w:r>
        <w:t>Special Topological situations</w:t>
      </w:r>
      <w:bookmarkEnd w:id="250"/>
      <w:bookmarkEnd w:id="251"/>
      <w:bookmarkEnd w:id="252"/>
      <w:r w:rsidR="00E45ACF">
        <w:t xml:space="preserve"> </w:t>
      </w:r>
    </w:p>
    <w:p w14:paraId="19A3ECC1" w14:textId="77777777" w:rsidR="00C5158C" w:rsidRDefault="00C5158C" w:rsidP="00C5158C">
      <w:r>
        <w:rPr>
          <w:noProof/>
          <w:lang w:eastAsia="en-US"/>
        </w:rPr>
        <mc:AlternateContent>
          <mc:Choice Requires="wps">
            <w:drawing>
              <wp:anchor distT="0" distB="0" distL="114300" distR="114300" simplePos="0" relativeHeight="251741696" behindDoc="0" locked="0" layoutInCell="1" allowOverlap="1" wp14:anchorId="5A4707EC" wp14:editId="7207DE38">
                <wp:simplePos x="0" y="0"/>
                <wp:positionH relativeFrom="column">
                  <wp:posOffset>3481070</wp:posOffset>
                </wp:positionH>
                <wp:positionV relativeFrom="paragraph">
                  <wp:posOffset>1682115</wp:posOffset>
                </wp:positionV>
                <wp:extent cx="2158365" cy="635"/>
                <wp:effectExtent l="0" t="0" r="0" b="0"/>
                <wp:wrapSquare wrapText="bothSides"/>
                <wp:docPr id="131" name="Text Box 131"/>
                <wp:cNvGraphicFramePr/>
                <a:graphic xmlns:a="http://schemas.openxmlformats.org/drawingml/2006/main">
                  <a:graphicData uri="http://schemas.microsoft.com/office/word/2010/wordprocessingShape">
                    <wps:wsp>
                      <wps:cNvSpPr txBox="1"/>
                      <wps:spPr>
                        <a:xfrm>
                          <a:off x="0" y="0"/>
                          <a:ext cx="2158365" cy="635"/>
                        </a:xfrm>
                        <a:prstGeom prst="rect">
                          <a:avLst/>
                        </a:prstGeom>
                        <a:solidFill>
                          <a:prstClr val="white"/>
                        </a:solidFill>
                        <a:ln>
                          <a:noFill/>
                        </a:ln>
                        <a:effectLst/>
                      </wps:spPr>
                      <wps:txbx>
                        <w:txbxContent>
                          <w:p w14:paraId="219C4FA0" w14:textId="2C266F93" w:rsidR="00B169DB" w:rsidRPr="003A0545" w:rsidRDefault="00B169DB" w:rsidP="00C5158C">
                            <w:pPr>
                              <w:pStyle w:val="Beschriftung"/>
                              <w:rPr>
                                <w:noProof/>
                                <w:szCs w:val="24"/>
                              </w:rPr>
                            </w:pPr>
                            <w:bookmarkStart w:id="253" w:name="_Ref21650472"/>
                            <w:bookmarkStart w:id="254" w:name="_Toc21650945"/>
                            <w:bookmarkStart w:id="255" w:name="_Toc27753701"/>
                            <w:r>
                              <w:t xml:space="preserve">Figure </w:t>
                            </w:r>
                            <w:r>
                              <w:fldChar w:fldCharType="begin"/>
                            </w:r>
                            <w:r>
                              <w:instrText xml:space="preserve"> SEQ Figure \* ARABIC </w:instrText>
                            </w:r>
                            <w:r>
                              <w:fldChar w:fldCharType="separate"/>
                            </w:r>
                            <w:r w:rsidR="00004854">
                              <w:rPr>
                                <w:noProof/>
                              </w:rPr>
                              <w:t>7</w:t>
                            </w:r>
                            <w:r>
                              <w:fldChar w:fldCharType="end"/>
                            </w:r>
                            <w:bookmarkEnd w:id="253"/>
                            <w:r>
                              <w:t>: special topologies</w:t>
                            </w:r>
                            <w:bookmarkEnd w:id="254"/>
                            <w:bookmarkEnd w:id="2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A4707EC" id="_x0000_t202" coordsize="21600,21600" o:spt="202" path="m,l,21600r21600,l21600,xe">
                <v:stroke joinstyle="miter"/>
                <v:path gradientshapeok="t" o:connecttype="rect"/>
              </v:shapetype>
              <v:shape id="Text Box 131" o:spid="_x0000_s1026" type="#_x0000_t202" style="position:absolute;margin-left:274.1pt;margin-top:132.45pt;width:169.95pt;height:.05pt;z-index:251741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" stroked="f">
                <v:textbox style="mso-fit-shape-to-text:t" inset="0,0,0,0">
                  <w:txbxContent>
                    <w:p w14:paraId="219C4FA0" w14:textId="2C266F93" w:rsidR="00B169DB" w:rsidRPr="003A0545" w:rsidRDefault="00B169DB" w:rsidP="00C5158C">
                      <w:pPr>
                        <w:pStyle w:val="Beschriftung"/>
                        <w:rPr>
                          <w:noProof/>
                          <w:szCs w:val="24"/>
                        </w:rPr>
                      </w:pPr>
                      <w:bookmarkStart w:id="256" w:name="_Ref21650472"/>
                      <w:bookmarkStart w:id="257" w:name="_Toc21650945"/>
                      <w:bookmarkStart w:id="258" w:name="_Toc27753701"/>
                      <w:r>
                        <w:t xml:space="preserve">Figure </w:t>
                      </w:r>
                      <w:r>
                        <w:fldChar w:fldCharType="begin"/>
                      </w:r>
                      <w:r>
                        <w:instrText xml:space="preserve"> SEQ Figure \* ARABIC </w:instrText>
                      </w:r>
                      <w:r>
                        <w:fldChar w:fldCharType="separate"/>
                      </w:r>
                      <w:r w:rsidR="00004854">
                        <w:rPr>
                          <w:noProof/>
                        </w:rPr>
                        <w:t>7</w:t>
                      </w:r>
                      <w:r>
                        <w:fldChar w:fldCharType="end"/>
                      </w:r>
                      <w:bookmarkEnd w:id="256"/>
                      <w:r>
                        <w:t>: special topologies</w:t>
                      </w:r>
                      <w:bookmarkEnd w:id="257"/>
                      <w:bookmarkEnd w:id="258"/>
                    </w:p>
                  </w:txbxContent>
                </v:textbox>
                <w10:wrap type="square"/>
              </v:shape>
            </w:pict>
          </mc:Fallback>
        </mc:AlternateContent>
      </w:r>
      <w:r>
        <w:rPr>
          <w:noProof/>
          <w:lang w:eastAsia="en-US"/>
        </w:rPr>
        <w:drawing>
          <wp:anchor distT="0" distB="0" distL="114300" distR="114300" simplePos="0" relativeHeight="251736576" behindDoc="0" locked="0" layoutInCell="1" allowOverlap="1" wp14:anchorId="32E5035B" wp14:editId="16BE7B06">
            <wp:simplePos x="0" y="0"/>
            <wp:positionH relativeFrom="column">
              <wp:posOffset>3481216</wp:posOffset>
            </wp:positionH>
            <wp:positionV relativeFrom="paragraph">
              <wp:posOffset>19558</wp:posOffset>
            </wp:positionV>
            <wp:extent cx="2158779" cy="1606164"/>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158779" cy="1606164"/>
                    </a:xfrm>
                    <a:prstGeom prst="rect">
                      <a:avLst/>
                    </a:prstGeom>
                  </pic:spPr>
                </pic:pic>
              </a:graphicData>
            </a:graphic>
          </wp:anchor>
        </w:drawing>
      </w:r>
      <w:r>
        <w:t xml:space="preserve">The aim of the </w:t>
      </w:r>
      <w:r w:rsidRPr="00DD77AB">
        <w:rPr>
          <w:rFonts w:ascii="Courier New" w:hAnsi="Courier New" w:cs="Courier New"/>
          <w:b/>
          <w:i/>
          <w:sz w:val="18"/>
          <w:szCs w:val="18"/>
        </w:rPr>
        <w:t>&lt;connection_group</w:t>
      </w:r>
      <w:r w:rsidR="00DD77AB" w:rsidRPr="00DD77AB">
        <w:rPr>
          <w:rFonts w:ascii="Courier New" w:hAnsi="Courier New" w:cs="Courier New"/>
          <w:b/>
          <w:i/>
          <w:sz w:val="18"/>
          <w:szCs w:val="18"/>
        </w:rPr>
        <w:t>/</w:t>
      </w:r>
      <w:r w:rsidRPr="00DD77AB">
        <w:rPr>
          <w:rFonts w:ascii="Courier New" w:hAnsi="Courier New" w:cs="Courier New"/>
          <w:b/>
          <w:i/>
          <w:sz w:val="18"/>
          <w:szCs w:val="18"/>
        </w:rPr>
        <w:t>&gt;</w:t>
      </w:r>
      <w:r>
        <w:t xml:space="preserve"> element is to group up all the joints that connect the same parts.</w:t>
      </w:r>
    </w:p>
    <w:p w14:paraId="40BE6C00" w14:textId="77777777" w:rsidR="00C5158C" w:rsidRDefault="00C5158C" w:rsidP="00C5158C">
      <w:r>
        <w:t xml:space="preserve">Therefore, </w:t>
      </w:r>
      <w:r w:rsidRPr="00004037">
        <w:rPr>
          <w:rFonts w:ascii="Courier New" w:hAnsi="Courier New" w:cs="Courier New"/>
          <w:b/>
          <w:i/>
          <w:sz w:val="18"/>
          <w:szCs w:val="18"/>
        </w:rPr>
        <w:t>&lt;connected_to/&gt;</w:t>
      </w:r>
      <w:r>
        <w:t xml:space="preserve"> contains each part connected in the joint </w:t>
      </w:r>
      <w:r w:rsidR="00245CCF">
        <w:t>only</w:t>
      </w:r>
      <w:r>
        <w:t xml:space="preserve"> once. However, it may be i</w:t>
      </w:r>
      <w:r w:rsidR="00237521">
        <w:t>mportant to explicitly define</w:t>
      </w:r>
      <w:r>
        <w:t xml:space="preserve"> </w:t>
      </w:r>
      <w:r w:rsidR="009630E8">
        <w:t>in which order</w:t>
      </w:r>
      <w:r>
        <w:t xml:space="preserve"> some parts of the group are connected.</w:t>
      </w:r>
    </w:p>
    <w:p w14:paraId="64420534" w14:textId="77777777" w:rsidR="00C5158C" w:rsidRDefault="00C5158C" w:rsidP="00C5158C">
      <w:r>
        <w:t xml:space="preserve">This includes the following </w:t>
      </w:r>
      <w:r w:rsidR="003A542F">
        <w:t>scenarios</w:t>
      </w:r>
      <w:r>
        <w:t>:</w:t>
      </w:r>
    </w:p>
    <w:p w14:paraId="53CE877D" w14:textId="77777777" w:rsidR="00C5158C" w:rsidRPr="0033379A" w:rsidRDefault="00C5158C" w:rsidP="00C5158C">
      <w:pPr>
        <w:pStyle w:val="Listenabsatz"/>
        <w:numPr>
          <w:ilvl w:val="0"/>
          <w:numId w:val="61"/>
        </w:numPr>
        <w:rPr>
          <w:lang w:val="en-US"/>
        </w:rPr>
      </w:pPr>
      <w:r w:rsidRPr="0033379A">
        <w:rPr>
          <w:lang w:val="en-US"/>
        </w:rPr>
        <w:t>the stacking order of the connected parts may be important</w:t>
      </w:r>
    </w:p>
    <w:p w14:paraId="353099F5" w14:textId="77777777" w:rsidR="00C5158C" w:rsidRPr="0033379A" w:rsidRDefault="00C5158C" w:rsidP="00C5158C">
      <w:pPr>
        <w:pStyle w:val="Listenabsatz"/>
        <w:numPr>
          <w:ilvl w:val="0"/>
          <w:numId w:val="61"/>
        </w:numPr>
        <w:rPr>
          <w:lang w:val="en-US"/>
        </w:rPr>
      </w:pPr>
      <w:r w:rsidRPr="0033379A">
        <w:rPr>
          <w:lang w:val="en-US"/>
        </w:rPr>
        <w:t xml:space="preserve">some parts may be involved more than once in </w:t>
      </w:r>
      <w:r w:rsidR="00245D29">
        <w:rPr>
          <w:lang w:val="en-US"/>
        </w:rPr>
        <w:t xml:space="preserve">the </w:t>
      </w:r>
      <w:proofErr w:type="spellStart"/>
      <w:r w:rsidR="00245D29">
        <w:rPr>
          <w:lang w:val="en-US"/>
        </w:rPr>
        <w:t>same</w:t>
      </w:r>
      <w:r w:rsidRPr="0033379A">
        <w:rPr>
          <w:lang w:val="en-US"/>
        </w:rPr>
        <w:t>joint</w:t>
      </w:r>
      <w:proofErr w:type="spellEnd"/>
      <w:r w:rsidRPr="0033379A">
        <w:rPr>
          <w:lang w:val="en-US"/>
        </w:rPr>
        <w:t xml:space="preserve"> (self-connected joint).</w:t>
      </w:r>
    </w:p>
    <w:p w14:paraId="248F13CA" w14:textId="77777777" w:rsidR="00C5158C" w:rsidRPr="0033379A" w:rsidRDefault="00C5158C" w:rsidP="00C5158C">
      <w:pPr>
        <w:pStyle w:val="Listenabsatz"/>
        <w:numPr>
          <w:ilvl w:val="1"/>
          <w:numId w:val="61"/>
        </w:numPr>
        <w:rPr>
          <w:lang w:val="en-US"/>
        </w:rPr>
      </w:pPr>
      <w:r w:rsidRPr="0033379A">
        <w:rPr>
          <w:lang w:val="en-US"/>
        </w:rPr>
        <w:t>each part involved in a self-connected joint more than once is known</w:t>
      </w:r>
      <w:r w:rsidR="006A70A5">
        <w:rPr>
          <w:lang w:val="en-US"/>
        </w:rPr>
        <w:t xml:space="preserve"> individually</w:t>
      </w:r>
      <w:r w:rsidRPr="0033379A">
        <w:rPr>
          <w:lang w:val="en-US"/>
        </w:rPr>
        <w:t>, or</w:t>
      </w:r>
      <w:r w:rsidR="006A70A5">
        <w:rPr>
          <w:lang w:val="en-US"/>
        </w:rPr>
        <w:t xml:space="preserve"> </w:t>
      </w:r>
    </w:p>
    <w:p w14:paraId="1FF6E04F" w14:textId="77777777" w:rsidR="006A70A5" w:rsidRDefault="00C5158C" w:rsidP="00C5158C">
      <w:pPr>
        <w:pStyle w:val="Listenabsatz"/>
        <w:numPr>
          <w:ilvl w:val="1"/>
          <w:numId w:val="61"/>
        </w:numPr>
        <w:rPr>
          <w:lang w:val="en-US"/>
        </w:rPr>
      </w:pPr>
      <w:r w:rsidRPr="0033379A">
        <w:rPr>
          <w:lang w:val="en-US"/>
        </w:rPr>
        <w:t xml:space="preserve">just the </w:t>
      </w:r>
      <w:r w:rsidRPr="0033379A">
        <w:rPr>
          <w:i/>
          <w:lang w:val="en-US"/>
        </w:rPr>
        <w:t>number</w:t>
      </w:r>
      <w:r w:rsidRPr="0033379A">
        <w:rPr>
          <w:lang w:val="en-US"/>
        </w:rPr>
        <w:t xml:space="preserve"> of parts involved in a self-connected joint is known</w:t>
      </w:r>
      <w:r w:rsidR="006A70A5">
        <w:rPr>
          <w:lang w:val="en-US"/>
        </w:rPr>
        <w:t xml:space="preserve">, </w:t>
      </w:r>
    </w:p>
    <w:p w14:paraId="5D080BD1" w14:textId="77777777" w:rsidR="00C5158C" w:rsidRPr="0033379A" w:rsidRDefault="006A70A5" w:rsidP="00C5158C">
      <w:pPr>
        <w:pStyle w:val="Listenabsatz"/>
        <w:numPr>
          <w:ilvl w:val="1"/>
          <w:numId w:val="61"/>
        </w:numPr>
        <w:rPr>
          <w:lang w:val="en-US"/>
        </w:rPr>
      </w:pPr>
      <w:r>
        <w:rPr>
          <w:lang w:val="en-US"/>
        </w:rPr>
        <w:t>or some combination of the two sub-scenarios above</w:t>
      </w:r>
      <w:r w:rsidR="00C5158C" w:rsidRPr="0033379A">
        <w:rPr>
          <w:lang w:val="en-US"/>
        </w:rPr>
        <w:t>.</w:t>
      </w:r>
      <w:r>
        <w:rPr>
          <w:lang w:val="en-US"/>
        </w:rPr>
        <w:t xml:space="preserve"> </w:t>
      </w:r>
    </w:p>
    <w:p w14:paraId="18BA37F4" w14:textId="77777777" w:rsidR="00C5158C" w:rsidRDefault="00C5158C" w:rsidP="00C5158C"/>
    <w:p w14:paraId="3B015C1D" w14:textId="560E6250" w:rsidR="00C5158C" w:rsidRDefault="00C5158C" w:rsidP="00C5158C">
      <w:r>
        <w:lastRenderedPageBreak/>
        <w:t xml:space="preserve">In </w:t>
      </w:r>
      <w:r>
        <w:fldChar w:fldCharType="begin"/>
      </w:r>
      <w:r>
        <w:instrText xml:space="preserve"> REF _Ref21650472 \h </w:instrText>
      </w:r>
      <w:r>
        <w:fldChar w:fldCharType="separate"/>
      </w:r>
      <w:r w:rsidR="00004854">
        <w:t xml:space="preserve">Figure </w:t>
      </w:r>
      <w:r w:rsidR="00004854">
        <w:rPr>
          <w:noProof/>
        </w:rPr>
        <w:t>7</w:t>
      </w:r>
      <w:r>
        <w:fldChar w:fldCharType="end"/>
      </w:r>
      <w:r>
        <w:t xml:space="preserve">, all joints, A, B, C, exist </w:t>
      </w:r>
      <w:r w:rsidR="00C20A54">
        <w:t>within</w:t>
      </w:r>
      <w:r>
        <w:t xml:space="preserve"> the same </w:t>
      </w:r>
      <w:r w:rsidRPr="009F6133">
        <w:rPr>
          <w:rFonts w:ascii="Courier New" w:hAnsi="Courier New" w:cs="Courier New"/>
          <w:b/>
          <w:i/>
          <w:sz w:val="18"/>
          <w:szCs w:val="18"/>
        </w:rPr>
        <w:t>&lt;connection_group&gt;</w:t>
      </w:r>
      <w:r>
        <w:t xml:space="preserve">, but each </w:t>
      </w:r>
      <w:r w:rsidR="00237521">
        <w:t>joint</w:t>
      </w:r>
      <w:r>
        <w:t xml:space="preserve"> is connected in a different way.</w:t>
      </w:r>
    </w:p>
    <w:p w14:paraId="3E37A186" w14:textId="77777777" w:rsidR="00C5158C" w:rsidRDefault="00C5158C" w:rsidP="00C5158C">
      <w:pPr>
        <w:pStyle w:val="XMLCode"/>
        <w:ind w:firstLine="0"/>
      </w:pPr>
    </w:p>
    <w:p w14:paraId="773C551D" w14:textId="77777777" w:rsidR="00C5158C" w:rsidRDefault="00C5158C" w:rsidP="00C5158C">
      <w:pPr>
        <w:pStyle w:val="XMLCode"/>
        <w:ind w:firstLine="0"/>
      </w:pPr>
      <w:r>
        <w:t>&lt;connection_group&gt;</w:t>
      </w:r>
    </w:p>
    <w:p w14:paraId="609A25A8" w14:textId="77777777" w:rsidR="00C5158C" w:rsidRDefault="00C5158C" w:rsidP="00C5158C">
      <w:pPr>
        <w:pStyle w:val="XMLCode"/>
        <w:ind w:firstLine="0"/>
      </w:pPr>
      <w:r>
        <w:t xml:space="preserve">    </w:t>
      </w:r>
      <w:r w:rsidRPr="00C3027A">
        <w:t>&lt;connected_to&gt;</w:t>
      </w:r>
    </w:p>
    <w:p w14:paraId="14A37C12" w14:textId="77777777" w:rsidR="00C5158C" w:rsidRDefault="00C5158C" w:rsidP="00C5158C">
      <w:pPr>
        <w:pStyle w:val="XMLCode"/>
        <w:ind w:firstLine="0"/>
      </w:pPr>
      <w:r>
        <w:t xml:space="preserve">       </w:t>
      </w:r>
      <w:r w:rsidRPr="00C3027A">
        <w:t xml:space="preserve"> &lt;part index=</w:t>
      </w:r>
      <w:r w:rsidR="00194316">
        <w:t>"</w:t>
      </w:r>
      <w:r w:rsidRPr="00C3027A">
        <w:t>1</w:t>
      </w:r>
      <w:r w:rsidR="00194316">
        <w:t>"</w:t>
      </w:r>
      <w:r w:rsidRPr="00C3027A">
        <w:t xml:space="preserve"> label=</w:t>
      </w:r>
      <w:r w:rsidR="00194316">
        <w:t>"</w:t>
      </w:r>
      <w:r>
        <w:t>PART_</w:t>
      </w:r>
      <w:r w:rsidR="007F2E66">
        <w:t>7000800</w:t>
      </w:r>
      <w:r w:rsidR="00194316">
        <w:t>"</w:t>
      </w:r>
      <w:r w:rsidRPr="00C3027A">
        <w:t xml:space="preserve">/&gt; </w:t>
      </w:r>
      <w:r w:rsidR="007F2E66">
        <w:t xml:space="preserve">  </w:t>
      </w:r>
      <w:proofErr w:type="gramStart"/>
      <w:r w:rsidR="007F2E66">
        <w:t>&lt;!--</w:t>
      </w:r>
      <w:proofErr w:type="gramEnd"/>
      <w:r w:rsidR="007F2E66">
        <w:t xml:space="preserve"> green --&gt;</w:t>
      </w:r>
    </w:p>
    <w:p w14:paraId="5EDB7071" w14:textId="77777777" w:rsidR="00C5158C" w:rsidRDefault="00C5158C" w:rsidP="00C5158C">
      <w:pPr>
        <w:pStyle w:val="XMLCode"/>
        <w:ind w:firstLine="0"/>
      </w:pPr>
      <w:r>
        <w:t xml:space="preserve">        &lt;part index=</w:t>
      </w:r>
      <w:r w:rsidR="00194316">
        <w:t>"</w:t>
      </w:r>
      <w:r>
        <w:t>2</w:t>
      </w:r>
      <w:r w:rsidR="00194316">
        <w:t>"</w:t>
      </w:r>
      <w:r>
        <w:t xml:space="preserve"> label=</w:t>
      </w:r>
      <w:r w:rsidR="00194316">
        <w:t>"</w:t>
      </w:r>
      <w:r>
        <w:t>PART_</w:t>
      </w:r>
      <w:r w:rsidR="007F2E66">
        <w:t>7000400</w:t>
      </w:r>
      <w:r w:rsidR="00194316">
        <w:t>"</w:t>
      </w:r>
      <w:r w:rsidRPr="00C3027A">
        <w:t xml:space="preserve">/&gt; </w:t>
      </w:r>
      <w:r w:rsidR="007F2E66">
        <w:t xml:space="preserve">  </w:t>
      </w:r>
      <w:proofErr w:type="gramStart"/>
      <w:r w:rsidR="007F2E66">
        <w:t>&lt;!--</w:t>
      </w:r>
      <w:proofErr w:type="gramEnd"/>
      <w:r w:rsidR="007F2E66">
        <w:t xml:space="preserve"> red   --&gt;</w:t>
      </w:r>
    </w:p>
    <w:p w14:paraId="237577D8" w14:textId="77777777" w:rsidR="00C5158C" w:rsidRDefault="00C5158C" w:rsidP="00C5158C">
      <w:pPr>
        <w:pStyle w:val="XMLCode"/>
        <w:ind w:firstLine="0"/>
      </w:pPr>
      <w:r>
        <w:t xml:space="preserve">    </w:t>
      </w:r>
      <w:r w:rsidRPr="00C3027A">
        <w:t>&lt;/connected_to&gt;</w:t>
      </w:r>
    </w:p>
    <w:p w14:paraId="6C83564F" w14:textId="77777777" w:rsidR="00C5158C" w:rsidRDefault="00C5158C" w:rsidP="00C5158C">
      <w:pPr>
        <w:pStyle w:val="XMLCode"/>
        <w:ind w:firstLine="0"/>
      </w:pPr>
      <w:r>
        <w:t>&lt;/connection_group&gt;</w:t>
      </w:r>
    </w:p>
    <w:p w14:paraId="0593016D" w14:textId="77777777" w:rsidR="00C5158C" w:rsidRDefault="00C5158C" w:rsidP="00C5158C">
      <w:pPr>
        <w:pStyle w:val="XMLCode"/>
        <w:ind w:firstLine="0"/>
      </w:pPr>
    </w:p>
    <w:p w14:paraId="73AA5549" w14:textId="77777777" w:rsidR="00C5158C" w:rsidRDefault="00C5158C" w:rsidP="00C5158C">
      <w:r>
        <w:t xml:space="preserve">For joints A and </w:t>
      </w:r>
      <w:proofErr w:type="gramStart"/>
      <w:r>
        <w:t>C</w:t>
      </w:r>
      <w:proofErr w:type="gramEnd"/>
      <w:r>
        <w:t xml:space="preserve"> the number of flanges connected is more than the number of parts in &lt;connected_to&gt;. Between joints A and C, the flanges feature </w:t>
      </w:r>
      <w:r w:rsidR="00237521">
        <w:t>the same</w:t>
      </w:r>
      <w:r>
        <w:t xml:space="preserve"> parts, </w:t>
      </w:r>
      <w:r w:rsidR="00237521">
        <w:t xml:space="preserve">but </w:t>
      </w:r>
      <w:r>
        <w:t>in a different order.</w:t>
      </w:r>
    </w:p>
    <w:p w14:paraId="6896D58B" w14:textId="77777777" w:rsidR="00C5158C" w:rsidRDefault="00C5158C" w:rsidP="00C5158C">
      <w:r>
        <w:t xml:space="preserve">To store this information for each case, the </w:t>
      </w:r>
      <w:r w:rsidRPr="009F6133">
        <w:rPr>
          <w:rFonts w:ascii="Courier New" w:hAnsi="Courier New" w:cs="Courier New"/>
          <w:b/>
          <w:i/>
          <w:sz w:val="18"/>
          <w:szCs w:val="18"/>
        </w:rPr>
        <w:t>&lt;stacking/&gt;</w:t>
      </w:r>
      <w:r>
        <w:t xml:space="preserve"> element comes to use. </w:t>
      </w:r>
    </w:p>
    <w:p w14:paraId="7D8B116E" w14:textId="77777777" w:rsidR="00C5158C" w:rsidRPr="007A2082" w:rsidRDefault="00C5158C" w:rsidP="00C5158C">
      <w:pPr>
        <w:pStyle w:val="berschrift5"/>
        <w:keepNext/>
        <w:rPr>
          <w:b w:val="0"/>
        </w:rPr>
      </w:pPr>
      <w:r>
        <w:t xml:space="preserve">Element </w:t>
      </w:r>
      <w:r w:rsidRPr="007A2082">
        <w:rPr>
          <w:b w:val="0"/>
        </w:rPr>
        <w:t>&lt;</w:t>
      </w:r>
      <w:r w:rsidRPr="007A2082">
        <w:rPr>
          <w:b w:val="0"/>
          <w:szCs w:val="18"/>
        </w:rPr>
        <w:t>stacking</w:t>
      </w:r>
      <w:r w:rsidRPr="007A2082">
        <w:rPr>
          <w:b w:val="0"/>
        </w:rPr>
        <w:t>/&gt;</w:t>
      </w:r>
    </w:p>
    <w:p w14:paraId="5B28A44B" w14:textId="77777777" w:rsidR="00C5158C" w:rsidRDefault="00C5158C" w:rsidP="00C5158C">
      <w:r w:rsidRPr="009F6133">
        <w:rPr>
          <w:rFonts w:ascii="Courier New" w:hAnsi="Courier New" w:cs="Courier New"/>
          <w:b/>
          <w:i/>
          <w:sz w:val="18"/>
          <w:szCs w:val="18"/>
        </w:rPr>
        <w:t>&lt;stacking&gt;</w:t>
      </w:r>
      <w:r>
        <w:t xml:space="preserve"> may dictate list of flanges/sheets involved in a joint, as well as their order. Alternatively, </w:t>
      </w:r>
      <w:r w:rsidRPr="009F6133">
        <w:rPr>
          <w:rFonts w:ascii="Courier New" w:hAnsi="Courier New" w:cs="Courier New"/>
          <w:b/>
          <w:i/>
          <w:sz w:val="18"/>
          <w:szCs w:val="18"/>
        </w:rPr>
        <w:t>&lt;stacking&gt;</w:t>
      </w:r>
      <w:r>
        <w:t xml:space="preserve"> may indicate the number of flanges/sheets of a joint, without defining which are the parts that are connected more than once.</w:t>
      </w:r>
    </w:p>
    <w:p w14:paraId="4133AA7C" w14:textId="77777777" w:rsidR="00C5158C" w:rsidRPr="007055D9" w:rsidRDefault="00C5158C" w:rsidP="00C5158C">
      <w:pPr>
        <w:keepNext/>
        <w:spacing w:before="120"/>
      </w:pPr>
      <w:r w:rsidRPr="008F0942">
        <w:rPr>
          <w:rFonts w:ascii="Courier New" w:hAnsi="Courier New" w:cs="Courier New"/>
          <w:b/>
          <w:i/>
          <w:sz w:val="18"/>
          <w:szCs w:val="18"/>
        </w:rPr>
        <w:t>&lt;</w:t>
      </w:r>
      <w:r>
        <w:rPr>
          <w:rFonts w:ascii="Courier New" w:hAnsi="Courier New" w:cs="Courier New"/>
          <w:b/>
          <w:i/>
          <w:sz w:val="18"/>
          <w:szCs w:val="18"/>
        </w:rPr>
        <w:t>stacking</w:t>
      </w:r>
      <w:r w:rsidRPr="008F0942">
        <w:rPr>
          <w:rFonts w:ascii="Courier New" w:hAnsi="Courier New" w:cs="Courier New"/>
          <w:b/>
          <w:i/>
          <w:sz w:val="18"/>
          <w:szCs w:val="18"/>
        </w:rPr>
        <w:t>/&gt;</w:t>
      </w:r>
      <w:r w:rsidRPr="00590219">
        <w:t xml:space="preserve"> </w:t>
      </w:r>
      <w:r>
        <w:t>has the nested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C5158C" w:rsidRPr="007055D9" w14:paraId="35DDD303" w14:textId="77777777" w:rsidTr="00C5158C">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6203DB2" w14:textId="77777777" w:rsidR="00C5158C" w:rsidRPr="007055D9" w:rsidRDefault="00C5158C" w:rsidP="00C5158C">
            <w:pPr>
              <w:rPr>
                <w:b/>
                <w:i/>
              </w:rPr>
            </w:pPr>
            <w:r w:rsidRPr="007055D9">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EBD005" w14:textId="77777777" w:rsidR="00C5158C" w:rsidRPr="007055D9" w:rsidRDefault="00C5158C" w:rsidP="00C5158C">
            <w:pPr>
              <w:rPr>
                <w:b/>
                <w:i/>
              </w:rPr>
            </w:pPr>
            <w:r w:rsidRPr="007055D9">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98417B" w14:textId="77777777" w:rsidR="00C5158C" w:rsidRPr="007055D9" w:rsidRDefault="00C5158C" w:rsidP="00C5158C">
            <w:pPr>
              <w:rPr>
                <w:b/>
                <w:i/>
              </w:rPr>
            </w:pPr>
            <w:r>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E14FA93" w14:textId="77777777" w:rsidR="00C5158C" w:rsidRPr="007055D9" w:rsidRDefault="00C5158C" w:rsidP="00C5158C">
            <w:pPr>
              <w:rPr>
                <w:b/>
                <w:i/>
              </w:rPr>
            </w:pPr>
            <w:r w:rsidRPr="007055D9">
              <w:rPr>
                <w:b/>
                <w:i/>
              </w:rPr>
              <w:t>Constraint</w:t>
            </w:r>
          </w:p>
        </w:tc>
      </w:tr>
      <w:tr w:rsidR="00C5158C" w:rsidRPr="007055D9" w14:paraId="0D60151B" w14:textId="77777777" w:rsidTr="00C5158C">
        <w:trPr>
          <w:jc w:val="center"/>
        </w:trPr>
        <w:tc>
          <w:tcPr>
            <w:tcW w:w="1979" w:type="dxa"/>
            <w:tcBorders>
              <w:top w:val="single" w:sz="8" w:space="0" w:color="auto"/>
              <w:bottom w:val="single" w:sz="8" w:space="0" w:color="auto"/>
            </w:tcBorders>
            <w:shd w:val="clear" w:color="auto" w:fill="auto"/>
          </w:tcPr>
          <w:p w14:paraId="19F4EC70" w14:textId="77777777" w:rsidR="00C5158C" w:rsidRPr="003103A4" w:rsidRDefault="00C5158C" w:rsidP="00C5158C">
            <w:pPr>
              <w:rPr>
                <w:sz w:val="20"/>
                <w:szCs w:val="20"/>
              </w:rPr>
            </w:pPr>
            <w:r>
              <w:rPr>
                <w:sz w:val="20"/>
                <w:szCs w:val="20"/>
              </w:rPr>
              <w:t>level</w:t>
            </w:r>
          </w:p>
        </w:tc>
        <w:tc>
          <w:tcPr>
            <w:tcW w:w="1280" w:type="dxa"/>
            <w:tcBorders>
              <w:top w:val="single" w:sz="8" w:space="0" w:color="auto"/>
              <w:bottom w:val="single" w:sz="8" w:space="0" w:color="auto"/>
            </w:tcBorders>
            <w:shd w:val="clear" w:color="auto" w:fill="auto"/>
          </w:tcPr>
          <w:p w14:paraId="641F5010" w14:textId="77777777" w:rsidR="00C5158C" w:rsidRPr="003103A4" w:rsidRDefault="00C5158C" w:rsidP="00C5158C">
            <w:pPr>
              <w:rPr>
                <w:sz w:val="20"/>
                <w:szCs w:val="20"/>
              </w:rPr>
            </w:pPr>
            <w:r w:rsidRPr="003103A4">
              <w:rPr>
                <w:sz w:val="20"/>
                <w:szCs w:val="20"/>
              </w:rPr>
              <w:t>1 - *</w:t>
            </w:r>
          </w:p>
        </w:tc>
        <w:tc>
          <w:tcPr>
            <w:tcW w:w="2552" w:type="dxa"/>
            <w:tcBorders>
              <w:top w:val="single" w:sz="8" w:space="0" w:color="auto"/>
              <w:bottom w:val="single" w:sz="8" w:space="0" w:color="auto"/>
            </w:tcBorders>
            <w:shd w:val="clear" w:color="auto" w:fill="auto"/>
            <w:vAlign w:val="center"/>
          </w:tcPr>
          <w:p w14:paraId="204F6BAD" w14:textId="77777777" w:rsidR="00C5158C" w:rsidRPr="008D6479" w:rsidRDefault="00C5158C" w:rsidP="00C5158C">
            <w:pPr>
              <w:rPr>
                <w:sz w:val="20"/>
                <w:szCs w:val="20"/>
                <w:highlight w:val="yellow"/>
              </w:rPr>
            </w:pPr>
            <w:r>
              <w:rPr>
                <w:sz w:val="20"/>
                <w:szCs w:val="20"/>
              </w:rPr>
              <w:t>Optional</w:t>
            </w:r>
          </w:p>
        </w:tc>
        <w:tc>
          <w:tcPr>
            <w:tcW w:w="2689" w:type="dxa"/>
            <w:tcBorders>
              <w:top w:val="single" w:sz="8" w:space="0" w:color="auto"/>
              <w:bottom w:val="single" w:sz="8" w:space="0" w:color="auto"/>
            </w:tcBorders>
            <w:shd w:val="clear" w:color="auto" w:fill="auto"/>
          </w:tcPr>
          <w:p w14:paraId="21E29AF9" w14:textId="77777777" w:rsidR="00C5158C" w:rsidRPr="003103A4" w:rsidRDefault="00C5158C" w:rsidP="00C5158C">
            <w:pPr>
              <w:rPr>
                <w:sz w:val="20"/>
                <w:szCs w:val="20"/>
              </w:rPr>
            </w:pPr>
            <w:r w:rsidRPr="003103A4">
              <w:rPr>
                <w:sz w:val="20"/>
                <w:szCs w:val="20"/>
              </w:rPr>
              <w:t>-</w:t>
            </w:r>
          </w:p>
        </w:tc>
      </w:tr>
    </w:tbl>
    <w:p w14:paraId="3A166DB2" w14:textId="048B6151" w:rsidR="00C5158C" w:rsidRDefault="00C5158C" w:rsidP="00C5158C">
      <w:pPr>
        <w:pStyle w:val="Beschriftung"/>
        <w:spacing w:before="120"/>
        <w:rPr>
          <w:rStyle w:val="elementdeftypeChar"/>
          <w:b/>
        </w:rPr>
      </w:pPr>
      <w:bookmarkStart w:id="259" w:name="_Toc21651031"/>
      <w:bookmarkStart w:id="260" w:name="_Toc27753786"/>
      <w:r>
        <w:t xml:space="preserve">Table </w:t>
      </w:r>
      <w:ins w:id="261" w:author="Dr. Carsten Franke" w:date="2020-03-09T16:02:00Z">
        <w:r w:rsidR="001D2A94">
          <w:fldChar w:fldCharType="begin"/>
        </w:r>
        <w:r w:rsidR="001D2A94">
          <w:instrText xml:space="preserve"> SEQ Table \* ARABIC </w:instrText>
        </w:r>
      </w:ins>
      <w:r w:rsidR="001D2A94">
        <w:fldChar w:fldCharType="separate"/>
      </w:r>
      <w:ins w:id="262" w:author="Dr. Carsten Franke" w:date="2020-03-09T16:02:00Z">
        <w:r w:rsidR="001D2A94">
          <w:rPr>
            <w:noProof/>
          </w:rPr>
          <w:t>11</w:t>
        </w:r>
        <w:r w:rsidR="001D2A94">
          <w:fldChar w:fldCharType="end"/>
        </w:r>
      </w:ins>
      <w:del w:id="263" w:author="Dr. Carsten Franke" w:date="2020-03-09T16:02:00Z">
        <w:r w:rsidDel="001D2A94">
          <w:fldChar w:fldCharType="begin"/>
        </w:r>
        <w:r w:rsidDel="001D2A94">
          <w:delInstrText xml:space="preserve"> SEQ Table \* ARABIC </w:delInstrText>
        </w:r>
        <w:r w:rsidDel="001D2A94">
          <w:fldChar w:fldCharType="separate"/>
        </w:r>
        <w:r w:rsidR="00004854" w:rsidDel="001D2A94">
          <w:rPr>
            <w:noProof/>
          </w:rPr>
          <w:delText>11</w:delText>
        </w:r>
        <w:r w:rsidDel="001D2A94">
          <w:fldChar w:fldCharType="end"/>
        </w:r>
      </w:del>
      <w:r>
        <w:t xml:space="preserve">: Nested elements of </w:t>
      </w:r>
      <w:r w:rsidRPr="00F92FB3">
        <w:rPr>
          <w:rStyle w:val="elementdeftypeChar"/>
          <w:b/>
        </w:rPr>
        <w:t>&lt;</w:t>
      </w:r>
      <w:r>
        <w:rPr>
          <w:rStyle w:val="elementdeftypeChar"/>
          <w:b/>
        </w:rPr>
        <w:t>stacking</w:t>
      </w:r>
      <w:r w:rsidRPr="00F92FB3">
        <w:rPr>
          <w:rStyle w:val="elementdeftypeChar"/>
          <w:b/>
        </w:rPr>
        <w:t>&gt;</w:t>
      </w:r>
      <w:bookmarkEnd w:id="259"/>
      <w:bookmarkEnd w:id="260"/>
    </w:p>
    <w:p w14:paraId="097B2B0C" w14:textId="77777777" w:rsidR="00C5158C" w:rsidRPr="007055D9" w:rsidRDefault="00C5158C" w:rsidP="00C5158C">
      <w:pPr>
        <w:keepNext/>
        <w:widowControl w:val="0"/>
      </w:pPr>
      <w:r>
        <w:t>and the following attribute</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C5158C" w:rsidRPr="007055D9" w14:paraId="56F283A1" w14:textId="77777777" w:rsidTr="00C5158C">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2F159E" w14:textId="77777777" w:rsidR="00C5158C" w:rsidRPr="007055D9" w:rsidRDefault="00C5158C" w:rsidP="00C5158C">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5D3953" w14:textId="77777777" w:rsidR="00C5158C" w:rsidRPr="007055D9" w:rsidRDefault="00C5158C" w:rsidP="00C5158C">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6CE059" w14:textId="77777777" w:rsidR="00C5158C" w:rsidRPr="007055D9" w:rsidRDefault="00C5158C" w:rsidP="00C5158C">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E77CD7" w14:textId="77777777" w:rsidR="00C5158C" w:rsidRPr="007055D9" w:rsidRDefault="00C5158C" w:rsidP="00C5158C">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AD1B06" w14:textId="77777777" w:rsidR="00C5158C" w:rsidRPr="007055D9" w:rsidRDefault="00C5158C" w:rsidP="00C5158C">
            <w:pPr>
              <w:keepNext/>
              <w:rPr>
                <w:b/>
                <w:i/>
              </w:rPr>
            </w:pPr>
            <w:r w:rsidRPr="007055D9">
              <w:rPr>
                <w:b/>
                <w:i/>
              </w:rPr>
              <w:t>Constraint</w:t>
            </w:r>
            <w:r>
              <w:rPr>
                <w:b/>
                <w:i/>
              </w:rPr>
              <w:t>s / Remarks</w:t>
            </w:r>
          </w:p>
        </w:tc>
      </w:tr>
      <w:tr w:rsidR="00C5158C" w:rsidRPr="007055D9" w14:paraId="529AC3F0" w14:textId="77777777" w:rsidTr="00C5158C">
        <w:trPr>
          <w:trHeight w:val="363"/>
        </w:trPr>
        <w:tc>
          <w:tcPr>
            <w:tcW w:w="1258" w:type="dxa"/>
            <w:shd w:val="clear" w:color="auto" w:fill="auto"/>
          </w:tcPr>
          <w:p w14:paraId="30B09826" w14:textId="77777777" w:rsidR="00C5158C" w:rsidRPr="003103A4" w:rsidRDefault="00C5158C" w:rsidP="00C5158C">
            <w:pPr>
              <w:keepNext/>
              <w:rPr>
                <w:sz w:val="20"/>
                <w:szCs w:val="20"/>
              </w:rPr>
            </w:pPr>
            <w:proofErr w:type="spellStart"/>
            <w:r>
              <w:rPr>
                <w:sz w:val="20"/>
                <w:szCs w:val="20"/>
              </w:rPr>
              <w:t>nr_levels</w:t>
            </w:r>
            <w:proofErr w:type="spellEnd"/>
          </w:p>
        </w:tc>
        <w:tc>
          <w:tcPr>
            <w:tcW w:w="1855" w:type="dxa"/>
          </w:tcPr>
          <w:p w14:paraId="01C9A96C" w14:textId="77777777" w:rsidR="00C5158C" w:rsidRPr="003103A4" w:rsidRDefault="00C5158C" w:rsidP="00C5158C">
            <w:pPr>
              <w:keepNext/>
              <w:rPr>
                <w:sz w:val="20"/>
                <w:szCs w:val="20"/>
              </w:rPr>
            </w:pPr>
            <w:r w:rsidRPr="003103A4">
              <w:rPr>
                <w:sz w:val="20"/>
                <w:szCs w:val="20"/>
              </w:rPr>
              <w:t>Integer</w:t>
            </w:r>
          </w:p>
        </w:tc>
        <w:tc>
          <w:tcPr>
            <w:tcW w:w="1560" w:type="dxa"/>
            <w:shd w:val="clear" w:color="auto" w:fill="auto"/>
          </w:tcPr>
          <w:p w14:paraId="30754FE1" w14:textId="77777777" w:rsidR="00C5158C" w:rsidRPr="003103A4" w:rsidRDefault="00C5158C" w:rsidP="00C5158C">
            <w:pPr>
              <w:keepNext/>
              <w:rPr>
                <w:sz w:val="20"/>
                <w:szCs w:val="20"/>
              </w:rPr>
            </w:pPr>
            <w:r w:rsidRPr="003103A4">
              <w:rPr>
                <w:sz w:val="20"/>
                <w:szCs w:val="20"/>
              </w:rPr>
              <w:t>&gt; 0</w:t>
            </w:r>
          </w:p>
        </w:tc>
        <w:tc>
          <w:tcPr>
            <w:tcW w:w="1134" w:type="dxa"/>
            <w:shd w:val="clear" w:color="auto" w:fill="auto"/>
          </w:tcPr>
          <w:p w14:paraId="1F8634B2" w14:textId="77777777" w:rsidR="00C5158C" w:rsidRPr="003103A4" w:rsidRDefault="00C5158C" w:rsidP="00C5158C">
            <w:pPr>
              <w:keepNext/>
              <w:rPr>
                <w:sz w:val="20"/>
                <w:szCs w:val="20"/>
              </w:rPr>
            </w:pPr>
            <w:r w:rsidRPr="003103A4">
              <w:rPr>
                <w:sz w:val="20"/>
                <w:szCs w:val="20"/>
              </w:rPr>
              <w:t>Optional</w:t>
            </w:r>
          </w:p>
        </w:tc>
        <w:tc>
          <w:tcPr>
            <w:tcW w:w="2693" w:type="dxa"/>
            <w:shd w:val="clear" w:color="auto" w:fill="auto"/>
          </w:tcPr>
          <w:p w14:paraId="7AA065DB" w14:textId="77777777" w:rsidR="00C5158C" w:rsidRDefault="00C5158C" w:rsidP="00C5158C">
            <w:pPr>
              <w:keepNext/>
              <w:rPr>
                <w:sz w:val="20"/>
                <w:szCs w:val="20"/>
              </w:rPr>
            </w:pPr>
            <w:r>
              <w:rPr>
                <w:sz w:val="20"/>
                <w:szCs w:val="20"/>
              </w:rPr>
              <w:t xml:space="preserve">if </w:t>
            </w:r>
            <w:proofErr w:type="spellStart"/>
            <w:r w:rsidRPr="00F24D8F">
              <w:rPr>
                <w:rFonts w:ascii="Courier New" w:hAnsi="Courier New" w:cs="Courier New"/>
                <w:b/>
                <w:i/>
                <w:sz w:val="16"/>
                <w:szCs w:val="20"/>
              </w:rPr>
              <w:t>nr_levels</w:t>
            </w:r>
            <w:proofErr w:type="spellEnd"/>
            <w:r w:rsidRPr="00F24D8F">
              <w:rPr>
                <w:rFonts w:ascii="Courier New" w:hAnsi="Courier New" w:cs="Courier New"/>
                <w:b/>
                <w:i/>
                <w:sz w:val="16"/>
                <w:szCs w:val="20"/>
              </w:rPr>
              <w:t xml:space="preserve"> </w:t>
            </w:r>
            <w:proofErr w:type="gramStart"/>
            <w:r>
              <w:rPr>
                <w:sz w:val="20"/>
                <w:szCs w:val="20"/>
              </w:rPr>
              <w:t>exists</w:t>
            </w:r>
            <w:proofErr w:type="gramEnd"/>
            <w:r>
              <w:rPr>
                <w:sz w:val="20"/>
                <w:szCs w:val="20"/>
              </w:rPr>
              <w:t xml:space="preserve">, no </w:t>
            </w:r>
            <w:r w:rsidRPr="00F24D8F">
              <w:rPr>
                <w:rFonts w:ascii="Courier New" w:hAnsi="Courier New" w:cs="Courier New"/>
                <w:b/>
                <w:i/>
                <w:sz w:val="16"/>
                <w:szCs w:val="20"/>
              </w:rPr>
              <w:t>&lt;level/&gt;</w:t>
            </w:r>
            <w:r>
              <w:rPr>
                <w:sz w:val="20"/>
                <w:szCs w:val="20"/>
              </w:rPr>
              <w:t xml:space="preserve"> elements are allowed in </w:t>
            </w:r>
            <w:r w:rsidRPr="00F24D8F">
              <w:rPr>
                <w:rFonts w:ascii="Courier New" w:hAnsi="Courier New" w:cs="Courier New"/>
                <w:b/>
                <w:i/>
                <w:sz w:val="16"/>
                <w:szCs w:val="20"/>
              </w:rPr>
              <w:t>&lt;stacking/&gt;</w:t>
            </w:r>
            <w:r>
              <w:rPr>
                <w:sz w:val="20"/>
                <w:szCs w:val="20"/>
              </w:rPr>
              <w:t>.</w:t>
            </w:r>
          </w:p>
          <w:p w14:paraId="7670708D" w14:textId="77777777" w:rsidR="00C5158C" w:rsidRPr="003103A4" w:rsidRDefault="00C5158C" w:rsidP="00C5158C">
            <w:pPr>
              <w:keepNext/>
              <w:rPr>
                <w:sz w:val="20"/>
                <w:szCs w:val="20"/>
              </w:rPr>
            </w:pPr>
            <w:proofErr w:type="spellStart"/>
            <w:r w:rsidRPr="00636782">
              <w:rPr>
                <w:rFonts w:ascii="Courier New" w:hAnsi="Courier New" w:cs="Courier New"/>
                <w:b/>
                <w:i/>
                <w:sz w:val="16"/>
                <w:szCs w:val="20"/>
              </w:rPr>
              <w:t>nr_levels</w:t>
            </w:r>
            <w:proofErr w:type="spellEnd"/>
            <w:r>
              <w:rPr>
                <w:sz w:val="20"/>
                <w:szCs w:val="20"/>
              </w:rPr>
              <w:t xml:space="preserve"> must be greater than the number of nested elements of </w:t>
            </w:r>
            <w:r w:rsidRPr="00636782">
              <w:rPr>
                <w:rFonts w:ascii="Courier New" w:hAnsi="Courier New" w:cs="Courier New"/>
                <w:b/>
                <w:i/>
                <w:sz w:val="16"/>
                <w:szCs w:val="20"/>
              </w:rPr>
              <w:t>&lt;connected_to/&gt;</w:t>
            </w:r>
          </w:p>
        </w:tc>
      </w:tr>
    </w:tbl>
    <w:p w14:paraId="165BABA0" w14:textId="6DF166AF" w:rsidR="00C5158C" w:rsidRDefault="00C5158C" w:rsidP="00C5158C">
      <w:pPr>
        <w:pStyle w:val="Beschriftung"/>
      </w:pPr>
      <w:bookmarkStart w:id="264" w:name="_Toc21651032"/>
      <w:bookmarkStart w:id="265" w:name="_Toc27753787"/>
      <w:r>
        <w:t xml:space="preserve">Table </w:t>
      </w:r>
      <w:ins w:id="266" w:author="Dr. Carsten Franke" w:date="2020-03-09T16:02:00Z">
        <w:r w:rsidR="001D2A94">
          <w:fldChar w:fldCharType="begin"/>
        </w:r>
        <w:r w:rsidR="001D2A94">
          <w:instrText xml:space="preserve"> SEQ Table \* ARABIC </w:instrText>
        </w:r>
      </w:ins>
      <w:r w:rsidR="001D2A94">
        <w:fldChar w:fldCharType="separate"/>
      </w:r>
      <w:ins w:id="267" w:author="Dr. Carsten Franke" w:date="2020-03-09T16:02:00Z">
        <w:r w:rsidR="001D2A94">
          <w:rPr>
            <w:noProof/>
          </w:rPr>
          <w:t>12</w:t>
        </w:r>
        <w:r w:rsidR="001D2A94">
          <w:fldChar w:fldCharType="end"/>
        </w:r>
      </w:ins>
      <w:del w:id="268" w:author="Dr. Carsten Franke" w:date="2020-03-09T16:02:00Z">
        <w:r w:rsidDel="001D2A94">
          <w:fldChar w:fldCharType="begin"/>
        </w:r>
        <w:r w:rsidDel="001D2A94">
          <w:delInstrText xml:space="preserve"> SEQ Table \* ARABIC </w:delInstrText>
        </w:r>
        <w:r w:rsidDel="001D2A94">
          <w:fldChar w:fldCharType="separate"/>
        </w:r>
        <w:r w:rsidR="00004854" w:rsidDel="001D2A94">
          <w:rPr>
            <w:noProof/>
          </w:rPr>
          <w:delText>12</w:delText>
        </w:r>
        <w:r w:rsidDel="001D2A94">
          <w:fldChar w:fldCharType="end"/>
        </w:r>
      </w:del>
      <w:r>
        <w:t>: Attributes of &lt;stacking&gt;</w:t>
      </w:r>
      <w:bookmarkEnd w:id="264"/>
      <w:bookmarkEnd w:id="265"/>
    </w:p>
    <w:p w14:paraId="55D3E002" w14:textId="77777777" w:rsidR="00C5158C" w:rsidRDefault="00C5158C" w:rsidP="00C5158C">
      <w:pPr>
        <w:numPr>
          <w:ilvl w:val="0"/>
          <w:numId w:val="22"/>
        </w:numPr>
        <w:spacing w:before="120"/>
        <w:jc w:val="both"/>
      </w:pPr>
      <w:proofErr w:type="spellStart"/>
      <w:r>
        <w:rPr>
          <w:rFonts w:ascii="Courier New" w:hAnsi="Courier New" w:cs="Courier New"/>
          <w:b/>
          <w:i/>
          <w:sz w:val="18"/>
        </w:rPr>
        <w:t>nr_</w:t>
      </w:r>
      <w:proofErr w:type="gramStart"/>
      <w:r>
        <w:rPr>
          <w:rFonts w:ascii="Courier New" w:hAnsi="Courier New" w:cs="Courier New"/>
          <w:b/>
          <w:i/>
          <w:sz w:val="18"/>
        </w:rPr>
        <w:t>levels</w:t>
      </w:r>
      <w:proofErr w:type="spellEnd"/>
      <w:r>
        <w:t>:</w:t>
      </w:r>
      <w:proofErr w:type="gramEnd"/>
      <w:r>
        <w:t xml:space="preserve"> dictates the number of flanges/sheets connected by the joint.</w:t>
      </w:r>
    </w:p>
    <w:p w14:paraId="3C45801F" w14:textId="77777777" w:rsidR="00C5158C" w:rsidRDefault="00C5158C" w:rsidP="00C5158C">
      <w:pPr>
        <w:keepNext/>
        <w:spacing w:before="120"/>
      </w:pPr>
      <w:r>
        <w:t xml:space="preserve">Where </w:t>
      </w:r>
      <w:r w:rsidRPr="006605B2">
        <w:rPr>
          <w:rFonts w:ascii="Courier New" w:hAnsi="Courier New" w:cs="Courier New"/>
          <w:b/>
          <w:i/>
          <w:sz w:val="18"/>
          <w:szCs w:val="18"/>
        </w:rPr>
        <w:t>&lt;</w:t>
      </w:r>
      <w:r>
        <w:rPr>
          <w:rFonts w:ascii="Courier New" w:hAnsi="Courier New" w:cs="Courier New"/>
          <w:b/>
          <w:i/>
          <w:sz w:val="18"/>
          <w:szCs w:val="18"/>
        </w:rPr>
        <w:t>level</w:t>
      </w:r>
      <w:r w:rsidRPr="006605B2">
        <w:rPr>
          <w:rFonts w:ascii="Courier New" w:hAnsi="Courier New" w:cs="Courier New"/>
          <w:b/>
          <w:i/>
          <w:sz w:val="18"/>
          <w:szCs w:val="18"/>
        </w:rPr>
        <w:t>&gt;</w:t>
      </w:r>
      <w:r>
        <w:t xml:space="preserve"> within </w:t>
      </w:r>
      <w:r w:rsidRPr="006605B2">
        <w:rPr>
          <w:rFonts w:ascii="Courier New" w:hAnsi="Courier New" w:cs="Courier New"/>
          <w:b/>
          <w:i/>
          <w:sz w:val="18"/>
          <w:szCs w:val="18"/>
        </w:rPr>
        <w:t>&lt;</w:t>
      </w:r>
      <w:r>
        <w:rPr>
          <w:rFonts w:ascii="Courier New" w:hAnsi="Courier New" w:cs="Courier New"/>
          <w:b/>
          <w:i/>
          <w:sz w:val="18"/>
          <w:szCs w:val="18"/>
        </w:rPr>
        <w:t>stacking</w:t>
      </w:r>
      <w:r w:rsidR="00C20A54">
        <w:rPr>
          <w:rFonts w:ascii="Courier New" w:hAnsi="Courier New" w:cs="Courier New"/>
          <w:b/>
          <w:i/>
          <w:sz w:val="18"/>
          <w:szCs w:val="18"/>
        </w:rPr>
        <w:t>/</w:t>
      </w:r>
      <w:r w:rsidRPr="006605B2">
        <w:rPr>
          <w:rFonts w:ascii="Courier New" w:hAnsi="Courier New" w:cs="Courier New"/>
          <w:b/>
          <w:i/>
          <w:sz w:val="18"/>
          <w:szCs w:val="18"/>
        </w:rPr>
        <w:t>&gt;</w:t>
      </w:r>
      <w:r w:rsidRPr="005D6524">
        <w:t xml:space="preserve"> </w:t>
      </w:r>
      <w:r>
        <w:t>is specified as:</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C5158C" w:rsidRPr="007055D9" w14:paraId="28524EFF" w14:textId="77777777" w:rsidTr="00C5158C">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510578" w14:textId="77777777" w:rsidR="00C5158C" w:rsidRPr="007055D9" w:rsidRDefault="00C5158C" w:rsidP="00C5158C">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4BAF20" w14:textId="77777777" w:rsidR="00C5158C" w:rsidRPr="007055D9" w:rsidRDefault="00C5158C" w:rsidP="00C5158C">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E8A32FE" w14:textId="77777777" w:rsidR="00C5158C" w:rsidRPr="007055D9" w:rsidRDefault="00C5158C" w:rsidP="00C5158C">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D32858" w14:textId="77777777" w:rsidR="00C5158C" w:rsidRPr="007055D9" w:rsidRDefault="00C5158C" w:rsidP="00C5158C">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BF8B5E" w14:textId="77777777" w:rsidR="00C5158C" w:rsidRPr="007055D9" w:rsidRDefault="00C5158C" w:rsidP="00C5158C">
            <w:pPr>
              <w:keepNext/>
              <w:rPr>
                <w:b/>
                <w:i/>
              </w:rPr>
            </w:pPr>
            <w:r w:rsidRPr="007055D9">
              <w:rPr>
                <w:b/>
                <w:i/>
              </w:rPr>
              <w:t>Constraint</w:t>
            </w:r>
          </w:p>
        </w:tc>
      </w:tr>
      <w:tr w:rsidR="00C5158C" w:rsidRPr="007055D9" w14:paraId="167A8D68" w14:textId="77777777" w:rsidTr="00C5158C">
        <w:trPr>
          <w:trHeight w:val="355"/>
        </w:trPr>
        <w:tc>
          <w:tcPr>
            <w:tcW w:w="1258" w:type="dxa"/>
            <w:shd w:val="clear" w:color="auto" w:fill="auto"/>
          </w:tcPr>
          <w:p w14:paraId="78AD48CD" w14:textId="77777777" w:rsidR="00C5158C" w:rsidRPr="003103A4" w:rsidRDefault="00C5158C" w:rsidP="00C5158C">
            <w:pPr>
              <w:keepNext/>
              <w:rPr>
                <w:sz w:val="20"/>
                <w:szCs w:val="20"/>
              </w:rPr>
            </w:pPr>
            <w:r>
              <w:rPr>
                <w:sz w:val="20"/>
                <w:szCs w:val="20"/>
              </w:rPr>
              <w:t>order</w:t>
            </w:r>
          </w:p>
        </w:tc>
        <w:tc>
          <w:tcPr>
            <w:tcW w:w="1855" w:type="dxa"/>
          </w:tcPr>
          <w:p w14:paraId="2ACEDB35" w14:textId="77777777" w:rsidR="00C5158C" w:rsidRPr="003103A4" w:rsidRDefault="00C5158C" w:rsidP="00C5158C">
            <w:pPr>
              <w:keepNext/>
              <w:rPr>
                <w:sz w:val="20"/>
                <w:szCs w:val="20"/>
              </w:rPr>
            </w:pPr>
            <w:r w:rsidRPr="003103A4">
              <w:rPr>
                <w:sz w:val="20"/>
                <w:szCs w:val="20"/>
              </w:rPr>
              <w:t>Integer</w:t>
            </w:r>
          </w:p>
        </w:tc>
        <w:tc>
          <w:tcPr>
            <w:tcW w:w="1560" w:type="dxa"/>
            <w:shd w:val="clear" w:color="auto" w:fill="auto"/>
          </w:tcPr>
          <w:p w14:paraId="5CBC481C" w14:textId="77777777" w:rsidR="00C5158C" w:rsidRPr="003103A4" w:rsidRDefault="00C5158C" w:rsidP="00C5158C">
            <w:pPr>
              <w:keepNext/>
              <w:rPr>
                <w:sz w:val="20"/>
                <w:szCs w:val="20"/>
              </w:rPr>
            </w:pPr>
            <w:r w:rsidRPr="003103A4">
              <w:rPr>
                <w:sz w:val="20"/>
                <w:szCs w:val="20"/>
              </w:rPr>
              <w:t>&gt; 0</w:t>
            </w:r>
          </w:p>
        </w:tc>
        <w:tc>
          <w:tcPr>
            <w:tcW w:w="1134" w:type="dxa"/>
            <w:shd w:val="clear" w:color="auto" w:fill="auto"/>
          </w:tcPr>
          <w:p w14:paraId="3E273B6E" w14:textId="77777777" w:rsidR="00C5158C" w:rsidRPr="003103A4" w:rsidRDefault="00C5158C" w:rsidP="00C5158C">
            <w:pPr>
              <w:keepNext/>
              <w:rPr>
                <w:sz w:val="20"/>
                <w:szCs w:val="20"/>
              </w:rPr>
            </w:pPr>
            <w:r>
              <w:rPr>
                <w:sz w:val="20"/>
                <w:szCs w:val="20"/>
              </w:rPr>
              <w:t>Required</w:t>
            </w:r>
          </w:p>
        </w:tc>
        <w:tc>
          <w:tcPr>
            <w:tcW w:w="2693" w:type="dxa"/>
            <w:shd w:val="clear" w:color="auto" w:fill="auto"/>
          </w:tcPr>
          <w:p w14:paraId="021FBBF6" w14:textId="77777777" w:rsidR="00C5158C" w:rsidRPr="003103A4" w:rsidRDefault="00C5158C" w:rsidP="00C5158C">
            <w:pPr>
              <w:keepNext/>
              <w:rPr>
                <w:sz w:val="20"/>
                <w:szCs w:val="20"/>
              </w:rPr>
            </w:pPr>
            <w:r w:rsidRPr="003103A4">
              <w:rPr>
                <w:sz w:val="20"/>
                <w:szCs w:val="20"/>
              </w:rPr>
              <w:t xml:space="preserve">Unique </w:t>
            </w:r>
            <w:r>
              <w:rPr>
                <w:sz w:val="20"/>
                <w:szCs w:val="20"/>
              </w:rPr>
              <w:t xml:space="preserve">only </w:t>
            </w:r>
            <w:r w:rsidRPr="003103A4">
              <w:rPr>
                <w:sz w:val="20"/>
                <w:szCs w:val="20"/>
              </w:rPr>
              <w:t xml:space="preserve">within the parent element </w:t>
            </w:r>
            <w:r>
              <w:rPr>
                <w:rFonts w:ascii="Courier New" w:hAnsi="Courier New" w:cs="Courier New"/>
                <w:b/>
                <w:i/>
                <w:sz w:val="16"/>
                <w:szCs w:val="20"/>
              </w:rPr>
              <w:t>stacking</w:t>
            </w:r>
          </w:p>
        </w:tc>
      </w:tr>
      <w:tr w:rsidR="00C5158C" w:rsidRPr="007055D9" w14:paraId="5B01E0AB" w14:textId="77777777" w:rsidTr="00C5158C">
        <w:trPr>
          <w:trHeight w:val="355"/>
        </w:trPr>
        <w:tc>
          <w:tcPr>
            <w:tcW w:w="1258" w:type="dxa"/>
            <w:shd w:val="clear" w:color="auto" w:fill="auto"/>
          </w:tcPr>
          <w:p w14:paraId="768F9BBB" w14:textId="77777777" w:rsidR="00C5158C" w:rsidRPr="003103A4" w:rsidRDefault="00C5158C" w:rsidP="00C5158C">
            <w:pPr>
              <w:keepNext/>
              <w:rPr>
                <w:sz w:val="20"/>
                <w:szCs w:val="20"/>
              </w:rPr>
            </w:pPr>
            <w:proofErr w:type="spellStart"/>
            <w:r>
              <w:rPr>
                <w:sz w:val="20"/>
                <w:szCs w:val="20"/>
              </w:rPr>
              <w:t>part_index</w:t>
            </w:r>
            <w:proofErr w:type="spellEnd"/>
          </w:p>
        </w:tc>
        <w:tc>
          <w:tcPr>
            <w:tcW w:w="1855" w:type="dxa"/>
          </w:tcPr>
          <w:p w14:paraId="7E565AAD" w14:textId="77777777" w:rsidR="00C5158C" w:rsidRPr="003103A4" w:rsidRDefault="00C5158C" w:rsidP="00C5158C">
            <w:pPr>
              <w:keepNext/>
              <w:rPr>
                <w:sz w:val="20"/>
                <w:szCs w:val="20"/>
              </w:rPr>
            </w:pPr>
            <w:r>
              <w:rPr>
                <w:sz w:val="20"/>
                <w:szCs w:val="20"/>
              </w:rPr>
              <w:t>Integer</w:t>
            </w:r>
          </w:p>
        </w:tc>
        <w:tc>
          <w:tcPr>
            <w:tcW w:w="1560" w:type="dxa"/>
            <w:shd w:val="clear" w:color="auto" w:fill="auto"/>
          </w:tcPr>
          <w:p w14:paraId="51E1A7E4" w14:textId="77777777" w:rsidR="00C5158C" w:rsidRPr="003103A4" w:rsidRDefault="00C5158C" w:rsidP="00C5158C">
            <w:pPr>
              <w:keepNext/>
              <w:rPr>
                <w:sz w:val="20"/>
                <w:szCs w:val="20"/>
              </w:rPr>
            </w:pPr>
          </w:p>
        </w:tc>
        <w:tc>
          <w:tcPr>
            <w:tcW w:w="1134" w:type="dxa"/>
            <w:shd w:val="clear" w:color="auto" w:fill="auto"/>
          </w:tcPr>
          <w:p w14:paraId="58F2B835" w14:textId="77777777" w:rsidR="00C5158C" w:rsidRPr="003103A4" w:rsidRDefault="00C5158C" w:rsidP="00C5158C">
            <w:pPr>
              <w:keepNext/>
              <w:rPr>
                <w:sz w:val="20"/>
                <w:szCs w:val="20"/>
              </w:rPr>
            </w:pPr>
            <w:r>
              <w:rPr>
                <w:sz w:val="20"/>
                <w:szCs w:val="20"/>
              </w:rPr>
              <w:t>Required</w:t>
            </w:r>
          </w:p>
        </w:tc>
        <w:tc>
          <w:tcPr>
            <w:tcW w:w="2693" w:type="dxa"/>
            <w:shd w:val="clear" w:color="auto" w:fill="auto"/>
          </w:tcPr>
          <w:p w14:paraId="7291B60C" w14:textId="77777777" w:rsidR="00C5158C" w:rsidRPr="003103A4" w:rsidRDefault="00C5158C" w:rsidP="00C5158C">
            <w:pPr>
              <w:keepNext/>
              <w:rPr>
                <w:sz w:val="20"/>
                <w:szCs w:val="20"/>
              </w:rPr>
            </w:pPr>
          </w:p>
        </w:tc>
      </w:tr>
    </w:tbl>
    <w:p w14:paraId="7214F921" w14:textId="6F77CFE9" w:rsidR="00C5158C" w:rsidRDefault="00C5158C" w:rsidP="00C5158C">
      <w:pPr>
        <w:pStyle w:val="Beschriftung"/>
      </w:pPr>
      <w:bookmarkStart w:id="269" w:name="_Toc21651033"/>
      <w:bookmarkStart w:id="270" w:name="_Toc27753788"/>
      <w:r>
        <w:t xml:space="preserve">Table </w:t>
      </w:r>
      <w:ins w:id="271" w:author="Dr. Carsten Franke" w:date="2020-03-09T16:02:00Z">
        <w:r w:rsidR="001D2A94">
          <w:fldChar w:fldCharType="begin"/>
        </w:r>
        <w:r w:rsidR="001D2A94">
          <w:instrText xml:space="preserve"> SEQ Table \* ARABIC </w:instrText>
        </w:r>
      </w:ins>
      <w:r w:rsidR="001D2A94">
        <w:fldChar w:fldCharType="separate"/>
      </w:r>
      <w:ins w:id="272" w:author="Dr. Carsten Franke" w:date="2020-03-09T16:02:00Z">
        <w:r w:rsidR="001D2A94">
          <w:rPr>
            <w:noProof/>
          </w:rPr>
          <w:t>13</w:t>
        </w:r>
        <w:r w:rsidR="001D2A94">
          <w:fldChar w:fldCharType="end"/>
        </w:r>
      </w:ins>
      <w:del w:id="273" w:author="Dr. Carsten Franke" w:date="2020-03-09T16:02:00Z">
        <w:r w:rsidDel="001D2A94">
          <w:fldChar w:fldCharType="begin"/>
        </w:r>
        <w:r w:rsidDel="001D2A94">
          <w:delInstrText xml:space="preserve"> SEQ Table \* ARABIC </w:delInstrText>
        </w:r>
        <w:r w:rsidDel="001D2A94">
          <w:fldChar w:fldCharType="separate"/>
        </w:r>
        <w:r w:rsidR="00004854" w:rsidDel="001D2A94">
          <w:rPr>
            <w:noProof/>
          </w:rPr>
          <w:delText>13</w:delText>
        </w:r>
        <w:r w:rsidDel="001D2A94">
          <w:fldChar w:fldCharType="end"/>
        </w:r>
      </w:del>
      <w:r>
        <w:t>: Attributes of &lt;level&gt;</w:t>
      </w:r>
      <w:bookmarkEnd w:id="269"/>
      <w:bookmarkEnd w:id="270"/>
    </w:p>
    <w:p w14:paraId="29A64E3E" w14:textId="091F7016" w:rsidR="00C5158C" w:rsidRDefault="00C5158C" w:rsidP="00C5158C">
      <w:pPr>
        <w:numPr>
          <w:ilvl w:val="0"/>
          <w:numId w:val="22"/>
        </w:numPr>
        <w:spacing w:before="120"/>
        <w:jc w:val="both"/>
      </w:pPr>
      <w:proofErr w:type="spellStart"/>
      <w:r w:rsidRPr="00C164FF">
        <w:rPr>
          <w:rFonts w:ascii="Courier New" w:hAnsi="Courier New" w:cs="Courier New"/>
          <w:b/>
          <w:i/>
          <w:sz w:val="18"/>
        </w:rPr>
        <w:t>part_index</w:t>
      </w:r>
      <w:proofErr w:type="spellEnd"/>
      <w:r>
        <w:t xml:space="preserve">: The flange partner with this index (see section </w:t>
      </w:r>
      <w:r>
        <w:fldChar w:fldCharType="begin"/>
      </w:r>
      <w:r>
        <w:instrText xml:space="preserve"> REF _Ref428791371 \r \h </w:instrText>
      </w:r>
      <w:r>
        <w:fldChar w:fldCharType="separate"/>
      </w:r>
      <w:r w:rsidR="00004854">
        <w:t>5.3.1.1</w:t>
      </w:r>
      <w:r>
        <w:fldChar w:fldCharType="end"/>
      </w:r>
      <w:r>
        <w:t xml:space="preserve">). The part of the flange is referenced by </w:t>
      </w:r>
      <w:r w:rsidRPr="007055D9">
        <w:t xml:space="preserve">the attribute </w:t>
      </w:r>
      <w:r>
        <w:rPr>
          <w:rStyle w:val="XMLAttribute"/>
        </w:rPr>
        <w:t>i</w:t>
      </w:r>
      <w:r w:rsidRPr="007055D9">
        <w:rPr>
          <w:rStyle w:val="XMLAttribute"/>
        </w:rPr>
        <w:t>ndex</w:t>
      </w:r>
      <w:r w:rsidRPr="007055D9">
        <w:t xml:space="preserve"> inside the element </w:t>
      </w:r>
      <w:r>
        <w:rPr>
          <w:rStyle w:val="XMLElement"/>
        </w:rPr>
        <w:t>&lt;p</w:t>
      </w:r>
      <w:r w:rsidRPr="007055D9">
        <w:rPr>
          <w:rStyle w:val="XMLElement"/>
        </w:rPr>
        <w:t>art</w:t>
      </w:r>
      <w:r>
        <w:rPr>
          <w:rStyle w:val="XMLElement"/>
        </w:rPr>
        <w:t>&gt;</w:t>
      </w:r>
      <w:r w:rsidRPr="007055D9">
        <w:t xml:space="preserve"> </w:t>
      </w:r>
      <w:r>
        <w:t xml:space="preserve">or </w:t>
      </w:r>
      <w:r w:rsidRPr="00004037">
        <w:rPr>
          <w:rStyle w:val="XMLElement"/>
        </w:rPr>
        <w:t>&lt;</w:t>
      </w:r>
      <w:proofErr w:type="spellStart"/>
      <w:r w:rsidRPr="00004037">
        <w:rPr>
          <w:rStyle w:val="XMLElement"/>
        </w:rPr>
        <w:t>assy</w:t>
      </w:r>
      <w:proofErr w:type="spellEnd"/>
      <w:r w:rsidRPr="00004037">
        <w:rPr>
          <w:rStyle w:val="XMLElement"/>
        </w:rPr>
        <w:t>&gt;</w:t>
      </w:r>
      <w:r>
        <w:t xml:space="preserve"> </w:t>
      </w:r>
      <w:r w:rsidRPr="007055D9">
        <w:t xml:space="preserve">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p>
    <w:p w14:paraId="6C145FB0" w14:textId="77777777" w:rsidR="00C5158C" w:rsidRDefault="00C5158C" w:rsidP="00C5158C">
      <w:pPr>
        <w:numPr>
          <w:ilvl w:val="0"/>
          <w:numId w:val="22"/>
        </w:numPr>
        <w:spacing w:before="120"/>
        <w:jc w:val="both"/>
      </w:pPr>
      <w:r>
        <w:t xml:space="preserve"> </w:t>
      </w:r>
      <w:r w:rsidRPr="00C164FF">
        <w:rPr>
          <w:rFonts w:ascii="Courier New" w:hAnsi="Courier New" w:cs="Courier New"/>
          <w:b/>
          <w:i/>
          <w:sz w:val="18"/>
        </w:rPr>
        <w:t>order</w:t>
      </w:r>
      <w:r>
        <w:t>: indicates the position of a flange relative to other flanges.</w:t>
      </w:r>
    </w:p>
    <w:p w14:paraId="64A7C17F" w14:textId="77777777" w:rsidR="00C5158C" w:rsidRPr="00D8238F" w:rsidRDefault="00C5158C" w:rsidP="00C5158C">
      <w:pPr>
        <w:keepNext/>
        <w:keepLines/>
        <w:spacing w:before="240"/>
        <w:rPr>
          <w:b/>
          <w:sz w:val="24"/>
        </w:rPr>
      </w:pPr>
      <w:r w:rsidRPr="00D8238F">
        <w:rPr>
          <w:b/>
          <w:sz w:val="24"/>
        </w:rPr>
        <w:lastRenderedPageBreak/>
        <w:t>Remarks:</w:t>
      </w:r>
    </w:p>
    <w:p w14:paraId="12B707F8" w14:textId="77777777" w:rsidR="00C5158C" w:rsidRDefault="00C5158C" w:rsidP="00C5158C">
      <w:pPr>
        <w:keepLines/>
        <w:spacing w:before="240"/>
        <w:jc w:val="both"/>
      </w:pPr>
      <w:r w:rsidRPr="0089001F">
        <w:t xml:space="preserve">The order of the </w:t>
      </w:r>
      <w:r>
        <w:t>levels in the stacking</w:t>
      </w:r>
      <w:r w:rsidRPr="0089001F">
        <w:t xml:space="preserve"> list is identified by the numerical value of the</w:t>
      </w:r>
      <w:r>
        <w:t>ir</w:t>
      </w:r>
      <w:r w:rsidRPr="0089001F">
        <w:t xml:space="preserve"> </w:t>
      </w:r>
      <w:r>
        <w:t xml:space="preserve">attribute </w:t>
      </w:r>
      <w:r>
        <w:rPr>
          <w:rFonts w:ascii="Courier New" w:hAnsi="Courier New" w:cs="Courier New"/>
          <w:b/>
          <w:i/>
          <w:sz w:val="18"/>
          <w:szCs w:val="18"/>
        </w:rPr>
        <w:t>order</w:t>
      </w:r>
      <w:r>
        <w:t>, in ascending order</w:t>
      </w:r>
      <w:r w:rsidRPr="0089001F">
        <w:t>.</w:t>
      </w:r>
      <w:r>
        <w:t xml:space="preserve"> Hence, indices must be unique within one stacking list. </w:t>
      </w:r>
    </w:p>
    <w:p w14:paraId="12B97EFA" w14:textId="77777777" w:rsidR="00C20A54" w:rsidRPr="00C20A54" w:rsidRDefault="00C20A54" w:rsidP="00C5158C">
      <w:pPr>
        <w:keepLines/>
        <w:spacing w:before="240"/>
        <w:jc w:val="both"/>
        <w:rPr>
          <w:szCs w:val="22"/>
        </w:rPr>
      </w:pPr>
      <w:r w:rsidRPr="00C20A54">
        <w:rPr>
          <w:szCs w:val="22"/>
        </w:rPr>
        <w:t>Restriction “</w:t>
      </w:r>
      <w:proofErr w:type="spellStart"/>
      <w:r w:rsidRPr="00C20A54">
        <w:rPr>
          <w:rFonts w:ascii="Courier New" w:hAnsi="Courier New" w:cs="Courier New"/>
          <w:b/>
          <w:i/>
          <w:sz w:val="18"/>
        </w:rPr>
        <w:t>nr_levels</w:t>
      </w:r>
      <w:proofErr w:type="spellEnd"/>
      <w:r w:rsidRPr="00C20A54">
        <w:rPr>
          <w:szCs w:val="22"/>
        </w:rPr>
        <w:t xml:space="preserve"> must be greater than the number of nested elements of </w:t>
      </w:r>
      <w:r w:rsidRPr="00C20A54">
        <w:rPr>
          <w:rFonts w:ascii="Courier New" w:hAnsi="Courier New" w:cs="Courier New"/>
          <w:b/>
          <w:i/>
          <w:sz w:val="18"/>
        </w:rPr>
        <w:t>&lt;connected_to/&gt;</w:t>
      </w:r>
      <w:r>
        <w:rPr>
          <w:szCs w:val="22"/>
        </w:rPr>
        <w:t>”</w:t>
      </w:r>
      <w:r w:rsidRPr="00C20A54">
        <w:rPr>
          <w:szCs w:val="22"/>
        </w:rPr>
        <w:t xml:space="preserve"> </w:t>
      </w:r>
      <w:r>
        <w:rPr>
          <w:szCs w:val="22"/>
        </w:rPr>
        <w:t xml:space="preserve">implies that element </w:t>
      </w:r>
      <w:r w:rsidRPr="006605B2">
        <w:rPr>
          <w:rFonts w:ascii="Courier New" w:hAnsi="Courier New" w:cs="Courier New"/>
          <w:b/>
          <w:i/>
          <w:sz w:val="18"/>
          <w:szCs w:val="18"/>
        </w:rPr>
        <w:t>&lt;</w:t>
      </w:r>
      <w:r>
        <w:rPr>
          <w:rFonts w:ascii="Courier New" w:hAnsi="Courier New" w:cs="Courier New"/>
          <w:b/>
          <w:i/>
          <w:sz w:val="18"/>
          <w:szCs w:val="18"/>
        </w:rPr>
        <w:t>stacking/</w:t>
      </w:r>
      <w:r w:rsidRPr="006605B2">
        <w:rPr>
          <w:rFonts w:ascii="Courier New" w:hAnsi="Courier New" w:cs="Courier New"/>
          <w:b/>
          <w:i/>
          <w:sz w:val="18"/>
          <w:szCs w:val="18"/>
        </w:rPr>
        <w:t>&gt;</w:t>
      </w:r>
      <w:r>
        <w:rPr>
          <w:szCs w:val="22"/>
        </w:rPr>
        <w:t xml:space="preserve"> </w:t>
      </w:r>
      <w:r w:rsidRPr="00C20A54">
        <w:rPr>
          <w:i/>
          <w:szCs w:val="22"/>
        </w:rPr>
        <w:t>must not</w:t>
      </w:r>
      <w:r>
        <w:rPr>
          <w:szCs w:val="22"/>
        </w:rPr>
        <w:t xml:space="preserve"> be used, if the connection </w:t>
      </w:r>
      <w:del w:id="274" w:author="nick" w:date="2019-12-19T19:41:00Z">
        <w:r w:rsidDel="002A3F86">
          <w:rPr>
            <w:szCs w:val="22"/>
          </w:rPr>
          <w:delText>does not contain self-connection</w:delText>
        </w:r>
      </w:del>
      <w:ins w:id="275" w:author="nick" w:date="2020-02-15T14:32:00Z">
        <w:r w:rsidR="003A071D">
          <w:rPr>
            <w:szCs w:val="22"/>
          </w:rPr>
          <w:softHyphen/>
        </w:r>
        <w:r w:rsidR="003A071D">
          <w:rPr>
            <w:szCs w:val="22"/>
          </w:rPr>
          <w:softHyphen/>
        </w:r>
        <w:r w:rsidR="003A071D">
          <w:rPr>
            <w:szCs w:val="22"/>
          </w:rPr>
          <w:softHyphen/>
        </w:r>
        <w:r w:rsidR="003A071D">
          <w:rPr>
            <w:szCs w:val="22"/>
          </w:rPr>
          <w:softHyphen/>
        </w:r>
        <w:r w:rsidR="003A071D">
          <w:rPr>
            <w:szCs w:val="22"/>
          </w:rPr>
          <w:softHyphen/>
        </w:r>
      </w:ins>
      <w:r>
        <w:rPr>
          <w:szCs w:val="22"/>
        </w:rPr>
        <w:t xml:space="preserve">. </w:t>
      </w:r>
    </w:p>
    <w:p w14:paraId="7148F40A" w14:textId="77777777" w:rsidR="00C5158C" w:rsidRDefault="00C5158C" w:rsidP="00C5158C">
      <w:pPr>
        <w:keepNext/>
        <w:spacing w:before="120"/>
        <w:rPr>
          <w:b/>
          <w:sz w:val="24"/>
        </w:rPr>
      </w:pPr>
      <w:r w:rsidRPr="007055D9">
        <w:rPr>
          <w:b/>
          <w:sz w:val="24"/>
        </w:rPr>
        <w:t>Example</w:t>
      </w:r>
      <w:r>
        <w:rPr>
          <w:b/>
          <w:sz w:val="24"/>
        </w:rPr>
        <w:t xml:space="preserve"> A:</w:t>
      </w:r>
    </w:p>
    <w:p w14:paraId="16C71ED1" w14:textId="6B5C7535" w:rsidR="00C5158C" w:rsidRPr="0003690A" w:rsidRDefault="00592D4F" w:rsidP="00C5158C">
      <w:pPr>
        <w:keepNext/>
        <w:keepLines/>
        <w:spacing w:before="120"/>
      </w:pPr>
      <w:r>
        <w:t xml:space="preserve">The situations in </w:t>
      </w:r>
      <w:r w:rsidR="00C5158C">
        <w:fldChar w:fldCharType="begin"/>
      </w:r>
      <w:r w:rsidR="00C5158C">
        <w:instrText xml:space="preserve"> REF _Ref21650472 \h </w:instrText>
      </w:r>
      <w:r w:rsidR="00C5158C">
        <w:fldChar w:fldCharType="separate"/>
      </w:r>
      <w:r w:rsidR="00004854">
        <w:t xml:space="preserve">Figure </w:t>
      </w:r>
      <w:r w:rsidR="00004854">
        <w:rPr>
          <w:noProof/>
        </w:rPr>
        <w:t>7</w:t>
      </w:r>
      <w:r w:rsidR="00C5158C">
        <w:fldChar w:fldCharType="end"/>
      </w:r>
      <w:r w:rsidR="00C5158C">
        <w:t xml:space="preserve"> may be </w:t>
      </w:r>
      <w:r>
        <w:t>described</w:t>
      </w:r>
      <w:r w:rsidR="00C5158C">
        <w:t xml:space="preserve"> using </w:t>
      </w:r>
      <w:r w:rsidR="00C5158C" w:rsidRPr="00F479B7">
        <w:rPr>
          <w:rFonts w:ascii="Courier New" w:hAnsi="Courier New" w:cs="Courier New"/>
          <w:b/>
          <w:i/>
          <w:sz w:val="18"/>
          <w:szCs w:val="18"/>
        </w:rPr>
        <w:t>&lt;level</w:t>
      </w:r>
      <w:r>
        <w:rPr>
          <w:rFonts w:ascii="Courier New" w:hAnsi="Courier New" w:cs="Courier New"/>
          <w:b/>
          <w:i/>
          <w:sz w:val="18"/>
          <w:szCs w:val="18"/>
        </w:rPr>
        <w:t>/</w:t>
      </w:r>
      <w:r w:rsidR="00C5158C" w:rsidRPr="00F479B7">
        <w:rPr>
          <w:rFonts w:ascii="Courier New" w:hAnsi="Courier New" w:cs="Courier New"/>
          <w:b/>
          <w:i/>
          <w:sz w:val="18"/>
          <w:szCs w:val="18"/>
        </w:rPr>
        <w:t>&gt;</w:t>
      </w:r>
      <w:r w:rsidR="00C5158C">
        <w:t xml:space="preserve"> elements</w:t>
      </w:r>
      <w:r w:rsidR="00A23433">
        <w:t xml:space="preserve"> in order</w:t>
      </w:r>
      <w:r w:rsidR="00C5158C">
        <w:t xml:space="preserve"> to explicitly define the </w:t>
      </w:r>
      <w:r w:rsidR="00A23433">
        <w:t xml:space="preserve">stacking of the </w:t>
      </w:r>
      <w:r w:rsidR="00C5158C">
        <w:t>part</w:t>
      </w:r>
      <w:r w:rsidR="00A23433">
        <w:t xml:space="preserve"> </w:t>
      </w:r>
      <w:r w:rsidR="00C5158C">
        <w:t>flanges involved.</w:t>
      </w:r>
    </w:p>
    <w:p w14:paraId="6FF60314" w14:textId="77777777" w:rsidR="00C5158C" w:rsidRDefault="00C5158C" w:rsidP="00C5158C">
      <w:pPr>
        <w:pStyle w:val="XMLCode"/>
        <w:keepNext/>
        <w:keepLines/>
        <w:ind w:firstLine="0"/>
      </w:pPr>
      <w:r>
        <w:t>&lt;connection_group&gt;</w:t>
      </w:r>
    </w:p>
    <w:p w14:paraId="4BE0F739" w14:textId="77777777" w:rsidR="00C5158C" w:rsidRDefault="00C5158C" w:rsidP="00C5158C">
      <w:pPr>
        <w:pStyle w:val="XMLCode"/>
        <w:keepNext/>
        <w:keepLines/>
        <w:ind w:firstLine="0"/>
      </w:pPr>
    </w:p>
    <w:p w14:paraId="10792159" w14:textId="77777777" w:rsidR="00DF3E6F" w:rsidRDefault="00C5158C" w:rsidP="00DF3E6F">
      <w:pPr>
        <w:pStyle w:val="XMLCode"/>
        <w:keepNext/>
        <w:keepLines/>
        <w:ind w:firstLine="0"/>
        <w:rPr>
          <w:b/>
          <w:color w:val="0070C0"/>
        </w:rPr>
      </w:pPr>
      <w:r>
        <w:t xml:space="preserve">    </w:t>
      </w:r>
      <w:r w:rsidRPr="009E34EC">
        <w:rPr>
          <w:b/>
          <w:color w:val="0070C0"/>
        </w:rPr>
        <w:t>&lt;connected_to&gt;</w:t>
      </w:r>
    </w:p>
    <w:p w14:paraId="12010C6E" w14:textId="77777777" w:rsidR="00DF3E6F" w:rsidRPr="00D96E28" w:rsidRDefault="00DF3E6F" w:rsidP="00DF3E6F">
      <w:pPr>
        <w:pStyle w:val="XMLCode"/>
        <w:keepNext/>
        <w:keepLines/>
        <w:ind w:firstLine="0"/>
        <w:rPr>
          <w:rFonts w:cs="Courier New"/>
          <w:color w:val="FF0000"/>
          <w:sz w:val="15"/>
          <w:szCs w:val="15"/>
        </w:rPr>
      </w:pPr>
      <w:r w:rsidRPr="000E2A23">
        <w:rPr>
          <w:b/>
          <w:color w:val="0070C0"/>
        </w:rPr>
        <w:t xml:space="preserve">         &lt;part index=</w:t>
      </w:r>
      <w:r w:rsidR="00194316">
        <w:rPr>
          <w:b/>
          <w:color w:val="0070C0"/>
        </w:rPr>
        <w:t>"</w:t>
      </w:r>
      <w:r w:rsidRPr="000E2A23">
        <w:rPr>
          <w:b/>
          <w:color w:val="0070C0"/>
        </w:rPr>
        <w:t>1</w:t>
      </w:r>
      <w:r w:rsidR="00194316">
        <w:rPr>
          <w:b/>
          <w:color w:val="0070C0"/>
        </w:rPr>
        <w:t>"</w:t>
      </w:r>
      <w:r w:rsidRPr="000E2A23">
        <w:rPr>
          <w:b/>
          <w:color w:val="0070C0"/>
        </w:rPr>
        <w:t xml:space="preserve"> label=</w:t>
      </w:r>
      <w:r w:rsidR="00194316">
        <w:rPr>
          <w:b/>
          <w:color w:val="0070C0"/>
        </w:rPr>
        <w:t>"</w:t>
      </w:r>
      <w:r w:rsidRPr="000E2A23">
        <w:rPr>
          <w:b/>
          <w:color w:val="0070C0"/>
        </w:rPr>
        <w:t>PART_7000800</w:t>
      </w:r>
      <w:r w:rsidR="00194316">
        <w:rPr>
          <w:b/>
          <w:color w:val="0070C0"/>
        </w:rPr>
        <w:t>"</w:t>
      </w:r>
      <w:r w:rsidRPr="000E2A23">
        <w:rPr>
          <w:b/>
          <w:color w:val="0070C0"/>
        </w:rPr>
        <w:t>/&gt;</w:t>
      </w:r>
      <w:r w:rsidRPr="00D96E28">
        <w:rPr>
          <w:color w:val="0070C0"/>
        </w:rPr>
        <w:t xml:space="preserve">  </w:t>
      </w:r>
      <w:r w:rsidR="00073E83" w:rsidRPr="00D96E28">
        <w:rPr>
          <w:color w:val="0070C0"/>
        </w:rPr>
        <w:t xml:space="preserve">        </w:t>
      </w:r>
      <w:r w:rsidRPr="00D96E28">
        <w:rPr>
          <w:color w:val="0070C0"/>
        </w:rPr>
        <w:t xml:space="preserve"> </w:t>
      </w:r>
      <w:proofErr w:type="gramStart"/>
      <w:r w:rsidRPr="00D96E28">
        <w:rPr>
          <w:rFonts w:cs="Courier New"/>
          <w:color w:val="FF0000"/>
          <w:sz w:val="15"/>
          <w:szCs w:val="15"/>
        </w:rPr>
        <w:t>&lt;!--</w:t>
      </w:r>
      <w:proofErr w:type="gramEnd"/>
      <w:r w:rsidRPr="00D96E28">
        <w:rPr>
          <w:rFonts w:cs="Courier New"/>
          <w:color w:val="FF0000"/>
          <w:sz w:val="15"/>
          <w:szCs w:val="15"/>
        </w:rPr>
        <w:t xml:space="preserve"> green --&gt;</w:t>
      </w:r>
    </w:p>
    <w:p w14:paraId="4D469B2C" w14:textId="77777777" w:rsidR="00C5158C" w:rsidRPr="000E2A23" w:rsidRDefault="00DF3E6F" w:rsidP="00DF3E6F">
      <w:pPr>
        <w:pStyle w:val="XMLCode"/>
        <w:keepNext/>
        <w:keepLines/>
        <w:ind w:firstLine="0"/>
        <w:rPr>
          <w:rFonts w:cs="Courier New"/>
          <w:b/>
          <w:color w:val="FF0000"/>
          <w:sz w:val="15"/>
          <w:szCs w:val="15"/>
        </w:rPr>
      </w:pPr>
      <w:r w:rsidRPr="000E2A23">
        <w:rPr>
          <w:b/>
          <w:color w:val="0070C0"/>
        </w:rPr>
        <w:t xml:space="preserve">         &lt;part index=</w:t>
      </w:r>
      <w:r w:rsidR="00194316">
        <w:rPr>
          <w:b/>
          <w:color w:val="0070C0"/>
        </w:rPr>
        <w:t>"</w:t>
      </w:r>
      <w:r w:rsidRPr="000E2A23">
        <w:rPr>
          <w:b/>
          <w:color w:val="0070C0"/>
        </w:rPr>
        <w:t>2</w:t>
      </w:r>
      <w:r w:rsidR="00194316">
        <w:rPr>
          <w:b/>
          <w:color w:val="0070C0"/>
        </w:rPr>
        <w:t>"</w:t>
      </w:r>
      <w:r w:rsidRPr="000E2A23">
        <w:rPr>
          <w:b/>
          <w:color w:val="0070C0"/>
        </w:rPr>
        <w:t xml:space="preserve"> label=</w:t>
      </w:r>
      <w:r w:rsidR="00194316">
        <w:rPr>
          <w:b/>
          <w:color w:val="0070C0"/>
        </w:rPr>
        <w:t>"</w:t>
      </w:r>
      <w:r w:rsidRPr="000E2A23">
        <w:rPr>
          <w:b/>
          <w:color w:val="0070C0"/>
        </w:rPr>
        <w:t>PART_7000400</w:t>
      </w:r>
      <w:r w:rsidR="00194316">
        <w:rPr>
          <w:b/>
          <w:color w:val="0070C0"/>
        </w:rPr>
        <w:t>"</w:t>
      </w:r>
      <w:r w:rsidRPr="000E2A23">
        <w:rPr>
          <w:b/>
          <w:color w:val="0070C0"/>
        </w:rPr>
        <w:t>/&gt;</w:t>
      </w:r>
      <w:r w:rsidRPr="00D96E28">
        <w:rPr>
          <w:color w:val="0070C0"/>
        </w:rPr>
        <w:t xml:space="preserve">  </w:t>
      </w:r>
      <w:r w:rsidR="00073E83" w:rsidRPr="00D96E28">
        <w:rPr>
          <w:color w:val="0070C0"/>
        </w:rPr>
        <w:t xml:space="preserve">        </w:t>
      </w:r>
      <w:r w:rsidRPr="00D96E28">
        <w:rPr>
          <w:color w:val="0070C0"/>
        </w:rPr>
        <w:t xml:space="preserve"> </w:t>
      </w:r>
      <w:proofErr w:type="gramStart"/>
      <w:r w:rsidRPr="00D96E28">
        <w:rPr>
          <w:rFonts w:cs="Courier New"/>
          <w:color w:val="FF0000"/>
          <w:sz w:val="15"/>
          <w:szCs w:val="15"/>
        </w:rPr>
        <w:t>&lt;!--</w:t>
      </w:r>
      <w:proofErr w:type="gramEnd"/>
      <w:r w:rsidRPr="00D96E28">
        <w:rPr>
          <w:rFonts w:cs="Courier New"/>
          <w:color w:val="FF0000"/>
          <w:sz w:val="15"/>
          <w:szCs w:val="15"/>
        </w:rPr>
        <w:t xml:space="preserve"> red   --&gt;</w:t>
      </w:r>
      <w:r w:rsidR="00C5158C" w:rsidRPr="00D96E28">
        <w:rPr>
          <w:rFonts w:cs="Courier New"/>
          <w:color w:val="FF0000"/>
          <w:sz w:val="15"/>
          <w:szCs w:val="15"/>
        </w:rPr>
        <w:t xml:space="preserve"> </w:t>
      </w:r>
    </w:p>
    <w:p w14:paraId="28BBBE34" w14:textId="77777777" w:rsidR="00C5158C" w:rsidRPr="009E34EC" w:rsidRDefault="00C5158C" w:rsidP="00C5158C">
      <w:pPr>
        <w:pStyle w:val="XMLCode"/>
        <w:keepNext/>
        <w:keepLines/>
        <w:ind w:firstLine="0"/>
        <w:rPr>
          <w:b/>
          <w:color w:val="0070C0"/>
        </w:rPr>
      </w:pPr>
      <w:r w:rsidRPr="009E34EC">
        <w:rPr>
          <w:b/>
          <w:color w:val="0070C0"/>
        </w:rPr>
        <w:t xml:space="preserve">    &lt;/connected_to&gt;</w:t>
      </w:r>
    </w:p>
    <w:p w14:paraId="457C94DA" w14:textId="77777777" w:rsidR="00C5158C" w:rsidRDefault="00C5158C" w:rsidP="00C5158C">
      <w:pPr>
        <w:pStyle w:val="XMLCode"/>
        <w:keepNext/>
        <w:keepLines/>
        <w:ind w:firstLine="0"/>
      </w:pPr>
    </w:p>
    <w:p w14:paraId="57673F5E" w14:textId="77777777" w:rsidR="00C5158C" w:rsidRPr="001E6C77" w:rsidRDefault="00C5158C" w:rsidP="00C5158C">
      <w:pPr>
        <w:pStyle w:val="XMLCode"/>
        <w:keepNext/>
        <w:keepLines/>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&gt;</w:t>
      </w:r>
    </w:p>
    <w:p w14:paraId="2EF6E0A0" w14:textId="77777777" w:rsidR="00C5158C" w:rsidRDefault="00C5158C" w:rsidP="00C5158C">
      <w:pPr>
        <w:pStyle w:val="XMLCode"/>
        <w:keepNext/>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A</w:t>
      </w:r>
      <w:r w:rsidR="00194316">
        <w:rPr>
          <w:sz w:val="15"/>
          <w:szCs w:val="15"/>
        </w:rPr>
        <w:t>"</w:t>
      </w:r>
      <w:r w:rsidRPr="001E6C77">
        <w:rPr>
          <w:sz w:val="15"/>
          <w:szCs w:val="15"/>
        </w:rPr>
        <w:t>&gt;</w:t>
      </w:r>
    </w:p>
    <w:p w14:paraId="50142E0B" w14:textId="77777777" w:rsidR="00C5158C" w:rsidRPr="009E34EC" w:rsidRDefault="00C5158C" w:rsidP="00C5158C">
      <w:pPr>
        <w:pStyle w:val="XMLCode"/>
        <w:keepNext/>
        <w:keepLines/>
        <w:rPr>
          <w:b/>
          <w:color w:val="0070C0"/>
        </w:rPr>
      </w:pPr>
      <w:r>
        <w:rPr>
          <w:sz w:val="15"/>
          <w:szCs w:val="15"/>
        </w:rPr>
        <w:t xml:space="preserve">              </w:t>
      </w:r>
      <w:r w:rsidRPr="009E34EC">
        <w:rPr>
          <w:b/>
          <w:color w:val="0070C0"/>
        </w:rPr>
        <w:t>&lt;stacking&gt;</w:t>
      </w:r>
    </w:p>
    <w:p w14:paraId="3137469F" w14:textId="77777777" w:rsidR="00C5158C" w:rsidRPr="009E34EC" w:rsidRDefault="00C5158C" w:rsidP="00C5158C">
      <w:pPr>
        <w:pStyle w:val="XMLCode"/>
        <w:keepNext/>
        <w:keepLines/>
        <w:rPr>
          <w:b/>
          <w:color w:val="0070C0"/>
        </w:rPr>
      </w:pPr>
      <w:r w:rsidRPr="009E34EC">
        <w:rPr>
          <w:b/>
          <w:color w:val="0070C0"/>
        </w:rPr>
        <w:t xml:space="preserve">                    &lt;level order=</w:t>
      </w:r>
      <w:r w:rsidR="00194316">
        <w:rPr>
          <w:b/>
          <w:color w:val="0070C0"/>
        </w:rPr>
        <w:t>"</w:t>
      </w:r>
      <w:r w:rsidRPr="009E34EC">
        <w:rPr>
          <w:b/>
          <w:color w:val="0070C0"/>
        </w:rPr>
        <w:t>1</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1</w:t>
      </w:r>
      <w:r w:rsidR="00194316">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p>
    <w:p w14:paraId="309D0772" w14:textId="77777777" w:rsidR="00C5158C" w:rsidRPr="009E34EC" w:rsidRDefault="00C5158C" w:rsidP="00C5158C">
      <w:pPr>
        <w:pStyle w:val="XMLCode"/>
        <w:keepNext/>
        <w:keepLines/>
        <w:rPr>
          <w:rFonts w:cs="Courier New"/>
          <w:color w:val="FF0000"/>
          <w:sz w:val="15"/>
          <w:szCs w:val="15"/>
        </w:rPr>
      </w:pPr>
      <w:r w:rsidRPr="009E34EC">
        <w:rPr>
          <w:b/>
          <w:color w:val="0070C0"/>
        </w:rPr>
        <w:t xml:space="preserve">                    &lt;level order=</w:t>
      </w:r>
      <w:r w:rsidR="00194316">
        <w:rPr>
          <w:b/>
          <w:color w:val="0070C0"/>
        </w:rPr>
        <w:t>"</w:t>
      </w:r>
      <w:r w:rsidRPr="009E34EC">
        <w:rPr>
          <w:b/>
          <w:color w:val="0070C0"/>
        </w:rPr>
        <w:t>2</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2</w:t>
      </w:r>
      <w:r w:rsidR="00194316">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red   --&gt;</w:t>
      </w:r>
    </w:p>
    <w:p w14:paraId="13337769" w14:textId="77777777" w:rsidR="00C5158C" w:rsidRPr="009E34EC" w:rsidRDefault="00C5158C" w:rsidP="00C5158C">
      <w:pPr>
        <w:pStyle w:val="XMLCode"/>
        <w:keepNext/>
        <w:keepLines/>
        <w:rPr>
          <w:rFonts w:cs="Courier New"/>
          <w:color w:val="FF0000"/>
          <w:sz w:val="15"/>
          <w:szCs w:val="15"/>
        </w:rPr>
      </w:pPr>
      <w:r w:rsidRPr="009E34EC">
        <w:rPr>
          <w:b/>
          <w:color w:val="0070C0"/>
        </w:rPr>
        <w:t xml:space="preserve">                    &lt;level order=</w:t>
      </w:r>
      <w:r w:rsidR="00194316">
        <w:rPr>
          <w:b/>
          <w:color w:val="0070C0"/>
        </w:rPr>
        <w:t>"</w:t>
      </w:r>
      <w:r w:rsidRPr="009E34EC">
        <w:rPr>
          <w:b/>
          <w:color w:val="0070C0"/>
        </w:rPr>
        <w:t>3</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1</w:t>
      </w:r>
      <w:r w:rsidR="00194316">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p>
    <w:p w14:paraId="3878A633" w14:textId="77777777" w:rsidR="00C5158C" w:rsidRPr="009E34EC" w:rsidRDefault="00C5158C" w:rsidP="00C5158C">
      <w:pPr>
        <w:pStyle w:val="XMLCode"/>
        <w:keepNext/>
        <w:keepLines/>
        <w:rPr>
          <w:b/>
          <w:color w:val="0070C0"/>
        </w:rPr>
      </w:pPr>
      <w:r w:rsidRPr="009E34EC">
        <w:rPr>
          <w:b/>
          <w:color w:val="0070C0"/>
        </w:rPr>
        <w:t xml:space="preserve">              &lt;/stacking&gt;</w:t>
      </w:r>
    </w:p>
    <w:p w14:paraId="078CCF11" w14:textId="77777777" w:rsidR="00C5158C" w:rsidRDefault="00C5158C" w:rsidP="00C5158C">
      <w:pPr>
        <w:pStyle w:val="XMLCode"/>
        <w:keepNext/>
        <w:keepLines/>
        <w:rPr>
          <w:sz w:val="15"/>
          <w:szCs w:val="15"/>
        </w:rPr>
      </w:pPr>
      <w:r>
        <w:rPr>
          <w:sz w:val="15"/>
          <w:szCs w:val="15"/>
        </w:rPr>
        <w:t xml:space="preserve">              ...</w:t>
      </w:r>
    </w:p>
    <w:p w14:paraId="3FF07F2A" w14:textId="77777777" w:rsidR="00C5158C" w:rsidRPr="001E6C77" w:rsidRDefault="00C5158C" w:rsidP="00C5158C">
      <w:pPr>
        <w:pStyle w:val="XMLCode"/>
        <w:keepNext/>
        <w:keepLines/>
        <w:rPr>
          <w:sz w:val="15"/>
          <w:szCs w:val="15"/>
        </w:rPr>
      </w:pPr>
      <w:r w:rsidRPr="001E6C77">
        <w:rPr>
          <w:sz w:val="15"/>
          <w:szCs w:val="15"/>
        </w:rPr>
        <w:t xml:space="preserve">        &lt;/connection_0d&gt;</w:t>
      </w:r>
    </w:p>
    <w:p w14:paraId="084B4CBF" w14:textId="77777777" w:rsidR="00C5158C" w:rsidRDefault="00C5158C" w:rsidP="00C5158C">
      <w:pPr>
        <w:pStyle w:val="XMLCode"/>
        <w:keepNext/>
        <w:keepLines/>
        <w:rPr>
          <w:sz w:val="15"/>
          <w:szCs w:val="15"/>
        </w:rPr>
      </w:pPr>
    </w:p>
    <w:p w14:paraId="4BCBF0BC" w14:textId="77777777" w:rsidR="00C5158C" w:rsidRPr="001E6C77" w:rsidRDefault="00C5158C" w:rsidP="00C5158C">
      <w:pPr>
        <w:pStyle w:val="XMLCode"/>
        <w:keepNext/>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B</w:t>
      </w:r>
      <w:r w:rsidR="00194316">
        <w:rPr>
          <w:sz w:val="15"/>
          <w:szCs w:val="15"/>
        </w:rPr>
        <w:t>"</w:t>
      </w:r>
      <w:r w:rsidRPr="001E6C77">
        <w:rPr>
          <w:sz w:val="15"/>
          <w:szCs w:val="15"/>
        </w:rPr>
        <w:t>&gt;</w:t>
      </w:r>
    </w:p>
    <w:p w14:paraId="69DF42B9" w14:textId="77777777" w:rsidR="00C5158C" w:rsidRPr="009E34EC" w:rsidRDefault="00C5158C" w:rsidP="00C5158C">
      <w:pPr>
        <w:pStyle w:val="XMLCode"/>
        <w:keepNext/>
        <w:keepLines/>
        <w:rPr>
          <w:b/>
          <w:color w:val="0070C0"/>
        </w:rPr>
      </w:pPr>
      <w:r>
        <w:rPr>
          <w:sz w:val="15"/>
          <w:szCs w:val="15"/>
        </w:rPr>
        <w:t xml:space="preserve">              </w:t>
      </w:r>
      <w:r w:rsidRPr="009E34EC">
        <w:rPr>
          <w:b/>
          <w:color w:val="0070C0"/>
        </w:rPr>
        <w:t>&lt;stacking&gt;</w:t>
      </w:r>
    </w:p>
    <w:p w14:paraId="350F98A9" w14:textId="77777777" w:rsidR="00C5158C" w:rsidRPr="009E34EC" w:rsidRDefault="00C5158C" w:rsidP="00C5158C">
      <w:pPr>
        <w:pStyle w:val="XMLCode"/>
        <w:keepNext/>
        <w:keepLines/>
        <w:rPr>
          <w:rFonts w:cs="Courier New"/>
          <w:color w:val="FF0000"/>
          <w:sz w:val="15"/>
          <w:szCs w:val="15"/>
        </w:rPr>
      </w:pPr>
      <w:r w:rsidRPr="009E34EC">
        <w:rPr>
          <w:b/>
          <w:color w:val="0070C0"/>
        </w:rPr>
        <w:t xml:space="preserve">                    &lt;level order=</w:t>
      </w:r>
      <w:r w:rsidR="00194316">
        <w:rPr>
          <w:b/>
          <w:color w:val="0070C0"/>
        </w:rPr>
        <w:t>"</w:t>
      </w:r>
      <w:r w:rsidRPr="009E34EC">
        <w:rPr>
          <w:b/>
          <w:color w:val="0070C0"/>
        </w:rPr>
        <w:t>1</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2</w:t>
      </w:r>
      <w:r w:rsidR="00194316">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red   --&gt;</w:t>
      </w:r>
    </w:p>
    <w:p w14:paraId="326062FD" w14:textId="77777777" w:rsidR="00C5158C" w:rsidRPr="009E34EC" w:rsidRDefault="00C5158C" w:rsidP="00C5158C">
      <w:pPr>
        <w:pStyle w:val="XMLCode"/>
        <w:keepNext/>
        <w:keepLines/>
        <w:rPr>
          <w:b/>
          <w:color w:val="0070C0"/>
        </w:rPr>
      </w:pPr>
      <w:r w:rsidRPr="009E34EC">
        <w:rPr>
          <w:b/>
          <w:color w:val="0070C0"/>
        </w:rPr>
        <w:t xml:space="preserve">                    &lt;level order=</w:t>
      </w:r>
      <w:r w:rsidR="00194316">
        <w:rPr>
          <w:b/>
          <w:color w:val="0070C0"/>
        </w:rPr>
        <w:t>"</w:t>
      </w:r>
      <w:r w:rsidRPr="009E34EC">
        <w:rPr>
          <w:b/>
          <w:color w:val="0070C0"/>
        </w:rPr>
        <w:t>2</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1</w:t>
      </w:r>
      <w:r w:rsidR="00194316">
        <w:rPr>
          <w:b/>
          <w:color w:val="0070C0"/>
        </w:rPr>
        <w:t>"</w:t>
      </w:r>
      <w:r w:rsidRPr="009E34EC">
        <w:rPr>
          <w:b/>
          <w:color w:val="0070C0"/>
        </w:rPr>
        <w:t xml:space="preserve">/&gt;  </w:t>
      </w:r>
      <w:r w:rsidRPr="009E34EC">
        <w:rPr>
          <w:rFonts w:cs="Courier New"/>
          <w:color w:val="FF0000"/>
          <w:sz w:val="15"/>
          <w:szCs w:val="15"/>
        </w:rPr>
        <w:t xml:space="preserve">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p>
    <w:p w14:paraId="36C24459" w14:textId="77777777" w:rsidR="00C5158C" w:rsidRPr="009E34EC" w:rsidRDefault="00C5158C" w:rsidP="00C5158C">
      <w:pPr>
        <w:pStyle w:val="XMLCode"/>
        <w:keepNext/>
        <w:keepLines/>
        <w:rPr>
          <w:b/>
          <w:color w:val="0070C0"/>
        </w:rPr>
      </w:pPr>
      <w:r w:rsidRPr="009E34EC">
        <w:rPr>
          <w:b/>
          <w:color w:val="0070C0"/>
        </w:rPr>
        <w:t xml:space="preserve">              &lt;/stacking&gt;</w:t>
      </w:r>
    </w:p>
    <w:p w14:paraId="55C4EC43" w14:textId="77777777" w:rsidR="00C5158C" w:rsidRDefault="00C5158C" w:rsidP="00C5158C">
      <w:pPr>
        <w:pStyle w:val="XMLCode"/>
        <w:keepNext/>
        <w:keepLines/>
        <w:rPr>
          <w:sz w:val="15"/>
          <w:szCs w:val="15"/>
        </w:rPr>
      </w:pPr>
      <w:r>
        <w:rPr>
          <w:sz w:val="15"/>
          <w:szCs w:val="15"/>
        </w:rPr>
        <w:t xml:space="preserve">              ...</w:t>
      </w:r>
    </w:p>
    <w:p w14:paraId="7EA8AFAF" w14:textId="77777777" w:rsidR="00C5158C" w:rsidRPr="001E6C77" w:rsidRDefault="00C5158C" w:rsidP="00C5158C">
      <w:pPr>
        <w:pStyle w:val="XMLCode"/>
        <w:keepNext/>
        <w:keepLines/>
        <w:rPr>
          <w:sz w:val="15"/>
          <w:szCs w:val="15"/>
        </w:rPr>
      </w:pPr>
      <w:r w:rsidRPr="001E6C77">
        <w:rPr>
          <w:sz w:val="15"/>
          <w:szCs w:val="15"/>
        </w:rPr>
        <w:t xml:space="preserve">        &lt;/connection_0d&gt;</w:t>
      </w:r>
    </w:p>
    <w:p w14:paraId="2868DB9D" w14:textId="77777777" w:rsidR="00C5158C" w:rsidRDefault="00C5158C" w:rsidP="00C5158C">
      <w:pPr>
        <w:pStyle w:val="XMLCode"/>
        <w:keepNext/>
        <w:keepLines/>
        <w:rPr>
          <w:sz w:val="15"/>
          <w:szCs w:val="15"/>
        </w:rPr>
      </w:pPr>
    </w:p>
    <w:p w14:paraId="59BDE66F" w14:textId="77777777" w:rsidR="00C5158C" w:rsidRPr="001E6C77" w:rsidRDefault="00C5158C" w:rsidP="00C5158C">
      <w:pPr>
        <w:pStyle w:val="XMLCode"/>
        <w:keepNext/>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C</w:t>
      </w:r>
      <w:r w:rsidR="00194316">
        <w:rPr>
          <w:sz w:val="15"/>
          <w:szCs w:val="15"/>
        </w:rPr>
        <w:t>"</w:t>
      </w:r>
      <w:r w:rsidRPr="001E6C77">
        <w:rPr>
          <w:sz w:val="15"/>
          <w:szCs w:val="15"/>
        </w:rPr>
        <w:t>&gt;</w:t>
      </w:r>
    </w:p>
    <w:p w14:paraId="653E0657" w14:textId="77777777" w:rsidR="00C5158C" w:rsidRPr="009E34EC" w:rsidRDefault="00C5158C" w:rsidP="00C5158C">
      <w:pPr>
        <w:pStyle w:val="XMLCode"/>
        <w:keepNext/>
        <w:keepLines/>
        <w:rPr>
          <w:b/>
          <w:color w:val="0070C0"/>
        </w:rPr>
      </w:pPr>
      <w:r>
        <w:rPr>
          <w:sz w:val="15"/>
          <w:szCs w:val="15"/>
        </w:rPr>
        <w:t xml:space="preserve">              </w:t>
      </w:r>
      <w:r w:rsidRPr="009E34EC">
        <w:rPr>
          <w:b/>
          <w:color w:val="0070C0"/>
        </w:rPr>
        <w:t>&lt;stacking&gt;</w:t>
      </w:r>
    </w:p>
    <w:p w14:paraId="17862587" w14:textId="77777777" w:rsidR="00C5158C" w:rsidRPr="009E34EC" w:rsidRDefault="00C5158C" w:rsidP="00C5158C">
      <w:pPr>
        <w:pStyle w:val="XMLCode"/>
        <w:keepNext/>
        <w:keepLines/>
        <w:rPr>
          <w:b/>
          <w:color w:val="0070C0"/>
        </w:rPr>
      </w:pPr>
      <w:r w:rsidRPr="009E34EC">
        <w:rPr>
          <w:b/>
          <w:color w:val="0070C0"/>
        </w:rPr>
        <w:t xml:space="preserve">                    &lt;level order=</w:t>
      </w:r>
      <w:r w:rsidR="00194316">
        <w:rPr>
          <w:b/>
          <w:color w:val="0070C0"/>
        </w:rPr>
        <w:t>"</w:t>
      </w:r>
      <w:r w:rsidRPr="009E34EC">
        <w:rPr>
          <w:b/>
          <w:color w:val="0070C0"/>
        </w:rPr>
        <w:t>1</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1</w:t>
      </w:r>
      <w:r w:rsidR="00194316">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p>
    <w:p w14:paraId="105A716E" w14:textId="77777777" w:rsidR="00C5158C" w:rsidRPr="009E34EC" w:rsidRDefault="00C5158C" w:rsidP="00C5158C">
      <w:pPr>
        <w:pStyle w:val="XMLCode"/>
        <w:keepNext/>
        <w:keepLines/>
        <w:rPr>
          <w:b/>
          <w:color w:val="0070C0"/>
        </w:rPr>
      </w:pPr>
      <w:r w:rsidRPr="009E34EC">
        <w:rPr>
          <w:b/>
          <w:color w:val="0070C0"/>
        </w:rPr>
        <w:t xml:space="preserve">                    &lt;level order=</w:t>
      </w:r>
      <w:r w:rsidR="00194316">
        <w:rPr>
          <w:b/>
          <w:color w:val="0070C0"/>
        </w:rPr>
        <w:t>"</w:t>
      </w:r>
      <w:r w:rsidRPr="009E34EC">
        <w:rPr>
          <w:b/>
          <w:color w:val="0070C0"/>
        </w:rPr>
        <w:t>2</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1</w:t>
      </w:r>
      <w:r w:rsidR="00194316">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p>
    <w:p w14:paraId="78BE4414" w14:textId="77777777" w:rsidR="00C5158C" w:rsidRPr="009E34EC" w:rsidRDefault="00C5158C" w:rsidP="00C5158C">
      <w:pPr>
        <w:pStyle w:val="XMLCode"/>
        <w:keepNext/>
        <w:keepLines/>
        <w:rPr>
          <w:rFonts w:cs="Courier New"/>
          <w:color w:val="FF0000"/>
          <w:sz w:val="15"/>
          <w:szCs w:val="15"/>
        </w:rPr>
      </w:pPr>
      <w:r w:rsidRPr="009E34EC">
        <w:rPr>
          <w:b/>
          <w:color w:val="0070C0"/>
        </w:rPr>
        <w:t xml:space="preserve">                </w:t>
      </w:r>
      <w:r>
        <w:rPr>
          <w:sz w:val="15"/>
          <w:szCs w:val="15"/>
        </w:rPr>
        <w:t xml:space="preserve">  </w:t>
      </w:r>
      <w:r w:rsidRPr="009E34EC">
        <w:rPr>
          <w:b/>
          <w:color w:val="0070C0"/>
        </w:rPr>
        <w:t xml:space="preserve">  &lt;level order=</w:t>
      </w:r>
      <w:r w:rsidR="00194316">
        <w:rPr>
          <w:b/>
          <w:color w:val="0070C0"/>
        </w:rPr>
        <w:t>"</w:t>
      </w:r>
      <w:r w:rsidRPr="009E34EC">
        <w:rPr>
          <w:b/>
          <w:color w:val="0070C0"/>
        </w:rPr>
        <w:t>3</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2</w:t>
      </w:r>
      <w:r w:rsidR="00194316">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red   --&gt;</w:t>
      </w:r>
    </w:p>
    <w:p w14:paraId="3646992B" w14:textId="77777777" w:rsidR="00C5158C" w:rsidRPr="009E34EC" w:rsidRDefault="00C5158C" w:rsidP="00C5158C">
      <w:pPr>
        <w:pStyle w:val="XMLCode"/>
        <w:keepNext/>
        <w:keepLines/>
        <w:rPr>
          <w:b/>
          <w:color w:val="0070C0"/>
        </w:rPr>
      </w:pPr>
      <w:r w:rsidRPr="009E34EC">
        <w:rPr>
          <w:b/>
          <w:color w:val="0070C0"/>
        </w:rPr>
        <w:t xml:space="preserve">              &lt;/stacking&gt;</w:t>
      </w:r>
    </w:p>
    <w:p w14:paraId="4D6EE1A9" w14:textId="77777777" w:rsidR="00C5158C" w:rsidRDefault="00C5158C" w:rsidP="00C5158C">
      <w:pPr>
        <w:pStyle w:val="XMLCode"/>
        <w:keepNext/>
        <w:keepLines/>
        <w:rPr>
          <w:sz w:val="15"/>
          <w:szCs w:val="15"/>
        </w:rPr>
      </w:pPr>
      <w:r>
        <w:rPr>
          <w:sz w:val="15"/>
          <w:szCs w:val="15"/>
        </w:rPr>
        <w:t xml:space="preserve">              ...</w:t>
      </w:r>
    </w:p>
    <w:p w14:paraId="31D3DE79" w14:textId="77777777" w:rsidR="00C5158C" w:rsidRPr="001E6C77" w:rsidRDefault="00C5158C" w:rsidP="00C5158C">
      <w:pPr>
        <w:pStyle w:val="XMLCode"/>
        <w:keepNext/>
        <w:keepLines/>
        <w:rPr>
          <w:sz w:val="15"/>
          <w:szCs w:val="15"/>
        </w:rPr>
      </w:pPr>
      <w:r w:rsidRPr="001E6C77">
        <w:rPr>
          <w:sz w:val="15"/>
          <w:szCs w:val="15"/>
        </w:rPr>
        <w:t xml:space="preserve">        &lt;/connection_0d&gt;</w:t>
      </w:r>
    </w:p>
    <w:p w14:paraId="280A85C6" w14:textId="77777777" w:rsidR="00C5158C" w:rsidRPr="001E6C77" w:rsidRDefault="00C5158C" w:rsidP="00C5158C">
      <w:pPr>
        <w:pStyle w:val="XMLCode"/>
        <w:keepNext/>
        <w:keepLines/>
        <w:rPr>
          <w:sz w:val="15"/>
          <w:szCs w:val="15"/>
        </w:rPr>
      </w:pPr>
      <w:r>
        <w:rPr>
          <w:sz w:val="15"/>
          <w:szCs w:val="15"/>
        </w:rPr>
        <w:t xml:space="preserve">   </w:t>
      </w:r>
      <w:r w:rsidRPr="001E6C77">
        <w:rPr>
          <w:sz w:val="15"/>
          <w:szCs w:val="15"/>
        </w:rPr>
        <w:t>&lt;/</w:t>
      </w:r>
      <w:proofErr w:type="spellStart"/>
      <w:r w:rsidRPr="001E6C77">
        <w:rPr>
          <w:sz w:val="15"/>
          <w:szCs w:val="15"/>
        </w:rPr>
        <w:t>connection_list</w:t>
      </w:r>
      <w:proofErr w:type="spellEnd"/>
      <w:r w:rsidRPr="001E6C77">
        <w:rPr>
          <w:sz w:val="15"/>
          <w:szCs w:val="15"/>
        </w:rPr>
        <w:t xml:space="preserve"> &gt;</w:t>
      </w:r>
    </w:p>
    <w:p w14:paraId="36BAD126" w14:textId="77777777" w:rsidR="00C5158C" w:rsidRDefault="00C5158C" w:rsidP="00C5158C">
      <w:pPr>
        <w:pStyle w:val="XMLCode"/>
        <w:keepNext/>
        <w:keepLines/>
        <w:ind w:firstLine="0"/>
      </w:pPr>
    </w:p>
    <w:p w14:paraId="37F67EF0" w14:textId="77777777" w:rsidR="00C5158C" w:rsidRDefault="00C5158C" w:rsidP="00C5158C">
      <w:pPr>
        <w:pStyle w:val="XMLCode"/>
        <w:keepNext/>
        <w:keepLines/>
        <w:ind w:firstLine="0"/>
      </w:pPr>
      <w:r>
        <w:t>&lt;/connection_group&gt;</w:t>
      </w:r>
    </w:p>
    <w:p w14:paraId="067098C1" w14:textId="77777777" w:rsidR="00C5158C" w:rsidRPr="007055D9" w:rsidRDefault="00C5158C" w:rsidP="00C5158C">
      <w:pPr>
        <w:pStyle w:val="XMLCode"/>
      </w:pPr>
    </w:p>
    <w:p w14:paraId="28A0D63E" w14:textId="77777777" w:rsidR="00C5158C" w:rsidRDefault="00C5158C" w:rsidP="00C5158C">
      <w:pPr>
        <w:keepNext/>
        <w:keepLines/>
        <w:spacing w:before="120"/>
        <w:rPr>
          <w:b/>
          <w:sz w:val="24"/>
        </w:rPr>
      </w:pPr>
      <w:r w:rsidRPr="007055D9">
        <w:rPr>
          <w:b/>
          <w:sz w:val="24"/>
        </w:rPr>
        <w:t>Example</w:t>
      </w:r>
      <w:r>
        <w:rPr>
          <w:b/>
          <w:sz w:val="24"/>
        </w:rPr>
        <w:t xml:space="preserve"> B</w:t>
      </w:r>
      <w:r w:rsidRPr="007055D9">
        <w:rPr>
          <w:b/>
          <w:sz w:val="24"/>
        </w:rPr>
        <w:t>:</w:t>
      </w:r>
    </w:p>
    <w:p w14:paraId="3D47CFDB" w14:textId="5F326379" w:rsidR="00C5158C" w:rsidRPr="0003690A" w:rsidRDefault="00C5158C" w:rsidP="00C5158C">
      <w:pPr>
        <w:keepNext/>
        <w:keepLines/>
        <w:spacing w:before="120"/>
      </w:pPr>
      <w:r>
        <w:fldChar w:fldCharType="begin"/>
      </w:r>
      <w:r>
        <w:instrText xml:space="preserve"> REF _Ref21650472 \h </w:instrText>
      </w:r>
      <w:r>
        <w:fldChar w:fldCharType="separate"/>
      </w:r>
      <w:r w:rsidR="00004854">
        <w:t xml:space="preserve">Figure </w:t>
      </w:r>
      <w:r w:rsidR="00004854">
        <w:rPr>
          <w:noProof/>
        </w:rPr>
        <w:t>7</w:t>
      </w:r>
      <w:r>
        <w:fldChar w:fldCharType="end"/>
      </w:r>
      <w:r>
        <w:t xml:space="preserve"> may be expressed using the </w:t>
      </w:r>
      <w:proofErr w:type="spellStart"/>
      <w:r w:rsidRPr="00F479B7">
        <w:rPr>
          <w:rFonts w:ascii="Courier New" w:hAnsi="Courier New" w:cs="Courier New"/>
          <w:b/>
          <w:i/>
          <w:sz w:val="18"/>
          <w:szCs w:val="18"/>
        </w:rPr>
        <w:t>nr_levels</w:t>
      </w:r>
      <w:proofErr w:type="spellEnd"/>
      <w:r>
        <w:t xml:space="preserve"> attribute, which simply states how many flanges of the </w:t>
      </w:r>
      <w:r>
        <w:rPr>
          <w:rFonts w:ascii="Courier New" w:hAnsi="Courier New" w:cs="Courier New"/>
          <w:b/>
          <w:i/>
          <w:sz w:val="18"/>
          <w:szCs w:val="18"/>
        </w:rPr>
        <w:t>&lt;c</w:t>
      </w:r>
      <w:r w:rsidRPr="00F479B7">
        <w:rPr>
          <w:rFonts w:ascii="Courier New" w:hAnsi="Courier New" w:cs="Courier New"/>
          <w:b/>
          <w:i/>
          <w:sz w:val="18"/>
          <w:szCs w:val="18"/>
        </w:rPr>
        <w:t>onnected_to</w:t>
      </w:r>
      <w:r>
        <w:rPr>
          <w:rFonts w:ascii="Courier New" w:hAnsi="Courier New" w:cs="Courier New"/>
          <w:b/>
          <w:i/>
          <w:sz w:val="18"/>
          <w:szCs w:val="18"/>
        </w:rPr>
        <w:t>&gt;</w:t>
      </w:r>
      <w:r>
        <w:t xml:space="preserve"> parts are involved in each joint.</w:t>
      </w:r>
    </w:p>
    <w:p w14:paraId="06FDDB67" w14:textId="77777777" w:rsidR="00C5158C" w:rsidRDefault="00C5158C" w:rsidP="00C5158C">
      <w:pPr>
        <w:pStyle w:val="XMLCode"/>
        <w:keepLines/>
        <w:ind w:firstLine="0"/>
      </w:pPr>
      <w:r>
        <w:t>&lt;connection_group&gt;</w:t>
      </w:r>
    </w:p>
    <w:p w14:paraId="53D6C5E6" w14:textId="77777777" w:rsidR="00C5158C" w:rsidRDefault="00C5158C" w:rsidP="00C5158C">
      <w:pPr>
        <w:pStyle w:val="XMLCode"/>
        <w:keepLines/>
        <w:ind w:firstLine="0"/>
      </w:pPr>
    </w:p>
    <w:p w14:paraId="7172ED55" w14:textId="77777777" w:rsidR="00C5158C" w:rsidRDefault="00C5158C" w:rsidP="00C5158C">
      <w:pPr>
        <w:pStyle w:val="XMLCode"/>
        <w:keepLines/>
        <w:ind w:firstLine="0"/>
      </w:pPr>
      <w:r>
        <w:t xml:space="preserve">    </w:t>
      </w:r>
      <w:r w:rsidRPr="00C3027A">
        <w:t>&lt;connected_to&gt;</w:t>
      </w:r>
    </w:p>
    <w:p w14:paraId="6107BB7B" w14:textId="77777777" w:rsidR="00DF3E6F" w:rsidRPr="000E2A23" w:rsidRDefault="00DF3E6F" w:rsidP="00DF3E6F">
      <w:pPr>
        <w:pStyle w:val="XMLCode"/>
        <w:keepNext/>
        <w:keepLines/>
        <w:ind w:firstLine="0"/>
        <w:rPr>
          <w:rFonts w:cs="Courier New"/>
          <w:color w:val="FF0000"/>
          <w:sz w:val="15"/>
          <w:szCs w:val="15"/>
        </w:rPr>
      </w:pPr>
      <w:r w:rsidRPr="00DF3E6F">
        <w:rPr>
          <w:color w:val="0070C0"/>
        </w:rPr>
        <w:t xml:space="preserve">        </w:t>
      </w:r>
      <w:r>
        <w:rPr>
          <w:color w:val="0070C0"/>
        </w:rPr>
        <w:t xml:space="preserve"> </w:t>
      </w:r>
      <w:r w:rsidRPr="00DF3E6F">
        <w:rPr>
          <w:color w:val="0070C0"/>
        </w:rPr>
        <w:t>&lt;part index=</w:t>
      </w:r>
      <w:r w:rsidR="00194316">
        <w:rPr>
          <w:color w:val="0070C0"/>
        </w:rPr>
        <w:t>"</w:t>
      </w:r>
      <w:r w:rsidRPr="00DF3E6F">
        <w:rPr>
          <w:color w:val="0070C0"/>
        </w:rPr>
        <w:t>1</w:t>
      </w:r>
      <w:r w:rsidR="00194316">
        <w:rPr>
          <w:color w:val="0070C0"/>
        </w:rPr>
        <w:t>"</w:t>
      </w:r>
      <w:r w:rsidRPr="00DF3E6F">
        <w:rPr>
          <w:color w:val="0070C0"/>
        </w:rPr>
        <w:t xml:space="preserve"> label=</w:t>
      </w:r>
      <w:r w:rsidR="00194316">
        <w:rPr>
          <w:color w:val="0070C0"/>
        </w:rPr>
        <w:t>"</w:t>
      </w:r>
      <w:r w:rsidRPr="00DF3E6F">
        <w:rPr>
          <w:color w:val="0070C0"/>
        </w:rPr>
        <w:t>PART_7000800</w:t>
      </w:r>
      <w:r w:rsidR="00194316">
        <w:rPr>
          <w:color w:val="0070C0"/>
        </w:rPr>
        <w:t>"</w:t>
      </w:r>
      <w:r w:rsidRPr="00DF3E6F">
        <w:rPr>
          <w:color w:val="0070C0"/>
        </w:rPr>
        <w:t xml:space="preserve">/&gt;   </w:t>
      </w:r>
      <w:proofErr w:type="gramStart"/>
      <w:r w:rsidRPr="000E2A23">
        <w:rPr>
          <w:rFonts w:cs="Courier New"/>
          <w:color w:val="FF0000"/>
          <w:sz w:val="15"/>
          <w:szCs w:val="15"/>
        </w:rPr>
        <w:t>&lt;!--</w:t>
      </w:r>
      <w:proofErr w:type="gramEnd"/>
      <w:r w:rsidRPr="000E2A23">
        <w:rPr>
          <w:rFonts w:cs="Courier New"/>
          <w:color w:val="FF0000"/>
          <w:sz w:val="15"/>
          <w:szCs w:val="15"/>
        </w:rPr>
        <w:t xml:space="preserve"> green --&gt;</w:t>
      </w:r>
    </w:p>
    <w:p w14:paraId="00B04337" w14:textId="77777777" w:rsidR="00DF3E6F" w:rsidRPr="00DF3E6F" w:rsidRDefault="00DF3E6F" w:rsidP="00DF3E6F">
      <w:pPr>
        <w:pStyle w:val="XMLCode"/>
        <w:keepNext/>
        <w:keepLines/>
        <w:ind w:firstLine="0"/>
        <w:rPr>
          <w:color w:val="0070C0"/>
        </w:rPr>
      </w:pPr>
      <w:r w:rsidRPr="00DF3E6F">
        <w:rPr>
          <w:color w:val="0070C0"/>
        </w:rPr>
        <w:t xml:space="preserve">        </w:t>
      </w:r>
      <w:r>
        <w:rPr>
          <w:color w:val="0070C0"/>
        </w:rPr>
        <w:t xml:space="preserve"> </w:t>
      </w:r>
      <w:r w:rsidRPr="00DF3E6F">
        <w:rPr>
          <w:color w:val="0070C0"/>
        </w:rPr>
        <w:t>&lt;part index=</w:t>
      </w:r>
      <w:r w:rsidR="00194316">
        <w:rPr>
          <w:color w:val="0070C0"/>
        </w:rPr>
        <w:t>"</w:t>
      </w:r>
      <w:r w:rsidRPr="00DF3E6F">
        <w:rPr>
          <w:color w:val="0070C0"/>
        </w:rPr>
        <w:t>2</w:t>
      </w:r>
      <w:r w:rsidR="00194316">
        <w:rPr>
          <w:color w:val="0070C0"/>
        </w:rPr>
        <w:t>"</w:t>
      </w:r>
      <w:r w:rsidRPr="00DF3E6F">
        <w:rPr>
          <w:color w:val="0070C0"/>
        </w:rPr>
        <w:t xml:space="preserve"> label=</w:t>
      </w:r>
      <w:r w:rsidR="00194316">
        <w:rPr>
          <w:color w:val="0070C0"/>
        </w:rPr>
        <w:t>"</w:t>
      </w:r>
      <w:r w:rsidRPr="00DF3E6F">
        <w:rPr>
          <w:color w:val="0070C0"/>
        </w:rPr>
        <w:t>PART_7000400</w:t>
      </w:r>
      <w:r w:rsidR="00194316">
        <w:rPr>
          <w:color w:val="0070C0"/>
        </w:rPr>
        <w:t>"</w:t>
      </w:r>
      <w:r w:rsidRPr="00DF3E6F">
        <w:rPr>
          <w:color w:val="0070C0"/>
        </w:rPr>
        <w:t xml:space="preserve">/&gt;   </w:t>
      </w:r>
      <w:proofErr w:type="gramStart"/>
      <w:r w:rsidRPr="000E2A23">
        <w:rPr>
          <w:rFonts w:cs="Courier New"/>
          <w:color w:val="FF0000"/>
          <w:sz w:val="15"/>
          <w:szCs w:val="15"/>
        </w:rPr>
        <w:t>&lt;!--</w:t>
      </w:r>
      <w:proofErr w:type="gramEnd"/>
      <w:r w:rsidRPr="000E2A23">
        <w:rPr>
          <w:rFonts w:cs="Courier New"/>
          <w:color w:val="FF0000"/>
          <w:sz w:val="15"/>
          <w:szCs w:val="15"/>
        </w:rPr>
        <w:t xml:space="preserve"> red   --&gt;</w:t>
      </w:r>
      <w:r w:rsidRPr="00DF3E6F">
        <w:rPr>
          <w:color w:val="0070C0"/>
        </w:rPr>
        <w:t xml:space="preserve"> </w:t>
      </w:r>
    </w:p>
    <w:p w14:paraId="050F4D2E" w14:textId="77777777" w:rsidR="00C5158C" w:rsidRDefault="00C5158C" w:rsidP="00C5158C">
      <w:pPr>
        <w:pStyle w:val="XMLCode"/>
        <w:keepLines/>
        <w:ind w:firstLine="0"/>
      </w:pPr>
      <w:r>
        <w:t xml:space="preserve">    </w:t>
      </w:r>
      <w:r w:rsidRPr="00C3027A">
        <w:t>&lt;/connected_to&gt;</w:t>
      </w:r>
    </w:p>
    <w:p w14:paraId="37109A08" w14:textId="77777777" w:rsidR="00C5158C" w:rsidRDefault="00C5158C" w:rsidP="00C5158C">
      <w:pPr>
        <w:pStyle w:val="XMLCode"/>
        <w:keepLines/>
        <w:ind w:firstLine="0"/>
      </w:pPr>
    </w:p>
    <w:p w14:paraId="12F1EC59" w14:textId="77777777" w:rsidR="00C5158C" w:rsidRPr="001E6C77" w:rsidRDefault="00C5158C" w:rsidP="00C5158C">
      <w:pPr>
        <w:pStyle w:val="XMLCode"/>
        <w:keepLines/>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&gt;</w:t>
      </w:r>
    </w:p>
    <w:p w14:paraId="6604D8D6" w14:textId="77777777" w:rsidR="00C5158C" w:rsidRDefault="00C5158C" w:rsidP="00C5158C">
      <w:pPr>
        <w:pStyle w:val="XMLCode"/>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A</w:t>
      </w:r>
      <w:r w:rsidR="00194316">
        <w:rPr>
          <w:sz w:val="15"/>
          <w:szCs w:val="15"/>
        </w:rPr>
        <w:t>"</w:t>
      </w:r>
      <w:r w:rsidRPr="001E6C77">
        <w:rPr>
          <w:sz w:val="15"/>
          <w:szCs w:val="15"/>
        </w:rPr>
        <w:t>&gt;</w:t>
      </w:r>
    </w:p>
    <w:p w14:paraId="62FF8705" w14:textId="77777777" w:rsidR="00C5158C" w:rsidRPr="009E34EC" w:rsidRDefault="00C5158C" w:rsidP="00C5158C">
      <w:pPr>
        <w:pStyle w:val="XMLCode"/>
        <w:keepLines/>
        <w:rPr>
          <w:rFonts w:cs="Courier New"/>
          <w:color w:val="FF0000"/>
          <w:sz w:val="15"/>
          <w:szCs w:val="15"/>
        </w:rPr>
      </w:pPr>
      <w:r w:rsidRPr="009E34EC">
        <w:rPr>
          <w:b/>
          <w:color w:val="0070C0"/>
        </w:rPr>
        <w:t xml:space="preserve">              &lt;stacking </w:t>
      </w:r>
      <w:proofErr w:type="spellStart"/>
      <w:r w:rsidRPr="009E34EC">
        <w:rPr>
          <w:b/>
          <w:color w:val="0070C0"/>
        </w:rPr>
        <w:t>nr_levels</w:t>
      </w:r>
      <w:proofErr w:type="spellEnd"/>
      <w:r w:rsidRPr="009E34EC">
        <w:rPr>
          <w:b/>
          <w:color w:val="0070C0"/>
        </w:rPr>
        <w:t>=</w:t>
      </w:r>
      <w:r w:rsidR="00194316">
        <w:rPr>
          <w:b/>
          <w:color w:val="0070C0"/>
        </w:rPr>
        <w:t>"</w:t>
      </w:r>
      <w:r w:rsidRPr="009E34EC">
        <w:rPr>
          <w:b/>
          <w:color w:val="0070C0"/>
        </w:rPr>
        <w:t>3</w:t>
      </w:r>
      <w:r w:rsidR="00194316">
        <w:rPr>
          <w:b/>
          <w:color w:val="0070C0"/>
        </w:rPr>
        <w:t>"</w:t>
      </w:r>
      <w:r w:rsidRPr="009E34EC">
        <w:rPr>
          <w:b/>
          <w:color w:val="0070C0"/>
        </w:rPr>
        <w:t>/&gt;</w:t>
      </w:r>
      <w:r>
        <w:rPr>
          <w:b/>
          <w:color w:val="0070C0"/>
        </w:rPr>
        <w:t xml:space="preserve">   </w:t>
      </w:r>
      <w:proofErr w:type="gramStart"/>
      <w:r w:rsidRPr="009E34EC">
        <w:rPr>
          <w:rFonts w:cs="Courier New"/>
          <w:color w:val="FF0000"/>
          <w:sz w:val="15"/>
          <w:szCs w:val="15"/>
        </w:rPr>
        <w:t>&lt;!</w:t>
      </w:r>
      <w:r>
        <w:rPr>
          <w:rFonts w:cs="Courier New"/>
          <w:color w:val="FF0000"/>
          <w:sz w:val="15"/>
          <w:szCs w:val="15"/>
        </w:rPr>
        <w:t>—</w:t>
      </w:r>
      <w:proofErr w:type="gramEnd"/>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Pr>
          <w:rFonts w:cs="Courier New"/>
          <w:color w:val="FF0000"/>
          <w:sz w:val="15"/>
          <w:szCs w:val="15"/>
        </w:rPr>
        <w:t xml:space="preserve"> and one of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sidRPr="009E34EC">
        <w:rPr>
          <w:rFonts w:cs="Courier New"/>
          <w:color w:val="FF0000"/>
          <w:sz w:val="15"/>
          <w:szCs w:val="15"/>
        </w:rPr>
        <w:t xml:space="preserve"> --&gt;</w:t>
      </w:r>
    </w:p>
    <w:p w14:paraId="7FEBBFA0" w14:textId="77777777" w:rsidR="00C5158C" w:rsidRDefault="00C5158C" w:rsidP="00C5158C">
      <w:pPr>
        <w:pStyle w:val="XMLCode"/>
        <w:keepLines/>
        <w:rPr>
          <w:sz w:val="15"/>
          <w:szCs w:val="15"/>
        </w:rPr>
      </w:pPr>
      <w:r>
        <w:rPr>
          <w:sz w:val="15"/>
          <w:szCs w:val="15"/>
        </w:rPr>
        <w:t xml:space="preserve">              ...</w:t>
      </w:r>
    </w:p>
    <w:p w14:paraId="12236426" w14:textId="77777777" w:rsidR="00C5158C" w:rsidRPr="001E6C77" w:rsidRDefault="00C5158C" w:rsidP="00C5158C">
      <w:pPr>
        <w:pStyle w:val="XMLCode"/>
        <w:keepLines/>
        <w:rPr>
          <w:sz w:val="15"/>
          <w:szCs w:val="15"/>
        </w:rPr>
      </w:pPr>
      <w:r w:rsidRPr="001E6C77">
        <w:rPr>
          <w:sz w:val="15"/>
          <w:szCs w:val="15"/>
        </w:rPr>
        <w:t xml:space="preserve">        &lt;/connection_0d&gt;</w:t>
      </w:r>
    </w:p>
    <w:p w14:paraId="72C5C591" w14:textId="77777777" w:rsidR="00C5158C" w:rsidRDefault="00C5158C" w:rsidP="00C5158C">
      <w:pPr>
        <w:pStyle w:val="XMLCode"/>
        <w:keepLines/>
        <w:rPr>
          <w:sz w:val="15"/>
          <w:szCs w:val="15"/>
        </w:rPr>
      </w:pPr>
    </w:p>
    <w:p w14:paraId="28393B9F" w14:textId="77777777" w:rsidR="00C5158C" w:rsidRPr="001E6C77" w:rsidRDefault="00C5158C" w:rsidP="00C5158C">
      <w:pPr>
        <w:pStyle w:val="XMLCode"/>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B</w:t>
      </w:r>
      <w:r w:rsidR="00194316">
        <w:rPr>
          <w:sz w:val="15"/>
          <w:szCs w:val="15"/>
        </w:rPr>
        <w:t>"</w:t>
      </w:r>
      <w:r w:rsidRPr="001E6C77">
        <w:rPr>
          <w:sz w:val="15"/>
          <w:szCs w:val="15"/>
        </w:rPr>
        <w:t>&gt;</w:t>
      </w:r>
    </w:p>
    <w:p w14:paraId="36B104A0" w14:textId="77777777" w:rsidR="00C5158C" w:rsidRDefault="00C5158C" w:rsidP="00C5158C">
      <w:pPr>
        <w:pStyle w:val="XMLCode"/>
        <w:keepLines/>
        <w:rPr>
          <w:sz w:val="15"/>
          <w:szCs w:val="15"/>
        </w:rPr>
      </w:pPr>
      <w:r>
        <w:rPr>
          <w:sz w:val="15"/>
          <w:szCs w:val="15"/>
        </w:rPr>
        <w:lastRenderedPageBreak/>
        <w:t xml:space="preserve">              ...                           </w:t>
      </w:r>
      <w:proofErr w:type="gramStart"/>
      <w:r w:rsidRPr="009E34EC">
        <w:rPr>
          <w:rFonts w:cs="Courier New"/>
          <w:color w:val="FF0000"/>
          <w:sz w:val="15"/>
          <w:szCs w:val="15"/>
        </w:rPr>
        <w:t>&lt;!</w:t>
      </w:r>
      <w:r>
        <w:rPr>
          <w:rFonts w:cs="Courier New"/>
          <w:color w:val="FF0000"/>
          <w:sz w:val="15"/>
          <w:szCs w:val="15"/>
        </w:rPr>
        <w:t>—</w:t>
      </w:r>
      <w:proofErr w:type="gramEnd"/>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Pr>
          <w:rFonts w:cs="Courier New"/>
          <w:color w:val="FF0000"/>
          <w:sz w:val="15"/>
          <w:szCs w:val="15"/>
        </w:rPr>
        <w:t xml:space="preserve"> in any order</w:t>
      </w:r>
      <w:r w:rsidRPr="009E34EC">
        <w:rPr>
          <w:rFonts w:cs="Courier New"/>
          <w:color w:val="FF0000"/>
          <w:sz w:val="15"/>
          <w:szCs w:val="15"/>
        </w:rPr>
        <w:t xml:space="preserve"> --&gt;</w:t>
      </w:r>
    </w:p>
    <w:p w14:paraId="400B3B00" w14:textId="77777777" w:rsidR="00C5158C" w:rsidRPr="001E6C77" w:rsidRDefault="00C5158C" w:rsidP="00C5158C">
      <w:pPr>
        <w:pStyle w:val="XMLCode"/>
        <w:keepLines/>
        <w:rPr>
          <w:sz w:val="15"/>
          <w:szCs w:val="15"/>
        </w:rPr>
      </w:pPr>
      <w:r w:rsidRPr="001E6C77">
        <w:rPr>
          <w:sz w:val="15"/>
          <w:szCs w:val="15"/>
        </w:rPr>
        <w:t xml:space="preserve">        &lt;/connection_0d&gt;</w:t>
      </w:r>
    </w:p>
    <w:p w14:paraId="09E356C8" w14:textId="77777777" w:rsidR="00C5158C" w:rsidRDefault="00C5158C" w:rsidP="00C5158C">
      <w:pPr>
        <w:pStyle w:val="XMLCode"/>
        <w:keepLines/>
        <w:rPr>
          <w:sz w:val="15"/>
          <w:szCs w:val="15"/>
        </w:rPr>
      </w:pPr>
    </w:p>
    <w:p w14:paraId="7184D9B8" w14:textId="77777777" w:rsidR="00C5158C" w:rsidRPr="001E6C77" w:rsidRDefault="00C5158C" w:rsidP="00C5158C">
      <w:pPr>
        <w:pStyle w:val="XMLCode"/>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C</w:t>
      </w:r>
      <w:r w:rsidR="00194316">
        <w:rPr>
          <w:sz w:val="15"/>
          <w:szCs w:val="15"/>
        </w:rPr>
        <w:t>"</w:t>
      </w:r>
      <w:r w:rsidRPr="001E6C77">
        <w:rPr>
          <w:sz w:val="15"/>
          <w:szCs w:val="15"/>
        </w:rPr>
        <w:t>&gt;</w:t>
      </w:r>
    </w:p>
    <w:p w14:paraId="10A16859" w14:textId="77777777" w:rsidR="00C5158C" w:rsidRPr="009E34EC" w:rsidRDefault="00C5158C" w:rsidP="00C5158C">
      <w:pPr>
        <w:pStyle w:val="XMLCode"/>
        <w:keepLines/>
        <w:rPr>
          <w:rFonts w:cs="Courier New"/>
          <w:color w:val="FF0000"/>
          <w:sz w:val="15"/>
          <w:szCs w:val="15"/>
        </w:rPr>
      </w:pPr>
      <w:r>
        <w:rPr>
          <w:sz w:val="15"/>
          <w:szCs w:val="15"/>
        </w:rPr>
        <w:t xml:space="preserve">              </w:t>
      </w:r>
      <w:r w:rsidRPr="009E34EC">
        <w:rPr>
          <w:b/>
          <w:color w:val="0070C0"/>
        </w:rPr>
        <w:t xml:space="preserve">&lt;stacking </w:t>
      </w:r>
      <w:proofErr w:type="spellStart"/>
      <w:r w:rsidRPr="009E34EC">
        <w:rPr>
          <w:b/>
          <w:color w:val="0070C0"/>
        </w:rPr>
        <w:t>nr_levels</w:t>
      </w:r>
      <w:proofErr w:type="spellEnd"/>
      <w:r w:rsidRPr="009E34EC">
        <w:rPr>
          <w:b/>
          <w:color w:val="0070C0"/>
        </w:rPr>
        <w:t>=</w:t>
      </w:r>
      <w:r w:rsidR="00194316">
        <w:rPr>
          <w:b/>
          <w:color w:val="0070C0"/>
        </w:rPr>
        <w:t>"</w:t>
      </w:r>
      <w:r w:rsidRPr="009E34EC">
        <w:rPr>
          <w:b/>
          <w:color w:val="0070C0"/>
        </w:rPr>
        <w:t>3</w:t>
      </w:r>
      <w:r w:rsidR="00194316">
        <w:rPr>
          <w:b/>
          <w:color w:val="0070C0"/>
        </w:rPr>
        <w:t>"</w:t>
      </w:r>
      <w:r w:rsidRPr="009E34EC">
        <w:rPr>
          <w:b/>
          <w:color w:val="0070C0"/>
        </w:rPr>
        <w:t>/&gt;</w:t>
      </w:r>
      <w:r>
        <w:rPr>
          <w:b/>
          <w:color w:val="0070C0"/>
        </w:rPr>
        <w:t xml:space="preserve">   </w:t>
      </w:r>
      <w:proofErr w:type="gramStart"/>
      <w:r w:rsidRPr="009E34EC">
        <w:rPr>
          <w:rFonts w:cs="Courier New"/>
          <w:color w:val="FF0000"/>
          <w:sz w:val="15"/>
          <w:szCs w:val="15"/>
        </w:rPr>
        <w:t>&lt;!</w:t>
      </w:r>
      <w:r>
        <w:rPr>
          <w:rFonts w:cs="Courier New"/>
          <w:color w:val="FF0000"/>
          <w:sz w:val="15"/>
          <w:szCs w:val="15"/>
        </w:rPr>
        <w:t>—</w:t>
      </w:r>
      <w:proofErr w:type="gramEnd"/>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Pr>
          <w:rFonts w:cs="Courier New"/>
          <w:color w:val="FF0000"/>
          <w:sz w:val="15"/>
          <w:szCs w:val="15"/>
        </w:rPr>
        <w:t xml:space="preserve"> and one of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sidRPr="009E34EC">
        <w:rPr>
          <w:rFonts w:cs="Courier New"/>
          <w:color w:val="FF0000"/>
          <w:sz w:val="15"/>
          <w:szCs w:val="15"/>
        </w:rPr>
        <w:t xml:space="preserve"> --&gt;</w:t>
      </w:r>
    </w:p>
    <w:p w14:paraId="1B2CE597" w14:textId="77777777" w:rsidR="00C5158C" w:rsidRDefault="00C5158C" w:rsidP="00C5158C">
      <w:pPr>
        <w:pStyle w:val="XMLCode"/>
        <w:keepLines/>
        <w:rPr>
          <w:sz w:val="15"/>
          <w:szCs w:val="15"/>
        </w:rPr>
      </w:pPr>
      <w:r>
        <w:rPr>
          <w:sz w:val="15"/>
          <w:szCs w:val="15"/>
        </w:rPr>
        <w:t xml:space="preserve">              ...</w:t>
      </w:r>
    </w:p>
    <w:p w14:paraId="2470A1BB" w14:textId="77777777" w:rsidR="00C5158C" w:rsidRPr="001E6C77" w:rsidRDefault="00C5158C" w:rsidP="00C5158C">
      <w:pPr>
        <w:pStyle w:val="XMLCode"/>
        <w:keepLines/>
        <w:rPr>
          <w:sz w:val="15"/>
          <w:szCs w:val="15"/>
        </w:rPr>
      </w:pPr>
      <w:r w:rsidRPr="001E6C77">
        <w:rPr>
          <w:sz w:val="15"/>
          <w:szCs w:val="15"/>
        </w:rPr>
        <w:t xml:space="preserve">        &lt;/connection_0d&gt;</w:t>
      </w:r>
    </w:p>
    <w:p w14:paraId="0FF94E8A" w14:textId="77777777" w:rsidR="00C5158C" w:rsidRPr="001E6C77" w:rsidRDefault="00C5158C" w:rsidP="00C5158C">
      <w:pPr>
        <w:pStyle w:val="XMLCode"/>
        <w:keepLines/>
        <w:rPr>
          <w:sz w:val="15"/>
          <w:szCs w:val="15"/>
        </w:rPr>
      </w:pPr>
      <w:r>
        <w:rPr>
          <w:sz w:val="15"/>
          <w:szCs w:val="15"/>
        </w:rPr>
        <w:t xml:space="preserve">   </w:t>
      </w:r>
      <w:r w:rsidRPr="001E6C77">
        <w:rPr>
          <w:sz w:val="15"/>
          <w:szCs w:val="15"/>
        </w:rPr>
        <w:t>&lt;/</w:t>
      </w:r>
      <w:proofErr w:type="spellStart"/>
      <w:r w:rsidRPr="001E6C77">
        <w:rPr>
          <w:sz w:val="15"/>
          <w:szCs w:val="15"/>
        </w:rPr>
        <w:t>connection_list</w:t>
      </w:r>
      <w:proofErr w:type="spellEnd"/>
      <w:r w:rsidRPr="001E6C77">
        <w:rPr>
          <w:sz w:val="15"/>
          <w:szCs w:val="15"/>
        </w:rPr>
        <w:t xml:space="preserve"> &gt;</w:t>
      </w:r>
    </w:p>
    <w:p w14:paraId="6A46C22C" w14:textId="77777777" w:rsidR="00C5158C" w:rsidRDefault="00C5158C" w:rsidP="00C5158C">
      <w:pPr>
        <w:pStyle w:val="XMLCode"/>
        <w:keepLines/>
        <w:ind w:firstLine="0"/>
      </w:pPr>
    </w:p>
    <w:p w14:paraId="3793FB1C" w14:textId="77777777" w:rsidR="00C5158C" w:rsidRDefault="00C5158C" w:rsidP="00C5158C">
      <w:pPr>
        <w:pStyle w:val="XMLCode"/>
        <w:keepLines/>
        <w:ind w:firstLine="0"/>
      </w:pPr>
      <w:r>
        <w:t>&lt;/connection_group&gt;</w:t>
      </w:r>
    </w:p>
    <w:p w14:paraId="431534F1" w14:textId="77777777" w:rsidR="00C5158C" w:rsidRDefault="00C5158C" w:rsidP="00441F7B">
      <w:pPr>
        <w:jc w:val="both"/>
      </w:pPr>
    </w:p>
    <w:p w14:paraId="1F9CDE3D" w14:textId="77777777" w:rsidR="004B7C8B" w:rsidRPr="007055D9" w:rsidRDefault="009E76F4" w:rsidP="00327322">
      <w:pPr>
        <w:pStyle w:val="berschrift3"/>
      </w:pPr>
      <w:bookmarkStart w:id="276" w:name="_Ref414608310"/>
      <w:bookmarkStart w:id="277" w:name="_Toc3556950"/>
      <w:bookmarkStart w:id="278" w:name="_Toc27753562"/>
      <w:r>
        <w:t xml:space="preserve">Contacts and </w:t>
      </w:r>
      <w:r w:rsidR="004B7C8B">
        <w:t>F</w:t>
      </w:r>
      <w:r w:rsidR="004B7C8B" w:rsidRPr="004B7C8B">
        <w:t>riction</w:t>
      </w:r>
      <w:bookmarkEnd w:id="276"/>
      <w:bookmarkEnd w:id="277"/>
      <w:bookmarkEnd w:id="278"/>
    </w:p>
    <w:p w14:paraId="60069815" w14:textId="77777777" w:rsidR="00573554" w:rsidRPr="0030552A" w:rsidRDefault="004B7C8B" w:rsidP="0030552A">
      <w:pPr>
        <w:jc w:val="both"/>
        <w:rPr>
          <w:szCs w:val="22"/>
        </w:rPr>
      </w:pPr>
      <w:r w:rsidRPr="0030552A">
        <w:rPr>
          <w:szCs w:val="22"/>
        </w:rPr>
        <w:t>For many joint typ</w:t>
      </w:r>
      <w:r w:rsidR="009E76F4">
        <w:rPr>
          <w:szCs w:val="22"/>
        </w:rPr>
        <w:t>e</w:t>
      </w:r>
      <w:r w:rsidRPr="0030552A">
        <w:rPr>
          <w:szCs w:val="22"/>
        </w:rPr>
        <w:t xml:space="preserve">s like bolts, </w:t>
      </w:r>
      <w:r w:rsidR="0030552A" w:rsidRPr="0030552A">
        <w:rPr>
          <w:szCs w:val="22"/>
        </w:rPr>
        <w:t>screws</w:t>
      </w:r>
      <w:r w:rsidRPr="0030552A">
        <w:rPr>
          <w:szCs w:val="22"/>
        </w:rPr>
        <w:t xml:space="preserve"> etc.</w:t>
      </w:r>
      <w:r w:rsidR="009E76F4">
        <w:rPr>
          <w:szCs w:val="22"/>
        </w:rPr>
        <w:t>,</w:t>
      </w:r>
      <w:r w:rsidRPr="0030552A">
        <w:rPr>
          <w:szCs w:val="22"/>
        </w:rPr>
        <w:t xml:space="preserve"> friction between the jointed partners plays an important role for the manufacturing and the mechanical behavior of the joints in serv</w:t>
      </w:r>
      <w:r w:rsidR="00573554" w:rsidRPr="0030552A">
        <w:rPr>
          <w:szCs w:val="22"/>
        </w:rPr>
        <w:t>ic</w:t>
      </w:r>
      <w:r w:rsidRPr="0030552A">
        <w:rPr>
          <w:szCs w:val="22"/>
        </w:rPr>
        <w:t xml:space="preserve">e. </w:t>
      </w:r>
    </w:p>
    <w:p w14:paraId="78055A3B" w14:textId="77777777" w:rsidR="004B7C8B" w:rsidRPr="0030552A" w:rsidRDefault="009E76F4" w:rsidP="0030552A">
      <w:pPr>
        <w:jc w:val="both"/>
        <w:rPr>
          <w:szCs w:val="22"/>
        </w:rPr>
      </w:pPr>
      <w:r>
        <w:rPr>
          <w:szCs w:val="22"/>
        </w:rPr>
        <w:t>In general, f</w:t>
      </w:r>
      <w:r w:rsidR="004B7C8B" w:rsidRPr="0030552A">
        <w:rPr>
          <w:szCs w:val="22"/>
        </w:rPr>
        <w:t>riction is a property of pairs of materials in contact</w:t>
      </w:r>
      <w:r w:rsidR="00573554" w:rsidRPr="0030552A">
        <w:rPr>
          <w:szCs w:val="22"/>
        </w:rPr>
        <w:t xml:space="preserve">. Normally it can be assumed that the friction property, here simply characterized by the </w:t>
      </w:r>
      <w:r w:rsidR="00573554" w:rsidRPr="0030552A">
        <w:rPr>
          <w:rFonts w:cs="Calibri"/>
          <w:szCs w:val="22"/>
          <w:lang w:eastAsia="zh-CN"/>
        </w:rPr>
        <w:t xml:space="preserve">static and kinetic </w:t>
      </w:r>
      <w:r w:rsidR="00573554" w:rsidRPr="0030552A">
        <w:rPr>
          <w:szCs w:val="22"/>
        </w:rPr>
        <w:t>friction coefficients, is homogenous. Nevertheless</w:t>
      </w:r>
      <w:r>
        <w:rPr>
          <w:szCs w:val="22"/>
        </w:rPr>
        <w:t>,</w:t>
      </w:r>
      <w:r w:rsidR="00573554" w:rsidRPr="0030552A">
        <w:rPr>
          <w:szCs w:val="22"/>
        </w:rPr>
        <w:t xml:space="preserve"> friction propert</w:t>
      </w:r>
      <w:r>
        <w:rPr>
          <w:szCs w:val="22"/>
        </w:rPr>
        <w:t>ies must allow for</w:t>
      </w:r>
      <w:r w:rsidR="00573554" w:rsidRPr="0030552A">
        <w:rPr>
          <w:szCs w:val="22"/>
        </w:rPr>
        <w:t xml:space="preserve"> local </w:t>
      </w:r>
      <w:r>
        <w:rPr>
          <w:szCs w:val="22"/>
        </w:rPr>
        <w:t xml:space="preserve">modification of an individual connection </w:t>
      </w:r>
      <w:r w:rsidR="00573554" w:rsidRPr="0030552A">
        <w:rPr>
          <w:szCs w:val="22"/>
        </w:rPr>
        <w:t>in order to enhance the service behavior.</w:t>
      </w:r>
    </w:p>
    <w:p w14:paraId="00638C43" w14:textId="77777777" w:rsidR="00636247" w:rsidRDefault="0030552A" w:rsidP="00235C13">
      <w:pPr>
        <w:jc w:val="both"/>
        <w:rPr>
          <w:szCs w:val="22"/>
        </w:rPr>
      </w:pPr>
      <w:r w:rsidRPr="0030552A">
        <w:rPr>
          <w:szCs w:val="22"/>
        </w:rPr>
        <w:t>In χMCF</w:t>
      </w:r>
      <w:r w:rsidR="0011442E">
        <w:rPr>
          <w:szCs w:val="22"/>
        </w:rPr>
        <w:t>,</w:t>
      </w:r>
      <w:r w:rsidRPr="0030552A">
        <w:rPr>
          <w:szCs w:val="22"/>
        </w:rPr>
        <w:t xml:space="preserve"> friction coefficients</w:t>
      </w:r>
      <w:r>
        <w:rPr>
          <w:szCs w:val="22"/>
        </w:rPr>
        <w:t xml:space="preserve"> for any combination of joint partners defined in </w:t>
      </w:r>
      <w:r w:rsidRPr="00446313">
        <w:rPr>
          <w:rFonts w:ascii="Courier New" w:hAnsi="Courier New" w:cs="Courier New"/>
          <w:b/>
          <w:i/>
          <w:sz w:val="18"/>
          <w:szCs w:val="18"/>
        </w:rPr>
        <w:t>&lt;connected_to&gt;</w:t>
      </w:r>
      <w:r>
        <w:rPr>
          <w:rFonts w:ascii="Courier New" w:hAnsi="Courier New" w:cs="Courier New"/>
          <w:b/>
          <w:i/>
          <w:sz w:val="18"/>
          <w:szCs w:val="18"/>
        </w:rPr>
        <w:t xml:space="preserve"> </w:t>
      </w:r>
      <w:r>
        <w:rPr>
          <w:szCs w:val="22"/>
        </w:rPr>
        <w:t xml:space="preserve">can be specified by </w:t>
      </w:r>
      <w:r w:rsidR="00235C13" w:rsidRPr="007055D9">
        <w:t xml:space="preserve">the element </w:t>
      </w:r>
      <w:r w:rsidR="00D7272A" w:rsidRPr="00702EBE">
        <w:rPr>
          <w:rFonts w:ascii="Courier New" w:hAnsi="Courier New" w:cs="Courier New"/>
          <w:b/>
          <w:i/>
          <w:sz w:val="18"/>
          <w:szCs w:val="18"/>
        </w:rPr>
        <w:t>&lt;</w:t>
      </w:r>
      <w:r w:rsidR="00D7272A" w:rsidRPr="00235C13">
        <w:rPr>
          <w:rFonts w:ascii="Courier New" w:hAnsi="Courier New" w:cs="Courier New"/>
          <w:b/>
          <w:i/>
          <w:sz w:val="18"/>
          <w:szCs w:val="18"/>
        </w:rPr>
        <w:t>contact</w:t>
      </w:r>
      <w:r w:rsidR="00D7272A">
        <w:rPr>
          <w:rFonts w:ascii="Courier New" w:hAnsi="Courier New" w:cs="Courier New"/>
          <w:b/>
          <w:i/>
          <w:sz w:val="18"/>
          <w:szCs w:val="18"/>
        </w:rPr>
        <w:t>/</w:t>
      </w:r>
      <w:r w:rsidR="00D7272A" w:rsidRPr="00702EBE">
        <w:rPr>
          <w:rFonts w:ascii="Courier New" w:hAnsi="Courier New" w:cs="Courier New"/>
          <w:b/>
          <w:i/>
          <w:sz w:val="18"/>
          <w:szCs w:val="18"/>
        </w:rPr>
        <w:t>&gt;</w:t>
      </w:r>
      <w:r w:rsidR="00235C13">
        <w:rPr>
          <w:szCs w:val="22"/>
        </w:rPr>
        <w:t xml:space="preserve"> which is nested in </w:t>
      </w:r>
      <w:r w:rsidRPr="007055D9">
        <w:t xml:space="preserve">the element </w:t>
      </w:r>
      <w:r w:rsidR="00AA0537">
        <w:rPr>
          <w:rFonts w:ascii="Courier New" w:hAnsi="Courier New" w:cs="Courier New"/>
          <w:b/>
          <w:i/>
          <w:sz w:val="18"/>
          <w:szCs w:val="18"/>
        </w:rPr>
        <w:t>&lt;</w:t>
      </w:r>
      <w:proofErr w:type="spellStart"/>
      <w:r w:rsidR="00AA0537">
        <w:rPr>
          <w:rFonts w:ascii="Courier New" w:hAnsi="Courier New" w:cs="Courier New"/>
          <w:b/>
          <w:i/>
          <w:sz w:val="18"/>
          <w:szCs w:val="18"/>
        </w:rPr>
        <w:t>contact_list</w:t>
      </w:r>
      <w:proofErr w:type="spellEnd"/>
      <w:r w:rsidR="00AA0537">
        <w:rPr>
          <w:rFonts w:ascii="Courier New" w:hAnsi="Courier New" w:cs="Courier New"/>
          <w:b/>
          <w:i/>
          <w:sz w:val="18"/>
          <w:szCs w:val="18"/>
        </w:rPr>
        <w:t>/&gt;</w:t>
      </w:r>
      <w:r w:rsidR="00235C13">
        <w:rPr>
          <w:rFonts w:ascii="Courier New" w:hAnsi="Courier New" w:cs="Courier New"/>
          <w:b/>
          <w:i/>
          <w:sz w:val="18"/>
          <w:szCs w:val="18"/>
        </w:rPr>
        <w:t>.</w:t>
      </w:r>
      <w:r w:rsidR="00235C13" w:rsidRPr="00235C13">
        <w:rPr>
          <w:szCs w:val="22"/>
        </w:rPr>
        <w:t xml:space="preserve"> </w:t>
      </w:r>
      <w:r w:rsidR="00235C13">
        <w:rPr>
          <w:szCs w:val="22"/>
        </w:rPr>
        <w:t xml:space="preserve">Each part in contact </w:t>
      </w:r>
      <w:r w:rsidR="00235C13" w:rsidRPr="00B3576F">
        <w:rPr>
          <w:rFonts w:cs="Courier New"/>
          <w:szCs w:val="22"/>
        </w:rPr>
        <w:t xml:space="preserve">is given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partner</w:t>
      </w:r>
      <w:r w:rsidR="0011442E">
        <w:rPr>
          <w:rFonts w:ascii="Courier New" w:hAnsi="Courier New" w:cs="Courier New"/>
          <w:b/>
          <w:i/>
          <w:sz w:val="18"/>
          <w:szCs w:val="18"/>
        </w:rPr>
        <w:t>/</w:t>
      </w:r>
      <w:r w:rsidRPr="00702EBE">
        <w:rPr>
          <w:rFonts w:ascii="Courier New" w:hAnsi="Courier New" w:cs="Courier New"/>
          <w:b/>
          <w:i/>
          <w:sz w:val="18"/>
          <w:szCs w:val="18"/>
        </w:rPr>
        <w:t>&gt;</w:t>
      </w:r>
      <w:r w:rsidR="00235C13">
        <w:rPr>
          <w:rFonts w:ascii="Courier New" w:hAnsi="Courier New" w:cs="Courier New"/>
          <w:b/>
          <w:i/>
          <w:sz w:val="18"/>
          <w:szCs w:val="18"/>
        </w:rPr>
        <w:t>.</w:t>
      </w:r>
      <w:r>
        <w:rPr>
          <w:rFonts w:ascii="Courier New" w:hAnsi="Courier New" w:cs="Courier New"/>
          <w:b/>
          <w:i/>
          <w:sz w:val="18"/>
          <w:szCs w:val="18"/>
        </w:rPr>
        <w:t xml:space="preserve"> </w:t>
      </w:r>
      <w:r w:rsidR="00235C13">
        <w:rPr>
          <w:rFonts w:cs="Courier New"/>
          <w:szCs w:val="22"/>
        </w:rPr>
        <w:t xml:space="preserve">The </w:t>
      </w:r>
      <w:r w:rsidR="00235C13" w:rsidRPr="0030552A">
        <w:rPr>
          <w:rFonts w:cs="Calibri"/>
          <w:szCs w:val="22"/>
          <w:lang w:eastAsia="zh-CN"/>
        </w:rPr>
        <w:t xml:space="preserve">static and kinetic </w:t>
      </w:r>
      <w:r w:rsidR="00235C13" w:rsidRPr="0030552A">
        <w:rPr>
          <w:szCs w:val="22"/>
        </w:rPr>
        <w:t>friction coefficients</w:t>
      </w:r>
      <w:r w:rsidR="00235C13">
        <w:rPr>
          <w:szCs w:val="22"/>
        </w:rPr>
        <w:t xml:space="preserve"> </w:t>
      </w:r>
      <w:r w:rsidR="00235C13">
        <w:rPr>
          <w:rFonts w:cs="Courier New"/>
          <w:szCs w:val="22"/>
        </w:rPr>
        <w:t xml:space="preserve">are defined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coefficients</w:t>
      </w:r>
      <w:r w:rsidR="0011442E">
        <w:rPr>
          <w:rFonts w:ascii="Courier New" w:hAnsi="Courier New" w:cs="Courier New"/>
          <w:b/>
          <w:i/>
          <w:sz w:val="18"/>
          <w:szCs w:val="18"/>
        </w:rPr>
        <w:t>/</w:t>
      </w:r>
      <w:r w:rsidRPr="00702EBE">
        <w:rPr>
          <w:rFonts w:ascii="Courier New" w:hAnsi="Courier New" w:cs="Courier New"/>
          <w:b/>
          <w:i/>
          <w:sz w:val="18"/>
          <w:szCs w:val="18"/>
        </w:rPr>
        <w:t>&gt;</w:t>
      </w:r>
      <w:r>
        <w:rPr>
          <w:szCs w:val="22"/>
        </w:rPr>
        <w:t>.</w:t>
      </w:r>
    </w:p>
    <w:p w14:paraId="06089F84" w14:textId="77777777" w:rsidR="0080546B" w:rsidRDefault="0080546B" w:rsidP="0030552A">
      <w:pPr>
        <w:jc w:val="both"/>
        <w:rPr>
          <w:szCs w:val="22"/>
        </w:rPr>
      </w:pPr>
      <w:r>
        <w:rPr>
          <w:szCs w:val="22"/>
        </w:rPr>
        <w:t xml:space="preserve">The </w:t>
      </w:r>
      <w:r w:rsidRPr="0030552A">
        <w:rPr>
          <w:szCs w:val="22"/>
        </w:rPr>
        <w:t>friction property</w:t>
      </w:r>
      <w:r>
        <w:rPr>
          <w:szCs w:val="22"/>
        </w:rPr>
        <w:t xml:space="preserve"> between the head of a bolt to jointed parts is specified</w:t>
      </w:r>
      <w:r w:rsidR="001E2320">
        <w:rPr>
          <w:szCs w:val="22"/>
        </w:rPr>
        <w:t>,</w:t>
      </w:r>
      <w:r>
        <w:rPr>
          <w:szCs w:val="22"/>
        </w:rPr>
        <w:t xml:space="preserve"> where the joint is defined.</w:t>
      </w:r>
      <w:r w:rsidR="00880D5C">
        <w:rPr>
          <w:szCs w:val="22"/>
        </w:rPr>
        <w:t xml:space="preserve"> </w:t>
      </w:r>
    </w:p>
    <w:p w14:paraId="13DC2EC6" w14:textId="77777777" w:rsidR="00880D5C" w:rsidRPr="00880D5C" w:rsidRDefault="00880D5C" w:rsidP="00880D5C">
      <w:pPr>
        <w:pStyle w:val="berschrift4"/>
        <w:rPr>
          <w:szCs w:val="26"/>
        </w:rPr>
      </w:pPr>
      <w:bookmarkStart w:id="279" w:name="_Ref414841585"/>
      <w:bookmarkStart w:id="280" w:name="_Toc3556951"/>
      <w:bookmarkStart w:id="281" w:name="_Toc27753563"/>
      <w:r w:rsidRPr="00880D5C">
        <w:rPr>
          <w:szCs w:val="26"/>
        </w:rPr>
        <w:t xml:space="preserve">Element </w:t>
      </w:r>
      <w:r w:rsidRPr="00880D5C">
        <w:rPr>
          <w:rFonts w:ascii="Courier New" w:hAnsi="Courier New" w:cs="Courier New"/>
          <w:b w:val="0"/>
          <w:i/>
          <w:szCs w:val="26"/>
        </w:rPr>
        <w:t>&lt;</w:t>
      </w:r>
      <w:proofErr w:type="spellStart"/>
      <w:r w:rsidRPr="00880D5C">
        <w:rPr>
          <w:rFonts w:ascii="Courier New" w:hAnsi="Courier New" w:cs="Courier New"/>
          <w:b w:val="0"/>
          <w:i/>
          <w:szCs w:val="26"/>
        </w:rPr>
        <w:t>contact_list</w:t>
      </w:r>
      <w:proofErr w:type="spellEnd"/>
      <w:r w:rsidRPr="00880D5C">
        <w:rPr>
          <w:rFonts w:ascii="Courier New" w:hAnsi="Courier New" w:cs="Courier New"/>
          <w:b w:val="0"/>
          <w:i/>
          <w:szCs w:val="26"/>
        </w:rPr>
        <w:t>/&gt;</w:t>
      </w:r>
      <w:bookmarkEnd w:id="279"/>
      <w:bookmarkEnd w:id="280"/>
      <w:bookmarkEnd w:id="281"/>
    </w:p>
    <w:p w14:paraId="00FB1D0A" w14:textId="77777777" w:rsidR="00880D5C" w:rsidRDefault="00880D5C" w:rsidP="0030552A">
      <w:pPr>
        <w:jc w:val="both"/>
        <w:rPr>
          <w:szCs w:val="22"/>
        </w:rPr>
      </w:pPr>
      <w:r>
        <w:rPr>
          <w:szCs w:val="22"/>
        </w:rPr>
        <w:t xml:space="preserve">Relevant contacts, which are possible between the flange partners of a </w:t>
      </w:r>
      <w:r w:rsidR="00CC6E2A" w:rsidRPr="00446313">
        <w:rPr>
          <w:rFonts w:ascii="Courier New" w:hAnsi="Courier New" w:cs="Courier New"/>
          <w:b/>
          <w:i/>
          <w:sz w:val="18"/>
          <w:szCs w:val="18"/>
        </w:rPr>
        <w:t>&lt;connection_group</w:t>
      </w:r>
      <w:r w:rsidR="00CC6E2A">
        <w:rPr>
          <w:rFonts w:ascii="Courier New" w:hAnsi="Courier New" w:cs="Courier New"/>
          <w:b/>
          <w:i/>
          <w:sz w:val="18"/>
          <w:szCs w:val="18"/>
        </w:rPr>
        <w:t>/</w:t>
      </w:r>
      <w:r w:rsidR="00CC6E2A" w:rsidRPr="00446313">
        <w:rPr>
          <w:rFonts w:ascii="Courier New" w:hAnsi="Courier New" w:cs="Courier New"/>
          <w:b/>
          <w:i/>
          <w:sz w:val="18"/>
          <w:szCs w:val="18"/>
        </w:rPr>
        <w:t>&gt;</w:t>
      </w:r>
      <w:r>
        <w:rPr>
          <w:szCs w:val="22"/>
        </w:rPr>
        <w:t xml:space="preserve">, are collected in a </w:t>
      </w:r>
      <w:r>
        <w:rPr>
          <w:rFonts w:ascii="Courier New" w:hAnsi="Courier New" w:cs="Courier New"/>
          <w:b/>
          <w:i/>
          <w:sz w:val="18"/>
          <w:szCs w:val="18"/>
        </w:rPr>
        <w:t>&lt;</w:t>
      </w:r>
      <w:proofErr w:type="spellStart"/>
      <w:r>
        <w:rPr>
          <w:rFonts w:ascii="Courier New" w:hAnsi="Courier New" w:cs="Courier New"/>
          <w:b/>
          <w:i/>
          <w:sz w:val="18"/>
          <w:szCs w:val="18"/>
        </w:rPr>
        <w:t>contact_list</w:t>
      </w:r>
      <w:proofErr w:type="spellEnd"/>
      <w:r>
        <w:rPr>
          <w:rFonts w:ascii="Courier New" w:hAnsi="Courier New" w:cs="Courier New"/>
          <w:b/>
          <w:i/>
          <w:sz w:val="18"/>
          <w:szCs w:val="18"/>
        </w:rPr>
        <w:t>/&gt;</w:t>
      </w:r>
      <w:r>
        <w:rPr>
          <w:szCs w:val="22"/>
        </w:rPr>
        <w:t xml:space="preserve">. </w:t>
      </w:r>
    </w:p>
    <w:p w14:paraId="3C95B148" w14:textId="77777777" w:rsidR="001C74F6" w:rsidRPr="00226A3F" w:rsidRDefault="001C74F6" w:rsidP="001C74F6">
      <w:pPr>
        <w:keepNext/>
        <w:spacing w:before="120"/>
      </w:pPr>
      <w:r w:rsidRPr="00226A3F">
        <w:t xml:space="preserve">XML specification of </w:t>
      </w:r>
      <w:r w:rsidRPr="00226A3F">
        <w:rPr>
          <w:rFonts w:ascii="Courier New" w:hAnsi="Courier New" w:cs="Courier New"/>
          <w:b/>
          <w:i/>
          <w:sz w:val="18"/>
          <w:szCs w:val="18"/>
        </w:rPr>
        <w:t>&lt;</w:t>
      </w:r>
      <w:proofErr w:type="spellStart"/>
      <w:r>
        <w:rPr>
          <w:rFonts w:ascii="Courier New" w:hAnsi="Courier New" w:cs="Courier New"/>
          <w:b/>
          <w:i/>
          <w:sz w:val="18"/>
          <w:szCs w:val="18"/>
        </w:rPr>
        <w:t>contact_list</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108" w:type="dxa"/>
        <w:tblLayout w:type="fixed"/>
        <w:tblLook w:val="04A0" w:firstRow="1" w:lastRow="0" w:firstColumn="1" w:lastColumn="0" w:noHBand="0" w:noVBand="1"/>
      </w:tblPr>
      <w:tblGrid>
        <w:gridCol w:w="2111"/>
        <w:gridCol w:w="2268"/>
        <w:gridCol w:w="1276"/>
        <w:gridCol w:w="2837"/>
      </w:tblGrid>
      <w:tr w:rsidR="001C74F6" w:rsidRPr="000F7EEA" w14:paraId="3DB0FE12" w14:textId="77777777" w:rsidTr="00661B2A">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5BEF288" w14:textId="77777777" w:rsidR="001C74F6" w:rsidRPr="00226A3F" w:rsidRDefault="001C74F6" w:rsidP="00DC526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96B3129" w14:textId="77777777" w:rsidR="001C74F6" w:rsidRPr="00226A3F" w:rsidRDefault="001C74F6" w:rsidP="00DC526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4049BEFF" w14:textId="77777777" w:rsidR="001C74F6" w:rsidRPr="00226A3F" w:rsidRDefault="000E60DF" w:rsidP="00DC526B">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83112F4" w14:textId="77777777" w:rsidR="001C74F6" w:rsidRPr="00226A3F" w:rsidRDefault="001C74F6" w:rsidP="00DC526B">
            <w:pPr>
              <w:keepNext/>
              <w:suppressAutoHyphens/>
              <w:rPr>
                <w:rFonts w:cs="Calibri"/>
                <w:lang w:eastAsia="zh-CN"/>
              </w:rPr>
            </w:pPr>
            <w:r w:rsidRPr="00226A3F">
              <w:rPr>
                <w:b/>
                <w:i/>
              </w:rPr>
              <w:t>Constraint</w:t>
            </w:r>
          </w:p>
        </w:tc>
      </w:tr>
      <w:tr w:rsidR="001C74F6" w:rsidRPr="000F7EEA" w14:paraId="077412E7" w14:textId="77777777" w:rsidTr="00661B2A">
        <w:trPr>
          <w:cantSplit/>
        </w:trPr>
        <w:tc>
          <w:tcPr>
            <w:tcW w:w="2111" w:type="dxa"/>
            <w:tcBorders>
              <w:top w:val="single" w:sz="8" w:space="0" w:color="000000"/>
              <w:left w:val="single" w:sz="8" w:space="0" w:color="000000"/>
              <w:bottom w:val="single" w:sz="4" w:space="0" w:color="000000"/>
              <w:right w:val="nil"/>
            </w:tcBorders>
            <w:hideMark/>
          </w:tcPr>
          <w:p w14:paraId="4A0FD3CD" w14:textId="77777777" w:rsidR="001C74F6" w:rsidRPr="002D0B90" w:rsidRDefault="001C74F6" w:rsidP="00DC526B">
            <w:pPr>
              <w:suppressAutoHyphens/>
              <w:rPr>
                <w:rFonts w:cs="Calibri"/>
                <w:sz w:val="20"/>
                <w:szCs w:val="20"/>
                <w:lang w:eastAsia="zh-CN"/>
              </w:rPr>
            </w:pPr>
            <w:r>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5C3D4274" w14:textId="77777777" w:rsidR="001C74F6" w:rsidRPr="002D0B90" w:rsidRDefault="001C74F6" w:rsidP="00DC526B">
            <w:pPr>
              <w:suppressAutoHyphens/>
              <w:rPr>
                <w:rFonts w:cs="Calibri"/>
                <w:sz w:val="20"/>
                <w:szCs w:val="20"/>
                <w:lang w:eastAsia="zh-CN"/>
              </w:rPr>
            </w:pPr>
            <w:r w:rsidRPr="002D0B90">
              <w:rPr>
                <w:sz w:val="20"/>
                <w:szCs w:val="20"/>
              </w:rPr>
              <w:t>1</w:t>
            </w:r>
            <w:r w:rsidRPr="003103A4">
              <w:rPr>
                <w:sz w:val="20"/>
                <w:szCs w:val="20"/>
              </w:rPr>
              <w:t xml:space="preserve"> - *</w:t>
            </w:r>
          </w:p>
        </w:tc>
        <w:tc>
          <w:tcPr>
            <w:tcW w:w="1276" w:type="dxa"/>
            <w:tcBorders>
              <w:top w:val="single" w:sz="8" w:space="0" w:color="000000"/>
              <w:left w:val="single" w:sz="4" w:space="0" w:color="000000"/>
              <w:bottom w:val="single" w:sz="4" w:space="0" w:color="000000"/>
              <w:right w:val="nil"/>
            </w:tcBorders>
            <w:hideMark/>
          </w:tcPr>
          <w:p w14:paraId="352B33F5" w14:textId="77777777" w:rsidR="001C74F6" w:rsidRPr="002D0B90" w:rsidRDefault="001C74F6" w:rsidP="00DC526B">
            <w:pPr>
              <w:suppressAutoHyphens/>
              <w:rPr>
                <w:rFonts w:cs="Calibri"/>
                <w:sz w:val="20"/>
                <w:szCs w:val="20"/>
                <w:lang w:eastAsia="zh-CN"/>
              </w:rPr>
            </w:pPr>
            <w:r>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55751359" w14:textId="77777777" w:rsidR="001C74F6" w:rsidRPr="001C74F6" w:rsidRDefault="000F18FC" w:rsidP="000F18FC">
            <w:pPr>
              <w:keepNext/>
              <w:suppressAutoHyphens/>
              <w:rPr>
                <w:rFonts w:cs="Calibri"/>
                <w:lang w:eastAsia="zh-CN"/>
              </w:rPr>
            </w:pPr>
            <w:commentRangeStart w:id="282"/>
            <w:del w:id="283" w:author="nick" w:date="2019-12-19T20:35:00Z">
              <w:r w:rsidDel="00A66FA9">
                <w:rPr>
                  <w:sz w:val="20"/>
                  <w:szCs w:val="20"/>
                </w:rPr>
                <w:delText xml:space="preserve">Any set (= non-ordered pair) of physical contact partners must not appear more than once within a </w:delText>
              </w:r>
              <w:r w:rsidDel="00A66FA9">
                <w:rPr>
                  <w:rFonts w:ascii="Courier New" w:hAnsi="Courier New" w:cs="Courier New"/>
                  <w:b/>
                  <w:bCs/>
                  <w:i/>
                  <w:sz w:val="18"/>
                  <w:szCs w:val="18"/>
                </w:rPr>
                <w:delText>&lt;contact_list/&gt;</w:delText>
              </w:r>
              <w:r w:rsidDel="00A66FA9">
                <w:rPr>
                  <w:sz w:val="20"/>
                  <w:szCs w:val="20"/>
                </w:rPr>
                <w:delText xml:space="preserve">. </w:delText>
              </w:r>
              <w:commentRangeEnd w:id="282"/>
              <w:r w:rsidR="00A66FA9" w:rsidDel="00A66FA9">
                <w:rPr>
                  <w:rStyle w:val="Kommentarzeichen"/>
                  <w:lang w:eastAsia="x-none"/>
                </w:rPr>
                <w:commentReference w:id="282"/>
              </w:r>
            </w:del>
          </w:p>
        </w:tc>
      </w:tr>
    </w:tbl>
    <w:p w14:paraId="0B05EC08" w14:textId="760AD272" w:rsidR="001C74F6" w:rsidRDefault="001C74F6" w:rsidP="00543B6B">
      <w:pPr>
        <w:pStyle w:val="Beschriftung"/>
        <w:spacing w:before="120"/>
      </w:pPr>
      <w:bookmarkStart w:id="284" w:name="_Toc414573794"/>
      <w:bookmarkStart w:id="285" w:name="_Toc3566421"/>
      <w:bookmarkStart w:id="286" w:name="_Toc27753789"/>
      <w:r>
        <w:t xml:space="preserve">Table </w:t>
      </w:r>
      <w:ins w:id="287" w:author="Dr. Carsten Franke" w:date="2020-03-09T16:02:00Z">
        <w:r w:rsidR="001D2A94">
          <w:fldChar w:fldCharType="begin"/>
        </w:r>
        <w:r w:rsidR="001D2A94">
          <w:instrText xml:space="preserve"> SEQ Table \* ARABIC </w:instrText>
        </w:r>
      </w:ins>
      <w:r w:rsidR="001D2A94">
        <w:fldChar w:fldCharType="separate"/>
      </w:r>
      <w:ins w:id="288" w:author="Dr. Carsten Franke" w:date="2020-03-09T16:02:00Z">
        <w:r w:rsidR="001D2A94">
          <w:rPr>
            <w:noProof/>
          </w:rPr>
          <w:t>14</w:t>
        </w:r>
        <w:r w:rsidR="001D2A94">
          <w:fldChar w:fldCharType="end"/>
        </w:r>
      </w:ins>
      <w:del w:id="289" w:author="Dr. Carsten Franke" w:date="2020-03-09T16:02:00Z">
        <w:r w:rsidR="00D43112" w:rsidDel="001D2A94">
          <w:fldChar w:fldCharType="begin"/>
        </w:r>
        <w:r w:rsidR="00D43112" w:rsidDel="001D2A94">
          <w:delInstrText xml:space="preserve"> SEQ Table \* ARABIC </w:delInstrText>
        </w:r>
        <w:r w:rsidR="00D43112" w:rsidDel="001D2A94">
          <w:fldChar w:fldCharType="separate"/>
        </w:r>
        <w:r w:rsidR="00004854" w:rsidDel="001D2A94">
          <w:rPr>
            <w:noProof/>
          </w:rPr>
          <w:delText>14</w:delText>
        </w:r>
        <w:r w:rsidR="00D43112" w:rsidDel="001D2A94">
          <w:fldChar w:fldCharType="end"/>
        </w:r>
      </w:del>
      <w:r>
        <w:t>: Nested element</w:t>
      </w:r>
      <w:r w:rsidRPr="00396648">
        <w:t xml:space="preserve">s of </w:t>
      </w:r>
      <w:r>
        <w:t xml:space="preserve">element </w:t>
      </w:r>
      <w:r w:rsidRPr="00491597">
        <w:rPr>
          <w:rFonts w:ascii="Courier New" w:hAnsi="Courier New" w:cs="Courier New"/>
          <w:bCs w:val="0"/>
          <w:i/>
          <w:sz w:val="18"/>
          <w:szCs w:val="18"/>
        </w:rPr>
        <w:t>&lt;</w:t>
      </w:r>
      <w:proofErr w:type="spellStart"/>
      <w:r>
        <w:rPr>
          <w:rFonts w:ascii="Courier New" w:hAnsi="Courier New" w:cs="Courier New"/>
          <w:b w:val="0"/>
          <w:i/>
          <w:sz w:val="18"/>
          <w:szCs w:val="18"/>
        </w:rPr>
        <w:t>contact_list</w:t>
      </w:r>
      <w:proofErr w:type="spellEnd"/>
      <w:r w:rsidRPr="00491597">
        <w:rPr>
          <w:rFonts w:ascii="Courier New" w:hAnsi="Courier New" w:cs="Courier New"/>
          <w:bCs w:val="0"/>
          <w:i/>
          <w:sz w:val="18"/>
          <w:szCs w:val="18"/>
        </w:rPr>
        <w:t>/&gt;</w:t>
      </w:r>
      <w:bookmarkEnd w:id="284"/>
      <w:bookmarkEnd w:id="285"/>
      <w:bookmarkEnd w:id="286"/>
      <w:r>
        <w:t xml:space="preserve"> </w:t>
      </w:r>
    </w:p>
    <w:p w14:paraId="7D3CA6A6" w14:textId="77777777" w:rsidR="001C74F6" w:rsidRPr="00D63D88" w:rsidRDefault="001C74F6" w:rsidP="001C74F6">
      <w:pPr>
        <w:spacing w:before="120"/>
      </w:pPr>
      <w:r>
        <w:t xml:space="preserve">The </w:t>
      </w:r>
      <w:r w:rsidRPr="00226A3F">
        <w:t xml:space="preserve">element </w:t>
      </w:r>
      <w:r>
        <w:rPr>
          <w:rFonts w:ascii="Courier New" w:hAnsi="Courier New" w:cs="Courier New"/>
          <w:b/>
          <w:bCs/>
          <w:i/>
          <w:sz w:val="18"/>
          <w:szCs w:val="18"/>
        </w:rPr>
        <w:t>&lt;</w:t>
      </w:r>
      <w:proofErr w:type="spellStart"/>
      <w:r>
        <w:rPr>
          <w:rFonts w:ascii="Courier New" w:hAnsi="Courier New" w:cs="Courier New"/>
          <w:b/>
          <w:bCs/>
          <w:i/>
          <w:sz w:val="18"/>
          <w:szCs w:val="18"/>
        </w:rPr>
        <w:t>contact_list</w:t>
      </w:r>
      <w:proofErr w:type="spellEnd"/>
      <w:r>
        <w:rPr>
          <w:rFonts w:ascii="Courier New" w:hAnsi="Courier New" w:cs="Courier New"/>
          <w:b/>
          <w:bCs/>
          <w:i/>
          <w:sz w:val="18"/>
          <w:szCs w:val="18"/>
        </w:rPr>
        <w:t>/&gt;</w:t>
      </w:r>
      <w:r>
        <w:t xml:space="preserve"> does not allow for any attributes. </w:t>
      </w:r>
    </w:p>
    <w:p w14:paraId="1AD233E8" w14:textId="77777777" w:rsidR="00745248" w:rsidRPr="00880D5C" w:rsidRDefault="00745248" w:rsidP="00745248">
      <w:pPr>
        <w:pStyle w:val="berschrift4"/>
        <w:rPr>
          <w:szCs w:val="26"/>
        </w:rPr>
      </w:pPr>
      <w:bookmarkStart w:id="290" w:name="_Toc3556952"/>
      <w:bookmarkStart w:id="291" w:name="_Toc27753564"/>
      <w:r w:rsidRPr="00880D5C">
        <w:rPr>
          <w:szCs w:val="26"/>
        </w:rPr>
        <w:t xml:space="preserve">Element </w:t>
      </w:r>
      <w:r w:rsidRPr="00880D5C">
        <w:rPr>
          <w:rFonts w:ascii="Courier New" w:hAnsi="Courier New" w:cs="Courier New"/>
          <w:b w:val="0"/>
          <w:i/>
          <w:szCs w:val="26"/>
        </w:rPr>
        <w:t>&lt;contact</w:t>
      </w:r>
      <w:r w:rsidR="00B82523">
        <w:rPr>
          <w:rFonts w:ascii="Courier New" w:hAnsi="Courier New" w:cs="Courier New"/>
          <w:b w:val="0"/>
          <w:i/>
          <w:szCs w:val="26"/>
        </w:rPr>
        <w:t>/</w:t>
      </w:r>
      <w:r w:rsidRPr="00880D5C">
        <w:rPr>
          <w:rFonts w:ascii="Courier New" w:hAnsi="Courier New" w:cs="Courier New"/>
          <w:b w:val="0"/>
          <w:i/>
          <w:szCs w:val="26"/>
        </w:rPr>
        <w:t>&gt;</w:t>
      </w:r>
      <w:bookmarkEnd w:id="290"/>
      <w:bookmarkEnd w:id="291"/>
    </w:p>
    <w:p w14:paraId="0D1DF9AA" w14:textId="77777777" w:rsidR="001C74F6" w:rsidRPr="00226A3F" w:rsidRDefault="00175F7F" w:rsidP="00B32797">
      <w:pPr>
        <w:spacing w:before="120"/>
        <w:jc w:val="both"/>
      </w:pPr>
      <w:r>
        <w:t xml:space="preserve">The features </w:t>
      </w:r>
      <w:r w:rsidR="004D10FD">
        <w:t xml:space="preserve">or coefficients </w:t>
      </w:r>
      <w:r>
        <w:t xml:space="preserve">of a physical contact between flange partners are described by an element </w:t>
      </w:r>
      <w:r>
        <w:rPr>
          <w:rFonts w:ascii="Courier New" w:hAnsi="Courier New" w:cs="Courier New"/>
          <w:b/>
          <w:i/>
          <w:sz w:val="18"/>
          <w:szCs w:val="18"/>
        </w:rPr>
        <w:t>&lt;contact</w:t>
      </w:r>
      <w:r w:rsidR="00B82523">
        <w:rPr>
          <w:rFonts w:ascii="Courier New" w:hAnsi="Courier New" w:cs="Courier New"/>
          <w:b/>
          <w:i/>
          <w:sz w:val="18"/>
          <w:szCs w:val="18"/>
        </w:rPr>
        <w:t>/</w:t>
      </w:r>
      <w:r>
        <w:rPr>
          <w:rFonts w:ascii="Courier New" w:hAnsi="Courier New" w:cs="Courier New"/>
          <w:b/>
          <w:i/>
          <w:sz w:val="18"/>
          <w:szCs w:val="18"/>
        </w:rPr>
        <w:t>&gt;</w:t>
      </w:r>
      <w:r>
        <w:rPr>
          <w:szCs w:val="22"/>
        </w:rPr>
        <w:t>.</w:t>
      </w:r>
      <w:r>
        <w:t xml:space="preserve"> </w:t>
      </w:r>
    </w:p>
    <w:p w14:paraId="51FFB2F1" w14:textId="77777777" w:rsidR="00D05444" w:rsidRPr="00226A3F" w:rsidRDefault="00D05444" w:rsidP="00D05444">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contact/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108" w:type="dxa"/>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D05444" w:rsidRPr="000F7EEA" w14:paraId="14057EB1" w14:textId="77777777" w:rsidTr="0011065E">
        <w:trPr>
          <w:cantSplit/>
          <w:tblHeader/>
        </w:trPr>
        <w:tc>
          <w:tcPr>
            <w:tcW w:w="2111" w:type="dxa"/>
            <w:tcBorders>
              <w:top w:val="single" w:sz="4" w:space="0" w:color="000000"/>
              <w:bottom w:val="single" w:sz="4" w:space="0" w:color="000000"/>
            </w:tcBorders>
            <w:shd w:val="clear" w:color="auto" w:fill="F3F3F3"/>
            <w:vAlign w:val="bottom"/>
            <w:hideMark/>
          </w:tcPr>
          <w:p w14:paraId="5980ACA1" w14:textId="77777777" w:rsidR="00D05444" w:rsidRPr="00226A3F" w:rsidRDefault="00D05444" w:rsidP="00DC526B">
            <w:pPr>
              <w:keepNext/>
              <w:suppressAutoHyphens/>
              <w:rPr>
                <w:rFonts w:cs="Calibri"/>
                <w:b/>
                <w:i/>
                <w:lang w:eastAsia="zh-CN"/>
              </w:rPr>
            </w:pPr>
            <w:r w:rsidRPr="00226A3F">
              <w:rPr>
                <w:b/>
                <w:i/>
              </w:rPr>
              <w:t>Nested Elements</w:t>
            </w:r>
          </w:p>
        </w:tc>
        <w:tc>
          <w:tcPr>
            <w:tcW w:w="2268" w:type="dxa"/>
            <w:tcBorders>
              <w:top w:val="single" w:sz="4" w:space="0" w:color="000000"/>
              <w:bottom w:val="single" w:sz="4" w:space="0" w:color="000000"/>
            </w:tcBorders>
            <w:shd w:val="clear" w:color="auto" w:fill="F3F3F3"/>
            <w:vAlign w:val="bottom"/>
            <w:hideMark/>
          </w:tcPr>
          <w:p w14:paraId="386B779A" w14:textId="77777777" w:rsidR="00D05444" w:rsidRPr="00226A3F" w:rsidRDefault="00D05444" w:rsidP="00DC526B">
            <w:pPr>
              <w:keepNext/>
              <w:suppressAutoHyphens/>
              <w:rPr>
                <w:rFonts w:cs="Calibri"/>
                <w:b/>
                <w:i/>
                <w:lang w:eastAsia="zh-CN"/>
              </w:rPr>
            </w:pPr>
            <w:r w:rsidRPr="00226A3F">
              <w:rPr>
                <w:b/>
                <w:i/>
              </w:rPr>
              <w:t>Multiplicity</w:t>
            </w:r>
          </w:p>
        </w:tc>
        <w:tc>
          <w:tcPr>
            <w:tcW w:w="1276" w:type="dxa"/>
            <w:tcBorders>
              <w:top w:val="single" w:sz="4" w:space="0" w:color="000000"/>
              <w:bottom w:val="single" w:sz="4" w:space="0" w:color="000000"/>
            </w:tcBorders>
            <w:shd w:val="clear" w:color="auto" w:fill="F3F3F3"/>
            <w:vAlign w:val="bottom"/>
            <w:hideMark/>
          </w:tcPr>
          <w:p w14:paraId="0DD823FE" w14:textId="77777777" w:rsidR="00D05444" w:rsidRPr="00226A3F" w:rsidRDefault="000E60DF" w:rsidP="00DC526B">
            <w:pPr>
              <w:keepNext/>
              <w:suppressAutoHyphens/>
              <w:rPr>
                <w:rFonts w:cs="Calibri"/>
                <w:b/>
                <w:i/>
                <w:lang w:eastAsia="zh-CN"/>
              </w:rPr>
            </w:pPr>
            <w:r>
              <w:rPr>
                <w:b/>
                <w:i/>
              </w:rPr>
              <w:t>Use</w:t>
            </w:r>
          </w:p>
        </w:tc>
        <w:tc>
          <w:tcPr>
            <w:tcW w:w="2837" w:type="dxa"/>
            <w:tcBorders>
              <w:top w:val="single" w:sz="4" w:space="0" w:color="000000"/>
              <w:bottom w:val="single" w:sz="4" w:space="0" w:color="000000"/>
            </w:tcBorders>
            <w:shd w:val="clear" w:color="auto" w:fill="F3F3F3"/>
            <w:vAlign w:val="bottom"/>
            <w:hideMark/>
          </w:tcPr>
          <w:p w14:paraId="37E980F8" w14:textId="77777777" w:rsidR="00D05444" w:rsidRPr="00226A3F" w:rsidRDefault="00D05444" w:rsidP="00DC526B">
            <w:pPr>
              <w:keepNext/>
              <w:suppressAutoHyphens/>
              <w:rPr>
                <w:rFonts w:cs="Calibri"/>
                <w:lang w:eastAsia="zh-CN"/>
              </w:rPr>
            </w:pPr>
            <w:r w:rsidRPr="00226A3F">
              <w:rPr>
                <w:b/>
                <w:i/>
              </w:rPr>
              <w:t>Constraint</w:t>
            </w:r>
          </w:p>
        </w:tc>
      </w:tr>
      <w:tr w:rsidR="00D05444" w:rsidRPr="000F7EEA" w14:paraId="02D651D2" w14:textId="77777777" w:rsidTr="0011065E">
        <w:trPr>
          <w:cantSplit/>
        </w:trPr>
        <w:tc>
          <w:tcPr>
            <w:tcW w:w="2111" w:type="dxa"/>
            <w:tcBorders>
              <w:top w:val="single" w:sz="4" w:space="0" w:color="000000"/>
            </w:tcBorders>
            <w:hideMark/>
          </w:tcPr>
          <w:p w14:paraId="31DA028D" w14:textId="77777777" w:rsidR="00D05444" w:rsidRPr="002D0B90" w:rsidRDefault="00D05444" w:rsidP="00DC526B">
            <w:pPr>
              <w:suppressAutoHyphens/>
              <w:rPr>
                <w:rFonts w:cs="Calibri"/>
                <w:sz w:val="20"/>
                <w:szCs w:val="20"/>
                <w:lang w:eastAsia="zh-CN"/>
              </w:rPr>
            </w:pPr>
            <w:r>
              <w:rPr>
                <w:sz w:val="20"/>
                <w:szCs w:val="20"/>
              </w:rPr>
              <w:t>partner</w:t>
            </w:r>
          </w:p>
        </w:tc>
        <w:tc>
          <w:tcPr>
            <w:tcW w:w="2268" w:type="dxa"/>
            <w:tcBorders>
              <w:top w:val="single" w:sz="4" w:space="0" w:color="000000"/>
            </w:tcBorders>
            <w:hideMark/>
          </w:tcPr>
          <w:p w14:paraId="13A0A22F" w14:textId="77777777" w:rsidR="00D05444" w:rsidRPr="002D0B90" w:rsidRDefault="00D05444" w:rsidP="00DC526B">
            <w:pPr>
              <w:suppressAutoHyphens/>
              <w:rPr>
                <w:rFonts w:cs="Calibri"/>
                <w:sz w:val="20"/>
                <w:szCs w:val="20"/>
                <w:lang w:eastAsia="zh-CN"/>
              </w:rPr>
            </w:pPr>
            <w:r>
              <w:rPr>
                <w:sz w:val="20"/>
                <w:szCs w:val="20"/>
              </w:rPr>
              <w:t>2</w:t>
            </w:r>
          </w:p>
        </w:tc>
        <w:tc>
          <w:tcPr>
            <w:tcW w:w="1276" w:type="dxa"/>
            <w:tcBorders>
              <w:top w:val="single" w:sz="4" w:space="0" w:color="000000"/>
            </w:tcBorders>
            <w:hideMark/>
          </w:tcPr>
          <w:p w14:paraId="147A9914" w14:textId="77777777" w:rsidR="00D05444" w:rsidRPr="002D0B90" w:rsidRDefault="00D05444" w:rsidP="00DC526B">
            <w:pPr>
              <w:suppressAutoHyphens/>
              <w:rPr>
                <w:rFonts w:cs="Calibri"/>
                <w:sz w:val="20"/>
                <w:szCs w:val="20"/>
                <w:lang w:eastAsia="zh-CN"/>
              </w:rPr>
            </w:pPr>
            <w:r>
              <w:rPr>
                <w:sz w:val="20"/>
                <w:szCs w:val="20"/>
              </w:rPr>
              <w:t>Required</w:t>
            </w:r>
          </w:p>
        </w:tc>
        <w:tc>
          <w:tcPr>
            <w:tcW w:w="2837" w:type="dxa"/>
            <w:tcBorders>
              <w:top w:val="single" w:sz="4" w:space="0" w:color="000000"/>
            </w:tcBorders>
            <w:hideMark/>
          </w:tcPr>
          <w:p w14:paraId="3E4F49FD" w14:textId="77777777" w:rsidR="00D05444" w:rsidRPr="001C74F6" w:rsidRDefault="00D05444" w:rsidP="00DC526B">
            <w:pPr>
              <w:keepNext/>
              <w:suppressAutoHyphens/>
              <w:rPr>
                <w:rFonts w:cs="Calibri"/>
                <w:lang w:eastAsia="zh-CN"/>
              </w:rPr>
            </w:pPr>
            <w:r>
              <w:rPr>
                <w:sz w:val="20"/>
                <w:szCs w:val="20"/>
              </w:rPr>
              <w:t>-</w:t>
            </w:r>
          </w:p>
        </w:tc>
      </w:tr>
      <w:tr w:rsidR="00C863E1" w:rsidRPr="000F7EEA" w14:paraId="72B754C1" w14:textId="77777777" w:rsidTr="0011065E">
        <w:trPr>
          <w:cantSplit/>
        </w:trPr>
        <w:tc>
          <w:tcPr>
            <w:tcW w:w="2111" w:type="dxa"/>
            <w:hideMark/>
          </w:tcPr>
          <w:p w14:paraId="730D8FC5" w14:textId="77777777" w:rsidR="00C863E1" w:rsidRDefault="00C863E1" w:rsidP="00DC526B">
            <w:pPr>
              <w:suppressAutoHyphens/>
              <w:rPr>
                <w:sz w:val="20"/>
                <w:szCs w:val="20"/>
              </w:rPr>
            </w:pPr>
            <w:r>
              <w:rPr>
                <w:sz w:val="20"/>
                <w:szCs w:val="20"/>
              </w:rPr>
              <w:t>coefficients</w:t>
            </w:r>
          </w:p>
        </w:tc>
        <w:tc>
          <w:tcPr>
            <w:tcW w:w="2268" w:type="dxa"/>
            <w:hideMark/>
          </w:tcPr>
          <w:p w14:paraId="6A517865" w14:textId="77777777" w:rsidR="00C863E1" w:rsidRDefault="00C863E1" w:rsidP="00DC526B">
            <w:pPr>
              <w:suppressAutoHyphens/>
              <w:rPr>
                <w:sz w:val="20"/>
                <w:szCs w:val="20"/>
              </w:rPr>
            </w:pPr>
            <w:r>
              <w:rPr>
                <w:sz w:val="20"/>
                <w:szCs w:val="20"/>
              </w:rPr>
              <w:t>1</w:t>
            </w:r>
          </w:p>
        </w:tc>
        <w:tc>
          <w:tcPr>
            <w:tcW w:w="1276" w:type="dxa"/>
            <w:hideMark/>
          </w:tcPr>
          <w:p w14:paraId="5284A6F6" w14:textId="77777777" w:rsidR="00C863E1" w:rsidRDefault="00C863E1" w:rsidP="00DC526B">
            <w:pPr>
              <w:suppressAutoHyphens/>
              <w:rPr>
                <w:sz w:val="20"/>
                <w:szCs w:val="20"/>
              </w:rPr>
            </w:pPr>
            <w:r>
              <w:rPr>
                <w:sz w:val="20"/>
                <w:szCs w:val="20"/>
              </w:rPr>
              <w:t>Required</w:t>
            </w:r>
          </w:p>
        </w:tc>
        <w:tc>
          <w:tcPr>
            <w:tcW w:w="2837" w:type="dxa"/>
            <w:hideMark/>
          </w:tcPr>
          <w:p w14:paraId="46061744" w14:textId="77777777" w:rsidR="00C863E1" w:rsidRDefault="00C863E1" w:rsidP="00DC526B">
            <w:pPr>
              <w:keepNext/>
              <w:suppressAutoHyphens/>
              <w:rPr>
                <w:sz w:val="20"/>
                <w:szCs w:val="20"/>
              </w:rPr>
            </w:pPr>
            <w:r>
              <w:rPr>
                <w:sz w:val="20"/>
                <w:szCs w:val="20"/>
              </w:rPr>
              <w:t>-</w:t>
            </w:r>
          </w:p>
        </w:tc>
      </w:tr>
    </w:tbl>
    <w:p w14:paraId="7E3B7422" w14:textId="0EE20C97" w:rsidR="00D05444" w:rsidRDefault="00D05444" w:rsidP="00543B6B">
      <w:pPr>
        <w:pStyle w:val="Beschriftung"/>
        <w:spacing w:before="120"/>
      </w:pPr>
      <w:bookmarkStart w:id="292" w:name="_Toc3566422"/>
      <w:bookmarkStart w:id="293" w:name="_Toc27753790"/>
      <w:r>
        <w:t xml:space="preserve">Table </w:t>
      </w:r>
      <w:ins w:id="294" w:author="Dr. Carsten Franke" w:date="2020-03-09T16:02:00Z">
        <w:r w:rsidR="001D2A94">
          <w:fldChar w:fldCharType="begin"/>
        </w:r>
        <w:r w:rsidR="001D2A94">
          <w:instrText xml:space="preserve"> SEQ Table \* ARABIC </w:instrText>
        </w:r>
      </w:ins>
      <w:r w:rsidR="001D2A94">
        <w:fldChar w:fldCharType="separate"/>
      </w:r>
      <w:ins w:id="295" w:author="Dr. Carsten Franke" w:date="2020-03-09T16:02:00Z">
        <w:r w:rsidR="001D2A94">
          <w:rPr>
            <w:noProof/>
          </w:rPr>
          <w:t>15</w:t>
        </w:r>
        <w:r w:rsidR="001D2A94">
          <w:fldChar w:fldCharType="end"/>
        </w:r>
      </w:ins>
      <w:del w:id="296" w:author="Dr. Carsten Franke" w:date="2020-03-09T16:02:00Z">
        <w:r w:rsidR="00D43112" w:rsidDel="001D2A94">
          <w:fldChar w:fldCharType="begin"/>
        </w:r>
        <w:r w:rsidR="00D43112" w:rsidDel="001D2A94">
          <w:delInstrText xml:space="preserve"> SEQ Table \* ARABIC </w:delInstrText>
        </w:r>
        <w:r w:rsidR="00D43112" w:rsidDel="001D2A94">
          <w:fldChar w:fldCharType="separate"/>
        </w:r>
        <w:r w:rsidR="00004854" w:rsidDel="001D2A94">
          <w:rPr>
            <w:noProof/>
          </w:rPr>
          <w:delText>15</w:delText>
        </w:r>
        <w:r w:rsidR="00D43112" w:rsidDel="001D2A94">
          <w:fldChar w:fldCharType="end"/>
        </w:r>
      </w:del>
      <w:r>
        <w:t>: Nested element</w:t>
      </w:r>
      <w:r w:rsidRPr="00396648">
        <w:t xml:space="preserve">s of </w:t>
      </w:r>
      <w:r>
        <w:t xml:space="preserve">element </w:t>
      </w:r>
      <w:r w:rsidRPr="00491597">
        <w:rPr>
          <w:rFonts w:ascii="Courier New" w:hAnsi="Courier New" w:cs="Courier New"/>
          <w:bCs w:val="0"/>
          <w:i/>
          <w:sz w:val="18"/>
          <w:szCs w:val="18"/>
        </w:rPr>
        <w:t>&lt;</w:t>
      </w:r>
      <w:r>
        <w:rPr>
          <w:rFonts w:ascii="Courier New" w:hAnsi="Courier New" w:cs="Courier New"/>
          <w:b w:val="0"/>
          <w:i/>
          <w:sz w:val="18"/>
          <w:szCs w:val="18"/>
        </w:rPr>
        <w:t>contact</w:t>
      </w:r>
      <w:r w:rsidR="00B82523">
        <w:rPr>
          <w:rFonts w:ascii="Courier New" w:hAnsi="Courier New" w:cs="Courier New"/>
          <w:b w:val="0"/>
          <w:i/>
          <w:sz w:val="18"/>
          <w:szCs w:val="18"/>
        </w:rPr>
        <w:t>/</w:t>
      </w:r>
      <w:r w:rsidRPr="00491597">
        <w:rPr>
          <w:rFonts w:ascii="Courier New" w:hAnsi="Courier New" w:cs="Courier New"/>
          <w:bCs w:val="0"/>
          <w:i/>
          <w:sz w:val="18"/>
          <w:szCs w:val="18"/>
        </w:rPr>
        <w:t>&gt;</w:t>
      </w:r>
      <w:bookmarkEnd w:id="292"/>
      <w:bookmarkEnd w:id="293"/>
      <w:r>
        <w:t xml:space="preserve"> </w:t>
      </w:r>
    </w:p>
    <w:p w14:paraId="49E33EA7" w14:textId="77777777" w:rsidR="00D05444" w:rsidRDefault="00D05444" w:rsidP="00B32797">
      <w:pPr>
        <w:spacing w:before="120"/>
        <w:jc w:val="both"/>
      </w:pPr>
      <w:r>
        <w:lastRenderedPageBreak/>
        <w:t xml:space="preserve">Ordering of </w:t>
      </w:r>
      <w:r w:rsidR="000F18FC" w:rsidRPr="00226A3F">
        <w:rPr>
          <w:rFonts w:ascii="Courier New" w:hAnsi="Courier New" w:cs="Courier New"/>
          <w:b/>
          <w:i/>
          <w:sz w:val="18"/>
          <w:szCs w:val="18"/>
        </w:rPr>
        <w:t>&lt;</w:t>
      </w:r>
      <w:r w:rsidR="000F18FC">
        <w:rPr>
          <w:rFonts w:ascii="Courier New" w:hAnsi="Courier New" w:cs="Courier New"/>
          <w:b/>
          <w:i/>
          <w:sz w:val="18"/>
          <w:szCs w:val="18"/>
        </w:rPr>
        <w:t>contact</w:t>
      </w:r>
      <w:r w:rsidR="00B82523">
        <w:rPr>
          <w:rFonts w:ascii="Courier New" w:hAnsi="Courier New" w:cs="Courier New"/>
          <w:b/>
          <w:i/>
          <w:sz w:val="18"/>
          <w:szCs w:val="18"/>
        </w:rPr>
        <w:t>/</w:t>
      </w:r>
      <w:r w:rsidR="000F18FC" w:rsidRPr="00226A3F">
        <w:rPr>
          <w:rFonts w:ascii="Courier New" w:hAnsi="Courier New" w:cs="Courier New"/>
          <w:b/>
          <w:i/>
          <w:sz w:val="18"/>
          <w:szCs w:val="18"/>
        </w:rPr>
        <w:t>&gt;</w:t>
      </w:r>
      <w:r w:rsidR="000F18FC" w:rsidRPr="00226A3F">
        <w:t xml:space="preserve"> </w:t>
      </w:r>
      <w:r w:rsidR="000F18FC" w:rsidRPr="00226A3F">
        <w:rPr>
          <w:rFonts w:cs="Courier New"/>
          <w:szCs w:val="22"/>
        </w:rPr>
        <w:t>element</w:t>
      </w:r>
      <w:r w:rsidR="000F18FC">
        <w:rPr>
          <w:rFonts w:cs="Courier New"/>
          <w:szCs w:val="22"/>
        </w:rPr>
        <w:t>s</w:t>
      </w:r>
      <w:r>
        <w:t xml:space="preserve"> within a </w:t>
      </w:r>
      <w:r w:rsidR="000F18FC">
        <w:rPr>
          <w:rFonts w:ascii="Courier New" w:hAnsi="Courier New" w:cs="Courier New"/>
          <w:b/>
          <w:bCs/>
          <w:i/>
          <w:sz w:val="18"/>
          <w:szCs w:val="18"/>
        </w:rPr>
        <w:t>&lt;</w:t>
      </w:r>
      <w:proofErr w:type="spellStart"/>
      <w:r w:rsidR="000F18FC">
        <w:rPr>
          <w:rFonts w:ascii="Courier New" w:hAnsi="Courier New" w:cs="Courier New"/>
          <w:b/>
          <w:bCs/>
          <w:i/>
          <w:sz w:val="18"/>
          <w:szCs w:val="18"/>
        </w:rPr>
        <w:t>contact_list</w:t>
      </w:r>
      <w:proofErr w:type="spellEnd"/>
      <w:r w:rsidR="00B82523">
        <w:rPr>
          <w:rFonts w:ascii="Courier New" w:hAnsi="Courier New" w:cs="Courier New"/>
          <w:b/>
          <w:bCs/>
          <w:i/>
          <w:sz w:val="18"/>
          <w:szCs w:val="18"/>
        </w:rPr>
        <w:t>/</w:t>
      </w:r>
      <w:r w:rsidR="000F18FC">
        <w:rPr>
          <w:rFonts w:ascii="Courier New" w:hAnsi="Courier New" w:cs="Courier New"/>
          <w:b/>
          <w:bCs/>
          <w:i/>
          <w:sz w:val="18"/>
          <w:szCs w:val="18"/>
        </w:rPr>
        <w:t>&gt;</w:t>
      </w:r>
      <w:r>
        <w:t xml:space="preserve"> is irrelevant, since it is assumed that </w:t>
      </w:r>
      <w:r w:rsidR="00C863E1">
        <w:t xml:space="preserve">features of a physical contact are invariant under permutation of the two involved materials. </w:t>
      </w:r>
    </w:p>
    <w:p w14:paraId="2DE761B7" w14:textId="77777777" w:rsidR="00880D5C" w:rsidRDefault="00D05444" w:rsidP="00AC1E58">
      <w:pPr>
        <w:spacing w:before="120"/>
        <w:rPr>
          <w:szCs w:val="22"/>
        </w:rPr>
      </w:pPr>
      <w:r>
        <w:t xml:space="preserve">The </w:t>
      </w:r>
      <w:r w:rsidRPr="00226A3F">
        <w:t xml:space="preserve">element </w:t>
      </w:r>
      <w:r>
        <w:rPr>
          <w:rFonts w:ascii="Courier New" w:hAnsi="Courier New" w:cs="Courier New"/>
          <w:b/>
          <w:bCs/>
          <w:i/>
          <w:sz w:val="18"/>
          <w:szCs w:val="18"/>
        </w:rPr>
        <w:t>&lt;contact</w:t>
      </w:r>
      <w:r w:rsidR="00B82523">
        <w:rPr>
          <w:rFonts w:ascii="Courier New" w:hAnsi="Courier New" w:cs="Courier New"/>
          <w:b/>
          <w:bCs/>
          <w:i/>
          <w:sz w:val="18"/>
          <w:szCs w:val="18"/>
        </w:rPr>
        <w:t>/</w:t>
      </w:r>
      <w:r>
        <w:rPr>
          <w:rFonts w:ascii="Courier New" w:hAnsi="Courier New" w:cs="Courier New"/>
          <w:b/>
          <w:bCs/>
          <w:i/>
          <w:sz w:val="18"/>
          <w:szCs w:val="18"/>
        </w:rPr>
        <w:t>&gt;</w:t>
      </w:r>
      <w:r>
        <w:t xml:space="preserve"> does not allow for any attributes. </w:t>
      </w:r>
    </w:p>
    <w:p w14:paraId="209C632D" w14:textId="77777777" w:rsidR="00906CE3" w:rsidRDefault="006A6AD6" w:rsidP="00906CE3">
      <w:pPr>
        <w:pStyle w:val="berschrift4"/>
        <w:rPr>
          <w:i/>
        </w:rPr>
      </w:pPr>
      <w:bookmarkStart w:id="297" w:name="_Toc3556953"/>
      <w:bookmarkStart w:id="298" w:name="_Toc27753565"/>
      <w:r w:rsidRPr="00880D5C">
        <w:rPr>
          <w:szCs w:val="26"/>
        </w:rPr>
        <w:t>Element</w:t>
      </w:r>
      <w:r w:rsidR="00906CE3">
        <w:t xml:space="preserve"> </w:t>
      </w:r>
      <w:r w:rsidR="00906CE3" w:rsidRPr="00AC1E58">
        <w:rPr>
          <w:rFonts w:ascii="Courier New" w:hAnsi="Courier New" w:cs="Courier New"/>
          <w:b w:val="0"/>
          <w:i/>
          <w:szCs w:val="26"/>
        </w:rPr>
        <w:t>&lt;partner</w:t>
      </w:r>
      <w:r w:rsidR="00EC2109">
        <w:rPr>
          <w:rFonts w:ascii="Courier New" w:hAnsi="Courier New" w:cs="Courier New"/>
          <w:b w:val="0"/>
          <w:i/>
          <w:szCs w:val="26"/>
        </w:rPr>
        <w:t>/</w:t>
      </w:r>
      <w:r w:rsidR="00906CE3" w:rsidRPr="00AC1E58">
        <w:rPr>
          <w:rFonts w:ascii="Courier New" w:hAnsi="Courier New" w:cs="Courier New"/>
          <w:b w:val="0"/>
          <w:i/>
          <w:szCs w:val="26"/>
        </w:rPr>
        <w:t>&gt;</w:t>
      </w:r>
      <w:bookmarkEnd w:id="297"/>
      <w:bookmarkEnd w:id="298"/>
    </w:p>
    <w:p w14:paraId="2A9589F1" w14:textId="77777777" w:rsidR="0030552A" w:rsidRDefault="0030552A" w:rsidP="00B32797">
      <w:pPr>
        <w:jc w:val="both"/>
      </w:pPr>
      <w:r>
        <w:t xml:space="preserve">Each joint partner involved in </w:t>
      </w:r>
      <w:r w:rsidR="00AC1E58">
        <w:t xml:space="preserve">a </w:t>
      </w:r>
      <w:r>
        <w:t xml:space="preserve">contact is specified by the element </w:t>
      </w:r>
      <w:r w:rsidRPr="00702EBE">
        <w:rPr>
          <w:rFonts w:ascii="Courier New" w:hAnsi="Courier New" w:cs="Courier New"/>
          <w:b/>
          <w:i/>
          <w:sz w:val="18"/>
          <w:szCs w:val="18"/>
        </w:rPr>
        <w:t>&lt;</w:t>
      </w:r>
      <w:r>
        <w:rPr>
          <w:rFonts w:ascii="Courier New" w:hAnsi="Courier New" w:cs="Courier New"/>
          <w:b/>
          <w:i/>
          <w:sz w:val="18"/>
          <w:szCs w:val="18"/>
        </w:rPr>
        <w:t>partner</w:t>
      </w:r>
      <w:r w:rsidR="00EC2109">
        <w:rPr>
          <w:rFonts w:ascii="Courier New" w:hAnsi="Courier New" w:cs="Courier New"/>
          <w:b/>
          <w:i/>
          <w:sz w:val="18"/>
          <w:szCs w:val="18"/>
        </w:rPr>
        <w:t>/</w:t>
      </w:r>
      <w:r w:rsidRPr="00AC1E58">
        <w:rPr>
          <w:rFonts w:ascii="Courier New" w:hAnsi="Courier New" w:cs="Courier New"/>
          <w:b/>
          <w:i/>
          <w:sz w:val="18"/>
          <w:szCs w:val="18"/>
        </w:rPr>
        <w:t>&gt;</w:t>
      </w:r>
      <w:r w:rsidR="00AC1E58" w:rsidRPr="00AC1E58">
        <w:rPr>
          <w:rFonts w:cs="Courier New"/>
          <w:szCs w:val="22"/>
        </w:rPr>
        <w:t xml:space="preserve">. </w:t>
      </w:r>
      <w:del w:id="299" w:author="nick" w:date="2019-12-19T20:16:00Z">
        <w:r w:rsidR="00AC1E58" w:rsidRPr="00AC1E58" w:rsidDel="00BE444C">
          <w:rPr>
            <w:rFonts w:cs="Courier New"/>
            <w:szCs w:val="22"/>
          </w:rPr>
          <w:delText>It is referred to</w:delText>
        </w:r>
        <w:r w:rsidR="005373EC" w:rsidRPr="005373EC" w:rsidDel="00BE444C">
          <w:rPr>
            <w:rFonts w:cs="Courier New"/>
            <w:szCs w:val="22"/>
          </w:rPr>
          <w:delText xml:space="preserve"> </w:delText>
        </w:r>
        <w:r w:rsidR="005373EC" w:rsidDel="00BE444C">
          <w:rPr>
            <w:rFonts w:cs="Courier New"/>
            <w:szCs w:val="22"/>
          </w:rPr>
          <w:delText xml:space="preserve">by </w:delText>
        </w:r>
        <w:r w:rsidR="00AC1E58" w:rsidDel="00BE444C">
          <w:rPr>
            <w:rFonts w:cs="Courier New"/>
            <w:szCs w:val="22"/>
          </w:rPr>
          <w:delText>an</w:delText>
        </w:r>
        <w:r w:rsidR="005373EC" w:rsidDel="00BE444C">
          <w:rPr>
            <w:rFonts w:cs="Courier New"/>
            <w:szCs w:val="22"/>
          </w:rPr>
          <w:delText xml:space="preserve"> attribute label </w:delText>
        </w:r>
        <w:r w:rsidR="00AC1E58" w:rsidDel="00BE444C">
          <w:rPr>
            <w:rFonts w:cs="Courier New"/>
            <w:szCs w:val="22"/>
          </w:rPr>
          <w:delText>or</w:delText>
        </w:r>
        <w:r w:rsidR="005373EC" w:rsidDel="00BE444C">
          <w:rPr>
            <w:rFonts w:cs="Courier New"/>
            <w:szCs w:val="22"/>
          </w:rPr>
          <w:delText xml:space="preserve"> pid</w:delText>
        </w:r>
        <w:r w:rsidR="00AC1E58" w:rsidDel="00BE444C">
          <w:rPr>
            <w:rFonts w:cs="Courier New"/>
            <w:szCs w:val="22"/>
          </w:rPr>
          <w:delText xml:space="preserve">. </w:delText>
        </w:r>
      </w:del>
      <w:r w:rsidR="00AC1E58">
        <w:rPr>
          <w:rFonts w:cs="Courier New"/>
          <w:szCs w:val="22"/>
        </w:rPr>
        <w:t>Only th</w:t>
      </w:r>
      <w:ins w:id="300" w:author="nick" w:date="2019-12-19T20:17:00Z">
        <w:r w:rsidR="00BE444C">
          <w:rPr>
            <w:rFonts w:cs="Courier New"/>
            <w:szCs w:val="22"/>
          </w:rPr>
          <w:t xml:space="preserve">e first level parts </w:t>
        </w:r>
      </w:ins>
      <w:del w:id="301" w:author="nick" w:date="2019-12-19T20:17:00Z">
        <w:r w:rsidR="00AC1E58" w:rsidDel="00BE444C">
          <w:rPr>
            <w:rFonts w:cs="Courier New"/>
            <w:szCs w:val="22"/>
          </w:rPr>
          <w:delText>ose labels or pids are allowed</w:delText>
        </w:r>
        <w:r w:rsidR="006A6AD6" w:rsidDel="00BE444C">
          <w:rPr>
            <w:rFonts w:cs="Courier New"/>
            <w:szCs w:val="22"/>
          </w:rPr>
          <w:delText>,</w:delText>
        </w:r>
        <w:r w:rsidR="00AC1E58" w:rsidDel="00BE444C">
          <w:rPr>
            <w:rFonts w:cs="Courier New"/>
            <w:szCs w:val="22"/>
          </w:rPr>
          <w:delText xml:space="preserve"> </w:delText>
        </w:r>
      </w:del>
      <w:r w:rsidR="00AC1E58">
        <w:rPr>
          <w:rFonts w:cs="Courier New"/>
          <w:szCs w:val="22"/>
        </w:rPr>
        <w:t>which are listed</w:t>
      </w:r>
      <w:r w:rsidR="005373EC">
        <w:rPr>
          <w:rFonts w:cs="Courier New"/>
          <w:szCs w:val="22"/>
        </w:rPr>
        <w:t xml:space="preserve"> in </w:t>
      </w:r>
      <w:r w:rsidR="005373EC" w:rsidRPr="00446313">
        <w:rPr>
          <w:rFonts w:ascii="Courier New" w:hAnsi="Courier New" w:cs="Courier New"/>
          <w:b/>
          <w:i/>
          <w:sz w:val="18"/>
          <w:szCs w:val="18"/>
        </w:rPr>
        <w:t>&lt;connected_to</w:t>
      </w:r>
      <w:r w:rsidR="00B82523">
        <w:rPr>
          <w:rFonts w:ascii="Courier New" w:hAnsi="Courier New" w:cs="Courier New"/>
          <w:b/>
          <w:i/>
          <w:sz w:val="18"/>
          <w:szCs w:val="18"/>
        </w:rPr>
        <w:t>/</w:t>
      </w:r>
      <w:r w:rsidR="005373EC" w:rsidRPr="00AC1E58">
        <w:rPr>
          <w:rFonts w:ascii="Courier New" w:hAnsi="Courier New" w:cs="Courier New"/>
          <w:b/>
          <w:i/>
          <w:sz w:val="18"/>
          <w:szCs w:val="18"/>
        </w:rPr>
        <w:t>&gt;</w:t>
      </w:r>
      <w:ins w:id="302" w:author="nick" w:date="2019-12-19T20:17:00Z">
        <w:r w:rsidR="00BE444C">
          <w:rPr>
            <w:rFonts w:ascii="Courier New" w:hAnsi="Courier New" w:cs="Courier New"/>
            <w:b/>
            <w:i/>
            <w:sz w:val="18"/>
            <w:szCs w:val="18"/>
          </w:rPr>
          <w:t xml:space="preserve"> </w:t>
        </w:r>
        <w:r w:rsidR="00BE444C" w:rsidRPr="00BE444C">
          <w:t>are allowed</w:t>
        </w:r>
      </w:ins>
      <w:r w:rsidR="005373EC" w:rsidRPr="00AC1E58">
        <w:t xml:space="preserve">. </w:t>
      </w:r>
    </w:p>
    <w:p w14:paraId="45D9BF2A" w14:textId="77777777" w:rsidR="006A6AD6" w:rsidRPr="00226A3F" w:rsidRDefault="006A6AD6" w:rsidP="006A6AD6">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partner/</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6A6AD6" w:rsidRPr="000F7EEA" w14:paraId="411B73BA" w14:textId="77777777" w:rsidTr="00DC526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D877537" w14:textId="77777777" w:rsidR="006A6AD6" w:rsidRPr="00226A3F" w:rsidRDefault="006A6AD6" w:rsidP="00DC526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0A89958" w14:textId="77777777" w:rsidR="006A6AD6" w:rsidRPr="00226A3F" w:rsidRDefault="006A6AD6" w:rsidP="00DC526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F0FA10E" w14:textId="77777777" w:rsidR="006A6AD6" w:rsidRPr="00226A3F" w:rsidRDefault="006A6AD6" w:rsidP="00DC526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55A278FE" w14:textId="77777777" w:rsidR="006A6AD6" w:rsidRPr="00226A3F" w:rsidRDefault="000E60DF" w:rsidP="00DC526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508791F" w14:textId="77777777" w:rsidR="006A6AD6" w:rsidRPr="00226A3F" w:rsidRDefault="006A6AD6" w:rsidP="00DC526B">
            <w:pPr>
              <w:keepNext/>
              <w:suppressAutoHyphens/>
              <w:rPr>
                <w:rFonts w:cs="Calibri"/>
                <w:lang w:eastAsia="zh-CN"/>
              </w:rPr>
            </w:pPr>
            <w:r w:rsidRPr="00226A3F">
              <w:rPr>
                <w:b/>
                <w:i/>
              </w:rPr>
              <w:t>Constraint</w:t>
            </w:r>
            <w:r>
              <w:rPr>
                <w:b/>
                <w:i/>
              </w:rPr>
              <w:t>s / Remarks</w:t>
            </w:r>
          </w:p>
        </w:tc>
      </w:tr>
      <w:tr w:rsidR="0011065E" w:rsidRPr="00397AE8" w:rsidDel="00BE444C" w14:paraId="77F0BE02" w14:textId="77777777" w:rsidTr="0011065E">
        <w:trPr>
          <w:del w:id="303" w:author="nick" w:date="2019-12-19T20:15:00Z"/>
        </w:trPr>
        <w:tc>
          <w:tcPr>
            <w:tcW w:w="1526" w:type="dxa"/>
            <w:tcBorders>
              <w:top w:val="dotted" w:sz="4" w:space="0" w:color="000000"/>
              <w:left w:val="single" w:sz="8" w:space="0" w:color="000000"/>
              <w:bottom w:val="dotted" w:sz="4" w:space="0" w:color="000000"/>
              <w:right w:val="nil"/>
            </w:tcBorders>
          </w:tcPr>
          <w:p w14:paraId="55337BC3" w14:textId="77777777" w:rsidR="0011065E" w:rsidDel="00BE444C" w:rsidRDefault="0011065E" w:rsidP="00DC526B">
            <w:pPr>
              <w:suppressAutoHyphens/>
              <w:rPr>
                <w:del w:id="304" w:author="nick" w:date="2019-12-19T20:15:00Z"/>
                <w:rFonts w:cs="Calibri"/>
                <w:sz w:val="20"/>
                <w:szCs w:val="20"/>
                <w:lang w:eastAsia="zh-CN"/>
              </w:rPr>
            </w:pPr>
            <w:del w:id="305" w:author="nick" w:date="2019-12-19T20:15:00Z">
              <w:r w:rsidRPr="003103A4" w:rsidDel="00BE444C">
                <w:rPr>
                  <w:sz w:val="20"/>
                  <w:szCs w:val="20"/>
                </w:rPr>
                <w:delText>label</w:delText>
              </w:r>
            </w:del>
          </w:p>
        </w:tc>
        <w:tc>
          <w:tcPr>
            <w:tcW w:w="1538" w:type="dxa"/>
            <w:tcBorders>
              <w:top w:val="dotted" w:sz="4" w:space="0" w:color="000000"/>
              <w:left w:val="single" w:sz="4" w:space="0" w:color="000000"/>
              <w:bottom w:val="dotted" w:sz="4" w:space="0" w:color="000000"/>
              <w:right w:val="nil"/>
            </w:tcBorders>
          </w:tcPr>
          <w:p w14:paraId="331FD5D6" w14:textId="77777777" w:rsidR="0011065E" w:rsidRPr="00226A3F" w:rsidDel="00BE444C" w:rsidRDefault="0011065E" w:rsidP="00DC526B">
            <w:pPr>
              <w:suppressAutoHyphens/>
              <w:rPr>
                <w:del w:id="306" w:author="nick" w:date="2019-12-19T20:15:00Z"/>
                <w:sz w:val="20"/>
                <w:szCs w:val="20"/>
              </w:rPr>
            </w:pPr>
            <w:del w:id="307" w:author="nick" w:date="2019-12-19T20:15:00Z">
              <w:r w:rsidRPr="003103A4" w:rsidDel="00BE444C">
                <w:rPr>
                  <w:sz w:val="20"/>
                  <w:szCs w:val="20"/>
                </w:rPr>
                <w:delText>Alphanumeric</w:delText>
              </w:r>
            </w:del>
          </w:p>
        </w:tc>
        <w:tc>
          <w:tcPr>
            <w:tcW w:w="1612" w:type="dxa"/>
            <w:tcBorders>
              <w:top w:val="dotted" w:sz="4" w:space="0" w:color="000000"/>
              <w:left w:val="single" w:sz="4" w:space="0" w:color="000000"/>
              <w:bottom w:val="dotted" w:sz="4" w:space="0" w:color="000000"/>
              <w:right w:val="nil"/>
            </w:tcBorders>
          </w:tcPr>
          <w:p w14:paraId="675B3F18" w14:textId="77777777" w:rsidR="0011065E" w:rsidDel="00BE444C" w:rsidRDefault="0011065E" w:rsidP="00DC526B">
            <w:pPr>
              <w:suppressAutoHyphens/>
              <w:rPr>
                <w:del w:id="308" w:author="nick" w:date="2019-12-19T20:15:00Z"/>
                <w:sz w:val="20"/>
                <w:szCs w:val="20"/>
              </w:rPr>
            </w:pPr>
            <w:del w:id="309" w:author="nick" w:date="2019-12-19T20:15:00Z">
              <w:r w:rsidRPr="003103A4" w:rsidDel="00BE444C">
                <w:rPr>
                  <w:sz w:val="20"/>
                  <w:szCs w:val="20"/>
                </w:rPr>
                <w:delText>Alphanumeric</w:delText>
              </w:r>
            </w:del>
          </w:p>
        </w:tc>
        <w:tc>
          <w:tcPr>
            <w:tcW w:w="1352" w:type="dxa"/>
            <w:tcBorders>
              <w:top w:val="dotted" w:sz="4" w:space="0" w:color="000000"/>
              <w:left w:val="single" w:sz="4" w:space="0" w:color="000000"/>
              <w:bottom w:val="dotted" w:sz="4" w:space="0" w:color="000000"/>
              <w:right w:val="nil"/>
            </w:tcBorders>
          </w:tcPr>
          <w:p w14:paraId="32905915" w14:textId="77777777" w:rsidR="0011065E" w:rsidRPr="00226A3F" w:rsidDel="00BE444C" w:rsidRDefault="0011065E" w:rsidP="00DC526B">
            <w:pPr>
              <w:suppressAutoHyphens/>
              <w:rPr>
                <w:del w:id="310" w:author="nick" w:date="2019-12-19T20:15:00Z"/>
                <w:sz w:val="20"/>
                <w:szCs w:val="20"/>
              </w:rPr>
            </w:pPr>
            <w:del w:id="311" w:author="nick" w:date="2019-12-19T20:15:00Z">
              <w:r w:rsidRPr="003103A4" w:rsidDel="00BE444C">
                <w:rPr>
                  <w:sz w:val="20"/>
                  <w:szCs w:val="20"/>
                </w:rPr>
                <w:delText>Optional</w:delText>
              </w:r>
            </w:del>
          </w:p>
        </w:tc>
        <w:tc>
          <w:tcPr>
            <w:tcW w:w="2492" w:type="dxa"/>
            <w:tcBorders>
              <w:top w:val="dotted" w:sz="4" w:space="0" w:color="000000"/>
              <w:left w:val="single" w:sz="4" w:space="0" w:color="000000"/>
              <w:bottom w:val="dotted" w:sz="4" w:space="0" w:color="000000"/>
              <w:right w:val="single" w:sz="8" w:space="0" w:color="000000"/>
            </w:tcBorders>
          </w:tcPr>
          <w:p w14:paraId="66B63A8A" w14:textId="77777777" w:rsidR="0011065E" w:rsidRPr="00226A3F" w:rsidDel="00BE444C" w:rsidRDefault="0011065E" w:rsidP="00DC526B">
            <w:pPr>
              <w:suppressAutoHyphens/>
              <w:rPr>
                <w:del w:id="312" w:author="nick" w:date="2019-12-19T20:15:00Z"/>
                <w:sz w:val="20"/>
                <w:szCs w:val="20"/>
              </w:rPr>
            </w:pPr>
            <w:del w:id="313" w:author="nick" w:date="2019-12-19T20:15:00Z">
              <w:r w:rsidRPr="003103A4" w:rsidDel="00BE444C">
                <w:rPr>
                  <w:sz w:val="20"/>
                  <w:szCs w:val="20"/>
                </w:rPr>
                <w:delText>Optional, if pid is present.</w:delText>
              </w:r>
            </w:del>
          </w:p>
        </w:tc>
      </w:tr>
      <w:tr w:rsidR="0011065E" w:rsidRPr="00397AE8" w:rsidDel="00BE444C" w14:paraId="126A2319" w14:textId="77777777" w:rsidTr="00BE444C">
        <w:trPr>
          <w:del w:id="314" w:author="nick" w:date="2019-12-19T20:15:00Z"/>
        </w:trPr>
        <w:tc>
          <w:tcPr>
            <w:tcW w:w="1526" w:type="dxa"/>
            <w:tcBorders>
              <w:top w:val="dotted" w:sz="4" w:space="0" w:color="000000"/>
              <w:left w:val="single" w:sz="8" w:space="0" w:color="000000"/>
              <w:bottom w:val="dotted" w:sz="4" w:space="0" w:color="000000"/>
              <w:right w:val="nil"/>
            </w:tcBorders>
          </w:tcPr>
          <w:p w14:paraId="69B658EC" w14:textId="77777777" w:rsidR="0011065E" w:rsidDel="00BE444C" w:rsidRDefault="0011065E" w:rsidP="00DC526B">
            <w:pPr>
              <w:suppressAutoHyphens/>
              <w:rPr>
                <w:del w:id="315" w:author="nick" w:date="2019-12-19T20:15:00Z"/>
                <w:rFonts w:cs="Calibri"/>
                <w:sz w:val="20"/>
                <w:szCs w:val="20"/>
                <w:lang w:eastAsia="zh-CN"/>
              </w:rPr>
            </w:pPr>
            <w:del w:id="316" w:author="nick" w:date="2019-12-19T20:15:00Z">
              <w:r w:rsidRPr="003103A4" w:rsidDel="00BE444C">
                <w:rPr>
                  <w:sz w:val="20"/>
                  <w:szCs w:val="20"/>
                </w:rPr>
                <w:delText>pid</w:delText>
              </w:r>
            </w:del>
          </w:p>
        </w:tc>
        <w:tc>
          <w:tcPr>
            <w:tcW w:w="1538" w:type="dxa"/>
            <w:tcBorders>
              <w:top w:val="dotted" w:sz="4" w:space="0" w:color="000000"/>
              <w:left w:val="single" w:sz="4" w:space="0" w:color="000000"/>
              <w:bottom w:val="dotted" w:sz="4" w:space="0" w:color="000000"/>
              <w:right w:val="nil"/>
            </w:tcBorders>
          </w:tcPr>
          <w:p w14:paraId="137E3BDD" w14:textId="77777777" w:rsidR="0011065E" w:rsidDel="00BE444C" w:rsidRDefault="0011065E" w:rsidP="00DC526B">
            <w:pPr>
              <w:suppressAutoHyphens/>
              <w:rPr>
                <w:del w:id="317" w:author="nick" w:date="2019-12-19T20:15:00Z"/>
                <w:sz w:val="20"/>
                <w:szCs w:val="20"/>
              </w:rPr>
            </w:pPr>
            <w:del w:id="318" w:author="nick" w:date="2019-12-19T20:15:00Z">
              <w:r w:rsidRPr="003103A4" w:rsidDel="00BE444C">
                <w:rPr>
                  <w:sz w:val="20"/>
                  <w:szCs w:val="20"/>
                </w:rPr>
                <w:delText>Integer</w:delText>
              </w:r>
            </w:del>
          </w:p>
        </w:tc>
        <w:tc>
          <w:tcPr>
            <w:tcW w:w="1612" w:type="dxa"/>
            <w:tcBorders>
              <w:top w:val="dotted" w:sz="4" w:space="0" w:color="000000"/>
              <w:left w:val="single" w:sz="4" w:space="0" w:color="000000"/>
              <w:bottom w:val="dotted" w:sz="4" w:space="0" w:color="000000"/>
              <w:right w:val="nil"/>
            </w:tcBorders>
          </w:tcPr>
          <w:p w14:paraId="6CCB56DD" w14:textId="77777777" w:rsidR="0011065E" w:rsidDel="00BE444C" w:rsidRDefault="0011065E" w:rsidP="00DC526B">
            <w:pPr>
              <w:suppressAutoHyphens/>
              <w:rPr>
                <w:del w:id="319" w:author="nick" w:date="2019-12-19T20:15:00Z"/>
                <w:sz w:val="20"/>
                <w:szCs w:val="20"/>
              </w:rPr>
            </w:pPr>
            <w:del w:id="320" w:author="nick" w:date="2019-12-19T20:15:00Z">
              <w:r w:rsidRPr="003103A4" w:rsidDel="00BE444C">
                <w:rPr>
                  <w:sz w:val="20"/>
                  <w:szCs w:val="20"/>
                </w:rPr>
                <w:delText>&gt; 0</w:delText>
              </w:r>
            </w:del>
          </w:p>
        </w:tc>
        <w:tc>
          <w:tcPr>
            <w:tcW w:w="1352" w:type="dxa"/>
            <w:tcBorders>
              <w:top w:val="dotted" w:sz="4" w:space="0" w:color="000000"/>
              <w:left w:val="single" w:sz="4" w:space="0" w:color="000000"/>
              <w:bottom w:val="dotted" w:sz="4" w:space="0" w:color="000000"/>
              <w:right w:val="nil"/>
            </w:tcBorders>
          </w:tcPr>
          <w:p w14:paraId="4FD0445C" w14:textId="77777777" w:rsidR="0011065E" w:rsidDel="00BE444C" w:rsidRDefault="0011065E" w:rsidP="00DC526B">
            <w:pPr>
              <w:suppressAutoHyphens/>
              <w:rPr>
                <w:del w:id="321" w:author="nick" w:date="2019-12-19T20:15:00Z"/>
                <w:sz w:val="20"/>
                <w:szCs w:val="20"/>
              </w:rPr>
            </w:pPr>
            <w:del w:id="322" w:author="nick" w:date="2019-12-19T20:15:00Z">
              <w:r w:rsidRPr="003103A4" w:rsidDel="00BE444C">
                <w:rPr>
                  <w:sz w:val="20"/>
                  <w:szCs w:val="20"/>
                </w:rPr>
                <w:delText>Optional</w:delText>
              </w:r>
            </w:del>
          </w:p>
        </w:tc>
        <w:tc>
          <w:tcPr>
            <w:tcW w:w="2492" w:type="dxa"/>
            <w:tcBorders>
              <w:top w:val="dotted" w:sz="4" w:space="0" w:color="000000"/>
              <w:left w:val="single" w:sz="4" w:space="0" w:color="000000"/>
              <w:bottom w:val="dotted" w:sz="4" w:space="0" w:color="000000"/>
              <w:right w:val="single" w:sz="8" w:space="0" w:color="000000"/>
            </w:tcBorders>
          </w:tcPr>
          <w:p w14:paraId="03DB62CE" w14:textId="77777777" w:rsidR="0011065E" w:rsidDel="00BE444C" w:rsidRDefault="0011065E" w:rsidP="00DC526B">
            <w:pPr>
              <w:suppressAutoHyphens/>
              <w:rPr>
                <w:del w:id="323" w:author="nick" w:date="2019-12-19T20:15:00Z"/>
                <w:sz w:val="20"/>
                <w:szCs w:val="20"/>
              </w:rPr>
            </w:pPr>
            <w:del w:id="324" w:author="nick" w:date="2019-12-19T20:15:00Z">
              <w:r w:rsidRPr="003103A4" w:rsidDel="00BE444C">
                <w:rPr>
                  <w:sz w:val="20"/>
                  <w:szCs w:val="20"/>
                </w:rPr>
                <w:delText>Optional, if label is present.</w:delText>
              </w:r>
            </w:del>
          </w:p>
        </w:tc>
      </w:tr>
      <w:tr w:rsidR="00BE444C" w:rsidRPr="00397AE8" w14:paraId="5ECA090F" w14:textId="77777777" w:rsidTr="0011065E">
        <w:trPr>
          <w:ins w:id="325" w:author="nick" w:date="2019-12-19T20:13:00Z"/>
        </w:trPr>
        <w:tc>
          <w:tcPr>
            <w:tcW w:w="1526" w:type="dxa"/>
            <w:tcBorders>
              <w:top w:val="dotted" w:sz="4" w:space="0" w:color="000000"/>
              <w:left w:val="single" w:sz="8" w:space="0" w:color="000000"/>
              <w:bottom w:val="single" w:sz="4" w:space="0" w:color="000000"/>
              <w:right w:val="nil"/>
            </w:tcBorders>
          </w:tcPr>
          <w:p w14:paraId="0CD13AA5" w14:textId="77777777" w:rsidR="00BE444C" w:rsidRPr="003103A4" w:rsidRDefault="00BE444C" w:rsidP="00DC526B">
            <w:pPr>
              <w:suppressAutoHyphens/>
              <w:rPr>
                <w:ins w:id="326" w:author="nick" w:date="2019-12-19T20:13:00Z"/>
                <w:sz w:val="20"/>
                <w:szCs w:val="20"/>
              </w:rPr>
            </w:pPr>
            <w:proofErr w:type="spellStart"/>
            <w:ins w:id="327" w:author="nick" w:date="2019-12-19T20:13:00Z">
              <w:r>
                <w:rPr>
                  <w:sz w:val="20"/>
                  <w:szCs w:val="20"/>
                </w:rPr>
                <w:t>part_index</w:t>
              </w:r>
              <w:proofErr w:type="spellEnd"/>
            </w:ins>
          </w:p>
        </w:tc>
        <w:tc>
          <w:tcPr>
            <w:tcW w:w="1538" w:type="dxa"/>
            <w:tcBorders>
              <w:top w:val="dotted" w:sz="4" w:space="0" w:color="000000"/>
              <w:left w:val="single" w:sz="4" w:space="0" w:color="000000"/>
              <w:bottom w:val="single" w:sz="4" w:space="0" w:color="000000"/>
              <w:right w:val="nil"/>
            </w:tcBorders>
          </w:tcPr>
          <w:p w14:paraId="51C38722" w14:textId="77777777" w:rsidR="00BE444C" w:rsidRPr="003103A4" w:rsidRDefault="00BE444C" w:rsidP="00DC526B">
            <w:pPr>
              <w:suppressAutoHyphens/>
              <w:rPr>
                <w:ins w:id="328" w:author="nick" w:date="2019-12-19T20:13:00Z"/>
                <w:sz w:val="20"/>
                <w:szCs w:val="20"/>
              </w:rPr>
            </w:pPr>
            <w:ins w:id="329" w:author="nick" w:date="2019-12-19T20:13:00Z">
              <w:r>
                <w:rPr>
                  <w:sz w:val="20"/>
                  <w:szCs w:val="20"/>
                </w:rPr>
                <w:t>Integer</w:t>
              </w:r>
            </w:ins>
          </w:p>
        </w:tc>
        <w:tc>
          <w:tcPr>
            <w:tcW w:w="1612" w:type="dxa"/>
            <w:tcBorders>
              <w:top w:val="dotted" w:sz="4" w:space="0" w:color="000000"/>
              <w:left w:val="single" w:sz="4" w:space="0" w:color="000000"/>
              <w:bottom w:val="single" w:sz="4" w:space="0" w:color="000000"/>
              <w:right w:val="nil"/>
            </w:tcBorders>
          </w:tcPr>
          <w:p w14:paraId="55241039" w14:textId="77777777" w:rsidR="00BE444C" w:rsidRPr="003103A4" w:rsidRDefault="00BE444C" w:rsidP="00DC526B">
            <w:pPr>
              <w:suppressAutoHyphens/>
              <w:rPr>
                <w:ins w:id="330" w:author="nick" w:date="2019-12-19T20:13:00Z"/>
                <w:sz w:val="20"/>
                <w:szCs w:val="20"/>
              </w:rPr>
            </w:pPr>
          </w:p>
        </w:tc>
        <w:tc>
          <w:tcPr>
            <w:tcW w:w="1352" w:type="dxa"/>
            <w:tcBorders>
              <w:top w:val="dotted" w:sz="4" w:space="0" w:color="000000"/>
              <w:left w:val="single" w:sz="4" w:space="0" w:color="000000"/>
              <w:bottom w:val="single" w:sz="4" w:space="0" w:color="000000"/>
              <w:right w:val="nil"/>
            </w:tcBorders>
          </w:tcPr>
          <w:p w14:paraId="638F319F" w14:textId="77777777" w:rsidR="00BE444C" w:rsidRPr="003103A4" w:rsidRDefault="00BE444C" w:rsidP="00DC526B">
            <w:pPr>
              <w:suppressAutoHyphens/>
              <w:rPr>
                <w:ins w:id="331" w:author="nick" w:date="2019-12-19T20:13:00Z"/>
                <w:sz w:val="20"/>
                <w:szCs w:val="20"/>
              </w:rPr>
            </w:pPr>
            <w:ins w:id="332" w:author="nick" w:date="2019-12-19T20:13:00Z">
              <w:r>
                <w:rPr>
                  <w:sz w:val="20"/>
                  <w:szCs w:val="20"/>
                </w:rPr>
                <w:t>Required</w:t>
              </w:r>
            </w:ins>
          </w:p>
        </w:tc>
        <w:tc>
          <w:tcPr>
            <w:tcW w:w="2492" w:type="dxa"/>
            <w:tcBorders>
              <w:top w:val="dotted" w:sz="4" w:space="0" w:color="000000"/>
              <w:left w:val="single" w:sz="4" w:space="0" w:color="000000"/>
              <w:bottom w:val="single" w:sz="4" w:space="0" w:color="000000"/>
              <w:right w:val="single" w:sz="8" w:space="0" w:color="000000"/>
            </w:tcBorders>
          </w:tcPr>
          <w:p w14:paraId="076F9594" w14:textId="77777777" w:rsidR="00BE444C" w:rsidRPr="003103A4" w:rsidRDefault="00BE444C" w:rsidP="00DC526B">
            <w:pPr>
              <w:suppressAutoHyphens/>
              <w:rPr>
                <w:ins w:id="333" w:author="nick" w:date="2019-12-19T20:13:00Z"/>
                <w:sz w:val="20"/>
                <w:szCs w:val="20"/>
              </w:rPr>
            </w:pPr>
          </w:p>
        </w:tc>
      </w:tr>
    </w:tbl>
    <w:p w14:paraId="07CA6A6E" w14:textId="20BCF5DB" w:rsidR="006A6AD6" w:rsidRDefault="006A6AD6" w:rsidP="00543B6B">
      <w:pPr>
        <w:pStyle w:val="Beschriftung"/>
        <w:spacing w:before="120"/>
      </w:pPr>
      <w:bookmarkStart w:id="334" w:name="_Toc414573795"/>
      <w:bookmarkStart w:id="335" w:name="_Toc3566423"/>
      <w:bookmarkStart w:id="336" w:name="_Toc27753791"/>
      <w:r>
        <w:t xml:space="preserve">Table </w:t>
      </w:r>
      <w:ins w:id="337" w:author="Dr. Carsten Franke" w:date="2020-03-09T16:02:00Z">
        <w:r w:rsidR="001D2A94">
          <w:fldChar w:fldCharType="begin"/>
        </w:r>
        <w:r w:rsidR="001D2A94">
          <w:instrText xml:space="preserve"> SEQ Table \* ARABIC </w:instrText>
        </w:r>
      </w:ins>
      <w:r w:rsidR="001D2A94">
        <w:fldChar w:fldCharType="separate"/>
      </w:r>
      <w:ins w:id="338" w:author="Dr. Carsten Franke" w:date="2020-03-09T16:02:00Z">
        <w:r w:rsidR="001D2A94">
          <w:rPr>
            <w:noProof/>
          </w:rPr>
          <w:t>16</w:t>
        </w:r>
        <w:r w:rsidR="001D2A94">
          <w:fldChar w:fldCharType="end"/>
        </w:r>
      </w:ins>
      <w:del w:id="339" w:author="Dr. Carsten Franke" w:date="2020-03-09T16:02:00Z">
        <w:r w:rsidR="00D43112" w:rsidDel="001D2A94">
          <w:fldChar w:fldCharType="begin"/>
        </w:r>
        <w:r w:rsidR="00D43112" w:rsidDel="001D2A94">
          <w:delInstrText xml:space="preserve"> SEQ Table \* ARABIC </w:delInstrText>
        </w:r>
        <w:r w:rsidR="00D43112" w:rsidDel="001D2A94">
          <w:fldChar w:fldCharType="separate"/>
        </w:r>
        <w:r w:rsidR="00004854" w:rsidDel="001D2A94">
          <w:rPr>
            <w:noProof/>
          </w:rPr>
          <w:delText>16</w:delText>
        </w:r>
        <w:r w:rsidR="00D43112" w:rsidDel="001D2A94">
          <w:fldChar w:fldCharType="end"/>
        </w:r>
      </w:del>
      <w:r>
        <w:t xml:space="preserve">: Attributes of element </w:t>
      </w:r>
      <w:r w:rsidRPr="00491597">
        <w:rPr>
          <w:rFonts w:ascii="Courier New" w:hAnsi="Courier New" w:cs="Courier New"/>
          <w:bCs w:val="0"/>
          <w:i/>
          <w:sz w:val="18"/>
          <w:szCs w:val="18"/>
        </w:rPr>
        <w:t>&lt;</w:t>
      </w:r>
      <w:r>
        <w:rPr>
          <w:rFonts w:ascii="Courier New" w:hAnsi="Courier New" w:cs="Courier New"/>
          <w:b w:val="0"/>
          <w:i/>
          <w:sz w:val="18"/>
          <w:szCs w:val="18"/>
        </w:rPr>
        <w:t>partner</w:t>
      </w:r>
      <w:r w:rsidR="00EC2109">
        <w:rPr>
          <w:rFonts w:ascii="Courier New" w:hAnsi="Courier New" w:cs="Courier New"/>
          <w:b w:val="0"/>
          <w:i/>
          <w:sz w:val="18"/>
          <w:szCs w:val="18"/>
        </w:rPr>
        <w:t>/</w:t>
      </w:r>
      <w:r w:rsidRPr="00491597">
        <w:rPr>
          <w:rFonts w:ascii="Courier New" w:hAnsi="Courier New" w:cs="Courier New"/>
          <w:bCs w:val="0"/>
          <w:i/>
          <w:sz w:val="18"/>
          <w:szCs w:val="18"/>
        </w:rPr>
        <w:t>&gt;</w:t>
      </w:r>
      <w:bookmarkEnd w:id="334"/>
      <w:bookmarkEnd w:id="335"/>
      <w:bookmarkEnd w:id="336"/>
      <w:r>
        <w:t xml:space="preserve"> </w:t>
      </w:r>
    </w:p>
    <w:p w14:paraId="7B61B99A" w14:textId="77777777" w:rsidR="006A6AD6" w:rsidRPr="000B11EA" w:rsidRDefault="006A6AD6" w:rsidP="006A6AD6">
      <w:r w:rsidRPr="000B11EA">
        <w:t xml:space="preserve">These attributes have following semantics: </w:t>
      </w:r>
    </w:p>
    <w:p w14:paraId="6F1A3943" w14:textId="77777777" w:rsidR="006A6AD6" w:rsidDel="00BE444C" w:rsidRDefault="006D7D25" w:rsidP="00911F2B">
      <w:pPr>
        <w:numPr>
          <w:ilvl w:val="0"/>
          <w:numId w:val="22"/>
        </w:numPr>
        <w:spacing w:before="120"/>
        <w:jc w:val="both"/>
        <w:rPr>
          <w:del w:id="340" w:author="nick" w:date="2019-12-19T20:14:00Z"/>
        </w:rPr>
      </w:pPr>
      <w:del w:id="341" w:author="nick" w:date="2019-12-19T20:14:00Z">
        <w:r w:rsidDel="00BE444C">
          <w:rPr>
            <w:rFonts w:ascii="Courier New" w:hAnsi="Courier New"/>
            <w:sz w:val="18"/>
            <w:szCs w:val="18"/>
          </w:rPr>
          <w:delText>label</w:delText>
        </w:r>
        <w:r w:rsidR="006A6AD6" w:rsidRPr="000B11EA" w:rsidDel="00BE444C">
          <w:delText xml:space="preserve">: </w:delText>
        </w:r>
        <w:r w:rsidDel="00BE444C">
          <w:delText>One of the labels mentioned in</w:delText>
        </w:r>
        <w:r w:rsidR="00960DB8" w:rsidDel="00BE444C">
          <w:delText xml:space="preserve"> </w:delText>
        </w:r>
        <w:r w:rsidRPr="00446313" w:rsidDel="00BE444C">
          <w:rPr>
            <w:rFonts w:ascii="Courier New" w:hAnsi="Courier New" w:cs="Courier New"/>
            <w:b/>
            <w:i/>
            <w:sz w:val="18"/>
            <w:szCs w:val="18"/>
          </w:rPr>
          <w:delText>&lt;connected_to</w:delText>
        </w:r>
        <w:r w:rsidRPr="00AC1E58" w:rsidDel="00BE444C">
          <w:rPr>
            <w:rFonts w:ascii="Courier New" w:hAnsi="Courier New" w:cs="Courier New"/>
            <w:b/>
            <w:i/>
            <w:sz w:val="18"/>
            <w:szCs w:val="18"/>
          </w:rPr>
          <w:delText>&gt;</w:delText>
        </w:r>
        <w:r w:rsidRPr="00AC1E58" w:rsidDel="00BE444C">
          <w:delText xml:space="preserve"> </w:delText>
        </w:r>
        <w:r w:rsidR="00911F2B" w:rsidDel="00BE444C">
          <w:delText xml:space="preserve">of the current </w:delText>
        </w:r>
        <w:r w:rsidRPr="00446313" w:rsidDel="00BE444C">
          <w:rPr>
            <w:rFonts w:ascii="Courier New" w:hAnsi="Courier New" w:cs="Courier New"/>
            <w:b/>
            <w:i/>
            <w:sz w:val="18"/>
            <w:szCs w:val="18"/>
          </w:rPr>
          <w:delText>&lt;connect</w:delText>
        </w:r>
        <w:r w:rsidDel="00BE444C">
          <w:rPr>
            <w:rFonts w:ascii="Courier New" w:hAnsi="Courier New" w:cs="Courier New"/>
            <w:b/>
            <w:i/>
            <w:sz w:val="18"/>
            <w:szCs w:val="18"/>
          </w:rPr>
          <w:delText>ion_group</w:delText>
        </w:r>
        <w:r w:rsidR="00F14CBF" w:rsidDel="00BE444C">
          <w:rPr>
            <w:rFonts w:ascii="Courier New" w:hAnsi="Courier New" w:cs="Courier New"/>
            <w:b/>
            <w:i/>
            <w:sz w:val="18"/>
            <w:szCs w:val="18"/>
          </w:rPr>
          <w:delText>/</w:delText>
        </w:r>
        <w:r w:rsidRPr="00AC1E58" w:rsidDel="00BE444C">
          <w:rPr>
            <w:rFonts w:ascii="Courier New" w:hAnsi="Courier New" w:cs="Courier New"/>
            <w:b/>
            <w:i/>
            <w:sz w:val="18"/>
            <w:szCs w:val="18"/>
          </w:rPr>
          <w:delText>&gt;</w:delText>
        </w:r>
        <w:r w:rsidR="006A6AD6" w:rsidDel="00BE444C">
          <w:delText xml:space="preserve"> (see section</w:delText>
        </w:r>
        <w:r w:rsidR="00124DE0" w:rsidDel="00BE444C">
          <w:delText xml:space="preserve"> </w:delText>
        </w:r>
        <w:r w:rsidR="00124DE0" w:rsidDel="00BE444C">
          <w:fldChar w:fldCharType="begin"/>
        </w:r>
        <w:r w:rsidR="00124DE0" w:rsidDel="00BE444C">
          <w:delInstrText xml:space="preserve"> REF _Ref428791371 \r \h </w:delInstrText>
        </w:r>
        <w:r w:rsidR="00124DE0" w:rsidDel="00BE444C">
          <w:fldChar w:fldCharType="separate"/>
        </w:r>
        <w:r w:rsidR="00020F25" w:rsidDel="00BE444C">
          <w:delText>5.3.1.1</w:delText>
        </w:r>
        <w:r w:rsidR="00124DE0" w:rsidDel="00BE444C">
          <w:fldChar w:fldCharType="end"/>
        </w:r>
        <w:r w:rsidR="00124DE0" w:rsidDel="00BE444C">
          <w:delText>)</w:delText>
        </w:r>
        <w:r w:rsidDel="00BE444C">
          <w:delText>.</w:delText>
        </w:r>
      </w:del>
    </w:p>
    <w:p w14:paraId="5C13A3F8" w14:textId="77777777" w:rsidR="00BE444C" w:rsidRDefault="006D7D25" w:rsidP="00911F2B">
      <w:pPr>
        <w:numPr>
          <w:ilvl w:val="0"/>
          <w:numId w:val="22"/>
        </w:numPr>
        <w:spacing w:before="120"/>
        <w:jc w:val="both"/>
        <w:rPr>
          <w:ins w:id="342" w:author="nick" w:date="2019-12-19T20:14:00Z"/>
        </w:rPr>
      </w:pPr>
      <w:del w:id="343" w:author="nick" w:date="2019-12-19T20:14:00Z">
        <w:r w:rsidDel="00BE444C">
          <w:rPr>
            <w:rFonts w:ascii="Courier New" w:hAnsi="Courier New"/>
            <w:sz w:val="18"/>
            <w:szCs w:val="18"/>
          </w:rPr>
          <w:delText>pid</w:delText>
        </w:r>
        <w:r w:rsidRPr="000B11EA" w:rsidDel="00BE444C">
          <w:delText xml:space="preserve">: </w:delText>
        </w:r>
        <w:r w:rsidDel="00BE444C">
          <w:delText>One of the pids mentioned in</w:delText>
        </w:r>
        <w:r w:rsidR="00960DB8" w:rsidDel="00BE444C">
          <w:delText xml:space="preserve"> </w:delText>
        </w:r>
        <w:r w:rsidRPr="00446313" w:rsidDel="00BE444C">
          <w:rPr>
            <w:rFonts w:ascii="Courier New" w:hAnsi="Courier New" w:cs="Courier New"/>
            <w:b/>
            <w:i/>
            <w:sz w:val="18"/>
            <w:szCs w:val="18"/>
          </w:rPr>
          <w:delText>&lt;connected_to</w:delText>
        </w:r>
        <w:r w:rsidR="00B82523" w:rsidDel="00BE444C">
          <w:rPr>
            <w:rFonts w:ascii="Courier New" w:hAnsi="Courier New" w:cs="Courier New"/>
            <w:b/>
            <w:i/>
            <w:sz w:val="18"/>
            <w:szCs w:val="18"/>
          </w:rPr>
          <w:delText>/</w:delText>
        </w:r>
        <w:r w:rsidRPr="00AC1E58" w:rsidDel="00BE444C">
          <w:rPr>
            <w:rFonts w:ascii="Courier New" w:hAnsi="Courier New" w:cs="Courier New"/>
            <w:b/>
            <w:i/>
            <w:sz w:val="18"/>
            <w:szCs w:val="18"/>
          </w:rPr>
          <w:delText>&gt;</w:delText>
        </w:r>
        <w:r w:rsidRPr="00AC1E58" w:rsidDel="00BE444C">
          <w:delText xml:space="preserve"> </w:delText>
        </w:r>
        <w:r w:rsidDel="00BE444C">
          <w:delText xml:space="preserve">of the current </w:delText>
        </w:r>
        <w:r w:rsidRPr="00446313" w:rsidDel="00BE444C">
          <w:rPr>
            <w:rFonts w:ascii="Courier New" w:hAnsi="Courier New" w:cs="Courier New"/>
            <w:b/>
            <w:i/>
            <w:sz w:val="18"/>
            <w:szCs w:val="18"/>
          </w:rPr>
          <w:delText>&lt;connect</w:delText>
        </w:r>
        <w:r w:rsidDel="00BE444C">
          <w:rPr>
            <w:rFonts w:ascii="Courier New" w:hAnsi="Courier New" w:cs="Courier New"/>
            <w:b/>
            <w:i/>
            <w:sz w:val="18"/>
            <w:szCs w:val="18"/>
          </w:rPr>
          <w:delText>ion_group</w:delText>
        </w:r>
        <w:r w:rsidR="00F14CBF" w:rsidDel="00BE444C">
          <w:rPr>
            <w:rFonts w:ascii="Courier New" w:hAnsi="Courier New" w:cs="Courier New"/>
            <w:b/>
            <w:i/>
            <w:sz w:val="18"/>
            <w:szCs w:val="18"/>
          </w:rPr>
          <w:delText>/</w:delText>
        </w:r>
        <w:r w:rsidRPr="00AC1E58" w:rsidDel="00BE444C">
          <w:rPr>
            <w:rFonts w:ascii="Courier New" w:hAnsi="Courier New" w:cs="Courier New"/>
            <w:b/>
            <w:i/>
            <w:sz w:val="18"/>
            <w:szCs w:val="18"/>
          </w:rPr>
          <w:delText>&gt;</w:delText>
        </w:r>
        <w:r w:rsidDel="00BE444C">
          <w:delText xml:space="preserve"> (see section</w:delText>
        </w:r>
        <w:r w:rsidR="00124DE0" w:rsidDel="00BE444C">
          <w:delText xml:space="preserve"> </w:delText>
        </w:r>
        <w:r w:rsidR="00124DE0" w:rsidDel="00BE444C">
          <w:fldChar w:fldCharType="begin"/>
        </w:r>
        <w:r w:rsidR="00124DE0" w:rsidDel="00BE444C">
          <w:delInstrText xml:space="preserve"> REF _Ref428791371 \r \h </w:delInstrText>
        </w:r>
        <w:r w:rsidR="00124DE0" w:rsidDel="00BE444C">
          <w:fldChar w:fldCharType="separate"/>
        </w:r>
        <w:r w:rsidR="00020F25" w:rsidDel="00BE444C">
          <w:delText>5.3.1.1</w:delText>
        </w:r>
        <w:r w:rsidR="00124DE0" w:rsidDel="00BE444C">
          <w:fldChar w:fldCharType="end"/>
        </w:r>
        <w:r w:rsidDel="00BE444C">
          <w:delText>).</w:delText>
        </w:r>
      </w:del>
      <w:proofErr w:type="spellStart"/>
      <w:ins w:id="344" w:author="nick" w:date="2019-12-19T20:12:00Z">
        <w:r w:rsidR="00BE444C">
          <w:rPr>
            <w:rFonts w:ascii="Courier New" w:hAnsi="Courier New"/>
            <w:sz w:val="18"/>
            <w:szCs w:val="18"/>
          </w:rPr>
          <w:t>part_index</w:t>
        </w:r>
        <w:proofErr w:type="spellEnd"/>
        <w:r w:rsidR="00BE444C" w:rsidRPr="000B11EA">
          <w:t xml:space="preserve">: </w:t>
        </w:r>
      </w:ins>
      <w:ins w:id="345" w:author="nick" w:date="2019-12-19T20:14:00Z">
        <w:r w:rsidR="00BE444C">
          <w:t xml:space="preserve">The flange partner with this index (see section </w:t>
        </w:r>
        <w:r w:rsidR="00BE444C">
          <w:fldChar w:fldCharType="begin"/>
        </w:r>
        <w:r w:rsidR="00BE444C">
          <w:instrText xml:space="preserve"> REF _Ref428791371 \r \h </w:instrText>
        </w:r>
      </w:ins>
      <w:ins w:id="346" w:author="nick" w:date="2019-12-19T20:14:00Z">
        <w:r w:rsidR="00BE444C">
          <w:fldChar w:fldCharType="separate"/>
        </w:r>
      </w:ins>
      <w:ins w:id="347" w:author="nick" w:date="2019-12-20T16:57:00Z">
        <w:r w:rsidR="007E2D34">
          <w:t>5.3.1.1</w:t>
        </w:r>
      </w:ins>
      <w:ins w:id="348" w:author="nick" w:date="2019-12-19T20:14:00Z">
        <w:r w:rsidR="00BE444C">
          <w:fldChar w:fldCharType="end"/>
        </w:r>
        <w:r w:rsidR="00BE444C">
          <w:t xml:space="preserve">). The part of the flange is referenced by </w:t>
        </w:r>
        <w:r w:rsidR="00BE444C" w:rsidRPr="007055D9">
          <w:t xml:space="preserve">the attribute </w:t>
        </w:r>
        <w:r w:rsidR="00BE444C">
          <w:rPr>
            <w:rStyle w:val="XMLAttribute"/>
          </w:rPr>
          <w:t>i</w:t>
        </w:r>
        <w:r w:rsidR="00BE444C" w:rsidRPr="007055D9">
          <w:rPr>
            <w:rStyle w:val="XMLAttribute"/>
          </w:rPr>
          <w:t>ndex</w:t>
        </w:r>
        <w:r w:rsidR="00BE444C" w:rsidRPr="007055D9">
          <w:t xml:space="preserve"> inside the element </w:t>
        </w:r>
        <w:r w:rsidR="00BE444C">
          <w:rPr>
            <w:rStyle w:val="XMLElement"/>
          </w:rPr>
          <w:t>&lt;p</w:t>
        </w:r>
        <w:r w:rsidR="00BE444C" w:rsidRPr="007055D9">
          <w:rPr>
            <w:rStyle w:val="XMLElement"/>
          </w:rPr>
          <w:t>art</w:t>
        </w:r>
        <w:r w:rsidR="00BE444C">
          <w:rPr>
            <w:rStyle w:val="XMLElement"/>
          </w:rPr>
          <w:t>&gt;</w:t>
        </w:r>
        <w:r w:rsidR="00BE444C" w:rsidRPr="007055D9">
          <w:t xml:space="preserve"> </w:t>
        </w:r>
        <w:r w:rsidR="00BE444C">
          <w:t xml:space="preserve">or </w:t>
        </w:r>
        <w:r w:rsidR="00BE444C" w:rsidRPr="00004037">
          <w:rPr>
            <w:rStyle w:val="XMLElement"/>
          </w:rPr>
          <w:t>&lt;</w:t>
        </w:r>
        <w:proofErr w:type="spellStart"/>
        <w:r w:rsidR="00BE444C" w:rsidRPr="00004037">
          <w:rPr>
            <w:rStyle w:val="XMLElement"/>
          </w:rPr>
          <w:t>assy</w:t>
        </w:r>
        <w:proofErr w:type="spellEnd"/>
        <w:r w:rsidR="00BE444C" w:rsidRPr="00004037">
          <w:rPr>
            <w:rStyle w:val="XMLElement"/>
          </w:rPr>
          <w:t>&gt;</w:t>
        </w:r>
        <w:r w:rsidR="00BE444C">
          <w:t xml:space="preserve"> </w:t>
        </w:r>
        <w:r w:rsidR="00BE444C" w:rsidRPr="007055D9">
          <w:t xml:space="preserve">of the </w:t>
        </w:r>
        <w:r w:rsidR="00BE444C">
          <w:rPr>
            <w:rStyle w:val="XMLElement"/>
          </w:rPr>
          <w:t>&lt;c</w:t>
        </w:r>
        <w:r w:rsidR="00BE444C" w:rsidRPr="007055D9">
          <w:rPr>
            <w:rStyle w:val="XMLElement"/>
          </w:rPr>
          <w:t>onnected_to</w:t>
        </w:r>
        <w:r w:rsidR="00BE444C">
          <w:rPr>
            <w:rStyle w:val="XMLElement"/>
          </w:rPr>
          <w:t>&gt;</w:t>
        </w:r>
        <w:r w:rsidR="00BE444C" w:rsidRPr="007055D9">
          <w:rPr>
            <w:rStyle w:val="XMLElement"/>
          </w:rPr>
          <w:t xml:space="preserve"> </w:t>
        </w:r>
        <w:r w:rsidR="00BE444C" w:rsidRPr="007055D9">
          <w:t>element</w:t>
        </w:r>
      </w:ins>
    </w:p>
    <w:p w14:paraId="788638D5" w14:textId="77777777" w:rsidR="006D7D25" w:rsidDel="00BE444C" w:rsidRDefault="006D7D25" w:rsidP="00BE444C">
      <w:pPr>
        <w:spacing w:before="120"/>
        <w:jc w:val="both"/>
        <w:rPr>
          <w:del w:id="349" w:author="nick" w:date="2019-12-19T20:14:00Z"/>
        </w:rPr>
      </w:pPr>
      <w:del w:id="350" w:author="nick" w:date="2019-12-19T20:14:00Z">
        <w:r w:rsidDel="00BE444C">
          <w:delText xml:space="preserve"> </w:delText>
        </w:r>
      </w:del>
    </w:p>
    <w:p w14:paraId="503F381E" w14:textId="77777777" w:rsidR="00AC1E58" w:rsidRPr="0030552A" w:rsidRDefault="006A6AD6" w:rsidP="00895ACB">
      <w:pPr>
        <w:spacing w:before="120"/>
      </w:pPr>
      <w:r>
        <w:t xml:space="preserve">The </w:t>
      </w:r>
      <w:r w:rsidRPr="00226A3F">
        <w:t xml:space="preserve">element </w:t>
      </w:r>
      <w:r>
        <w:rPr>
          <w:rFonts w:ascii="Courier New" w:hAnsi="Courier New" w:cs="Courier New"/>
          <w:b/>
          <w:bCs/>
          <w:i/>
          <w:sz w:val="18"/>
          <w:szCs w:val="18"/>
        </w:rPr>
        <w:t>&lt;partner</w:t>
      </w:r>
      <w:r w:rsidR="00EC2109">
        <w:rPr>
          <w:rFonts w:ascii="Courier New" w:hAnsi="Courier New" w:cs="Courier New"/>
          <w:b/>
          <w:bCs/>
          <w:i/>
          <w:sz w:val="18"/>
          <w:szCs w:val="18"/>
        </w:rPr>
        <w:t>/</w:t>
      </w:r>
      <w:r>
        <w:rPr>
          <w:rFonts w:ascii="Courier New" w:hAnsi="Courier New" w:cs="Courier New"/>
          <w:b/>
          <w:bCs/>
          <w:i/>
          <w:sz w:val="18"/>
          <w:szCs w:val="18"/>
        </w:rPr>
        <w:t>&gt;</w:t>
      </w:r>
      <w:r>
        <w:t xml:space="preserve"> does not allow for any nested elements. </w:t>
      </w:r>
    </w:p>
    <w:p w14:paraId="2458B0BD" w14:textId="77777777" w:rsidR="0030552A" w:rsidRDefault="00895ACB" w:rsidP="0030552A">
      <w:pPr>
        <w:pStyle w:val="berschrift4"/>
        <w:rPr>
          <w:i/>
        </w:rPr>
      </w:pPr>
      <w:bookmarkStart w:id="351" w:name="_Toc3556954"/>
      <w:bookmarkStart w:id="352" w:name="_Toc27753566"/>
      <w:r w:rsidRPr="00880D5C">
        <w:rPr>
          <w:szCs w:val="26"/>
        </w:rPr>
        <w:t>Element</w:t>
      </w:r>
      <w:r w:rsidR="0030552A" w:rsidRPr="007055D9">
        <w:t xml:space="preserve"> </w:t>
      </w:r>
      <w:r w:rsidR="0030552A" w:rsidRPr="00AC1E58">
        <w:rPr>
          <w:rFonts w:ascii="Courier New" w:hAnsi="Courier New" w:cs="Courier New"/>
          <w:b w:val="0"/>
          <w:i/>
          <w:szCs w:val="26"/>
        </w:rPr>
        <w:t>&lt;coefficients</w:t>
      </w:r>
      <w:r w:rsidR="008041BF">
        <w:rPr>
          <w:rFonts w:ascii="Courier New" w:hAnsi="Courier New" w:cs="Courier New"/>
          <w:b w:val="0"/>
          <w:i/>
          <w:szCs w:val="26"/>
        </w:rPr>
        <w:t>/</w:t>
      </w:r>
      <w:r w:rsidR="0030552A" w:rsidRPr="00AC1E58">
        <w:rPr>
          <w:rFonts w:ascii="Courier New" w:hAnsi="Courier New" w:cs="Courier New"/>
          <w:b w:val="0"/>
          <w:i/>
          <w:szCs w:val="26"/>
        </w:rPr>
        <w:t>&gt;</w:t>
      </w:r>
      <w:bookmarkEnd w:id="351"/>
      <w:bookmarkEnd w:id="352"/>
    </w:p>
    <w:p w14:paraId="79811454" w14:textId="77777777" w:rsidR="0030552A" w:rsidRDefault="00895ACB" w:rsidP="00441F7B">
      <w:pPr>
        <w:jc w:val="both"/>
        <w:rPr>
          <w:sz w:val="20"/>
          <w:szCs w:val="20"/>
        </w:rPr>
      </w:pPr>
      <w:r>
        <w:rPr>
          <w:szCs w:val="22"/>
        </w:rPr>
        <w:t>S</w:t>
      </w:r>
      <w:r w:rsidR="005373EC" w:rsidRPr="0030552A">
        <w:rPr>
          <w:rFonts w:cs="Calibri"/>
          <w:szCs w:val="22"/>
          <w:lang w:eastAsia="zh-CN"/>
        </w:rPr>
        <w:t xml:space="preserve">tatic and kinetic </w:t>
      </w:r>
      <w:r w:rsidR="005373EC" w:rsidRPr="0030552A">
        <w:rPr>
          <w:szCs w:val="22"/>
        </w:rPr>
        <w:t>friction</w:t>
      </w:r>
      <w:r w:rsidR="005373EC">
        <w:rPr>
          <w:szCs w:val="22"/>
        </w:rPr>
        <w:t xml:space="preserve"> coefficients</w:t>
      </w:r>
      <w:r w:rsidR="005373EC" w:rsidRPr="0030552A">
        <w:rPr>
          <w:szCs w:val="22"/>
        </w:rPr>
        <w:t xml:space="preserve"> </w:t>
      </w:r>
      <w:r w:rsidR="005373EC">
        <w:rPr>
          <w:rFonts w:cs="Calibri"/>
          <w:szCs w:val="22"/>
          <w:lang w:eastAsia="zh-CN"/>
        </w:rPr>
        <w:t xml:space="preserve">are defined by the attributes </w:t>
      </w:r>
      <w:proofErr w:type="spellStart"/>
      <w:r w:rsidR="00960DB8">
        <w:rPr>
          <w:rFonts w:ascii="Courier New" w:hAnsi="Courier New" w:cs="Courier New"/>
          <w:b/>
          <w:i/>
          <w:sz w:val="18"/>
          <w:szCs w:val="18"/>
        </w:rPr>
        <w:t>s</w:t>
      </w:r>
      <w:r w:rsidR="005373EC">
        <w:rPr>
          <w:rFonts w:ascii="Courier New" w:hAnsi="Courier New" w:cs="Courier New"/>
          <w:b/>
          <w:i/>
          <w:sz w:val="18"/>
          <w:szCs w:val="18"/>
        </w:rPr>
        <w:t>tatic</w:t>
      </w:r>
      <w:r>
        <w:rPr>
          <w:rFonts w:ascii="Courier New" w:hAnsi="Courier New" w:cs="Courier New"/>
          <w:b/>
          <w:i/>
          <w:sz w:val="18"/>
          <w:szCs w:val="18"/>
        </w:rPr>
        <w:t>_friction</w:t>
      </w:r>
      <w:proofErr w:type="spellEnd"/>
      <w:r w:rsidR="005373EC">
        <w:rPr>
          <w:rFonts w:ascii="Courier New" w:hAnsi="Courier New" w:cs="Courier New"/>
          <w:b/>
          <w:i/>
          <w:sz w:val="18"/>
          <w:szCs w:val="18"/>
        </w:rPr>
        <w:t xml:space="preserve"> </w:t>
      </w:r>
      <w:r w:rsidR="005373EC" w:rsidRPr="00B3576F">
        <w:rPr>
          <w:rFonts w:cs="Courier New"/>
          <w:szCs w:val="22"/>
        </w:rPr>
        <w:t>and</w:t>
      </w:r>
      <w:r w:rsidR="005373EC">
        <w:rPr>
          <w:rFonts w:ascii="Courier New" w:hAnsi="Courier New" w:cs="Courier New"/>
          <w:b/>
          <w:i/>
          <w:sz w:val="18"/>
          <w:szCs w:val="18"/>
        </w:rPr>
        <w:t xml:space="preserve"> </w:t>
      </w:r>
      <w:proofErr w:type="spellStart"/>
      <w:r w:rsidR="00960DB8">
        <w:rPr>
          <w:rFonts w:ascii="Courier New" w:hAnsi="Courier New" w:cs="Courier New"/>
          <w:b/>
          <w:i/>
          <w:sz w:val="18"/>
          <w:szCs w:val="18"/>
        </w:rPr>
        <w:t>k</w:t>
      </w:r>
      <w:r w:rsidR="005373EC">
        <w:rPr>
          <w:rFonts w:ascii="Courier New" w:hAnsi="Courier New" w:cs="Courier New"/>
          <w:b/>
          <w:i/>
          <w:sz w:val="18"/>
          <w:szCs w:val="18"/>
        </w:rPr>
        <w:t>inetic</w:t>
      </w:r>
      <w:r>
        <w:rPr>
          <w:rFonts w:ascii="Courier New" w:hAnsi="Courier New" w:cs="Courier New"/>
          <w:b/>
          <w:i/>
          <w:sz w:val="18"/>
          <w:szCs w:val="18"/>
        </w:rPr>
        <w:t>_friction</w:t>
      </w:r>
      <w:proofErr w:type="spellEnd"/>
      <w:r w:rsidR="00636247" w:rsidRPr="003670A5">
        <w:rPr>
          <w:szCs w:val="22"/>
        </w:rPr>
        <w:t xml:space="preserve"> </w:t>
      </w:r>
      <w:r w:rsidR="003670A5">
        <w:rPr>
          <w:szCs w:val="22"/>
        </w:rPr>
        <w:t xml:space="preserve">of an element </w:t>
      </w:r>
      <w:r w:rsidR="003670A5" w:rsidRPr="00446313">
        <w:rPr>
          <w:rFonts w:ascii="Courier New" w:hAnsi="Courier New" w:cs="Courier New"/>
          <w:b/>
          <w:i/>
          <w:sz w:val="18"/>
          <w:szCs w:val="18"/>
        </w:rPr>
        <w:t>&lt;co</w:t>
      </w:r>
      <w:r w:rsidR="00F54FFD">
        <w:rPr>
          <w:rFonts w:ascii="Courier New" w:hAnsi="Courier New" w:cs="Courier New"/>
          <w:b/>
          <w:i/>
          <w:sz w:val="18"/>
          <w:szCs w:val="18"/>
        </w:rPr>
        <w:t>efficients</w:t>
      </w:r>
      <w:r w:rsidR="00EC2109">
        <w:rPr>
          <w:rFonts w:ascii="Courier New" w:hAnsi="Courier New" w:cs="Courier New"/>
          <w:b/>
          <w:i/>
          <w:sz w:val="18"/>
          <w:szCs w:val="18"/>
        </w:rPr>
        <w:t>/</w:t>
      </w:r>
      <w:r w:rsidR="003670A5" w:rsidRPr="00AC1E58">
        <w:rPr>
          <w:rFonts w:ascii="Courier New" w:hAnsi="Courier New" w:cs="Courier New"/>
          <w:b/>
          <w:i/>
          <w:sz w:val="18"/>
          <w:szCs w:val="18"/>
        </w:rPr>
        <w:t>&gt;</w:t>
      </w:r>
      <w:r w:rsidR="003670A5" w:rsidRPr="008706FB">
        <w:rPr>
          <w:szCs w:val="22"/>
        </w:rPr>
        <w:t xml:space="preserve">, </w:t>
      </w:r>
      <w:r w:rsidR="005373EC" w:rsidRPr="003670A5">
        <w:rPr>
          <w:szCs w:val="22"/>
        </w:rPr>
        <w:t>respectively</w:t>
      </w:r>
      <w:r w:rsidR="005373EC" w:rsidRPr="00B3576F">
        <w:rPr>
          <w:rFonts w:cs="Courier New"/>
          <w:szCs w:val="22"/>
        </w:rPr>
        <w:t>.</w:t>
      </w:r>
      <w:r w:rsidR="008706FB">
        <w:rPr>
          <w:rFonts w:cs="Courier New"/>
          <w:szCs w:val="22"/>
        </w:rPr>
        <w:t xml:space="preserve"> </w:t>
      </w:r>
    </w:p>
    <w:p w14:paraId="67F5DA44" w14:textId="77777777" w:rsidR="005373EC" w:rsidRPr="007055D9" w:rsidRDefault="005373EC" w:rsidP="00F54FFD">
      <w:pPr>
        <w:keepNext/>
        <w:spacing w:before="240"/>
        <w:rPr>
          <w:b/>
        </w:rPr>
      </w:pPr>
      <w:r w:rsidRPr="007055D9">
        <w:rPr>
          <w:b/>
          <w:sz w:val="24"/>
        </w:rPr>
        <w:t>Example</w:t>
      </w:r>
    </w:p>
    <w:p w14:paraId="5DC3575D" w14:textId="77777777" w:rsidR="00636247" w:rsidRDefault="00636247" w:rsidP="00F54FFD">
      <w:pPr>
        <w:pStyle w:val="XMLCode"/>
        <w:keepNext/>
      </w:pPr>
      <w:r w:rsidRPr="007055D9">
        <w:t xml:space="preserve">    </w:t>
      </w:r>
    </w:p>
    <w:p w14:paraId="29FB83DF" w14:textId="77777777" w:rsidR="00636247" w:rsidRPr="002E3D68" w:rsidRDefault="00636247" w:rsidP="00F54FFD">
      <w:pPr>
        <w:pStyle w:val="XMLCode"/>
        <w:keepNext/>
        <w:rPr>
          <w:rFonts w:cs="Courier New"/>
          <w:b/>
          <w:szCs w:val="16"/>
        </w:rPr>
      </w:pPr>
      <w:r w:rsidRPr="002E3D68">
        <w:rPr>
          <w:rFonts w:cs="Courier New"/>
          <w:b/>
          <w:szCs w:val="16"/>
        </w:rPr>
        <w:t>&lt;connected_to&gt;</w:t>
      </w:r>
    </w:p>
    <w:p w14:paraId="30FEC9DF" w14:textId="77777777" w:rsidR="00F829D8" w:rsidRDefault="00F829D8" w:rsidP="00F829D8">
      <w:pPr>
        <w:pStyle w:val="XMLCode"/>
        <w:keepNext/>
      </w:pPr>
      <w:r>
        <w:t xml:space="preserve">    </w:t>
      </w:r>
      <w:r w:rsidRPr="00F829D8">
        <w:rPr>
          <w:b/>
          <w:color w:val="0070C0"/>
        </w:rPr>
        <w:t>&lt;part index=</w:t>
      </w:r>
      <w:r w:rsidR="00194316">
        <w:rPr>
          <w:b/>
          <w:color w:val="0070C0"/>
        </w:rPr>
        <w:t>"</w:t>
      </w:r>
      <w:r w:rsidRPr="00F829D8">
        <w:rPr>
          <w:b/>
          <w:color w:val="0070C0"/>
        </w:rPr>
        <w:t>1</w:t>
      </w:r>
      <w:r w:rsidR="00194316">
        <w:rPr>
          <w:b/>
          <w:color w:val="0070C0"/>
        </w:rPr>
        <w:t>"</w:t>
      </w:r>
      <w:r w:rsidRPr="00F829D8">
        <w:rPr>
          <w:b/>
          <w:color w:val="0070C0"/>
        </w:rPr>
        <w:t xml:space="preserve"> label=</w:t>
      </w:r>
      <w:r w:rsidR="00194316">
        <w:rPr>
          <w:b/>
          <w:color w:val="0070C0"/>
        </w:rPr>
        <w:t>"</w:t>
      </w:r>
      <w:r>
        <w:rPr>
          <w:b/>
          <w:color w:val="0070C0"/>
        </w:rPr>
        <w:t>PART_9004400</w:t>
      </w:r>
      <w:r w:rsidR="00194316">
        <w:rPr>
          <w:b/>
          <w:color w:val="0070C0"/>
        </w:rPr>
        <w:t>"</w:t>
      </w:r>
      <w:r w:rsidRPr="00F829D8">
        <w:rPr>
          <w:b/>
          <w:color w:val="0070C0"/>
        </w:rPr>
        <w:t xml:space="preserve"> </w:t>
      </w:r>
      <w:proofErr w:type="spellStart"/>
      <w:r w:rsidRPr="00F829D8">
        <w:rPr>
          <w:b/>
          <w:color w:val="0070C0"/>
        </w:rPr>
        <w:t>pid</w:t>
      </w:r>
      <w:proofErr w:type="spellEnd"/>
      <w:r w:rsidRPr="00F829D8">
        <w:rPr>
          <w:b/>
          <w:color w:val="0070C0"/>
        </w:rPr>
        <w:t>=</w:t>
      </w:r>
      <w:r w:rsidR="00194316">
        <w:rPr>
          <w:b/>
          <w:color w:val="0070C0"/>
        </w:rPr>
        <w:t>"</w:t>
      </w:r>
      <w:r w:rsidRPr="00F829D8">
        <w:rPr>
          <w:b/>
          <w:color w:val="0070C0"/>
        </w:rPr>
        <w:t>3202132</w:t>
      </w:r>
      <w:r w:rsidR="00194316">
        <w:rPr>
          <w:b/>
          <w:color w:val="0070C0"/>
        </w:rPr>
        <w:t>"</w:t>
      </w:r>
      <w:r w:rsidRPr="00F829D8">
        <w:rPr>
          <w:b/>
          <w:color w:val="0070C0"/>
        </w:rPr>
        <w:t>/&gt;</w:t>
      </w:r>
    </w:p>
    <w:p w14:paraId="39932AE8" w14:textId="77777777" w:rsidR="00F829D8" w:rsidRPr="008A760C" w:rsidRDefault="00F829D8" w:rsidP="00F829D8">
      <w:pPr>
        <w:pStyle w:val="XMLCode"/>
        <w:rPr>
          <w:b/>
          <w:color w:val="0070C0"/>
        </w:rPr>
      </w:pPr>
      <w:r>
        <w:t xml:space="preserve">    </w:t>
      </w:r>
      <w:r w:rsidRPr="008A760C">
        <w:rPr>
          <w:b/>
          <w:color w:val="0070C0"/>
        </w:rPr>
        <w:t>&lt;</w:t>
      </w:r>
      <w:proofErr w:type="spellStart"/>
      <w:r w:rsidRPr="008A760C">
        <w:rPr>
          <w:b/>
          <w:color w:val="0070C0"/>
        </w:rPr>
        <w:t>assy</w:t>
      </w:r>
      <w:proofErr w:type="spellEnd"/>
      <w:r w:rsidRPr="008A760C">
        <w:rPr>
          <w:b/>
          <w:color w:val="0070C0"/>
        </w:rPr>
        <w:t xml:space="preserve"> index=</w:t>
      </w:r>
      <w:r w:rsidR="00194316">
        <w:rPr>
          <w:b/>
          <w:color w:val="0070C0"/>
        </w:rPr>
        <w:t>"</w:t>
      </w:r>
      <w:r w:rsidRPr="008A760C">
        <w:rPr>
          <w:b/>
          <w:color w:val="0070C0"/>
        </w:rPr>
        <w:t>42</w:t>
      </w:r>
      <w:r w:rsidR="00194316">
        <w:rPr>
          <w:b/>
          <w:color w:val="0070C0"/>
        </w:rPr>
        <w:t>"</w:t>
      </w:r>
      <w:r w:rsidRPr="008A760C">
        <w:rPr>
          <w:b/>
          <w:color w:val="0070C0"/>
        </w:rPr>
        <w:t>&gt;</w:t>
      </w:r>
    </w:p>
    <w:p w14:paraId="5DE1D747" w14:textId="77777777" w:rsidR="00F829D8" w:rsidRPr="008A760C" w:rsidRDefault="00F829D8" w:rsidP="00F829D8">
      <w:pPr>
        <w:pStyle w:val="XMLCode"/>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 xml:space="preserve"> </w:t>
      </w:r>
      <w:proofErr w:type="spellStart"/>
      <w:r w:rsidRPr="008A760C">
        <w:rPr>
          <w:b/>
          <w:color w:val="0070C0"/>
        </w:rPr>
        <w:t>pid</w:t>
      </w:r>
      <w:proofErr w:type="spellEnd"/>
      <w:r w:rsidRPr="008A760C">
        <w:rPr>
          <w:b/>
          <w:color w:val="0070C0"/>
        </w:rPr>
        <w:t>=</w:t>
      </w:r>
      <w:r w:rsidR="00194316">
        <w:rPr>
          <w:b/>
          <w:color w:val="0070C0"/>
        </w:rPr>
        <w:t>"</w:t>
      </w:r>
      <w:r w:rsidRPr="008A760C">
        <w:rPr>
          <w:b/>
          <w:color w:val="0070C0"/>
        </w:rPr>
        <w:t>110013</w:t>
      </w:r>
      <w:r w:rsidR="00194316">
        <w:rPr>
          <w:b/>
          <w:color w:val="0070C0"/>
        </w:rPr>
        <w:t>"</w:t>
      </w:r>
      <w:r w:rsidRPr="008A760C">
        <w:rPr>
          <w:b/>
          <w:color w:val="0070C0"/>
        </w:rPr>
        <w:t>/&gt;</w:t>
      </w:r>
    </w:p>
    <w:p w14:paraId="3C0CA632" w14:textId="77777777" w:rsidR="00F829D8" w:rsidRPr="008A760C" w:rsidRDefault="00F829D8" w:rsidP="00F829D8">
      <w:pPr>
        <w:pStyle w:val="XMLCode"/>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 xml:space="preserve"> </w:t>
      </w:r>
      <w:proofErr w:type="spellStart"/>
      <w:r w:rsidRPr="008A760C">
        <w:rPr>
          <w:b/>
          <w:color w:val="0070C0"/>
        </w:rPr>
        <w:t>pid</w:t>
      </w:r>
      <w:proofErr w:type="spellEnd"/>
      <w:r w:rsidRPr="008A760C">
        <w:rPr>
          <w:b/>
          <w:color w:val="0070C0"/>
        </w:rPr>
        <w:t>=</w:t>
      </w:r>
      <w:r w:rsidR="00194316">
        <w:rPr>
          <w:b/>
          <w:color w:val="0070C0"/>
        </w:rPr>
        <w:t>"</w:t>
      </w:r>
      <w:r w:rsidRPr="008A760C">
        <w:rPr>
          <w:b/>
          <w:color w:val="0070C0"/>
        </w:rPr>
        <w:t>110099</w:t>
      </w:r>
      <w:r w:rsidR="00194316">
        <w:rPr>
          <w:b/>
          <w:color w:val="0070C0"/>
        </w:rPr>
        <w:t>"</w:t>
      </w:r>
      <w:r w:rsidRPr="008A760C">
        <w:rPr>
          <w:b/>
          <w:color w:val="0070C0"/>
        </w:rPr>
        <w:t>/&gt;</w:t>
      </w:r>
    </w:p>
    <w:p w14:paraId="4C50991D" w14:textId="77777777" w:rsidR="00F829D8" w:rsidRPr="008A760C" w:rsidRDefault="00F829D8" w:rsidP="00F829D8">
      <w:pPr>
        <w:pStyle w:val="XMLCode"/>
        <w:rPr>
          <w:b/>
          <w:color w:val="0070C0"/>
        </w:rPr>
      </w:pPr>
      <w:r w:rsidRPr="008A760C">
        <w:rPr>
          <w:b/>
          <w:color w:val="0070C0"/>
        </w:rPr>
        <w:t xml:space="preserve">    &lt;/</w:t>
      </w:r>
      <w:proofErr w:type="spellStart"/>
      <w:r w:rsidRPr="008A760C">
        <w:rPr>
          <w:b/>
          <w:color w:val="0070C0"/>
        </w:rPr>
        <w:t>assy</w:t>
      </w:r>
      <w:proofErr w:type="spellEnd"/>
      <w:r w:rsidRPr="008A760C">
        <w:rPr>
          <w:b/>
          <w:color w:val="0070C0"/>
        </w:rPr>
        <w:t>&gt;</w:t>
      </w:r>
    </w:p>
    <w:p w14:paraId="4B0EDC47" w14:textId="77777777" w:rsidR="00636247" w:rsidRPr="002E3D68" w:rsidRDefault="00636247" w:rsidP="00636247">
      <w:pPr>
        <w:pStyle w:val="XMLCode"/>
        <w:rPr>
          <w:rFonts w:cs="Courier New"/>
          <w:b/>
          <w:szCs w:val="16"/>
        </w:rPr>
      </w:pPr>
      <w:r w:rsidRPr="002E3D68">
        <w:rPr>
          <w:rFonts w:cs="Courier New"/>
          <w:b/>
          <w:szCs w:val="16"/>
        </w:rPr>
        <w:t>&lt;/connected_to&gt;</w:t>
      </w:r>
    </w:p>
    <w:p w14:paraId="14257B78" w14:textId="77777777" w:rsidR="00636247" w:rsidRDefault="00AA0537" w:rsidP="00636247">
      <w:pPr>
        <w:pStyle w:val="XMLCode"/>
        <w:rPr>
          <w:ins w:id="353" w:author="nick" w:date="2019-12-19T20:20:00Z"/>
          <w:rFonts w:cs="Courier New"/>
          <w:b/>
          <w:szCs w:val="16"/>
        </w:rPr>
      </w:pPr>
      <w:r w:rsidRPr="00313BC1">
        <w:rPr>
          <w:rFonts w:cs="Courier New"/>
          <w:b/>
          <w:szCs w:val="16"/>
        </w:rPr>
        <w:t>&lt;</w:t>
      </w:r>
      <w:proofErr w:type="spellStart"/>
      <w:r w:rsidRPr="00313BC1">
        <w:rPr>
          <w:rFonts w:cs="Courier New"/>
          <w:b/>
          <w:szCs w:val="16"/>
        </w:rPr>
        <w:t>contact_list</w:t>
      </w:r>
      <w:proofErr w:type="spellEnd"/>
      <w:r w:rsidRPr="00313BC1">
        <w:rPr>
          <w:rFonts w:cs="Courier New"/>
          <w:b/>
          <w:szCs w:val="16"/>
        </w:rPr>
        <w:t>&gt;</w:t>
      </w:r>
    </w:p>
    <w:p w14:paraId="7CFE5EBE" w14:textId="77777777" w:rsidR="00BE444C" w:rsidRPr="00313BC1" w:rsidRDefault="00BE444C" w:rsidP="00BE444C">
      <w:pPr>
        <w:pStyle w:val="XMLCode"/>
        <w:ind w:firstLine="539"/>
        <w:rPr>
          <w:ins w:id="354" w:author="nick" w:date="2019-12-19T20:20:00Z"/>
          <w:rFonts w:cs="Courier New"/>
          <w:b/>
          <w:szCs w:val="16"/>
        </w:rPr>
      </w:pPr>
      <w:ins w:id="355" w:author="nick" w:date="2019-12-19T20:20:00Z">
        <w:r w:rsidRPr="00313BC1">
          <w:rPr>
            <w:rFonts w:cs="Courier New"/>
            <w:b/>
            <w:szCs w:val="16"/>
          </w:rPr>
          <w:t xml:space="preserve">&lt;contact&gt; </w:t>
        </w:r>
      </w:ins>
    </w:p>
    <w:p w14:paraId="4585890C" w14:textId="77777777" w:rsidR="00BE444C" w:rsidRPr="00F829D8" w:rsidRDefault="00BE444C" w:rsidP="00BE444C">
      <w:pPr>
        <w:pStyle w:val="XMLCode"/>
        <w:ind w:firstLine="539"/>
        <w:rPr>
          <w:ins w:id="356" w:author="nick" w:date="2019-12-19T20:20:00Z"/>
          <w:b/>
          <w:color w:val="0070C0"/>
        </w:rPr>
      </w:pPr>
      <w:ins w:id="357" w:author="nick" w:date="2019-12-19T20:20:00Z">
        <w:r w:rsidRPr="00F829D8">
          <w:rPr>
            <w:b/>
            <w:color w:val="0070C0"/>
          </w:rPr>
          <w:t xml:space="preserve">   &lt;partner </w:t>
        </w:r>
        <w:proofErr w:type="spellStart"/>
        <w:r>
          <w:rPr>
            <w:b/>
            <w:color w:val="0070C0"/>
          </w:rPr>
          <w:t>part_index</w:t>
        </w:r>
        <w:proofErr w:type="spellEnd"/>
        <w:r w:rsidRPr="00F829D8">
          <w:rPr>
            <w:b/>
            <w:color w:val="0070C0"/>
          </w:rPr>
          <w:t>=</w:t>
        </w:r>
        <w:r>
          <w:rPr>
            <w:b/>
            <w:color w:val="0070C0"/>
          </w:rPr>
          <w:t>"1"</w:t>
        </w:r>
        <w:r w:rsidRPr="00F829D8">
          <w:rPr>
            <w:b/>
            <w:color w:val="0070C0"/>
          </w:rPr>
          <w:t>/&gt;</w:t>
        </w:r>
      </w:ins>
    </w:p>
    <w:p w14:paraId="2EE76C19" w14:textId="77777777" w:rsidR="00BE444C" w:rsidRPr="00F829D8" w:rsidRDefault="00BE444C" w:rsidP="00BE444C">
      <w:pPr>
        <w:pStyle w:val="XMLCode"/>
        <w:ind w:firstLine="539"/>
        <w:rPr>
          <w:ins w:id="358" w:author="nick" w:date="2019-12-19T20:20:00Z"/>
          <w:b/>
          <w:color w:val="0070C0"/>
        </w:rPr>
      </w:pPr>
      <w:ins w:id="359" w:author="nick" w:date="2019-12-19T20:20:00Z">
        <w:r w:rsidRPr="00F829D8">
          <w:rPr>
            <w:b/>
            <w:color w:val="0070C0"/>
          </w:rPr>
          <w:t xml:space="preserve">   &lt;partner </w:t>
        </w:r>
        <w:proofErr w:type="spellStart"/>
        <w:r>
          <w:rPr>
            <w:b/>
            <w:color w:val="0070C0"/>
          </w:rPr>
          <w:t>part_index</w:t>
        </w:r>
        <w:proofErr w:type="spellEnd"/>
        <w:r w:rsidRPr="00F829D8">
          <w:rPr>
            <w:b/>
            <w:color w:val="0070C0"/>
          </w:rPr>
          <w:t>=</w:t>
        </w:r>
        <w:r>
          <w:rPr>
            <w:b/>
            <w:color w:val="0070C0"/>
          </w:rPr>
          <w:t>"42"</w:t>
        </w:r>
        <w:r w:rsidRPr="00F829D8">
          <w:rPr>
            <w:b/>
            <w:color w:val="0070C0"/>
          </w:rPr>
          <w:t>/&gt;</w:t>
        </w:r>
      </w:ins>
    </w:p>
    <w:p w14:paraId="7F2AD3A5" w14:textId="77777777" w:rsidR="00BE444C" w:rsidRPr="00313BC1" w:rsidRDefault="00BE444C" w:rsidP="00BE444C">
      <w:pPr>
        <w:pStyle w:val="XMLCode"/>
        <w:ind w:firstLine="539"/>
        <w:rPr>
          <w:rFonts w:cs="Courier New"/>
          <w:b/>
          <w:szCs w:val="16"/>
        </w:rPr>
      </w:pPr>
      <w:ins w:id="360" w:author="nick" w:date="2019-12-19T20:20:00Z">
        <w:r w:rsidRPr="00313BC1">
          <w:rPr>
            <w:rFonts w:cs="Courier New"/>
            <w:b/>
            <w:szCs w:val="16"/>
          </w:rPr>
          <w:t>&lt;/contact&gt;</w:t>
        </w:r>
      </w:ins>
    </w:p>
    <w:p w14:paraId="2906559B" w14:textId="77777777" w:rsidR="00235C13" w:rsidRPr="00313BC1" w:rsidDel="00BE444C" w:rsidRDefault="00600581" w:rsidP="00235C13">
      <w:pPr>
        <w:pStyle w:val="XMLCode"/>
        <w:ind w:firstLine="539"/>
        <w:rPr>
          <w:del w:id="361" w:author="nick" w:date="2019-12-19T20:20:00Z"/>
          <w:rFonts w:cs="Courier New"/>
          <w:b/>
          <w:szCs w:val="16"/>
        </w:rPr>
      </w:pPr>
      <w:del w:id="362" w:author="nick" w:date="2019-12-19T20:20:00Z">
        <w:r w:rsidRPr="00313BC1" w:rsidDel="00BE444C">
          <w:rPr>
            <w:rFonts w:cs="Courier New"/>
            <w:b/>
            <w:szCs w:val="16"/>
          </w:rPr>
          <w:delText xml:space="preserve">&lt;contact&gt; </w:delText>
        </w:r>
      </w:del>
    </w:p>
    <w:p w14:paraId="730EEE1A" w14:textId="77777777" w:rsidR="00F829D8" w:rsidRPr="00F829D8" w:rsidDel="00BE444C" w:rsidRDefault="00F829D8" w:rsidP="00F829D8">
      <w:pPr>
        <w:pStyle w:val="XMLCode"/>
        <w:ind w:firstLine="539"/>
        <w:rPr>
          <w:del w:id="363" w:author="nick" w:date="2019-12-19T20:20:00Z"/>
          <w:b/>
          <w:color w:val="0070C0"/>
        </w:rPr>
      </w:pPr>
      <w:del w:id="364" w:author="nick" w:date="2019-12-19T20:20:00Z">
        <w:r w:rsidRPr="00F829D8" w:rsidDel="00BE444C">
          <w:rPr>
            <w:b/>
            <w:color w:val="0070C0"/>
          </w:rPr>
          <w:delText xml:space="preserve">   &lt;partner label=</w:delText>
        </w:r>
        <w:r w:rsidR="00194316" w:rsidDel="00BE444C">
          <w:rPr>
            <w:b/>
            <w:color w:val="0070C0"/>
          </w:rPr>
          <w:delText>"</w:delText>
        </w:r>
        <w:r w:rsidDel="00BE444C">
          <w:rPr>
            <w:b/>
            <w:color w:val="0070C0"/>
          </w:rPr>
          <w:delText>PART_9004400</w:delText>
        </w:r>
        <w:r w:rsidR="00194316" w:rsidDel="00BE444C">
          <w:rPr>
            <w:b/>
            <w:color w:val="0070C0"/>
          </w:rPr>
          <w:delText>"</w:delText>
        </w:r>
        <w:r w:rsidRPr="00F829D8" w:rsidDel="00BE444C">
          <w:rPr>
            <w:b/>
            <w:color w:val="0070C0"/>
          </w:rPr>
          <w:delText>/&gt;</w:delText>
        </w:r>
      </w:del>
    </w:p>
    <w:p w14:paraId="1ED150A3" w14:textId="77777777" w:rsidR="00F829D8" w:rsidRPr="00F829D8" w:rsidDel="00BE444C" w:rsidRDefault="00F829D8" w:rsidP="00F829D8">
      <w:pPr>
        <w:pStyle w:val="XMLCode"/>
        <w:ind w:firstLine="539"/>
        <w:rPr>
          <w:del w:id="365" w:author="nick" w:date="2019-12-19T20:20:00Z"/>
          <w:b/>
          <w:color w:val="0070C0"/>
        </w:rPr>
      </w:pPr>
      <w:del w:id="366" w:author="nick" w:date="2019-12-19T20:20:00Z">
        <w:r w:rsidRPr="00F829D8" w:rsidDel="00BE444C">
          <w:rPr>
            <w:b/>
            <w:color w:val="0070C0"/>
          </w:rPr>
          <w:delText xml:space="preserve">   &lt;partner label=</w:delText>
        </w:r>
        <w:r w:rsidR="00194316" w:rsidDel="00BE444C">
          <w:rPr>
            <w:b/>
            <w:color w:val="0070C0"/>
          </w:rPr>
          <w:delText>"</w:delText>
        </w:r>
        <w:r w:rsidDel="00BE444C">
          <w:rPr>
            <w:b/>
            <w:color w:val="0070C0"/>
          </w:rPr>
          <w:delText>PART_7000400</w:delText>
        </w:r>
        <w:r w:rsidR="00194316" w:rsidDel="00BE444C">
          <w:rPr>
            <w:b/>
            <w:color w:val="0070C0"/>
          </w:rPr>
          <w:delText>"</w:delText>
        </w:r>
        <w:r w:rsidRPr="00F829D8" w:rsidDel="00BE444C">
          <w:rPr>
            <w:b/>
            <w:color w:val="0070C0"/>
          </w:rPr>
          <w:delText>/&gt;</w:delText>
        </w:r>
      </w:del>
    </w:p>
    <w:p w14:paraId="5F0F33FC" w14:textId="77777777" w:rsidR="00906CE3" w:rsidRPr="00313BC1" w:rsidDel="00BE444C" w:rsidRDefault="00235C13" w:rsidP="00636247">
      <w:pPr>
        <w:pStyle w:val="XMLCode"/>
        <w:ind w:firstLine="539"/>
        <w:rPr>
          <w:del w:id="367" w:author="nick" w:date="2019-12-19T20:20:00Z"/>
          <w:rFonts w:cs="Courier New"/>
          <w:b/>
          <w:color w:val="0070C0"/>
          <w:szCs w:val="16"/>
        </w:rPr>
      </w:pPr>
      <w:del w:id="368" w:author="nick" w:date="2019-12-19T20:20:00Z">
        <w:r w:rsidRPr="00313BC1" w:rsidDel="00BE444C">
          <w:rPr>
            <w:rFonts w:cs="Courier New"/>
            <w:b/>
            <w:color w:val="0070C0"/>
            <w:szCs w:val="16"/>
          </w:rPr>
          <w:delText xml:space="preserve">   </w:delText>
        </w:r>
        <w:r w:rsidR="00906CE3" w:rsidRPr="00313BC1" w:rsidDel="00BE444C">
          <w:rPr>
            <w:rFonts w:cs="Courier New"/>
            <w:b/>
            <w:color w:val="0070C0"/>
            <w:szCs w:val="16"/>
          </w:rPr>
          <w:delText xml:space="preserve">&lt;coefficients </w:delText>
        </w:r>
        <w:r w:rsidR="00A33A03" w:rsidRPr="00313BC1" w:rsidDel="00BE444C">
          <w:rPr>
            <w:rFonts w:cs="Courier New"/>
            <w:b/>
            <w:color w:val="0070C0"/>
            <w:szCs w:val="16"/>
          </w:rPr>
          <w:delText>static_friction</w:delText>
        </w:r>
        <w:r w:rsidR="00906CE3" w:rsidRPr="00313BC1" w:rsidDel="00BE444C">
          <w:rPr>
            <w:rFonts w:cs="Courier New"/>
            <w:b/>
            <w:color w:val="0070C0"/>
            <w:szCs w:val="16"/>
          </w:rPr>
          <w:delText>=</w:delText>
        </w:r>
        <w:r w:rsidR="00194316" w:rsidDel="00BE444C">
          <w:rPr>
            <w:rFonts w:cs="Courier New"/>
            <w:b/>
            <w:color w:val="0070C0"/>
            <w:szCs w:val="16"/>
          </w:rPr>
          <w:delText>"</w:delText>
        </w:r>
        <w:r w:rsidR="00906CE3" w:rsidRPr="00313BC1" w:rsidDel="00BE444C">
          <w:rPr>
            <w:rFonts w:cs="Courier New"/>
            <w:b/>
            <w:color w:val="0070C0"/>
            <w:szCs w:val="16"/>
          </w:rPr>
          <w:delText>0.3</w:delText>
        </w:r>
        <w:r w:rsidR="00194316" w:rsidDel="00BE444C">
          <w:rPr>
            <w:rFonts w:cs="Courier New"/>
            <w:b/>
            <w:color w:val="0070C0"/>
            <w:szCs w:val="16"/>
          </w:rPr>
          <w:delText>"</w:delText>
        </w:r>
        <w:r w:rsidR="00906CE3" w:rsidRPr="00313BC1" w:rsidDel="00BE444C">
          <w:rPr>
            <w:rFonts w:cs="Courier New"/>
            <w:b/>
            <w:color w:val="0070C0"/>
            <w:szCs w:val="16"/>
          </w:rPr>
          <w:delText xml:space="preserve"> </w:delText>
        </w:r>
        <w:r w:rsidR="00A33A03" w:rsidRPr="00313BC1" w:rsidDel="00BE444C">
          <w:rPr>
            <w:rFonts w:cs="Courier New"/>
            <w:b/>
            <w:color w:val="0070C0"/>
            <w:szCs w:val="16"/>
          </w:rPr>
          <w:delText>kinetic_friction</w:delText>
        </w:r>
        <w:r w:rsidR="00906CE3" w:rsidRPr="00313BC1" w:rsidDel="00BE444C">
          <w:rPr>
            <w:rFonts w:cs="Courier New"/>
            <w:b/>
            <w:color w:val="0070C0"/>
            <w:szCs w:val="16"/>
          </w:rPr>
          <w:delText>=</w:delText>
        </w:r>
        <w:r w:rsidR="00194316" w:rsidDel="00BE444C">
          <w:rPr>
            <w:rFonts w:cs="Courier New"/>
            <w:b/>
            <w:color w:val="0070C0"/>
            <w:szCs w:val="16"/>
          </w:rPr>
          <w:delText>"</w:delText>
        </w:r>
        <w:r w:rsidR="00906CE3" w:rsidRPr="00313BC1" w:rsidDel="00BE444C">
          <w:rPr>
            <w:rFonts w:cs="Courier New"/>
            <w:b/>
            <w:color w:val="0070C0"/>
            <w:szCs w:val="16"/>
          </w:rPr>
          <w:delText>.25</w:delText>
        </w:r>
        <w:r w:rsidR="00194316" w:rsidDel="00BE444C">
          <w:rPr>
            <w:rFonts w:cs="Courier New"/>
            <w:b/>
            <w:color w:val="0070C0"/>
            <w:szCs w:val="16"/>
          </w:rPr>
          <w:delText>"</w:delText>
        </w:r>
        <w:r w:rsidR="00906CE3" w:rsidRPr="00313BC1" w:rsidDel="00BE444C">
          <w:rPr>
            <w:rFonts w:cs="Courier New"/>
            <w:b/>
            <w:color w:val="0070C0"/>
            <w:szCs w:val="16"/>
          </w:rPr>
          <w:delText>/&gt;</w:delText>
        </w:r>
      </w:del>
    </w:p>
    <w:p w14:paraId="654A4248" w14:textId="77777777" w:rsidR="00235C13" w:rsidRPr="00313BC1" w:rsidDel="00BE444C" w:rsidRDefault="00600581" w:rsidP="00636247">
      <w:pPr>
        <w:pStyle w:val="XMLCode"/>
        <w:ind w:firstLine="539"/>
        <w:rPr>
          <w:del w:id="369" w:author="nick" w:date="2019-12-19T20:20:00Z"/>
          <w:rFonts w:cs="Courier New"/>
          <w:b/>
          <w:szCs w:val="16"/>
        </w:rPr>
      </w:pPr>
      <w:del w:id="370" w:author="nick" w:date="2019-12-19T20:20:00Z">
        <w:r w:rsidRPr="00313BC1" w:rsidDel="00BE444C">
          <w:rPr>
            <w:rFonts w:cs="Courier New"/>
            <w:b/>
            <w:szCs w:val="16"/>
          </w:rPr>
          <w:delText>&lt;/contact&gt;</w:delText>
        </w:r>
      </w:del>
    </w:p>
    <w:p w14:paraId="6CDDA809" w14:textId="77777777" w:rsidR="00235C13" w:rsidRPr="00313BC1" w:rsidDel="00BE444C" w:rsidRDefault="00600581" w:rsidP="00235C13">
      <w:pPr>
        <w:pStyle w:val="XMLCode"/>
        <w:ind w:firstLine="539"/>
        <w:rPr>
          <w:del w:id="371" w:author="nick" w:date="2019-12-19T20:20:00Z"/>
          <w:rFonts w:cs="Courier New"/>
          <w:b/>
          <w:szCs w:val="16"/>
        </w:rPr>
      </w:pPr>
      <w:del w:id="372" w:author="nick" w:date="2019-12-19T20:20:00Z">
        <w:r w:rsidRPr="00313BC1" w:rsidDel="00BE444C">
          <w:rPr>
            <w:rFonts w:cs="Courier New"/>
            <w:b/>
            <w:szCs w:val="16"/>
          </w:rPr>
          <w:delText>&lt;contact&gt;</w:delText>
        </w:r>
      </w:del>
    </w:p>
    <w:p w14:paraId="0E843FFB" w14:textId="77777777" w:rsidR="00F829D8" w:rsidRPr="00F829D8" w:rsidDel="00BE444C" w:rsidRDefault="00F829D8" w:rsidP="00F829D8">
      <w:pPr>
        <w:pStyle w:val="XMLCode"/>
        <w:ind w:firstLine="539"/>
        <w:rPr>
          <w:del w:id="373" w:author="nick" w:date="2019-12-19T20:20:00Z"/>
          <w:b/>
          <w:color w:val="0070C0"/>
        </w:rPr>
      </w:pPr>
      <w:del w:id="374" w:author="nick" w:date="2019-12-19T20:20:00Z">
        <w:r w:rsidRPr="00F829D8" w:rsidDel="00BE444C">
          <w:rPr>
            <w:b/>
            <w:color w:val="0070C0"/>
          </w:rPr>
          <w:delText xml:space="preserve">   &lt;partner label=</w:delText>
        </w:r>
        <w:r w:rsidR="00194316" w:rsidDel="00BE444C">
          <w:rPr>
            <w:b/>
            <w:color w:val="0070C0"/>
          </w:rPr>
          <w:delText>"</w:delText>
        </w:r>
        <w:r w:rsidDel="00BE444C">
          <w:rPr>
            <w:b/>
            <w:color w:val="0070C0"/>
          </w:rPr>
          <w:delText>PART_7000800</w:delText>
        </w:r>
        <w:r w:rsidR="00194316" w:rsidDel="00BE444C">
          <w:rPr>
            <w:b/>
            <w:color w:val="0070C0"/>
          </w:rPr>
          <w:delText>"</w:delText>
        </w:r>
        <w:r w:rsidRPr="00F829D8" w:rsidDel="00BE444C">
          <w:rPr>
            <w:b/>
            <w:color w:val="0070C0"/>
          </w:rPr>
          <w:delText>/&gt;</w:delText>
        </w:r>
      </w:del>
    </w:p>
    <w:p w14:paraId="02974A71" w14:textId="77777777" w:rsidR="00235C13" w:rsidRPr="00F829D8" w:rsidDel="00BE444C" w:rsidRDefault="00235C13" w:rsidP="00235C13">
      <w:pPr>
        <w:pStyle w:val="XMLCode"/>
        <w:ind w:firstLine="539"/>
        <w:rPr>
          <w:del w:id="375" w:author="nick" w:date="2019-12-19T20:20:00Z"/>
          <w:b/>
          <w:color w:val="0070C0"/>
        </w:rPr>
      </w:pPr>
      <w:del w:id="376" w:author="nick" w:date="2019-12-19T20:20:00Z">
        <w:r w:rsidRPr="00F829D8" w:rsidDel="00BE444C">
          <w:rPr>
            <w:b/>
            <w:color w:val="0070C0"/>
          </w:rPr>
          <w:delText xml:space="preserve">   &lt;partner pid=</w:delText>
        </w:r>
        <w:r w:rsidR="00194316" w:rsidDel="00BE444C">
          <w:rPr>
            <w:b/>
            <w:color w:val="0070C0"/>
          </w:rPr>
          <w:delText>"</w:delText>
        </w:r>
        <w:r w:rsidRPr="00F829D8" w:rsidDel="00BE444C">
          <w:rPr>
            <w:b/>
            <w:color w:val="0070C0"/>
          </w:rPr>
          <w:delText>3202132</w:delText>
        </w:r>
        <w:r w:rsidR="00194316" w:rsidDel="00BE444C">
          <w:rPr>
            <w:b/>
            <w:color w:val="0070C0"/>
          </w:rPr>
          <w:delText>"</w:delText>
        </w:r>
        <w:r w:rsidRPr="00F829D8" w:rsidDel="00BE444C">
          <w:rPr>
            <w:b/>
            <w:color w:val="0070C0"/>
          </w:rPr>
          <w:delText>/&gt;</w:delText>
        </w:r>
      </w:del>
    </w:p>
    <w:p w14:paraId="010F84C1" w14:textId="77777777" w:rsidR="00235C13" w:rsidRPr="00313BC1" w:rsidDel="00BE444C" w:rsidRDefault="00235C13" w:rsidP="00235C13">
      <w:pPr>
        <w:pStyle w:val="XMLCode"/>
        <w:ind w:firstLine="539"/>
        <w:rPr>
          <w:del w:id="377" w:author="nick" w:date="2019-12-19T20:20:00Z"/>
          <w:rFonts w:cs="Courier New"/>
          <w:b/>
          <w:color w:val="0070C0"/>
          <w:szCs w:val="16"/>
        </w:rPr>
      </w:pPr>
      <w:del w:id="378" w:author="nick" w:date="2019-12-19T20:20:00Z">
        <w:r w:rsidRPr="00313BC1" w:rsidDel="00BE444C">
          <w:rPr>
            <w:rFonts w:cs="Courier New"/>
            <w:b/>
            <w:szCs w:val="16"/>
          </w:rPr>
          <w:delText xml:space="preserve">   </w:delText>
        </w:r>
        <w:r w:rsidRPr="00313BC1" w:rsidDel="00BE444C">
          <w:rPr>
            <w:rFonts w:cs="Courier New"/>
            <w:b/>
            <w:color w:val="0070C0"/>
            <w:szCs w:val="16"/>
          </w:rPr>
          <w:delText xml:space="preserve">&lt;coefficients </w:delText>
        </w:r>
        <w:r w:rsidR="00A33A03" w:rsidRPr="00313BC1" w:rsidDel="00BE444C">
          <w:rPr>
            <w:rFonts w:cs="Courier New"/>
            <w:b/>
            <w:color w:val="0070C0"/>
            <w:szCs w:val="16"/>
          </w:rPr>
          <w:delText>static_friction</w:delText>
        </w:r>
        <w:r w:rsidRPr="00313BC1" w:rsidDel="00BE444C">
          <w:rPr>
            <w:rFonts w:cs="Courier New"/>
            <w:b/>
            <w:color w:val="0070C0"/>
            <w:szCs w:val="16"/>
          </w:rPr>
          <w:delText>=</w:delText>
        </w:r>
        <w:r w:rsidR="00194316" w:rsidDel="00BE444C">
          <w:rPr>
            <w:rFonts w:cs="Courier New"/>
            <w:b/>
            <w:color w:val="0070C0"/>
            <w:szCs w:val="16"/>
          </w:rPr>
          <w:delText>"</w:delText>
        </w:r>
        <w:r w:rsidRPr="00313BC1" w:rsidDel="00BE444C">
          <w:rPr>
            <w:rFonts w:cs="Courier New"/>
            <w:b/>
            <w:color w:val="0070C0"/>
            <w:szCs w:val="16"/>
          </w:rPr>
          <w:delText>0.</w:delText>
        </w:r>
        <w:r w:rsidR="002E3D68" w:rsidRPr="00313BC1" w:rsidDel="00BE444C">
          <w:rPr>
            <w:rFonts w:cs="Courier New"/>
            <w:b/>
            <w:color w:val="0070C0"/>
            <w:szCs w:val="16"/>
          </w:rPr>
          <w:delText>52</w:delText>
        </w:r>
        <w:r w:rsidR="00194316" w:rsidDel="00BE444C">
          <w:rPr>
            <w:rFonts w:cs="Courier New"/>
            <w:b/>
            <w:color w:val="0070C0"/>
            <w:szCs w:val="16"/>
          </w:rPr>
          <w:delText>"</w:delText>
        </w:r>
        <w:r w:rsidRPr="00313BC1" w:rsidDel="00BE444C">
          <w:rPr>
            <w:rFonts w:cs="Courier New"/>
            <w:b/>
            <w:color w:val="0070C0"/>
            <w:szCs w:val="16"/>
          </w:rPr>
          <w:delText xml:space="preserve"> </w:delText>
        </w:r>
        <w:r w:rsidR="00A33A03" w:rsidRPr="00313BC1" w:rsidDel="00BE444C">
          <w:rPr>
            <w:rFonts w:cs="Courier New"/>
            <w:b/>
            <w:color w:val="0070C0"/>
            <w:szCs w:val="16"/>
          </w:rPr>
          <w:delText>kinetic_friction</w:delText>
        </w:r>
        <w:r w:rsidRPr="00313BC1" w:rsidDel="00BE444C">
          <w:rPr>
            <w:rFonts w:cs="Courier New"/>
            <w:b/>
            <w:color w:val="0070C0"/>
            <w:szCs w:val="16"/>
          </w:rPr>
          <w:delText>=</w:delText>
        </w:r>
        <w:r w:rsidR="00194316" w:rsidDel="00BE444C">
          <w:rPr>
            <w:rFonts w:cs="Courier New"/>
            <w:b/>
            <w:color w:val="0070C0"/>
            <w:szCs w:val="16"/>
          </w:rPr>
          <w:delText>"</w:delText>
        </w:r>
        <w:r w:rsidRPr="00313BC1" w:rsidDel="00BE444C">
          <w:rPr>
            <w:rFonts w:cs="Courier New"/>
            <w:b/>
            <w:color w:val="0070C0"/>
            <w:szCs w:val="16"/>
          </w:rPr>
          <w:delText>.25</w:delText>
        </w:r>
        <w:r w:rsidR="00194316" w:rsidDel="00BE444C">
          <w:rPr>
            <w:rFonts w:cs="Courier New"/>
            <w:b/>
            <w:color w:val="0070C0"/>
            <w:szCs w:val="16"/>
          </w:rPr>
          <w:delText>"</w:delText>
        </w:r>
        <w:r w:rsidRPr="00313BC1" w:rsidDel="00BE444C">
          <w:rPr>
            <w:rFonts w:cs="Courier New"/>
            <w:b/>
            <w:color w:val="0070C0"/>
            <w:szCs w:val="16"/>
          </w:rPr>
          <w:delText>/&gt;</w:delText>
        </w:r>
      </w:del>
    </w:p>
    <w:p w14:paraId="4B64A054" w14:textId="77777777" w:rsidR="00235C13" w:rsidRPr="00313BC1" w:rsidDel="00BE444C" w:rsidRDefault="00600581" w:rsidP="00636247">
      <w:pPr>
        <w:pStyle w:val="XMLCode"/>
        <w:ind w:firstLine="539"/>
        <w:rPr>
          <w:del w:id="379" w:author="nick" w:date="2019-12-19T20:20:00Z"/>
          <w:rFonts w:cs="Courier New"/>
          <w:b/>
          <w:szCs w:val="16"/>
        </w:rPr>
      </w:pPr>
      <w:del w:id="380" w:author="nick" w:date="2019-12-19T20:20:00Z">
        <w:r w:rsidRPr="00313BC1" w:rsidDel="00BE444C">
          <w:rPr>
            <w:rFonts w:cs="Courier New"/>
            <w:b/>
            <w:szCs w:val="16"/>
          </w:rPr>
          <w:delText>&lt;/contact&gt;</w:delText>
        </w:r>
      </w:del>
    </w:p>
    <w:p w14:paraId="6E679A89" w14:textId="77777777" w:rsidR="00636247" w:rsidRPr="00313BC1" w:rsidRDefault="00AA0537" w:rsidP="00636247">
      <w:pPr>
        <w:pStyle w:val="XMLCode"/>
        <w:rPr>
          <w:rFonts w:cs="Courier New"/>
          <w:b/>
          <w:szCs w:val="16"/>
        </w:rPr>
      </w:pPr>
      <w:r w:rsidRPr="00313BC1">
        <w:rPr>
          <w:rFonts w:cs="Courier New"/>
          <w:b/>
          <w:szCs w:val="16"/>
        </w:rPr>
        <w:lastRenderedPageBreak/>
        <w:t>&lt;/</w:t>
      </w:r>
      <w:proofErr w:type="spellStart"/>
      <w:r w:rsidRPr="00313BC1">
        <w:rPr>
          <w:rFonts w:cs="Courier New"/>
          <w:b/>
          <w:szCs w:val="16"/>
        </w:rPr>
        <w:t>contact_list</w:t>
      </w:r>
      <w:proofErr w:type="spellEnd"/>
      <w:r w:rsidRPr="00313BC1">
        <w:rPr>
          <w:rFonts w:cs="Courier New"/>
          <w:b/>
          <w:szCs w:val="16"/>
        </w:rPr>
        <w:t>&gt;</w:t>
      </w:r>
    </w:p>
    <w:p w14:paraId="17A079AD" w14:textId="77777777" w:rsidR="00636247" w:rsidRDefault="00636247" w:rsidP="00636247">
      <w:pPr>
        <w:pStyle w:val="XMLCode"/>
      </w:pPr>
    </w:p>
    <w:p w14:paraId="026897BA" w14:textId="77777777" w:rsidR="00F54FFD" w:rsidRPr="0030552A" w:rsidRDefault="00F54FFD" w:rsidP="00F54FFD">
      <w:pPr>
        <w:spacing w:before="120"/>
      </w:pPr>
      <w:r>
        <w:t xml:space="preserve">The </w:t>
      </w:r>
      <w:r w:rsidRPr="00226A3F">
        <w:t xml:space="preserve">element </w:t>
      </w:r>
      <w:r w:rsidRPr="00446313">
        <w:rPr>
          <w:rFonts w:ascii="Courier New" w:hAnsi="Courier New" w:cs="Courier New"/>
          <w:b/>
          <w:i/>
          <w:sz w:val="18"/>
          <w:szCs w:val="18"/>
        </w:rPr>
        <w:t>&lt;co</w:t>
      </w:r>
      <w:r>
        <w:rPr>
          <w:rFonts w:ascii="Courier New" w:hAnsi="Courier New" w:cs="Courier New"/>
          <w:b/>
          <w:i/>
          <w:sz w:val="18"/>
          <w:szCs w:val="18"/>
        </w:rPr>
        <w:t>efficients</w:t>
      </w:r>
      <w:r w:rsidRPr="00AC1E58">
        <w:rPr>
          <w:rFonts w:ascii="Courier New" w:hAnsi="Courier New" w:cs="Courier New"/>
          <w:b/>
          <w:i/>
          <w:sz w:val="18"/>
          <w:szCs w:val="18"/>
        </w:rPr>
        <w:t>/&gt;</w:t>
      </w:r>
      <w:r>
        <w:t xml:space="preserve"> does not allow for any nested elements. </w:t>
      </w:r>
    </w:p>
    <w:p w14:paraId="01915EB1" w14:textId="77777777" w:rsidR="00906CE3" w:rsidRPr="00F54FFD" w:rsidRDefault="00906CE3" w:rsidP="00906CE3">
      <w:pPr>
        <w:pStyle w:val="berschrift4"/>
      </w:pPr>
      <w:bookmarkStart w:id="381" w:name="_Ref414837767"/>
      <w:bookmarkStart w:id="382" w:name="_Toc3556955"/>
      <w:bookmarkStart w:id="383" w:name="_Toc27753567"/>
      <w:r>
        <w:t xml:space="preserve">Local </w:t>
      </w:r>
      <w:r w:rsidR="008706FB">
        <w:t>Contact</w:t>
      </w:r>
      <w:r w:rsidRPr="0030552A">
        <w:t xml:space="preserve"> </w:t>
      </w:r>
      <w:r w:rsidR="008706FB">
        <w:t>P</w:t>
      </w:r>
      <w:r>
        <w:t>ropert</w:t>
      </w:r>
      <w:r w:rsidR="008706FB">
        <w:t>ies</w:t>
      </w:r>
      <w:bookmarkEnd w:id="381"/>
      <w:bookmarkEnd w:id="382"/>
      <w:bookmarkEnd w:id="383"/>
      <w:r w:rsidRPr="00F54FFD">
        <w:t xml:space="preserve"> </w:t>
      </w:r>
    </w:p>
    <w:p w14:paraId="40EA4E8C" w14:textId="5B4B5EE8" w:rsidR="006F0104" w:rsidRDefault="00906CE3" w:rsidP="00441F7B">
      <w:pPr>
        <w:jc w:val="both"/>
        <w:rPr>
          <w:rFonts w:cs="Courier New"/>
          <w:szCs w:val="22"/>
        </w:rPr>
      </w:pPr>
      <w:r w:rsidRPr="006D1277">
        <w:t xml:space="preserve">If necessary, local </w:t>
      </w:r>
      <w:r w:rsidR="008706FB">
        <w:t xml:space="preserve">contact properties can be given within any element </w:t>
      </w:r>
      <w:r w:rsidR="008706FB" w:rsidRPr="00446313">
        <w:rPr>
          <w:rFonts w:ascii="Courier New" w:hAnsi="Courier New" w:cs="Courier New"/>
          <w:b/>
          <w:i/>
          <w:sz w:val="18"/>
          <w:szCs w:val="18"/>
        </w:rPr>
        <w:t>&lt;c</w:t>
      </w:r>
      <w:r w:rsidR="008706FB">
        <w:rPr>
          <w:rFonts w:ascii="Courier New" w:hAnsi="Courier New" w:cs="Courier New"/>
          <w:b/>
          <w:i/>
          <w:sz w:val="18"/>
          <w:szCs w:val="18"/>
        </w:rPr>
        <w:t>onnection_0d</w:t>
      </w:r>
      <w:r w:rsidR="008706FB" w:rsidRPr="00AC1E58">
        <w:rPr>
          <w:rFonts w:ascii="Courier New" w:hAnsi="Courier New" w:cs="Courier New"/>
          <w:b/>
          <w:i/>
          <w:sz w:val="18"/>
          <w:szCs w:val="18"/>
        </w:rPr>
        <w:t>/&gt;</w:t>
      </w:r>
      <w:r w:rsidR="008706FB" w:rsidRPr="008706FB">
        <w:rPr>
          <w:szCs w:val="22"/>
        </w:rPr>
        <w:t xml:space="preserve">, </w:t>
      </w:r>
      <w:r w:rsidR="008706FB">
        <w:t xml:space="preserve"> </w:t>
      </w:r>
      <w:r w:rsidR="008706FB" w:rsidRPr="00446313">
        <w:rPr>
          <w:rFonts w:ascii="Courier New" w:hAnsi="Courier New" w:cs="Courier New"/>
          <w:b/>
          <w:i/>
          <w:sz w:val="18"/>
          <w:szCs w:val="18"/>
        </w:rPr>
        <w:t>&lt;c</w:t>
      </w:r>
      <w:r w:rsidR="008706FB">
        <w:rPr>
          <w:rFonts w:ascii="Courier New" w:hAnsi="Courier New" w:cs="Courier New"/>
          <w:b/>
          <w:i/>
          <w:sz w:val="18"/>
          <w:szCs w:val="18"/>
        </w:rPr>
        <w:t>onnection_1d</w:t>
      </w:r>
      <w:r w:rsidR="008706FB" w:rsidRPr="00AC1E58">
        <w:rPr>
          <w:rFonts w:ascii="Courier New" w:hAnsi="Courier New" w:cs="Courier New"/>
          <w:b/>
          <w:i/>
          <w:sz w:val="18"/>
          <w:szCs w:val="18"/>
        </w:rPr>
        <w:t>/&gt;</w:t>
      </w:r>
      <w:r w:rsidR="008706FB" w:rsidRPr="008706FB">
        <w:rPr>
          <w:szCs w:val="22"/>
        </w:rPr>
        <w:t xml:space="preserve"> </w:t>
      </w:r>
      <w:r w:rsidR="008706FB">
        <w:rPr>
          <w:szCs w:val="22"/>
        </w:rPr>
        <w:t xml:space="preserve">or </w:t>
      </w:r>
      <w:r w:rsidR="008706FB" w:rsidRPr="00446313">
        <w:rPr>
          <w:rFonts w:ascii="Courier New" w:hAnsi="Courier New" w:cs="Courier New"/>
          <w:b/>
          <w:i/>
          <w:sz w:val="18"/>
          <w:szCs w:val="18"/>
        </w:rPr>
        <w:t>&lt;c</w:t>
      </w:r>
      <w:r w:rsidR="008706FB">
        <w:rPr>
          <w:rFonts w:ascii="Courier New" w:hAnsi="Courier New" w:cs="Courier New"/>
          <w:b/>
          <w:i/>
          <w:sz w:val="18"/>
          <w:szCs w:val="18"/>
        </w:rPr>
        <w:t>onnection_2d</w:t>
      </w:r>
      <w:r w:rsidR="008706FB" w:rsidRPr="00AC1E58">
        <w:rPr>
          <w:rFonts w:ascii="Courier New" w:hAnsi="Courier New" w:cs="Courier New"/>
          <w:b/>
          <w:i/>
          <w:sz w:val="18"/>
          <w:szCs w:val="18"/>
        </w:rPr>
        <w:t>/&gt;</w:t>
      </w:r>
      <w:r w:rsidR="008706FB" w:rsidRPr="008706FB">
        <w:rPr>
          <w:szCs w:val="22"/>
        </w:rPr>
        <w:t xml:space="preserve">, </w:t>
      </w:r>
      <w:r w:rsidR="008706FB" w:rsidRPr="003670A5">
        <w:rPr>
          <w:szCs w:val="22"/>
        </w:rPr>
        <w:t>respectively</w:t>
      </w:r>
      <w:r w:rsidR="008706FB">
        <w:rPr>
          <w:szCs w:val="22"/>
        </w:rPr>
        <w:t xml:space="preserve"> (see section </w:t>
      </w:r>
      <w:r w:rsidR="008706FB">
        <w:rPr>
          <w:szCs w:val="22"/>
        </w:rPr>
        <w:fldChar w:fldCharType="begin"/>
      </w:r>
      <w:r w:rsidR="008706FB">
        <w:rPr>
          <w:szCs w:val="22"/>
        </w:rPr>
        <w:instrText xml:space="preserve"> REF _Ref414836574 \r \h </w:instrText>
      </w:r>
      <w:r w:rsidR="008706FB">
        <w:rPr>
          <w:szCs w:val="22"/>
        </w:rPr>
      </w:r>
      <w:r w:rsidR="008706FB">
        <w:rPr>
          <w:szCs w:val="22"/>
        </w:rPr>
        <w:fldChar w:fldCharType="separate"/>
      </w:r>
      <w:r w:rsidR="00004854">
        <w:rPr>
          <w:szCs w:val="22"/>
        </w:rPr>
        <w:t>5.3.3</w:t>
      </w:r>
      <w:r w:rsidR="008706FB">
        <w:rPr>
          <w:szCs w:val="22"/>
        </w:rPr>
        <w:fldChar w:fldCharType="end"/>
      </w:r>
      <w:r w:rsidR="008706FB">
        <w:rPr>
          <w:szCs w:val="22"/>
        </w:rPr>
        <w:t xml:space="preserve"> </w:t>
      </w:r>
      <w:r w:rsidR="00EC2109">
        <w:rPr>
          <w:szCs w:val="22"/>
        </w:rPr>
        <w:fldChar w:fldCharType="begin"/>
      </w:r>
      <w:r w:rsidR="00EC2109">
        <w:rPr>
          <w:szCs w:val="22"/>
        </w:rPr>
        <w:instrText xml:space="preserve"> REF _Ref414836574 \h </w:instrText>
      </w:r>
      <w:r w:rsidR="00EC2109">
        <w:rPr>
          <w:szCs w:val="22"/>
        </w:rPr>
      </w:r>
      <w:r w:rsidR="00EC2109">
        <w:rPr>
          <w:szCs w:val="22"/>
        </w:rPr>
        <w:fldChar w:fldCharType="separate"/>
      </w:r>
      <w:r w:rsidR="00004854" w:rsidRPr="007055D9">
        <w:t>Joints</w:t>
      </w:r>
      <w:r w:rsidR="00EC2109">
        <w:rPr>
          <w:szCs w:val="22"/>
        </w:rPr>
        <w:fldChar w:fldCharType="end"/>
      </w:r>
      <w:r w:rsidR="008706FB">
        <w:rPr>
          <w:szCs w:val="22"/>
        </w:rPr>
        <w:t>)</w:t>
      </w:r>
      <w:r w:rsidR="008706FB" w:rsidRPr="00B3576F">
        <w:rPr>
          <w:rFonts w:cs="Courier New"/>
          <w:szCs w:val="22"/>
        </w:rPr>
        <w:t>.</w:t>
      </w:r>
      <w:r w:rsidR="008706FB">
        <w:rPr>
          <w:rFonts w:cs="Courier New"/>
          <w:szCs w:val="22"/>
        </w:rPr>
        <w:t xml:space="preserve"> In case of conflict, </w:t>
      </w:r>
      <w:r w:rsidR="008168F6">
        <w:rPr>
          <w:rFonts w:cs="Courier New"/>
          <w:szCs w:val="22"/>
        </w:rPr>
        <w:t>a</w:t>
      </w:r>
      <w:r w:rsidR="008706FB">
        <w:rPr>
          <w:rFonts w:cs="Courier New"/>
          <w:szCs w:val="22"/>
        </w:rPr>
        <w:t xml:space="preserve"> local </w:t>
      </w:r>
      <w:r w:rsidR="008706FB" w:rsidRPr="00446313">
        <w:rPr>
          <w:rFonts w:ascii="Courier New" w:hAnsi="Courier New" w:cs="Courier New"/>
          <w:b/>
          <w:i/>
          <w:sz w:val="18"/>
          <w:szCs w:val="18"/>
        </w:rPr>
        <w:t>&lt;</w:t>
      </w:r>
      <w:proofErr w:type="spellStart"/>
      <w:r w:rsidR="008706FB" w:rsidRPr="00446313">
        <w:rPr>
          <w:rFonts w:ascii="Courier New" w:hAnsi="Courier New" w:cs="Courier New"/>
          <w:b/>
          <w:i/>
          <w:sz w:val="18"/>
          <w:szCs w:val="18"/>
        </w:rPr>
        <w:t>c</w:t>
      </w:r>
      <w:r w:rsidR="008706FB">
        <w:rPr>
          <w:rFonts w:ascii="Courier New" w:hAnsi="Courier New" w:cs="Courier New"/>
          <w:b/>
          <w:i/>
          <w:sz w:val="18"/>
          <w:szCs w:val="18"/>
        </w:rPr>
        <w:t>ontact_list</w:t>
      </w:r>
      <w:proofErr w:type="spellEnd"/>
      <w:r w:rsidR="008706FB" w:rsidRPr="00AC1E58">
        <w:rPr>
          <w:rFonts w:ascii="Courier New" w:hAnsi="Courier New" w:cs="Courier New"/>
          <w:b/>
          <w:i/>
          <w:sz w:val="18"/>
          <w:szCs w:val="18"/>
        </w:rPr>
        <w:t>/&gt;</w:t>
      </w:r>
      <w:r w:rsidR="008706FB">
        <w:rPr>
          <w:rFonts w:cs="Courier New"/>
          <w:szCs w:val="22"/>
        </w:rPr>
        <w:t xml:space="preserve"> overrules the global one</w:t>
      </w:r>
      <w:r w:rsidR="00B8299F">
        <w:rPr>
          <w:rFonts w:cs="Courier New"/>
          <w:szCs w:val="22"/>
        </w:rPr>
        <w:t>.</w:t>
      </w:r>
    </w:p>
    <w:p w14:paraId="77D41BB4" w14:textId="77777777" w:rsidR="00B8299F" w:rsidRDefault="00B8299F" w:rsidP="00DC6547">
      <w:pPr>
        <w:keepNext/>
        <w:keepLines/>
      </w:pPr>
      <w:r w:rsidRPr="007055D9">
        <w:t xml:space="preserve">XML-specification of </w:t>
      </w:r>
      <w:r w:rsidRPr="00702EBE">
        <w:rPr>
          <w:rFonts w:ascii="Courier New" w:hAnsi="Courier New" w:cs="Courier New"/>
          <w:b/>
          <w:i/>
          <w:sz w:val="18"/>
          <w:szCs w:val="18"/>
        </w:rPr>
        <w:t>&lt;</w:t>
      </w:r>
      <w:r w:rsidR="00E044BB">
        <w:rPr>
          <w:rFonts w:ascii="Courier New" w:hAnsi="Courier New" w:cs="Courier New"/>
          <w:b/>
          <w:i/>
          <w:sz w:val="18"/>
          <w:szCs w:val="18"/>
        </w:rPr>
        <w:t>coefficients</w:t>
      </w:r>
      <w:r w:rsidR="00202EB9">
        <w:rPr>
          <w:rFonts w:ascii="Courier New" w:hAnsi="Courier New" w:cs="Courier New"/>
          <w:b/>
          <w:i/>
          <w:sz w:val="18"/>
          <w:szCs w:val="18"/>
        </w:rPr>
        <w:t>/</w:t>
      </w:r>
      <w:r w:rsidRPr="00702EBE">
        <w:rPr>
          <w:rFonts w:ascii="Courier New" w:hAnsi="Courier New" w:cs="Courier New"/>
          <w:b/>
          <w:i/>
          <w:sz w:val="18"/>
          <w:szCs w:val="18"/>
        </w:rPr>
        <w:t>&gt;</w:t>
      </w:r>
      <w:r w:rsidRPr="007055D9">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DC6547" w:rsidRPr="000F7EEA" w14:paraId="0943E6F8" w14:textId="77777777" w:rsidTr="00B913E2">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F37C719" w14:textId="77777777" w:rsidR="00DC6547" w:rsidRPr="00226A3F" w:rsidRDefault="00DC6547" w:rsidP="00DC6547">
            <w:pPr>
              <w:keepNext/>
              <w:keepLines/>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9DDC38E" w14:textId="77777777" w:rsidR="00DC6547" w:rsidRPr="00226A3F" w:rsidRDefault="00DC6547" w:rsidP="00DC6547">
            <w:pPr>
              <w:keepNext/>
              <w:keepLines/>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0BA3DE47" w14:textId="77777777" w:rsidR="00DC6547" w:rsidRPr="00226A3F" w:rsidRDefault="00DC6547" w:rsidP="00DC6547">
            <w:pPr>
              <w:keepNext/>
              <w:keepLines/>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8930C68" w14:textId="77777777" w:rsidR="00DC6547" w:rsidRPr="00226A3F" w:rsidRDefault="000E60DF" w:rsidP="00DC6547">
            <w:pPr>
              <w:keepNext/>
              <w:keepLines/>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C4FB79E" w14:textId="77777777" w:rsidR="00DC6547" w:rsidRPr="00226A3F" w:rsidRDefault="00DC6547" w:rsidP="00DC6547">
            <w:pPr>
              <w:keepNext/>
              <w:keepLines/>
              <w:suppressAutoHyphens/>
              <w:rPr>
                <w:rFonts w:cs="Calibri"/>
                <w:lang w:eastAsia="zh-CN"/>
              </w:rPr>
            </w:pPr>
            <w:r w:rsidRPr="00226A3F">
              <w:rPr>
                <w:b/>
                <w:i/>
              </w:rPr>
              <w:t>Constraint</w:t>
            </w:r>
            <w:r>
              <w:rPr>
                <w:b/>
                <w:i/>
              </w:rPr>
              <w:t>s / Remarks</w:t>
            </w:r>
          </w:p>
        </w:tc>
      </w:tr>
      <w:tr w:rsidR="00DC6547" w:rsidRPr="00397AE8" w14:paraId="197897FC" w14:textId="77777777" w:rsidTr="00B913E2">
        <w:tc>
          <w:tcPr>
            <w:tcW w:w="1526" w:type="dxa"/>
            <w:tcBorders>
              <w:top w:val="dotted" w:sz="4" w:space="0" w:color="000000"/>
              <w:left w:val="single" w:sz="8" w:space="0" w:color="000000"/>
              <w:bottom w:val="dotted" w:sz="4" w:space="0" w:color="000000"/>
              <w:right w:val="nil"/>
            </w:tcBorders>
          </w:tcPr>
          <w:p w14:paraId="0D005EE9" w14:textId="77777777" w:rsidR="00DC6547" w:rsidRDefault="00DC6547" w:rsidP="00DC6547">
            <w:pPr>
              <w:keepNext/>
              <w:keepLines/>
              <w:suppressAutoHyphens/>
              <w:rPr>
                <w:rFonts w:cs="Calibri"/>
                <w:sz w:val="20"/>
                <w:szCs w:val="20"/>
                <w:lang w:eastAsia="zh-CN"/>
              </w:rPr>
            </w:pPr>
            <w:proofErr w:type="spellStart"/>
            <w:r>
              <w:rPr>
                <w:sz w:val="20"/>
                <w:szCs w:val="20"/>
              </w:rPr>
              <w:t>static_friction</w:t>
            </w:r>
            <w:proofErr w:type="spellEnd"/>
          </w:p>
        </w:tc>
        <w:tc>
          <w:tcPr>
            <w:tcW w:w="1538" w:type="dxa"/>
            <w:tcBorders>
              <w:top w:val="dotted" w:sz="4" w:space="0" w:color="000000"/>
              <w:left w:val="single" w:sz="4" w:space="0" w:color="000000"/>
              <w:bottom w:val="dotted" w:sz="4" w:space="0" w:color="000000"/>
              <w:right w:val="nil"/>
            </w:tcBorders>
          </w:tcPr>
          <w:p w14:paraId="6245C791" w14:textId="77777777" w:rsidR="00DC6547" w:rsidRPr="00226A3F" w:rsidRDefault="00DC6547" w:rsidP="00DC6547">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A05E4FC" w14:textId="77777777" w:rsidR="00DC6547" w:rsidRDefault="00202EB9" w:rsidP="00DC6547">
            <w:pPr>
              <w:keepNext/>
              <w:keepLines/>
              <w:suppressAutoHyphens/>
              <w:rPr>
                <w:sz w:val="20"/>
                <w:szCs w:val="20"/>
              </w:rPr>
            </w:pPr>
            <w:r>
              <w:rPr>
                <w:rFonts w:ascii="Verdana" w:hAnsi="Verdana"/>
                <w:sz w:val="16"/>
                <w:szCs w:val="20"/>
              </w:rPr>
              <w:t>[</w:t>
            </w:r>
            <w:r w:rsidR="00DC6547">
              <w:rPr>
                <w:rFonts w:ascii="Verdana" w:hAnsi="Verdana"/>
                <w:sz w:val="16"/>
                <w:szCs w:val="20"/>
              </w:rPr>
              <w:t>0</w:t>
            </w:r>
            <w:r w:rsidR="00DC6547" w:rsidRPr="00F04280">
              <w:rPr>
                <w:rFonts w:ascii="Verdana" w:hAnsi="Verdana" w:cs="Calibri"/>
                <w:sz w:val="16"/>
                <w:szCs w:val="20"/>
              </w:rPr>
              <w:t xml:space="preserve">, </w:t>
            </w:r>
            <w:proofErr w:type="gramStart"/>
            <w:r w:rsidR="00DC6547" w:rsidRPr="00F04280">
              <w:rPr>
                <w:rFonts w:ascii="Verdana" w:hAnsi="Verdana" w:cs="Calibri"/>
                <w:sz w:val="16"/>
                <w:szCs w:val="20"/>
              </w:rPr>
              <w:t>∞[</w:t>
            </w:r>
            <w:proofErr w:type="gramEnd"/>
          </w:p>
        </w:tc>
        <w:tc>
          <w:tcPr>
            <w:tcW w:w="1352" w:type="dxa"/>
            <w:tcBorders>
              <w:top w:val="dotted" w:sz="4" w:space="0" w:color="000000"/>
              <w:left w:val="single" w:sz="4" w:space="0" w:color="000000"/>
              <w:bottom w:val="dotted" w:sz="4" w:space="0" w:color="000000"/>
              <w:right w:val="nil"/>
            </w:tcBorders>
          </w:tcPr>
          <w:p w14:paraId="3F2E732F" w14:textId="77777777" w:rsidR="00DC6547" w:rsidRPr="00226A3F" w:rsidRDefault="00DC6547" w:rsidP="00DC6547">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405B188" w14:textId="77777777" w:rsidR="00DC6547" w:rsidRPr="00226A3F" w:rsidRDefault="00DC6547" w:rsidP="00DC6547">
            <w:pPr>
              <w:keepNext/>
              <w:keepLines/>
              <w:suppressAutoHyphens/>
              <w:rPr>
                <w:sz w:val="20"/>
                <w:szCs w:val="20"/>
              </w:rPr>
            </w:pPr>
            <w:r>
              <w:rPr>
                <w:sz w:val="20"/>
                <w:szCs w:val="20"/>
              </w:rPr>
              <w:t>-</w:t>
            </w:r>
          </w:p>
        </w:tc>
      </w:tr>
      <w:tr w:rsidR="00DC6547" w:rsidRPr="00397AE8" w14:paraId="537269D0" w14:textId="77777777" w:rsidTr="00B913E2">
        <w:tc>
          <w:tcPr>
            <w:tcW w:w="1526" w:type="dxa"/>
            <w:tcBorders>
              <w:top w:val="dotted" w:sz="4" w:space="0" w:color="000000"/>
              <w:left w:val="single" w:sz="8" w:space="0" w:color="000000"/>
              <w:bottom w:val="single" w:sz="4" w:space="0" w:color="000000"/>
              <w:right w:val="nil"/>
            </w:tcBorders>
          </w:tcPr>
          <w:p w14:paraId="426B4F7A" w14:textId="77777777" w:rsidR="00DC6547" w:rsidRDefault="00DC6547" w:rsidP="00DC6547">
            <w:pPr>
              <w:keepNext/>
              <w:keepLines/>
              <w:suppressAutoHyphens/>
              <w:rPr>
                <w:rFonts w:cs="Calibri"/>
                <w:sz w:val="20"/>
                <w:szCs w:val="20"/>
                <w:lang w:eastAsia="zh-CN"/>
              </w:rPr>
            </w:pPr>
            <w:proofErr w:type="spellStart"/>
            <w:r>
              <w:rPr>
                <w:rFonts w:cs="Calibri"/>
                <w:sz w:val="20"/>
                <w:szCs w:val="20"/>
                <w:lang w:eastAsia="zh-CN"/>
              </w:rPr>
              <w:t>kinetic_friction</w:t>
            </w:r>
            <w:proofErr w:type="spellEnd"/>
          </w:p>
        </w:tc>
        <w:tc>
          <w:tcPr>
            <w:tcW w:w="1538" w:type="dxa"/>
            <w:tcBorders>
              <w:top w:val="dotted" w:sz="4" w:space="0" w:color="000000"/>
              <w:left w:val="single" w:sz="4" w:space="0" w:color="000000"/>
              <w:bottom w:val="single" w:sz="4" w:space="0" w:color="000000"/>
              <w:right w:val="nil"/>
            </w:tcBorders>
          </w:tcPr>
          <w:p w14:paraId="29D4C640" w14:textId="77777777" w:rsidR="00DC6547" w:rsidRDefault="00DC6547" w:rsidP="00DC6547">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62C6514D" w14:textId="77777777" w:rsidR="00DC6547" w:rsidRDefault="00202EB9" w:rsidP="00DC6547">
            <w:pPr>
              <w:keepNext/>
              <w:keepLines/>
              <w:suppressAutoHyphens/>
              <w:rPr>
                <w:sz w:val="20"/>
                <w:szCs w:val="20"/>
              </w:rPr>
            </w:pPr>
            <w:r>
              <w:rPr>
                <w:rFonts w:ascii="Verdana" w:hAnsi="Verdana"/>
                <w:sz w:val="16"/>
                <w:szCs w:val="20"/>
              </w:rPr>
              <w:t>[</w:t>
            </w:r>
            <w:r w:rsidR="00DC6547">
              <w:rPr>
                <w:rFonts w:ascii="Verdana" w:hAnsi="Verdana"/>
                <w:sz w:val="16"/>
                <w:szCs w:val="20"/>
              </w:rPr>
              <w:t>0</w:t>
            </w:r>
            <w:r w:rsidR="00DC6547" w:rsidRPr="00F04280">
              <w:rPr>
                <w:rFonts w:ascii="Verdana" w:hAnsi="Verdana" w:cs="Calibri"/>
                <w:sz w:val="16"/>
                <w:szCs w:val="20"/>
              </w:rPr>
              <w:t xml:space="preserve">, </w:t>
            </w:r>
            <w:proofErr w:type="gramStart"/>
            <w:r w:rsidR="00DC6547" w:rsidRPr="00F04280">
              <w:rPr>
                <w:rFonts w:ascii="Verdana" w:hAnsi="Verdana" w:cs="Calibri"/>
                <w:sz w:val="16"/>
                <w:szCs w:val="20"/>
              </w:rPr>
              <w:t>∞[</w:t>
            </w:r>
            <w:proofErr w:type="gramEnd"/>
          </w:p>
        </w:tc>
        <w:tc>
          <w:tcPr>
            <w:tcW w:w="1352" w:type="dxa"/>
            <w:tcBorders>
              <w:top w:val="dotted" w:sz="4" w:space="0" w:color="000000"/>
              <w:left w:val="single" w:sz="4" w:space="0" w:color="000000"/>
              <w:bottom w:val="single" w:sz="4" w:space="0" w:color="000000"/>
              <w:right w:val="nil"/>
            </w:tcBorders>
          </w:tcPr>
          <w:p w14:paraId="6D29DED2" w14:textId="77777777" w:rsidR="00DC6547" w:rsidRDefault="00DC6547" w:rsidP="00DC6547">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7A56150C" w14:textId="77777777" w:rsidR="00DC6547" w:rsidRDefault="00DC6547" w:rsidP="00DC6547">
            <w:pPr>
              <w:keepNext/>
              <w:keepLines/>
              <w:suppressAutoHyphens/>
              <w:rPr>
                <w:sz w:val="20"/>
                <w:szCs w:val="20"/>
              </w:rPr>
            </w:pPr>
            <w:r>
              <w:rPr>
                <w:sz w:val="20"/>
                <w:szCs w:val="20"/>
              </w:rPr>
              <w:t>-</w:t>
            </w:r>
          </w:p>
        </w:tc>
      </w:tr>
    </w:tbl>
    <w:p w14:paraId="67524586" w14:textId="0A7B13E6" w:rsidR="00B8299F" w:rsidRDefault="00B8299F" w:rsidP="00B8299F">
      <w:pPr>
        <w:pStyle w:val="Beschriftung"/>
        <w:spacing w:before="120"/>
      </w:pPr>
      <w:bookmarkStart w:id="384" w:name="_Toc3566424"/>
      <w:bookmarkStart w:id="385" w:name="_Toc27753792"/>
      <w:r>
        <w:t xml:space="preserve">Table </w:t>
      </w:r>
      <w:ins w:id="386" w:author="Dr. Carsten Franke" w:date="2020-03-09T16:02:00Z">
        <w:r w:rsidR="001D2A94">
          <w:fldChar w:fldCharType="begin"/>
        </w:r>
        <w:r w:rsidR="001D2A94">
          <w:instrText xml:space="preserve"> SEQ Table \* ARABIC </w:instrText>
        </w:r>
      </w:ins>
      <w:r w:rsidR="001D2A94">
        <w:fldChar w:fldCharType="separate"/>
      </w:r>
      <w:ins w:id="387" w:author="Dr. Carsten Franke" w:date="2020-03-09T16:02:00Z">
        <w:r w:rsidR="001D2A94">
          <w:rPr>
            <w:noProof/>
          </w:rPr>
          <w:t>17</w:t>
        </w:r>
        <w:r w:rsidR="001D2A94">
          <w:fldChar w:fldCharType="end"/>
        </w:r>
      </w:ins>
      <w:del w:id="388" w:author="Dr. Carsten Franke" w:date="2020-03-09T16:02:00Z">
        <w:r w:rsidDel="001D2A94">
          <w:fldChar w:fldCharType="begin"/>
        </w:r>
        <w:r w:rsidDel="001D2A94">
          <w:delInstrText xml:space="preserve"> SEQ Table \* ARABIC </w:delInstrText>
        </w:r>
        <w:r w:rsidDel="001D2A94">
          <w:fldChar w:fldCharType="separate"/>
        </w:r>
        <w:r w:rsidR="00004854" w:rsidDel="001D2A94">
          <w:rPr>
            <w:noProof/>
          </w:rPr>
          <w:delText>17</w:delText>
        </w:r>
        <w:r w:rsidDel="001D2A94">
          <w:fldChar w:fldCharType="end"/>
        </w:r>
      </w:del>
      <w:r>
        <w:t xml:space="preserve">: </w:t>
      </w:r>
      <w:r w:rsidR="00DC6547">
        <w:t xml:space="preserve">Attributes of element </w:t>
      </w:r>
      <w:r w:rsidRPr="00491597">
        <w:rPr>
          <w:rFonts w:ascii="Courier New" w:hAnsi="Courier New" w:cs="Courier New"/>
          <w:bCs w:val="0"/>
          <w:i/>
          <w:sz w:val="18"/>
          <w:szCs w:val="18"/>
        </w:rPr>
        <w:t>&lt;</w:t>
      </w:r>
      <w:r w:rsidR="00E044BB">
        <w:rPr>
          <w:rFonts w:ascii="Courier New" w:hAnsi="Courier New" w:cs="Courier New"/>
          <w:bCs w:val="0"/>
          <w:i/>
          <w:sz w:val="18"/>
          <w:szCs w:val="18"/>
        </w:rPr>
        <w:t>coefficients</w:t>
      </w:r>
      <w:r w:rsidR="00202EB9">
        <w:rPr>
          <w:rFonts w:ascii="Courier New" w:hAnsi="Courier New" w:cs="Courier New"/>
          <w:bCs w:val="0"/>
          <w:i/>
          <w:sz w:val="18"/>
          <w:szCs w:val="18"/>
        </w:rPr>
        <w:t>/</w:t>
      </w:r>
      <w:r w:rsidRPr="00491597">
        <w:rPr>
          <w:rFonts w:ascii="Courier New" w:hAnsi="Courier New" w:cs="Courier New"/>
          <w:bCs w:val="0"/>
          <w:i/>
          <w:sz w:val="18"/>
          <w:szCs w:val="18"/>
        </w:rPr>
        <w:t>&gt;</w:t>
      </w:r>
      <w:bookmarkEnd w:id="384"/>
      <w:bookmarkEnd w:id="385"/>
    </w:p>
    <w:p w14:paraId="5A421446" w14:textId="77777777" w:rsidR="00B8299F" w:rsidRPr="007055D9" w:rsidRDefault="00B8299F" w:rsidP="00B8299F">
      <w:pPr>
        <w:jc w:val="both"/>
      </w:pPr>
      <w:r w:rsidRPr="007055D9">
        <w:t xml:space="preserve">A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00EF5114">
        <w:rPr>
          <w:rFonts w:ascii="Courier New" w:hAnsi="Courier New" w:cs="Courier New"/>
          <w:b/>
          <w:i/>
          <w:sz w:val="18"/>
          <w:szCs w:val="18"/>
        </w:rPr>
        <w:t>/</w:t>
      </w:r>
      <w:r w:rsidRPr="00702EBE">
        <w:rPr>
          <w:rFonts w:ascii="Courier New" w:hAnsi="Courier New" w:cs="Courier New"/>
          <w:b/>
          <w:i/>
          <w:sz w:val="18"/>
          <w:szCs w:val="18"/>
        </w:rPr>
        <w:t>&gt;</w:t>
      </w:r>
      <w:r w:rsidRPr="007055D9">
        <w:t xml:space="preserve"> must not be empty. </w:t>
      </w:r>
      <w:r>
        <w:t xml:space="preserve">That means, at least 1 connection </w:t>
      </w:r>
      <w:proofErr w:type="gramStart"/>
      <w:r>
        <w:t>has to</w:t>
      </w:r>
      <w:proofErr w:type="gramEnd"/>
      <w:r>
        <w:t xml:space="preserve"> be defined.</w:t>
      </w:r>
    </w:p>
    <w:p w14:paraId="34109F2B" w14:textId="77777777" w:rsidR="00580E32" w:rsidRPr="007055D9" w:rsidRDefault="00580E32" w:rsidP="00327322">
      <w:pPr>
        <w:pStyle w:val="berschrift3"/>
        <w:tabs>
          <w:tab w:val="clear" w:pos="720"/>
          <w:tab w:val="num" w:pos="1701"/>
        </w:tabs>
      </w:pPr>
      <w:bookmarkStart w:id="389" w:name="_Ref414836574"/>
      <w:bookmarkStart w:id="390" w:name="_Toc3556956"/>
      <w:bookmarkStart w:id="391" w:name="_Toc27753568"/>
      <w:r w:rsidRPr="007055D9">
        <w:t>Joints</w:t>
      </w:r>
      <w:bookmarkEnd w:id="389"/>
      <w:bookmarkEnd w:id="390"/>
      <w:bookmarkEnd w:id="391"/>
      <w:r w:rsidRPr="007055D9">
        <w:t xml:space="preserve"> </w:t>
      </w:r>
    </w:p>
    <w:p w14:paraId="7CB6F103" w14:textId="77777777" w:rsidR="00EB7B21" w:rsidRPr="007055D9" w:rsidRDefault="00EB7B21" w:rsidP="00702EBE">
      <w:pPr>
        <w:jc w:val="both"/>
      </w:pPr>
      <w:r w:rsidRPr="007055D9">
        <w:t xml:space="preserve">All the joints which connect the </w:t>
      </w:r>
      <w:r w:rsidR="0066026B" w:rsidRPr="007055D9">
        <w:t xml:space="preserve">same set of </w:t>
      </w:r>
      <w:r w:rsidRPr="007055D9">
        <w:t xml:space="preserve">objects </w:t>
      </w:r>
      <w:r w:rsidR="0066026B" w:rsidRPr="007055D9">
        <w:t xml:space="preserve">(order does not matter) </w:t>
      </w:r>
      <w:r w:rsidRPr="007055D9">
        <w:t xml:space="preserve">described in the element </w:t>
      </w:r>
      <w:r w:rsidRPr="00702EBE">
        <w:rPr>
          <w:rFonts w:ascii="Courier New" w:hAnsi="Courier New" w:cs="Courier New"/>
          <w:b/>
          <w:i/>
          <w:sz w:val="18"/>
          <w:szCs w:val="18"/>
        </w:rPr>
        <w:t>&lt;connected_to&gt;</w:t>
      </w:r>
      <w:r w:rsidRPr="007055D9">
        <w:rPr>
          <w:rFonts w:ascii="Courier New" w:hAnsi="Courier New" w:cs="Courier New"/>
          <w:b/>
          <w:i/>
        </w:rPr>
        <w:t xml:space="preserve"> </w:t>
      </w:r>
      <w:r w:rsidRPr="007055D9">
        <w:t xml:space="preserve">are listed in the element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t xml:space="preserve">. </w:t>
      </w:r>
      <w:r w:rsidR="0066026B" w:rsidRPr="007055D9">
        <w:t xml:space="preserve">There should be </w:t>
      </w:r>
      <w:r w:rsidR="0066026B" w:rsidRPr="007055D9">
        <w:rPr>
          <w:i/>
        </w:rPr>
        <w:t>only one</w:t>
      </w:r>
      <w:r w:rsidR="0066026B" w:rsidRPr="007055D9">
        <w:t xml:space="preserve"> connection group for any distinct set of objects in a χMCF file. </w:t>
      </w:r>
    </w:p>
    <w:p w14:paraId="1148E95E" w14:textId="0B1FCA78" w:rsidR="00EB7B21" w:rsidRPr="007055D9" w:rsidRDefault="00EB7B21" w:rsidP="00702EBE">
      <w:pPr>
        <w:jc w:val="both"/>
      </w:pPr>
      <w:r w:rsidRPr="007055D9">
        <w:t xml:space="preserve">As discussed in Sect. </w:t>
      </w:r>
      <w:r w:rsidR="008D51C0" w:rsidRPr="007055D9">
        <w:fldChar w:fldCharType="begin"/>
      </w:r>
      <w:r w:rsidRPr="007055D9">
        <w:instrText xml:space="preserve"> REF _Ref338930849 \r \h </w:instrText>
      </w:r>
      <w:r w:rsidR="00FA05D1">
        <w:instrText xml:space="preserve"> \* MERGEFORMAT </w:instrText>
      </w:r>
      <w:r w:rsidR="008D51C0" w:rsidRPr="007055D9">
        <w:fldChar w:fldCharType="separate"/>
      </w:r>
      <w:r w:rsidR="00004854">
        <w:t>2.2</w:t>
      </w:r>
      <w:r w:rsidR="008D51C0" w:rsidRPr="007055D9">
        <w:fldChar w:fldCharType="end"/>
      </w:r>
      <w:r w:rsidRPr="007055D9">
        <w:t>, χMCF differs between 0-, 1- and 2-dimensional joints which will be specified</w:t>
      </w:r>
      <w:r w:rsidR="00D161FA" w:rsidRPr="007055D9">
        <w:t xml:space="preserve"> in detail </w:t>
      </w:r>
      <w:r w:rsidRPr="007055D9">
        <w:t>in the following chapters. Thus</w:t>
      </w:r>
      <w:r w:rsidR="0066026B" w:rsidRPr="007055D9">
        <w:t>,</w:t>
      </w:r>
      <w:r w:rsidRPr="007055D9">
        <w:t xml:space="preserve"> </w:t>
      </w:r>
      <w:r w:rsidR="00D161FA" w:rsidRPr="007055D9">
        <w:t>an</w:t>
      </w:r>
      <w:r w:rsidRPr="007055D9">
        <w:t xml:space="preserve"> element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rPr>
          <w:rFonts w:ascii="Courier New" w:hAnsi="Courier New" w:cs="Courier New"/>
          <w:b/>
          <w:i/>
        </w:rPr>
        <w:t xml:space="preserve"> </w:t>
      </w:r>
      <w:r w:rsidR="00D161FA" w:rsidRPr="007055D9">
        <w:t xml:space="preserve">can comprise child elements </w:t>
      </w:r>
      <w:r w:rsidR="00D161FA" w:rsidRPr="00702EBE">
        <w:rPr>
          <w:rFonts w:ascii="Courier New" w:hAnsi="Courier New" w:cs="Courier New"/>
          <w:b/>
          <w:i/>
          <w:sz w:val="18"/>
          <w:szCs w:val="18"/>
        </w:rPr>
        <w:t>&lt;connection_0d&gt;</w:t>
      </w:r>
      <w:r w:rsidR="00D161FA" w:rsidRPr="00FB3AD0">
        <w:t xml:space="preserve">, </w:t>
      </w:r>
      <w:r w:rsidR="00D161FA" w:rsidRPr="00702EBE">
        <w:rPr>
          <w:rFonts w:ascii="Courier New" w:hAnsi="Courier New" w:cs="Courier New"/>
          <w:b/>
          <w:i/>
          <w:sz w:val="18"/>
          <w:szCs w:val="18"/>
        </w:rPr>
        <w:t>&lt;connection_1d&gt;</w:t>
      </w:r>
      <w:r w:rsidR="00D161FA" w:rsidRPr="00FB3AD0">
        <w:t xml:space="preserve"> and </w:t>
      </w:r>
      <w:r w:rsidR="00D161FA" w:rsidRPr="00702EBE">
        <w:rPr>
          <w:rFonts w:ascii="Courier New" w:hAnsi="Courier New" w:cs="Courier New"/>
          <w:b/>
          <w:i/>
          <w:sz w:val="18"/>
        </w:rPr>
        <w:t>&lt;connection_2d&gt;</w:t>
      </w:r>
      <w:r w:rsidR="00D161FA" w:rsidRPr="00702EBE">
        <w:t xml:space="preserve"> of</w:t>
      </w:r>
      <w:r w:rsidR="00D161FA" w:rsidRPr="007055D9">
        <w:t xml:space="preserve"> arbitrary repetitions. </w:t>
      </w:r>
    </w:p>
    <w:p w14:paraId="352D7691" w14:textId="77777777" w:rsidR="00D161FA" w:rsidRPr="007055D9" w:rsidRDefault="00D161FA" w:rsidP="00D161FA">
      <w:r w:rsidRPr="007055D9">
        <w:t xml:space="preserve">XML-specification of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t xml:space="preserve">:  </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D161FA" w:rsidRPr="007055D9" w14:paraId="40C652F4" w14:textId="77777777" w:rsidTr="007A3431">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A7417" w14:textId="77777777" w:rsidR="00D161FA" w:rsidRPr="007055D9" w:rsidRDefault="00D161FA" w:rsidP="002A57D9">
            <w:pPr>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3B460E8" w14:textId="77777777" w:rsidR="00D161FA" w:rsidRPr="007055D9" w:rsidRDefault="00D161FA" w:rsidP="002A57D9">
            <w:pPr>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F69A37" w14:textId="77777777" w:rsidR="00D161FA" w:rsidRPr="007055D9" w:rsidRDefault="000E60DF" w:rsidP="002A57D9">
            <w:pPr>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872C96" w14:textId="77777777" w:rsidR="00D161FA" w:rsidRPr="007055D9" w:rsidRDefault="00D161FA" w:rsidP="002A57D9">
            <w:pPr>
              <w:rPr>
                <w:b/>
                <w:i/>
              </w:rPr>
            </w:pPr>
            <w:r w:rsidRPr="007055D9">
              <w:rPr>
                <w:b/>
                <w:i/>
              </w:rPr>
              <w:t>Constraint</w:t>
            </w:r>
          </w:p>
        </w:tc>
      </w:tr>
      <w:tr w:rsidR="00D161FA" w:rsidRPr="007055D9" w14:paraId="0CB3E56D" w14:textId="77777777" w:rsidTr="007A3431">
        <w:trPr>
          <w:jc w:val="center"/>
        </w:trPr>
        <w:tc>
          <w:tcPr>
            <w:tcW w:w="2411" w:type="dxa"/>
            <w:shd w:val="clear" w:color="auto" w:fill="auto"/>
            <w:vAlign w:val="bottom"/>
          </w:tcPr>
          <w:p w14:paraId="13693A07" w14:textId="77777777" w:rsidR="00D161FA" w:rsidRPr="00702EBE" w:rsidRDefault="00D161FA" w:rsidP="002A57D9">
            <w:pPr>
              <w:rPr>
                <w:sz w:val="20"/>
                <w:szCs w:val="20"/>
              </w:rPr>
            </w:pPr>
            <w:r w:rsidRPr="00702EBE">
              <w:rPr>
                <w:sz w:val="20"/>
                <w:szCs w:val="20"/>
              </w:rPr>
              <w:t>connection_0d</w:t>
            </w:r>
          </w:p>
        </w:tc>
        <w:tc>
          <w:tcPr>
            <w:tcW w:w="1620" w:type="dxa"/>
            <w:shd w:val="clear" w:color="auto" w:fill="auto"/>
            <w:vAlign w:val="bottom"/>
          </w:tcPr>
          <w:p w14:paraId="46E3DAC9"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2E4D2C5C"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61AB8901" w14:textId="77777777" w:rsidR="00D161FA" w:rsidRPr="00702EBE" w:rsidRDefault="00D161FA" w:rsidP="002A57D9">
            <w:pPr>
              <w:rPr>
                <w:sz w:val="20"/>
                <w:szCs w:val="20"/>
              </w:rPr>
            </w:pPr>
            <w:r w:rsidRPr="00702EBE">
              <w:rPr>
                <w:sz w:val="20"/>
                <w:szCs w:val="20"/>
              </w:rPr>
              <w:t>-</w:t>
            </w:r>
          </w:p>
        </w:tc>
      </w:tr>
      <w:tr w:rsidR="00D161FA" w:rsidRPr="007055D9" w14:paraId="6BFE81CE" w14:textId="77777777" w:rsidTr="007A3431">
        <w:trPr>
          <w:jc w:val="center"/>
        </w:trPr>
        <w:tc>
          <w:tcPr>
            <w:tcW w:w="2411" w:type="dxa"/>
            <w:shd w:val="clear" w:color="auto" w:fill="auto"/>
            <w:vAlign w:val="bottom"/>
          </w:tcPr>
          <w:p w14:paraId="6C7535F3" w14:textId="77777777" w:rsidR="00D161FA" w:rsidRPr="00702EBE" w:rsidRDefault="00D161FA" w:rsidP="002A57D9">
            <w:pPr>
              <w:rPr>
                <w:sz w:val="20"/>
                <w:szCs w:val="20"/>
              </w:rPr>
            </w:pPr>
            <w:r w:rsidRPr="00702EBE">
              <w:rPr>
                <w:sz w:val="20"/>
                <w:szCs w:val="20"/>
              </w:rPr>
              <w:t>connection_1d</w:t>
            </w:r>
          </w:p>
        </w:tc>
        <w:tc>
          <w:tcPr>
            <w:tcW w:w="1620" w:type="dxa"/>
            <w:shd w:val="clear" w:color="auto" w:fill="auto"/>
            <w:vAlign w:val="bottom"/>
          </w:tcPr>
          <w:p w14:paraId="67A3A3AF"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0BCB6CE2"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161CDAB1" w14:textId="77777777" w:rsidR="00D161FA" w:rsidRPr="00702EBE" w:rsidRDefault="00D161FA" w:rsidP="002A57D9">
            <w:pPr>
              <w:rPr>
                <w:sz w:val="20"/>
                <w:szCs w:val="20"/>
              </w:rPr>
            </w:pPr>
            <w:r w:rsidRPr="00702EBE">
              <w:rPr>
                <w:sz w:val="20"/>
                <w:szCs w:val="20"/>
              </w:rPr>
              <w:t>-</w:t>
            </w:r>
          </w:p>
        </w:tc>
      </w:tr>
      <w:tr w:rsidR="00D161FA" w:rsidRPr="007055D9" w14:paraId="1CBEB6BB" w14:textId="77777777" w:rsidTr="007A3431">
        <w:trPr>
          <w:jc w:val="center"/>
        </w:trPr>
        <w:tc>
          <w:tcPr>
            <w:tcW w:w="2411" w:type="dxa"/>
            <w:shd w:val="clear" w:color="auto" w:fill="auto"/>
            <w:vAlign w:val="bottom"/>
          </w:tcPr>
          <w:p w14:paraId="1DC69CF2" w14:textId="77777777" w:rsidR="00D161FA" w:rsidRPr="00702EBE" w:rsidRDefault="00D161FA" w:rsidP="002A57D9">
            <w:pPr>
              <w:rPr>
                <w:sz w:val="20"/>
                <w:szCs w:val="20"/>
              </w:rPr>
            </w:pPr>
            <w:r w:rsidRPr="00702EBE">
              <w:rPr>
                <w:sz w:val="20"/>
                <w:szCs w:val="20"/>
              </w:rPr>
              <w:t>connection_2d</w:t>
            </w:r>
          </w:p>
        </w:tc>
        <w:tc>
          <w:tcPr>
            <w:tcW w:w="1620" w:type="dxa"/>
            <w:shd w:val="clear" w:color="auto" w:fill="auto"/>
            <w:vAlign w:val="bottom"/>
          </w:tcPr>
          <w:p w14:paraId="677FB2F9"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2901EA1A"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497EB3A6" w14:textId="77777777" w:rsidR="00D161FA" w:rsidRPr="00702EBE" w:rsidRDefault="00D161FA" w:rsidP="00F63C73">
            <w:pPr>
              <w:keepNext/>
              <w:rPr>
                <w:sz w:val="20"/>
                <w:szCs w:val="20"/>
              </w:rPr>
            </w:pPr>
            <w:r w:rsidRPr="00702EBE">
              <w:rPr>
                <w:sz w:val="20"/>
                <w:szCs w:val="20"/>
              </w:rPr>
              <w:t>-</w:t>
            </w:r>
          </w:p>
        </w:tc>
      </w:tr>
    </w:tbl>
    <w:p w14:paraId="5B74EC17" w14:textId="3C9A4A68" w:rsidR="00F63C73" w:rsidRDefault="00F63C73" w:rsidP="00F63C73">
      <w:pPr>
        <w:pStyle w:val="Beschriftung"/>
        <w:spacing w:before="120"/>
      </w:pPr>
      <w:bookmarkStart w:id="392" w:name="_Toc3566425"/>
      <w:bookmarkStart w:id="393" w:name="_Toc27753793"/>
      <w:r>
        <w:t xml:space="preserve">Table </w:t>
      </w:r>
      <w:ins w:id="394" w:author="Dr. Carsten Franke" w:date="2020-03-09T16:02:00Z">
        <w:r w:rsidR="001D2A94">
          <w:fldChar w:fldCharType="begin"/>
        </w:r>
        <w:r w:rsidR="001D2A94">
          <w:instrText xml:space="preserve"> SEQ Table \* ARABIC </w:instrText>
        </w:r>
      </w:ins>
      <w:r w:rsidR="001D2A94">
        <w:fldChar w:fldCharType="separate"/>
      </w:r>
      <w:ins w:id="395" w:author="Dr. Carsten Franke" w:date="2020-03-09T16:02:00Z">
        <w:r w:rsidR="001D2A94">
          <w:rPr>
            <w:noProof/>
          </w:rPr>
          <w:t>18</w:t>
        </w:r>
        <w:r w:rsidR="001D2A94">
          <w:fldChar w:fldCharType="end"/>
        </w:r>
      </w:ins>
      <w:del w:id="396" w:author="Dr. Carsten Franke" w:date="2020-03-09T16:02:00Z">
        <w:r w:rsidDel="001D2A94">
          <w:fldChar w:fldCharType="begin"/>
        </w:r>
        <w:r w:rsidDel="001D2A94">
          <w:delInstrText xml:space="preserve"> SEQ Table \* ARABIC </w:delInstrText>
        </w:r>
        <w:r w:rsidDel="001D2A94">
          <w:fldChar w:fldCharType="separate"/>
        </w:r>
        <w:r w:rsidR="00004854" w:rsidDel="001D2A94">
          <w:rPr>
            <w:noProof/>
          </w:rPr>
          <w:delText>18</w:delText>
        </w:r>
        <w:r w:rsidDel="001D2A94">
          <w:fldChar w:fldCharType="end"/>
        </w:r>
      </w:del>
      <w:r>
        <w:t>: Nested element</w:t>
      </w:r>
      <w:r w:rsidRPr="00396648">
        <w:t xml:space="preserve">s of </w:t>
      </w:r>
      <w:r>
        <w:t xml:space="preserve">element </w:t>
      </w:r>
      <w:r w:rsidRPr="00491597">
        <w:rPr>
          <w:rFonts w:ascii="Courier New" w:hAnsi="Courier New" w:cs="Courier New"/>
          <w:bCs w:val="0"/>
          <w:i/>
          <w:sz w:val="18"/>
          <w:szCs w:val="18"/>
        </w:rPr>
        <w:t>&lt;</w:t>
      </w:r>
      <w:proofErr w:type="spellStart"/>
      <w:r>
        <w:rPr>
          <w:rFonts w:ascii="Courier New" w:hAnsi="Courier New" w:cs="Courier New"/>
          <w:b w:val="0"/>
          <w:i/>
          <w:sz w:val="18"/>
          <w:szCs w:val="18"/>
        </w:rPr>
        <w:t>connection_list</w:t>
      </w:r>
      <w:proofErr w:type="spellEnd"/>
      <w:r w:rsidRPr="00491597">
        <w:rPr>
          <w:rFonts w:ascii="Courier New" w:hAnsi="Courier New" w:cs="Courier New"/>
          <w:bCs w:val="0"/>
          <w:i/>
          <w:sz w:val="18"/>
          <w:szCs w:val="18"/>
        </w:rPr>
        <w:t>&gt;</w:t>
      </w:r>
      <w:bookmarkEnd w:id="392"/>
      <w:bookmarkEnd w:id="393"/>
    </w:p>
    <w:p w14:paraId="2F920520" w14:textId="77777777" w:rsidR="0066026B" w:rsidRDefault="0066026B" w:rsidP="004A2476">
      <w:pPr>
        <w:spacing w:before="120"/>
        <w:jc w:val="both"/>
      </w:pPr>
      <w:r w:rsidRPr="007055D9">
        <w:t xml:space="preserve">A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t xml:space="preserve"> must not be empty. </w:t>
      </w:r>
      <w:r w:rsidR="00702EBE">
        <w:t>That means</w:t>
      </w:r>
      <w:r w:rsidR="00661B2A">
        <w:t>,</w:t>
      </w:r>
      <w:r w:rsidR="00702EBE">
        <w:t xml:space="preserve"> at least 1 connection </w:t>
      </w:r>
      <w:proofErr w:type="gramStart"/>
      <w:r w:rsidR="00702EBE">
        <w:t>has to</w:t>
      </w:r>
      <w:proofErr w:type="gramEnd"/>
      <w:r w:rsidR="00702EBE">
        <w:t xml:space="preserve"> be defined.</w:t>
      </w:r>
    </w:p>
    <w:p w14:paraId="0FDB5D24" w14:textId="77777777" w:rsidR="008F25A3" w:rsidRPr="007055D9" w:rsidRDefault="008F25A3" w:rsidP="001E6C77">
      <w:pPr>
        <w:pStyle w:val="berschrift2"/>
        <w:pageBreakBefore/>
        <w:ind w:left="578" w:hanging="578"/>
      </w:pPr>
      <w:bookmarkStart w:id="397" w:name="_Toc428456083"/>
      <w:bookmarkStart w:id="398" w:name="_Toc428537047"/>
      <w:bookmarkStart w:id="399" w:name="_Toc428969366"/>
      <w:bookmarkStart w:id="400" w:name="_Toc429052757"/>
      <w:bookmarkStart w:id="401" w:name="_Toc3556957"/>
      <w:bookmarkStart w:id="402" w:name="_Toc27753569"/>
      <w:bookmarkEnd w:id="397"/>
      <w:bookmarkEnd w:id="398"/>
      <w:bookmarkEnd w:id="399"/>
      <w:bookmarkEnd w:id="400"/>
      <w:r w:rsidRPr="007055D9">
        <w:lastRenderedPageBreak/>
        <w:t>A</w:t>
      </w:r>
      <w:r w:rsidR="0021544D" w:rsidRPr="007055D9">
        <w:t xml:space="preserve"> </w:t>
      </w:r>
      <w:r w:rsidR="0066026B" w:rsidRPr="007055D9">
        <w:t>M</w:t>
      </w:r>
      <w:r w:rsidR="0021544D" w:rsidRPr="007055D9">
        <w:t>inimalist</w:t>
      </w:r>
      <w:r w:rsidR="0066026B" w:rsidRPr="007055D9">
        <w:t>ic</w:t>
      </w:r>
      <w:r w:rsidRPr="007055D9">
        <w:t xml:space="preserve"> Example of</w:t>
      </w:r>
      <w:r w:rsidR="00F9681B" w:rsidRPr="007055D9">
        <w:t xml:space="preserve"> a</w:t>
      </w:r>
      <w:r w:rsidRPr="007055D9">
        <w:t xml:space="preserve"> χMCF</w:t>
      </w:r>
      <w:r w:rsidR="00F9681B" w:rsidRPr="007055D9">
        <w:t xml:space="preserve"> file</w:t>
      </w:r>
      <w:bookmarkEnd w:id="401"/>
      <w:bookmarkEnd w:id="402"/>
    </w:p>
    <w:p w14:paraId="6D90F09D" w14:textId="77777777" w:rsidR="006C2535" w:rsidRDefault="00E15FD1" w:rsidP="00D31822">
      <w:pPr>
        <w:keepNext/>
        <w:jc w:val="both"/>
      </w:pPr>
      <w:r w:rsidRPr="007055D9">
        <w:t>In the following</w:t>
      </w:r>
      <w:r w:rsidR="00D31822">
        <w:t>,</w:t>
      </w:r>
      <w:r w:rsidRPr="007055D9">
        <w:t xml:space="preserve"> </w:t>
      </w:r>
      <w:r w:rsidR="00702EBE">
        <w:t>an example shows how the xMCF xml file should look like</w:t>
      </w:r>
      <w:r w:rsidRPr="007055D9">
        <w:t>:</w:t>
      </w:r>
    </w:p>
    <w:p w14:paraId="6C6B9C43" w14:textId="77777777" w:rsidR="006C2535" w:rsidRDefault="006C2535" w:rsidP="00B84995">
      <w:pPr>
        <w:pStyle w:val="XMLCode"/>
        <w:keepNext/>
        <w:rPr>
          <w:rFonts w:cs="Courier New"/>
          <w:szCs w:val="16"/>
        </w:rPr>
      </w:pPr>
    </w:p>
    <w:p w14:paraId="77569F76" w14:textId="77777777" w:rsidR="006C2535" w:rsidRPr="001E6C77" w:rsidRDefault="006C2535" w:rsidP="00B84995">
      <w:pPr>
        <w:pStyle w:val="XMLCode"/>
        <w:keepNext/>
        <w:rPr>
          <w:rFonts w:cs="Courier New"/>
          <w:sz w:val="15"/>
          <w:szCs w:val="15"/>
        </w:rPr>
      </w:pPr>
      <w:r w:rsidRPr="001E6C77">
        <w:rPr>
          <w:rFonts w:cs="Courier New"/>
          <w:sz w:val="15"/>
          <w:szCs w:val="15"/>
        </w:rPr>
        <w:t>&lt;?xml version=</w:t>
      </w:r>
      <w:r w:rsidR="00194316">
        <w:rPr>
          <w:rFonts w:cs="Courier New"/>
          <w:sz w:val="15"/>
          <w:szCs w:val="15"/>
        </w:rPr>
        <w:t>"</w:t>
      </w:r>
      <w:r w:rsidRPr="001E6C77">
        <w:rPr>
          <w:rFonts w:cs="Courier New"/>
          <w:sz w:val="15"/>
          <w:szCs w:val="15"/>
        </w:rPr>
        <w:t>1.0</w:t>
      </w:r>
      <w:r w:rsidR="00194316">
        <w:rPr>
          <w:rFonts w:cs="Courier New"/>
          <w:sz w:val="15"/>
          <w:szCs w:val="15"/>
        </w:rPr>
        <w:t>"</w:t>
      </w:r>
      <w:r w:rsidRPr="001E6C77">
        <w:rPr>
          <w:rFonts w:cs="Courier New"/>
          <w:sz w:val="15"/>
          <w:szCs w:val="15"/>
        </w:rPr>
        <w:t xml:space="preserve"> encoding=</w:t>
      </w:r>
      <w:r w:rsidR="00194316">
        <w:rPr>
          <w:rFonts w:cs="Courier New"/>
          <w:sz w:val="15"/>
          <w:szCs w:val="15"/>
        </w:rPr>
        <w:t>"</w:t>
      </w:r>
      <w:r w:rsidRPr="001E6C77">
        <w:rPr>
          <w:rFonts w:cs="Courier New"/>
          <w:sz w:val="15"/>
          <w:szCs w:val="15"/>
        </w:rPr>
        <w:t>iso-8859-1</w:t>
      </w:r>
      <w:r w:rsidR="00194316">
        <w:rPr>
          <w:rFonts w:cs="Courier New"/>
          <w:sz w:val="15"/>
          <w:szCs w:val="15"/>
        </w:rPr>
        <w:t>"</w:t>
      </w:r>
      <w:r w:rsidRPr="001E6C77">
        <w:rPr>
          <w:rFonts w:cs="Courier New"/>
          <w:sz w:val="15"/>
          <w:szCs w:val="15"/>
        </w:rPr>
        <w:t xml:space="preserve"> standalone=</w:t>
      </w:r>
      <w:r w:rsidR="00194316">
        <w:rPr>
          <w:rFonts w:cs="Courier New"/>
          <w:sz w:val="15"/>
          <w:szCs w:val="15"/>
        </w:rPr>
        <w:t>"</w:t>
      </w:r>
      <w:r w:rsidRPr="001E6C77">
        <w:rPr>
          <w:rFonts w:cs="Courier New"/>
          <w:sz w:val="15"/>
          <w:szCs w:val="15"/>
        </w:rPr>
        <w:t>no</w:t>
      </w:r>
      <w:r w:rsidR="00194316">
        <w:rPr>
          <w:rFonts w:cs="Courier New"/>
          <w:sz w:val="15"/>
          <w:szCs w:val="15"/>
        </w:rPr>
        <w:t>"</w:t>
      </w:r>
      <w:r w:rsidRPr="001E6C77">
        <w:rPr>
          <w:rFonts w:cs="Courier New"/>
          <w:sz w:val="15"/>
          <w:szCs w:val="15"/>
        </w:rPr>
        <w:t>?&gt;</w:t>
      </w:r>
    </w:p>
    <w:p w14:paraId="51306C13" w14:textId="77777777" w:rsidR="006C2535" w:rsidRPr="0033379A" w:rsidRDefault="006C2535" w:rsidP="00B84995">
      <w:pPr>
        <w:pStyle w:val="XMLCode"/>
        <w:keepNext/>
        <w:rPr>
          <w:rFonts w:cs="Courier New"/>
          <w:sz w:val="15"/>
          <w:szCs w:val="15"/>
          <w:lang w:val="fr-FR"/>
        </w:rPr>
      </w:pPr>
      <w:r w:rsidRPr="0033379A">
        <w:rPr>
          <w:rFonts w:cs="Courier New"/>
          <w:sz w:val="15"/>
          <w:szCs w:val="15"/>
          <w:lang w:val="fr-FR"/>
        </w:rPr>
        <w:t>&lt;</w:t>
      </w:r>
      <w:proofErr w:type="spellStart"/>
      <w:proofErr w:type="gramStart"/>
      <w:r w:rsidRPr="0033379A">
        <w:rPr>
          <w:rFonts w:cs="Courier New"/>
          <w:sz w:val="15"/>
          <w:szCs w:val="15"/>
          <w:lang w:val="fr-FR"/>
        </w:rPr>
        <w:t>xmcf</w:t>
      </w:r>
      <w:proofErr w:type="spellEnd"/>
      <w:proofErr w:type="gramEnd"/>
      <w:r w:rsidRPr="0033379A">
        <w:rPr>
          <w:rFonts w:cs="Courier New"/>
          <w:sz w:val="15"/>
          <w:szCs w:val="15"/>
          <w:lang w:val="fr-FR"/>
        </w:rPr>
        <w:t xml:space="preserve"> </w:t>
      </w:r>
      <w:proofErr w:type="spellStart"/>
      <w:r w:rsidRPr="0033379A">
        <w:rPr>
          <w:rFonts w:cs="Courier New"/>
          <w:sz w:val="15"/>
          <w:szCs w:val="15"/>
          <w:lang w:val="fr-FR"/>
        </w:rPr>
        <w:t>xmlns:xsi</w:t>
      </w:r>
      <w:proofErr w:type="spellEnd"/>
      <w:r w:rsidRPr="0033379A">
        <w:rPr>
          <w:rFonts w:cs="Courier New"/>
          <w:sz w:val="15"/>
          <w:szCs w:val="15"/>
          <w:lang w:val="fr-FR"/>
        </w:rPr>
        <w:t>=</w:t>
      </w:r>
      <w:r w:rsidR="00194316" w:rsidRPr="0033379A">
        <w:rPr>
          <w:rFonts w:cs="Courier New"/>
          <w:sz w:val="15"/>
          <w:szCs w:val="15"/>
          <w:lang w:val="fr-FR"/>
        </w:rPr>
        <w:t>"</w:t>
      </w:r>
      <w:r w:rsidRPr="0033379A">
        <w:rPr>
          <w:rFonts w:cs="Courier New"/>
          <w:sz w:val="15"/>
          <w:szCs w:val="15"/>
          <w:lang w:val="fr-FR"/>
        </w:rPr>
        <w:t>http://www.w3.org/2001/XMLSchema-instance</w:t>
      </w:r>
      <w:r w:rsidR="00194316" w:rsidRPr="0033379A">
        <w:rPr>
          <w:rFonts w:cs="Courier New"/>
          <w:sz w:val="15"/>
          <w:szCs w:val="15"/>
          <w:lang w:val="fr-FR"/>
        </w:rPr>
        <w:t>"</w:t>
      </w:r>
      <w:r w:rsidRPr="0033379A">
        <w:rPr>
          <w:rFonts w:cs="Courier New"/>
          <w:sz w:val="15"/>
          <w:szCs w:val="15"/>
          <w:lang w:val="fr-FR"/>
        </w:rPr>
        <w:t xml:space="preserve"> </w:t>
      </w:r>
    </w:p>
    <w:p w14:paraId="49AEF8A2" w14:textId="77777777" w:rsidR="006C2535" w:rsidRPr="0033379A" w:rsidRDefault="006C2535" w:rsidP="00B84995">
      <w:pPr>
        <w:pStyle w:val="XMLCode"/>
        <w:keepNext/>
        <w:rPr>
          <w:rFonts w:cs="Courier New"/>
          <w:sz w:val="15"/>
          <w:szCs w:val="15"/>
          <w:lang w:val="fr-FR"/>
        </w:rPr>
      </w:pPr>
      <w:proofErr w:type="spellStart"/>
      <w:proofErr w:type="gramStart"/>
      <w:r w:rsidRPr="0033379A">
        <w:rPr>
          <w:rFonts w:cs="Courier New"/>
          <w:sz w:val="15"/>
          <w:szCs w:val="15"/>
          <w:lang w:val="fr-FR"/>
        </w:rPr>
        <w:t>xmlns:MEDINA</w:t>
      </w:r>
      <w:proofErr w:type="spellEnd"/>
      <w:proofErr w:type="gramEnd"/>
      <w:r w:rsidRPr="0033379A">
        <w:rPr>
          <w:rFonts w:cs="Courier New"/>
          <w:sz w:val="15"/>
          <w:szCs w:val="15"/>
          <w:lang w:val="fr-FR"/>
        </w:rPr>
        <w:t>=</w:t>
      </w:r>
      <w:r w:rsidR="00194316" w:rsidRPr="0033379A">
        <w:rPr>
          <w:rFonts w:cs="Courier New"/>
          <w:sz w:val="15"/>
          <w:szCs w:val="15"/>
          <w:lang w:val="fr-FR"/>
        </w:rPr>
        <w:t>"</w:t>
      </w:r>
      <w:r w:rsidRPr="0033379A">
        <w:rPr>
          <w:rFonts w:cs="Courier New"/>
          <w:sz w:val="15"/>
          <w:szCs w:val="15"/>
          <w:lang w:val="fr-FR"/>
        </w:rPr>
        <w:t>http://servicenet.t-systems.com/medina/xMCF</w:t>
      </w:r>
      <w:r w:rsidR="00194316" w:rsidRPr="0033379A">
        <w:rPr>
          <w:rFonts w:cs="Courier New"/>
          <w:sz w:val="15"/>
          <w:szCs w:val="15"/>
          <w:lang w:val="fr-FR"/>
        </w:rPr>
        <w:t>"</w:t>
      </w:r>
    </w:p>
    <w:p w14:paraId="58852FA0" w14:textId="77777777" w:rsidR="006C2535" w:rsidRPr="00795D4D" w:rsidRDefault="006C2535" w:rsidP="00B84995">
      <w:pPr>
        <w:pStyle w:val="XMLCode"/>
        <w:keepNext/>
        <w:rPr>
          <w:rFonts w:cs="Courier New"/>
          <w:sz w:val="15"/>
          <w:szCs w:val="15"/>
          <w:lang w:val="fr-FR"/>
        </w:rPr>
      </w:pPr>
      <w:proofErr w:type="spellStart"/>
      <w:proofErr w:type="gramStart"/>
      <w:r w:rsidRPr="00795D4D">
        <w:rPr>
          <w:rFonts w:cs="Courier New"/>
          <w:sz w:val="15"/>
          <w:szCs w:val="15"/>
          <w:lang w:val="fr-FR"/>
        </w:rPr>
        <w:t>xsi:schemaLocation</w:t>
      </w:r>
      <w:proofErr w:type="spellEnd"/>
      <w:proofErr w:type="gramEnd"/>
      <w:r w:rsidRPr="00795D4D">
        <w:rPr>
          <w:rFonts w:cs="Courier New"/>
          <w:sz w:val="15"/>
          <w:szCs w:val="15"/>
          <w:lang w:val="fr-FR"/>
        </w:rPr>
        <w:t>=</w:t>
      </w:r>
      <w:r w:rsidR="00194316" w:rsidRPr="00795D4D">
        <w:rPr>
          <w:rFonts w:cs="Courier New"/>
          <w:sz w:val="15"/>
          <w:szCs w:val="15"/>
          <w:lang w:val="fr-FR"/>
        </w:rPr>
        <w:t>"</w:t>
      </w:r>
      <w:r w:rsidRPr="00795D4D">
        <w:rPr>
          <w:rFonts w:cs="Courier New"/>
          <w:sz w:val="15"/>
          <w:szCs w:val="15"/>
          <w:lang w:val="fr-FR"/>
        </w:rPr>
        <w:t>http://servicenet.t-systems.com/medina/xMCF mcf_MEDINA.xsd</w:t>
      </w:r>
      <w:r w:rsidR="00194316" w:rsidRPr="00795D4D">
        <w:rPr>
          <w:rFonts w:cs="Courier New"/>
          <w:sz w:val="15"/>
          <w:szCs w:val="15"/>
          <w:lang w:val="fr-FR"/>
        </w:rPr>
        <w:t>"</w:t>
      </w:r>
      <w:r w:rsidRPr="00795D4D">
        <w:rPr>
          <w:rFonts w:cs="Courier New"/>
          <w:sz w:val="15"/>
          <w:szCs w:val="15"/>
          <w:lang w:val="fr-FR"/>
        </w:rPr>
        <w:t xml:space="preserve"> </w:t>
      </w:r>
    </w:p>
    <w:p w14:paraId="0880DFA0" w14:textId="77777777" w:rsidR="006C2535" w:rsidRPr="00795D4D" w:rsidRDefault="006C2535" w:rsidP="006C2535">
      <w:pPr>
        <w:pStyle w:val="XMLCode"/>
        <w:rPr>
          <w:rFonts w:cs="Courier New"/>
          <w:sz w:val="15"/>
          <w:szCs w:val="15"/>
          <w:lang w:val="fr-FR"/>
        </w:rPr>
      </w:pPr>
      <w:proofErr w:type="spellStart"/>
      <w:proofErr w:type="gramStart"/>
      <w:r w:rsidRPr="00795D4D">
        <w:rPr>
          <w:rFonts w:cs="Courier New"/>
          <w:sz w:val="15"/>
          <w:szCs w:val="15"/>
          <w:lang w:val="fr-FR"/>
        </w:rPr>
        <w:t>xsi:noNamespaceSchemaLocation</w:t>
      </w:r>
      <w:proofErr w:type="spellEnd"/>
      <w:proofErr w:type="gramEnd"/>
      <w:r w:rsidRPr="00795D4D">
        <w:rPr>
          <w:rFonts w:cs="Courier New"/>
          <w:sz w:val="15"/>
          <w:szCs w:val="15"/>
          <w:lang w:val="fr-FR"/>
        </w:rPr>
        <w:t>=</w:t>
      </w:r>
      <w:r w:rsidR="00194316" w:rsidRPr="00795D4D">
        <w:rPr>
          <w:rFonts w:cs="Courier New"/>
          <w:sz w:val="15"/>
          <w:szCs w:val="15"/>
          <w:lang w:val="fr-FR"/>
        </w:rPr>
        <w:t>"</w:t>
      </w:r>
      <w:r w:rsidR="009A3F31" w:rsidRPr="00795D4D">
        <w:rPr>
          <w:lang w:val="fr-FR"/>
        </w:rPr>
        <w:t>xmcf_3_0_1.xsd</w:t>
      </w:r>
      <w:r w:rsidR="00194316" w:rsidRPr="00795D4D">
        <w:rPr>
          <w:rFonts w:cs="Courier New"/>
          <w:sz w:val="15"/>
          <w:szCs w:val="15"/>
          <w:lang w:val="fr-FR"/>
        </w:rPr>
        <w:t>"</w:t>
      </w:r>
      <w:r w:rsidRPr="00795D4D">
        <w:rPr>
          <w:rFonts w:cs="Courier New"/>
          <w:sz w:val="15"/>
          <w:szCs w:val="15"/>
          <w:lang w:val="fr-FR"/>
        </w:rPr>
        <w:t>&gt;</w:t>
      </w:r>
    </w:p>
    <w:p w14:paraId="530FB013" w14:textId="77777777" w:rsidR="006C2535" w:rsidRPr="00795D4D" w:rsidRDefault="006C2535" w:rsidP="006C2535">
      <w:pPr>
        <w:pStyle w:val="XMLCode"/>
        <w:rPr>
          <w:sz w:val="15"/>
          <w:szCs w:val="15"/>
          <w:lang w:val="fr-FR"/>
        </w:rPr>
      </w:pPr>
    </w:p>
    <w:p w14:paraId="1BE2B686" w14:textId="77777777" w:rsidR="006C2535" w:rsidRPr="001E6C77" w:rsidRDefault="006C2535" w:rsidP="006C2535">
      <w:pPr>
        <w:pStyle w:val="XMLCode"/>
        <w:rPr>
          <w:sz w:val="15"/>
          <w:szCs w:val="15"/>
        </w:rPr>
      </w:pPr>
      <w:r w:rsidRPr="00795D4D">
        <w:rPr>
          <w:sz w:val="15"/>
          <w:szCs w:val="15"/>
          <w:lang w:val="fr-FR"/>
        </w:rPr>
        <w:t xml:space="preserve">    </w:t>
      </w:r>
      <w:proofErr w:type="gramStart"/>
      <w:r w:rsidRPr="001E6C77">
        <w:rPr>
          <w:rFonts w:cs="Courier New"/>
          <w:color w:val="FF0000"/>
          <w:sz w:val="15"/>
          <w:szCs w:val="15"/>
        </w:rPr>
        <w:t>&lt;!--</w:t>
      </w:r>
      <w:proofErr w:type="gramEnd"/>
      <w:r w:rsidRPr="001E6C77">
        <w:rPr>
          <w:rFonts w:cs="Courier New"/>
          <w:color w:val="FF0000"/>
          <w:sz w:val="15"/>
          <w:szCs w:val="15"/>
        </w:rPr>
        <w:t xml:space="preserve"> some comments --</w:t>
      </w:r>
      <w:r w:rsidRPr="001E6C77">
        <w:rPr>
          <w:color w:val="FF0000"/>
          <w:sz w:val="15"/>
          <w:szCs w:val="15"/>
        </w:rPr>
        <w:t>&gt;</w:t>
      </w:r>
    </w:p>
    <w:p w14:paraId="6381028D" w14:textId="77777777" w:rsidR="006C2535" w:rsidRPr="001E6C77" w:rsidRDefault="006C2535" w:rsidP="006C2535">
      <w:pPr>
        <w:pStyle w:val="XMLCode"/>
        <w:rPr>
          <w:sz w:val="15"/>
          <w:szCs w:val="15"/>
        </w:rPr>
      </w:pPr>
      <w:r w:rsidRPr="001E6C77">
        <w:rPr>
          <w:sz w:val="15"/>
          <w:szCs w:val="15"/>
        </w:rPr>
        <w:t xml:space="preserve">    &lt;date&gt; 201</w:t>
      </w:r>
      <w:r w:rsidR="00347555">
        <w:rPr>
          <w:sz w:val="15"/>
          <w:szCs w:val="15"/>
        </w:rPr>
        <w:t>6</w:t>
      </w:r>
      <w:r w:rsidRPr="001E6C77">
        <w:rPr>
          <w:sz w:val="15"/>
          <w:szCs w:val="15"/>
        </w:rPr>
        <w:t>-</w:t>
      </w:r>
      <w:r w:rsidR="00347555">
        <w:rPr>
          <w:sz w:val="15"/>
          <w:szCs w:val="15"/>
        </w:rPr>
        <w:t>01</w:t>
      </w:r>
      <w:r w:rsidRPr="001E6C77">
        <w:rPr>
          <w:sz w:val="15"/>
          <w:szCs w:val="15"/>
        </w:rPr>
        <w:t>-</w:t>
      </w:r>
      <w:r w:rsidR="00347555">
        <w:rPr>
          <w:sz w:val="15"/>
          <w:szCs w:val="15"/>
        </w:rPr>
        <w:t>11</w:t>
      </w:r>
      <w:r w:rsidRPr="001E6C77">
        <w:rPr>
          <w:sz w:val="15"/>
          <w:szCs w:val="15"/>
        </w:rPr>
        <w:t xml:space="preserve"> &lt;/date&gt;</w:t>
      </w:r>
    </w:p>
    <w:p w14:paraId="674BCD30" w14:textId="77777777" w:rsidR="006C2535" w:rsidRPr="001E6C77" w:rsidRDefault="006C2535" w:rsidP="006C2535">
      <w:pPr>
        <w:pStyle w:val="XMLCode"/>
        <w:rPr>
          <w:sz w:val="15"/>
          <w:szCs w:val="15"/>
        </w:rPr>
      </w:pPr>
      <w:r w:rsidRPr="001E6C77">
        <w:rPr>
          <w:sz w:val="15"/>
          <w:szCs w:val="15"/>
        </w:rPr>
        <w:t xml:space="preserve">    &lt;version&gt; </w:t>
      </w:r>
      <w:r w:rsidR="009A3F31">
        <w:t>3</w:t>
      </w:r>
      <w:r w:rsidR="009A3F31" w:rsidRPr="00BA120B">
        <w:t>.0.</w:t>
      </w:r>
      <w:r w:rsidR="009A3F31">
        <w:t>1</w:t>
      </w:r>
      <w:r w:rsidRPr="001E6C77">
        <w:rPr>
          <w:sz w:val="15"/>
          <w:szCs w:val="15"/>
        </w:rPr>
        <w:t xml:space="preserve"> &lt;/version&gt;</w:t>
      </w:r>
    </w:p>
    <w:p w14:paraId="620B8ED7" w14:textId="77777777" w:rsidR="006C2535" w:rsidRPr="001E6C77" w:rsidRDefault="006C2535" w:rsidP="006C2535">
      <w:pPr>
        <w:pStyle w:val="XMLCode"/>
        <w:rPr>
          <w:sz w:val="15"/>
          <w:szCs w:val="15"/>
        </w:rPr>
      </w:pPr>
      <w:r w:rsidRPr="001E6C77">
        <w:rPr>
          <w:b/>
          <w:sz w:val="15"/>
          <w:szCs w:val="15"/>
        </w:rPr>
        <w:t xml:space="preserve">    </w:t>
      </w:r>
      <w:r w:rsidR="00347555">
        <w:rPr>
          <w:sz w:val="15"/>
          <w:szCs w:val="15"/>
        </w:rPr>
        <w:t>&lt;</w:t>
      </w:r>
      <w:proofErr w:type="gramStart"/>
      <w:r w:rsidR="00347555">
        <w:rPr>
          <w:sz w:val="15"/>
          <w:szCs w:val="15"/>
        </w:rPr>
        <w:t>units</w:t>
      </w:r>
      <w:proofErr w:type="gramEnd"/>
      <w:r w:rsidR="00347555">
        <w:rPr>
          <w:sz w:val="15"/>
          <w:szCs w:val="15"/>
        </w:rPr>
        <w:t xml:space="preserve"> length=</w:t>
      </w:r>
      <w:r w:rsidR="00194316">
        <w:rPr>
          <w:sz w:val="15"/>
          <w:szCs w:val="15"/>
        </w:rPr>
        <w:t>"</w:t>
      </w:r>
      <w:r w:rsidR="00347555">
        <w:rPr>
          <w:sz w:val="15"/>
          <w:szCs w:val="15"/>
        </w:rPr>
        <w:t>mm</w:t>
      </w:r>
      <w:r w:rsidR="00194316">
        <w:rPr>
          <w:sz w:val="15"/>
          <w:szCs w:val="15"/>
        </w:rPr>
        <w:t>"</w:t>
      </w:r>
      <w:r w:rsidRPr="001E6C77">
        <w:rPr>
          <w:sz w:val="15"/>
          <w:szCs w:val="15"/>
        </w:rPr>
        <w:t xml:space="preserve"> angle=</w:t>
      </w:r>
      <w:r w:rsidR="00194316">
        <w:rPr>
          <w:sz w:val="15"/>
          <w:szCs w:val="15"/>
        </w:rPr>
        <w:t>"</w:t>
      </w:r>
      <w:r w:rsidRPr="001E6C77">
        <w:rPr>
          <w:sz w:val="15"/>
          <w:szCs w:val="15"/>
        </w:rPr>
        <w:t>rad</w:t>
      </w:r>
      <w:r w:rsidR="00194316">
        <w:rPr>
          <w:sz w:val="15"/>
          <w:szCs w:val="15"/>
        </w:rPr>
        <w:t>"</w:t>
      </w:r>
      <w:r w:rsidRPr="001E6C77">
        <w:rPr>
          <w:sz w:val="15"/>
          <w:szCs w:val="15"/>
        </w:rPr>
        <w:t xml:space="preserve"> mass=</w:t>
      </w:r>
      <w:r w:rsidR="00194316">
        <w:rPr>
          <w:sz w:val="15"/>
          <w:szCs w:val="15"/>
        </w:rPr>
        <w:t>"</w:t>
      </w:r>
      <w:r w:rsidRPr="001E6C77">
        <w:rPr>
          <w:sz w:val="15"/>
          <w:szCs w:val="15"/>
        </w:rPr>
        <w:t>kg</w:t>
      </w:r>
      <w:r w:rsidR="00194316">
        <w:rPr>
          <w:sz w:val="15"/>
          <w:szCs w:val="15"/>
        </w:rPr>
        <w:t>"</w:t>
      </w:r>
      <w:r w:rsidRPr="001E6C77">
        <w:rPr>
          <w:sz w:val="15"/>
          <w:szCs w:val="15"/>
        </w:rPr>
        <w:t xml:space="preserve"> force=</w:t>
      </w:r>
      <w:r w:rsidR="00194316">
        <w:rPr>
          <w:sz w:val="15"/>
          <w:szCs w:val="15"/>
        </w:rPr>
        <w:t>"</w:t>
      </w:r>
      <w:r w:rsidRPr="001E6C77">
        <w:rPr>
          <w:sz w:val="15"/>
          <w:szCs w:val="15"/>
        </w:rPr>
        <w:t>N</w:t>
      </w:r>
      <w:r w:rsidR="00194316">
        <w:rPr>
          <w:sz w:val="15"/>
          <w:szCs w:val="15"/>
        </w:rPr>
        <w:t>"</w:t>
      </w:r>
      <w:r w:rsidRPr="001E6C77">
        <w:rPr>
          <w:sz w:val="15"/>
          <w:szCs w:val="15"/>
        </w:rPr>
        <w:t xml:space="preserve"> time=</w:t>
      </w:r>
      <w:r w:rsidR="00194316">
        <w:rPr>
          <w:sz w:val="15"/>
          <w:szCs w:val="15"/>
        </w:rPr>
        <w:t>"</w:t>
      </w:r>
      <w:r w:rsidRPr="001E6C77">
        <w:rPr>
          <w:sz w:val="15"/>
          <w:szCs w:val="15"/>
        </w:rPr>
        <w:t>s</w:t>
      </w:r>
      <w:r w:rsidR="00194316">
        <w:rPr>
          <w:sz w:val="15"/>
          <w:szCs w:val="15"/>
        </w:rPr>
        <w:t>"</w:t>
      </w:r>
      <w:r w:rsidRPr="001E6C77">
        <w:rPr>
          <w:sz w:val="15"/>
          <w:szCs w:val="15"/>
        </w:rPr>
        <w:t>/&gt;</w:t>
      </w:r>
    </w:p>
    <w:p w14:paraId="7073B73A" w14:textId="77777777" w:rsidR="006C2535" w:rsidRPr="001E6C77" w:rsidRDefault="006C2535" w:rsidP="006C2535">
      <w:pPr>
        <w:pStyle w:val="XMLCode"/>
        <w:rPr>
          <w:sz w:val="15"/>
          <w:szCs w:val="15"/>
        </w:rPr>
      </w:pPr>
      <w:r w:rsidRPr="001E6C77">
        <w:rPr>
          <w:sz w:val="15"/>
          <w:szCs w:val="15"/>
        </w:rPr>
        <w:t xml:space="preserve">    &lt;appdata&gt; </w:t>
      </w:r>
      <w:proofErr w:type="gramStart"/>
      <w:r w:rsidRPr="001E6C77">
        <w:rPr>
          <w:color w:val="FF0000"/>
          <w:sz w:val="15"/>
          <w:szCs w:val="15"/>
        </w:rPr>
        <w:t>&lt;!—</w:t>
      </w:r>
      <w:proofErr w:type="gramEnd"/>
      <w:r w:rsidRPr="001E6C77">
        <w:rPr>
          <w:color w:val="FF0000"/>
          <w:sz w:val="15"/>
          <w:szCs w:val="15"/>
        </w:rPr>
        <w:t>appdata at root level --&gt;</w:t>
      </w:r>
    </w:p>
    <w:p w14:paraId="22492635" w14:textId="77777777" w:rsidR="006C2535" w:rsidRPr="0033379A" w:rsidRDefault="006C2535" w:rsidP="006C2535">
      <w:pPr>
        <w:pStyle w:val="XMLCode"/>
        <w:rPr>
          <w:sz w:val="15"/>
          <w:szCs w:val="15"/>
          <w:lang w:val="pt-BR"/>
        </w:rPr>
      </w:pPr>
      <w:r w:rsidRPr="001E6C77">
        <w:rPr>
          <w:sz w:val="15"/>
          <w:szCs w:val="15"/>
        </w:rPr>
        <w:t xml:space="preserve">        </w:t>
      </w:r>
      <w:r w:rsidRPr="0033379A">
        <w:rPr>
          <w:sz w:val="15"/>
          <w:szCs w:val="15"/>
          <w:lang w:val="pt-BR"/>
        </w:rPr>
        <w:t>&lt;MEDINA xmlns=</w:t>
      </w:r>
      <w:r w:rsidR="00194316" w:rsidRPr="0033379A">
        <w:rPr>
          <w:sz w:val="15"/>
          <w:szCs w:val="15"/>
          <w:lang w:val="pt-BR"/>
        </w:rPr>
        <w:t>"</w:t>
      </w:r>
      <w:r w:rsidRPr="0033379A">
        <w:rPr>
          <w:sz w:val="15"/>
          <w:szCs w:val="15"/>
          <w:lang w:val="pt-BR"/>
        </w:rPr>
        <w:t>http://servicenet.t-systems.com/medina/xMCF</w:t>
      </w:r>
      <w:r w:rsidR="00194316" w:rsidRPr="0033379A">
        <w:rPr>
          <w:sz w:val="15"/>
          <w:szCs w:val="15"/>
          <w:lang w:val="pt-BR"/>
        </w:rPr>
        <w:t>"</w:t>
      </w:r>
      <w:r w:rsidRPr="0033379A">
        <w:rPr>
          <w:sz w:val="15"/>
          <w:szCs w:val="15"/>
          <w:lang w:val="pt-BR"/>
        </w:rPr>
        <w:t>&gt;</w:t>
      </w:r>
    </w:p>
    <w:p w14:paraId="6B4B75B9" w14:textId="77777777" w:rsidR="006C2535" w:rsidRPr="001E6C77" w:rsidRDefault="006C2535" w:rsidP="006C2535">
      <w:pPr>
        <w:pStyle w:val="XMLCode"/>
        <w:rPr>
          <w:sz w:val="15"/>
          <w:szCs w:val="15"/>
        </w:rPr>
      </w:pPr>
      <w:r w:rsidRPr="0033379A">
        <w:rPr>
          <w:sz w:val="15"/>
          <w:szCs w:val="15"/>
          <w:lang w:val="pt-BR"/>
        </w:rPr>
        <w:t xml:space="preserve">            </w:t>
      </w:r>
      <w:r w:rsidRPr="001E6C77">
        <w:rPr>
          <w:sz w:val="15"/>
          <w:szCs w:val="15"/>
        </w:rPr>
        <w:t>&lt;</w:t>
      </w:r>
      <w:proofErr w:type="spellStart"/>
      <w:r w:rsidRPr="001E6C77">
        <w:rPr>
          <w:sz w:val="15"/>
          <w:szCs w:val="15"/>
        </w:rPr>
        <w:t>data_at_root</w:t>
      </w:r>
      <w:proofErr w:type="spellEnd"/>
      <w:r w:rsidRPr="001E6C77">
        <w:rPr>
          <w:sz w:val="15"/>
          <w:szCs w:val="15"/>
        </w:rPr>
        <w:t>&gt;</w:t>
      </w:r>
    </w:p>
    <w:p w14:paraId="48F03C6F" w14:textId="77777777" w:rsidR="006C2535" w:rsidRPr="001E6C77" w:rsidRDefault="006C2535" w:rsidP="006C2535">
      <w:pPr>
        <w:pStyle w:val="XMLCode"/>
        <w:rPr>
          <w:sz w:val="15"/>
          <w:szCs w:val="15"/>
        </w:rPr>
      </w:pPr>
      <w:r w:rsidRPr="001E6C77">
        <w:rPr>
          <w:sz w:val="15"/>
          <w:szCs w:val="15"/>
        </w:rPr>
        <w:t xml:space="preserve">                &lt;version MEDINA=</w:t>
      </w:r>
      <w:r w:rsidR="00194316">
        <w:rPr>
          <w:sz w:val="15"/>
          <w:szCs w:val="15"/>
        </w:rPr>
        <w:t>"</w:t>
      </w:r>
      <w:r w:rsidRPr="001E6C77">
        <w:rPr>
          <w:sz w:val="15"/>
          <w:szCs w:val="15"/>
        </w:rPr>
        <w:t>MEDINA 8.4.2 Maintenance Release (64 Bit)</w:t>
      </w:r>
      <w:r w:rsidR="00194316">
        <w:rPr>
          <w:sz w:val="15"/>
          <w:szCs w:val="15"/>
        </w:rPr>
        <w:t>"</w:t>
      </w:r>
      <w:r w:rsidRPr="001E6C77">
        <w:rPr>
          <w:sz w:val="15"/>
          <w:szCs w:val="15"/>
        </w:rPr>
        <w:t>/&gt;</w:t>
      </w:r>
    </w:p>
    <w:p w14:paraId="434B3C79" w14:textId="77777777" w:rsidR="006C2535" w:rsidRPr="001E6C77" w:rsidRDefault="006C2535" w:rsidP="006C2535">
      <w:pPr>
        <w:pStyle w:val="XMLCode"/>
        <w:rPr>
          <w:sz w:val="15"/>
          <w:szCs w:val="15"/>
        </w:rPr>
      </w:pPr>
      <w:r w:rsidRPr="001E6C77">
        <w:rPr>
          <w:sz w:val="15"/>
          <w:szCs w:val="15"/>
        </w:rPr>
        <w:t xml:space="preserve">                ...</w:t>
      </w:r>
      <w:r w:rsidRPr="001E6C77">
        <w:rPr>
          <w:sz w:val="15"/>
          <w:szCs w:val="15"/>
        </w:rPr>
        <w:tab/>
      </w:r>
    </w:p>
    <w:p w14:paraId="385BD91B"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data_at_root</w:t>
      </w:r>
      <w:proofErr w:type="spellEnd"/>
      <w:r w:rsidRPr="001E6C77">
        <w:rPr>
          <w:sz w:val="15"/>
          <w:szCs w:val="15"/>
        </w:rPr>
        <w:t>&gt;</w:t>
      </w:r>
    </w:p>
    <w:p w14:paraId="36A4B0E8" w14:textId="77777777" w:rsidR="006C2535" w:rsidRPr="001E6C77" w:rsidRDefault="006C2535" w:rsidP="006C2535">
      <w:pPr>
        <w:pStyle w:val="XMLCode"/>
        <w:rPr>
          <w:sz w:val="15"/>
          <w:szCs w:val="15"/>
        </w:rPr>
      </w:pPr>
      <w:r w:rsidRPr="001E6C77">
        <w:rPr>
          <w:sz w:val="15"/>
          <w:szCs w:val="15"/>
        </w:rPr>
        <w:t xml:space="preserve">        &lt;/MEDINA&gt;</w:t>
      </w:r>
    </w:p>
    <w:p w14:paraId="672394C9" w14:textId="77777777" w:rsidR="006C2535" w:rsidRPr="001E6C77" w:rsidRDefault="006C2535" w:rsidP="006C2535">
      <w:pPr>
        <w:pStyle w:val="XMLCode"/>
        <w:rPr>
          <w:sz w:val="15"/>
          <w:szCs w:val="15"/>
        </w:rPr>
      </w:pPr>
      <w:r w:rsidRPr="001E6C77">
        <w:rPr>
          <w:sz w:val="15"/>
          <w:szCs w:val="15"/>
        </w:rPr>
        <w:t xml:space="preserve">    &lt;/appdata&gt;</w:t>
      </w:r>
    </w:p>
    <w:p w14:paraId="5B0FE16C" w14:textId="77777777" w:rsidR="006C2535" w:rsidRPr="001E6C77" w:rsidRDefault="006C2535" w:rsidP="006C2535">
      <w:pPr>
        <w:pStyle w:val="XMLCode"/>
        <w:rPr>
          <w:sz w:val="15"/>
          <w:szCs w:val="15"/>
        </w:rPr>
      </w:pPr>
      <w:r w:rsidRPr="001E6C77">
        <w:rPr>
          <w:sz w:val="15"/>
          <w:szCs w:val="15"/>
        </w:rPr>
        <w:t xml:space="preserve">        ...</w:t>
      </w:r>
    </w:p>
    <w:p w14:paraId="0B47D67C" w14:textId="77777777" w:rsidR="006C2535" w:rsidRPr="001E6C77" w:rsidRDefault="006C2535" w:rsidP="006C2535">
      <w:pPr>
        <w:pStyle w:val="XMLCode"/>
        <w:rPr>
          <w:sz w:val="15"/>
          <w:szCs w:val="15"/>
        </w:rPr>
      </w:pPr>
      <w:r w:rsidRPr="001E6C77">
        <w:rPr>
          <w:sz w:val="15"/>
          <w:szCs w:val="15"/>
        </w:rPr>
        <w:t xml:space="preserve">    &lt;connection_group</w:t>
      </w:r>
      <w:r w:rsidR="00AE0CCD">
        <w:rPr>
          <w:sz w:val="15"/>
          <w:szCs w:val="15"/>
        </w:rPr>
        <w:t xml:space="preserve"> </w:t>
      </w:r>
      <w:r w:rsidR="00FB30BB" w:rsidRPr="001E6C77">
        <w:rPr>
          <w:sz w:val="15"/>
          <w:szCs w:val="15"/>
        </w:rPr>
        <w:t>...</w:t>
      </w:r>
      <w:r w:rsidRPr="001E6C77">
        <w:rPr>
          <w:sz w:val="15"/>
          <w:szCs w:val="15"/>
        </w:rPr>
        <w:t>&gt;</w:t>
      </w:r>
    </w:p>
    <w:p w14:paraId="5DFC1C40" w14:textId="77777777" w:rsidR="006C2535" w:rsidRPr="001E6C77" w:rsidRDefault="006C2535" w:rsidP="006C2535">
      <w:pPr>
        <w:pStyle w:val="XMLCode"/>
        <w:rPr>
          <w:sz w:val="15"/>
          <w:szCs w:val="15"/>
        </w:rPr>
      </w:pPr>
      <w:r w:rsidRPr="001E6C77">
        <w:rPr>
          <w:sz w:val="15"/>
          <w:szCs w:val="15"/>
        </w:rPr>
        <w:t xml:space="preserve">        &lt;connected_to&gt;</w:t>
      </w:r>
    </w:p>
    <w:p w14:paraId="2BD4AED9" w14:textId="77777777" w:rsidR="00F829D8" w:rsidRPr="001E6C77" w:rsidRDefault="00F829D8" w:rsidP="00F829D8">
      <w:pPr>
        <w:pStyle w:val="XMLCode"/>
        <w:rPr>
          <w:sz w:val="15"/>
          <w:szCs w:val="15"/>
        </w:rPr>
      </w:pPr>
      <w:r>
        <w:rPr>
          <w:sz w:val="15"/>
          <w:szCs w:val="15"/>
        </w:rPr>
        <w:t xml:space="preserve">            &lt;part index=</w:t>
      </w:r>
      <w:r w:rsidR="00194316">
        <w:rPr>
          <w:sz w:val="15"/>
          <w:szCs w:val="15"/>
        </w:rPr>
        <w:t>"</w:t>
      </w:r>
      <w:r>
        <w:rPr>
          <w:sz w:val="15"/>
          <w:szCs w:val="15"/>
        </w:rPr>
        <w:t>1</w:t>
      </w:r>
      <w:r w:rsidR="00194316">
        <w:rPr>
          <w:sz w:val="15"/>
          <w:szCs w:val="15"/>
        </w:rPr>
        <w:t>"</w:t>
      </w:r>
      <w:r w:rsidRPr="001E6C77">
        <w:rPr>
          <w:sz w:val="15"/>
          <w:szCs w:val="15"/>
        </w:rPr>
        <w:t xml:space="preserve"> label=</w:t>
      </w:r>
      <w:r w:rsidR="00194316">
        <w:rPr>
          <w:sz w:val="15"/>
          <w:szCs w:val="15"/>
        </w:rPr>
        <w:t>"</w:t>
      </w:r>
      <w:r w:rsidRPr="00CC7960">
        <w:rPr>
          <w:sz w:val="15"/>
          <w:szCs w:val="15"/>
        </w:rPr>
        <w:t>PART_8000880</w:t>
      </w:r>
      <w:r w:rsidR="00194316">
        <w:rPr>
          <w:sz w:val="15"/>
          <w:szCs w:val="15"/>
        </w:rPr>
        <w:t>"</w:t>
      </w:r>
      <w:r w:rsidRPr="001E6C77">
        <w:rPr>
          <w:sz w:val="15"/>
          <w:szCs w:val="15"/>
        </w:rPr>
        <w:t xml:space="preserve"> </w:t>
      </w:r>
      <w:proofErr w:type="spellStart"/>
      <w:r w:rsidRPr="001E6C77">
        <w:rPr>
          <w:sz w:val="15"/>
          <w:szCs w:val="15"/>
        </w:rPr>
        <w:t>pid</w:t>
      </w:r>
      <w:proofErr w:type="spellEnd"/>
      <w:r w:rsidRPr="001E6C77">
        <w:rPr>
          <w:sz w:val="15"/>
          <w:szCs w:val="15"/>
        </w:rPr>
        <w:t>=</w:t>
      </w:r>
      <w:r w:rsidR="00194316">
        <w:rPr>
          <w:sz w:val="15"/>
          <w:szCs w:val="15"/>
        </w:rPr>
        <w:t>"</w:t>
      </w:r>
      <w:r w:rsidRPr="001E6C77">
        <w:rPr>
          <w:sz w:val="15"/>
          <w:szCs w:val="15"/>
        </w:rPr>
        <w:t>20123213</w:t>
      </w:r>
      <w:r w:rsidR="00194316">
        <w:rPr>
          <w:sz w:val="15"/>
          <w:szCs w:val="15"/>
        </w:rPr>
        <w:t>"</w:t>
      </w:r>
      <w:r w:rsidRPr="001E6C77">
        <w:rPr>
          <w:sz w:val="15"/>
          <w:szCs w:val="15"/>
        </w:rPr>
        <w:t>/&gt;</w:t>
      </w:r>
    </w:p>
    <w:p w14:paraId="19448E61" w14:textId="77777777" w:rsidR="00F829D8" w:rsidRPr="001E6C77" w:rsidRDefault="00F829D8" w:rsidP="00F829D8">
      <w:pPr>
        <w:pStyle w:val="XMLCode"/>
        <w:rPr>
          <w:sz w:val="15"/>
          <w:szCs w:val="15"/>
        </w:rPr>
      </w:pPr>
      <w:r w:rsidRPr="001E6C77">
        <w:rPr>
          <w:sz w:val="15"/>
          <w:szCs w:val="15"/>
        </w:rPr>
        <w:t xml:space="preserve">   </w:t>
      </w:r>
      <w:r>
        <w:rPr>
          <w:sz w:val="15"/>
          <w:szCs w:val="15"/>
        </w:rPr>
        <w:t xml:space="preserve">         &lt;part index=</w:t>
      </w:r>
      <w:r w:rsidR="00194316">
        <w:rPr>
          <w:sz w:val="15"/>
          <w:szCs w:val="15"/>
        </w:rPr>
        <w:t>"</w:t>
      </w:r>
      <w:r>
        <w:rPr>
          <w:sz w:val="15"/>
          <w:szCs w:val="15"/>
        </w:rPr>
        <w:t>2</w:t>
      </w:r>
      <w:r w:rsidR="00194316">
        <w:rPr>
          <w:sz w:val="15"/>
          <w:szCs w:val="15"/>
        </w:rPr>
        <w:t>"</w:t>
      </w:r>
      <w:r w:rsidRPr="001E6C77">
        <w:rPr>
          <w:sz w:val="15"/>
          <w:szCs w:val="15"/>
        </w:rPr>
        <w:t xml:space="preserve"> label=</w:t>
      </w:r>
      <w:r w:rsidR="00194316">
        <w:rPr>
          <w:sz w:val="15"/>
          <w:szCs w:val="15"/>
        </w:rPr>
        <w:t>"</w:t>
      </w:r>
      <w:r w:rsidRPr="00CC7960">
        <w:rPr>
          <w:sz w:val="15"/>
          <w:szCs w:val="15"/>
        </w:rPr>
        <w:t>PART_8</w:t>
      </w:r>
      <w:r w:rsidR="00CC7960">
        <w:rPr>
          <w:sz w:val="15"/>
          <w:szCs w:val="15"/>
        </w:rPr>
        <w:t>1</w:t>
      </w:r>
      <w:r w:rsidRPr="00CC7960">
        <w:rPr>
          <w:sz w:val="15"/>
          <w:szCs w:val="15"/>
        </w:rPr>
        <w:t>00</w:t>
      </w:r>
      <w:r w:rsidR="00CC7960">
        <w:rPr>
          <w:sz w:val="15"/>
          <w:szCs w:val="15"/>
        </w:rPr>
        <w:t>3</w:t>
      </w:r>
      <w:r w:rsidRPr="00CC7960">
        <w:rPr>
          <w:sz w:val="15"/>
          <w:szCs w:val="15"/>
        </w:rPr>
        <w:t>4</w:t>
      </w:r>
      <w:r w:rsidR="00CC7960">
        <w:rPr>
          <w:sz w:val="15"/>
          <w:szCs w:val="15"/>
        </w:rPr>
        <w:t>0</w:t>
      </w:r>
      <w:r w:rsidR="00194316">
        <w:rPr>
          <w:sz w:val="15"/>
          <w:szCs w:val="15"/>
        </w:rPr>
        <w:t>"</w:t>
      </w:r>
      <w:r w:rsidRPr="001E6C77">
        <w:rPr>
          <w:sz w:val="15"/>
          <w:szCs w:val="15"/>
        </w:rPr>
        <w:t xml:space="preserve"> </w:t>
      </w:r>
      <w:proofErr w:type="spellStart"/>
      <w:r w:rsidRPr="001E6C77">
        <w:rPr>
          <w:sz w:val="15"/>
          <w:szCs w:val="15"/>
        </w:rPr>
        <w:t>pid</w:t>
      </w:r>
      <w:proofErr w:type="spellEnd"/>
      <w:r w:rsidRPr="001E6C77">
        <w:rPr>
          <w:sz w:val="15"/>
          <w:szCs w:val="15"/>
        </w:rPr>
        <w:t>=</w:t>
      </w:r>
      <w:r w:rsidR="00194316">
        <w:rPr>
          <w:sz w:val="15"/>
          <w:szCs w:val="15"/>
        </w:rPr>
        <w:t>"</w:t>
      </w:r>
      <w:r w:rsidRPr="001E6C77">
        <w:rPr>
          <w:sz w:val="15"/>
          <w:szCs w:val="15"/>
        </w:rPr>
        <w:t>90123213</w:t>
      </w:r>
      <w:r w:rsidR="00194316">
        <w:rPr>
          <w:sz w:val="15"/>
          <w:szCs w:val="15"/>
        </w:rPr>
        <w:t>"</w:t>
      </w:r>
      <w:r w:rsidRPr="001E6C77">
        <w:rPr>
          <w:sz w:val="15"/>
          <w:szCs w:val="15"/>
        </w:rPr>
        <w:t>/&gt;</w:t>
      </w:r>
    </w:p>
    <w:p w14:paraId="7616E704" w14:textId="77777777" w:rsidR="006C2535" w:rsidRPr="001E6C77" w:rsidRDefault="006C2535" w:rsidP="006C2535">
      <w:pPr>
        <w:pStyle w:val="XMLCode"/>
        <w:rPr>
          <w:sz w:val="15"/>
          <w:szCs w:val="15"/>
        </w:rPr>
      </w:pPr>
      <w:r w:rsidRPr="001E6C77">
        <w:rPr>
          <w:sz w:val="15"/>
          <w:szCs w:val="15"/>
        </w:rPr>
        <w:t xml:space="preserve">        &lt;/connected_to&gt;</w:t>
      </w:r>
    </w:p>
    <w:p w14:paraId="67A9851A" w14:textId="77777777" w:rsidR="006C2535" w:rsidRPr="001E6C77" w:rsidRDefault="006C2535" w:rsidP="006C2535">
      <w:pPr>
        <w:pStyle w:val="XMLCode"/>
        <w:rPr>
          <w:sz w:val="15"/>
          <w:szCs w:val="15"/>
        </w:rPr>
      </w:pPr>
      <w:r w:rsidRPr="001E6C77">
        <w:rPr>
          <w:sz w:val="15"/>
          <w:szCs w:val="15"/>
        </w:rPr>
        <w:t xml:space="preserve">        &lt;appdata&gt; </w:t>
      </w:r>
      <w:proofErr w:type="gramStart"/>
      <w:r w:rsidRPr="001E6C77">
        <w:rPr>
          <w:rFonts w:cs="Courier New"/>
          <w:color w:val="FF0000"/>
          <w:sz w:val="15"/>
          <w:szCs w:val="15"/>
        </w:rPr>
        <w:t>&lt;!—</w:t>
      </w:r>
      <w:proofErr w:type="gramEnd"/>
      <w:r w:rsidRPr="001E6C77">
        <w:rPr>
          <w:rFonts w:cs="Courier New"/>
          <w:color w:val="FF0000"/>
          <w:sz w:val="15"/>
          <w:szCs w:val="15"/>
        </w:rPr>
        <w:t>appdata at connection_group level --</w:t>
      </w:r>
      <w:r w:rsidRPr="001E6C77">
        <w:rPr>
          <w:color w:val="FF0000"/>
          <w:sz w:val="15"/>
          <w:szCs w:val="15"/>
        </w:rPr>
        <w:t>&gt;</w:t>
      </w:r>
    </w:p>
    <w:p w14:paraId="6D643200" w14:textId="77777777" w:rsidR="006C2535" w:rsidRPr="001E6C77" w:rsidRDefault="006C2535" w:rsidP="006C2535">
      <w:pPr>
        <w:pStyle w:val="XMLCode"/>
        <w:rPr>
          <w:sz w:val="15"/>
          <w:szCs w:val="15"/>
          <w:lang w:val="it-IT"/>
        </w:rPr>
      </w:pPr>
      <w:r w:rsidRPr="001E6C77">
        <w:rPr>
          <w:sz w:val="15"/>
          <w:szCs w:val="15"/>
        </w:rPr>
        <w:t xml:space="preserve">            </w:t>
      </w:r>
      <w:r w:rsidRPr="001E6C77">
        <w:rPr>
          <w:sz w:val="15"/>
          <w:szCs w:val="15"/>
          <w:lang w:val="it-IT"/>
        </w:rPr>
        <w:t xml:space="preserve">&lt;MEDINA </w:t>
      </w:r>
      <w:proofErr w:type="spellStart"/>
      <w:r w:rsidRPr="001E6C77">
        <w:rPr>
          <w:sz w:val="15"/>
          <w:szCs w:val="15"/>
          <w:lang w:val="it-IT"/>
        </w:rPr>
        <w:t>xmlns</w:t>
      </w:r>
      <w:proofErr w:type="spellEnd"/>
      <w:r w:rsidRPr="001E6C77">
        <w:rPr>
          <w:sz w:val="15"/>
          <w:szCs w:val="15"/>
          <w:lang w:val="it-IT"/>
        </w:rPr>
        <w:t>=</w:t>
      </w:r>
      <w:r w:rsidR="00194316">
        <w:rPr>
          <w:sz w:val="15"/>
          <w:szCs w:val="15"/>
          <w:lang w:val="it-IT"/>
        </w:rPr>
        <w:t>"</w:t>
      </w:r>
      <w:r w:rsidRPr="001E6C77">
        <w:rPr>
          <w:sz w:val="15"/>
          <w:szCs w:val="15"/>
          <w:lang w:val="it-IT"/>
        </w:rPr>
        <w:t>http://servicenet.t-systems.com/medina/xMCF</w:t>
      </w:r>
      <w:r w:rsidR="00194316">
        <w:rPr>
          <w:sz w:val="15"/>
          <w:szCs w:val="15"/>
          <w:lang w:val="it-IT"/>
        </w:rPr>
        <w:t>"</w:t>
      </w:r>
      <w:r w:rsidRPr="001E6C77">
        <w:rPr>
          <w:sz w:val="15"/>
          <w:szCs w:val="15"/>
          <w:lang w:val="it-IT"/>
        </w:rPr>
        <w:t>&gt;</w:t>
      </w:r>
    </w:p>
    <w:p w14:paraId="37DF17FF" w14:textId="77777777" w:rsidR="006C2535" w:rsidRPr="001E6C77" w:rsidRDefault="006C2535" w:rsidP="006C2535">
      <w:pPr>
        <w:pStyle w:val="XMLCode"/>
        <w:rPr>
          <w:sz w:val="15"/>
          <w:szCs w:val="15"/>
          <w:lang w:val="it-IT"/>
        </w:rPr>
      </w:pPr>
      <w:r w:rsidRPr="001E6C77">
        <w:rPr>
          <w:sz w:val="15"/>
          <w:szCs w:val="15"/>
          <w:lang w:val="it-IT"/>
        </w:rPr>
        <w:t xml:space="preserve">                &lt;</w:t>
      </w:r>
      <w:proofErr w:type="spellStart"/>
      <w:r w:rsidRPr="001E6C77">
        <w:rPr>
          <w:sz w:val="15"/>
          <w:szCs w:val="15"/>
          <w:lang w:val="it-IT"/>
        </w:rPr>
        <w:t>data_at_connection_group</w:t>
      </w:r>
      <w:proofErr w:type="spellEnd"/>
      <w:r w:rsidRPr="001E6C77">
        <w:rPr>
          <w:sz w:val="15"/>
          <w:szCs w:val="15"/>
          <w:lang w:val="it-IT"/>
        </w:rPr>
        <w:t>&gt;</w:t>
      </w:r>
    </w:p>
    <w:p w14:paraId="04A85DFE" w14:textId="77777777" w:rsidR="006C2535" w:rsidRPr="001E6C77" w:rsidRDefault="006C2535" w:rsidP="006C2535">
      <w:pPr>
        <w:pStyle w:val="XMLCode"/>
        <w:rPr>
          <w:sz w:val="15"/>
          <w:szCs w:val="15"/>
          <w:lang w:val="it-IT"/>
        </w:rPr>
      </w:pPr>
      <w:r w:rsidRPr="001E6C77">
        <w:rPr>
          <w:sz w:val="15"/>
          <w:szCs w:val="15"/>
          <w:lang w:val="it-IT"/>
        </w:rPr>
        <w:t xml:space="preserve">                    ...</w:t>
      </w:r>
    </w:p>
    <w:p w14:paraId="4A2A9045" w14:textId="77777777" w:rsidR="006C2535" w:rsidRPr="001E6C77" w:rsidRDefault="006C2535" w:rsidP="006C2535">
      <w:pPr>
        <w:pStyle w:val="XMLCode"/>
        <w:rPr>
          <w:sz w:val="15"/>
          <w:szCs w:val="15"/>
          <w:lang w:val="it-IT"/>
        </w:rPr>
      </w:pPr>
      <w:r w:rsidRPr="001E6C77">
        <w:rPr>
          <w:sz w:val="15"/>
          <w:szCs w:val="15"/>
          <w:lang w:val="it-IT"/>
        </w:rPr>
        <w:t xml:space="preserve">                &lt;/</w:t>
      </w:r>
      <w:proofErr w:type="spellStart"/>
      <w:r w:rsidRPr="001E6C77">
        <w:rPr>
          <w:sz w:val="15"/>
          <w:szCs w:val="15"/>
          <w:lang w:val="it-IT"/>
        </w:rPr>
        <w:t>data_at_connection_group</w:t>
      </w:r>
      <w:proofErr w:type="spellEnd"/>
      <w:r w:rsidRPr="001E6C77">
        <w:rPr>
          <w:sz w:val="15"/>
          <w:szCs w:val="15"/>
          <w:lang w:val="it-IT"/>
        </w:rPr>
        <w:t>&gt;</w:t>
      </w:r>
    </w:p>
    <w:p w14:paraId="5DED8D58" w14:textId="77777777" w:rsidR="006C2535" w:rsidRPr="001E6C77" w:rsidRDefault="006C2535" w:rsidP="006C2535">
      <w:pPr>
        <w:pStyle w:val="XMLCode"/>
        <w:rPr>
          <w:sz w:val="15"/>
          <w:szCs w:val="15"/>
        </w:rPr>
      </w:pPr>
      <w:r w:rsidRPr="001E6C77">
        <w:rPr>
          <w:sz w:val="15"/>
          <w:szCs w:val="15"/>
          <w:lang w:val="it-IT"/>
        </w:rPr>
        <w:t xml:space="preserve">            &lt;/MEDINA&gt;</w:t>
      </w:r>
    </w:p>
    <w:p w14:paraId="7D54407B" w14:textId="77777777" w:rsidR="006C2535" w:rsidRPr="001E6C77" w:rsidRDefault="006C2535" w:rsidP="006C2535">
      <w:pPr>
        <w:pStyle w:val="XMLCode"/>
        <w:rPr>
          <w:sz w:val="15"/>
          <w:szCs w:val="15"/>
        </w:rPr>
      </w:pPr>
      <w:r w:rsidRPr="001E6C77">
        <w:rPr>
          <w:sz w:val="15"/>
          <w:szCs w:val="15"/>
        </w:rPr>
        <w:t xml:space="preserve">        &lt;/appdata&gt;</w:t>
      </w:r>
    </w:p>
    <w:p w14:paraId="243AB4E2"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&gt;</w:t>
      </w:r>
    </w:p>
    <w:p w14:paraId="7B3A01DD" w14:textId="77777777" w:rsidR="006C2535" w:rsidRPr="001E6C77" w:rsidRDefault="006C2535" w:rsidP="006C2535">
      <w:pPr>
        <w:pStyle w:val="XMLCode"/>
        <w:rPr>
          <w:sz w:val="15"/>
          <w:szCs w:val="15"/>
        </w:rPr>
      </w:pPr>
      <w:r w:rsidRPr="001E6C77">
        <w:rPr>
          <w:sz w:val="15"/>
          <w:szCs w:val="15"/>
        </w:rPr>
        <w:t xml:space="preserve">            &lt;connection_0d&gt;</w:t>
      </w:r>
    </w:p>
    <w:p w14:paraId="7B666B3A" w14:textId="77777777" w:rsidR="006C2535" w:rsidRPr="001E6C77" w:rsidRDefault="006C2535" w:rsidP="006C2535">
      <w:pPr>
        <w:pStyle w:val="XMLCode"/>
        <w:rPr>
          <w:sz w:val="15"/>
          <w:szCs w:val="15"/>
        </w:rPr>
      </w:pPr>
      <w:r w:rsidRPr="001E6C77">
        <w:rPr>
          <w:sz w:val="15"/>
          <w:szCs w:val="15"/>
        </w:rPr>
        <w:tab/>
      </w:r>
      <w:r w:rsidRPr="001E6C77">
        <w:rPr>
          <w:sz w:val="15"/>
          <w:szCs w:val="15"/>
        </w:rPr>
        <w:tab/>
        <w:t xml:space="preserve">    &lt;</w:t>
      </w:r>
      <w:proofErr w:type="spellStart"/>
      <w:r w:rsidRPr="001E6C77">
        <w:rPr>
          <w:sz w:val="15"/>
          <w:szCs w:val="15"/>
        </w:rPr>
        <w:t>femdata</w:t>
      </w:r>
      <w:proofErr w:type="spellEnd"/>
      <w:r w:rsidRPr="001E6C77">
        <w:rPr>
          <w:sz w:val="15"/>
          <w:szCs w:val="15"/>
        </w:rPr>
        <w:t>&gt;</w:t>
      </w:r>
    </w:p>
    <w:p w14:paraId="232C784C" w14:textId="77777777" w:rsidR="006C2535" w:rsidRPr="001E6C77" w:rsidRDefault="006C2535" w:rsidP="006C2535">
      <w:pPr>
        <w:pStyle w:val="XMLCode"/>
        <w:rPr>
          <w:sz w:val="15"/>
          <w:szCs w:val="15"/>
        </w:rPr>
      </w:pPr>
      <w:r w:rsidRPr="001E6C77">
        <w:rPr>
          <w:sz w:val="15"/>
          <w:szCs w:val="15"/>
        </w:rPr>
        <w:t xml:space="preserve">                    &lt;NASTRAN&gt;</w:t>
      </w:r>
    </w:p>
    <w:p w14:paraId="7C0FC88F" w14:textId="77777777" w:rsidR="006C2535" w:rsidRPr="001E6C77" w:rsidRDefault="006C2535" w:rsidP="006C2535">
      <w:pPr>
        <w:pStyle w:val="XMLCode"/>
        <w:rPr>
          <w:sz w:val="15"/>
          <w:szCs w:val="15"/>
        </w:rPr>
      </w:pPr>
      <w:r w:rsidRPr="001E6C77">
        <w:rPr>
          <w:sz w:val="15"/>
          <w:szCs w:val="15"/>
        </w:rPr>
        <w:tab/>
      </w:r>
      <w:r w:rsidRPr="001E6C77">
        <w:rPr>
          <w:sz w:val="15"/>
          <w:szCs w:val="15"/>
        </w:rPr>
        <w:tab/>
      </w:r>
      <w:r w:rsidRPr="001E6C77">
        <w:rPr>
          <w:sz w:val="15"/>
          <w:szCs w:val="15"/>
        </w:rPr>
        <w:tab/>
      </w:r>
      <w:r w:rsidR="003D35D3">
        <w:rPr>
          <w:sz w:val="15"/>
          <w:szCs w:val="15"/>
        </w:rPr>
        <w:tab/>
      </w:r>
      <w:r w:rsidRPr="001E6C77">
        <w:rPr>
          <w:sz w:val="15"/>
          <w:szCs w:val="15"/>
        </w:rPr>
        <w:t>...</w:t>
      </w:r>
    </w:p>
    <w:p w14:paraId="048E04B2" w14:textId="77777777" w:rsidR="006C2535" w:rsidRPr="001E6C77" w:rsidRDefault="006C2535" w:rsidP="006C2535">
      <w:pPr>
        <w:pStyle w:val="XMLCode"/>
        <w:rPr>
          <w:sz w:val="15"/>
          <w:szCs w:val="15"/>
        </w:rPr>
      </w:pPr>
      <w:r w:rsidRPr="001E6C77">
        <w:rPr>
          <w:sz w:val="15"/>
          <w:szCs w:val="15"/>
        </w:rPr>
        <w:t xml:space="preserve">                    &lt;/NASTRAN&gt;</w:t>
      </w:r>
    </w:p>
    <w:p w14:paraId="5756E61F"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femdata</w:t>
      </w:r>
      <w:proofErr w:type="spellEnd"/>
      <w:r w:rsidRPr="001E6C77">
        <w:rPr>
          <w:sz w:val="15"/>
          <w:szCs w:val="15"/>
        </w:rPr>
        <w:t>&gt;</w:t>
      </w:r>
    </w:p>
    <w:p w14:paraId="3BC71BB6" w14:textId="77777777" w:rsidR="006C2535" w:rsidRPr="001E6C77" w:rsidRDefault="006C2535" w:rsidP="006C2535">
      <w:pPr>
        <w:pStyle w:val="XMLCode"/>
        <w:rPr>
          <w:sz w:val="15"/>
          <w:szCs w:val="15"/>
        </w:rPr>
      </w:pPr>
      <w:r w:rsidRPr="001E6C77">
        <w:rPr>
          <w:sz w:val="15"/>
          <w:szCs w:val="15"/>
        </w:rPr>
        <w:t xml:space="preserve">               ...</w:t>
      </w:r>
    </w:p>
    <w:p w14:paraId="607EF6E6" w14:textId="77777777" w:rsidR="006C2535" w:rsidRPr="001E6C77" w:rsidRDefault="006C2535" w:rsidP="006C2535">
      <w:pPr>
        <w:pStyle w:val="XMLCode"/>
        <w:rPr>
          <w:sz w:val="15"/>
          <w:szCs w:val="15"/>
        </w:rPr>
      </w:pPr>
      <w:r w:rsidRPr="001E6C77">
        <w:rPr>
          <w:sz w:val="15"/>
          <w:szCs w:val="15"/>
        </w:rPr>
        <w:t xml:space="preserve">            &lt;/connection_0d&gt;</w:t>
      </w:r>
    </w:p>
    <w:p w14:paraId="01D2B0F9" w14:textId="77777777" w:rsidR="006C2535" w:rsidRPr="001E6C77" w:rsidRDefault="006C2535" w:rsidP="006C2535">
      <w:pPr>
        <w:pStyle w:val="XMLCode"/>
        <w:rPr>
          <w:sz w:val="15"/>
          <w:szCs w:val="15"/>
        </w:rPr>
      </w:pPr>
      <w:r w:rsidRPr="001E6C77">
        <w:rPr>
          <w:sz w:val="15"/>
          <w:szCs w:val="15"/>
        </w:rPr>
        <w:t xml:space="preserve">            &lt;connection_1d&gt;</w:t>
      </w:r>
    </w:p>
    <w:p w14:paraId="0ADBE4A7" w14:textId="77777777" w:rsidR="006C2535" w:rsidRPr="001E6C77" w:rsidRDefault="006C2535" w:rsidP="006C2535">
      <w:pPr>
        <w:pStyle w:val="XMLCode"/>
        <w:rPr>
          <w:sz w:val="15"/>
          <w:szCs w:val="15"/>
        </w:rPr>
      </w:pPr>
      <w:r w:rsidRPr="001E6C77">
        <w:rPr>
          <w:sz w:val="15"/>
          <w:szCs w:val="15"/>
        </w:rPr>
        <w:t xml:space="preserve">               </w:t>
      </w:r>
      <w:r w:rsidR="001E6C77" w:rsidRPr="001E6C77">
        <w:rPr>
          <w:sz w:val="15"/>
          <w:szCs w:val="15"/>
        </w:rPr>
        <w:t xml:space="preserve"> </w:t>
      </w:r>
      <w:r w:rsidRPr="001E6C77">
        <w:rPr>
          <w:sz w:val="15"/>
          <w:szCs w:val="15"/>
        </w:rPr>
        <w:t>&lt;</w:t>
      </w:r>
      <w:proofErr w:type="spellStart"/>
      <w:r w:rsidRPr="001E6C77">
        <w:rPr>
          <w:sz w:val="15"/>
          <w:szCs w:val="15"/>
        </w:rPr>
        <w:t>loc_list</w:t>
      </w:r>
      <w:proofErr w:type="spellEnd"/>
      <w:r w:rsidRPr="001E6C77">
        <w:rPr>
          <w:sz w:val="15"/>
          <w:szCs w:val="15"/>
        </w:rPr>
        <w:t>&gt;</w:t>
      </w:r>
    </w:p>
    <w:p w14:paraId="30DF83E2" w14:textId="77777777" w:rsidR="006C2535" w:rsidRPr="001E6C77" w:rsidRDefault="006C2535" w:rsidP="006C2535">
      <w:pPr>
        <w:pStyle w:val="XMLCode"/>
        <w:rPr>
          <w:sz w:val="15"/>
          <w:szCs w:val="15"/>
        </w:rPr>
      </w:pPr>
      <w:r w:rsidRPr="001E6C77">
        <w:rPr>
          <w:sz w:val="15"/>
          <w:szCs w:val="15"/>
        </w:rPr>
        <w:t xml:space="preserve">                    ...</w:t>
      </w:r>
    </w:p>
    <w:p w14:paraId="09D33BD4"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loc_list</w:t>
      </w:r>
      <w:proofErr w:type="spellEnd"/>
      <w:r w:rsidRPr="001E6C77">
        <w:rPr>
          <w:sz w:val="15"/>
          <w:szCs w:val="15"/>
        </w:rPr>
        <w:t>&gt;</w:t>
      </w:r>
    </w:p>
    <w:p w14:paraId="07AAEA3B"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seamweld</w:t>
      </w:r>
      <w:proofErr w:type="spellEnd"/>
      <w:r w:rsidRPr="001E6C77">
        <w:rPr>
          <w:sz w:val="15"/>
          <w:szCs w:val="15"/>
        </w:rPr>
        <w:t>&gt;</w:t>
      </w:r>
    </w:p>
    <w:p w14:paraId="42E889BA" w14:textId="77777777" w:rsidR="006C2535" w:rsidRPr="001E6C77" w:rsidRDefault="006C2535" w:rsidP="006C2535">
      <w:pPr>
        <w:pStyle w:val="XMLCode"/>
        <w:rPr>
          <w:sz w:val="15"/>
          <w:szCs w:val="15"/>
        </w:rPr>
      </w:pPr>
      <w:r w:rsidRPr="001E6C77">
        <w:rPr>
          <w:sz w:val="15"/>
          <w:szCs w:val="15"/>
        </w:rPr>
        <w:t xml:space="preserve">                    ...</w:t>
      </w:r>
    </w:p>
    <w:p w14:paraId="6DF86DCF"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seamweld</w:t>
      </w:r>
      <w:proofErr w:type="spellEnd"/>
      <w:r w:rsidRPr="001E6C77">
        <w:rPr>
          <w:sz w:val="15"/>
          <w:szCs w:val="15"/>
        </w:rPr>
        <w:t>&gt;</w:t>
      </w:r>
    </w:p>
    <w:p w14:paraId="6E99A06C" w14:textId="77777777" w:rsidR="006C2535" w:rsidRPr="0033379A" w:rsidRDefault="006C2535" w:rsidP="006C2535">
      <w:pPr>
        <w:pStyle w:val="XMLCode"/>
        <w:rPr>
          <w:sz w:val="15"/>
          <w:szCs w:val="15"/>
          <w:lang w:val="pt-BR"/>
        </w:rPr>
      </w:pPr>
      <w:r w:rsidRPr="001E6C77">
        <w:rPr>
          <w:sz w:val="15"/>
          <w:szCs w:val="15"/>
        </w:rPr>
        <w:t xml:space="preserve">                </w:t>
      </w:r>
      <w:r w:rsidRPr="0033379A">
        <w:rPr>
          <w:sz w:val="15"/>
          <w:szCs w:val="15"/>
          <w:lang w:val="pt-BR"/>
        </w:rPr>
        <w:t>&lt;appdata&gt;</w:t>
      </w:r>
    </w:p>
    <w:p w14:paraId="16AC43C0" w14:textId="77777777" w:rsidR="006C2535" w:rsidRPr="0033379A" w:rsidRDefault="006C2535" w:rsidP="006C2535">
      <w:pPr>
        <w:pStyle w:val="XMLCode"/>
        <w:rPr>
          <w:sz w:val="15"/>
          <w:szCs w:val="15"/>
          <w:lang w:val="pt-BR"/>
        </w:rPr>
      </w:pPr>
      <w:r w:rsidRPr="0033379A">
        <w:rPr>
          <w:sz w:val="15"/>
          <w:szCs w:val="15"/>
          <w:lang w:val="pt-BR"/>
        </w:rPr>
        <w:t xml:space="preserve">                    &lt;MEDINA xmlns=</w:t>
      </w:r>
      <w:r w:rsidR="00194316" w:rsidRPr="0033379A">
        <w:rPr>
          <w:sz w:val="15"/>
          <w:szCs w:val="15"/>
          <w:lang w:val="pt-BR"/>
        </w:rPr>
        <w:t>"</w:t>
      </w:r>
      <w:r w:rsidRPr="0033379A">
        <w:rPr>
          <w:sz w:val="15"/>
          <w:szCs w:val="15"/>
          <w:lang w:val="pt-BR"/>
        </w:rPr>
        <w:t>http://servicenet.t-systems.com/medina/xMCF</w:t>
      </w:r>
      <w:r w:rsidR="00194316" w:rsidRPr="0033379A">
        <w:rPr>
          <w:sz w:val="15"/>
          <w:szCs w:val="15"/>
          <w:lang w:val="pt-BR"/>
        </w:rPr>
        <w:t>"</w:t>
      </w:r>
      <w:r w:rsidRPr="0033379A">
        <w:rPr>
          <w:sz w:val="15"/>
          <w:szCs w:val="15"/>
          <w:lang w:val="pt-BR"/>
        </w:rPr>
        <w:t>&gt;</w:t>
      </w:r>
    </w:p>
    <w:p w14:paraId="69AFE19B" w14:textId="77777777" w:rsidR="006C2535" w:rsidRPr="001E6C77" w:rsidRDefault="006C2535" w:rsidP="006C2535">
      <w:pPr>
        <w:pStyle w:val="XMLCode"/>
        <w:rPr>
          <w:sz w:val="15"/>
          <w:szCs w:val="15"/>
        </w:rPr>
      </w:pPr>
      <w:r w:rsidRPr="0033379A">
        <w:rPr>
          <w:sz w:val="15"/>
          <w:szCs w:val="15"/>
          <w:lang w:val="pt-BR"/>
        </w:rPr>
        <w:t xml:space="preserve">                        </w:t>
      </w:r>
      <w:r w:rsidRPr="001E6C77">
        <w:rPr>
          <w:sz w:val="15"/>
          <w:szCs w:val="15"/>
        </w:rPr>
        <w:t>&lt;</w:t>
      </w:r>
      <w:proofErr w:type="spellStart"/>
      <w:r w:rsidRPr="001E6C77">
        <w:rPr>
          <w:sz w:val="15"/>
          <w:szCs w:val="15"/>
        </w:rPr>
        <w:t>data_at_connector</w:t>
      </w:r>
      <w:proofErr w:type="spellEnd"/>
      <w:r w:rsidRPr="001E6C77">
        <w:rPr>
          <w:sz w:val="15"/>
          <w:szCs w:val="15"/>
        </w:rPr>
        <w:t>&gt;</w:t>
      </w:r>
    </w:p>
    <w:p w14:paraId="1B6EF4BE" w14:textId="77777777" w:rsidR="006C2535" w:rsidRPr="001E6C77" w:rsidRDefault="006C2535" w:rsidP="006C2535">
      <w:pPr>
        <w:pStyle w:val="XMLCode"/>
        <w:rPr>
          <w:sz w:val="15"/>
          <w:szCs w:val="15"/>
        </w:rPr>
      </w:pPr>
      <w:r w:rsidRPr="001E6C77">
        <w:rPr>
          <w:sz w:val="15"/>
          <w:szCs w:val="15"/>
        </w:rPr>
        <w:t xml:space="preserve">                            ....</w:t>
      </w:r>
    </w:p>
    <w:p w14:paraId="0AAFD30D"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data_at_connector</w:t>
      </w:r>
      <w:proofErr w:type="spellEnd"/>
      <w:r w:rsidRPr="001E6C77">
        <w:rPr>
          <w:sz w:val="15"/>
          <w:szCs w:val="15"/>
        </w:rPr>
        <w:t>&gt;</w:t>
      </w:r>
    </w:p>
    <w:p w14:paraId="16404BC7" w14:textId="77777777" w:rsidR="006C2535" w:rsidRPr="001E6C77" w:rsidRDefault="006C2535" w:rsidP="006C2535">
      <w:pPr>
        <w:pStyle w:val="XMLCode"/>
        <w:rPr>
          <w:sz w:val="15"/>
          <w:szCs w:val="15"/>
        </w:rPr>
      </w:pPr>
      <w:r w:rsidRPr="001E6C77">
        <w:rPr>
          <w:sz w:val="15"/>
          <w:szCs w:val="15"/>
        </w:rPr>
        <w:t xml:space="preserve">                    &lt;/MEDINA&gt;</w:t>
      </w:r>
    </w:p>
    <w:p w14:paraId="3BA7D1A8" w14:textId="77777777" w:rsidR="006C2535" w:rsidRPr="001E6C77" w:rsidRDefault="006C2535" w:rsidP="006C2535">
      <w:pPr>
        <w:pStyle w:val="XMLCode"/>
        <w:rPr>
          <w:sz w:val="15"/>
          <w:szCs w:val="15"/>
        </w:rPr>
      </w:pPr>
      <w:r w:rsidRPr="001E6C77">
        <w:rPr>
          <w:sz w:val="15"/>
          <w:szCs w:val="15"/>
        </w:rPr>
        <w:t xml:space="preserve">                &lt;/appdata&gt;</w:t>
      </w:r>
    </w:p>
    <w:p w14:paraId="3022F4FF" w14:textId="77777777" w:rsidR="006C2535" w:rsidRPr="001E6C77" w:rsidRDefault="006C2535" w:rsidP="006C2535">
      <w:pPr>
        <w:pStyle w:val="XMLCode"/>
        <w:rPr>
          <w:sz w:val="15"/>
          <w:szCs w:val="15"/>
        </w:rPr>
      </w:pPr>
      <w:r w:rsidRPr="001E6C77">
        <w:rPr>
          <w:sz w:val="15"/>
          <w:szCs w:val="15"/>
        </w:rPr>
        <w:t xml:space="preserve">               ...</w:t>
      </w:r>
    </w:p>
    <w:p w14:paraId="481DA1BE" w14:textId="77777777" w:rsidR="006C2535" w:rsidRPr="001E6C77" w:rsidRDefault="006C2535" w:rsidP="006C2535">
      <w:pPr>
        <w:pStyle w:val="XMLCode"/>
        <w:rPr>
          <w:sz w:val="15"/>
          <w:szCs w:val="15"/>
        </w:rPr>
      </w:pPr>
      <w:r w:rsidRPr="001E6C77">
        <w:rPr>
          <w:sz w:val="15"/>
          <w:szCs w:val="15"/>
        </w:rPr>
        <w:t xml:space="preserve">            &lt;/connection_1d&gt;</w:t>
      </w:r>
    </w:p>
    <w:p w14:paraId="33D2DE53" w14:textId="77777777" w:rsidR="006C2535" w:rsidRPr="001E6C77" w:rsidRDefault="006C2535" w:rsidP="006C2535">
      <w:pPr>
        <w:pStyle w:val="XMLCode"/>
        <w:rPr>
          <w:sz w:val="15"/>
          <w:szCs w:val="15"/>
        </w:rPr>
      </w:pPr>
      <w:r w:rsidRPr="001E6C77">
        <w:rPr>
          <w:sz w:val="15"/>
          <w:szCs w:val="15"/>
        </w:rPr>
        <w:t xml:space="preserve">            &lt;connection_2d&gt;</w:t>
      </w:r>
    </w:p>
    <w:p w14:paraId="3BA7E9FF" w14:textId="77777777" w:rsidR="006C2535" w:rsidRPr="001E6C77" w:rsidRDefault="006C2535" w:rsidP="006C2535">
      <w:pPr>
        <w:pStyle w:val="XMLCode"/>
        <w:rPr>
          <w:sz w:val="15"/>
          <w:szCs w:val="15"/>
        </w:rPr>
      </w:pPr>
      <w:r w:rsidRPr="001E6C77">
        <w:rPr>
          <w:sz w:val="15"/>
          <w:szCs w:val="15"/>
        </w:rPr>
        <w:t xml:space="preserve">               ...</w:t>
      </w:r>
    </w:p>
    <w:p w14:paraId="33C8BF4B" w14:textId="77777777" w:rsidR="006C2535" w:rsidRPr="001E6C77" w:rsidRDefault="006C2535" w:rsidP="006C2535">
      <w:pPr>
        <w:pStyle w:val="XMLCode"/>
        <w:rPr>
          <w:sz w:val="15"/>
          <w:szCs w:val="15"/>
        </w:rPr>
      </w:pPr>
      <w:r w:rsidRPr="001E6C77">
        <w:rPr>
          <w:sz w:val="15"/>
          <w:szCs w:val="15"/>
        </w:rPr>
        <w:t xml:space="preserve">            &lt;/connection_2d&gt;</w:t>
      </w:r>
    </w:p>
    <w:p w14:paraId="375F6A0D" w14:textId="77777777" w:rsidR="006C2535" w:rsidRPr="001E6C77" w:rsidRDefault="006C2535" w:rsidP="006C2535">
      <w:pPr>
        <w:pStyle w:val="XMLCode"/>
        <w:rPr>
          <w:sz w:val="15"/>
          <w:szCs w:val="15"/>
        </w:rPr>
      </w:pPr>
      <w:r w:rsidRPr="001E6C77">
        <w:rPr>
          <w:sz w:val="15"/>
          <w:szCs w:val="15"/>
        </w:rPr>
        <w:t xml:space="preserve">            ...</w:t>
      </w:r>
    </w:p>
    <w:p w14:paraId="62744B57"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 xml:space="preserve"> &gt;</w:t>
      </w:r>
    </w:p>
    <w:p w14:paraId="227B218C" w14:textId="77777777" w:rsidR="006C2535" w:rsidRPr="001E6C77" w:rsidRDefault="006C2535" w:rsidP="006C2535">
      <w:pPr>
        <w:pStyle w:val="XMLCode"/>
        <w:rPr>
          <w:sz w:val="15"/>
          <w:szCs w:val="15"/>
        </w:rPr>
      </w:pPr>
      <w:r w:rsidRPr="001E6C77">
        <w:rPr>
          <w:sz w:val="15"/>
          <w:szCs w:val="15"/>
        </w:rPr>
        <w:t xml:space="preserve">    &lt;/connection_group&gt;</w:t>
      </w:r>
    </w:p>
    <w:p w14:paraId="68C2C2A3" w14:textId="77777777" w:rsidR="006C2535" w:rsidRPr="001E6C77" w:rsidRDefault="006C2535" w:rsidP="006C2535">
      <w:pPr>
        <w:pStyle w:val="XMLCode"/>
        <w:rPr>
          <w:sz w:val="15"/>
          <w:szCs w:val="15"/>
        </w:rPr>
      </w:pPr>
      <w:r w:rsidRPr="001E6C77">
        <w:rPr>
          <w:sz w:val="15"/>
          <w:szCs w:val="15"/>
        </w:rPr>
        <w:t xml:space="preserve">    ...</w:t>
      </w:r>
    </w:p>
    <w:p w14:paraId="12B1CBB2" w14:textId="77777777" w:rsidR="006C2535" w:rsidRPr="001E6C77" w:rsidRDefault="006C2535" w:rsidP="006C2535">
      <w:pPr>
        <w:pStyle w:val="XMLCode"/>
        <w:rPr>
          <w:sz w:val="15"/>
          <w:szCs w:val="15"/>
        </w:rPr>
      </w:pPr>
      <w:r w:rsidRPr="001E6C77">
        <w:rPr>
          <w:sz w:val="15"/>
          <w:szCs w:val="15"/>
        </w:rPr>
        <w:t>&lt;/</w:t>
      </w:r>
      <w:proofErr w:type="spellStart"/>
      <w:r w:rsidRPr="001E6C77">
        <w:rPr>
          <w:sz w:val="15"/>
          <w:szCs w:val="15"/>
        </w:rPr>
        <w:t>xmcf</w:t>
      </w:r>
      <w:proofErr w:type="spellEnd"/>
      <w:r w:rsidRPr="001E6C77">
        <w:rPr>
          <w:sz w:val="15"/>
          <w:szCs w:val="15"/>
        </w:rPr>
        <w:t>&gt;</w:t>
      </w:r>
    </w:p>
    <w:p w14:paraId="49E03565" w14:textId="77777777" w:rsidR="006C2535" w:rsidRPr="007055D9" w:rsidRDefault="006C2535" w:rsidP="006C2535">
      <w:pPr>
        <w:pStyle w:val="XMLCode"/>
      </w:pPr>
    </w:p>
    <w:p w14:paraId="396D3357" w14:textId="77777777" w:rsidR="00BF73F3" w:rsidRPr="007055D9" w:rsidRDefault="00BF73F3" w:rsidP="005207BB">
      <w:pPr>
        <w:pStyle w:val="berschrift2"/>
        <w:ind w:left="578" w:hanging="578"/>
      </w:pPr>
      <w:bookmarkStart w:id="403" w:name="_Toc428279348"/>
      <w:bookmarkStart w:id="404" w:name="_Toc428456085"/>
      <w:bookmarkStart w:id="405" w:name="_Toc428537049"/>
      <w:bookmarkStart w:id="406" w:name="_Toc428969368"/>
      <w:bookmarkStart w:id="407" w:name="_Toc429052759"/>
      <w:bookmarkStart w:id="408" w:name="_Toc3556958"/>
      <w:bookmarkStart w:id="409" w:name="_Toc27753570"/>
      <w:bookmarkEnd w:id="403"/>
      <w:bookmarkEnd w:id="404"/>
      <w:bookmarkEnd w:id="405"/>
      <w:bookmarkEnd w:id="406"/>
      <w:bookmarkEnd w:id="407"/>
      <w:r w:rsidRPr="007055D9">
        <w:t>XML Schema Definition</w:t>
      </w:r>
      <w:bookmarkEnd w:id="408"/>
      <w:bookmarkEnd w:id="409"/>
    </w:p>
    <w:p w14:paraId="2D576DAB" w14:textId="77777777" w:rsidR="00BF73F3" w:rsidRPr="007055D9" w:rsidRDefault="000A6CC3" w:rsidP="000A6CC3">
      <w:pPr>
        <w:jc w:val="both"/>
      </w:pPr>
      <w:r>
        <w:t xml:space="preserve">XML-Schema definition (XSD) will be published </w:t>
      </w:r>
      <w:proofErr w:type="gramStart"/>
      <w:r w:rsidR="00C81918" w:rsidRPr="00C81918">
        <w:t>at a later time</w:t>
      </w:r>
      <w:proofErr w:type="gramEnd"/>
      <w:r w:rsidR="00C81918">
        <w:t xml:space="preserve"> </w:t>
      </w:r>
      <w:r>
        <w:t>on VDA web server.</w:t>
      </w:r>
      <w:r w:rsidR="00BF73F3" w:rsidRPr="007055D9">
        <w:t xml:space="preserve">  </w:t>
      </w:r>
    </w:p>
    <w:p w14:paraId="0E170387" w14:textId="77777777" w:rsidR="00145E2B" w:rsidRPr="007055D9" w:rsidRDefault="00145E2B" w:rsidP="001E6C77">
      <w:pPr>
        <w:pStyle w:val="berschrift1"/>
        <w:tabs>
          <w:tab w:val="clear" w:pos="432"/>
          <w:tab w:val="num" w:pos="567"/>
        </w:tabs>
        <w:ind w:left="431" w:hanging="431"/>
      </w:pPr>
      <w:bookmarkStart w:id="410" w:name="_Toc334484488"/>
      <w:bookmarkStart w:id="411" w:name="_Toc334486133"/>
      <w:bookmarkStart w:id="412" w:name="XMLStructureConnectionGroups"/>
      <w:bookmarkStart w:id="413" w:name="SeamweldConnectionGroupPart"/>
      <w:bookmarkStart w:id="414" w:name="XMLStructurePartsPIDs"/>
      <w:bookmarkStart w:id="415" w:name="XMLStructureConnections"/>
      <w:bookmarkStart w:id="416" w:name="XMLStructurePointConnections"/>
      <w:bookmarkStart w:id="417" w:name="XMLStructureLineConnections"/>
      <w:bookmarkStart w:id="418" w:name="XMLStructurePlaneConnections"/>
      <w:bookmarkStart w:id="419" w:name="_Toc338938892"/>
      <w:bookmarkStart w:id="420" w:name="_Toc338939088"/>
      <w:bookmarkStart w:id="421" w:name="_Toc3556959"/>
      <w:bookmarkStart w:id="422" w:name="_Toc27753571"/>
      <w:bookmarkEnd w:id="128"/>
      <w:bookmarkEnd w:id="129"/>
      <w:bookmarkEnd w:id="410"/>
      <w:bookmarkEnd w:id="411"/>
      <w:bookmarkEnd w:id="412"/>
      <w:bookmarkEnd w:id="413"/>
      <w:bookmarkEnd w:id="414"/>
      <w:bookmarkEnd w:id="415"/>
      <w:bookmarkEnd w:id="416"/>
      <w:bookmarkEnd w:id="417"/>
      <w:bookmarkEnd w:id="418"/>
      <w:r w:rsidRPr="007055D9">
        <w:lastRenderedPageBreak/>
        <w:t>Data Common to any Connection</w:t>
      </w:r>
      <w:bookmarkEnd w:id="419"/>
      <w:bookmarkEnd w:id="420"/>
      <w:bookmarkEnd w:id="421"/>
      <w:bookmarkEnd w:id="422"/>
      <w:r w:rsidRPr="007055D9">
        <w:t xml:space="preserve"> </w:t>
      </w:r>
    </w:p>
    <w:p w14:paraId="23EF13AF" w14:textId="77777777" w:rsidR="004666D4" w:rsidRDefault="004666D4" w:rsidP="004666D4">
      <w:pPr>
        <w:pStyle w:val="berschrift2"/>
        <w:tabs>
          <w:tab w:val="clear" w:pos="576"/>
          <w:tab w:val="left" w:pos="567"/>
          <w:tab w:val="num" w:pos="1134"/>
        </w:tabs>
        <w:ind w:left="578" w:hanging="578"/>
      </w:pPr>
      <w:bookmarkStart w:id="423" w:name="_Ref448911656"/>
      <w:bookmarkStart w:id="424" w:name="_Toc3556960"/>
      <w:bookmarkStart w:id="425" w:name="_Toc27753572"/>
      <w:bookmarkStart w:id="426" w:name="_Toc413359574"/>
      <w:bookmarkStart w:id="427" w:name="_Toc338938893"/>
      <w:bookmarkStart w:id="428" w:name="_Toc338939089"/>
      <w:bookmarkStart w:id="429" w:name="_Toc288196462"/>
      <w:bookmarkStart w:id="430" w:name="_Toc288200760"/>
      <w:r>
        <w:t>Indices and their properties</w:t>
      </w:r>
      <w:bookmarkEnd w:id="423"/>
      <w:bookmarkEnd w:id="424"/>
      <w:bookmarkEnd w:id="425"/>
    </w:p>
    <w:p w14:paraId="25D2D88C" w14:textId="77777777" w:rsidR="004666D4" w:rsidRDefault="004666D4" w:rsidP="004666D4">
      <w:pPr>
        <w:jc w:val="both"/>
        <w:rPr>
          <w:lang w:eastAsia="x-none"/>
        </w:rPr>
      </w:pPr>
      <w:r w:rsidRPr="00B459CB">
        <w:rPr>
          <w:rFonts w:ascii="Symbol" w:hAnsi="Symbol" w:cs="Arial"/>
          <w:lang w:eastAsia="x-none"/>
        </w:rPr>
        <w:t></w:t>
      </w:r>
      <w:r>
        <w:rPr>
          <w:lang w:eastAsia="x-none"/>
        </w:rPr>
        <w:t xml:space="preserve">MCF provides several elements which are </w:t>
      </w:r>
      <w:r w:rsidRPr="00B459CB">
        <w:rPr>
          <w:lang w:eastAsia="x-none"/>
        </w:rPr>
        <w:t>essentially</w:t>
      </w:r>
      <w:r>
        <w:rPr>
          <w:lang w:eastAsia="x-none"/>
        </w:rPr>
        <w:t xml:space="preserve"> ordered sets of the same data type (strings, integers or </w:t>
      </w:r>
      <w:r w:rsidR="00571C8E">
        <w:rPr>
          <w:lang w:eastAsia="x-none"/>
        </w:rPr>
        <w:t>decimals</w:t>
      </w:r>
      <w:r>
        <w:rPr>
          <w:lang w:eastAsia="x-none"/>
        </w:rPr>
        <w:t>). M</w:t>
      </w:r>
      <w:r w:rsidRPr="00B459CB">
        <w:rPr>
          <w:lang w:eastAsia="x-none"/>
        </w:rPr>
        <w:t xml:space="preserve">ore precisely </w:t>
      </w:r>
      <w:r>
        <w:rPr>
          <w:lang w:eastAsia="x-none"/>
        </w:rPr>
        <w:t xml:space="preserve">they are like lists or vectors. For example, the </w:t>
      </w:r>
      <w:r w:rsidR="00571C8E" w:rsidRPr="00571C8E">
        <w:rPr>
          <w:rFonts w:ascii="Courier New" w:hAnsi="Courier New" w:cs="Courier New"/>
          <w:sz w:val="20"/>
          <w:lang w:eastAsia="x-none"/>
        </w:rPr>
        <w:t>&lt;</w:t>
      </w:r>
      <w:proofErr w:type="spellStart"/>
      <w:r w:rsidR="00571C8E" w:rsidRPr="00571C8E">
        <w:rPr>
          <w:rFonts w:ascii="Courier New" w:hAnsi="Courier New" w:cs="Courier New"/>
          <w:sz w:val="20"/>
          <w:lang w:eastAsia="x-none"/>
        </w:rPr>
        <w:t>loc_list</w:t>
      </w:r>
      <w:proofErr w:type="spellEnd"/>
      <w:r w:rsidR="00571C8E" w:rsidRPr="00571C8E">
        <w:rPr>
          <w:rFonts w:ascii="Courier New" w:hAnsi="Courier New" w:cs="Courier New"/>
          <w:sz w:val="20"/>
          <w:lang w:eastAsia="x-none"/>
        </w:rPr>
        <w:t>/&gt;</w:t>
      </w:r>
      <w:r>
        <w:rPr>
          <w:lang w:eastAsia="x-none"/>
        </w:rPr>
        <w:t xml:space="preserve"> for the coordinate list of a seam weld</w:t>
      </w:r>
      <w:r w:rsidR="00571C8E">
        <w:rPr>
          <w:lang w:eastAsia="x-none"/>
        </w:rPr>
        <w:t xml:space="preserve"> or the </w:t>
      </w:r>
      <w:r w:rsidR="00571C8E" w:rsidRPr="00571C8E">
        <w:rPr>
          <w:rFonts w:ascii="Courier New" w:hAnsi="Courier New" w:cs="Courier New"/>
          <w:sz w:val="20"/>
          <w:lang w:eastAsia="x-none"/>
        </w:rPr>
        <w:t>&lt;</w:t>
      </w:r>
      <w:proofErr w:type="spellStart"/>
      <w:r w:rsidRPr="00571C8E">
        <w:rPr>
          <w:rFonts w:ascii="Courier New" w:hAnsi="Courier New" w:cs="Courier New"/>
          <w:sz w:val="20"/>
          <w:lang w:eastAsia="x-none"/>
        </w:rPr>
        <w:t>string_list</w:t>
      </w:r>
      <w:proofErr w:type="spellEnd"/>
      <w:r w:rsidR="00571C8E" w:rsidRPr="00571C8E">
        <w:rPr>
          <w:rFonts w:ascii="Courier New" w:hAnsi="Courier New" w:cs="Courier New"/>
          <w:sz w:val="20"/>
          <w:lang w:eastAsia="x-none"/>
        </w:rPr>
        <w:t>/&gt;</w:t>
      </w:r>
      <w:r>
        <w:rPr>
          <w:lang w:eastAsia="x-none"/>
        </w:rPr>
        <w:t xml:space="preserve"> in the </w:t>
      </w:r>
      <w:r w:rsidRPr="00571C8E">
        <w:rPr>
          <w:rFonts w:ascii="Courier New" w:hAnsi="Courier New" w:cs="Courier New"/>
          <w:sz w:val="20"/>
          <w:szCs w:val="18"/>
        </w:rPr>
        <w:t>&lt;</w:t>
      </w:r>
      <w:proofErr w:type="spellStart"/>
      <w:r w:rsidRPr="00571C8E">
        <w:rPr>
          <w:rFonts w:ascii="Courier New" w:hAnsi="Courier New" w:cs="Courier New"/>
          <w:sz w:val="20"/>
          <w:szCs w:val="18"/>
        </w:rPr>
        <w:t>custom_attributes</w:t>
      </w:r>
      <w:proofErr w:type="spellEnd"/>
      <w:r w:rsidRPr="00571C8E">
        <w:rPr>
          <w:rFonts w:ascii="Courier New" w:hAnsi="Courier New" w:cs="Courier New"/>
          <w:sz w:val="20"/>
          <w:szCs w:val="18"/>
        </w:rPr>
        <w:t>/&gt;</w:t>
      </w:r>
      <w:r>
        <w:rPr>
          <w:lang w:eastAsia="x-none"/>
        </w:rPr>
        <w:t xml:space="preserve">. Often the order of the elements in a set is essential. E.g. the coordinates in the </w:t>
      </w:r>
      <w:r w:rsidR="00571C8E" w:rsidRPr="00571C8E">
        <w:rPr>
          <w:rFonts w:ascii="Courier New" w:hAnsi="Courier New" w:cs="Courier New"/>
          <w:sz w:val="20"/>
          <w:lang w:eastAsia="x-none"/>
        </w:rPr>
        <w:t>&lt;</w:t>
      </w:r>
      <w:proofErr w:type="spellStart"/>
      <w:r w:rsidR="00571C8E" w:rsidRPr="00571C8E">
        <w:rPr>
          <w:rFonts w:ascii="Courier New" w:hAnsi="Courier New" w:cs="Courier New"/>
          <w:sz w:val="20"/>
          <w:lang w:eastAsia="x-none"/>
        </w:rPr>
        <w:t>loc_list</w:t>
      </w:r>
      <w:proofErr w:type="spellEnd"/>
      <w:r w:rsidR="00571C8E" w:rsidRPr="00571C8E">
        <w:rPr>
          <w:rFonts w:ascii="Courier New" w:hAnsi="Courier New" w:cs="Courier New"/>
          <w:sz w:val="20"/>
          <w:lang w:eastAsia="x-none"/>
        </w:rPr>
        <w:t>/&gt;</w:t>
      </w:r>
      <w:r>
        <w:rPr>
          <w:lang w:eastAsia="x-none"/>
        </w:rPr>
        <w:t xml:space="preserve"> for a seam weld define the weld in the space uniquely by their values and their explicit order in the list.</w:t>
      </w:r>
    </w:p>
    <w:p w14:paraId="24CA40A3" w14:textId="77777777" w:rsidR="004666D4" w:rsidRDefault="004666D4" w:rsidP="004666D4">
      <w:pPr>
        <w:jc w:val="both"/>
      </w:pPr>
      <w:r>
        <w:rPr>
          <w:lang w:eastAsia="x-none"/>
        </w:rPr>
        <w:t xml:space="preserve">The current XML standard </w:t>
      </w:r>
      <w:r w:rsidRPr="00044D89">
        <w:rPr>
          <w:lang w:eastAsia="x-none"/>
        </w:rPr>
        <w:t>allow</w:t>
      </w:r>
      <w:r>
        <w:rPr>
          <w:lang w:eastAsia="x-none"/>
        </w:rPr>
        <w:t>s</w:t>
      </w:r>
      <w:r w:rsidRPr="00044D89">
        <w:rPr>
          <w:lang w:eastAsia="x-none"/>
        </w:rPr>
        <w:t xml:space="preserve"> </w:t>
      </w:r>
      <w:r>
        <w:rPr>
          <w:lang w:eastAsia="x-none"/>
        </w:rPr>
        <w:t xml:space="preserve">that several child elements with an identical name can share the </w:t>
      </w:r>
      <w:r w:rsidRPr="002D4231">
        <w:rPr>
          <w:lang w:eastAsia="x-none"/>
        </w:rPr>
        <w:t>common</w:t>
      </w:r>
      <w:r>
        <w:rPr>
          <w:lang w:eastAsia="x-none"/>
        </w:rPr>
        <w:t xml:space="preserve"> parent.  However, it lacks a built-in </w:t>
      </w:r>
      <w:r w:rsidRPr="002D4231">
        <w:rPr>
          <w:lang w:eastAsia="x-none"/>
        </w:rPr>
        <w:t>mechanism</w:t>
      </w:r>
      <w:r>
        <w:rPr>
          <w:lang w:eastAsia="x-none"/>
        </w:rPr>
        <w:t xml:space="preserve"> to introduce a logical structure (like an order) in an xml-document. </w:t>
      </w:r>
      <w:r w:rsidRPr="00B459CB">
        <w:rPr>
          <w:rFonts w:ascii="Symbol" w:hAnsi="Symbol" w:cs="Arial"/>
          <w:lang w:eastAsia="x-none"/>
        </w:rPr>
        <w:t></w:t>
      </w:r>
      <w:r>
        <w:rPr>
          <w:lang w:eastAsia="x-none"/>
        </w:rPr>
        <w:t xml:space="preserve">MCF resolves this problem by introducing an index (attribute) in such cases. </w:t>
      </w:r>
      <w:r>
        <w:t xml:space="preserve">Indices may play a </w:t>
      </w:r>
      <w:r w:rsidRPr="006868A9">
        <w:t>twofold role</w:t>
      </w:r>
      <w:r>
        <w:t xml:space="preserve">: to </w:t>
      </w:r>
      <w:r w:rsidRPr="006868A9">
        <w:t xml:space="preserve">distinguish </w:t>
      </w:r>
      <w:r>
        <w:t xml:space="preserve">from each other and to ensure a </w:t>
      </w:r>
      <w:r w:rsidRPr="006868A9">
        <w:t>unique</w:t>
      </w:r>
      <w:r>
        <w:t xml:space="preserve"> arrangement in the list. Usually an index may be strictly </w:t>
      </w:r>
      <w:r w:rsidRPr="00A86497">
        <w:t xml:space="preserve">monotone </w:t>
      </w:r>
      <w:r>
        <w:t xml:space="preserve">increasing </w:t>
      </w:r>
      <w:r w:rsidRPr="006868A9">
        <w:t>natural numbers</w:t>
      </w:r>
      <w:r>
        <w:t xml:space="preserve">. In some </w:t>
      </w:r>
      <w:proofErr w:type="gramStart"/>
      <w:r>
        <w:t>cases</w:t>
      </w:r>
      <w:proofErr w:type="gramEnd"/>
      <w:r>
        <w:t xml:space="preserve"> strictly </w:t>
      </w:r>
      <w:r w:rsidRPr="00A86497">
        <w:t xml:space="preserve">monotone </w:t>
      </w:r>
      <w:r>
        <w:t>increasing real</w:t>
      </w:r>
      <w:r w:rsidRPr="006868A9">
        <w:t xml:space="preserve"> numbers</w:t>
      </w:r>
      <w:r>
        <w:t xml:space="preserve"> may also be rationally. </w:t>
      </w:r>
      <w:r>
        <w:rPr>
          <w:lang w:eastAsia="x-none"/>
        </w:rPr>
        <w:t xml:space="preserve">For example, the </w:t>
      </w:r>
      <w:r w:rsidR="00194316">
        <w:rPr>
          <w:lang w:eastAsia="x-none"/>
        </w:rPr>
        <w:t>"</w:t>
      </w:r>
      <w:proofErr w:type="spellStart"/>
      <w:r>
        <w:rPr>
          <w:lang w:eastAsia="x-none"/>
        </w:rPr>
        <w:t>loc_list</w:t>
      </w:r>
      <w:proofErr w:type="spellEnd"/>
      <w:r w:rsidR="00194316">
        <w:rPr>
          <w:lang w:eastAsia="x-none"/>
        </w:rPr>
        <w:t>"</w:t>
      </w:r>
      <w:r>
        <w:rPr>
          <w:lang w:eastAsia="x-none"/>
        </w:rPr>
        <w:t xml:space="preserve"> for the coordinate list of a seam weld can be </w:t>
      </w:r>
      <w:r w:rsidRPr="00A86497">
        <w:rPr>
          <w:lang w:eastAsia="x-none"/>
        </w:rPr>
        <w:t>indicate</w:t>
      </w:r>
      <w:r>
        <w:rPr>
          <w:lang w:eastAsia="x-none"/>
        </w:rPr>
        <w:t xml:space="preserve">d both by </w:t>
      </w:r>
      <w:r>
        <w:t>real</w:t>
      </w:r>
      <w:r w:rsidRPr="006868A9">
        <w:t xml:space="preserve"> numbers</w:t>
      </w:r>
      <w:r>
        <w:t xml:space="preserve"> like arc length of the line or any increasing integer serie</w:t>
      </w:r>
      <w:r w:rsidR="005C2FFE">
        <w:t>s</w:t>
      </w:r>
      <w:r>
        <w:t>.</w:t>
      </w:r>
    </w:p>
    <w:p w14:paraId="7E1E7584" w14:textId="77777777" w:rsidR="004666D4" w:rsidRPr="00B459CB" w:rsidRDefault="004666D4" w:rsidP="004666D4">
      <w:pPr>
        <w:jc w:val="both"/>
      </w:pPr>
      <w:r>
        <w:rPr>
          <w:lang w:eastAsia="x-none"/>
        </w:rPr>
        <w:t xml:space="preserve">Depending on the context the name of an index (attribute) may </w:t>
      </w:r>
      <w:r w:rsidR="005C2FFE" w:rsidRPr="005C2FFE">
        <w:rPr>
          <w:rFonts w:ascii="Courier New" w:hAnsi="Courier New" w:cs="Courier New"/>
          <w:i/>
          <w:sz w:val="20"/>
          <w:lang w:eastAsia="x-none"/>
        </w:rPr>
        <w:t>index</w:t>
      </w:r>
      <w:r>
        <w:rPr>
          <w:lang w:eastAsia="x-none"/>
        </w:rPr>
        <w:t xml:space="preserve">, </w:t>
      </w:r>
      <w:r w:rsidR="005C2FFE" w:rsidRPr="005C2FFE">
        <w:rPr>
          <w:rFonts w:ascii="Courier New" w:hAnsi="Courier New" w:cs="Courier New"/>
          <w:i/>
          <w:sz w:val="20"/>
          <w:lang w:eastAsia="x-none"/>
        </w:rPr>
        <w:t>v</w:t>
      </w:r>
      <w:r>
        <w:rPr>
          <w:lang w:eastAsia="x-none"/>
        </w:rPr>
        <w:t xml:space="preserve"> or something else. They will always explicitly be </w:t>
      </w:r>
      <w:r w:rsidR="005C2FFE">
        <w:rPr>
          <w:lang w:eastAsia="x-none"/>
        </w:rPr>
        <w:t>declared</w:t>
      </w:r>
      <w:r>
        <w:rPr>
          <w:lang w:eastAsia="x-none"/>
        </w:rPr>
        <w:t xml:space="preserve"> </w:t>
      </w:r>
      <w:r w:rsidRPr="00D134C7">
        <w:rPr>
          <w:lang w:eastAsia="x-none"/>
        </w:rPr>
        <w:t>at the appropriate places in the text</w:t>
      </w:r>
      <w:r>
        <w:rPr>
          <w:lang w:eastAsia="x-none"/>
        </w:rPr>
        <w:t>.</w:t>
      </w:r>
    </w:p>
    <w:p w14:paraId="718F5404" w14:textId="77777777" w:rsidR="006F1928" w:rsidRPr="00AE43F0" w:rsidRDefault="006F1928" w:rsidP="006F1928">
      <w:pPr>
        <w:pStyle w:val="berschrift2"/>
        <w:tabs>
          <w:tab w:val="clear" w:pos="576"/>
          <w:tab w:val="left" w:pos="567"/>
          <w:tab w:val="num" w:pos="1134"/>
        </w:tabs>
        <w:ind w:left="578" w:hanging="578"/>
      </w:pPr>
      <w:bookmarkStart w:id="431" w:name="_Toc3556961"/>
      <w:bookmarkStart w:id="432" w:name="_Toc27753573"/>
      <w:r w:rsidRPr="00BD20ED">
        <w:rPr>
          <w:szCs w:val="34"/>
        </w:rPr>
        <w:t xml:space="preserve">Attribute </w:t>
      </w:r>
      <w:r w:rsidRPr="00BD20ED">
        <w:rPr>
          <w:rFonts w:ascii="Courier New" w:hAnsi="Courier New" w:cs="Courier New"/>
          <w:b w:val="0"/>
          <w:szCs w:val="34"/>
          <w:highlight w:val="white"/>
        </w:rPr>
        <w:t>label</w:t>
      </w:r>
      <w:bookmarkEnd w:id="426"/>
      <w:bookmarkEnd w:id="431"/>
      <w:bookmarkEnd w:id="432"/>
      <w:r w:rsidRPr="00BD20ED">
        <w:rPr>
          <w:szCs w:val="34"/>
        </w:rPr>
        <w:t xml:space="preserve"> </w:t>
      </w:r>
    </w:p>
    <w:p w14:paraId="22972274" w14:textId="77777777" w:rsidR="006F1928" w:rsidRDefault="006F1928" w:rsidP="006F1928">
      <w:pPr>
        <w:jc w:val="both"/>
      </w:pPr>
      <w:r w:rsidRPr="007055D9">
        <w:t xml:space="preserve">Any connection </w:t>
      </w:r>
      <w:r>
        <w:t>should</w:t>
      </w:r>
      <w:r w:rsidRPr="007055D9">
        <w:t xml:space="preserve"> have an </w:t>
      </w:r>
      <w:r w:rsidRPr="006F29A9">
        <w:t>attribute called</w:t>
      </w:r>
      <w:r>
        <w:rPr>
          <w:i/>
        </w:rPr>
        <w:t xml:space="preserve"> </w:t>
      </w:r>
      <w:r w:rsidRPr="00B13DC3">
        <w:rPr>
          <w:rFonts w:ascii="Courier New" w:hAnsi="Courier New" w:cs="Courier New"/>
          <w:b/>
          <w:i/>
          <w:sz w:val="18"/>
          <w:szCs w:val="18"/>
          <w:highlight w:val="white"/>
        </w:rPr>
        <w:t>label</w:t>
      </w:r>
      <w:r w:rsidRPr="007055D9">
        <w:t xml:space="preserve">, which identifies it throughout the entire CAE process. It is </w:t>
      </w:r>
      <w:r w:rsidRPr="00B13DC3">
        <w:rPr>
          <w:u w:val="single"/>
        </w:rPr>
        <w:t>not</w:t>
      </w:r>
      <w:r w:rsidRPr="007055D9">
        <w:t xml:space="preserve"> necessary that these labels are unique: For instance, if a weld line is split into different parts at a </w:t>
      </w:r>
      <w:r>
        <w:t>certain step in the process (e.</w:t>
      </w:r>
      <w:r w:rsidRPr="007055D9">
        <w:t>g.</w:t>
      </w:r>
      <w:r>
        <w:t>:</w:t>
      </w:r>
      <w:r w:rsidRPr="007055D9">
        <w:t xml:space="preserve"> when crossing holes in the structure), its components shall keep the </w:t>
      </w:r>
      <w:r w:rsidRPr="00B13DC3">
        <w:rPr>
          <w:rFonts w:ascii="Courier New" w:hAnsi="Courier New" w:cs="Courier New"/>
          <w:b/>
          <w:i/>
          <w:sz w:val="18"/>
          <w:szCs w:val="18"/>
          <w:highlight w:val="white"/>
        </w:rPr>
        <w:t>label</w:t>
      </w:r>
      <w:r w:rsidRPr="007055D9">
        <w:t xml:space="preserve"> attribute. A syste</w:t>
      </w:r>
      <w:r>
        <w:t xml:space="preserve">m </w:t>
      </w:r>
      <w:r w:rsidR="00194316">
        <w:t>"</w:t>
      </w:r>
      <w:r>
        <w:t>way down</w:t>
      </w:r>
      <w:r w:rsidR="00194316">
        <w:t>"</w:t>
      </w:r>
      <w:r>
        <w:t xml:space="preserve"> in the process (i.</w:t>
      </w:r>
      <w:r w:rsidRPr="007055D9">
        <w:t>e. detached from any centralized naming authority) may create new connecti</w:t>
      </w:r>
      <w:r>
        <w:t>ons with all the same label, e.</w:t>
      </w:r>
      <w:r w:rsidRPr="007055D9">
        <w:t>g.</w:t>
      </w:r>
      <w:r>
        <w:t xml:space="preserve">: </w:t>
      </w:r>
      <w:r w:rsidR="00194316">
        <w:t>"</w:t>
      </w:r>
      <w:r>
        <w:t>0</w:t>
      </w:r>
      <w:r w:rsidR="00194316">
        <w:t>"</w:t>
      </w:r>
      <w:r>
        <w:t xml:space="preserve"> or empty string.</w:t>
      </w:r>
    </w:p>
    <w:p w14:paraId="1B117F81" w14:textId="77777777" w:rsidR="006F1928" w:rsidRPr="007055D9" w:rsidRDefault="006F1928" w:rsidP="006F1928">
      <w:pPr>
        <w:jc w:val="both"/>
      </w:pPr>
      <w:r w:rsidRPr="007055D9">
        <w:t xml:space="preserve">The </w:t>
      </w:r>
      <w:r w:rsidRPr="00B13DC3">
        <w:rPr>
          <w:rFonts w:ascii="Courier New" w:hAnsi="Courier New" w:cs="Courier New"/>
          <w:b/>
          <w:i/>
          <w:sz w:val="18"/>
          <w:szCs w:val="18"/>
          <w:highlight w:val="white"/>
        </w:rPr>
        <w:t>label</w:t>
      </w:r>
      <w:r w:rsidRPr="007055D9">
        <w:t xml:space="preserve"> may be composed of digits only, but it should </w:t>
      </w:r>
      <w:r w:rsidRPr="00B13DC3">
        <w:rPr>
          <w:u w:val="single"/>
        </w:rPr>
        <w:t>not</w:t>
      </w:r>
      <w:r>
        <w:t xml:space="preserve"> be confused with e.</w:t>
      </w:r>
      <w:r w:rsidRPr="007055D9">
        <w:t>g.</w:t>
      </w:r>
      <w:r>
        <w:t>:</w:t>
      </w:r>
      <w:r w:rsidRPr="007055D9">
        <w:t xml:space="preserve"> a finite element’s ID. If desired, finite element IDs would have to</w:t>
      </w:r>
      <w:r>
        <w:t xml:space="preserve"> be placed within some </w:t>
      </w:r>
      <w:r w:rsidR="008F5F84">
        <w:rPr>
          <w:rFonts w:ascii="Courier New" w:hAnsi="Courier New" w:cs="Courier New"/>
          <w:b/>
          <w:i/>
          <w:sz w:val="18"/>
          <w:szCs w:val="18"/>
        </w:rPr>
        <w:t>&lt;a</w:t>
      </w:r>
      <w:r w:rsidRPr="008510E0">
        <w:rPr>
          <w:rFonts w:ascii="Courier New" w:hAnsi="Courier New" w:cs="Courier New"/>
          <w:b/>
          <w:i/>
          <w:sz w:val="18"/>
          <w:szCs w:val="18"/>
        </w:rPr>
        <w:t>ppdata</w:t>
      </w:r>
      <w:r w:rsidR="008F5F84">
        <w:rPr>
          <w:rFonts w:ascii="Courier New" w:hAnsi="Courier New" w:cs="Courier New"/>
          <w:b/>
          <w:i/>
          <w:sz w:val="18"/>
          <w:szCs w:val="18"/>
        </w:rPr>
        <w:t>&gt;</w:t>
      </w:r>
      <w:r>
        <w:t xml:space="preserve"> element</w:t>
      </w:r>
      <w:r w:rsidRPr="007055D9">
        <w:t xml:space="preserve">. </w:t>
      </w:r>
    </w:p>
    <w:p w14:paraId="095536A8" w14:textId="77777777" w:rsidR="006F1928" w:rsidRPr="00AE43F0" w:rsidRDefault="006F1928" w:rsidP="006F1928">
      <w:pPr>
        <w:pStyle w:val="berschrift2"/>
        <w:tabs>
          <w:tab w:val="clear" w:pos="576"/>
          <w:tab w:val="left" w:pos="567"/>
          <w:tab w:val="num" w:pos="1134"/>
        </w:tabs>
        <w:ind w:left="578" w:hanging="578"/>
      </w:pPr>
      <w:bookmarkStart w:id="433" w:name="_Ref413329202"/>
      <w:bookmarkStart w:id="434" w:name="_Toc413359575"/>
      <w:bookmarkStart w:id="435" w:name="_Toc3556962"/>
      <w:bookmarkStart w:id="436" w:name="_Toc27753574"/>
      <w:r>
        <w:rPr>
          <w:szCs w:val="34"/>
        </w:rPr>
        <w:t>Dimensions and Coordinates</w:t>
      </w:r>
      <w:bookmarkEnd w:id="433"/>
      <w:bookmarkEnd w:id="434"/>
      <w:bookmarkEnd w:id="435"/>
      <w:bookmarkEnd w:id="436"/>
      <w:r w:rsidRPr="00BD20ED">
        <w:rPr>
          <w:szCs w:val="34"/>
        </w:rPr>
        <w:t xml:space="preserve"> </w:t>
      </w:r>
    </w:p>
    <w:p w14:paraId="251E86C0" w14:textId="77777777" w:rsidR="006F1928" w:rsidRPr="002B638B" w:rsidRDefault="006F1928" w:rsidP="006F1928">
      <w:pPr>
        <w:jc w:val="both"/>
      </w:pPr>
      <w:r w:rsidRPr="007055D9">
        <w:t xml:space="preserve">Connections may come in </w:t>
      </w:r>
      <w:r w:rsidRPr="00497FD8">
        <w:t>three different dimensions</w:t>
      </w:r>
      <w:r w:rsidRPr="007055D9">
        <w:t xml:space="preserve">: </w:t>
      </w:r>
      <w:r w:rsidRPr="002B638B">
        <w:rPr>
          <w:rFonts w:ascii="Courier New" w:hAnsi="Courier New" w:cs="Courier New"/>
          <w:b/>
          <w:i/>
          <w:sz w:val="18"/>
          <w:szCs w:val="18"/>
          <w:highlight w:val="white"/>
        </w:rPr>
        <w:t>&lt;connection_0d</w:t>
      </w:r>
      <w:r w:rsidR="00F23CFE">
        <w:rPr>
          <w:rFonts w:ascii="Courier New" w:hAnsi="Courier New" w:cs="Courier New"/>
          <w:b/>
          <w:i/>
          <w:sz w:val="18"/>
          <w:szCs w:val="18"/>
        </w:rPr>
        <w:t>/</w:t>
      </w:r>
      <w:r w:rsidRPr="002B638B">
        <w:rPr>
          <w:rFonts w:ascii="Courier New" w:hAnsi="Courier New" w:cs="Courier New"/>
          <w:b/>
          <w:i/>
          <w:sz w:val="18"/>
          <w:szCs w:val="18"/>
        </w:rPr>
        <w:t>&gt;</w:t>
      </w:r>
      <w:r w:rsidRPr="002B638B">
        <w:t xml:space="preserve">, </w:t>
      </w:r>
      <w:r w:rsidRPr="002B638B">
        <w:rPr>
          <w:rFonts w:ascii="Courier New" w:hAnsi="Courier New" w:cs="Courier New"/>
          <w:b/>
          <w:i/>
          <w:sz w:val="18"/>
          <w:szCs w:val="18"/>
          <w:highlight w:val="white"/>
        </w:rPr>
        <w:t>&lt;connection_1d</w:t>
      </w:r>
      <w:r w:rsidR="00F23CFE">
        <w:rPr>
          <w:rFonts w:ascii="Courier New" w:hAnsi="Courier New" w:cs="Courier New"/>
          <w:b/>
          <w:i/>
          <w:sz w:val="18"/>
          <w:szCs w:val="18"/>
        </w:rPr>
        <w:t>/</w:t>
      </w:r>
      <w:r w:rsidRPr="002B638B">
        <w:rPr>
          <w:rFonts w:ascii="Courier New" w:hAnsi="Courier New" w:cs="Courier New"/>
          <w:b/>
          <w:i/>
          <w:sz w:val="18"/>
          <w:szCs w:val="18"/>
        </w:rPr>
        <w:t>&gt;</w:t>
      </w:r>
      <w:r w:rsidRPr="002B638B">
        <w:t xml:space="preserve"> and </w:t>
      </w:r>
      <w:r w:rsidRPr="002B638B">
        <w:rPr>
          <w:rFonts w:ascii="Courier New" w:hAnsi="Courier New" w:cs="Courier New"/>
          <w:b/>
          <w:i/>
          <w:sz w:val="18"/>
          <w:szCs w:val="18"/>
          <w:highlight w:val="white"/>
        </w:rPr>
        <w:t>&lt;connection_2d</w:t>
      </w:r>
      <w:r w:rsidR="00F23CFE">
        <w:rPr>
          <w:rFonts w:ascii="Courier New" w:hAnsi="Courier New" w:cs="Courier New"/>
          <w:b/>
          <w:i/>
          <w:sz w:val="18"/>
          <w:szCs w:val="18"/>
        </w:rPr>
        <w:t>/</w:t>
      </w:r>
      <w:r w:rsidRPr="002B638B">
        <w:rPr>
          <w:rFonts w:ascii="Courier New" w:hAnsi="Courier New" w:cs="Courier New"/>
          <w:b/>
          <w:i/>
          <w:sz w:val="18"/>
          <w:szCs w:val="18"/>
        </w:rPr>
        <w:t>&gt;</w:t>
      </w:r>
      <w:r>
        <w:t>.</w:t>
      </w:r>
    </w:p>
    <w:p w14:paraId="1F2444AD" w14:textId="77777777" w:rsidR="006F1928" w:rsidRPr="007055D9" w:rsidRDefault="006F1928" w:rsidP="006F1928">
      <w:pPr>
        <w:jc w:val="both"/>
      </w:pPr>
      <w:r w:rsidRPr="007055D9">
        <w:t xml:space="preserve">Any connection must have </w:t>
      </w:r>
      <w:r w:rsidRPr="007055D9">
        <w:rPr>
          <w:i/>
        </w:rPr>
        <w:t>coordinates</w:t>
      </w:r>
      <w:r w:rsidRPr="007055D9">
        <w:t xml:space="preserve">. How many they are and how they are described depends on the connection’s dimension. Details are described in the following sections. </w:t>
      </w:r>
    </w:p>
    <w:p w14:paraId="4D6B5AEB" w14:textId="77777777" w:rsidR="006F1928" w:rsidRPr="00AE43F0" w:rsidRDefault="006F1928" w:rsidP="006F1928">
      <w:pPr>
        <w:pStyle w:val="berschrift2"/>
        <w:tabs>
          <w:tab w:val="clear" w:pos="576"/>
          <w:tab w:val="left" w:pos="567"/>
          <w:tab w:val="num" w:pos="1134"/>
        </w:tabs>
        <w:ind w:left="578" w:hanging="578"/>
      </w:pPr>
      <w:bookmarkStart w:id="437" w:name="_Toc413359576"/>
      <w:bookmarkStart w:id="438" w:name="_Ref440360308"/>
      <w:bookmarkStart w:id="439" w:name="_Ref440360312"/>
      <w:bookmarkStart w:id="440" w:name="_Ref440360851"/>
      <w:bookmarkStart w:id="441" w:name="_Ref440360857"/>
      <w:bookmarkStart w:id="442" w:name="_Ref440453613"/>
      <w:bookmarkStart w:id="443" w:name="_Ref440453616"/>
      <w:bookmarkStart w:id="444" w:name="_Ref440454500"/>
      <w:bookmarkStart w:id="445" w:name="_Ref440454502"/>
      <w:bookmarkStart w:id="446" w:name="_Toc3556963"/>
      <w:bookmarkStart w:id="447" w:name="_Toc27753575"/>
      <w:r w:rsidRPr="00BD20ED">
        <w:rPr>
          <w:szCs w:val="34"/>
        </w:rPr>
        <w:t xml:space="preserve">Attribute </w:t>
      </w:r>
      <w:proofErr w:type="spellStart"/>
      <w:r>
        <w:rPr>
          <w:rFonts w:ascii="Courier New" w:hAnsi="Courier New" w:cs="Courier New"/>
          <w:b w:val="0"/>
          <w:szCs w:val="34"/>
          <w:highlight w:val="white"/>
        </w:rPr>
        <w:t>quality_control</w:t>
      </w:r>
      <w:bookmarkEnd w:id="437"/>
      <w:bookmarkEnd w:id="438"/>
      <w:bookmarkEnd w:id="439"/>
      <w:bookmarkEnd w:id="440"/>
      <w:bookmarkEnd w:id="441"/>
      <w:bookmarkEnd w:id="442"/>
      <w:bookmarkEnd w:id="443"/>
      <w:bookmarkEnd w:id="444"/>
      <w:bookmarkEnd w:id="445"/>
      <w:bookmarkEnd w:id="446"/>
      <w:bookmarkEnd w:id="447"/>
      <w:proofErr w:type="spellEnd"/>
      <w:r w:rsidRPr="00BD20ED">
        <w:rPr>
          <w:szCs w:val="34"/>
        </w:rPr>
        <w:t xml:space="preserve"> </w:t>
      </w:r>
    </w:p>
    <w:p w14:paraId="2A8BBA72" w14:textId="77777777" w:rsidR="006F1928" w:rsidRPr="00226A3F" w:rsidRDefault="006F1928" w:rsidP="001E6C77">
      <w:pPr>
        <w:jc w:val="both"/>
        <w:rPr>
          <w:lang w:eastAsia="x-none"/>
        </w:rPr>
      </w:pPr>
      <w:r>
        <w:rPr>
          <w:lang w:eastAsia="x-none"/>
        </w:rPr>
        <w:t>Some connections are more relevant than others, e. g. with respect to crash safety. Hence, several levels of quality control are well established in manufacturing processes. For this reason, any con</w:t>
      </w:r>
      <w:r>
        <w:rPr>
          <w:lang w:eastAsia="x-none"/>
        </w:rPr>
        <w:softHyphen/>
        <w:t>nec</w:t>
      </w:r>
      <w:r>
        <w:rPr>
          <w:lang w:eastAsia="x-none"/>
        </w:rPr>
        <w:softHyphen/>
        <w:t xml:space="preserve">tion can have an optional attribute </w:t>
      </w:r>
      <w:proofErr w:type="spellStart"/>
      <w:r w:rsidRPr="001A2F29">
        <w:rPr>
          <w:rFonts w:ascii="Courier New" w:hAnsi="Courier New" w:cs="Courier New"/>
          <w:b/>
          <w:i/>
          <w:sz w:val="18"/>
          <w:szCs w:val="18"/>
          <w:highlight w:val="white"/>
        </w:rPr>
        <w:t>quality_control</w:t>
      </w:r>
      <w:proofErr w:type="spellEnd"/>
      <w:r>
        <w:rPr>
          <w:lang w:eastAsia="x-none"/>
        </w:rPr>
        <w:t>.</w:t>
      </w:r>
      <w:r w:rsidRPr="00226A3F">
        <w:rPr>
          <w:lang w:eastAsia="x-none"/>
        </w:rPr>
        <w:t xml:space="preserve"> </w:t>
      </w:r>
      <w:r>
        <w:rPr>
          <w:lang w:eastAsia="x-none"/>
        </w:rPr>
        <w:t xml:space="preserve">Since there is no general standard for such quality controls, </w:t>
      </w:r>
      <w:r>
        <w:rPr>
          <w:rFonts w:ascii="Arial" w:hAnsi="Arial" w:cs="Arial"/>
          <w:lang w:eastAsia="x-none"/>
        </w:rPr>
        <w:t>χ</w:t>
      </w:r>
      <w:r>
        <w:rPr>
          <w:lang w:eastAsia="x-none"/>
        </w:rPr>
        <w:t>MCF cannot define a set of possible values for this attribute. Hence, it must be of type</w:t>
      </w:r>
      <w:r w:rsidRPr="002F2C9E">
        <w:t xml:space="preserve"> </w:t>
      </w:r>
      <w:r w:rsidRPr="001A2F29">
        <w:rPr>
          <w:rFonts w:ascii="Courier New" w:hAnsi="Courier New" w:cs="Courier New"/>
          <w:b/>
          <w:i/>
          <w:sz w:val="18"/>
          <w:szCs w:val="18"/>
          <w:highlight w:val="white"/>
        </w:rPr>
        <w:t>Alphanumeric</w:t>
      </w:r>
      <w:r>
        <w:rPr>
          <w:lang w:eastAsia="x-none"/>
        </w:rPr>
        <w:t xml:space="preserve">. </w:t>
      </w:r>
    </w:p>
    <w:p w14:paraId="4D7C6F6B" w14:textId="77777777" w:rsidR="006F1928" w:rsidRDefault="007331A4" w:rsidP="007331A4">
      <w:pPr>
        <w:pStyle w:val="berschrift2"/>
      </w:pPr>
      <w:bookmarkStart w:id="448" w:name="_Ref428442251"/>
      <w:bookmarkStart w:id="449" w:name="_Toc3556964"/>
      <w:bookmarkStart w:id="450" w:name="_Toc27753576"/>
      <w:r w:rsidRPr="007331A4">
        <w:lastRenderedPageBreak/>
        <w:t>Custom Attributes list</w:t>
      </w:r>
      <w:bookmarkEnd w:id="448"/>
      <w:bookmarkEnd w:id="449"/>
      <w:bookmarkEnd w:id="450"/>
    </w:p>
    <w:p w14:paraId="39CB4B11" w14:textId="77777777" w:rsidR="00600B43" w:rsidRDefault="00600B43" w:rsidP="00600B43">
      <w:pPr>
        <w:spacing w:before="240" w:after="0"/>
        <w:jc w:val="both"/>
      </w:pPr>
      <w:r>
        <w:t>It was mentioned in Chapter 2.1 that only</w:t>
      </w:r>
      <w:r w:rsidRPr="004A410F">
        <w:t xml:space="preserve"> information relevant to connections</w:t>
      </w:r>
      <w:r>
        <w:t xml:space="preserve"> should be contained in χMCF. Exceptions </w:t>
      </w:r>
      <w:r w:rsidRPr="00CA65D9">
        <w:rPr>
          <w:rFonts w:ascii="Courier New" w:hAnsi="Courier New" w:cs="Courier New"/>
          <w:b/>
          <w:i/>
          <w:sz w:val="18"/>
          <w:szCs w:val="18"/>
        </w:rPr>
        <w:t>&lt;appdata&gt;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were introduced in Chapter 5.2. </w:t>
      </w:r>
      <w:r w:rsidRPr="00CA65D9">
        <w:rPr>
          <w:rFonts w:ascii="Courier New" w:hAnsi="Courier New" w:cs="Courier New"/>
          <w:b/>
          <w:i/>
          <w:sz w:val="18"/>
          <w:szCs w:val="18"/>
        </w:rPr>
        <w:t>&lt;appdata&gt;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aim mainly at specific needs of application software. The internal structure of </w:t>
      </w:r>
      <w:r w:rsidRPr="00CA65D9">
        <w:rPr>
          <w:rFonts w:ascii="Courier New" w:hAnsi="Courier New" w:cs="Courier New"/>
          <w:b/>
          <w:i/>
          <w:sz w:val="18"/>
          <w:szCs w:val="18"/>
        </w:rPr>
        <w:t>&lt;appdata&gt;</w:t>
      </w:r>
      <w:r>
        <w:rPr>
          <w:rFonts w:ascii="Courier New" w:hAnsi="Courier New" w:cs="Courier New"/>
          <w:b/>
          <w:i/>
          <w:sz w:val="18"/>
          <w:szCs w:val="18"/>
        </w:rPr>
        <w:t xml:space="preserve"> </w:t>
      </w:r>
      <w:r>
        <w:t>itself is not standardized, may be very complex and depends on the specific software. The content can usually not be interpreted by other software systems.</w:t>
      </w:r>
    </w:p>
    <w:p w14:paraId="470B93EE" w14:textId="77777777" w:rsidR="00600B43" w:rsidRDefault="00600B43" w:rsidP="00600B43">
      <w:pPr>
        <w:spacing w:before="240" w:after="0"/>
        <w:jc w:val="both"/>
      </w:pPr>
      <w:r>
        <w:t xml:space="preserve">There are </w:t>
      </w:r>
      <w:r w:rsidRPr="000E540D">
        <w:t>frequently</w:t>
      </w:r>
      <w:r>
        <w:t xml:space="preserve"> situations where a user of χMCF wishes to introduce </w:t>
      </w:r>
      <w:r w:rsidRPr="00715044">
        <w:t>supplementary</w:t>
      </w:r>
      <w:r>
        <w:t xml:space="preserve"> information (attributes) to enrich the standard attributes defined by χMCF. In principle, the </w:t>
      </w:r>
      <w:r w:rsidRPr="00715044">
        <w:t>supplementary</w:t>
      </w:r>
      <w:r>
        <w:t xml:space="preserve"> information could also be placed in an </w:t>
      </w:r>
      <w:r w:rsidRPr="00CA65D9">
        <w:rPr>
          <w:rFonts w:ascii="Courier New" w:hAnsi="Courier New" w:cs="Courier New"/>
          <w:b/>
          <w:i/>
          <w:sz w:val="18"/>
          <w:szCs w:val="18"/>
        </w:rPr>
        <w:t>&lt;appdata&gt;</w:t>
      </w:r>
      <w:r>
        <w:t xml:space="preserve">-block, but with a substantial </w:t>
      </w:r>
      <w:r w:rsidRPr="003E7FBF">
        <w:t>drawback</w:t>
      </w:r>
      <w:r>
        <w:t xml:space="preserve">, namely, its exchange between different commercial software tools will be difficult in case the tool specific internal structure is not documented. </w:t>
      </w:r>
    </w:p>
    <w:p w14:paraId="2236F99D" w14:textId="77777777" w:rsidR="00600B43" w:rsidRDefault="00600B43" w:rsidP="00600B43">
      <w:pPr>
        <w:spacing w:before="240" w:after="0"/>
        <w:jc w:val="both"/>
      </w:pPr>
      <w:r>
        <w:t xml:space="preserve">With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sidRPr="00971925">
        <w:rPr>
          <w:rFonts w:ascii="Courier New" w:hAnsi="Courier New" w:cs="Courier New"/>
          <w:b/>
          <w:sz w:val="18"/>
          <w:szCs w:val="18"/>
        </w:rPr>
        <w:t>,</w:t>
      </w:r>
      <w:r>
        <w:rPr>
          <w:rFonts w:ascii="Courier New" w:hAnsi="Courier New" w:cs="Courier New"/>
          <w:b/>
          <w:i/>
          <w:sz w:val="18"/>
          <w:szCs w:val="18"/>
        </w:rPr>
        <w:t xml:space="preserve"> </w:t>
      </w:r>
      <w:r>
        <w:t xml:space="preserve">χMCF provides an element which is simple in handling and flexible enough to meet many requirements. All </w:t>
      </w:r>
      <w:r w:rsidRPr="0016664B">
        <w:t>descendant</w:t>
      </w:r>
      <w:r>
        <w:t xml:space="preserve">s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 xml:space="preserve"> are key-value-pairs, following the same pattern </w:t>
      </w:r>
      <w:r w:rsidRPr="00181FA9">
        <w:rPr>
          <w:i/>
          <w:color w:val="0033CC"/>
        </w:rPr>
        <w:t>key</w:t>
      </w:r>
      <w:r>
        <w:rPr>
          <w:i/>
          <w:color w:val="0033CC"/>
        </w:rPr>
        <w:t xml:space="preserve"> </w:t>
      </w:r>
      <w:r>
        <w:rPr>
          <w:i/>
          <w:color w:val="0033CC"/>
        </w:rPr>
        <w:sym w:font="Symbol" w:char="F0AB"/>
      </w:r>
      <w:r w:rsidRPr="00181FA9">
        <w:rPr>
          <w:i/>
          <w:color w:val="0033CC"/>
        </w:rPr>
        <w:t xml:space="preserve"> value(s)</w:t>
      </w:r>
      <w:r>
        <w:rPr>
          <w:color w:val="0033CC"/>
        </w:rPr>
        <w:t xml:space="preserve">, </w:t>
      </w:r>
      <w:r w:rsidRPr="009F50BE">
        <w:t>with supported</w:t>
      </w:r>
      <w:r>
        <w:rPr>
          <w:color w:val="0033CC"/>
        </w:rPr>
        <w:t xml:space="preserve"> </w:t>
      </w:r>
      <w:r w:rsidRPr="00181FA9">
        <w:rPr>
          <w:i/>
          <w:color w:val="0033CC"/>
        </w:rPr>
        <w:t>value-type</w:t>
      </w:r>
      <w:r>
        <w:t xml:space="preserve"> </w:t>
      </w:r>
      <w:r>
        <w:sym w:font="Symbol" w:char="F0CE"/>
      </w:r>
      <w:r>
        <w:t xml:space="preserve"> [</w:t>
      </w:r>
      <w:r w:rsidRPr="008743F0">
        <w:rPr>
          <w:i/>
        </w:rPr>
        <w:t>int</w:t>
      </w:r>
      <w:r>
        <w:t xml:space="preserve">, </w:t>
      </w:r>
      <w:r w:rsidRPr="008743F0">
        <w:rPr>
          <w:i/>
        </w:rPr>
        <w:t>real</w:t>
      </w:r>
      <w:r>
        <w:t xml:space="preserve">, </w:t>
      </w:r>
      <w:proofErr w:type="gramStart"/>
      <w:r w:rsidRPr="008743F0">
        <w:rPr>
          <w:i/>
        </w:rPr>
        <w:t>string</w:t>
      </w:r>
      <w:r>
        <w:t>]</w:t>
      </w:r>
      <w:r w:rsidRPr="00971925">
        <w:rPr>
          <w:i/>
          <w:vertAlign w:val="superscript"/>
        </w:rPr>
        <w:t>N</w:t>
      </w:r>
      <w:proofErr w:type="gramEnd"/>
      <w:r>
        <w:t xml:space="preserve">, where </w:t>
      </w:r>
      <w:r w:rsidRPr="00971925">
        <w:rPr>
          <w:i/>
        </w:rPr>
        <w:t>N</w:t>
      </w:r>
      <w:r>
        <w:t xml:space="preserve"> is a positive integer:</w:t>
      </w:r>
    </w:p>
    <w:p w14:paraId="3212C1F2" w14:textId="77777777" w:rsidR="00600B43" w:rsidRDefault="00600B43" w:rsidP="00600B43">
      <w:pPr>
        <w:spacing w:before="240" w:after="0"/>
        <w:ind w:firstLine="709"/>
        <w:jc w:val="center"/>
      </w:pPr>
      <w:r>
        <w:t>(</w:t>
      </w:r>
      <w:r w:rsidRPr="00181FA9">
        <w:rPr>
          <w:i/>
          <w:color w:val="0033CC"/>
        </w:rPr>
        <w:t>value-type</w:t>
      </w:r>
      <w:r>
        <w:t xml:space="preserve">) </w:t>
      </w:r>
      <w:r w:rsidRPr="00181FA9">
        <w:rPr>
          <w:i/>
          <w:color w:val="0033CC"/>
        </w:rPr>
        <w:t>key</w:t>
      </w:r>
      <w:r>
        <w:t xml:space="preserve"> = {</w:t>
      </w:r>
      <w:r w:rsidRPr="00181FA9">
        <w:rPr>
          <w:i/>
          <w:color w:val="0033CC"/>
        </w:rPr>
        <w:t>value</w:t>
      </w:r>
      <w:r>
        <w:rPr>
          <w:i/>
          <w:color w:val="0033CC"/>
        </w:rPr>
        <w:t xml:space="preserve">1, </w:t>
      </w:r>
      <w:r w:rsidRPr="00181FA9">
        <w:rPr>
          <w:i/>
          <w:color w:val="0033CC"/>
        </w:rPr>
        <w:t>value</w:t>
      </w:r>
      <w:r>
        <w:rPr>
          <w:i/>
          <w:color w:val="0033CC"/>
        </w:rPr>
        <w:t xml:space="preserve">2, </w:t>
      </w:r>
      <w:proofErr w:type="gramStart"/>
      <w:r>
        <w:rPr>
          <w:i/>
          <w:color w:val="0033CC"/>
        </w:rPr>
        <w:t>… ,</w:t>
      </w:r>
      <w:proofErr w:type="gramEnd"/>
      <w:r w:rsidRPr="008743F0">
        <w:rPr>
          <w:i/>
          <w:color w:val="0033CC"/>
        </w:rPr>
        <w:t xml:space="preserve"> </w:t>
      </w:r>
      <w:proofErr w:type="spellStart"/>
      <w:r w:rsidRPr="00181FA9">
        <w:rPr>
          <w:i/>
          <w:color w:val="0033CC"/>
        </w:rPr>
        <w:t>value</w:t>
      </w:r>
      <w:r>
        <w:rPr>
          <w:i/>
          <w:color w:val="0033CC"/>
        </w:rPr>
        <w:t>N</w:t>
      </w:r>
      <w:proofErr w:type="spellEnd"/>
      <w:r>
        <w:t>}.</w:t>
      </w:r>
    </w:p>
    <w:p w14:paraId="14A72673" w14:textId="77777777" w:rsidR="00600B43" w:rsidRDefault="00600B43" w:rsidP="00600B43">
      <w:pPr>
        <w:spacing w:before="240" w:after="0"/>
        <w:jc w:val="both"/>
      </w:pPr>
      <w:r>
        <w:t xml:space="preserve">The case </w:t>
      </w:r>
      <w:r w:rsidRPr="00971925">
        <w:rPr>
          <w:i/>
        </w:rPr>
        <w:t>N&gt;1</w:t>
      </w:r>
      <w:r>
        <w:t xml:space="preserve"> is </w:t>
      </w:r>
      <w:r w:rsidRPr="00F63382">
        <w:t>reminiscent of</w:t>
      </w:r>
      <w:r>
        <w:t xml:space="preserve"> the </w:t>
      </w:r>
      <w:r w:rsidRPr="00F63382">
        <w:rPr>
          <w:i/>
        </w:rPr>
        <w:t>vector</w:t>
      </w:r>
      <w:r>
        <w:t xml:space="preserve"> or </w:t>
      </w:r>
      <w:r w:rsidRPr="00F63382">
        <w:rPr>
          <w:i/>
        </w:rPr>
        <w:t>list</w:t>
      </w:r>
      <w:r>
        <w:t xml:space="preserve"> from the STL of C++ and is called </w:t>
      </w:r>
      <w:r w:rsidRPr="00F63382">
        <w:rPr>
          <w:i/>
        </w:rPr>
        <w:t>list</w:t>
      </w:r>
      <w:r>
        <w:t xml:space="preserve"> in χMCF. </w:t>
      </w:r>
    </w:p>
    <w:p w14:paraId="6B7AD2D5" w14:textId="77777777" w:rsidR="00600B43" w:rsidRDefault="00600B43" w:rsidP="00600B43">
      <w:pPr>
        <w:spacing w:before="240" w:after="0"/>
        <w:jc w:val="both"/>
      </w:pPr>
      <w:r>
        <w:t xml:space="preserve">In detail, the individual elements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are of one of the following forms:</w:t>
      </w:r>
    </w:p>
    <w:p w14:paraId="61F7130A" w14:textId="77777777" w:rsidR="00600B43" w:rsidRPr="000E4C61" w:rsidRDefault="00600B43" w:rsidP="00600B43">
      <w:pPr>
        <w:spacing w:before="120"/>
        <w:ind w:left="709"/>
        <w:rPr>
          <w:i/>
          <w:color w:val="0033CC"/>
        </w:rPr>
      </w:pPr>
      <w:r w:rsidRPr="000E4C61">
        <w:rPr>
          <w:i/>
          <w:color w:val="0033CC"/>
        </w:rPr>
        <w:t>&lt;int key=</w:t>
      </w:r>
      <w:r w:rsidR="00194316">
        <w:rPr>
          <w:i/>
          <w:color w:val="0033CC"/>
        </w:rPr>
        <w:t>"</w:t>
      </w:r>
      <w:proofErr w:type="spellStart"/>
      <w:r w:rsidRPr="000E4C61">
        <w:rPr>
          <w:i/>
          <w:color w:val="0033CC"/>
        </w:rPr>
        <w:t>Nameof</w:t>
      </w:r>
      <w:r>
        <w:rPr>
          <w:i/>
          <w:color w:val="0033CC"/>
        </w:rPr>
        <w:t>Int</w:t>
      </w:r>
      <w:r w:rsidRPr="000E4C61">
        <w:rPr>
          <w:i/>
          <w:color w:val="0033CC"/>
        </w:rPr>
        <w:t>Value</w:t>
      </w:r>
      <w:proofErr w:type="spellEnd"/>
      <w:r w:rsidR="00194316">
        <w:rPr>
          <w:i/>
          <w:color w:val="0033CC"/>
        </w:rPr>
        <w:t>"</w:t>
      </w:r>
      <w:r w:rsidRPr="000E4C61">
        <w:rPr>
          <w:i/>
          <w:color w:val="0033CC"/>
        </w:rPr>
        <w:t xml:space="preserve">&gt; </w:t>
      </w:r>
      <w:r w:rsidRPr="00181FA9">
        <w:rPr>
          <w:i/>
          <w:color w:val="0033CC"/>
        </w:rPr>
        <w:t>value</w:t>
      </w:r>
      <w:r w:rsidRPr="000E4C61">
        <w:rPr>
          <w:i/>
          <w:color w:val="0033CC"/>
        </w:rPr>
        <w:t xml:space="preserve"> &lt;/int&gt;</w:t>
      </w:r>
    </w:p>
    <w:p w14:paraId="5EA24291" w14:textId="77777777" w:rsidR="00600B43" w:rsidRDefault="00600B43" w:rsidP="00600B43">
      <w:pPr>
        <w:spacing w:after="0"/>
        <w:ind w:left="709"/>
        <w:rPr>
          <w:i/>
          <w:color w:val="0033CC"/>
        </w:rPr>
      </w:pPr>
      <w:r w:rsidRPr="000E4C61">
        <w:rPr>
          <w:i/>
          <w:color w:val="0033CC"/>
        </w:rPr>
        <w:t>&lt;</w:t>
      </w:r>
      <w:proofErr w:type="spellStart"/>
      <w:r w:rsidRPr="000E4C61">
        <w:rPr>
          <w:i/>
          <w:color w:val="0033CC"/>
        </w:rPr>
        <w:t>int_list</w:t>
      </w:r>
      <w:proofErr w:type="spellEnd"/>
      <w:r w:rsidRPr="000E4C61">
        <w:rPr>
          <w:i/>
          <w:color w:val="0033CC"/>
        </w:rPr>
        <w:t xml:space="preserve"> key=</w:t>
      </w:r>
      <w:r w:rsidR="00194316">
        <w:rPr>
          <w:i/>
          <w:color w:val="0033CC"/>
        </w:rPr>
        <w:t>"</w:t>
      </w:r>
      <w:proofErr w:type="spellStart"/>
      <w:r w:rsidRPr="000E4C61">
        <w:rPr>
          <w:i/>
          <w:color w:val="0033CC"/>
        </w:rPr>
        <w:t>Nameof</w:t>
      </w:r>
      <w:r>
        <w:rPr>
          <w:i/>
          <w:color w:val="0033CC"/>
        </w:rPr>
        <w:t>IntListValue</w:t>
      </w:r>
      <w:proofErr w:type="spellEnd"/>
      <w:r w:rsidR="00194316">
        <w:rPr>
          <w:i/>
          <w:color w:val="0033CC"/>
        </w:rPr>
        <w:t>"</w:t>
      </w:r>
      <w:r>
        <w:rPr>
          <w:i/>
          <w:color w:val="0033CC"/>
        </w:rPr>
        <w:t>&gt;</w:t>
      </w:r>
    </w:p>
    <w:p w14:paraId="11E0B003" w14:textId="77777777"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1</w:t>
      </w:r>
      <w:r w:rsidR="00194316">
        <w:rPr>
          <w:i/>
          <w:color w:val="0033CC"/>
        </w:rPr>
        <w:t>"</w:t>
      </w:r>
      <w:r>
        <w:rPr>
          <w:i/>
          <w:color w:val="0033CC"/>
        </w:rPr>
        <w:t>&gt; value1 &lt;/value&gt;</w:t>
      </w:r>
    </w:p>
    <w:p w14:paraId="73CD15D0" w14:textId="77777777" w:rsidR="00600B43" w:rsidRDefault="00600B43" w:rsidP="00600B43">
      <w:pPr>
        <w:spacing w:after="0"/>
        <w:ind w:left="709"/>
        <w:rPr>
          <w:i/>
          <w:color w:val="0033CC"/>
        </w:rPr>
      </w:pPr>
      <w:r>
        <w:rPr>
          <w:i/>
          <w:color w:val="0033CC"/>
        </w:rPr>
        <w:tab/>
      </w:r>
      <w:r w:rsidRPr="000E4C61">
        <w:rPr>
          <w:i/>
          <w:color w:val="0033CC"/>
        </w:rPr>
        <w:t>…</w:t>
      </w:r>
    </w:p>
    <w:p w14:paraId="1DCACBA5" w14:textId="77777777"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N</w:t>
      </w:r>
      <w:r w:rsidR="00194316">
        <w:rPr>
          <w:i/>
          <w:color w:val="0033CC"/>
        </w:rPr>
        <w:t>"</w:t>
      </w:r>
      <w:r>
        <w:rPr>
          <w:i/>
          <w:color w:val="0033CC"/>
        </w:rPr>
        <w:t xml:space="preserve">&gt; </w:t>
      </w:r>
      <w:proofErr w:type="spellStart"/>
      <w:r>
        <w:rPr>
          <w:i/>
          <w:color w:val="0033CC"/>
        </w:rPr>
        <w:t>valueN</w:t>
      </w:r>
      <w:proofErr w:type="spellEnd"/>
      <w:r>
        <w:rPr>
          <w:i/>
          <w:color w:val="0033CC"/>
        </w:rPr>
        <w:t xml:space="preserve"> &lt;/value&gt;</w:t>
      </w:r>
    </w:p>
    <w:p w14:paraId="07F32ED2" w14:textId="77777777" w:rsidR="00600B43" w:rsidRPr="000E4C61" w:rsidRDefault="00600B43" w:rsidP="00600B43">
      <w:pPr>
        <w:spacing w:after="240"/>
        <w:ind w:left="709"/>
        <w:rPr>
          <w:i/>
          <w:color w:val="0033CC"/>
        </w:rPr>
      </w:pPr>
      <w:r w:rsidRPr="000E4C61">
        <w:rPr>
          <w:i/>
          <w:color w:val="0033CC"/>
        </w:rPr>
        <w:t>&lt;/</w:t>
      </w:r>
      <w:proofErr w:type="spellStart"/>
      <w:r w:rsidRPr="000E4C61">
        <w:rPr>
          <w:i/>
          <w:color w:val="0033CC"/>
        </w:rPr>
        <w:t>int_list</w:t>
      </w:r>
      <w:proofErr w:type="spellEnd"/>
      <w:r w:rsidRPr="000E4C61">
        <w:rPr>
          <w:i/>
          <w:color w:val="0033CC"/>
        </w:rPr>
        <w:t>&gt;</w:t>
      </w:r>
    </w:p>
    <w:p w14:paraId="1757D268" w14:textId="77777777" w:rsidR="00600B43" w:rsidRPr="000E4C61" w:rsidRDefault="00600B43" w:rsidP="00600B43">
      <w:pPr>
        <w:spacing w:before="120"/>
        <w:ind w:left="709"/>
        <w:rPr>
          <w:i/>
          <w:color w:val="0033CC"/>
        </w:rPr>
      </w:pPr>
      <w:r w:rsidRPr="000E4C61">
        <w:rPr>
          <w:i/>
          <w:color w:val="0033CC"/>
        </w:rPr>
        <w:t>&lt;real key=</w:t>
      </w:r>
      <w:r w:rsidR="00194316">
        <w:rPr>
          <w:i/>
          <w:color w:val="0033CC"/>
        </w:rPr>
        <w:t>"</w:t>
      </w:r>
      <w:proofErr w:type="spellStart"/>
      <w:r w:rsidRPr="000E4C61">
        <w:rPr>
          <w:i/>
          <w:color w:val="0033CC"/>
        </w:rPr>
        <w:t>Nameof</w:t>
      </w:r>
      <w:r>
        <w:rPr>
          <w:i/>
          <w:color w:val="0033CC"/>
        </w:rPr>
        <w:t>Real</w:t>
      </w:r>
      <w:r w:rsidRPr="000E4C61">
        <w:rPr>
          <w:i/>
          <w:color w:val="0033CC"/>
        </w:rPr>
        <w:t>Value</w:t>
      </w:r>
      <w:proofErr w:type="spellEnd"/>
      <w:r w:rsidR="00194316">
        <w:rPr>
          <w:i/>
          <w:color w:val="0033CC"/>
        </w:rPr>
        <w:t>"</w:t>
      </w:r>
      <w:r w:rsidRPr="000E4C61">
        <w:rPr>
          <w:i/>
          <w:color w:val="0033CC"/>
        </w:rPr>
        <w:t xml:space="preserve">&gt; </w:t>
      </w:r>
      <w:r w:rsidRPr="00181FA9">
        <w:rPr>
          <w:i/>
          <w:color w:val="0033CC"/>
        </w:rPr>
        <w:t>value</w:t>
      </w:r>
      <w:r w:rsidRPr="000E4C61">
        <w:rPr>
          <w:i/>
          <w:color w:val="0033CC"/>
        </w:rPr>
        <w:t xml:space="preserve"> &lt;/real&gt;</w:t>
      </w:r>
    </w:p>
    <w:p w14:paraId="1F2FA864" w14:textId="77777777" w:rsidR="00600B43" w:rsidRDefault="00600B43" w:rsidP="00600B43">
      <w:pPr>
        <w:spacing w:after="0"/>
        <w:ind w:left="709"/>
        <w:rPr>
          <w:i/>
          <w:color w:val="0033CC"/>
        </w:rPr>
      </w:pPr>
      <w:r w:rsidRPr="000E4C61">
        <w:rPr>
          <w:i/>
          <w:color w:val="0033CC"/>
        </w:rPr>
        <w:t>&lt;</w:t>
      </w:r>
      <w:proofErr w:type="spellStart"/>
      <w:r w:rsidRPr="000E4C61">
        <w:rPr>
          <w:i/>
          <w:color w:val="0033CC"/>
        </w:rPr>
        <w:t>real_list</w:t>
      </w:r>
      <w:proofErr w:type="spellEnd"/>
      <w:r w:rsidRPr="000E4C61">
        <w:rPr>
          <w:i/>
          <w:color w:val="0033CC"/>
        </w:rPr>
        <w:t xml:space="preserve"> key=</w:t>
      </w:r>
      <w:r w:rsidR="00194316">
        <w:rPr>
          <w:i/>
          <w:color w:val="0033CC"/>
        </w:rPr>
        <w:t>"</w:t>
      </w:r>
      <w:proofErr w:type="spellStart"/>
      <w:r w:rsidRPr="000E4C61">
        <w:rPr>
          <w:i/>
          <w:color w:val="0033CC"/>
        </w:rPr>
        <w:t>Nameof</w:t>
      </w:r>
      <w:r>
        <w:rPr>
          <w:i/>
          <w:color w:val="0033CC"/>
        </w:rPr>
        <w:t>RealListValue</w:t>
      </w:r>
      <w:proofErr w:type="spellEnd"/>
      <w:r w:rsidR="00194316">
        <w:rPr>
          <w:i/>
          <w:color w:val="0033CC"/>
        </w:rPr>
        <w:t>"</w:t>
      </w:r>
      <w:r>
        <w:rPr>
          <w:i/>
          <w:color w:val="0033CC"/>
        </w:rPr>
        <w:t>&gt;</w:t>
      </w:r>
    </w:p>
    <w:p w14:paraId="025BB82F" w14:textId="77777777"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1</w:t>
      </w:r>
      <w:r w:rsidR="00194316">
        <w:rPr>
          <w:i/>
          <w:color w:val="0033CC"/>
        </w:rPr>
        <w:t>"</w:t>
      </w:r>
      <w:r w:rsidRPr="000E4C61">
        <w:rPr>
          <w:i/>
          <w:color w:val="0033CC"/>
        </w:rPr>
        <w:t>&gt; value1 &lt;/value&gt;</w:t>
      </w:r>
    </w:p>
    <w:p w14:paraId="13B58ADD" w14:textId="77777777" w:rsidR="00600B43" w:rsidRDefault="00600B43" w:rsidP="00600B43">
      <w:pPr>
        <w:spacing w:after="0"/>
        <w:ind w:left="709"/>
        <w:rPr>
          <w:i/>
          <w:color w:val="0033CC"/>
        </w:rPr>
      </w:pPr>
      <w:r>
        <w:rPr>
          <w:i/>
          <w:color w:val="0033CC"/>
        </w:rPr>
        <w:tab/>
      </w:r>
      <w:r w:rsidRPr="000E4C61">
        <w:rPr>
          <w:i/>
          <w:color w:val="0033CC"/>
        </w:rPr>
        <w:t>…</w:t>
      </w:r>
    </w:p>
    <w:p w14:paraId="369D0513" w14:textId="77777777"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N</w:t>
      </w:r>
      <w:r w:rsidR="00194316">
        <w:rPr>
          <w:i/>
          <w:color w:val="0033CC"/>
        </w:rPr>
        <w:t>"</w:t>
      </w:r>
      <w:r w:rsidRPr="000E4C61">
        <w:rPr>
          <w:i/>
          <w:color w:val="0033CC"/>
        </w:rPr>
        <w:t xml:space="preserve">&gt; </w:t>
      </w:r>
      <w:proofErr w:type="spellStart"/>
      <w:r w:rsidRPr="000E4C61">
        <w:rPr>
          <w:i/>
          <w:color w:val="0033CC"/>
        </w:rPr>
        <w:t>valueN</w:t>
      </w:r>
      <w:proofErr w:type="spellEnd"/>
      <w:r w:rsidRPr="000E4C61">
        <w:rPr>
          <w:i/>
          <w:color w:val="0033CC"/>
        </w:rPr>
        <w:t xml:space="preserve"> &lt;/value&gt;</w:t>
      </w:r>
    </w:p>
    <w:p w14:paraId="40D86AA4" w14:textId="77777777" w:rsidR="00600B43" w:rsidRPr="000E4C61" w:rsidRDefault="00600B43" w:rsidP="00600B43">
      <w:pPr>
        <w:spacing w:after="240"/>
        <w:ind w:left="709"/>
        <w:rPr>
          <w:i/>
          <w:color w:val="0033CC"/>
        </w:rPr>
      </w:pPr>
      <w:r w:rsidRPr="000E4C61">
        <w:rPr>
          <w:i/>
          <w:color w:val="0033CC"/>
        </w:rPr>
        <w:t>&lt;/</w:t>
      </w:r>
      <w:proofErr w:type="spellStart"/>
      <w:r w:rsidRPr="000E4C61">
        <w:rPr>
          <w:i/>
          <w:color w:val="0033CC"/>
        </w:rPr>
        <w:t>real_list</w:t>
      </w:r>
      <w:proofErr w:type="spellEnd"/>
      <w:r w:rsidRPr="000E4C61">
        <w:rPr>
          <w:i/>
          <w:color w:val="0033CC"/>
        </w:rPr>
        <w:t>&gt;</w:t>
      </w:r>
    </w:p>
    <w:p w14:paraId="497FED05" w14:textId="77777777" w:rsidR="00600B43" w:rsidRPr="000E4C61" w:rsidRDefault="00600B43" w:rsidP="00600B43">
      <w:pPr>
        <w:ind w:left="709"/>
        <w:rPr>
          <w:i/>
          <w:color w:val="0033CC"/>
        </w:rPr>
      </w:pPr>
      <w:r w:rsidRPr="000E4C61">
        <w:rPr>
          <w:i/>
          <w:color w:val="0033CC"/>
        </w:rPr>
        <w:t>&lt;string key=</w:t>
      </w:r>
      <w:r w:rsidR="00194316">
        <w:rPr>
          <w:i/>
          <w:color w:val="0033CC"/>
        </w:rPr>
        <w:t>"</w:t>
      </w:r>
      <w:proofErr w:type="spellStart"/>
      <w:r w:rsidRPr="000E4C61">
        <w:rPr>
          <w:i/>
          <w:color w:val="0033CC"/>
        </w:rPr>
        <w:t>Nameof</w:t>
      </w:r>
      <w:r>
        <w:rPr>
          <w:i/>
          <w:color w:val="0033CC"/>
        </w:rPr>
        <w:t>String</w:t>
      </w:r>
      <w:r w:rsidRPr="000E4C61">
        <w:rPr>
          <w:i/>
          <w:color w:val="0033CC"/>
        </w:rPr>
        <w:t>Value</w:t>
      </w:r>
      <w:proofErr w:type="spellEnd"/>
      <w:r w:rsidR="00194316">
        <w:rPr>
          <w:i/>
          <w:color w:val="0033CC"/>
        </w:rPr>
        <w:t>"</w:t>
      </w:r>
      <w:r w:rsidRPr="000E4C61">
        <w:rPr>
          <w:i/>
          <w:color w:val="0033CC"/>
        </w:rPr>
        <w:t xml:space="preserve">&gt; </w:t>
      </w:r>
      <w:r w:rsidRPr="00181FA9">
        <w:rPr>
          <w:i/>
          <w:color w:val="0033CC"/>
        </w:rPr>
        <w:t>value</w:t>
      </w:r>
      <w:r w:rsidRPr="000E4C61">
        <w:rPr>
          <w:i/>
          <w:color w:val="0033CC"/>
        </w:rPr>
        <w:t xml:space="preserve"> &lt;/string&gt;</w:t>
      </w:r>
    </w:p>
    <w:p w14:paraId="4BB4B1AE" w14:textId="77777777" w:rsidR="00600B43" w:rsidRDefault="00600B43" w:rsidP="00600B43">
      <w:pPr>
        <w:spacing w:after="0"/>
        <w:ind w:left="709"/>
        <w:rPr>
          <w:i/>
          <w:color w:val="0033CC"/>
        </w:rPr>
      </w:pPr>
      <w:r w:rsidRPr="000E4C61">
        <w:rPr>
          <w:i/>
          <w:color w:val="0033CC"/>
        </w:rPr>
        <w:t>&lt;</w:t>
      </w:r>
      <w:proofErr w:type="spellStart"/>
      <w:r w:rsidRPr="000E4C61">
        <w:rPr>
          <w:i/>
          <w:color w:val="0033CC"/>
        </w:rPr>
        <w:t>string_list</w:t>
      </w:r>
      <w:proofErr w:type="spellEnd"/>
      <w:r w:rsidRPr="000E4C61">
        <w:rPr>
          <w:i/>
          <w:color w:val="0033CC"/>
        </w:rPr>
        <w:t xml:space="preserve"> key=</w:t>
      </w:r>
      <w:r w:rsidR="00194316">
        <w:rPr>
          <w:i/>
          <w:color w:val="0033CC"/>
        </w:rPr>
        <w:t>"</w:t>
      </w:r>
      <w:proofErr w:type="spellStart"/>
      <w:r w:rsidRPr="000E4C61">
        <w:rPr>
          <w:i/>
          <w:color w:val="0033CC"/>
        </w:rPr>
        <w:t>Nameof</w:t>
      </w:r>
      <w:r>
        <w:rPr>
          <w:i/>
          <w:color w:val="0033CC"/>
        </w:rPr>
        <w:t>StringList</w:t>
      </w:r>
      <w:r w:rsidRPr="000E4C61">
        <w:rPr>
          <w:i/>
          <w:color w:val="0033CC"/>
        </w:rPr>
        <w:t>Value</w:t>
      </w:r>
      <w:proofErr w:type="spellEnd"/>
      <w:r w:rsidR="00194316">
        <w:rPr>
          <w:i/>
          <w:color w:val="0033CC"/>
        </w:rPr>
        <w:t>"</w:t>
      </w:r>
      <w:r>
        <w:rPr>
          <w:i/>
          <w:color w:val="0033CC"/>
        </w:rPr>
        <w:t>&gt;</w:t>
      </w:r>
    </w:p>
    <w:p w14:paraId="6E114A62" w14:textId="77777777"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1</w:t>
      </w:r>
      <w:r w:rsidR="00194316">
        <w:rPr>
          <w:i/>
          <w:color w:val="0033CC"/>
        </w:rPr>
        <w:t>"</w:t>
      </w:r>
      <w:r w:rsidRPr="000E4C61">
        <w:rPr>
          <w:i/>
          <w:color w:val="0033CC"/>
        </w:rPr>
        <w:t>&gt; value1 &lt;/value&gt;</w:t>
      </w:r>
    </w:p>
    <w:p w14:paraId="285F7A34" w14:textId="77777777" w:rsidR="00600B43" w:rsidRDefault="00600B43" w:rsidP="00600B43">
      <w:pPr>
        <w:spacing w:after="0"/>
        <w:ind w:left="709"/>
        <w:rPr>
          <w:i/>
          <w:color w:val="0033CC"/>
        </w:rPr>
      </w:pPr>
      <w:r>
        <w:rPr>
          <w:i/>
          <w:color w:val="0033CC"/>
        </w:rPr>
        <w:tab/>
      </w:r>
      <w:r w:rsidRPr="000E4C61">
        <w:rPr>
          <w:i/>
          <w:color w:val="0033CC"/>
        </w:rPr>
        <w:t>…</w:t>
      </w:r>
    </w:p>
    <w:p w14:paraId="71DFE63E" w14:textId="77777777" w:rsidR="00600B43" w:rsidRDefault="00600B43" w:rsidP="00600B43">
      <w:pPr>
        <w:spacing w:after="0"/>
        <w:ind w:left="709"/>
        <w:rPr>
          <w:i/>
          <w:color w:val="0033CC"/>
        </w:rPr>
      </w:pPr>
      <w:r>
        <w:rPr>
          <w:i/>
          <w:color w:val="0033CC"/>
        </w:rPr>
        <w:tab/>
      </w:r>
      <w:r w:rsidRPr="000E4C61">
        <w:rPr>
          <w:i/>
          <w:color w:val="0033CC"/>
        </w:rPr>
        <w:t xml:space="preserve"> &lt;value</w:t>
      </w:r>
      <w:r>
        <w:rPr>
          <w:i/>
          <w:color w:val="0033CC"/>
        </w:rPr>
        <w:t xml:space="preserve"> index=</w:t>
      </w:r>
      <w:r w:rsidR="00194316">
        <w:rPr>
          <w:i/>
          <w:color w:val="0033CC"/>
        </w:rPr>
        <w:t>"</w:t>
      </w:r>
      <w:r>
        <w:rPr>
          <w:i/>
          <w:color w:val="0033CC"/>
        </w:rPr>
        <w:t>N</w:t>
      </w:r>
      <w:r w:rsidR="00194316">
        <w:rPr>
          <w:i/>
          <w:color w:val="0033CC"/>
        </w:rPr>
        <w:t>"</w:t>
      </w:r>
      <w:r>
        <w:rPr>
          <w:i/>
          <w:color w:val="0033CC"/>
        </w:rPr>
        <w:t xml:space="preserve">&gt; </w:t>
      </w:r>
      <w:proofErr w:type="spellStart"/>
      <w:r>
        <w:rPr>
          <w:i/>
          <w:color w:val="0033CC"/>
        </w:rPr>
        <w:t>valueN</w:t>
      </w:r>
      <w:proofErr w:type="spellEnd"/>
      <w:r>
        <w:rPr>
          <w:i/>
          <w:color w:val="0033CC"/>
        </w:rPr>
        <w:t xml:space="preserve"> &lt;/value&gt;</w:t>
      </w:r>
    </w:p>
    <w:p w14:paraId="3590D20F" w14:textId="77777777" w:rsidR="00600B43" w:rsidRPr="000E4C61" w:rsidRDefault="00600B43" w:rsidP="00600B43">
      <w:pPr>
        <w:spacing w:after="0"/>
        <w:ind w:left="709"/>
        <w:rPr>
          <w:i/>
          <w:color w:val="0033CC"/>
        </w:rPr>
      </w:pPr>
      <w:r w:rsidRPr="000E4C61">
        <w:rPr>
          <w:i/>
          <w:color w:val="0033CC"/>
        </w:rPr>
        <w:t>&lt;/</w:t>
      </w:r>
      <w:proofErr w:type="spellStart"/>
      <w:r w:rsidRPr="000E4C61">
        <w:rPr>
          <w:i/>
          <w:color w:val="0033CC"/>
        </w:rPr>
        <w:t>string_list</w:t>
      </w:r>
      <w:proofErr w:type="spellEnd"/>
      <w:r w:rsidRPr="000E4C61">
        <w:rPr>
          <w:i/>
          <w:color w:val="0033CC"/>
        </w:rPr>
        <w:t>&gt;.</w:t>
      </w:r>
    </w:p>
    <w:p w14:paraId="0FD754E8" w14:textId="77777777" w:rsidR="00600B43" w:rsidRDefault="00600B43" w:rsidP="00600B43">
      <w:pPr>
        <w:spacing w:before="240" w:after="0"/>
        <w:jc w:val="both"/>
      </w:pPr>
      <w:r>
        <w:t xml:space="preserve">I.e. the name of the elements specifies the </w:t>
      </w:r>
      <w:r w:rsidRPr="00181FA9">
        <w:rPr>
          <w:i/>
          <w:color w:val="0033CC"/>
        </w:rPr>
        <w:t>value-type</w:t>
      </w:r>
      <w:r>
        <w:t xml:space="preserve"> while the </w:t>
      </w:r>
      <w:r w:rsidRPr="00181FA9">
        <w:rPr>
          <w:i/>
          <w:color w:val="0033CC"/>
        </w:rPr>
        <w:t>value(s)</w:t>
      </w:r>
      <w:r>
        <w:rPr>
          <w:i/>
          <w:color w:val="0033CC"/>
        </w:rPr>
        <w:t xml:space="preserve"> </w:t>
      </w:r>
      <w:r>
        <w:t xml:space="preserve">is/are hold in one or several element(s) </w:t>
      </w:r>
      <w:r w:rsidRPr="000E4C61">
        <w:rPr>
          <w:i/>
          <w:color w:val="0033CC"/>
        </w:rPr>
        <w:t>&lt;value</w:t>
      </w:r>
      <w:r>
        <w:rPr>
          <w:i/>
          <w:color w:val="0033CC"/>
        </w:rPr>
        <w:t>/</w:t>
      </w:r>
      <w:r w:rsidRPr="000E4C61">
        <w:rPr>
          <w:i/>
          <w:color w:val="0033CC"/>
        </w:rPr>
        <w:t>&gt;</w:t>
      </w:r>
      <w:r>
        <w:t xml:space="preserve">. A list is </w:t>
      </w:r>
      <w:r w:rsidRPr="00D32A5C">
        <w:t>signif</w:t>
      </w:r>
      <w:r>
        <w:t xml:space="preserve">ied by the </w:t>
      </w:r>
      <w:r w:rsidRPr="00D32A5C">
        <w:t>suffix</w:t>
      </w:r>
      <w:r>
        <w:t xml:space="preserve"> </w:t>
      </w:r>
      <w:r w:rsidRPr="00D32A5C">
        <w:rPr>
          <w:i/>
          <w:color w:val="0033CC"/>
        </w:rPr>
        <w:t>_list</w:t>
      </w:r>
      <w:r>
        <w:t xml:space="preserve">. All elements </w:t>
      </w:r>
      <w:r w:rsidRPr="00D32A5C">
        <w:t>own</w:t>
      </w:r>
      <w:r>
        <w:t xml:space="preserve"> the attribute </w:t>
      </w:r>
      <w:r w:rsidRPr="000E4C61">
        <w:rPr>
          <w:i/>
          <w:color w:val="0033CC"/>
        </w:rPr>
        <w:t>key</w:t>
      </w:r>
      <w:r>
        <w:t>.</w:t>
      </w:r>
    </w:p>
    <w:p w14:paraId="52E0F862" w14:textId="77777777" w:rsidR="00600B43" w:rsidRDefault="00600B43" w:rsidP="00600B43">
      <w:pPr>
        <w:spacing w:before="240" w:after="0"/>
        <w:jc w:val="both"/>
      </w:pPr>
      <w:r>
        <w:t xml:space="preserve">Often 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 xml:space="preserve">has an </w:t>
      </w:r>
      <w:r>
        <w:rPr>
          <w:i/>
          <w:color w:val="0033CC"/>
        </w:rPr>
        <w:t>owner</w:t>
      </w:r>
      <w:r>
        <w:t xml:space="preserve"> and is needed </w:t>
      </w:r>
      <w:r>
        <w:rPr>
          <w:i/>
          <w:color w:val="0033CC"/>
        </w:rPr>
        <w:t>for</w:t>
      </w:r>
      <w:r>
        <w:t xml:space="preserve"> a special purpose. For example, Mr. Brown needs for one and the same joint element an integer valued attribute named </w:t>
      </w:r>
      <w:r w:rsidRPr="00C65300">
        <w:rPr>
          <w:i/>
          <w:color w:val="0033CC"/>
        </w:rPr>
        <w:t>priority</w:t>
      </w:r>
      <w:r>
        <w:t xml:space="preserve"> </w:t>
      </w:r>
      <w:r>
        <w:lastRenderedPageBreak/>
        <w:t xml:space="preserve">which should assume different values for two applications </w:t>
      </w:r>
      <w:r w:rsidR="00194316">
        <w:rPr>
          <w:i/>
          <w:color w:val="0033CC"/>
        </w:rPr>
        <w:t>"</w:t>
      </w:r>
      <w:r w:rsidRPr="00C65300">
        <w:rPr>
          <w:i/>
          <w:color w:val="0033CC"/>
        </w:rPr>
        <w:t>Fatigue</w:t>
      </w:r>
      <w:r w:rsidR="00194316">
        <w:rPr>
          <w:i/>
          <w:color w:val="0033CC"/>
        </w:rPr>
        <w:t>"</w:t>
      </w:r>
      <w:r w:rsidRPr="00D007EF">
        <w:t xml:space="preserve"> </w:t>
      </w:r>
      <w:r>
        <w:t xml:space="preserve">(1) and </w:t>
      </w:r>
      <w:r w:rsidR="00194316">
        <w:rPr>
          <w:i/>
          <w:color w:val="0033CC"/>
        </w:rPr>
        <w:t>"</w:t>
      </w:r>
      <w:r>
        <w:rPr>
          <w:i/>
          <w:color w:val="0033CC"/>
        </w:rPr>
        <w:t>Statics</w:t>
      </w:r>
      <w:r w:rsidR="00194316">
        <w:rPr>
          <w:i/>
          <w:color w:val="0033CC"/>
        </w:rPr>
        <w:t>"</w:t>
      </w:r>
      <w:r w:rsidRPr="00D007EF">
        <w:t xml:space="preserve"> </w:t>
      </w:r>
      <w:r>
        <w:t xml:space="preserve">(22). These could be specified in a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r>
        <w:rPr>
          <w:rFonts w:ascii="Courier New" w:hAnsi="Courier New" w:cs="Courier New"/>
          <w:b/>
          <w:i/>
          <w:sz w:val="18"/>
          <w:szCs w:val="18"/>
        </w:rPr>
        <w:t>_list</w:t>
      </w:r>
      <w:proofErr w:type="spellEnd"/>
      <w:r w:rsidRPr="008F0942">
        <w:rPr>
          <w:rFonts w:ascii="Courier New" w:hAnsi="Courier New" w:cs="Courier New"/>
          <w:b/>
          <w:i/>
          <w:sz w:val="18"/>
          <w:szCs w:val="18"/>
        </w:rPr>
        <w:t>/&gt;</w:t>
      </w:r>
      <w:r>
        <w:t xml:space="preserve"> as follows:</w:t>
      </w:r>
    </w:p>
    <w:p w14:paraId="1BA5B8F8" w14:textId="77777777" w:rsidR="00600B43" w:rsidRPr="007055D9" w:rsidRDefault="00600B43" w:rsidP="00600B43">
      <w:pPr>
        <w:keepNext/>
        <w:spacing w:before="240"/>
        <w:rPr>
          <w:b/>
        </w:rPr>
      </w:pPr>
      <w:r w:rsidRPr="007055D9">
        <w:rPr>
          <w:b/>
          <w:sz w:val="24"/>
        </w:rPr>
        <w:t>Example</w:t>
      </w:r>
    </w:p>
    <w:p w14:paraId="3FB5D51D" w14:textId="77777777" w:rsidR="00600B43" w:rsidRDefault="00600B43" w:rsidP="00600B43">
      <w:pPr>
        <w:pStyle w:val="XMLCode"/>
      </w:pPr>
    </w:p>
    <w:p w14:paraId="3DBD9D44" w14:textId="77777777" w:rsidR="00600B43" w:rsidRDefault="00600B43" w:rsidP="00600B43">
      <w:pPr>
        <w:pStyle w:val="XMLCode"/>
      </w:pPr>
      <w:r>
        <w:t>&lt;</w:t>
      </w:r>
      <w:proofErr w:type="spellStart"/>
      <w:r>
        <w:t>custom_attributes_list</w:t>
      </w:r>
      <w:proofErr w:type="spellEnd"/>
      <w:r>
        <w:t>&gt;</w:t>
      </w:r>
    </w:p>
    <w:p w14:paraId="2E470A7A" w14:textId="77777777" w:rsidR="00600B43" w:rsidRDefault="00600B43" w:rsidP="00600B43">
      <w:pPr>
        <w:pStyle w:val="XMLCode"/>
      </w:pPr>
      <w:r>
        <w:tab/>
        <w:t>&lt;</w:t>
      </w:r>
      <w:proofErr w:type="spellStart"/>
      <w:r>
        <w:t>custom_attributes</w:t>
      </w:r>
      <w:proofErr w:type="spellEnd"/>
      <w:r>
        <w:t xml:space="preserve"> owner=</w:t>
      </w:r>
      <w:r w:rsidR="00194316">
        <w:t>"</w:t>
      </w:r>
      <w:proofErr w:type="spellStart"/>
      <w:r w:rsidRPr="00B15C81">
        <w:rPr>
          <w:color w:val="0070C0"/>
        </w:rPr>
        <w:t>Mr</w:t>
      </w:r>
      <w:proofErr w:type="spellEnd"/>
      <w:r w:rsidRPr="00B15C81">
        <w:rPr>
          <w:color w:val="0070C0"/>
        </w:rPr>
        <w:t xml:space="preserve"> Brown</w:t>
      </w:r>
      <w:r w:rsidR="00194316">
        <w:t>"</w:t>
      </w:r>
      <w:r>
        <w:t xml:space="preserve"> for=</w:t>
      </w:r>
      <w:r w:rsidR="00194316">
        <w:t>"</w:t>
      </w:r>
      <w:r w:rsidRPr="00B15C81">
        <w:rPr>
          <w:color w:val="0070C0"/>
        </w:rPr>
        <w:t>Fatigue</w:t>
      </w:r>
      <w:r w:rsidR="00194316">
        <w:t>"</w:t>
      </w:r>
      <w:r>
        <w:t>&gt;</w:t>
      </w:r>
    </w:p>
    <w:p w14:paraId="7669BCD0" w14:textId="77777777" w:rsidR="00600B43" w:rsidRDefault="00600B43" w:rsidP="00600B43">
      <w:pPr>
        <w:pStyle w:val="XMLCode"/>
      </w:pPr>
      <w:r>
        <w:tab/>
      </w:r>
      <w:r>
        <w:tab/>
        <w:t>&lt;int key=</w:t>
      </w:r>
      <w:r w:rsidR="00194316">
        <w:t>"</w:t>
      </w:r>
      <w:r>
        <w:t>priority</w:t>
      </w:r>
      <w:r w:rsidR="00194316">
        <w:t>"</w:t>
      </w:r>
      <w:r>
        <w:t xml:space="preserve">&gt; </w:t>
      </w:r>
      <w:r w:rsidRPr="00B15C81">
        <w:rPr>
          <w:color w:val="0070C0"/>
        </w:rPr>
        <w:t>1</w:t>
      </w:r>
      <w:r>
        <w:t xml:space="preserve"> &lt;/int&gt;</w:t>
      </w:r>
    </w:p>
    <w:p w14:paraId="517D773D" w14:textId="77777777" w:rsidR="00600B43" w:rsidRDefault="00600B43" w:rsidP="00600B43">
      <w:pPr>
        <w:pStyle w:val="XMLCode"/>
      </w:pPr>
      <w:r>
        <w:tab/>
        <w:t>&lt;/</w:t>
      </w:r>
      <w:proofErr w:type="spellStart"/>
      <w:r>
        <w:t>custom_attributes</w:t>
      </w:r>
      <w:proofErr w:type="spellEnd"/>
      <w:r>
        <w:t>&gt;</w:t>
      </w:r>
    </w:p>
    <w:p w14:paraId="55544CC7" w14:textId="77777777" w:rsidR="00600B43" w:rsidRDefault="00600B43" w:rsidP="00600B43">
      <w:pPr>
        <w:pStyle w:val="XMLCode"/>
      </w:pPr>
      <w:r>
        <w:tab/>
        <w:t>&lt;</w:t>
      </w:r>
      <w:proofErr w:type="spellStart"/>
      <w:r>
        <w:t>custom_attributes</w:t>
      </w:r>
      <w:proofErr w:type="spellEnd"/>
      <w:r>
        <w:t xml:space="preserve"> owner=</w:t>
      </w:r>
      <w:r w:rsidR="00194316">
        <w:t>"</w:t>
      </w:r>
      <w:proofErr w:type="spellStart"/>
      <w:r w:rsidRPr="00B15C81">
        <w:rPr>
          <w:color w:val="0070C0"/>
        </w:rPr>
        <w:t>Mr</w:t>
      </w:r>
      <w:proofErr w:type="spellEnd"/>
      <w:r w:rsidRPr="00B15C81">
        <w:rPr>
          <w:color w:val="0070C0"/>
        </w:rPr>
        <w:t xml:space="preserve"> Brown</w:t>
      </w:r>
      <w:r w:rsidR="00194316">
        <w:t>"</w:t>
      </w:r>
      <w:r>
        <w:t xml:space="preserve"> for=</w:t>
      </w:r>
      <w:r w:rsidR="00194316">
        <w:t>"</w:t>
      </w:r>
      <w:r w:rsidRPr="00B15C81">
        <w:rPr>
          <w:color w:val="0070C0"/>
        </w:rPr>
        <w:t>Statics</w:t>
      </w:r>
      <w:r w:rsidR="00194316">
        <w:t>"</w:t>
      </w:r>
      <w:r>
        <w:t>&gt;</w:t>
      </w:r>
    </w:p>
    <w:p w14:paraId="1E126488" w14:textId="77777777" w:rsidR="00600B43" w:rsidRDefault="00600B43" w:rsidP="00600B43">
      <w:pPr>
        <w:pStyle w:val="XMLCode"/>
      </w:pPr>
      <w:r>
        <w:tab/>
      </w:r>
      <w:r>
        <w:tab/>
        <w:t>&lt;int key=</w:t>
      </w:r>
      <w:r w:rsidR="00194316">
        <w:t>"</w:t>
      </w:r>
      <w:r>
        <w:t>priority</w:t>
      </w:r>
      <w:r w:rsidR="00194316">
        <w:t>"</w:t>
      </w:r>
      <w:r>
        <w:t xml:space="preserve">&gt; </w:t>
      </w:r>
      <w:r w:rsidRPr="00B15C81">
        <w:rPr>
          <w:color w:val="0070C0"/>
        </w:rPr>
        <w:t xml:space="preserve">22 </w:t>
      </w:r>
      <w:r>
        <w:t>&lt;/int&gt;</w:t>
      </w:r>
    </w:p>
    <w:p w14:paraId="42A78102" w14:textId="77777777" w:rsidR="00600B43" w:rsidRDefault="00600B43" w:rsidP="00600B43">
      <w:pPr>
        <w:pStyle w:val="XMLCode"/>
      </w:pPr>
      <w:r>
        <w:tab/>
        <w:t>&lt;/</w:t>
      </w:r>
      <w:proofErr w:type="spellStart"/>
      <w:r>
        <w:t>custom_attributes</w:t>
      </w:r>
      <w:proofErr w:type="spellEnd"/>
      <w:r>
        <w:t>&gt;</w:t>
      </w:r>
    </w:p>
    <w:p w14:paraId="2F0D0E22" w14:textId="77777777" w:rsidR="00600B43" w:rsidRDefault="00600B43" w:rsidP="00600B43">
      <w:pPr>
        <w:pStyle w:val="XMLCode"/>
      </w:pPr>
      <w:r>
        <w:t>&lt;/</w:t>
      </w:r>
      <w:proofErr w:type="spellStart"/>
      <w:r>
        <w:t>custom_attributes_list</w:t>
      </w:r>
      <w:proofErr w:type="spellEnd"/>
      <w:r>
        <w:t>&gt;</w:t>
      </w:r>
    </w:p>
    <w:p w14:paraId="22E3F11D" w14:textId="77777777" w:rsidR="00600B43" w:rsidRDefault="00600B43" w:rsidP="00600B43">
      <w:pPr>
        <w:pStyle w:val="XMLCode"/>
      </w:pPr>
    </w:p>
    <w:p w14:paraId="1DA5B94F" w14:textId="77777777" w:rsidR="00600B43" w:rsidRDefault="00600B43" w:rsidP="00600B43">
      <w:pPr>
        <w:jc w:val="both"/>
      </w:pPr>
      <w:r>
        <w:t xml:space="preserve">In the above example, the </w:t>
      </w:r>
      <w:r>
        <w:rPr>
          <w:i/>
          <w:color w:val="0033CC"/>
        </w:rPr>
        <w:t xml:space="preserve">owner </w:t>
      </w:r>
      <w:r>
        <w:t xml:space="preserve">is in both cases </w:t>
      </w:r>
      <w:r w:rsidR="00194316">
        <w:rPr>
          <w:i/>
          <w:color w:val="0033CC"/>
        </w:rPr>
        <w:t>"</w:t>
      </w:r>
      <w:proofErr w:type="spellStart"/>
      <w:r w:rsidRPr="00C65300">
        <w:rPr>
          <w:i/>
          <w:color w:val="0033CC"/>
        </w:rPr>
        <w:t>Mr</w:t>
      </w:r>
      <w:proofErr w:type="spellEnd"/>
      <w:r w:rsidRPr="00C65300">
        <w:rPr>
          <w:i/>
          <w:color w:val="0033CC"/>
        </w:rPr>
        <w:t xml:space="preserve"> Brown</w:t>
      </w:r>
      <w:r w:rsidR="00194316">
        <w:rPr>
          <w:i/>
          <w:color w:val="0033CC"/>
        </w:rPr>
        <w:t>"</w:t>
      </w:r>
      <w:r>
        <w:t xml:space="preserve"> while the applications can be distinguished by the attributes </w:t>
      </w:r>
      <w:r w:rsidRPr="00C65300">
        <w:rPr>
          <w:i/>
          <w:color w:val="0033CC"/>
        </w:rPr>
        <w:t>for=</w:t>
      </w:r>
      <w:r w:rsidR="00194316">
        <w:rPr>
          <w:i/>
          <w:color w:val="0033CC"/>
        </w:rPr>
        <w:t>"</w:t>
      </w:r>
      <w:r w:rsidRPr="00C65300">
        <w:rPr>
          <w:i/>
          <w:color w:val="0033CC"/>
        </w:rPr>
        <w:t>Fatigue</w:t>
      </w:r>
      <w:r w:rsidR="00194316">
        <w:rPr>
          <w:i/>
          <w:color w:val="0033CC"/>
        </w:rPr>
        <w:t>"</w:t>
      </w:r>
      <w:r>
        <w:rPr>
          <w:i/>
          <w:color w:val="0033CC"/>
        </w:rPr>
        <w:t xml:space="preserve"> </w:t>
      </w:r>
      <w:r>
        <w:t xml:space="preserve">and </w:t>
      </w:r>
      <w:r w:rsidRPr="00C65300">
        <w:rPr>
          <w:i/>
          <w:color w:val="0033CC"/>
        </w:rPr>
        <w:t>for=</w:t>
      </w:r>
      <w:r w:rsidR="00194316">
        <w:rPr>
          <w:i/>
          <w:color w:val="0033CC"/>
        </w:rPr>
        <w:t>"</w:t>
      </w:r>
      <w:r w:rsidRPr="00C65300">
        <w:rPr>
          <w:i/>
          <w:color w:val="0033CC"/>
        </w:rPr>
        <w:t>Statics</w:t>
      </w:r>
      <w:r w:rsidR="00194316">
        <w:rPr>
          <w:i/>
          <w:color w:val="0033CC"/>
        </w:rPr>
        <w:t>"</w:t>
      </w:r>
      <w:r>
        <w:t xml:space="preserve">, respectively. </w:t>
      </w:r>
    </w:p>
    <w:p w14:paraId="79C2C205" w14:textId="77777777" w:rsidR="00600B43" w:rsidRDefault="00600B43" w:rsidP="00600B43">
      <w:pPr>
        <w:spacing w:before="240" w:after="0"/>
        <w:jc w:val="both"/>
      </w:pPr>
      <w:r>
        <w:t xml:space="preserve">The more general case that several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 xml:space="preserve">with different ownerships and for different purposes is considered by the element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r>
        <w:rPr>
          <w:rFonts w:ascii="Courier New" w:hAnsi="Courier New" w:cs="Courier New"/>
          <w:b/>
          <w:i/>
          <w:sz w:val="18"/>
          <w:szCs w:val="18"/>
        </w:rPr>
        <w:t>_list</w:t>
      </w:r>
      <w:proofErr w:type="spellEnd"/>
      <w:r w:rsidRPr="008F0942">
        <w:rPr>
          <w:rFonts w:ascii="Courier New" w:hAnsi="Courier New" w:cs="Courier New"/>
          <w:b/>
          <w:i/>
          <w:sz w:val="18"/>
          <w:szCs w:val="18"/>
        </w:rPr>
        <w:t>/&gt;</w:t>
      </w:r>
      <w:r w:rsidRPr="00EB3F9C">
        <w:t xml:space="preserve"> </w:t>
      </w:r>
      <w:r>
        <w:t xml:space="preserve">with all 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sidRPr="00260FA0">
        <w:rPr>
          <w:rFonts w:ascii="Courier New" w:hAnsi="Courier New" w:cs="Courier New"/>
          <w:b/>
          <w:sz w:val="18"/>
          <w:szCs w:val="18"/>
        </w:rPr>
        <w:t>’s</w:t>
      </w:r>
      <w:r>
        <w:rPr>
          <w:rFonts w:ascii="Courier New" w:hAnsi="Courier New" w:cs="Courier New"/>
          <w:b/>
          <w:i/>
          <w:sz w:val="18"/>
          <w:szCs w:val="18"/>
        </w:rPr>
        <w:t xml:space="preserve"> </w:t>
      </w:r>
      <w:r>
        <w:t xml:space="preserve">as child-elements. No attributes are associated to the element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r>
        <w:rPr>
          <w:rFonts w:ascii="Courier New" w:hAnsi="Courier New" w:cs="Courier New"/>
          <w:b/>
          <w:i/>
          <w:sz w:val="18"/>
          <w:szCs w:val="18"/>
        </w:rPr>
        <w:t>_list</w:t>
      </w:r>
      <w:proofErr w:type="spellEnd"/>
      <w:r w:rsidRPr="008F0942">
        <w:rPr>
          <w:rFonts w:ascii="Courier New" w:hAnsi="Courier New" w:cs="Courier New"/>
          <w:b/>
          <w:i/>
          <w:sz w:val="18"/>
          <w:szCs w:val="18"/>
        </w:rPr>
        <w:t>/&gt;</w:t>
      </w:r>
      <w:r>
        <w:t>.</w:t>
      </w:r>
    </w:p>
    <w:p w14:paraId="3F9A2E1B" w14:textId="77777777" w:rsidR="00600B43" w:rsidRDefault="00600B43" w:rsidP="00600B43">
      <w:pPr>
        <w:spacing w:before="240" w:after="0"/>
        <w:jc w:val="both"/>
      </w:pPr>
      <w:r>
        <w:t xml:space="preserve">Existence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 xml:space="preserve"> inside a connection is optional. There can be up to one element inside each connection.</w:t>
      </w:r>
    </w:p>
    <w:p w14:paraId="18E7980E" w14:textId="77777777" w:rsidR="007C39C1" w:rsidRDefault="007C39C1" w:rsidP="004F4C2F">
      <w:pPr>
        <w:keepNext/>
        <w:spacing w:before="120"/>
        <w:jc w:val="both"/>
      </w:pPr>
      <w:r>
        <w:t xml:space="preserve">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 xml:space="preserve"> contains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7C39C1" w:rsidRPr="007055D9" w14:paraId="5FBC6A2C" w14:textId="77777777" w:rsidTr="00B913E2">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7C10730" w14:textId="77777777" w:rsidR="007C39C1" w:rsidRPr="007055D9" w:rsidRDefault="007C39C1"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3D7576" w14:textId="77777777" w:rsidR="007C39C1" w:rsidRPr="007055D9" w:rsidRDefault="007C39C1"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7CFEC1C" w14:textId="77777777" w:rsidR="007C39C1"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A1C983" w14:textId="77777777" w:rsidR="007C39C1" w:rsidRPr="007055D9" w:rsidRDefault="007C39C1" w:rsidP="00B913E2">
            <w:pPr>
              <w:keepNext/>
              <w:rPr>
                <w:b/>
                <w:i/>
              </w:rPr>
            </w:pPr>
            <w:r w:rsidRPr="007055D9">
              <w:rPr>
                <w:b/>
                <w:i/>
              </w:rPr>
              <w:t>Constraint</w:t>
            </w:r>
          </w:p>
        </w:tc>
      </w:tr>
      <w:tr w:rsidR="007C39C1" w:rsidRPr="007055D9" w14:paraId="275003A1" w14:textId="77777777" w:rsidTr="00B913E2">
        <w:trPr>
          <w:jc w:val="center"/>
        </w:trPr>
        <w:tc>
          <w:tcPr>
            <w:tcW w:w="2411" w:type="dxa"/>
            <w:shd w:val="clear" w:color="auto" w:fill="auto"/>
            <w:vAlign w:val="bottom"/>
          </w:tcPr>
          <w:p w14:paraId="5A42140B" w14:textId="77777777" w:rsidR="007C39C1" w:rsidRPr="00702EBE" w:rsidRDefault="007C39C1" w:rsidP="00B913E2">
            <w:pPr>
              <w:rPr>
                <w:sz w:val="20"/>
                <w:szCs w:val="20"/>
              </w:rPr>
            </w:pPr>
            <w:proofErr w:type="spellStart"/>
            <w:r>
              <w:rPr>
                <w:sz w:val="20"/>
                <w:szCs w:val="20"/>
              </w:rPr>
              <w:t>custom_attributes</w:t>
            </w:r>
            <w:proofErr w:type="spellEnd"/>
          </w:p>
        </w:tc>
        <w:tc>
          <w:tcPr>
            <w:tcW w:w="1620" w:type="dxa"/>
            <w:shd w:val="clear" w:color="auto" w:fill="auto"/>
            <w:vAlign w:val="bottom"/>
          </w:tcPr>
          <w:p w14:paraId="3407BFB7" w14:textId="77777777" w:rsidR="007C39C1" w:rsidRPr="00702EBE" w:rsidRDefault="007C39C1"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2852A187" w14:textId="77777777" w:rsidR="007C39C1" w:rsidRPr="00702EBE" w:rsidRDefault="007C39C1" w:rsidP="00B913E2">
            <w:pPr>
              <w:rPr>
                <w:sz w:val="20"/>
                <w:szCs w:val="20"/>
              </w:rPr>
            </w:pPr>
            <w:r>
              <w:rPr>
                <w:sz w:val="20"/>
                <w:szCs w:val="20"/>
              </w:rPr>
              <w:t>Required</w:t>
            </w:r>
          </w:p>
        </w:tc>
        <w:tc>
          <w:tcPr>
            <w:tcW w:w="2520" w:type="dxa"/>
            <w:shd w:val="clear" w:color="auto" w:fill="auto"/>
          </w:tcPr>
          <w:p w14:paraId="050B8DEA" w14:textId="77777777" w:rsidR="007C39C1" w:rsidRPr="00F40597" w:rsidRDefault="00982500"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43A8051D" w14:textId="5C69D304" w:rsidR="007C39C1" w:rsidRDefault="007C39C1" w:rsidP="007C39C1">
      <w:pPr>
        <w:pStyle w:val="Beschriftung"/>
        <w:spacing w:before="120"/>
        <w:rPr>
          <w:rFonts w:ascii="Courier New" w:hAnsi="Courier New" w:cs="Courier New"/>
          <w:b w:val="0"/>
          <w:i/>
        </w:rPr>
      </w:pPr>
      <w:bookmarkStart w:id="451" w:name="_Toc440039075"/>
      <w:bookmarkStart w:id="452" w:name="_Toc3566426"/>
      <w:bookmarkStart w:id="453" w:name="_Toc27753794"/>
      <w:r>
        <w:t xml:space="preserve">Table </w:t>
      </w:r>
      <w:ins w:id="454" w:author="Dr. Carsten Franke" w:date="2020-03-09T16:02:00Z">
        <w:r w:rsidR="001D2A94">
          <w:fldChar w:fldCharType="begin"/>
        </w:r>
        <w:r w:rsidR="001D2A94">
          <w:instrText xml:space="preserve"> SEQ Table \* ARABIC </w:instrText>
        </w:r>
      </w:ins>
      <w:r w:rsidR="001D2A94">
        <w:fldChar w:fldCharType="separate"/>
      </w:r>
      <w:ins w:id="455" w:author="Dr. Carsten Franke" w:date="2020-03-09T16:02:00Z">
        <w:r w:rsidR="001D2A94">
          <w:rPr>
            <w:noProof/>
          </w:rPr>
          <w:t>19</w:t>
        </w:r>
        <w:r w:rsidR="001D2A94">
          <w:fldChar w:fldCharType="end"/>
        </w:r>
      </w:ins>
      <w:del w:id="456" w:author="Dr. Carsten Franke" w:date="2020-03-09T16:02:00Z">
        <w:r w:rsidDel="001D2A94">
          <w:fldChar w:fldCharType="begin"/>
        </w:r>
        <w:r w:rsidDel="001D2A94">
          <w:delInstrText xml:space="preserve"> SEQ Table \* ARABIC </w:delInstrText>
        </w:r>
        <w:r w:rsidDel="001D2A94">
          <w:fldChar w:fldCharType="separate"/>
        </w:r>
        <w:r w:rsidR="00004854" w:rsidDel="001D2A94">
          <w:rPr>
            <w:noProof/>
          </w:rPr>
          <w:delText>19</w:delText>
        </w:r>
        <w:r w:rsidDel="001D2A94">
          <w:fldChar w:fldCharType="end"/>
        </w:r>
      </w:del>
      <w:r w:rsidRPr="006509A7">
        <w:t xml:space="preserve">: Nested elements of element </w:t>
      </w:r>
      <w:r w:rsidRPr="006509A7">
        <w:rPr>
          <w:rFonts w:ascii="Courier New" w:hAnsi="Courier New" w:cs="Courier New"/>
          <w:b w:val="0"/>
          <w:i/>
        </w:rPr>
        <w:t>&lt;</w:t>
      </w:r>
      <w:proofErr w:type="spellStart"/>
      <w:r w:rsidRPr="006509A7">
        <w:rPr>
          <w:rFonts w:ascii="Courier New" w:hAnsi="Courier New" w:cs="Courier New"/>
          <w:b w:val="0"/>
          <w:i/>
        </w:rPr>
        <w:t>custom_attributes</w:t>
      </w:r>
      <w:r>
        <w:rPr>
          <w:rFonts w:ascii="Courier New" w:hAnsi="Courier New" w:cs="Courier New"/>
          <w:b w:val="0"/>
          <w:i/>
        </w:rPr>
        <w:t>_list</w:t>
      </w:r>
      <w:proofErr w:type="spellEnd"/>
      <w:r>
        <w:rPr>
          <w:rFonts w:ascii="Courier New" w:hAnsi="Courier New" w:cs="Courier New"/>
          <w:b w:val="0"/>
          <w:i/>
        </w:rPr>
        <w:t>/</w:t>
      </w:r>
      <w:r w:rsidRPr="006509A7">
        <w:rPr>
          <w:rFonts w:ascii="Courier New" w:hAnsi="Courier New" w:cs="Courier New"/>
          <w:b w:val="0"/>
          <w:i/>
        </w:rPr>
        <w:t>&gt;</w:t>
      </w:r>
      <w:bookmarkEnd w:id="451"/>
      <w:bookmarkEnd w:id="452"/>
      <w:bookmarkEnd w:id="453"/>
    </w:p>
    <w:p w14:paraId="1FD90A45" w14:textId="77777777" w:rsidR="007C39C1" w:rsidRDefault="007C39C1" w:rsidP="007C39C1">
      <w:pPr>
        <w:spacing w:before="120"/>
      </w:pPr>
      <w:r>
        <w:t xml:space="preserve">Existence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 xml:space="preserve"> inside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 xml:space="preserve"> is required. There must be at least one element inside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w:t>
      </w:r>
    </w:p>
    <w:p w14:paraId="646BBFA6"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66B382F7"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4A42131"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79A1F20"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EA91605"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7BEA058" w14:textId="77777777"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71A4AC7" w14:textId="77777777" w:rsidR="007C39C1" w:rsidRPr="00226A3F" w:rsidRDefault="00982500" w:rsidP="00B913E2">
            <w:pPr>
              <w:keepNext/>
              <w:suppressAutoHyphens/>
              <w:rPr>
                <w:rFonts w:cs="Calibri"/>
                <w:lang w:eastAsia="zh-CN"/>
              </w:rPr>
            </w:pPr>
            <w:r w:rsidRPr="00226A3F">
              <w:rPr>
                <w:b/>
                <w:i/>
              </w:rPr>
              <w:t>Constraint</w:t>
            </w:r>
            <w:r>
              <w:rPr>
                <w:b/>
                <w:i/>
              </w:rPr>
              <w:t>s / Remarks</w:t>
            </w:r>
          </w:p>
        </w:tc>
      </w:tr>
      <w:tr w:rsidR="007C39C1" w:rsidRPr="00397AE8" w14:paraId="6373724B" w14:textId="77777777" w:rsidTr="00B913E2">
        <w:trPr>
          <w:jc w:val="center"/>
        </w:trPr>
        <w:tc>
          <w:tcPr>
            <w:tcW w:w="1526" w:type="dxa"/>
            <w:tcBorders>
              <w:top w:val="dotted" w:sz="4" w:space="0" w:color="000000"/>
              <w:left w:val="single" w:sz="8" w:space="0" w:color="000000"/>
              <w:bottom w:val="dotted" w:sz="4" w:space="0" w:color="000000"/>
              <w:right w:val="nil"/>
            </w:tcBorders>
          </w:tcPr>
          <w:p w14:paraId="0FB4334C" w14:textId="77777777" w:rsidR="007C39C1" w:rsidRDefault="00154472" w:rsidP="00B913E2">
            <w:pPr>
              <w:suppressAutoHyphens/>
              <w:rPr>
                <w:rFonts w:cs="Calibri"/>
                <w:sz w:val="20"/>
                <w:szCs w:val="20"/>
                <w:lang w:eastAsia="zh-CN"/>
              </w:rPr>
            </w:pPr>
            <w:r>
              <w:rPr>
                <w:sz w:val="20"/>
                <w:szCs w:val="20"/>
              </w:rPr>
              <w:t>owner</w:t>
            </w:r>
          </w:p>
        </w:tc>
        <w:tc>
          <w:tcPr>
            <w:tcW w:w="1538" w:type="dxa"/>
            <w:tcBorders>
              <w:top w:val="dotted" w:sz="4" w:space="0" w:color="000000"/>
              <w:left w:val="single" w:sz="4" w:space="0" w:color="000000"/>
              <w:bottom w:val="dotted" w:sz="4" w:space="0" w:color="000000"/>
              <w:right w:val="nil"/>
            </w:tcBorders>
          </w:tcPr>
          <w:p w14:paraId="0F209DDD"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7154E40D"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0BDAC79"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678E9192" w14:textId="77777777" w:rsidR="007C39C1" w:rsidRPr="00226A3F" w:rsidRDefault="007C39C1" w:rsidP="00B913E2">
            <w:pPr>
              <w:suppressAutoHyphens/>
              <w:rPr>
                <w:sz w:val="20"/>
                <w:szCs w:val="20"/>
              </w:rPr>
            </w:pPr>
            <w:r>
              <w:rPr>
                <w:sz w:val="20"/>
                <w:szCs w:val="20"/>
              </w:rPr>
              <w:t>Non-empty string</w:t>
            </w:r>
          </w:p>
        </w:tc>
      </w:tr>
      <w:tr w:rsidR="00154472" w:rsidRPr="00397AE8" w14:paraId="3EA852B0" w14:textId="77777777" w:rsidTr="00B913E2">
        <w:trPr>
          <w:jc w:val="center"/>
        </w:trPr>
        <w:tc>
          <w:tcPr>
            <w:tcW w:w="1526" w:type="dxa"/>
            <w:tcBorders>
              <w:top w:val="dotted" w:sz="4" w:space="0" w:color="000000"/>
              <w:left w:val="single" w:sz="8" w:space="0" w:color="000000"/>
              <w:bottom w:val="dotted" w:sz="4" w:space="0" w:color="000000"/>
              <w:right w:val="nil"/>
            </w:tcBorders>
          </w:tcPr>
          <w:p w14:paraId="5EF4826F" w14:textId="77777777" w:rsidR="00154472" w:rsidRDefault="00056FAF" w:rsidP="00B913E2">
            <w:pPr>
              <w:suppressAutoHyphens/>
              <w:rPr>
                <w:sz w:val="20"/>
                <w:szCs w:val="20"/>
              </w:rPr>
            </w:pPr>
            <w:r>
              <w:rPr>
                <w:sz w:val="20"/>
                <w:szCs w:val="20"/>
              </w:rPr>
              <w:t>for</w:t>
            </w:r>
          </w:p>
        </w:tc>
        <w:tc>
          <w:tcPr>
            <w:tcW w:w="1538" w:type="dxa"/>
            <w:tcBorders>
              <w:top w:val="dotted" w:sz="4" w:space="0" w:color="000000"/>
              <w:left w:val="single" w:sz="4" w:space="0" w:color="000000"/>
              <w:bottom w:val="dotted" w:sz="4" w:space="0" w:color="000000"/>
              <w:right w:val="nil"/>
            </w:tcBorders>
          </w:tcPr>
          <w:p w14:paraId="653CB856" w14:textId="77777777" w:rsidR="00154472" w:rsidRPr="003103A4" w:rsidRDefault="00154472"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6578972D" w14:textId="77777777" w:rsidR="00154472" w:rsidRPr="003103A4" w:rsidRDefault="00154472"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5E4C94AE" w14:textId="77777777" w:rsidR="00154472" w:rsidRDefault="00154472" w:rsidP="00B913E2">
            <w:pPr>
              <w:suppressAutoHyphens/>
              <w:rPr>
                <w:sz w:val="20"/>
                <w:szCs w:val="20"/>
              </w:rPr>
            </w:pPr>
            <w:r>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3AF0B04D" w14:textId="77777777" w:rsidR="00154472" w:rsidRDefault="00154472" w:rsidP="00B913E2">
            <w:pPr>
              <w:suppressAutoHyphens/>
              <w:rPr>
                <w:sz w:val="20"/>
                <w:szCs w:val="20"/>
              </w:rPr>
            </w:pPr>
            <w:r>
              <w:rPr>
                <w:sz w:val="20"/>
                <w:szCs w:val="20"/>
              </w:rPr>
              <w:t>Non-empty string</w:t>
            </w:r>
          </w:p>
        </w:tc>
      </w:tr>
    </w:tbl>
    <w:p w14:paraId="5A79062C" w14:textId="03FAE1C2" w:rsidR="007C39C1" w:rsidRDefault="007C39C1" w:rsidP="007C39C1">
      <w:pPr>
        <w:pStyle w:val="Beschriftung"/>
        <w:spacing w:before="120"/>
      </w:pPr>
      <w:bookmarkStart w:id="457" w:name="_Toc440039076"/>
      <w:bookmarkStart w:id="458" w:name="_Toc3566427"/>
      <w:bookmarkStart w:id="459" w:name="_Toc27753795"/>
      <w:r>
        <w:t xml:space="preserve">Table </w:t>
      </w:r>
      <w:ins w:id="460" w:author="Dr. Carsten Franke" w:date="2020-03-09T16:02:00Z">
        <w:r w:rsidR="001D2A94">
          <w:fldChar w:fldCharType="begin"/>
        </w:r>
        <w:r w:rsidR="001D2A94">
          <w:instrText xml:space="preserve"> SEQ Table \* ARABIC </w:instrText>
        </w:r>
      </w:ins>
      <w:r w:rsidR="001D2A94">
        <w:fldChar w:fldCharType="separate"/>
      </w:r>
      <w:ins w:id="461" w:author="Dr. Carsten Franke" w:date="2020-03-09T16:02:00Z">
        <w:r w:rsidR="001D2A94">
          <w:rPr>
            <w:noProof/>
          </w:rPr>
          <w:t>20</w:t>
        </w:r>
        <w:r w:rsidR="001D2A94">
          <w:fldChar w:fldCharType="end"/>
        </w:r>
      </w:ins>
      <w:del w:id="462" w:author="Dr. Carsten Franke" w:date="2020-03-09T16:02:00Z">
        <w:r w:rsidDel="001D2A94">
          <w:fldChar w:fldCharType="begin"/>
        </w:r>
        <w:r w:rsidDel="001D2A94">
          <w:delInstrText xml:space="preserve"> SEQ Table \* ARABIC </w:delInstrText>
        </w:r>
        <w:r w:rsidDel="001D2A94">
          <w:fldChar w:fldCharType="separate"/>
        </w:r>
        <w:r w:rsidR="00004854" w:rsidDel="001D2A94">
          <w:rPr>
            <w:noProof/>
          </w:rPr>
          <w:delText>20</w:delText>
        </w:r>
        <w:r w:rsidDel="001D2A94">
          <w:fldChar w:fldCharType="end"/>
        </w:r>
      </w:del>
      <w:r>
        <w:t xml:space="preserve">: Attributes of </w:t>
      </w:r>
      <w:r w:rsidRPr="00503746">
        <w:rPr>
          <w:rStyle w:val="elementdeftypeChar"/>
          <w:b/>
        </w:rPr>
        <w:t>&lt;</w:t>
      </w:r>
      <w:proofErr w:type="spellStart"/>
      <w:r w:rsidRPr="008F0942">
        <w:rPr>
          <w:rFonts w:ascii="Courier New" w:hAnsi="Courier New" w:cs="Courier New"/>
          <w:b w:val="0"/>
          <w:i/>
          <w:sz w:val="18"/>
          <w:szCs w:val="18"/>
        </w:rPr>
        <w:t>custom_attributes</w:t>
      </w:r>
      <w:proofErr w:type="spellEnd"/>
      <w:r>
        <w:rPr>
          <w:rFonts w:ascii="Courier New" w:hAnsi="Courier New" w:cs="Courier New"/>
          <w:b w:val="0"/>
          <w:i/>
          <w:sz w:val="18"/>
          <w:szCs w:val="18"/>
        </w:rPr>
        <w:t>/</w:t>
      </w:r>
      <w:r w:rsidRPr="00503746">
        <w:rPr>
          <w:rStyle w:val="elementdeftypeChar"/>
          <w:b/>
        </w:rPr>
        <w:t>&gt;</w:t>
      </w:r>
      <w:r>
        <w:t xml:space="preserve"> element</w:t>
      </w:r>
      <w:bookmarkEnd w:id="457"/>
      <w:bookmarkEnd w:id="458"/>
      <w:bookmarkEnd w:id="459"/>
    </w:p>
    <w:p w14:paraId="6FEEB6D3" w14:textId="77777777" w:rsidR="007C39C1" w:rsidRDefault="00E60BEA" w:rsidP="007C39C1">
      <w:pPr>
        <w:jc w:val="both"/>
      </w:pPr>
      <w:r>
        <w:t xml:space="preserve">The attributes </w:t>
      </w:r>
      <w:r>
        <w:rPr>
          <w:i/>
        </w:rPr>
        <w:t>owner</w:t>
      </w:r>
      <w:r>
        <w:t xml:space="preserve"> and </w:t>
      </w:r>
      <w:r>
        <w:rPr>
          <w:i/>
        </w:rPr>
        <w:t xml:space="preserve">for </w:t>
      </w:r>
      <w:r>
        <w:t xml:space="preserve">together of each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sidRPr="007B1F0C">
        <w:t xml:space="preserve"> </w:t>
      </w:r>
      <w:r>
        <w:t xml:space="preserve">element must be unique within each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rPr>
          <w:rFonts w:ascii="Courier New" w:hAnsi="Courier New" w:cs="Courier New"/>
          <w:b/>
          <w:i/>
          <w:sz w:val="18"/>
          <w:szCs w:val="18"/>
        </w:rPr>
        <w:t>.</w:t>
      </w:r>
    </w:p>
    <w:p w14:paraId="33E8AB9F" w14:textId="77777777" w:rsidR="007C39C1" w:rsidRDefault="007C39C1" w:rsidP="004F4C2F">
      <w:pPr>
        <w:keepNext/>
      </w:pPr>
      <w:r>
        <w:t xml:space="preserve">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 xml:space="preserve"> element may contain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7C39C1" w:rsidRPr="007055D9" w14:paraId="4B2A3B11" w14:textId="77777777" w:rsidTr="00DA3D72">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00CCD0E" w14:textId="77777777" w:rsidR="007C39C1" w:rsidRPr="007055D9" w:rsidRDefault="007C39C1"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62340D8" w14:textId="77777777" w:rsidR="007C39C1" w:rsidRPr="007055D9" w:rsidRDefault="007C39C1"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17B5F23" w14:textId="77777777" w:rsidR="007C39C1"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FD797B" w14:textId="77777777" w:rsidR="007C39C1" w:rsidRPr="007055D9" w:rsidRDefault="00982500" w:rsidP="00B913E2">
            <w:pPr>
              <w:keepNext/>
              <w:rPr>
                <w:b/>
                <w:i/>
              </w:rPr>
            </w:pPr>
            <w:r w:rsidRPr="00226A3F">
              <w:rPr>
                <w:b/>
                <w:i/>
              </w:rPr>
              <w:t>Constraint</w:t>
            </w:r>
            <w:r>
              <w:rPr>
                <w:b/>
                <w:i/>
              </w:rPr>
              <w:t>s / Remarks</w:t>
            </w:r>
          </w:p>
        </w:tc>
      </w:tr>
      <w:tr w:rsidR="007C39C1" w:rsidRPr="007055D9" w14:paraId="5F199854" w14:textId="77777777" w:rsidTr="00B913E2">
        <w:trPr>
          <w:jc w:val="center"/>
        </w:trPr>
        <w:tc>
          <w:tcPr>
            <w:tcW w:w="2411" w:type="dxa"/>
            <w:shd w:val="clear" w:color="auto" w:fill="auto"/>
            <w:vAlign w:val="bottom"/>
          </w:tcPr>
          <w:p w14:paraId="2E28EB92" w14:textId="77777777" w:rsidR="007C39C1" w:rsidRPr="00702EBE" w:rsidRDefault="007C39C1" w:rsidP="00B913E2">
            <w:pPr>
              <w:rPr>
                <w:sz w:val="20"/>
                <w:szCs w:val="20"/>
              </w:rPr>
            </w:pPr>
            <w:r>
              <w:rPr>
                <w:sz w:val="20"/>
                <w:szCs w:val="20"/>
              </w:rPr>
              <w:t>string</w:t>
            </w:r>
          </w:p>
        </w:tc>
        <w:tc>
          <w:tcPr>
            <w:tcW w:w="1620" w:type="dxa"/>
            <w:shd w:val="clear" w:color="auto" w:fill="auto"/>
            <w:vAlign w:val="bottom"/>
          </w:tcPr>
          <w:p w14:paraId="72E20532" w14:textId="77777777" w:rsidR="007C39C1" w:rsidRPr="00702EBE"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63EE421A" w14:textId="77777777" w:rsidR="007C39C1" w:rsidRPr="00702EBE" w:rsidRDefault="007C39C1" w:rsidP="00B913E2">
            <w:pPr>
              <w:rPr>
                <w:sz w:val="20"/>
                <w:szCs w:val="20"/>
              </w:rPr>
            </w:pPr>
            <w:r w:rsidRPr="00702EBE">
              <w:rPr>
                <w:sz w:val="20"/>
                <w:szCs w:val="20"/>
              </w:rPr>
              <w:t>optional</w:t>
            </w:r>
          </w:p>
        </w:tc>
        <w:tc>
          <w:tcPr>
            <w:tcW w:w="2520" w:type="dxa"/>
            <w:vMerge w:val="restart"/>
            <w:shd w:val="clear" w:color="auto" w:fill="auto"/>
          </w:tcPr>
          <w:p w14:paraId="466AD1DC" w14:textId="77777777" w:rsidR="007C39C1" w:rsidRDefault="007C39C1" w:rsidP="00B913E2">
            <w:pPr>
              <w:autoSpaceDE w:val="0"/>
              <w:autoSpaceDN w:val="0"/>
              <w:adjustRightInd w:val="0"/>
              <w:spacing w:after="0"/>
              <w:rPr>
                <w:rFonts w:cs="Calibri"/>
                <w:sz w:val="20"/>
                <w:szCs w:val="20"/>
                <w:lang w:eastAsia="en-GB"/>
              </w:rPr>
            </w:pPr>
            <w:r>
              <w:rPr>
                <w:rFonts w:cs="Calibri"/>
                <w:sz w:val="20"/>
                <w:szCs w:val="20"/>
                <w:lang w:eastAsia="en-GB"/>
              </w:rPr>
              <w:t>At least one of these nested elements.</w:t>
            </w:r>
          </w:p>
          <w:p w14:paraId="0B01CCC7" w14:textId="77777777" w:rsidR="007C39C1" w:rsidRPr="00702EBE" w:rsidRDefault="007C39C1" w:rsidP="00B913E2">
            <w:pPr>
              <w:rPr>
                <w:sz w:val="20"/>
                <w:szCs w:val="20"/>
              </w:rPr>
            </w:pPr>
          </w:p>
        </w:tc>
      </w:tr>
      <w:tr w:rsidR="007C39C1" w:rsidRPr="007055D9" w14:paraId="7FBAE00F" w14:textId="77777777" w:rsidTr="00B913E2">
        <w:trPr>
          <w:jc w:val="center"/>
        </w:trPr>
        <w:tc>
          <w:tcPr>
            <w:tcW w:w="2411" w:type="dxa"/>
            <w:shd w:val="clear" w:color="auto" w:fill="auto"/>
            <w:vAlign w:val="bottom"/>
          </w:tcPr>
          <w:p w14:paraId="73F5A488" w14:textId="77777777" w:rsidR="007C39C1" w:rsidRPr="00702EBE" w:rsidRDefault="007C39C1" w:rsidP="00B913E2">
            <w:pPr>
              <w:rPr>
                <w:sz w:val="20"/>
                <w:szCs w:val="20"/>
              </w:rPr>
            </w:pPr>
            <w:r>
              <w:rPr>
                <w:sz w:val="20"/>
                <w:szCs w:val="20"/>
              </w:rPr>
              <w:t>real</w:t>
            </w:r>
          </w:p>
        </w:tc>
        <w:tc>
          <w:tcPr>
            <w:tcW w:w="1620" w:type="dxa"/>
            <w:shd w:val="clear" w:color="auto" w:fill="auto"/>
            <w:vAlign w:val="bottom"/>
          </w:tcPr>
          <w:p w14:paraId="31B5E354" w14:textId="77777777" w:rsidR="007C39C1" w:rsidRPr="00702EBE"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29DED2FA"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645082E8" w14:textId="77777777" w:rsidR="007C39C1" w:rsidRPr="00702EBE" w:rsidRDefault="007C39C1" w:rsidP="00B913E2">
            <w:pPr>
              <w:rPr>
                <w:sz w:val="20"/>
                <w:szCs w:val="20"/>
              </w:rPr>
            </w:pPr>
          </w:p>
        </w:tc>
      </w:tr>
      <w:tr w:rsidR="007C39C1" w:rsidRPr="007055D9" w14:paraId="127681CA" w14:textId="77777777" w:rsidTr="00B913E2">
        <w:trPr>
          <w:jc w:val="center"/>
        </w:trPr>
        <w:tc>
          <w:tcPr>
            <w:tcW w:w="2411" w:type="dxa"/>
            <w:shd w:val="clear" w:color="auto" w:fill="auto"/>
            <w:vAlign w:val="bottom"/>
          </w:tcPr>
          <w:p w14:paraId="3F32A13A" w14:textId="77777777" w:rsidR="007C39C1" w:rsidRPr="00702EBE" w:rsidRDefault="00E044BB" w:rsidP="00B913E2">
            <w:pPr>
              <w:rPr>
                <w:sz w:val="20"/>
                <w:szCs w:val="20"/>
              </w:rPr>
            </w:pPr>
            <w:r>
              <w:rPr>
                <w:sz w:val="20"/>
                <w:szCs w:val="20"/>
              </w:rPr>
              <w:t>int</w:t>
            </w:r>
          </w:p>
        </w:tc>
        <w:tc>
          <w:tcPr>
            <w:tcW w:w="1620" w:type="dxa"/>
            <w:shd w:val="clear" w:color="auto" w:fill="auto"/>
            <w:vAlign w:val="bottom"/>
          </w:tcPr>
          <w:p w14:paraId="145FF8A1" w14:textId="77777777" w:rsidR="007C39C1" w:rsidRPr="00702EBE"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40D1E1B3"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4ECC661F" w14:textId="77777777" w:rsidR="007C39C1" w:rsidRPr="00702EBE" w:rsidRDefault="007C39C1" w:rsidP="00B913E2">
            <w:pPr>
              <w:rPr>
                <w:sz w:val="20"/>
                <w:szCs w:val="20"/>
              </w:rPr>
            </w:pPr>
          </w:p>
        </w:tc>
      </w:tr>
      <w:tr w:rsidR="007C39C1" w:rsidRPr="007055D9" w14:paraId="52163734" w14:textId="77777777" w:rsidTr="00B913E2">
        <w:trPr>
          <w:jc w:val="center"/>
        </w:trPr>
        <w:tc>
          <w:tcPr>
            <w:tcW w:w="2411" w:type="dxa"/>
            <w:shd w:val="clear" w:color="auto" w:fill="auto"/>
            <w:vAlign w:val="bottom"/>
          </w:tcPr>
          <w:p w14:paraId="675DE3A5" w14:textId="77777777" w:rsidR="007C39C1" w:rsidRDefault="007C39C1" w:rsidP="00B913E2">
            <w:pPr>
              <w:rPr>
                <w:sz w:val="20"/>
                <w:szCs w:val="20"/>
              </w:rPr>
            </w:pPr>
            <w:proofErr w:type="spellStart"/>
            <w:r>
              <w:rPr>
                <w:sz w:val="20"/>
                <w:szCs w:val="20"/>
              </w:rPr>
              <w:t>string_list</w:t>
            </w:r>
            <w:proofErr w:type="spellEnd"/>
          </w:p>
        </w:tc>
        <w:tc>
          <w:tcPr>
            <w:tcW w:w="1620" w:type="dxa"/>
            <w:shd w:val="clear" w:color="auto" w:fill="auto"/>
            <w:vAlign w:val="bottom"/>
          </w:tcPr>
          <w:p w14:paraId="17F312CD" w14:textId="77777777" w:rsidR="007C39C1"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6324FE7D"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1D43EE35" w14:textId="77777777" w:rsidR="007C39C1" w:rsidRPr="00702EBE" w:rsidRDefault="007C39C1" w:rsidP="00B913E2">
            <w:pPr>
              <w:rPr>
                <w:sz w:val="20"/>
                <w:szCs w:val="20"/>
              </w:rPr>
            </w:pPr>
          </w:p>
        </w:tc>
      </w:tr>
      <w:tr w:rsidR="007C39C1" w:rsidRPr="007055D9" w14:paraId="35595893" w14:textId="77777777" w:rsidTr="00B913E2">
        <w:trPr>
          <w:jc w:val="center"/>
        </w:trPr>
        <w:tc>
          <w:tcPr>
            <w:tcW w:w="2411" w:type="dxa"/>
            <w:shd w:val="clear" w:color="auto" w:fill="auto"/>
            <w:vAlign w:val="bottom"/>
          </w:tcPr>
          <w:p w14:paraId="39509876" w14:textId="77777777" w:rsidR="007C39C1" w:rsidRDefault="007C39C1" w:rsidP="00B913E2">
            <w:pPr>
              <w:rPr>
                <w:sz w:val="20"/>
                <w:szCs w:val="20"/>
              </w:rPr>
            </w:pPr>
            <w:proofErr w:type="spellStart"/>
            <w:r>
              <w:rPr>
                <w:sz w:val="20"/>
                <w:szCs w:val="20"/>
              </w:rPr>
              <w:t>real_list</w:t>
            </w:r>
            <w:proofErr w:type="spellEnd"/>
          </w:p>
        </w:tc>
        <w:tc>
          <w:tcPr>
            <w:tcW w:w="1620" w:type="dxa"/>
            <w:shd w:val="clear" w:color="auto" w:fill="auto"/>
            <w:vAlign w:val="bottom"/>
          </w:tcPr>
          <w:p w14:paraId="63F5C726" w14:textId="77777777" w:rsidR="007C39C1"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66E5E64D"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1CC10E96" w14:textId="77777777" w:rsidR="007C39C1" w:rsidRPr="00702EBE" w:rsidRDefault="007C39C1" w:rsidP="00B913E2">
            <w:pPr>
              <w:rPr>
                <w:sz w:val="20"/>
                <w:szCs w:val="20"/>
              </w:rPr>
            </w:pPr>
          </w:p>
        </w:tc>
      </w:tr>
      <w:tr w:rsidR="007C39C1" w:rsidRPr="007055D9" w14:paraId="3F53E0DF" w14:textId="77777777" w:rsidTr="00B913E2">
        <w:trPr>
          <w:jc w:val="center"/>
        </w:trPr>
        <w:tc>
          <w:tcPr>
            <w:tcW w:w="2411" w:type="dxa"/>
            <w:shd w:val="clear" w:color="auto" w:fill="auto"/>
            <w:vAlign w:val="bottom"/>
          </w:tcPr>
          <w:p w14:paraId="3FA7CF34" w14:textId="77777777" w:rsidR="007C39C1" w:rsidRDefault="007C39C1" w:rsidP="00B913E2">
            <w:pPr>
              <w:rPr>
                <w:sz w:val="20"/>
                <w:szCs w:val="20"/>
              </w:rPr>
            </w:pPr>
            <w:proofErr w:type="spellStart"/>
            <w:r>
              <w:rPr>
                <w:sz w:val="20"/>
                <w:szCs w:val="20"/>
              </w:rPr>
              <w:lastRenderedPageBreak/>
              <w:t>int_list</w:t>
            </w:r>
            <w:proofErr w:type="spellEnd"/>
          </w:p>
        </w:tc>
        <w:tc>
          <w:tcPr>
            <w:tcW w:w="1620" w:type="dxa"/>
            <w:shd w:val="clear" w:color="auto" w:fill="auto"/>
            <w:vAlign w:val="bottom"/>
          </w:tcPr>
          <w:p w14:paraId="23C4C287" w14:textId="77777777" w:rsidR="007C39C1"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4E677734"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7254EEA3" w14:textId="77777777" w:rsidR="007C39C1" w:rsidRPr="00702EBE" w:rsidRDefault="007C39C1" w:rsidP="00B913E2">
            <w:pPr>
              <w:rPr>
                <w:sz w:val="20"/>
                <w:szCs w:val="20"/>
              </w:rPr>
            </w:pPr>
          </w:p>
        </w:tc>
      </w:tr>
    </w:tbl>
    <w:p w14:paraId="0FE69605" w14:textId="5570D7AA" w:rsidR="007C39C1" w:rsidRDefault="007C39C1" w:rsidP="007C39C1">
      <w:pPr>
        <w:pStyle w:val="Beschriftung"/>
        <w:spacing w:before="120"/>
        <w:rPr>
          <w:rFonts w:ascii="Courier New" w:hAnsi="Courier New" w:cs="Courier New"/>
          <w:b w:val="0"/>
          <w:i/>
        </w:rPr>
      </w:pPr>
      <w:bookmarkStart w:id="463" w:name="_Toc440039077"/>
      <w:bookmarkStart w:id="464" w:name="_Toc3566428"/>
      <w:bookmarkStart w:id="465" w:name="_Toc27753796"/>
      <w:r>
        <w:t xml:space="preserve">Table </w:t>
      </w:r>
      <w:ins w:id="466" w:author="Dr. Carsten Franke" w:date="2020-03-09T16:02:00Z">
        <w:r w:rsidR="001D2A94">
          <w:fldChar w:fldCharType="begin"/>
        </w:r>
        <w:r w:rsidR="001D2A94">
          <w:instrText xml:space="preserve"> SEQ Table \* ARABIC </w:instrText>
        </w:r>
      </w:ins>
      <w:r w:rsidR="001D2A94">
        <w:fldChar w:fldCharType="separate"/>
      </w:r>
      <w:ins w:id="467" w:author="Dr. Carsten Franke" w:date="2020-03-09T16:02:00Z">
        <w:r w:rsidR="001D2A94">
          <w:rPr>
            <w:noProof/>
          </w:rPr>
          <w:t>21</w:t>
        </w:r>
        <w:r w:rsidR="001D2A94">
          <w:fldChar w:fldCharType="end"/>
        </w:r>
      </w:ins>
      <w:del w:id="468" w:author="Dr. Carsten Franke" w:date="2020-03-09T16:02:00Z">
        <w:r w:rsidDel="001D2A94">
          <w:fldChar w:fldCharType="begin"/>
        </w:r>
        <w:r w:rsidDel="001D2A94">
          <w:delInstrText xml:space="preserve"> SEQ Table \* ARABIC </w:delInstrText>
        </w:r>
        <w:r w:rsidDel="001D2A94">
          <w:fldChar w:fldCharType="separate"/>
        </w:r>
        <w:r w:rsidR="00004854" w:rsidDel="001D2A94">
          <w:rPr>
            <w:noProof/>
          </w:rPr>
          <w:delText>21</w:delText>
        </w:r>
        <w:r w:rsidDel="001D2A94">
          <w:fldChar w:fldCharType="end"/>
        </w:r>
      </w:del>
      <w:r w:rsidRPr="006509A7">
        <w:t xml:space="preserve">: Nested elements of element </w:t>
      </w:r>
      <w:r w:rsidRPr="006509A7">
        <w:rPr>
          <w:rFonts w:ascii="Courier New" w:hAnsi="Courier New" w:cs="Courier New"/>
          <w:b w:val="0"/>
          <w:i/>
        </w:rPr>
        <w:t>&lt;</w:t>
      </w:r>
      <w:proofErr w:type="spellStart"/>
      <w:r w:rsidRPr="006509A7">
        <w:rPr>
          <w:rFonts w:ascii="Courier New" w:hAnsi="Courier New" w:cs="Courier New"/>
          <w:b w:val="0"/>
          <w:i/>
        </w:rPr>
        <w:t>custom_attributes</w:t>
      </w:r>
      <w:proofErr w:type="spellEnd"/>
      <w:r>
        <w:rPr>
          <w:rFonts w:ascii="Courier New" w:hAnsi="Courier New" w:cs="Courier New"/>
          <w:b w:val="0"/>
          <w:i/>
        </w:rPr>
        <w:t>/</w:t>
      </w:r>
      <w:r w:rsidRPr="006509A7">
        <w:rPr>
          <w:rFonts w:ascii="Courier New" w:hAnsi="Courier New" w:cs="Courier New"/>
          <w:b w:val="0"/>
          <w:i/>
        </w:rPr>
        <w:t>&gt;</w:t>
      </w:r>
      <w:bookmarkEnd w:id="463"/>
      <w:bookmarkEnd w:id="464"/>
      <w:bookmarkEnd w:id="465"/>
    </w:p>
    <w:p w14:paraId="1C15EA7A" w14:textId="77777777" w:rsidR="00866978" w:rsidRDefault="00866978" w:rsidP="00866978">
      <w:pPr>
        <w:keepNext/>
        <w:spacing w:before="120"/>
        <w:jc w:val="both"/>
      </w:pPr>
      <w:r>
        <w:t xml:space="preserve">The elements </w:t>
      </w:r>
      <w:r w:rsidRPr="00866978">
        <w:rPr>
          <w:rFonts w:ascii="Courier New" w:hAnsi="Courier New" w:cs="Courier New"/>
          <w:b/>
          <w:i/>
          <w:sz w:val="18"/>
          <w:szCs w:val="18"/>
        </w:rPr>
        <w:t>&lt;string/&gt;</w:t>
      </w:r>
      <w:r>
        <w:t xml:space="preserve">, </w:t>
      </w:r>
      <w:r w:rsidRPr="00866978">
        <w:rPr>
          <w:rFonts w:ascii="Courier New" w:hAnsi="Courier New" w:cs="Courier New"/>
          <w:b/>
          <w:i/>
          <w:sz w:val="18"/>
          <w:szCs w:val="18"/>
        </w:rPr>
        <w:t>&lt;real/&gt;</w:t>
      </w:r>
      <w:r>
        <w:t xml:space="preserve"> and </w:t>
      </w:r>
      <w:r w:rsidRPr="00866978">
        <w:rPr>
          <w:rFonts w:ascii="Courier New" w:hAnsi="Courier New" w:cs="Courier New"/>
          <w:b/>
          <w:i/>
          <w:sz w:val="18"/>
          <w:szCs w:val="18"/>
        </w:rPr>
        <w:t>&lt;integer/&gt;</w:t>
      </w:r>
      <w:r>
        <w:t xml:space="preserve"> </w:t>
      </w:r>
      <w:proofErr w:type="gramStart"/>
      <w:r>
        <w:t>are allowed to</w:t>
      </w:r>
      <w:proofErr w:type="gramEnd"/>
      <w:r>
        <w:t xml:space="preserve"> have the following data type assignments</w:t>
      </w:r>
      <w:r w:rsidR="00D86752">
        <w:t xml:space="preserve"> for their value</w:t>
      </w:r>
      <w:r>
        <w:t>:</w:t>
      </w:r>
    </w:p>
    <w:p w14:paraId="0FD107B1" w14:textId="77777777" w:rsidR="00866978" w:rsidRDefault="00866978" w:rsidP="00866978">
      <w:pPr>
        <w:pStyle w:val="Listenabsatz"/>
        <w:keepNext/>
        <w:numPr>
          <w:ilvl w:val="0"/>
          <w:numId w:val="54"/>
        </w:numPr>
        <w:spacing w:before="120"/>
        <w:jc w:val="both"/>
        <w:rPr>
          <w:lang w:val="en-US"/>
        </w:rPr>
      </w:pPr>
      <w:r w:rsidRPr="00B15804">
        <w:rPr>
          <w:b/>
          <w:lang w:val="en-US"/>
        </w:rPr>
        <w:t>string element:</w:t>
      </w:r>
      <w:r w:rsidRPr="00866978">
        <w:rPr>
          <w:lang w:val="en-US"/>
        </w:rPr>
        <w:t xml:space="preserve"> </w:t>
      </w:r>
      <w:r w:rsidR="00B15804">
        <w:rPr>
          <w:lang w:val="en-US"/>
        </w:rPr>
        <w:t xml:space="preserve">alphanumeric that is covered by </w:t>
      </w:r>
      <w:r>
        <w:rPr>
          <w:lang w:val="en-US"/>
        </w:rPr>
        <w:t>string data type</w:t>
      </w:r>
      <w:r w:rsidR="00B15804">
        <w:rPr>
          <w:lang w:val="en-US"/>
        </w:rPr>
        <w:t xml:space="preserve"> in </w:t>
      </w:r>
      <w:proofErr w:type="spellStart"/>
      <w:r w:rsidR="00B15804">
        <w:rPr>
          <w:lang w:val="en-US"/>
        </w:rPr>
        <w:t>xsd</w:t>
      </w:r>
      <w:proofErr w:type="spellEnd"/>
      <w:r>
        <w:rPr>
          <w:lang w:val="en-US"/>
        </w:rPr>
        <w:t>, which</w:t>
      </w:r>
      <w:r w:rsidRPr="00866978">
        <w:rPr>
          <w:lang w:val="en-US"/>
        </w:rPr>
        <w:t xml:space="preserve"> can contain characters, line feeds, carriage returns, and tab characters.</w:t>
      </w:r>
      <w:r>
        <w:rPr>
          <w:lang w:val="en-US"/>
        </w:rPr>
        <w:t xml:space="preserve"> </w:t>
      </w:r>
    </w:p>
    <w:p w14:paraId="6120BBB5" w14:textId="77777777" w:rsidR="00866978" w:rsidRDefault="00866978" w:rsidP="00866978">
      <w:pPr>
        <w:pStyle w:val="Listenabsatz"/>
        <w:keepNext/>
        <w:spacing w:before="120"/>
        <w:jc w:val="both"/>
        <w:rPr>
          <w:lang w:val="en-US"/>
        </w:rPr>
      </w:pPr>
      <w:r w:rsidRPr="00B15804">
        <w:rPr>
          <w:i/>
          <w:u w:val="single"/>
          <w:lang w:val="en-US"/>
        </w:rPr>
        <w:t>Remark:</w:t>
      </w:r>
      <w:r w:rsidRPr="00866978">
        <w:rPr>
          <w:lang w:val="en-US"/>
        </w:rPr>
        <w:t xml:space="preserve"> If required to handle not needed items e.g. line feeds or tab characters another data type should be used in XML Schema Defin</w:t>
      </w:r>
      <w:r w:rsidR="008141F4">
        <w:rPr>
          <w:lang w:val="en-US"/>
        </w:rPr>
        <w:t>i</w:t>
      </w:r>
      <w:r w:rsidRPr="00866978">
        <w:rPr>
          <w:lang w:val="en-US"/>
        </w:rPr>
        <w:t>tion</w:t>
      </w:r>
      <w:r w:rsidR="008141F4">
        <w:rPr>
          <w:lang w:val="en-US"/>
        </w:rPr>
        <w:t xml:space="preserve"> </w:t>
      </w:r>
      <w:r w:rsidRPr="00866978">
        <w:rPr>
          <w:lang w:val="en-US"/>
        </w:rPr>
        <w:t xml:space="preserve">that is the </w:t>
      </w:r>
      <w:proofErr w:type="gramStart"/>
      <w:r w:rsidRPr="00866978">
        <w:rPr>
          <w:lang w:val="en-US"/>
        </w:rPr>
        <w:t>so called</w:t>
      </w:r>
      <w:proofErr w:type="gramEnd"/>
      <w:r w:rsidRPr="00866978">
        <w:rPr>
          <w:lang w:val="en-US"/>
        </w:rPr>
        <w:t xml:space="preserve"> normalized</w:t>
      </w:r>
      <w:r w:rsidR="008141F4">
        <w:rPr>
          <w:lang w:val="en-US"/>
        </w:rPr>
        <w:t xml:space="preserve"> s</w:t>
      </w:r>
      <w:r w:rsidRPr="00866978">
        <w:rPr>
          <w:lang w:val="en-US"/>
        </w:rPr>
        <w:t>tring data type. The normalized</w:t>
      </w:r>
      <w:r w:rsidR="008141F4">
        <w:rPr>
          <w:lang w:val="en-US"/>
        </w:rPr>
        <w:t xml:space="preserve"> s</w:t>
      </w:r>
      <w:r w:rsidRPr="00866978">
        <w:rPr>
          <w:lang w:val="en-US"/>
        </w:rPr>
        <w:t xml:space="preserve">tring data </w:t>
      </w:r>
      <w:r w:rsidR="008141F4">
        <w:rPr>
          <w:lang w:val="en-US"/>
        </w:rPr>
        <w:t>t</w:t>
      </w:r>
      <w:r w:rsidRPr="00866978">
        <w:rPr>
          <w:lang w:val="en-US"/>
        </w:rPr>
        <w:t xml:space="preserve">ype is derived from the String data type. </w:t>
      </w:r>
      <w:r w:rsidR="008141F4">
        <w:rPr>
          <w:lang w:val="en-US"/>
        </w:rPr>
        <w:t>The normalized s</w:t>
      </w:r>
      <w:r w:rsidRPr="00866978">
        <w:rPr>
          <w:lang w:val="en-US"/>
        </w:rPr>
        <w:t>tring data type also contains characters, but the XML processor will remove line feeds, carriage returns, and tab characters.)</w:t>
      </w:r>
    </w:p>
    <w:p w14:paraId="3FCE079D" w14:textId="77777777" w:rsidR="008141F4" w:rsidRPr="00B15804" w:rsidRDefault="008141F4" w:rsidP="00B15804">
      <w:pPr>
        <w:pStyle w:val="Listenabsatz"/>
        <w:numPr>
          <w:ilvl w:val="0"/>
          <w:numId w:val="54"/>
        </w:numPr>
        <w:spacing w:before="120"/>
        <w:jc w:val="both"/>
        <w:rPr>
          <w:b/>
          <w:lang w:val="en-US"/>
        </w:rPr>
      </w:pPr>
      <w:r w:rsidRPr="00B15804">
        <w:rPr>
          <w:b/>
          <w:lang w:val="en-US"/>
        </w:rPr>
        <w:t xml:space="preserve">real element: </w:t>
      </w:r>
      <w:r w:rsidR="00B15804">
        <w:rPr>
          <w:lang w:val="en-US"/>
        </w:rPr>
        <w:t xml:space="preserve">floating point that is covered by decimal data type is </w:t>
      </w:r>
      <w:proofErr w:type="spellStart"/>
      <w:r w:rsidR="00B15804">
        <w:rPr>
          <w:lang w:val="en-US"/>
        </w:rPr>
        <w:t>xsd</w:t>
      </w:r>
      <w:proofErr w:type="spellEnd"/>
      <w:r w:rsidR="00B15804">
        <w:rPr>
          <w:lang w:val="en-US"/>
        </w:rPr>
        <w:t xml:space="preserve">, which can contain a numeric value. </w:t>
      </w:r>
      <w:r w:rsidR="00B15804" w:rsidRPr="00B15804">
        <w:rPr>
          <w:lang w:val="en-US"/>
        </w:rPr>
        <w:t>The maximum number of decimal digits you can specify is 18.</w:t>
      </w:r>
    </w:p>
    <w:p w14:paraId="5E06EB59" w14:textId="77777777" w:rsidR="00B15804" w:rsidRPr="00B15804" w:rsidRDefault="00B15804" w:rsidP="006C0FB7">
      <w:pPr>
        <w:pStyle w:val="Listenabsatz"/>
        <w:numPr>
          <w:ilvl w:val="0"/>
          <w:numId w:val="54"/>
        </w:numPr>
        <w:spacing w:before="120"/>
        <w:jc w:val="both"/>
        <w:rPr>
          <w:b/>
          <w:lang w:val="en-US"/>
        </w:rPr>
      </w:pPr>
      <w:r>
        <w:rPr>
          <w:b/>
          <w:lang w:val="en-US"/>
        </w:rPr>
        <w:t>integer element:</w:t>
      </w:r>
      <w:r w:rsidR="006C0FB7">
        <w:rPr>
          <w:lang w:val="en-US"/>
        </w:rPr>
        <w:t xml:space="preserve"> integer that is covered by integer data type in </w:t>
      </w:r>
      <w:proofErr w:type="spellStart"/>
      <w:r w:rsidR="006C0FB7">
        <w:rPr>
          <w:lang w:val="en-US"/>
        </w:rPr>
        <w:t>xsd</w:t>
      </w:r>
      <w:proofErr w:type="spellEnd"/>
      <w:r w:rsidR="006C0FB7">
        <w:rPr>
          <w:lang w:val="en-US"/>
        </w:rPr>
        <w:t xml:space="preserve">, which can contain </w:t>
      </w:r>
      <w:r w:rsidR="006C0FB7" w:rsidRPr="006C0FB7">
        <w:rPr>
          <w:lang w:val="en-US"/>
        </w:rPr>
        <w:t>a numeric value without a fractional component.</w:t>
      </w:r>
    </w:p>
    <w:p w14:paraId="4A7FA2F4" w14:textId="77777777" w:rsidR="007C39C1" w:rsidRDefault="007C39C1" w:rsidP="006C0FB7">
      <w:pPr>
        <w:keepNext/>
        <w:spacing w:before="120"/>
      </w:pPr>
      <w:r>
        <w:t xml:space="preserve">XML specification of </w:t>
      </w:r>
      <w:r w:rsidRPr="008F0942">
        <w:rPr>
          <w:rFonts w:ascii="Courier New" w:hAnsi="Courier New" w:cs="Courier New"/>
          <w:b/>
          <w:i/>
          <w:sz w:val="18"/>
          <w:szCs w:val="18"/>
        </w:rPr>
        <w:t>&lt;string/&gt;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75DDEC51"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D9B3A84" w14:textId="77777777" w:rsidR="007C39C1" w:rsidRPr="00226A3F" w:rsidRDefault="007C39C1" w:rsidP="006C0FB7">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720A58E" w14:textId="77777777" w:rsidR="007C39C1" w:rsidRPr="00226A3F" w:rsidRDefault="007C39C1" w:rsidP="006C0FB7">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A7C1CFD" w14:textId="77777777" w:rsidR="007C39C1" w:rsidRPr="00226A3F" w:rsidRDefault="007C39C1" w:rsidP="006C0FB7">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670FF09" w14:textId="77777777" w:rsidR="007C39C1" w:rsidRPr="00226A3F" w:rsidRDefault="000E60DF" w:rsidP="006C0FB7">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7F4D00B" w14:textId="77777777" w:rsidR="007C39C1" w:rsidRPr="00226A3F" w:rsidRDefault="00982500" w:rsidP="006C0FB7">
            <w:pPr>
              <w:keepNext/>
              <w:suppressAutoHyphens/>
              <w:rPr>
                <w:rFonts w:cs="Calibri"/>
                <w:lang w:eastAsia="zh-CN"/>
              </w:rPr>
            </w:pPr>
            <w:r w:rsidRPr="00226A3F">
              <w:rPr>
                <w:b/>
                <w:i/>
              </w:rPr>
              <w:t>Constraint</w:t>
            </w:r>
            <w:r>
              <w:rPr>
                <w:b/>
                <w:i/>
              </w:rPr>
              <w:t>s / Remarks</w:t>
            </w:r>
          </w:p>
        </w:tc>
      </w:tr>
      <w:tr w:rsidR="007C39C1" w:rsidRPr="00397AE8" w14:paraId="7922AAEE" w14:textId="77777777" w:rsidTr="00B913E2">
        <w:trPr>
          <w:jc w:val="center"/>
        </w:trPr>
        <w:tc>
          <w:tcPr>
            <w:tcW w:w="1526" w:type="dxa"/>
            <w:tcBorders>
              <w:top w:val="dotted" w:sz="4" w:space="0" w:color="000000"/>
              <w:left w:val="single" w:sz="8" w:space="0" w:color="000000"/>
              <w:bottom w:val="dotted" w:sz="4" w:space="0" w:color="000000"/>
              <w:right w:val="nil"/>
            </w:tcBorders>
          </w:tcPr>
          <w:p w14:paraId="5DBFD3B7"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2329E9BA"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19F83AAC"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2EF9181"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1BADE479" w14:textId="77777777" w:rsidR="007C39C1" w:rsidRPr="00226A3F" w:rsidRDefault="007C39C1" w:rsidP="00B913E2">
            <w:pPr>
              <w:suppressAutoHyphens/>
              <w:rPr>
                <w:sz w:val="20"/>
                <w:szCs w:val="20"/>
              </w:rPr>
            </w:pPr>
            <w:r>
              <w:rPr>
                <w:sz w:val="20"/>
                <w:szCs w:val="20"/>
              </w:rPr>
              <w:t>Non-empty string</w:t>
            </w:r>
          </w:p>
        </w:tc>
      </w:tr>
    </w:tbl>
    <w:p w14:paraId="42045669" w14:textId="276F1461" w:rsidR="007C39C1" w:rsidRDefault="007C39C1" w:rsidP="007C39C1">
      <w:pPr>
        <w:pStyle w:val="Beschriftung"/>
        <w:spacing w:before="120"/>
      </w:pPr>
      <w:bookmarkStart w:id="469" w:name="_Toc440039078"/>
      <w:bookmarkStart w:id="470" w:name="_Toc3566429"/>
      <w:bookmarkStart w:id="471" w:name="_Toc27753797"/>
      <w:r>
        <w:t xml:space="preserve">Table </w:t>
      </w:r>
      <w:ins w:id="472" w:author="Dr. Carsten Franke" w:date="2020-03-09T16:02:00Z">
        <w:r w:rsidR="001D2A94">
          <w:fldChar w:fldCharType="begin"/>
        </w:r>
        <w:r w:rsidR="001D2A94">
          <w:instrText xml:space="preserve"> SEQ Table \* ARABIC </w:instrText>
        </w:r>
      </w:ins>
      <w:r w:rsidR="001D2A94">
        <w:fldChar w:fldCharType="separate"/>
      </w:r>
      <w:ins w:id="473" w:author="Dr. Carsten Franke" w:date="2020-03-09T16:02:00Z">
        <w:r w:rsidR="001D2A94">
          <w:rPr>
            <w:noProof/>
          </w:rPr>
          <w:t>22</w:t>
        </w:r>
        <w:r w:rsidR="001D2A94">
          <w:fldChar w:fldCharType="end"/>
        </w:r>
      </w:ins>
      <w:del w:id="474" w:author="Dr. Carsten Franke" w:date="2020-03-09T16:02:00Z">
        <w:r w:rsidDel="001D2A94">
          <w:fldChar w:fldCharType="begin"/>
        </w:r>
        <w:r w:rsidDel="001D2A94">
          <w:delInstrText xml:space="preserve"> SEQ Table \* ARABIC </w:delInstrText>
        </w:r>
        <w:r w:rsidDel="001D2A94">
          <w:fldChar w:fldCharType="separate"/>
        </w:r>
        <w:r w:rsidR="00004854" w:rsidDel="001D2A94">
          <w:rPr>
            <w:noProof/>
          </w:rPr>
          <w:delText>22</w:delText>
        </w:r>
        <w:r w:rsidDel="001D2A94">
          <w:fldChar w:fldCharType="end"/>
        </w:r>
      </w:del>
      <w:r>
        <w:t xml:space="preserve">: Attributes of </w:t>
      </w:r>
      <w:r w:rsidRPr="00503746">
        <w:rPr>
          <w:rStyle w:val="elementdeftypeChar"/>
          <w:b/>
        </w:rPr>
        <w:t>&lt;string</w:t>
      </w:r>
      <w:r>
        <w:rPr>
          <w:rStyle w:val="elementdeftypeChar"/>
          <w:b/>
        </w:rPr>
        <w:t>/</w:t>
      </w:r>
      <w:r w:rsidRPr="00503746">
        <w:rPr>
          <w:rStyle w:val="elementdeftypeChar"/>
          <w:b/>
        </w:rPr>
        <w:t>&gt;</w:t>
      </w:r>
      <w:r>
        <w:t xml:space="preserve"> element</w:t>
      </w:r>
      <w:bookmarkEnd w:id="469"/>
      <w:bookmarkEnd w:id="470"/>
      <w:bookmarkEnd w:id="471"/>
    </w:p>
    <w:p w14:paraId="3B73CDFD" w14:textId="77777777" w:rsidR="007C39C1" w:rsidRDefault="007C39C1" w:rsidP="007C39C1">
      <w:pPr>
        <w:keepNext/>
        <w:spacing w:before="240"/>
      </w:pPr>
      <w:r>
        <w:t xml:space="preserve">XML specification of </w:t>
      </w:r>
      <w:r w:rsidRPr="008F0942">
        <w:rPr>
          <w:rFonts w:ascii="Courier New" w:hAnsi="Courier New" w:cs="Courier New"/>
          <w:b/>
          <w:i/>
          <w:sz w:val="18"/>
          <w:szCs w:val="18"/>
        </w:rPr>
        <w:t>&lt;real/&gt;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11D24F5F"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4B24690"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649F27B"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DE82F4C"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F6B75E9" w14:textId="77777777"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8975CDC"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31E4FB97" w14:textId="77777777" w:rsidTr="00B913E2">
        <w:trPr>
          <w:jc w:val="center"/>
        </w:trPr>
        <w:tc>
          <w:tcPr>
            <w:tcW w:w="1526" w:type="dxa"/>
            <w:tcBorders>
              <w:top w:val="dotted" w:sz="4" w:space="0" w:color="000000"/>
              <w:left w:val="single" w:sz="8" w:space="0" w:color="000000"/>
              <w:bottom w:val="dotted" w:sz="4" w:space="0" w:color="000000"/>
              <w:right w:val="nil"/>
            </w:tcBorders>
          </w:tcPr>
          <w:p w14:paraId="4C3BB51F"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29A03649"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024F6810"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3B57E39D"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5C3C18D" w14:textId="77777777" w:rsidR="007C39C1" w:rsidRPr="00226A3F" w:rsidRDefault="007C39C1" w:rsidP="00B913E2">
            <w:pPr>
              <w:suppressAutoHyphens/>
              <w:rPr>
                <w:sz w:val="20"/>
                <w:szCs w:val="20"/>
              </w:rPr>
            </w:pPr>
            <w:r>
              <w:rPr>
                <w:sz w:val="20"/>
                <w:szCs w:val="20"/>
              </w:rPr>
              <w:t>Non-empty string</w:t>
            </w:r>
          </w:p>
        </w:tc>
      </w:tr>
    </w:tbl>
    <w:p w14:paraId="3894A0A1" w14:textId="4D19C4E9" w:rsidR="007C39C1" w:rsidRDefault="007C39C1" w:rsidP="007C39C1">
      <w:pPr>
        <w:pStyle w:val="Beschriftung"/>
        <w:spacing w:before="120"/>
      </w:pPr>
      <w:bookmarkStart w:id="475" w:name="_Toc440039079"/>
      <w:bookmarkStart w:id="476" w:name="_Toc3566430"/>
      <w:bookmarkStart w:id="477" w:name="_Toc27753798"/>
      <w:r>
        <w:t xml:space="preserve">Table </w:t>
      </w:r>
      <w:ins w:id="478" w:author="Dr. Carsten Franke" w:date="2020-03-09T16:02:00Z">
        <w:r w:rsidR="001D2A94">
          <w:fldChar w:fldCharType="begin"/>
        </w:r>
        <w:r w:rsidR="001D2A94">
          <w:instrText xml:space="preserve"> SEQ Table \* ARABIC </w:instrText>
        </w:r>
      </w:ins>
      <w:r w:rsidR="001D2A94">
        <w:fldChar w:fldCharType="separate"/>
      </w:r>
      <w:ins w:id="479" w:author="Dr. Carsten Franke" w:date="2020-03-09T16:02:00Z">
        <w:r w:rsidR="001D2A94">
          <w:rPr>
            <w:noProof/>
          </w:rPr>
          <w:t>23</w:t>
        </w:r>
        <w:r w:rsidR="001D2A94">
          <w:fldChar w:fldCharType="end"/>
        </w:r>
      </w:ins>
      <w:del w:id="480" w:author="Dr. Carsten Franke" w:date="2020-03-09T16:02:00Z">
        <w:r w:rsidDel="001D2A94">
          <w:fldChar w:fldCharType="begin"/>
        </w:r>
        <w:r w:rsidDel="001D2A94">
          <w:delInstrText xml:space="preserve"> SEQ Table \* ARABIC </w:delInstrText>
        </w:r>
        <w:r w:rsidDel="001D2A94">
          <w:fldChar w:fldCharType="separate"/>
        </w:r>
        <w:r w:rsidR="00004854" w:rsidDel="001D2A94">
          <w:rPr>
            <w:noProof/>
          </w:rPr>
          <w:delText>23</w:delText>
        </w:r>
        <w:r w:rsidDel="001D2A94">
          <w:fldChar w:fldCharType="end"/>
        </w:r>
      </w:del>
      <w:r>
        <w:t xml:space="preserve">: Attributes of </w:t>
      </w:r>
      <w:r w:rsidRPr="00503746">
        <w:rPr>
          <w:rStyle w:val="elementdeftypeChar"/>
          <w:b/>
        </w:rPr>
        <w:t>&lt;</w:t>
      </w:r>
      <w:r>
        <w:rPr>
          <w:rStyle w:val="elementdeftypeChar"/>
          <w:b/>
        </w:rPr>
        <w:t>real/</w:t>
      </w:r>
      <w:r w:rsidRPr="00503746">
        <w:rPr>
          <w:rStyle w:val="elementdeftypeChar"/>
          <w:b/>
        </w:rPr>
        <w:t>&gt;</w:t>
      </w:r>
      <w:r>
        <w:t xml:space="preserve"> element</w:t>
      </w:r>
      <w:bookmarkEnd w:id="475"/>
      <w:bookmarkEnd w:id="476"/>
      <w:bookmarkEnd w:id="477"/>
    </w:p>
    <w:p w14:paraId="38E312FC" w14:textId="77777777" w:rsidR="007C39C1" w:rsidRDefault="007C39C1" w:rsidP="007C39C1">
      <w:pPr>
        <w:keepNext/>
        <w:spacing w:before="240"/>
      </w:pPr>
      <w:r>
        <w:t xml:space="preserve">XML specification of </w:t>
      </w:r>
      <w:r w:rsidRPr="008F0942">
        <w:rPr>
          <w:rFonts w:ascii="Courier New" w:hAnsi="Courier New" w:cs="Courier New"/>
          <w:b/>
          <w:i/>
          <w:sz w:val="18"/>
          <w:szCs w:val="18"/>
        </w:rPr>
        <w:t>&lt;integer/&gt;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42639B84"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A5C26DC"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C4BB38B"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F33AB72"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C4506FC" w14:textId="77777777"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29D1D5"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70567D58" w14:textId="77777777" w:rsidTr="00B913E2">
        <w:trPr>
          <w:jc w:val="center"/>
        </w:trPr>
        <w:tc>
          <w:tcPr>
            <w:tcW w:w="1526" w:type="dxa"/>
            <w:tcBorders>
              <w:top w:val="dotted" w:sz="4" w:space="0" w:color="000000"/>
              <w:left w:val="single" w:sz="8" w:space="0" w:color="000000"/>
              <w:bottom w:val="dotted" w:sz="4" w:space="0" w:color="000000"/>
              <w:right w:val="nil"/>
            </w:tcBorders>
          </w:tcPr>
          <w:p w14:paraId="0251E735"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1B1F7DF9"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22308943"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3B0E849D"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7025A7F" w14:textId="77777777" w:rsidR="007C39C1" w:rsidRPr="00226A3F" w:rsidRDefault="007C39C1" w:rsidP="00B913E2">
            <w:pPr>
              <w:suppressAutoHyphens/>
              <w:rPr>
                <w:sz w:val="20"/>
                <w:szCs w:val="20"/>
              </w:rPr>
            </w:pPr>
            <w:r>
              <w:rPr>
                <w:sz w:val="20"/>
                <w:szCs w:val="20"/>
              </w:rPr>
              <w:t>Non-empty string</w:t>
            </w:r>
          </w:p>
        </w:tc>
      </w:tr>
    </w:tbl>
    <w:p w14:paraId="4113968C" w14:textId="175C7D1F" w:rsidR="007C39C1" w:rsidRDefault="007C39C1" w:rsidP="007C39C1">
      <w:pPr>
        <w:pStyle w:val="Beschriftung"/>
        <w:spacing w:before="120"/>
      </w:pPr>
      <w:bookmarkStart w:id="481" w:name="_Toc440039080"/>
      <w:bookmarkStart w:id="482" w:name="_Toc3566431"/>
      <w:bookmarkStart w:id="483" w:name="_Toc27753799"/>
      <w:r>
        <w:t xml:space="preserve">Table </w:t>
      </w:r>
      <w:ins w:id="484" w:author="Dr. Carsten Franke" w:date="2020-03-09T16:02:00Z">
        <w:r w:rsidR="001D2A94">
          <w:fldChar w:fldCharType="begin"/>
        </w:r>
        <w:r w:rsidR="001D2A94">
          <w:instrText xml:space="preserve"> SEQ Table \* ARABIC </w:instrText>
        </w:r>
      </w:ins>
      <w:r w:rsidR="001D2A94">
        <w:fldChar w:fldCharType="separate"/>
      </w:r>
      <w:ins w:id="485" w:author="Dr. Carsten Franke" w:date="2020-03-09T16:02:00Z">
        <w:r w:rsidR="001D2A94">
          <w:rPr>
            <w:noProof/>
          </w:rPr>
          <w:t>24</w:t>
        </w:r>
        <w:r w:rsidR="001D2A94">
          <w:fldChar w:fldCharType="end"/>
        </w:r>
      </w:ins>
      <w:del w:id="486" w:author="Dr. Carsten Franke" w:date="2020-03-09T16:02:00Z">
        <w:r w:rsidDel="001D2A94">
          <w:fldChar w:fldCharType="begin"/>
        </w:r>
        <w:r w:rsidDel="001D2A94">
          <w:delInstrText xml:space="preserve"> SEQ Table \* ARABIC </w:delInstrText>
        </w:r>
        <w:r w:rsidDel="001D2A94">
          <w:fldChar w:fldCharType="separate"/>
        </w:r>
        <w:r w:rsidR="00004854" w:rsidDel="001D2A94">
          <w:rPr>
            <w:noProof/>
          </w:rPr>
          <w:delText>24</w:delText>
        </w:r>
        <w:r w:rsidDel="001D2A94">
          <w:fldChar w:fldCharType="end"/>
        </w:r>
      </w:del>
      <w:r>
        <w:t xml:space="preserve">: Attributes of </w:t>
      </w:r>
      <w:r w:rsidRPr="00503746">
        <w:rPr>
          <w:rStyle w:val="elementdeftypeChar"/>
          <w:b/>
        </w:rPr>
        <w:t>&lt;</w:t>
      </w:r>
      <w:r>
        <w:rPr>
          <w:rStyle w:val="elementdeftypeChar"/>
          <w:b/>
        </w:rPr>
        <w:t>integer/</w:t>
      </w:r>
      <w:r w:rsidRPr="00503746">
        <w:rPr>
          <w:rStyle w:val="elementdeftypeChar"/>
          <w:b/>
        </w:rPr>
        <w:t>&gt;</w:t>
      </w:r>
      <w:r>
        <w:t xml:space="preserve"> element</w:t>
      </w:r>
      <w:bookmarkEnd w:id="481"/>
      <w:bookmarkEnd w:id="482"/>
      <w:bookmarkEnd w:id="483"/>
    </w:p>
    <w:p w14:paraId="2783632F"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string_list</w:t>
      </w:r>
      <w:proofErr w:type="spellEnd"/>
      <w:r w:rsidRPr="008F0942">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1EF7FDE9"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680D23F"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70EA25D"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7779DC8"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2ECCCE2" w14:textId="77777777"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17CE207"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1F97ECB9" w14:textId="77777777" w:rsidTr="00B913E2">
        <w:trPr>
          <w:jc w:val="center"/>
        </w:trPr>
        <w:tc>
          <w:tcPr>
            <w:tcW w:w="1526" w:type="dxa"/>
            <w:tcBorders>
              <w:top w:val="single" w:sz="8" w:space="0" w:color="000000"/>
              <w:left w:val="single" w:sz="8" w:space="0" w:color="000000"/>
              <w:bottom w:val="single" w:sz="4" w:space="0" w:color="auto"/>
              <w:right w:val="nil"/>
            </w:tcBorders>
          </w:tcPr>
          <w:p w14:paraId="2AD4A58B"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3ADF8D6E"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2D4176D3" w14:textId="77777777" w:rsidR="007C39C1" w:rsidRDefault="007C39C1" w:rsidP="00B913E2">
            <w:pPr>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43784987" w14:textId="77777777" w:rsidR="007C39C1" w:rsidRPr="00226A3F" w:rsidRDefault="007C39C1" w:rsidP="00B913E2">
            <w:pPr>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78A9A7D1" w14:textId="77777777" w:rsidR="007C39C1" w:rsidRPr="00226A3F" w:rsidRDefault="007C39C1" w:rsidP="00B913E2">
            <w:pPr>
              <w:suppressAutoHyphens/>
              <w:rPr>
                <w:sz w:val="20"/>
                <w:szCs w:val="20"/>
              </w:rPr>
            </w:pPr>
            <w:r>
              <w:rPr>
                <w:sz w:val="20"/>
                <w:szCs w:val="20"/>
              </w:rPr>
              <w:t>Non-empty string</w:t>
            </w:r>
          </w:p>
        </w:tc>
      </w:tr>
    </w:tbl>
    <w:p w14:paraId="226128FC" w14:textId="13E7FF78" w:rsidR="007C39C1" w:rsidRDefault="007C39C1" w:rsidP="007C39C1">
      <w:pPr>
        <w:pStyle w:val="Beschriftung"/>
        <w:spacing w:before="120"/>
      </w:pPr>
      <w:bookmarkStart w:id="487" w:name="_Toc440039081"/>
      <w:bookmarkStart w:id="488" w:name="_Toc3566432"/>
      <w:bookmarkStart w:id="489" w:name="_Toc27753800"/>
      <w:r>
        <w:t xml:space="preserve">Table </w:t>
      </w:r>
      <w:ins w:id="490" w:author="Dr. Carsten Franke" w:date="2020-03-09T16:02:00Z">
        <w:r w:rsidR="001D2A94">
          <w:fldChar w:fldCharType="begin"/>
        </w:r>
        <w:r w:rsidR="001D2A94">
          <w:instrText xml:space="preserve"> SEQ Table \* ARABIC </w:instrText>
        </w:r>
      </w:ins>
      <w:r w:rsidR="001D2A94">
        <w:fldChar w:fldCharType="separate"/>
      </w:r>
      <w:ins w:id="491" w:author="Dr. Carsten Franke" w:date="2020-03-09T16:02:00Z">
        <w:r w:rsidR="001D2A94">
          <w:rPr>
            <w:noProof/>
          </w:rPr>
          <w:t>25</w:t>
        </w:r>
        <w:r w:rsidR="001D2A94">
          <w:fldChar w:fldCharType="end"/>
        </w:r>
      </w:ins>
      <w:del w:id="492" w:author="Dr. Carsten Franke" w:date="2020-03-09T16:02:00Z">
        <w:r w:rsidDel="001D2A94">
          <w:fldChar w:fldCharType="begin"/>
        </w:r>
        <w:r w:rsidDel="001D2A94">
          <w:delInstrText xml:space="preserve"> SEQ Table \* ARABIC </w:delInstrText>
        </w:r>
        <w:r w:rsidDel="001D2A94">
          <w:fldChar w:fldCharType="separate"/>
        </w:r>
        <w:r w:rsidR="00004854" w:rsidDel="001D2A94">
          <w:rPr>
            <w:noProof/>
          </w:rPr>
          <w:delText>25</w:delText>
        </w:r>
        <w:r w:rsidDel="001D2A94">
          <w:fldChar w:fldCharType="end"/>
        </w:r>
      </w:del>
      <w:r>
        <w:t xml:space="preserve">: Attributes of </w:t>
      </w:r>
      <w:r w:rsidRPr="00503746">
        <w:rPr>
          <w:rStyle w:val="elementdeftypeChar"/>
          <w:b/>
        </w:rPr>
        <w:t>&lt;</w:t>
      </w:r>
      <w:proofErr w:type="spellStart"/>
      <w:r w:rsidRPr="00503746">
        <w:rPr>
          <w:rStyle w:val="elementdeftypeChar"/>
          <w:b/>
        </w:rPr>
        <w:t>string</w:t>
      </w:r>
      <w:r>
        <w:rPr>
          <w:rStyle w:val="elementdeftypeChar"/>
          <w:b/>
        </w:rPr>
        <w:t>_list</w:t>
      </w:r>
      <w:proofErr w:type="spellEnd"/>
      <w:r>
        <w:rPr>
          <w:rStyle w:val="elementdeftypeChar"/>
          <w:b/>
        </w:rPr>
        <w:t>/</w:t>
      </w:r>
      <w:r w:rsidRPr="00503746">
        <w:rPr>
          <w:rStyle w:val="elementdeftypeChar"/>
          <w:b/>
        </w:rPr>
        <w:t>&gt;</w:t>
      </w:r>
      <w:r>
        <w:t xml:space="preserve"> element</w:t>
      </w:r>
      <w:bookmarkEnd w:id="487"/>
      <w:bookmarkEnd w:id="488"/>
      <w:bookmarkEnd w:id="489"/>
    </w:p>
    <w:p w14:paraId="046E12BC" w14:textId="77777777" w:rsidR="007C39C1" w:rsidRDefault="007C39C1" w:rsidP="007C39C1">
      <w:pPr>
        <w:keepNext/>
        <w:spacing w:before="120"/>
      </w:pPr>
      <w:r w:rsidRPr="008F0942">
        <w:rPr>
          <w:rFonts w:ascii="Courier New" w:hAnsi="Courier New" w:cs="Courier New"/>
          <w:b/>
          <w:i/>
          <w:sz w:val="18"/>
          <w:szCs w:val="18"/>
        </w:rPr>
        <w:t>&lt;</w:t>
      </w:r>
      <w:proofErr w:type="spellStart"/>
      <w:r w:rsidRPr="008F0942">
        <w:rPr>
          <w:rFonts w:ascii="Courier New" w:hAnsi="Courier New" w:cs="Courier New"/>
          <w:b/>
          <w:i/>
          <w:sz w:val="18"/>
          <w:szCs w:val="18"/>
        </w:rPr>
        <w:t>string_list</w:t>
      </w:r>
      <w:proofErr w:type="spellEnd"/>
      <w:r w:rsidRPr="008F0942">
        <w:rPr>
          <w:rFonts w:ascii="Courier New" w:hAnsi="Courier New" w:cs="Courier New"/>
          <w:b/>
          <w:i/>
          <w:sz w:val="18"/>
          <w:szCs w:val="18"/>
        </w:rPr>
        <w: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BA67DD" w:rsidRPr="007055D9" w14:paraId="32353874" w14:textId="77777777" w:rsidTr="00BA67DD">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DD158D8" w14:textId="77777777" w:rsidR="00BA67DD" w:rsidRPr="007055D9" w:rsidRDefault="00BA67DD"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349FFD5" w14:textId="77777777" w:rsidR="00BA67DD" w:rsidRPr="007055D9" w:rsidRDefault="00BA67DD" w:rsidP="00B913E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8E84C0C" w14:textId="77777777" w:rsidR="00BA67DD" w:rsidRPr="007055D9" w:rsidRDefault="00BA67DD"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BA2EA4" w14:textId="77777777" w:rsidR="00BA67DD"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B9C31F3" w14:textId="77777777" w:rsidR="00BA67DD" w:rsidRPr="007055D9" w:rsidRDefault="004147F9" w:rsidP="00B913E2">
            <w:pPr>
              <w:keepNext/>
              <w:rPr>
                <w:b/>
                <w:i/>
              </w:rPr>
            </w:pPr>
            <w:r w:rsidRPr="00226A3F">
              <w:rPr>
                <w:b/>
                <w:i/>
              </w:rPr>
              <w:t>Constraint</w:t>
            </w:r>
            <w:r>
              <w:rPr>
                <w:b/>
                <w:i/>
              </w:rPr>
              <w:t>s / Remarks</w:t>
            </w:r>
          </w:p>
        </w:tc>
      </w:tr>
      <w:tr w:rsidR="00BA67DD" w:rsidRPr="00702EBE" w14:paraId="55548F28" w14:textId="77777777" w:rsidTr="00BA67DD">
        <w:trPr>
          <w:jc w:val="center"/>
        </w:trPr>
        <w:tc>
          <w:tcPr>
            <w:tcW w:w="1849" w:type="dxa"/>
            <w:shd w:val="clear" w:color="auto" w:fill="auto"/>
            <w:vAlign w:val="bottom"/>
          </w:tcPr>
          <w:p w14:paraId="3EC399AD" w14:textId="77777777" w:rsidR="00BA67DD" w:rsidRPr="00702EBE" w:rsidRDefault="00BA67DD" w:rsidP="00B913E2">
            <w:pPr>
              <w:rPr>
                <w:sz w:val="20"/>
                <w:szCs w:val="20"/>
              </w:rPr>
            </w:pPr>
            <w:r>
              <w:rPr>
                <w:sz w:val="20"/>
                <w:szCs w:val="20"/>
              </w:rPr>
              <w:t>value</w:t>
            </w:r>
          </w:p>
        </w:tc>
        <w:tc>
          <w:tcPr>
            <w:tcW w:w="1620" w:type="dxa"/>
          </w:tcPr>
          <w:p w14:paraId="70EB4C06" w14:textId="77777777" w:rsidR="00BA67DD" w:rsidRDefault="00BA67DD" w:rsidP="00B913E2">
            <w:pPr>
              <w:rPr>
                <w:sz w:val="20"/>
                <w:szCs w:val="20"/>
              </w:rPr>
            </w:pPr>
            <w:r w:rsidRPr="003103A4">
              <w:rPr>
                <w:sz w:val="20"/>
                <w:szCs w:val="20"/>
              </w:rPr>
              <w:t>Alphanumeric</w:t>
            </w:r>
          </w:p>
        </w:tc>
        <w:tc>
          <w:tcPr>
            <w:tcW w:w="1620" w:type="dxa"/>
            <w:shd w:val="clear" w:color="auto" w:fill="auto"/>
            <w:vAlign w:val="bottom"/>
          </w:tcPr>
          <w:p w14:paraId="0DD07BA4" w14:textId="77777777" w:rsidR="00BA67DD" w:rsidRPr="00702EBE" w:rsidRDefault="00BA67DD"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122406FE" w14:textId="77777777" w:rsidR="00BA67DD" w:rsidRPr="00702EBE" w:rsidRDefault="00BA67DD" w:rsidP="00B913E2">
            <w:pPr>
              <w:rPr>
                <w:sz w:val="20"/>
                <w:szCs w:val="20"/>
              </w:rPr>
            </w:pPr>
            <w:r>
              <w:rPr>
                <w:sz w:val="20"/>
                <w:szCs w:val="20"/>
              </w:rPr>
              <w:t>required</w:t>
            </w:r>
          </w:p>
        </w:tc>
        <w:tc>
          <w:tcPr>
            <w:tcW w:w="2520" w:type="dxa"/>
            <w:shd w:val="clear" w:color="auto" w:fill="auto"/>
          </w:tcPr>
          <w:p w14:paraId="0B2CEB89" w14:textId="77777777" w:rsidR="00BA67DD" w:rsidRPr="00590219" w:rsidRDefault="00BA67DD"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2804C7B3" w14:textId="77777777" w:rsidR="007C39C1" w:rsidRDefault="007C39C1" w:rsidP="007C39C1">
      <w:pPr>
        <w:keepNext/>
        <w:spacing w:before="120"/>
      </w:pPr>
      <w:r>
        <w:lastRenderedPageBreak/>
        <w:t xml:space="preserve">Where </w:t>
      </w:r>
      <w:r w:rsidRPr="008F0942">
        <w:rPr>
          <w:rFonts w:ascii="Courier New" w:hAnsi="Courier New" w:cs="Courier New"/>
          <w:b/>
          <w:i/>
          <w:sz w:val="18"/>
          <w:szCs w:val="18"/>
        </w:rPr>
        <w:t>&lt;value/&gt;</w:t>
      </w:r>
      <w:r>
        <w:t xml:space="preserve"> within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string_list</w:t>
      </w:r>
      <w:proofErr w:type="spellEnd"/>
      <w:r w:rsidRPr="008F0942">
        <w:rPr>
          <w:rFonts w:ascii="Courier New" w:hAnsi="Courier New" w:cs="Courier New"/>
          <w:b/>
          <w:i/>
          <w:sz w:val="18"/>
          <w:szCs w:val="18"/>
        </w:rPr>
        <w:t>/&gt;</w:t>
      </w:r>
      <w:r w:rsidRPr="005D6524">
        <w:t xml:space="preserve"> </w:t>
      </w:r>
      <w:r>
        <w:t>is specified as:</w:t>
      </w:r>
    </w:p>
    <w:tbl>
      <w:tblPr>
        <w:tblW w:w="8301" w:type="dxa"/>
        <w:jc w:val="center"/>
        <w:tblLayout w:type="fixed"/>
        <w:tblLook w:val="04A0" w:firstRow="1" w:lastRow="0" w:firstColumn="1" w:lastColumn="0" w:noHBand="0" w:noVBand="1"/>
      </w:tblPr>
      <w:tblGrid>
        <w:gridCol w:w="1247"/>
        <w:gridCol w:w="1453"/>
        <w:gridCol w:w="1433"/>
        <w:gridCol w:w="1055"/>
        <w:gridCol w:w="3113"/>
      </w:tblGrid>
      <w:tr w:rsidR="007C39C1" w:rsidRPr="000F7EEA" w14:paraId="46EA4D08"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5A6DF385" w14:textId="77777777" w:rsidR="007C39C1" w:rsidRPr="00226A3F" w:rsidRDefault="007C39C1" w:rsidP="00B913E2">
            <w:pPr>
              <w:keepNext/>
              <w:suppressAutoHyphens/>
              <w:rPr>
                <w:rFonts w:cs="Calibri"/>
                <w:b/>
                <w:i/>
                <w:lang w:eastAsia="zh-CN"/>
              </w:rPr>
            </w:pPr>
            <w:r w:rsidRPr="00226A3F">
              <w:rPr>
                <w:b/>
                <w:i/>
              </w:rPr>
              <w:t>Attributes</w:t>
            </w:r>
          </w:p>
        </w:tc>
        <w:tc>
          <w:tcPr>
            <w:tcW w:w="1453" w:type="dxa"/>
            <w:tcBorders>
              <w:top w:val="single" w:sz="8" w:space="0" w:color="000000"/>
              <w:left w:val="single" w:sz="4" w:space="0" w:color="000000"/>
              <w:bottom w:val="single" w:sz="8" w:space="0" w:color="000000"/>
              <w:right w:val="nil"/>
            </w:tcBorders>
            <w:shd w:val="clear" w:color="auto" w:fill="F3F3F3"/>
            <w:vAlign w:val="bottom"/>
            <w:hideMark/>
          </w:tcPr>
          <w:p w14:paraId="472418D2"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4ED91285" w14:textId="77777777" w:rsidR="007C39C1" w:rsidRPr="00226A3F" w:rsidRDefault="007C39C1" w:rsidP="00B913E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78A8572C" w14:textId="77777777" w:rsidR="007C39C1" w:rsidRPr="00226A3F" w:rsidRDefault="000E60DF" w:rsidP="00B913E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D253189"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60EB5718" w14:textId="77777777" w:rsidTr="00B913E2">
        <w:trPr>
          <w:jc w:val="center"/>
        </w:trPr>
        <w:tc>
          <w:tcPr>
            <w:tcW w:w="1247" w:type="dxa"/>
            <w:tcBorders>
              <w:top w:val="dotted" w:sz="4" w:space="0" w:color="000000"/>
              <w:left w:val="single" w:sz="8" w:space="0" w:color="000000"/>
              <w:bottom w:val="dotted" w:sz="4" w:space="0" w:color="000000"/>
              <w:right w:val="nil"/>
            </w:tcBorders>
          </w:tcPr>
          <w:p w14:paraId="2599F3EA" w14:textId="77777777" w:rsidR="007C39C1" w:rsidRDefault="007C39C1" w:rsidP="00B913E2">
            <w:pPr>
              <w:suppressAutoHyphens/>
              <w:rPr>
                <w:rFonts w:cs="Calibri"/>
                <w:sz w:val="20"/>
                <w:szCs w:val="20"/>
                <w:lang w:eastAsia="zh-CN"/>
              </w:rPr>
            </w:pPr>
            <w:r>
              <w:rPr>
                <w:sz w:val="20"/>
                <w:szCs w:val="20"/>
              </w:rPr>
              <w:t>index</w:t>
            </w:r>
          </w:p>
        </w:tc>
        <w:tc>
          <w:tcPr>
            <w:tcW w:w="1453" w:type="dxa"/>
            <w:tcBorders>
              <w:top w:val="dotted" w:sz="4" w:space="0" w:color="000000"/>
              <w:left w:val="single" w:sz="4" w:space="0" w:color="000000"/>
              <w:bottom w:val="dotted" w:sz="4" w:space="0" w:color="000000"/>
              <w:right w:val="nil"/>
            </w:tcBorders>
          </w:tcPr>
          <w:p w14:paraId="1E2F20D7" w14:textId="77777777" w:rsidR="007C39C1" w:rsidRPr="00226A3F" w:rsidRDefault="000D3EE7" w:rsidP="00B913E2">
            <w:pPr>
              <w:suppressAutoHyphens/>
              <w:rPr>
                <w:sz w:val="20"/>
                <w:szCs w:val="20"/>
              </w:rPr>
            </w:pPr>
            <w:r>
              <w:rPr>
                <w:sz w:val="20"/>
                <w:szCs w:val="20"/>
              </w:rPr>
              <w:t>I</w:t>
            </w:r>
            <w:r w:rsidR="007C39C1">
              <w:rPr>
                <w:sz w:val="20"/>
                <w:szCs w:val="20"/>
              </w:rPr>
              <w:t>nteger</w:t>
            </w:r>
          </w:p>
        </w:tc>
        <w:tc>
          <w:tcPr>
            <w:tcW w:w="1433" w:type="dxa"/>
            <w:tcBorders>
              <w:top w:val="dotted" w:sz="4" w:space="0" w:color="000000"/>
              <w:left w:val="single" w:sz="4" w:space="0" w:color="000000"/>
              <w:bottom w:val="dotted" w:sz="4" w:space="0" w:color="000000"/>
              <w:right w:val="nil"/>
            </w:tcBorders>
          </w:tcPr>
          <w:p w14:paraId="110BA0DD" w14:textId="77777777" w:rsidR="007C39C1" w:rsidRDefault="007C39C1" w:rsidP="00B913E2">
            <w:pPr>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06270013" w14:textId="77777777" w:rsidR="007C39C1" w:rsidRPr="00226A3F" w:rsidRDefault="007C39C1" w:rsidP="00B913E2">
            <w:pPr>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213A9ED0" w14:textId="77777777" w:rsidR="007C39C1" w:rsidRPr="00226A3F" w:rsidRDefault="007C39C1" w:rsidP="00B913E2">
            <w:pPr>
              <w:suppressAutoHyphens/>
              <w:rPr>
                <w:sz w:val="20"/>
                <w:szCs w:val="20"/>
              </w:rPr>
            </w:pPr>
            <w:r>
              <w:rPr>
                <w:sz w:val="20"/>
                <w:szCs w:val="20"/>
              </w:rPr>
              <w:t>unique within the parent element</w:t>
            </w:r>
          </w:p>
        </w:tc>
      </w:tr>
    </w:tbl>
    <w:p w14:paraId="3F792323" w14:textId="52EE3742" w:rsidR="007C39C1" w:rsidRDefault="007C39C1" w:rsidP="007C39C1">
      <w:pPr>
        <w:pStyle w:val="Beschriftung"/>
        <w:spacing w:before="120"/>
      </w:pPr>
      <w:bookmarkStart w:id="493" w:name="_Toc440039082"/>
      <w:bookmarkStart w:id="494" w:name="_Toc3566433"/>
      <w:bookmarkStart w:id="495" w:name="_Toc27753801"/>
      <w:r>
        <w:t xml:space="preserve">Table </w:t>
      </w:r>
      <w:ins w:id="496" w:author="Dr. Carsten Franke" w:date="2020-03-09T16:02:00Z">
        <w:r w:rsidR="001D2A94">
          <w:fldChar w:fldCharType="begin"/>
        </w:r>
        <w:r w:rsidR="001D2A94">
          <w:instrText xml:space="preserve"> SEQ Table \* ARABIC </w:instrText>
        </w:r>
      </w:ins>
      <w:r w:rsidR="001D2A94">
        <w:fldChar w:fldCharType="separate"/>
      </w:r>
      <w:ins w:id="497" w:author="Dr. Carsten Franke" w:date="2020-03-09T16:02:00Z">
        <w:r w:rsidR="001D2A94">
          <w:rPr>
            <w:noProof/>
          </w:rPr>
          <w:t>26</w:t>
        </w:r>
        <w:r w:rsidR="001D2A94">
          <w:fldChar w:fldCharType="end"/>
        </w:r>
      </w:ins>
      <w:del w:id="498" w:author="Dr. Carsten Franke" w:date="2020-03-09T16:02:00Z">
        <w:r w:rsidDel="001D2A94">
          <w:fldChar w:fldCharType="begin"/>
        </w:r>
        <w:r w:rsidDel="001D2A94">
          <w:delInstrText xml:space="preserve"> SEQ Table \* ARABIC </w:delInstrText>
        </w:r>
        <w:r w:rsidDel="001D2A94">
          <w:fldChar w:fldCharType="separate"/>
        </w:r>
        <w:r w:rsidR="00004854" w:rsidDel="001D2A94">
          <w:rPr>
            <w:noProof/>
          </w:rPr>
          <w:delText>26</w:delText>
        </w:r>
        <w:r w:rsidDel="001D2A94">
          <w:fldChar w:fldCharType="end"/>
        </w:r>
      </w:del>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proofErr w:type="spellStart"/>
      <w:r w:rsidRPr="008F0942">
        <w:rPr>
          <w:rFonts w:ascii="Courier New" w:hAnsi="Courier New" w:cs="Courier New"/>
          <w:b w:val="0"/>
          <w:i/>
          <w:sz w:val="18"/>
          <w:szCs w:val="18"/>
        </w:rPr>
        <w:t>string_list</w:t>
      </w:r>
      <w:proofErr w:type="spellEnd"/>
      <w:r>
        <w:t>/&gt;</w:t>
      </w:r>
      <w:bookmarkEnd w:id="493"/>
      <w:bookmarkEnd w:id="494"/>
      <w:bookmarkEnd w:id="495"/>
    </w:p>
    <w:p w14:paraId="2545D361"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real_list</w:t>
      </w:r>
      <w:proofErr w:type="spellEnd"/>
      <w:r w:rsidRPr="008F0942">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48A3D15E"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2CAE5AB"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CD971CA"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CEF33B7"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F9FE272" w14:textId="77777777"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3BF3011"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72C3A50F" w14:textId="77777777" w:rsidTr="00B913E2">
        <w:trPr>
          <w:jc w:val="center"/>
        </w:trPr>
        <w:tc>
          <w:tcPr>
            <w:tcW w:w="1526" w:type="dxa"/>
            <w:tcBorders>
              <w:top w:val="single" w:sz="8" w:space="0" w:color="000000"/>
              <w:left w:val="single" w:sz="8" w:space="0" w:color="000000"/>
              <w:bottom w:val="single" w:sz="4" w:space="0" w:color="auto"/>
              <w:right w:val="nil"/>
            </w:tcBorders>
          </w:tcPr>
          <w:p w14:paraId="4FA3F124" w14:textId="77777777" w:rsidR="007C39C1" w:rsidRDefault="007C39C1" w:rsidP="00B913E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5F66E4CB" w14:textId="77777777" w:rsidR="007C39C1" w:rsidRPr="00226A3F" w:rsidRDefault="007C39C1" w:rsidP="00B913E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09641D1C" w14:textId="77777777" w:rsidR="007C39C1" w:rsidRDefault="007C39C1" w:rsidP="00B913E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60BD7B16" w14:textId="77777777" w:rsidR="007C39C1" w:rsidRPr="00226A3F" w:rsidRDefault="007C39C1" w:rsidP="00B913E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6027D282" w14:textId="77777777" w:rsidR="007C39C1" w:rsidRPr="00226A3F" w:rsidRDefault="007C39C1" w:rsidP="00B913E2">
            <w:pPr>
              <w:keepNext/>
              <w:suppressAutoHyphens/>
              <w:rPr>
                <w:sz w:val="20"/>
                <w:szCs w:val="20"/>
              </w:rPr>
            </w:pPr>
            <w:r>
              <w:rPr>
                <w:sz w:val="20"/>
                <w:szCs w:val="20"/>
              </w:rPr>
              <w:t>Non-empty string</w:t>
            </w:r>
          </w:p>
        </w:tc>
      </w:tr>
    </w:tbl>
    <w:p w14:paraId="56A01680" w14:textId="6DC1445B" w:rsidR="007C39C1" w:rsidRDefault="007C39C1" w:rsidP="007C39C1">
      <w:pPr>
        <w:pStyle w:val="Beschriftung"/>
        <w:spacing w:before="120"/>
      </w:pPr>
      <w:bookmarkStart w:id="499" w:name="_Toc440039083"/>
      <w:bookmarkStart w:id="500" w:name="_Toc3566434"/>
      <w:bookmarkStart w:id="501" w:name="_Toc27753802"/>
      <w:r>
        <w:t xml:space="preserve">Table </w:t>
      </w:r>
      <w:ins w:id="502" w:author="Dr. Carsten Franke" w:date="2020-03-09T16:02:00Z">
        <w:r w:rsidR="001D2A94">
          <w:fldChar w:fldCharType="begin"/>
        </w:r>
        <w:r w:rsidR="001D2A94">
          <w:instrText xml:space="preserve"> SEQ Table \* ARABIC </w:instrText>
        </w:r>
      </w:ins>
      <w:r w:rsidR="001D2A94">
        <w:fldChar w:fldCharType="separate"/>
      </w:r>
      <w:ins w:id="503" w:author="Dr. Carsten Franke" w:date="2020-03-09T16:02:00Z">
        <w:r w:rsidR="001D2A94">
          <w:rPr>
            <w:noProof/>
          </w:rPr>
          <w:t>27</w:t>
        </w:r>
        <w:r w:rsidR="001D2A94">
          <w:fldChar w:fldCharType="end"/>
        </w:r>
      </w:ins>
      <w:del w:id="504" w:author="Dr. Carsten Franke" w:date="2020-03-09T16:02:00Z">
        <w:r w:rsidDel="001D2A94">
          <w:fldChar w:fldCharType="begin"/>
        </w:r>
        <w:r w:rsidDel="001D2A94">
          <w:delInstrText xml:space="preserve"> SEQ Table \* ARABIC </w:delInstrText>
        </w:r>
        <w:r w:rsidDel="001D2A94">
          <w:fldChar w:fldCharType="separate"/>
        </w:r>
        <w:r w:rsidR="00004854" w:rsidDel="001D2A94">
          <w:rPr>
            <w:noProof/>
          </w:rPr>
          <w:delText>27</w:delText>
        </w:r>
        <w:r w:rsidDel="001D2A94">
          <w:fldChar w:fldCharType="end"/>
        </w:r>
      </w:del>
      <w:r>
        <w:t xml:space="preserve">: Attributes of </w:t>
      </w:r>
      <w:r w:rsidRPr="00503746">
        <w:rPr>
          <w:rStyle w:val="elementdeftypeChar"/>
          <w:b/>
        </w:rPr>
        <w:t>&lt;</w:t>
      </w:r>
      <w:proofErr w:type="spellStart"/>
      <w:r>
        <w:rPr>
          <w:rStyle w:val="elementdeftypeChar"/>
          <w:b/>
        </w:rPr>
        <w:t>real_list</w:t>
      </w:r>
      <w:proofErr w:type="spellEnd"/>
      <w:r>
        <w:rPr>
          <w:rStyle w:val="elementdeftypeChar"/>
          <w:b/>
        </w:rPr>
        <w:t>/</w:t>
      </w:r>
      <w:r w:rsidRPr="00503746">
        <w:rPr>
          <w:rStyle w:val="elementdeftypeChar"/>
          <w:b/>
        </w:rPr>
        <w:t>&gt;</w:t>
      </w:r>
      <w:r>
        <w:t xml:space="preserve"> element</w:t>
      </w:r>
      <w:bookmarkEnd w:id="499"/>
      <w:bookmarkEnd w:id="500"/>
      <w:bookmarkEnd w:id="501"/>
    </w:p>
    <w:p w14:paraId="568C15A0" w14:textId="77777777" w:rsidR="007C39C1" w:rsidRDefault="007C39C1" w:rsidP="00F66AFE">
      <w:pPr>
        <w:spacing w:before="120"/>
      </w:pPr>
      <w:r w:rsidRPr="008F0942">
        <w:rPr>
          <w:rFonts w:ascii="Courier New" w:hAnsi="Courier New" w:cs="Courier New"/>
          <w:b/>
          <w:i/>
          <w:sz w:val="18"/>
          <w:szCs w:val="18"/>
        </w:rPr>
        <w:t>&lt;</w:t>
      </w:r>
      <w:proofErr w:type="spellStart"/>
      <w:r w:rsidRPr="008F0942">
        <w:rPr>
          <w:rFonts w:ascii="Courier New" w:hAnsi="Courier New" w:cs="Courier New"/>
          <w:b/>
          <w:i/>
          <w:sz w:val="18"/>
          <w:szCs w:val="18"/>
        </w:rPr>
        <w:t>real_list</w:t>
      </w:r>
      <w:proofErr w:type="spellEnd"/>
      <w:r w:rsidRPr="008F0942">
        <w:rPr>
          <w:rFonts w:ascii="Courier New" w:hAnsi="Courier New" w:cs="Courier New"/>
          <w:b/>
          <w:i/>
          <w:sz w:val="18"/>
          <w:szCs w:val="18"/>
        </w:rPr>
        <w: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0D3EE7" w:rsidRPr="007055D9" w14:paraId="18627641" w14:textId="77777777" w:rsidTr="000D3EE7">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7266EE5" w14:textId="77777777" w:rsidR="000D3EE7" w:rsidRPr="007055D9" w:rsidRDefault="000D3EE7" w:rsidP="00F66AFE">
            <w:pPr>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87923E0" w14:textId="77777777" w:rsidR="000D3EE7" w:rsidRPr="007055D9" w:rsidRDefault="000D3EE7" w:rsidP="00F66AFE">
            <w:pPr>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A623CAA" w14:textId="77777777" w:rsidR="000D3EE7" w:rsidRPr="007055D9" w:rsidRDefault="000D3EE7" w:rsidP="00F66AFE">
            <w:pPr>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5BE1C01" w14:textId="77777777" w:rsidR="000D3EE7" w:rsidRPr="007055D9" w:rsidRDefault="000E60DF" w:rsidP="00F66AFE">
            <w:pPr>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450876" w14:textId="77777777" w:rsidR="000D3EE7" w:rsidRPr="007055D9" w:rsidRDefault="000D3EE7" w:rsidP="00F66AFE">
            <w:pPr>
              <w:rPr>
                <w:b/>
                <w:i/>
              </w:rPr>
            </w:pPr>
            <w:r w:rsidRPr="00226A3F">
              <w:rPr>
                <w:b/>
                <w:i/>
              </w:rPr>
              <w:t>Constraint</w:t>
            </w:r>
            <w:r>
              <w:rPr>
                <w:b/>
                <w:i/>
              </w:rPr>
              <w:t>s / Remarks</w:t>
            </w:r>
          </w:p>
        </w:tc>
      </w:tr>
      <w:tr w:rsidR="000D3EE7" w:rsidRPr="00702EBE" w14:paraId="670BA559" w14:textId="77777777" w:rsidTr="000D3EE7">
        <w:trPr>
          <w:jc w:val="center"/>
        </w:trPr>
        <w:tc>
          <w:tcPr>
            <w:tcW w:w="1849" w:type="dxa"/>
            <w:shd w:val="clear" w:color="auto" w:fill="auto"/>
            <w:vAlign w:val="bottom"/>
          </w:tcPr>
          <w:p w14:paraId="145F57DC" w14:textId="77777777" w:rsidR="000D3EE7" w:rsidRPr="00702EBE" w:rsidRDefault="000D3EE7" w:rsidP="00F66AFE">
            <w:pPr>
              <w:rPr>
                <w:sz w:val="20"/>
                <w:szCs w:val="20"/>
              </w:rPr>
            </w:pPr>
            <w:r>
              <w:rPr>
                <w:sz w:val="20"/>
                <w:szCs w:val="20"/>
              </w:rPr>
              <w:t>value</w:t>
            </w:r>
          </w:p>
        </w:tc>
        <w:tc>
          <w:tcPr>
            <w:tcW w:w="1620" w:type="dxa"/>
          </w:tcPr>
          <w:p w14:paraId="28BA47E6" w14:textId="77777777" w:rsidR="000D3EE7" w:rsidRDefault="000D3EE7" w:rsidP="00F66AFE">
            <w:pPr>
              <w:rPr>
                <w:sz w:val="20"/>
                <w:szCs w:val="20"/>
              </w:rPr>
            </w:pPr>
            <w:r>
              <w:rPr>
                <w:sz w:val="20"/>
                <w:szCs w:val="20"/>
              </w:rPr>
              <w:t>Floating point</w:t>
            </w:r>
          </w:p>
        </w:tc>
        <w:tc>
          <w:tcPr>
            <w:tcW w:w="1620" w:type="dxa"/>
            <w:shd w:val="clear" w:color="auto" w:fill="auto"/>
            <w:vAlign w:val="bottom"/>
          </w:tcPr>
          <w:p w14:paraId="0D650625" w14:textId="77777777" w:rsidR="000D3EE7" w:rsidRPr="00702EBE" w:rsidRDefault="000D3EE7" w:rsidP="00F66AFE">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77A966C5" w14:textId="77777777" w:rsidR="000D3EE7" w:rsidRPr="00702EBE" w:rsidRDefault="000D3EE7" w:rsidP="00F66AFE">
            <w:pPr>
              <w:rPr>
                <w:sz w:val="20"/>
                <w:szCs w:val="20"/>
              </w:rPr>
            </w:pPr>
            <w:r>
              <w:rPr>
                <w:sz w:val="20"/>
                <w:szCs w:val="20"/>
              </w:rPr>
              <w:t>Required</w:t>
            </w:r>
          </w:p>
        </w:tc>
        <w:tc>
          <w:tcPr>
            <w:tcW w:w="2520" w:type="dxa"/>
            <w:shd w:val="clear" w:color="auto" w:fill="auto"/>
          </w:tcPr>
          <w:p w14:paraId="38D88FA6" w14:textId="77777777" w:rsidR="000D3EE7" w:rsidRPr="00590219" w:rsidRDefault="000D3EE7" w:rsidP="00F66AFE">
            <w:pPr>
              <w:autoSpaceDE w:val="0"/>
              <w:autoSpaceDN w:val="0"/>
              <w:adjustRightInd w:val="0"/>
              <w:spacing w:after="0"/>
              <w:rPr>
                <w:rFonts w:cs="Calibri"/>
                <w:sz w:val="20"/>
                <w:szCs w:val="20"/>
                <w:lang w:eastAsia="en-GB"/>
              </w:rPr>
            </w:pPr>
            <w:r>
              <w:rPr>
                <w:rFonts w:cs="Calibri"/>
                <w:sz w:val="20"/>
                <w:szCs w:val="20"/>
                <w:lang w:eastAsia="en-GB"/>
              </w:rPr>
              <w:t>-</w:t>
            </w:r>
          </w:p>
        </w:tc>
      </w:tr>
    </w:tbl>
    <w:p w14:paraId="44D34390" w14:textId="77777777" w:rsidR="007C39C1" w:rsidRDefault="007C39C1" w:rsidP="007C39C1">
      <w:pPr>
        <w:keepNext/>
        <w:spacing w:before="120"/>
      </w:pPr>
      <w:r>
        <w:t xml:space="preserve">Where </w:t>
      </w:r>
      <w:r w:rsidRPr="008F0942">
        <w:rPr>
          <w:rFonts w:ascii="Courier New" w:hAnsi="Courier New" w:cs="Courier New"/>
          <w:b/>
          <w:i/>
          <w:sz w:val="18"/>
          <w:szCs w:val="18"/>
        </w:rPr>
        <w:t>&lt;</w:t>
      </w:r>
      <w:r w:rsidRPr="00916E1F">
        <w:rPr>
          <w:rFonts w:ascii="Courier New" w:hAnsi="Courier New" w:cs="Courier New"/>
          <w:b/>
          <w:i/>
          <w:sz w:val="18"/>
          <w:szCs w:val="18"/>
        </w:rPr>
        <w:t>value/</w:t>
      </w:r>
      <w:r w:rsidRPr="008F0942">
        <w:rPr>
          <w:rFonts w:ascii="Courier New" w:hAnsi="Courier New" w:cs="Courier New"/>
          <w:b/>
          <w:i/>
          <w:sz w:val="18"/>
          <w:szCs w:val="18"/>
        </w:rPr>
        <w:t>&gt;</w:t>
      </w:r>
      <w:r>
        <w:t xml:space="preserve"> within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real_list</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is specified as:</w:t>
      </w:r>
    </w:p>
    <w:tbl>
      <w:tblPr>
        <w:tblW w:w="8402" w:type="dxa"/>
        <w:jc w:val="center"/>
        <w:tblLayout w:type="fixed"/>
        <w:tblLook w:val="04A0" w:firstRow="1" w:lastRow="0" w:firstColumn="1" w:lastColumn="0" w:noHBand="0" w:noVBand="1"/>
      </w:tblPr>
      <w:tblGrid>
        <w:gridCol w:w="1247"/>
        <w:gridCol w:w="1554"/>
        <w:gridCol w:w="1433"/>
        <w:gridCol w:w="1055"/>
        <w:gridCol w:w="3113"/>
      </w:tblGrid>
      <w:tr w:rsidR="007C39C1" w:rsidRPr="000F7EEA" w14:paraId="697B4C2E"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77D3CB4B" w14:textId="77777777" w:rsidR="007C39C1" w:rsidRPr="00226A3F" w:rsidRDefault="007C39C1" w:rsidP="00B913E2">
            <w:pPr>
              <w:keepNext/>
              <w:suppressAutoHyphens/>
              <w:rPr>
                <w:rFonts w:cs="Calibri"/>
                <w:b/>
                <w:i/>
                <w:lang w:eastAsia="zh-CN"/>
              </w:rPr>
            </w:pPr>
            <w:r w:rsidRPr="00226A3F">
              <w:rPr>
                <w:b/>
                <w:i/>
              </w:rPr>
              <w:t>Attributes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132AF03D"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714F0E87" w14:textId="77777777" w:rsidR="007C39C1" w:rsidRPr="00226A3F" w:rsidRDefault="007C39C1" w:rsidP="00B913E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00ED3DFE" w14:textId="77777777" w:rsidR="007C39C1" w:rsidRPr="00226A3F" w:rsidRDefault="000E60DF" w:rsidP="00B913E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86FF0F2"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1B83A0B7" w14:textId="77777777" w:rsidTr="00B913E2">
        <w:trPr>
          <w:jc w:val="center"/>
        </w:trPr>
        <w:tc>
          <w:tcPr>
            <w:tcW w:w="1247" w:type="dxa"/>
            <w:tcBorders>
              <w:top w:val="dotted" w:sz="4" w:space="0" w:color="000000"/>
              <w:left w:val="single" w:sz="8" w:space="0" w:color="000000"/>
              <w:bottom w:val="dotted" w:sz="4" w:space="0" w:color="000000"/>
              <w:right w:val="nil"/>
            </w:tcBorders>
          </w:tcPr>
          <w:p w14:paraId="3A266501" w14:textId="77777777" w:rsidR="007C39C1" w:rsidRDefault="007C39C1" w:rsidP="00B913E2">
            <w:pPr>
              <w:keepNext/>
              <w:suppressAutoHyphens/>
              <w:rPr>
                <w:rFonts w:cs="Calibri"/>
                <w:sz w:val="20"/>
                <w:szCs w:val="20"/>
                <w:lang w:eastAsia="zh-CN"/>
              </w:rPr>
            </w:pPr>
            <w:r>
              <w:rPr>
                <w:sz w:val="20"/>
                <w:szCs w:val="20"/>
              </w:rPr>
              <w:t>index</w:t>
            </w:r>
          </w:p>
        </w:tc>
        <w:tc>
          <w:tcPr>
            <w:tcW w:w="1554" w:type="dxa"/>
            <w:tcBorders>
              <w:top w:val="dotted" w:sz="4" w:space="0" w:color="000000"/>
              <w:left w:val="single" w:sz="4" w:space="0" w:color="000000"/>
              <w:bottom w:val="dotted" w:sz="4" w:space="0" w:color="000000"/>
              <w:right w:val="nil"/>
            </w:tcBorders>
          </w:tcPr>
          <w:p w14:paraId="6DFDA2E3" w14:textId="77777777" w:rsidR="007C39C1" w:rsidRPr="00226A3F" w:rsidRDefault="007C39C1" w:rsidP="00B913E2">
            <w:pPr>
              <w:keepNext/>
              <w:suppressAutoHyphens/>
              <w:rPr>
                <w:sz w:val="20"/>
                <w:szCs w:val="20"/>
              </w:rPr>
            </w:pPr>
            <w:r>
              <w:rPr>
                <w:sz w:val="20"/>
                <w:szCs w:val="20"/>
              </w:rPr>
              <w:t>integer</w:t>
            </w:r>
          </w:p>
        </w:tc>
        <w:tc>
          <w:tcPr>
            <w:tcW w:w="1433" w:type="dxa"/>
            <w:tcBorders>
              <w:top w:val="dotted" w:sz="4" w:space="0" w:color="000000"/>
              <w:left w:val="single" w:sz="4" w:space="0" w:color="000000"/>
              <w:bottom w:val="dotted" w:sz="4" w:space="0" w:color="000000"/>
              <w:right w:val="nil"/>
            </w:tcBorders>
          </w:tcPr>
          <w:p w14:paraId="365EE244" w14:textId="77777777" w:rsidR="007C39C1" w:rsidRDefault="007C39C1" w:rsidP="00B913E2">
            <w:pPr>
              <w:keepNext/>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711B11A8" w14:textId="77777777" w:rsidR="007C39C1" w:rsidRPr="00226A3F" w:rsidRDefault="007C39C1" w:rsidP="00B913E2">
            <w:pPr>
              <w:keepNext/>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36815AC2" w14:textId="77777777" w:rsidR="007C39C1" w:rsidRPr="00226A3F" w:rsidRDefault="007C39C1" w:rsidP="00B913E2">
            <w:pPr>
              <w:keepNext/>
              <w:suppressAutoHyphens/>
              <w:rPr>
                <w:sz w:val="20"/>
                <w:szCs w:val="20"/>
              </w:rPr>
            </w:pPr>
            <w:r>
              <w:rPr>
                <w:sz w:val="20"/>
                <w:szCs w:val="20"/>
              </w:rPr>
              <w:t>unique within the parent element</w:t>
            </w:r>
          </w:p>
        </w:tc>
      </w:tr>
    </w:tbl>
    <w:p w14:paraId="23B956F6" w14:textId="1497E068" w:rsidR="007C39C1" w:rsidRDefault="007C39C1" w:rsidP="007C39C1">
      <w:pPr>
        <w:pStyle w:val="Beschriftung"/>
        <w:spacing w:before="120"/>
      </w:pPr>
      <w:bookmarkStart w:id="505" w:name="_Toc440039084"/>
      <w:bookmarkStart w:id="506" w:name="_Toc3566435"/>
      <w:bookmarkStart w:id="507" w:name="_Toc27753803"/>
      <w:r>
        <w:t xml:space="preserve">Table </w:t>
      </w:r>
      <w:ins w:id="508" w:author="Dr. Carsten Franke" w:date="2020-03-09T16:02:00Z">
        <w:r w:rsidR="001D2A94">
          <w:fldChar w:fldCharType="begin"/>
        </w:r>
        <w:r w:rsidR="001D2A94">
          <w:instrText xml:space="preserve"> SEQ Table \* ARABIC </w:instrText>
        </w:r>
      </w:ins>
      <w:r w:rsidR="001D2A94">
        <w:fldChar w:fldCharType="separate"/>
      </w:r>
      <w:ins w:id="509" w:author="Dr. Carsten Franke" w:date="2020-03-09T16:02:00Z">
        <w:r w:rsidR="001D2A94">
          <w:rPr>
            <w:noProof/>
          </w:rPr>
          <w:t>28</w:t>
        </w:r>
        <w:r w:rsidR="001D2A94">
          <w:fldChar w:fldCharType="end"/>
        </w:r>
      </w:ins>
      <w:del w:id="510" w:author="Dr. Carsten Franke" w:date="2020-03-09T16:02:00Z">
        <w:r w:rsidDel="001D2A94">
          <w:fldChar w:fldCharType="begin"/>
        </w:r>
        <w:r w:rsidDel="001D2A94">
          <w:delInstrText xml:space="preserve"> SEQ Table \* ARABIC </w:delInstrText>
        </w:r>
        <w:r w:rsidDel="001D2A94">
          <w:fldChar w:fldCharType="separate"/>
        </w:r>
        <w:r w:rsidR="00004854" w:rsidDel="001D2A94">
          <w:rPr>
            <w:noProof/>
          </w:rPr>
          <w:delText>28</w:delText>
        </w:r>
        <w:r w:rsidDel="001D2A94">
          <w:fldChar w:fldCharType="end"/>
        </w:r>
      </w:del>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proofErr w:type="spellStart"/>
      <w:r w:rsidRPr="008F0942">
        <w:rPr>
          <w:rFonts w:ascii="Courier New" w:hAnsi="Courier New" w:cs="Courier New"/>
          <w:b w:val="0"/>
          <w:i/>
          <w:sz w:val="18"/>
          <w:szCs w:val="18"/>
        </w:rPr>
        <w:t>real_list</w:t>
      </w:r>
      <w:proofErr w:type="spellEnd"/>
      <w:r>
        <w:t>/&gt;</w:t>
      </w:r>
      <w:bookmarkEnd w:id="505"/>
      <w:bookmarkEnd w:id="506"/>
      <w:bookmarkEnd w:id="507"/>
    </w:p>
    <w:p w14:paraId="1849E3FA"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int_</w:t>
      </w:r>
      <w:r w:rsidR="006C0FB7">
        <w:rPr>
          <w:rFonts w:ascii="Courier New" w:hAnsi="Courier New" w:cs="Courier New"/>
          <w:b/>
          <w:i/>
          <w:sz w:val="18"/>
          <w:szCs w:val="18"/>
        </w:rPr>
        <w:t>l</w:t>
      </w:r>
      <w:r w:rsidRPr="008F0942">
        <w:rPr>
          <w:rFonts w:ascii="Courier New" w:hAnsi="Courier New" w:cs="Courier New"/>
          <w:b/>
          <w:i/>
          <w:sz w:val="18"/>
          <w:szCs w:val="18"/>
        </w:rPr>
        <w:t>ist</w:t>
      </w:r>
      <w:proofErr w:type="spellEnd"/>
      <w:r w:rsidRPr="008F0942">
        <w:rPr>
          <w:rFonts w:ascii="Courier New" w:hAnsi="Courier New" w:cs="Courier New"/>
          <w:b/>
          <w:i/>
          <w:sz w:val="18"/>
          <w:szCs w:val="18"/>
        </w:rPr>
        <w:t>/</w:t>
      </w:r>
      <w:r w:rsidRPr="00BF11F3">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2E2B66E6"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5BBA1AB"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A3611A2"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74F5F00"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AFC5318" w14:textId="77777777"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D0CC697"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25ABBDCB" w14:textId="77777777" w:rsidTr="00B913E2">
        <w:trPr>
          <w:jc w:val="center"/>
        </w:trPr>
        <w:tc>
          <w:tcPr>
            <w:tcW w:w="1526" w:type="dxa"/>
            <w:tcBorders>
              <w:top w:val="single" w:sz="8" w:space="0" w:color="000000"/>
              <w:left w:val="single" w:sz="8" w:space="0" w:color="000000"/>
              <w:bottom w:val="single" w:sz="4" w:space="0" w:color="auto"/>
              <w:right w:val="nil"/>
            </w:tcBorders>
          </w:tcPr>
          <w:p w14:paraId="52174970" w14:textId="77777777" w:rsidR="007C39C1" w:rsidRDefault="007C39C1" w:rsidP="00B913E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62693D41" w14:textId="77777777" w:rsidR="007C39C1" w:rsidRPr="00226A3F" w:rsidRDefault="007C39C1" w:rsidP="00B913E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7A5FD235" w14:textId="77777777" w:rsidR="007C39C1" w:rsidRDefault="007C39C1" w:rsidP="00B913E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49103529" w14:textId="77777777" w:rsidR="007C39C1" w:rsidRPr="00226A3F" w:rsidRDefault="007C39C1" w:rsidP="00B913E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0DD4541E" w14:textId="77777777" w:rsidR="007C39C1" w:rsidRPr="00226A3F" w:rsidRDefault="007C39C1" w:rsidP="00B913E2">
            <w:pPr>
              <w:keepNext/>
              <w:suppressAutoHyphens/>
              <w:rPr>
                <w:sz w:val="20"/>
                <w:szCs w:val="20"/>
              </w:rPr>
            </w:pPr>
            <w:r>
              <w:rPr>
                <w:sz w:val="20"/>
                <w:szCs w:val="20"/>
              </w:rPr>
              <w:t>Non-empty string</w:t>
            </w:r>
          </w:p>
        </w:tc>
      </w:tr>
    </w:tbl>
    <w:p w14:paraId="489CE5BE" w14:textId="0BD59770" w:rsidR="007C39C1" w:rsidRDefault="007C39C1" w:rsidP="007C39C1">
      <w:pPr>
        <w:pStyle w:val="Beschriftung"/>
        <w:spacing w:before="120"/>
      </w:pPr>
      <w:bookmarkStart w:id="511" w:name="_Toc440039085"/>
      <w:bookmarkStart w:id="512" w:name="_Toc3566436"/>
      <w:bookmarkStart w:id="513" w:name="_Toc27753804"/>
      <w:r>
        <w:t xml:space="preserve">Table </w:t>
      </w:r>
      <w:ins w:id="514" w:author="Dr. Carsten Franke" w:date="2020-03-09T16:02:00Z">
        <w:r w:rsidR="001D2A94">
          <w:fldChar w:fldCharType="begin"/>
        </w:r>
        <w:r w:rsidR="001D2A94">
          <w:instrText xml:space="preserve"> SEQ Table \* ARABIC </w:instrText>
        </w:r>
      </w:ins>
      <w:r w:rsidR="001D2A94">
        <w:fldChar w:fldCharType="separate"/>
      </w:r>
      <w:ins w:id="515" w:author="Dr. Carsten Franke" w:date="2020-03-09T16:02:00Z">
        <w:r w:rsidR="001D2A94">
          <w:rPr>
            <w:noProof/>
          </w:rPr>
          <w:t>29</w:t>
        </w:r>
        <w:r w:rsidR="001D2A94">
          <w:fldChar w:fldCharType="end"/>
        </w:r>
      </w:ins>
      <w:del w:id="516" w:author="Dr. Carsten Franke" w:date="2020-03-09T16:02:00Z">
        <w:r w:rsidDel="001D2A94">
          <w:fldChar w:fldCharType="begin"/>
        </w:r>
        <w:r w:rsidDel="001D2A94">
          <w:delInstrText xml:space="preserve"> SEQ Table \* ARABIC </w:delInstrText>
        </w:r>
        <w:r w:rsidDel="001D2A94">
          <w:fldChar w:fldCharType="separate"/>
        </w:r>
        <w:r w:rsidR="00004854" w:rsidDel="001D2A94">
          <w:rPr>
            <w:noProof/>
          </w:rPr>
          <w:delText>29</w:delText>
        </w:r>
        <w:r w:rsidDel="001D2A94">
          <w:fldChar w:fldCharType="end"/>
        </w:r>
      </w:del>
      <w:r>
        <w:t xml:space="preserve">: Attributes of </w:t>
      </w:r>
      <w:r w:rsidRPr="00503746">
        <w:rPr>
          <w:rStyle w:val="elementdeftypeChar"/>
          <w:b/>
        </w:rPr>
        <w:t>&lt;</w:t>
      </w:r>
      <w:proofErr w:type="spellStart"/>
      <w:r>
        <w:rPr>
          <w:rStyle w:val="elementdeftypeChar"/>
          <w:b/>
        </w:rPr>
        <w:t>int_list</w:t>
      </w:r>
      <w:proofErr w:type="spellEnd"/>
      <w:r>
        <w:rPr>
          <w:rStyle w:val="elementdeftypeChar"/>
          <w:b/>
        </w:rPr>
        <w:t>/</w:t>
      </w:r>
      <w:r w:rsidRPr="00503746">
        <w:rPr>
          <w:rStyle w:val="elementdeftypeChar"/>
          <w:b/>
        </w:rPr>
        <w:t>&gt;</w:t>
      </w:r>
      <w:r>
        <w:t xml:space="preserve"> element</w:t>
      </w:r>
      <w:bookmarkEnd w:id="511"/>
      <w:bookmarkEnd w:id="512"/>
      <w:bookmarkEnd w:id="513"/>
    </w:p>
    <w:p w14:paraId="4626916D" w14:textId="77777777" w:rsidR="007C39C1" w:rsidRDefault="007C39C1" w:rsidP="007C39C1">
      <w:pPr>
        <w:keepNext/>
        <w:spacing w:before="120"/>
      </w:pPr>
      <w:r w:rsidRPr="00BF11F3">
        <w:rPr>
          <w:rFonts w:ascii="Courier New" w:hAnsi="Courier New" w:cs="Courier New"/>
          <w:b/>
          <w:i/>
          <w:sz w:val="18"/>
          <w:szCs w:val="18"/>
        </w:rPr>
        <w:t>&lt;</w:t>
      </w:r>
      <w:proofErr w:type="spellStart"/>
      <w:r w:rsidRPr="00BF11F3">
        <w:rPr>
          <w:rFonts w:ascii="Courier New" w:hAnsi="Courier New" w:cs="Courier New"/>
          <w:b/>
          <w:i/>
          <w:sz w:val="18"/>
          <w:szCs w:val="18"/>
        </w:rPr>
        <w:t>int_list</w:t>
      </w:r>
      <w:proofErr w:type="spellEnd"/>
      <w:r w:rsidRPr="00BF11F3">
        <w:rPr>
          <w:rFonts w:ascii="Courier New" w:hAnsi="Courier New" w:cs="Courier New"/>
          <w:b/>
          <w:i/>
          <w:sz w:val="18"/>
          <w:szCs w:val="18"/>
        </w:rPr>
        <w: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52D36" w:rsidRPr="007055D9" w14:paraId="743654C8" w14:textId="77777777" w:rsidTr="00F52D36">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A5CF8C" w14:textId="77777777" w:rsidR="00F52D36" w:rsidRPr="007055D9" w:rsidRDefault="00F52D36"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4181C9B" w14:textId="77777777" w:rsidR="00F52D36" w:rsidRPr="007055D9" w:rsidRDefault="00F52D36" w:rsidP="00B913E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0E2B9E" w14:textId="77777777" w:rsidR="00F52D36" w:rsidRPr="007055D9" w:rsidRDefault="00F52D36"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AC26EA" w14:textId="77777777" w:rsidR="00F52D36"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55DA2AC" w14:textId="77777777" w:rsidR="00F52D36" w:rsidRPr="007055D9" w:rsidRDefault="00F52D36" w:rsidP="00B913E2">
            <w:pPr>
              <w:keepNext/>
              <w:rPr>
                <w:b/>
                <w:i/>
              </w:rPr>
            </w:pPr>
            <w:r w:rsidRPr="00226A3F">
              <w:rPr>
                <w:b/>
                <w:i/>
              </w:rPr>
              <w:t>Constraint</w:t>
            </w:r>
            <w:r>
              <w:rPr>
                <w:b/>
                <w:i/>
              </w:rPr>
              <w:t>s / Remarks</w:t>
            </w:r>
          </w:p>
        </w:tc>
      </w:tr>
      <w:tr w:rsidR="00F52D36" w:rsidRPr="00702EBE" w14:paraId="20AF1436" w14:textId="77777777" w:rsidTr="00F52D36">
        <w:trPr>
          <w:jc w:val="center"/>
        </w:trPr>
        <w:tc>
          <w:tcPr>
            <w:tcW w:w="1849" w:type="dxa"/>
            <w:shd w:val="clear" w:color="auto" w:fill="auto"/>
            <w:vAlign w:val="bottom"/>
          </w:tcPr>
          <w:p w14:paraId="635F749D" w14:textId="77777777" w:rsidR="00F52D36" w:rsidRPr="00702EBE" w:rsidRDefault="00F52D36" w:rsidP="00B913E2">
            <w:pPr>
              <w:rPr>
                <w:sz w:val="20"/>
                <w:szCs w:val="20"/>
              </w:rPr>
            </w:pPr>
            <w:r>
              <w:rPr>
                <w:sz w:val="20"/>
                <w:szCs w:val="20"/>
              </w:rPr>
              <w:t>value</w:t>
            </w:r>
          </w:p>
        </w:tc>
        <w:tc>
          <w:tcPr>
            <w:tcW w:w="1620" w:type="dxa"/>
          </w:tcPr>
          <w:p w14:paraId="6009A3E5" w14:textId="77777777" w:rsidR="00F52D36" w:rsidRDefault="00F52D36" w:rsidP="00B913E2">
            <w:pPr>
              <w:rPr>
                <w:sz w:val="20"/>
                <w:szCs w:val="20"/>
              </w:rPr>
            </w:pPr>
            <w:r>
              <w:rPr>
                <w:sz w:val="20"/>
                <w:szCs w:val="20"/>
              </w:rPr>
              <w:t>Integer</w:t>
            </w:r>
          </w:p>
        </w:tc>
        <w:tc>
          <w:tcPr>
            <w:tcW w:w="1620" w:type="dxa"/>
            <w:shd w:val="clear" w:color="auto" w:fill="auto"/>
            <w:vAlign w:val="bottom"/>
          </w:tcPr>
          <w:p w14:paraId="6CE16181" w14:textId="77777777" w:rsidR="00F52D36" w:rsidRPr="00702EBE" w:rsidRDefault="00F52D36"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1D667F7C" w14:textId="77777777" w:rsidR="00F52D36" w:rsidRPr="00702EBE" w:rsidRDefault="00F52D36" w:rsidP="00B913E2">
            <w:pPr>
              <w:rPr>
                <w:sz w:val="20"/>
                <w:szCs w:val="20"/>
              </w:rPr>
            </w:pPr>
            <w:r>
              <w:rPr>
                <w:sz w:val="20"/>
                <w:szCs w:val="20"/>
              </w:rPr>
              <w:t>Required</w:t>
            </w:r>
          </w:p>
        </w:tc>
        <w:tc>
          <w:tcPr>
            <w:tcW w:w="2520" w:type="dxa"/>
            <w:shd w:val="clear" w:color="auto" w:fill="auto"/>
          </w:tcPr>
          <w:p w14:paraId="00358800" w14:textId="77777777" w:rsidR="00F52D36" w:rsidRPr="00590219" w:rsidRDefault="00F52D36"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77A71589" w14:textId="77777777" w:rsidR="007C39C1" w:rsidRDefault="007C39C1" w:rsidP="007C39C1">
      <w:pPr>
        <w:keepNext/>
        <w:spacing w:before="120"/>
      </w:pPr>
      <w:r>
        <w:t xml:space="preserve">Where </w:t>
      </w:r>
      <w:r w:rsidRPr="00BF11F3">
        <w:rPr>
          <w:rFonts w:ascii="Courier New" w:hAnsi="Courier New" w:cs="Courier New"/>
          <w:b/>
          <w:i/>
          <w:sz w:val="18"/>
          <w:szCs w:val="18"/>
        </w:rPr>
        <w:t>&lt;</w:t>
      </w:r>
      <w:r w:rsidRPr="00916E1F">
        <w:rPr>
          <w:rFonts w:ascii="Courier New" w:hAnsi="Courier New" w:cs="Courier New"/>
          <w:b/>
          <w:i/>
          <w:sz w:val="18"/>
          <w:szCs w:val="18"/>
        </w:rPr>
        <w:t>value/</w:t>
      </w:r>
      <w:r w:rsidRPr="00BF11F3">
        <w:rPr>
          <w:rFonts w:ascii="Courier New" w:hAnsi="Courier New" w:cs="Courier New"/>
          <w:b/>
          <w:i/>
          <w:sz w:val="18"/>
          <w:szCs w:val="18"/>
        </w:rPr>
        <w:t>&gt;</w:t>
      </w:r>
      <w:r>
        <w:t xml:space="preserve"> within </w:t>
      </w:r>
      <w:r w:rsidRPr="00BF11F3">
        <w:rPr>
          <w:rFonts w:ascii="Courier New" w:hAnsi="Courier New" w:cs="Courier New"/>
          <w:b/>
          <w:i/>
          <w:sz w:val="18"/>
          <w:szCs w:val="18"/>
        </w:rPr>
        <w:t>&lt;</w:t>
      </w:r>
      <w:proofErr w:type="spellStart"/>
      <w:r w:rsidRPr="00BF11F3">
        <w:rPr>
          <w:rFonts w:ascii="Courier New" w:hAnsi="Courier New" w:cs="Courier New"/>
          <w:b/>
          <w:i/>
          <w:sz w:val="18"/>
          <w:szCs w:val="18"/>
        </w:rPr>
        <w:t>int_list</w:t>
      </w:r>
      <w:proofErr w:type="spellEnd"/>
      <w:r w:rsidRPr="00BF11F3">
        <w:rPr>
          <w:rFonts w:ascii="Courier New" w:hAnsi="Courier New" w:cs="Courier New"/>
          <w:b/>
          <w:i/>
          <w:sz w:val="18"/>
          <w:szCs w:val="18"/>
        </w:rPr>
        <w:t>/&gt;</w:t>
      </w:r>
      <w:r>
        <w:rPr>
          <w:rFonts w:ascii="Courier New" w:hAnsi="Courier New" w:cs="Courier New"/>
          <w:b/>
          <w:i/>
          <w:sz w:val="18"/>
          <w:szCs w:val="18"/>
        </w:rPr>
        <w:t xml:space="preserve"> </w:t>
      </w:r>
      <w:r>
        <w:t>is specified as:</w:t>
      </w:r>
    </w:p>
    <w:tbl>
      <w:tblPr>
        <w:tblW w:w="0" w:type="auto"/>
        <w:jc w:val="center"/>
        <w:tblLayout w:type="fixed"/>
        <w:tblLook w:val="04A0" w:firstRow="1" w:lastRow="0" w:firstColumn="1" w:lastColumn="0" w:noHBand="0" w:noVBand="1"/>
      </w:tblPr>
      <w:tblGrid>
        <w:gridCol w:w="1247"/>
        <w:gridCol w:w="955"/>
        <w:gridCol w:w="1433"/>
        <w:gridCol w:w="1128"/>
        <w:gridCol w:w="3113"/>
      </w:tblGrid>
      <w:tr w:rsidR="007C39C1" w:rsidRPr="000F7EEA" w14:paraId="3489BCE9"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5FF220A7" w14:textId="77777777" w:rsidR="007C39C1" w:rsidRPr="00226A3F" w:rsidRDefault="007C39C1" w:rsidP="00B913E2">
            <w:pPr>
              <w:keepNext/>
              <w:suppressAutoHyphens/>
              <w:rPr>
                <w:rFonts w:cs="Calibri"/>
                <w:b/>
                <w:i/>
                <w:lang w:eastAsia="zh-CN"/>
              </w:rPr>
            </w:pPr>
            <w:r w:rsidRPr="00226A3F">
              <w:rPr>
                <w:b/>
                <w:i/>
              </w:rPr>
              <w:t>Attributes</w:t>
            </w:r>
          </w:p>
        </w:tc>
        <w:tc>
          <w:tcPr>
            <w:tcW w:w="955" w:type="dxa"/>
            <w:tcBorders>
              <w:top w:val="single" w:sz="8" w:space="0" w:color="000000"/>
              <w:left w:val="single" w:sz="4" w:space="0" w:color="000000"/>
              <w:bottom w:val="single" w:sz="8" w:space="0" w:color="000000"/>
              <w:right w:val="nil"/>
            </w:tcBorders>
            <w:shd w:val="clear" w:color="auto" w:fill="F3F3F3"/>
            <w:vAlign w:val="bottom"/>
            <w:hideMark/>
          </w:tcPr>
          <w:p w14:paraId="66DB987B"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1175A384" w14:textId="77777777" w:rsidR="007C39C1" w:rsidRPr="00226A3F" w:rsidRDefault="007C39C1" w:rsidP="00B913E2">
            <w:pPr>
              <w:keepNext/>
              <w:suppressAutoHyphens/>
              <w:rPr>
                <w:rFonts w:cs="Calibri"/>
                <w:b/>
                <w:i/>
                <w:lang w:eastAsia="zh-CN"/>
              </w:rPr>
            </w:pPr>
            <w:r w:rsidRPr="00226A3F">
              <w:rPr>
                <w:b/>
                <w:i/>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690EC9F4" w14:textId="77777777" w:rsidR="007C39C1" w:rsidRPr="00226A3F" w:rsidRDefault="000E60DF" w:rsidP="00B913E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7668F05"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6B6BEB07" w14:textId="77777777" w:rsidTr="00B913E2">
        <w:trPr>
          <w:jc w:val="center"/>
        </w:trPr>
        <w:tc>
          <w:tcPr>
            <w:tcW w:w="1247" w:type="dxa"/>
            <w:tcBorders>
              <w:top w:val="dotted" w:sz="4" w:space="0" w:color="000000"/>
              <w:left w:val="single" w:sz="8" w:space="0" w:color="000000"/>
              <w:bottom w:val="dotted" w:sz="4" w:space="0" w:color="000000"/>
              <w:right w:val="nil"/>
            </w:tcBorders>
          </w:tcPr>
          <w:p w14:paraId="2321077F" w14:textId="77777777" w:rsidR="007C39C1" w:rsidRPr="00DC6547" w:rsidRDefault="007C39C1" w:rsidP="00B913E2">
            <w:pPr>
              <w:suppressAutoHyphens/>
              <w:rPr>
                <w:rFonts w:cs="Calibri"/>
                <w:sz w:val="20"/>
                <w:szCs w:val="22"/>
                <w:lang w:eastAsia="zh-CN"/>
              </w:rPr>
            </w:pPr>
            <w:r w:rsidRPr="00DC6547">
              <w:rPr>
                <w:sz w:val="20"/>
                <w:szCs w:val="22"/>
              </w:rPr>
              <w:t>index</w:t>
            </w:r>
          </w:p>
        </w:tc>
        <w:tc>
          <w:tcPr>
            <w:tcW w:w="955" w:type="dxa"/>
            <w:tcBorders>
              <w:top w:val="dotted" w:sz="4" w:space="0" w:color="000000"/>
              <w:left w:val="single" w:sz="4" w:space="0" w:color="000000"/>
              <w:bottom w:val="dotted" w:sz="4" w:space="0" w:color="000000"/>
              <w:right w:val="nil"/>
            </w:tcBorders>
          </w:tcPr>
          <w:p w14:paraId="4529463D" w14:textId="77777777" w:rsidR="007C39C1" w:rsidRPr="00DC6547" w:rsidRDefault="007C39C1" w:rsidP="00B913E2">
            <w:pPr>
              <w:suppressAutoHyphens/>
              <w:rPr>
                <w:sz w:val="20"/>
                <w:szCs w:val="22"/>
              </w:rPr>
            </w:pPr>
            <w:r w:rsidRPr="00DC6547">
              <w:rPr>
                <w:sz w:val="20"/>
                <w:szCs w:val="22"/>
              </w:rPr>
              <w:t>integer</w:t>
            </w:r>
          </w:p>
        </w:tc>
        <w:tc>
          <w:tcPr>
            <w:tcW w:w="1433" w:type="dxa"/>
            <w:tcBorders>
              <w:top w:val="dotted" w:sz="4" w:space="0" w:color="000000"/>
              <w:left w:val="single" w:sz="4" w:space="0" w:color="000000"/>
              <w:bottom w:val="dotted" w:sz="4" w:space="0" w:color="000000"/>
              <w:right w:val="nil"/>
            </w:tcBorders>
          </w:tcPr>
          <w:p w14:paraId="5B78675A" w14:textId="77777777" w:rsidR="007C39C1" w:rsidRPr="00DC6547" w:rsidRDefault="007C39C1" w:rsidP="00B913E2">
            <w:pPr>
              <w:suppressAutoHyphens/>
              <w:rPr>
                <w:sz w:val="20"/>
                <w:szCs w:val="22"/>
              </w:rPr>
            </w:pPr>
            <w:r w:rsidRPr="00DC6547">
              <w:rPr>
                <w:sz w:val="20"/>
                <w:szCs w:val="22"/>
              </w:rPr>
              <w:t>&gt;0</w:t>
            </w:r>
          </w:p>
        </w:tc>
        <w:tc>
          <w:tcPr>
            <w:tcW w:w="1128" w:type="dxa"/>
            <w:tcBorders>
              <w:top w:val="dotted" w:sz="4" w:space="0" w:color="000000"/>
              <w:left w:val="single" w:sz="4" w:space="0" w:color="000000"/>
              <w:bottom w:val="dotted" w:sz="4" w:space="0" w:color="000000"/>
              <w:right w:val="nil"/>
            </w:tcBorders>
          </w:tcPr>
          <w:p w14:paraId="3521D5B1" w14:textId="77777777" w:rsidR="007C39C1" w:rsidRPr="00DC6547" w:rsidRDefault="007C39C1" w:rsidP="00B913E2">
            <w:pPr>
              <w:suppressAutoHyphens/>
              <w:rPr>
                <w:sz w:val="20"/>
                <w:szCs w:val="22"/>
              </w:rPr>
            </w:pPr>
            <w:r w:rsidRPr="00DC6547">
              <w:rPr>
                <w:sz w:val="20"/>
                <w:szCs w:val="22"/>
              </w:rPr>
              <w:t>Required</w:t>
            </w:r>
          </w:p>
        </w:tc>
        <w:tc>
          <w:tcPr>
            <w:tcW w:w="3113" w:type="dxa"/>
            <w:tcBorders>
              <w:top w:val="dotted" w:sz="4" w:space="0" w:color="000000"/>
              <w:left w:val="single" w:sz="4" w:space="0" w:color="000000"/>
              <w:bottom w:val="dotted" w:sz="4" w:space="0" w:color="000000"/>
              <w:right w:val="single" w:sz="8" w:space="0" w:color="000000"/>
            </w:tcBorders>
          </w:tcPr>
          <w:p w14:paraId="6E0FB3A6" w14:textId="77777777" w:rsidR="007C39C1" w:rsidRPr="00DC6547" w:rsidRDefault="007C39C1" w:rsidP="00B913E2">
            <w:pPr>
              <w:suppressAutoHyphens/>
              <w:rPr>
                <w:sz w:val="20"/>
                <w:szCs w:val="22"/>
              </w:rPr>
            </w:pPr>
            <w:r w:rsidRPr="00DC6547">
              <w:rPr>
                <w:sz w:val="20"/>
                <w:szCs w:val="22"/>
              </w:rPr>
              <w:t>unique within the parent element</w:t>
            </w:r>
          </w:p>
        </w:tc>
      </w:tr>
    </w:tbl>
    <w:p w14:paraId="262451F9" w14:textId="12A6E7E7" w:rsidR="007C39C1" w:rsidRDefault="007C39C1" w:rsidP="007C39C1">
      <w:pPr>
        <w:pStyle w:val="Beschriftung"/>
        <w:spacing w:before="120"/>
      </w:pPr>
      <w:bookmarkStart w:id="517" w:name="_Toc440039086"/>
      <w:bookmarkStart w:id="518" w:name="_Toc3566437"/>
      <w:bookmarkStart w:id="519" w:name="_Toc27753805"/>
      <w:r>
        <w:t xml:space="preserve">Table </w:t>
      </w:r>
      <w:ins w:id="520" w:author="Dr. Carsten Franke" w:date="2020-03-09T16:02:00Z">
        <w:r w:rsidR="001D2A94">
          <w:fldChar w:fldCharType="begin"/>
        </w:r>
        <w:r w:rsidR="001D2A94">
          <w:instrText xml:space="preserve"> SEQ Table \* ARABIC </w:instrText>
        </w:r>
      </w:ins>
      <w:r w:rsidR="001D2A94">
        <w:fldChar w:fldCharType="separate"/>
      </w:r>
      <w:ins w:id="521" w:author="Dr. Carsten Franke" w:date="2020-03-09T16:02:00Z">
        <w:r w:rsidR="001D2A94">
          <w:rPr>
            <w:noProof/>
          </w:rPr>
          <w:t>30</w:t>
        </w:r>
        <w:r w:rsidR="001D2A94">
          <w:fldChar w:fldCharType="end"/>
        </w:r>
      </w:ins>
      <w:del w:id="522" w:author="Dr. Carsten Franke" w:date="2020-03-09T16:02:00Z">
        <w:r w:rsidDel="001D2A94">
          <w:fldChar w:fldCharType="begin"/>
        </w:r>
        <w:r w:rsidDel="001D2A94">
          <w:delInstrText xml:space="preserve"> SEQ Table \* ARABIC </w:delInstrText>
        </w:r>
        <w:r w:rsidDel="001D2A94">
          <w:fldChar w:fldCharType="separate"/>
        </w:r>
        <w:r w:rsidR="00004854" w:rsidDel="001D2A94">
          <w:rPr>
            <w:noProof/>
          </w:rPr>
          <w:delText>30</w:delText>
        </w:r>
        <w:r w:rsidDel="001D2A94">
          <w:fldChar w:fldCharType="end"/>
        </w:r>
      </w:del>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proofErr w:type="spellStart"/>
      <w:r w:rsidRPr="00BF11F3">
        <w:rPr>
          <w:rFonts w:ascii="Courier New" w:hAnsi="Courier New" w:cs="Courier New"/>
          <w:b w:val="0"/>
          <w:i/>
          <w:sz w:val="18"/>
          <w:szCs w:val="18"/>
        </w:rPr>
        <w:t>real_list</w:t>
      </w:r>
      <w:proofErr w:type="spellEnd"/>
      <w:r>
        <w:rPr>
          <w:rFonts w:ascii="Courier New" w:hAnsi="Courier New" w:cs="Courier New"/>
          <w:b w:val="0"/>
          <w:i/>
          <w:sz w:val="18"/>
          <w:szCs w:val="18"/>
        </w:rPr>
        <w:t>/</w:t>
      </w:r>
      <w:r>
        <w:t>&gt;</w:t>
      </w:r>
      <w:bookmarkEnd w:id="517"/>
      <w:bookmarkEnd w:id="518"/>
      <w:bookmarkEnd w:id="519"/>
    </w:p>
    <w:p w14:paraId="5A697C9F" w14:textId="77777777" w:rsidR="00316556" w:rsidRPr="003C3D20" w:rsidRDefault="00316556" w:rsidP="00316556">
      <w:pPr>
        <w:spacing w:before="240"/>
        <w:rPr>
          <w:b/>
        </w:rPr>
      </w:pPr>
      <w:r w:rsidRPr="00316556">
        <w:rPr>
          <w:b/>
        </w:rPr>
        <w:t xml:space="preserve"> </w:t>
      </w:r>
      <w:r w:rsidRPr="003C3D20">
        <w:rPr>
          <w:b/>
        </w:rPr>
        <w:t>Remarks:</w:t>
      </w:r>
    </w:p>
    <w:p w14:paraId="1BDEBE53" w14:textId="77777777" w:rsidR="00316556" w:rsidRDefault="00316556" w:rsidP="009C05D0">
      <w:pPr>
        <w:numPr>
          <w:ilvl w:val="0"/>
          <w:numId w:val="55"/>
        </w:numPr>
        <w:spacing w:before="240"/>
        <w:jc w:val="both"/>
      </w:pPr>
      <w:r>
        <w:t xml:space="preserve">Values of </w:t>
      </w:r>
      <w:r w:rsidRPr="009C05D0">
        <w:rPr>
          <w:rFonts w:ascii="Courier New" w:hAnsi="Courier New" w:cs="Courier New"/>
          <w:b/>
          <w:i/>
          <w:sz w:val="18"/>
          <w:szCs w:val="18"/>
        </w:rPr>
        <w:t>key</w:t>
      </w:r>
      <w:r w:rsidRPr="0089001F">
        <w:t xml:space="preserve">'s </w:t>
      </w:r>
      <w:r>
        <w:t>must be unique within their common parent element.</w:t>
      </w:r>
    </w:p>
    <w:p w14:paraId="4B383278" w14:textId="77777777" w:rsidR="00316556" w:rsidRDefault="00316556" w:rsidP="009C05D0">
      <w:pPr>
        <w:numPr>
          <w:ilvl w:val="0"/>
          <w:numId w:val="55"/>
        </w:numPr>
        <w:spacing w:before="240"/>
        <w:jc w:val="both"/>
      </w:pPr>
      <w:r w:rsidRPr="0089001F">
        <w:t>The order of the values in the corresponding list is identified by the numerical value of the</w:t>
      </w:r>
      <w:r>
        <w:t>ir</w:t>
      </w:r>
      <w:r w:rsidRPr="0089001F">
        <w:t xml:space="preserve"> </w:t>
      </w:r>
      <w:r>
        <w:t xml:space="preserve">attribute </w:t>
      </w:r>
      <w:r w:rsidRPr="009C05D0">
        <w:rPr>
          <w:rFonts w:ascii="Courier New" w:hAnsi="Courier New" w:cs="Courier New"/>
          <w:b/>
          <w:i/>
          <w:sz w:val="18"/>
          <w:szCs w:val="18"/>
        </w:rPr>
        <w:t>index</w:t>
      </w:r>
      <w:r>
        <w:t>, in ascending order</w:t>
      </w:r>
      <w:r w:rsidRPr="0089001F">
        <w:t>.</w:t>
      </w:r>
      <w:r>
        <w:t xml:space="preserve"> Hence, indices must be unique within one list. </w:t>
      </w:r>
    </w:p>
    <w:p w14:paraId="45F507E6" w14:textId="77777777" w:rsidR="007C39C1" w:rsidRDefault="00316556" w:rsidP="009C05D0">
      <w:pPr>
        <w:numPr>
          <w:ilvl w:val="0"/>
          <w:numId w:val="55"/>
        </w:numPr>
        <w:spacing w:before="240"/>
        <w:jc w:val="both"/>
      </w:pPr>
      <w:r w:rsidRPr="0089001F">
        <w:t>In case of strings the whitespaces deserve extra mention: To avoid mistakes</w:t>
      </w:r>
      <w:r>
        <w:t>,</w:t>
      </w:r>
      <w:r w:rsidRPr="0089001F">
        <w:t xml:space="preserve"> whitespaces are </w:t>
      </w:r>
      <w:r w:rsidRPr="00316556">
        <w:rPr>
          <w:i/>
        </w:rPr>
        <w:t>not</w:t>
      </w:r>
      <w:r>
        <w:t xml:space="preserve"> to be </w:t>
      </w:r>
      <w:r w:rsidRPr="0089001F">
        <w:t>used at begin</w:t>
      </w:r>
      <w:r>
        <w:t>ning</w:t>
      </w:r>
      <w:r w:rsidRPr="0089001F">
        <w:t xml:space="preserve"> and </w:t>
      </w:r>
      <w:r>
        <w:t>end</w:t>
      </w:r>
      <w:r w:rsidRPr="0089001F">
        <w:t xml:space="preserve"> of a string.</w:t>
      </w:r>
    </w:p>
    <w:p w14:paraId="643CE861" w14:textId="77777777" w:rsidR="007C39C1" w:rsidRPr="00BA647F" w:rsidRDefault="007C39C1" w:rsidP="007C39C1">
      <w:pPr>
        <w:keepNext/>
        <w:spacing w:before="120"/>
        <w:rPr>
          <w:b/>
          <w:sz w:val="24"/>
        </w:rPr>
      </w:pPr>
      <w:r>
        <w:lastRenderedPageBreak/>
        <w:t xml:space="preserve"> </w:t>
      </w:r>
      <w:r w:rsidRPr="00BA647F">
        <w:rPr>
          <w:b/>
          <w:sz w:val="24"/>
        </w:rPr>
        <w:t>Example:</w:t>
      </w:r>
    </w:p>
    <w:p w14:paraId="0FABCBAD" w14:textId="77777777" w:rsidR="007C39C1" w:rsidRDefault="007C39C1" w:rsidP="007C39C1">
      <w:pPr>
        <w:pStyle w:val="XMLCode"/>
        <w:keepNext/>
      </w:pPr>
    </w:p>
    <w:p w14:paraId="4CB157AE" w14:textId="77777777" w:rsidR="00316556" w:rsidRDefault="00316556" w:rsidP="00316556">
      <w:pPr>
        <w:pStyle w:val="XMLCode"/>
      </w:pPr>
      <w:r>
        <w:t>&lt;</w:t>
      </w:r>
      <w:proofErr w:type="spellStart"/>
      <w:r>
        <w:t>custom_attributes_list</w:t>
      </w:r>
      <w:proofErr w:type="spellEnd"/>
      <w:r>
        <w:t>&gt;</w:t>
      </w:r>
    </w:p>
    <w:p w14:paraId="4A7D9204" w14:textId="77777777" w:rsidR="00316556" w:rsidRDefault="00427D19" w:rsidP="00316556">
      <w:pPr>
        <w:pStyle w:val="XMLCode"/>
      </w:pPr>
      <w:r>
        <w:tab/>
      </w:r>
      <w:r w:rsidR="00316556">
        <w:t>&lt;</w:t>
      </w:r>
      <w:proofErr w:type="spellStart"/>
      <w:r w:rsidR="00316556">
        <w:t>custom_attributes</w:t>
      </w:r>
      <w:proofErr w:type="spellEnd"/>
      <w:r w:rsidR="00316556">
        <w:t xml:space="preserve"> owner=</w:t>
      </w:r>
      <w:r w:rsidR="00194316">
        <w:t>"</w:t>
      </w:r>
      <w:proofErr w:type="spellStart"/>
      <w:r w:rsidR="00316556">
        <w:t>DepartmentA</w:t>
      </w:r>
      <w:proofErr w:type="spellEnd"/>
      <w:r w:rsidR="00194316">
        <w:t>"</w:t>
      </w:r>
      <w:r w:rsidR="00316556">
        <w:t xml:space="preserve"> for=</w:t>
      </w:r>
      <w:r w:rsidR="00194316">
        <w:t>"</w:t>
      </w:r>
      <w:r w:rsidR="00316556">
        <w:t>Fatigue</w:t>
      </w:r>
      <w:r w:rsidR="00194316">
        <w:t>"</w:t>
      </w:r>
      <w:r w:rsidR="00316556">
        <w:t>&gt;</w:t>
      </w:r>
    </w:p>
    <w:p w14:paraId="4E577B32" w14:textId="77777777" w:rsidR="00316556" w:rsidRDefault="00427D19" w:rsidP="00316556">
      <w:pPr>
        <w:pStyle w:val="XMLCode"/>
      </w:pPr>
      <w:r>
        <w:tab/>
      </w:r>
      <w:r>
        <w:tab/>
      </w:r>
      <w:r w:rsidR="00316556">
        <w:t>&lt;int key=</w:t>
      </w:r>
      <w:r w:rsidR="00194316">
        <w:t>"</w:t>
      </w:r>
      <w:r w:rsidR="00316556">
        <w:t>priority</w:t>
      </w:r>
      <w:r w:rsidR="00194316">
        <w:t>"</w:t>
      </w:r>
      <w:r w:rsidR="00316556">
        <w:t>&gt; 1 &lt;/int&gt;</w:t>
      </w:r>
    </w:p>
    <w:p w14:paraId="0D1DFB8B" w14:textId="77777777" w:rsidR="00316556" w:rsidRDefault="00427D19" w:rsidP="00316556">
      <w:pPr>
        <w:pStyle w:val="XMLCode"/>
      </w:pPr>
      <w:r>
        <w:tab/>
      </w:r>
      <w:r>
        <w:tab/>
      </w:r>
      <w:r w:rsidR="00316556">
        <w:t>&lt;string key=</w:t>
      </w:r>
      <w:r w:rsidR="00194316">
        <w:t>"</w:t>
      </w:r>
      <w:r w:rsidR="00316556">
        <w:t>used S-N curve</w:t>
      </w:r>
      <w:r w:rsidR="00194316">
        <w:t>"</w:t>
      </w:r>
      <w:r w:rsidR="00316556">
        <w:t>&gt;Steel_225_ISO&lt;/string&gt;</w:t>
      </w:r>
    </w:p>
    <w:p w14:paraId="5247B6D2" w14:textId="77777777" w:rsidR="00427D19" w:rsidRDefault="00427D19" w:rsidP="00316556">
      <w:pPr>
        <w:pStyle w:val="XMLCode"/>
      </w:pPr>
      <w:r>
        <w:tab/>
      </w:r>
      <w:r>
        <w:tab/>
      </w:r>
      <w:r w:rsidR="00316556">
        <w:t>&lt;real key=</w:t>
      </w:r>
      <w:r w:rsidR="00194316">
        <w:t>"</w:t>
      </w:r>
      <w:proofErr w:type="spellStart"/>
      <w:r w:rsidR="00316556">
        <w:t>fatigue_limit</w:t>
      </w:r>
      <w:proofErr w:type="spellEnd"/>
      <w:r w:rsidR="00194316">
        <w:t>"</w:t>
      </w:r>
      <w:r w:rsidR="00316556">
        <w:t>&gt; 223.1 &lt;/real&gt;</w:t>
      </w:r>
    </w:p>
    <w:p w14:paraId="243D8064" w14:textId="77777777" w:rsidR="00316556" w:rsidRDefault="00427D19" w:rsidP="00316556">
      <w:pPr>
        <w:pStyle w:val="XMLCode"/>
      </w:pPr>
      <w:r>
        <w:tab/>
      </w:r>
      <w:r w:rsidR="00316556">
        <w:t>&lt;/</w:t>
      </w:r>
      <w:proofErr w:type="spellStart"/>
      <w:r w:rsidR="00316556">
        <w:t>custom_attributes</w:t>
      </w:r>
      <w:proofErr w:type="spellEnd"/>
      <w:r w:rsidR="00316556">
        <w:t>&gt;</w:t>
      </w:r>
    </w:p>
    <w:p w14:paraId="66733798" w14:textId="77777777" w:rsidR="00316556" w:rsidRDefault="00427D19" w:rsidP="00316556">
      <w:pPr>
        <w:pStyle w:val="XMLCode"/>
      </w:pPr>
      <w:r>
        <w:tab/>
      </w:r>
      <w:r w:rsidR="00316556">
        <w:t>&lt;</w:t>
      </w:r>
      <w:proofErr w:type="spellStart"/>
      <w:r w:rsidR="00316556">
        <w:t>custom_attributes</w:t>
      </w:r>
      <w:proofErr w:type="spellEnd"/>
      <w:r w:rsidR="00316556">
        <w:t xml:space="preserve"> owner=</w:t>
      </w:r>
      <w:r w:rsidR="00194316">
        <w:t>"</w:t>
      </w:r>
      <w:proofErr w:type="spellStart"/>
      <w:r w:rsidR="00316556">
        <w:t>DepartmentA</w:t>
      </w:r>
      <w:proofErr w:type="spellEnd"/>
      <w:r w:rsidR="00194316">
        <w:t>"</w:t>
      </w:r>
      <w:r w:rsidR="00316556">
        <w:t xml:space="preserve"> for=</w:t>
      </w:r>
      <w:r w:rsidR="00194316">
        <w:t>"</w:t>
      </w:r>
      <w:r w:rsidR="00316556">
        <w:t>Statics</w:t>
      </w:r>
      <w:r w:rsidR="00194316">
        <w:t>"</w:t>
      </w:r>
      <w:r w:rsidR="00316556">
        <w:t>&gt;</w:t>
      </w:r>
    </w:p>
    <w:p w14:paraId="6D28B60E" w14:textId="77777777" w:rsidR="00316556" w:rsidRDefault="00427D19" w:rsidP="00316556">
      <w:pPr>
        <w:pStyle w:val="XMLCode"/>
      </w:pPr>
      <w:r>
        <w:tab/>
      </w:r>
      <w:r>
        <w:tab/>
      </w:r>
      <w:r w:rsidR="00316556">
        <w:t>&lt;int key=</w:t>
      </w:r>
      <w:r w:rsidR="00194316">
        <w:t>"</w:t>
      </w:r>
      <w:r w:rsidR="00316556">
        <w:t>priority</w:t>
      </w:r>
      <w:r w:rsidR="00194316">
        <w:t>"</w:t>
      </w:r>
      <w:r w:rsidR="00316556">
        <w:t>&gt; 2 &lt;/int&gt;</w:t>
      </w:r>
    </w:p>
    <w:p w14:paraId="4DDD303F" w14:textId="77777777" w:rsidR="00316556" w:rsidRDefault="00427D19" w:rsidP="00316556">
      <w:pPr>
        <w:pStyle w:val="XMLCode"/>
      </w:pPr>
      <w:r>
        <w:tab/>
      </w:r>
      <w:r w:rsidR="00316556">
        <w:t>&lt;/</w:t>
      </w:r>
      <w:proofErr w:type="spellStart"/>
      <w:r w:rsidR="00316556">
        <w:t>custom_attributes</w:t>
      </w:r>
      <w:proofErr w:type="spellEnd"/>
      <w:r w:rsidR="00316556">
        <w:t>&gt;</w:t>
      </w:r>
    </w:p>
    <w:p w14:paraId="3990AFC9" w14:textId="77777777" w:rsidR="00316556" w:rsidRDefault="00427D19" w:rsidP="00316556">
      <w:pPr>
        <w:pStyle w:val="XMLCode"/>
      </w:pPr>
      <w:r>
        <w:tab/>
      </w:r>
      <w:r w:rsidR="00316556">
        <w:t>&lt;</w:t>
      </w:r>
      <w:proofErr w:type="spellStart"/>
      <w:r w:rsidR="00316556">
        <w:t>custom_attributes</w:t>
      </w:r>
      <w:proofErr w:type="spellEnd"/>
      <w:r w:rsidR="00316556">
        <w:t xml:space="preserve"> owner=</w:t>
      </w:r>
      <w:r w:rsidR="00194316">
        <w:t>"</w:t>
      </w:r>
      <w:proofErr w:type="spellStart"/>
      <w:r w:rsidR="00316556">
        <w:t>DepartmentB</w:t>
      </w:r>
      <w:proofErr w:type="spellEnd"/>
      <w:r w:rsidR="00194316">
        <w:t>"</w:t>
      </w:r>
      <w:r w:rsidR="00316556">
        <w:t>&gt;</w:t>
      </w:r>
    </w:p>
    <w:p w14:paraId="7EB4961F" w14:textId="77777777" w:rsidR="00316556" w:rsidRDefault="00427D19" w:rsidP="00316556">
      <w:pPr>
        <w:pStyle w:val="XMLCode"/>
      </w:pPr>
      <w:r>
        <w:tab/>
      </w:r>
      <w:r>
        <w:tab/>
      </w:r>
      <w:r w:rsidR="00316556">
        <w:t>&lt;string key=</w:t>
      </w:r>
      <w:r w:rsidR="00194316">
        <w:t>"</w:t>
      </w:r>
      <w:r w:rsidR="00316556">
        <w:t>priority</w:t>
      </w:r>
      <w:r w:rsidR="00194316">
        <w:t>"</w:t>
      </w:r>
      <w:r w:rsidR="00316556">
        <w:t>&gt;high&lt;/string&gt;</w:t>
      </w:r>
    </w:p>
    <w:p w14:paraId="70F016E0" w14:textId="77777777" w:rsidR="00316556" w:rsidRDefault="00427D19" w:rsidP="00316556">
      <w:pPr>
        <w:pStyle w:val="XMLCode"/>
      </w:pPr>
      <w:r>
        <w:tab/>
      </w:r>
      <w:r>
        <w:tab/>
      </w:r>
      <w:r w:rsidR="00316556">
        <w:t>&lt;</w:t>
      </w:r>
      <w:proofErr w:type="spellStart"/>
      <w:r w:rsidR="00316556">
        <w:t>real_list</w:t>
      </w:r>
      <w:proofErr w:type="spellEnd"/>
      <w:r w:rsidR="00316556">
        <w:t xml:space="preserve"> key=</w:t>
      </w:r>
      <w:r w:rsidR="00194316">
        <w:t>"</w:t>
      </w:r>
      <w:r w:rsidR="00316556">
        <w:t>direction vector</w:t>
      </w:r>
      <w:r w:rsidR="00194316">
        <w:t>"</w:t>
      </w:r>
      <w:r w:rsidR="00316556">
        <w:t>&gt;</w:t>
      </w:r>
    </w:p>
    <w:p w14:paraId="45AA73B4" w14:textId="77777777" w:rsidR="00316556" w:rsidRDefault="00427D19" w:rsidP="00316556">
      <w:pPr>
        <w:pStyle w:val="XMLCode"/>
      </w:pPr>
      <w:r>
        <w:tab/>
      </w:r>
      <w:r>
        <w:tab/>
      </w:r>
      <w:r>
        <w:tab/>
      </w:r>
      <w:r w:rsidR="00316556">
        <w:t>&lt;value index=</w:t>
      </w:r>
      <w:r w:rsidR="00194316">
        <w:t>"</w:t>
      </w:r>
      <w:r w:rsidR="00316556">
        <w:t>1</w:t>
      </w:r>
      <w:r w:rsidR="00194316">
        <w:t>"</w:t>
      </w:r>
      <w:r w:rsidR="00316556">
        <w:t>&gt;10.3 &lt;/value&gt;</w:t>
      </w:r>
    </w:p>
    <w:p w14:paraId="3725A29F" w14:textId="77777777" w:rsidR="00427D19" w:rsidRDefault="00427D19" w:rsidP="00316556">
      <w:pPr>
        <w:pStyle w:val="XMLCode"/>
      </w:pPr>
      <w:r>
        <w:tab/>
      </w:r>
      <w:r>
        <w:tab/>
      </w:r>
      <w:r>
        <w:tab/>
      </w:r>
      <w:r w:rsidR="00316556">
        <w:t>&lt;value index=</w:t>
      </w:r>
      <w:r w:rsidR="00194316">
        <w:t>"</w:t>
      </w:r>
      <w:r w:rsidR="00316556">
        <w:t>2</w:t>
      </w:r>
      <w:r w:rsidR="00194316">
        <w:t>"</w:t>
      </w:r>
      <w:r w:rsidR="00316556">
        <w:t>&gt; -2.1&lt;/value&gt;</w:t>
      </w:r>
    </w:p>
    <w:p w14:paraId="39DC8C9F" w14:textId="77777777" w:rsidR="00316556" w:rsidRDefault="00427D19" w:rsidP="00316556">
      <w:pPr>
        <w:pStyle w:val="XMLCode"/>
      </w:pPr>
      <w:r>
        <w:tab/>
      </w:r>
      <w:r>
        <w:tab/>
      </w:r>
      <w:r>
        <w:tab/>
      </w:r>
      <w:r w:rsidR="00316556">
        <w:t>&lt;value index=</w:t>
      </w:r>
      <w:r w:rsidR="00194316">
        <w:t>"</w:t>
      </w:r>
      <w:r w:rsidR="00316556">
        <w:t>3</w:t>
      </w:r>
      <w:r w:rsidR="00194316">
        <w:t>"</w:t>
      </w:r>
      <w:r w:rsidR="00316556">
        <w:t>&gt;-1.5&lt;/value&gt;</w:t>
      </w:r>
    </w:p>
    <w:p w14:paraId="5D0B87F3" w14:textId="77777777" w:rsidR="00316556" w:rsidRDefault="00427D19" w:rsidP="00316556">
      <w:pPr>
        <w:pStyle w:val="XMLCode"/>
      </w:pPr>
      <w:r>
        <w:tab/>
      </w:r>
      <w:r>
        <w:tab/>
      </w:r>
      <w:r w:rsidR="00316556">
        <w:t>&lt;/</w:t>
      </w:r>
      <w:proofErr w:type="spellStart"/>
      <w:r w:rsidR="00316556">
        <w:t>real_list</w:t>
      </w:r>
      <w:proofErr w:type="spellEnd"/>
      <w:r w:rsidR="00316556">
        <w:t>&gt;</w:t>
      </w:r>
    </w:p>
    <w:p w14:paraId="1E6B6D77" w14:textId="77777777" w:rsidR="00316556" w:rsidRDefault="00427D19" w:rsidP="00316556">
      <w:pPr>
        <w:pStyle w:val="XMLCode"/>
      </w:pPr>
      <w:r>
        <w:tab/>
      </w:r>
      <w:r>
        <w:tab/>
      </w:r>
      <w:r w:rsidR="00316556">
        <w:t>&lt;</w:t>
      </w:r>
      <w:proofErr w:type="spellStart"/>
      <w:r w:rsidR="00316556">
        <w:t>string_list</w:t>
      </w:r>
      <w:proofErr w:type="spellEnd"/>
      <w:r w:rsidR="00316556">
        <w:t xml:space="preserve"> key=</w:t>
      </w:r>
      <w:r w:rsidR="00194316">
        <w:t>"</w:t>
      </w:r>
      <w:proofErr w:type="spellStart"/>
      <w:r w:rsidR="00316556">
        <w:t>verifiedby</w:t>
      </w:r>
      <w:proofErr w:type="spellEnd"/>
      <w:r w:rsidR="00194316">
        <w:t>"</w:t>
      </w:r>
      <w:r w:rsidR="00316556">
        <w:t xml:space="preserve"> &gt;</w:t>
      </w:r>
    </w:p>
    <w:p w14:paraId="1A532F32" w14:textId="77777777" w:rsidR="00316556" w:rsidRDefault="00427D19" w:rsidP="00316556">
      <w:pPr>
        <w:pStyle w:val="XMLCode"/>
      </w:pPr>
      <w:r>
        <w:tab/>
      </w:r>
      <w:r>
        <w:tab/>
      </w:r>
      <w:r>
        <w:tab/>
      </w:r>
      <w:r w:rsidR="00316556">
        <w:t>&lt;value index=</w:t>
      </w:r>
      <w:r w:rsidR="00194316">
        <w:t>"</w:t>
      </w:r>
      <w:r w:rsidR="00316556">
        <w:t>1</w:t>
      </w:r>
      <w:r w:rsidR="00194316">
        <w:t>"</w:t>
      </w:r>
      <w:r w:rsidR="00316556">
        <w:t>&gt;john&lt;/value&gt;</w:t>
      </w:r>
    </w:p>
    <w:p w14:paraId="04465727" w14:textId="77777777" w:rsidR="00316556" w:rsidRDefault="00427D19" w:rsidP="00316556">
      <w:pPr>
        <w:pStyle w:val="XMLCode"/>
      </w:pPr>
      <w:r>
        <w:tab/>
      </w:r>
      <w:r>
        <w:tab/>
      </w:r>
      <w:r>
        <w:tab/>
      </w:r>
      <w:r w:rsidR="00316556">
        <w:t>&lt;value index=</w:t>
      </w:r>
      <w:r w:rsidR="00194316">
        <w:t>"</w:t>
      </w:r>
      <w:r w:rsidR="00316556">
        <w:t>2</w:t>
      </w:r>
      <w:r w:rsidR="00194316">
        <w:t>"</w:t>
      </w:r>
      <w:r w:rsidR="00316556">
        <w:t>&gt;Smith&lt;/value&gt;</w:t>
      </w:r>
    </w:p>
    <w:p w14:paraId="198A194F" w14:textId="77777777" w:rsidR="00316556" w:rsidRDefault="00427D19" w:rsidP="00316556">
      <w:pPr>
        <w:pStyle w:val="XMLCode"/>
      </w:pPr>
      <w:r>
        <w:tab/>
      </w:r>
      <w:r>
        <w:tab/>
      </w:r>
      <w:r w:rsidR="00316556">
        <w:t>&lt;/</w:t>
      </w:r>
      <w:proofErr w:type="spellStart"/>
      <w:r w:rsidR="00316556">
        <w:t>string_list</w:t>
      </w:r>
      <w:proofErr w:type="spellEnd"/>
      <w:r w:rsidR="00316556">
        <w:t>&gt;</w:t>
      </w:r>
    </w:p>
    <w:p w14:paraId="61F9B0A2" w14:textId="77777777" w:rsidR="00316556" w:rsidRDefault="00427D19" w:rsidP="00316556">
      <w:pPr>
        <w:pStyle w:val="XMLCode"/>
      </w:pPr>
      <w:r>
        <w:tab/>
      </w:r>
      <w:r w:rsidR="00316556">
        <w:t>&lt;/</w:t>
      </w:r>
      <w:proofErr w:type="spellStart"/>
      <w:r w:rsidR="00316556">
        <w:t>custom_attributes</w:t>
      </w:r>
      <w:proofErr w:type="spellEnd"/>
      <w:r w:rsidR="00316556">
        <w:t>&gt;</w:t>
      </w:r>
    </w:p>
    <w:p w14:paraId="42FA14E3" w14:textId="77777777" w:rsidR="00316556" w:rsidRDefault="00316556" w:rsidP="00316556">
      <w:pPr>
        <w:pStyle w:val="XMLCode"/>
      </w:pPr>
      <w:r>
        <w:t>&lt;/</w:t>
      </w:r>
      <w:proofErr w:type="spellStart"/>
      <w:r>
        <w:t>custom_attributes_list</w:t>
      </w:r>
      <w:proofErr w:type="spellEnd"/>
      <w:r>
        <w:t>&gt;</w:t>
      </w:r>
    </w:p>
    <w:p w14:paraId="0F0020BC" w14:textId="77777777" w:rsidR="007C39C1" w:rsidRPr="007055D9" w:rsidRDefault="007C39C1" w:rsidP="007C39C1">
      <w:pPr>
        <w:pStyle w:val="XMLCode"/>
      </w:pPr>
    </w:p>
    <w:p w14:paraId="12F47EBA" w14:textId="77777777" w:rsidR="007C39C1" w:rsidRDefault="007C39C1" w:rsidP="00F66AFE">
      <w:pPr>
        <w:pStyle w:val="berschrift2"/>
        <w:pageBreakBefore/>
        <w:ind w:left="578" w:hanging="578"/>
      </w:pPr>
      <w:bookmarkStart w:id="523" w:name="_Toc440038865"/>
      <w:bookmarkStart w:id="524" w:name="_Toc3556965"/>
      <w:bookmarkStart w:id="525" w:name="_Toc27753577"/>
      <w:r w:rsidRPr="00A2560C">
        <w:lastRenderedPageBreak/>
        <w:t xml:space="preserve">Distinction between </w:t>
      </w:r>
      <w:r w:rsidRPr="004F4C2F">
        <w:rPr>
          <w:rFonts w:ascii="Courier New" w:hAnsi="Courier New" w:cs="Courier New"/>
          <w:sz w:val="24"/>
          <w:szCs w:val="22"/>
        </w:rPr>
        <w:t>&lt;</w:t>
      </w:r>
      <w:proofErr w:type="spellStart"/>
      <w:r w:rsidRPr="004F4C2F">
        <w:rPr>
          <w:rFonts w:ascii="Courier New" w:hAnsi="Courier New" w:cs="Courier New"/>
          <w:sz w:val="24"/>
          <w:szCs w:val="22"/>
        </w:rPr>
        <w:t>custom_attributes</w:t>
      </w:r>
      <w:proofErr w:type="spellEnd"/>
      <w:r w:rsidRPr="004F4C2F">
        <w:rPr>
          <w:rFonts w:ascii="Courier New" w:hAnsi="Courier New" w:cs="Courier New"/>
          <w:sz w:val="24"/>
          <w:szCs w:val="22"/>
        </w:rPr>
        <w:t>/&gt;</w:t>
      </w:r>
      <w:r w:rsidRPr="004F4C2F">
        <w:rPr>
          <w:sz w:val="32"/>
        </w:rPr>
        <w:t xml:space="preserve"> </w:t>
      </w:r>
      <w:r w:rsidRPr="00A2560C">
        <w:t xml:space="preserve">and </w:t>
      </w:r>
      <w:r w:rsidRPr="004F4C2F">
        <w:rPr>
          <w:rFonts w:ascii="Courier New" w:hAnsi="Courier New" w:cs="Courier New"/>
          <w:sz w:val="24"/>
          <w:szCs w:val="22"/>
        </w:rPr>
        <w:t>&lt;appdata/&gt;</w:t>
      </w:r>
      <w:bookmarkEnd w:id="523"/>
      <w:bookmarkEnd w:id="524"/>
      <w:bookmarkEnd w:id="525"/>
    </w:p>
    <w:p w14:paraId="48AE6269" w14:textId="77777777" w:rsidR="007C39C1" w:rsidRDefault="007C39C1" w:rsidP="007C39C1">
      <w:pPr>
        <w:jc w:val="both"/>
      </w:pPr>
      <w:r>
        <w:t>At first glance,</w:t>
      </w:r>
      <w:r w:rsidRPr="00BF11F3">
        <w:rPr>
          <w:rFonts w:ascii="Courier New" w:hAnsi="Courier New" w:cs="Courier New"/>
          <w:b/>
          <w:i/>
          <w:sz w:val="18"/>
          <w:szCs w:val="18"/>
        </w:rPr>
        <w:t xml:space="preserve"> &lt;</w:t>
      </w:r>
      <w:proofErr w:type="spellStart"/>
      <w:r w:rsidRPr="00BF11F3">
        <w:rPr>
          <w:rFonts w:ascii="Courier New" w:hAnsi="Courier New" w:cs="Courier New"/>
          <w:b/>
          <w:i/>
          <w:sz w:val="18"/>
          <w:szCs w:val="18"/>
        </w:rPr>
        <w:t>custom_attributes</w:t>
      </w:r>
      <w:proofErr w:type="spellEnd"/>
      <w:r w:rsidRPr="00BF11F3">
        <w:rPr>
          <w:rFonts w:ascii="Courier New" w:hAnsi="Courier New" w:cs="Courier New"/>
          <w:b/>
          <w:i/>
          <w:sz w:val="18"/>
          <w:szCs w:val="18"/>
        </w:rPr>
        <w:t>/&gt;</w:t>
      </w:r>
      <w:r>
        <w:t xml:space="preserve"> and </w:t>
      </w:r>
      <w:r w:rsidRPr="00AC2B0C">
        <w:rPr>
          <w:rFonts w:ascii="Courier New" w:hAnsi="Courier New" w:cs="Courier New"/>
          <w:b/>
          <w:i/>
          <w:sz w:val="18"/>
          <w:szCs w:val="18"/>
        </w:rPr>
        <w:t>&lt;appdata</w:t>
      </w:r>
      <w:r>
        <w:rPr>
          <w:rFonts w:ascii="Courier New" w:hAnsi="Courier New" w:cs="Courier New"/>
          <w:b/>
          <w:i/>
          <w:sz w:val="18"/>
          <w:szCs w:val="18"/>
        </w:rPr>
        <w:t>/</w:t>
      </w:r>
      <w:r w:rsidRPr="00AC2B0C">
        <w:rPr>
          <w:rFonts w:ascii="Courier New" w:hAnsi="Courier New" w:cs="Courier New"/>
          <w:b/>
          <w:i/>
          <w:sz w:val="18"/>
          <w:szCs w:val="18"/>
        </w:rPr>
        <w:t>&gt;</w:t>
      </w:r>
      <w:r>
        <w:t xml:space="preserve"> seem to address similar purpose or even to be redundant.</w:t>
      </w:r>
      <w:r w:rsidRPr="001D7F75">
        <w:t xml:space="preserve"> This is deceptive, as evidenced by the following</w:t>
      </w:r>
      <w:r>
        <w:t xml:space="preserve"> subsections. </w:t>
      </w:r>
    </w:p>
    <w:p w14:paraId="650242DD" w14:textId="77777777" w:rsidR="007C39C1" w:rsidRDefault="007C39C1" w:rsidP="00327322">
      <w:pPr>
        <w:pStyle w:val="berschrift3"/>
      </w:pPr>
      <w:bookmarkStart w:id="526" w:name="_Toc440038866"/>
      <w:bookmarkStart w:id="527" w:name="_Toc3556966"/>
      <w:bookmarkStart w:id="528" w:name="_Toc27753578"/>
      <w:r>
        <w:t xml:space="preserve">Needs of different process roles, addressed by </w:t>
      </w:r>
      <w:r w:rsidRPr="00575FF1">
        <w:rPr>
          <w:rFonts w:ascii="Courier New" w:hAnsi="Courier New" w:cs="Courier New"/>
          <w:i/>
          <w:iCs/>
          <w:sz w:val="24"/>
          <w:szCs w:val="22"/>
        </w:rPr>
        <w:t>&lt;</w:t>
      </w:r>
      <w:proofErr w:type="spellStart"/>
      <w:r w:rsidRPr="00575FF1">
        <w:rPr>
          <w:rFonts w:ascii="Courier New" w:hAnsi="Courier New" w:cs="Courier New"/>
          <w:i/>
          <w:iCs/>
          <w:sz w:val="24"/>
          <w:szCs w:val="22"/>
        </w:rPr>
        <w:t>custom_attributes</w:t>
      </w:r>
      <w:proofErr w:type="spellEnd"/>
      <w:r w:rsidRPr="00575FF1">
        <w:rPr>
          <w:rFonts w:ascii="Courier New" w:hAnsi="Courier New" w:cs="Courier New"/>
          <w:i/>
          <w:iCs/>
          <w:sz w:val="24"/>
          <w:szCs w:val="22"/>
        </w:rPr>
        <w:t>/&gt;</w:t>
      </w:r>
      <w:r w:rsidRPr="00A2560C">
        <w:t xml:space="preserve"> and </w:t>
      </w:r>
      <w:r w:rsidRPr="00575FF1">
        <w:rPr>
          <w:rFonts w:ascii="Courier New" w:hAnsi="Courier New" w:cs="Courier New"/>
          <w:i/>
          <w:iCs/>
          <w:sz w:val="24"/>
          <w:szCs w:val="22"/>
        </w:rPr>
        <w:t>&lt;appdata/&gt;</w:t>
      </w:r>
      <w:bookmarkEnd w:id="526"/>
      <w:bookmarkEnd w:id="527"/>
      <w:bookmarkEnd w:id="528"/>
      <w:r>
        <w:t xml:space="preserve"> </w:t>
      </w:r>
    </w:p>
    <w:p w14:paraId="22CC07A1" w14:textId="77777777" w:rsidR="007C39C1" w:rsidRDefault="007C39C1" w:rsidP="007C39C1">
      <w:pPr>
        <w:jc w:val="both"/>
      </w:pPr>
      <w:r>
        <w:t>In context of χMCF, at least two different roles can be clearly identified: The programmer of an application and the engineer using this application.</w:t>
      </w:r>
      <w:r w:rsidRPr="00415437">
        <w:t xml:space="preserve"> </w:t>
      </w:r>
      <w:r>
        <w:t>The programmer needs to store extra data that are specific to the application. The engineer needs to store extra data that are specific to the process that the connections are involved.</w:t>
      </w:r>
      <w:r w:rsidRPr="00415437">
        <w:t xml:space="preserve"> </w:t>
      </w:r>
    </w:p>
    <w:p w14:paraId="084D822F" w14:textId="77777777" w:rsidR="007C39C1" w:rsidRDefault="007C39C1" w:rsidP="007C39C1">
      <w:pPr>
        <w:jc w:val="both"/>
      </w:pPr>
      <w:r w:rsidRPr="009C29E3">
        <w:t xml:space="preserve">As its name implies, </w:t>
      </w:r>
      <w:r w:rsidRPr="00402B6A">
        <w:rPr>
          <w:rFonts w:ascii="Courier New" w:hAnsi="Courier New" w:cs="Courier New"/>
          <w:b/>
          <w:i/>
          <w:sz w:val="18"/>
          <w:szCs w:val="18"/>
        </w:rPr>
        <w:t>&lt;appdata/&gt;</w:t>
      </w:r>
      <w:r w:rsidRPr="009C29E3">
        <w:t xml:space="preserve"> is used to store application-specific data, whose structure and purpose is known only by the application </w:t>
      </w:r>
      <w:proofErr w:type="gramStart"/>
      <w:r w:rsidRPr="009C29E3">
        <w:t>itself, or</w:t>
      </w:r>
      <w:proofErr w:type="gramEnd"/>
      <w:r w:rsidRPr="009C29E3">
        <w:t xml:space="preserve"> applies to this application alone. The software vendor may choose to standardize</w:t>
      </w:r>
      <w:r>
        <w:t xml:space="preserve"> and publish</w:t>
      </w:r>
      <w:r w:rsidRPr="009C29E3">
        <w:t xml:space="preserve"> the format of this data in order to allow other applications to port data to it, and/or may choose to use </w:t>
      </w:r>
      <w:r w:rsidRPr="00402B6A">
        <w:rPr>
          <w:rFonts w:ascii="Courier New" w:hAnsi="Courier New" w:cs="Courier New"/>
          <w:b/>
          <w:i/>
          <w:sz w:val="18"/>
          <w:szCs w:val="18"/>
        </w:rPr>
        <w:t>&lt;appdata/&gt;</w:t>
      </w:r>
      <w:r w:rsidRPr="009C29E3">
        <w:t xml:space="preserve"> as a private storage of internal state.</w:t>
      </w:r>
      <w:r w:rsidRPr="00415437">
        <w:t xml:space="preserve"> </w:t>
      </w:r>
    </w:p>
    <w:p w14:paraId="2087FE9F" w14:textId="77777777" w:rsidR="007C39C1" w:rsidRDefault="007C39C1" w:rsidP="007C39C1">
      <w:pPr>
        <w:jc w:val="both"/>
      </w:pP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 xml:space="preserve"> represent OEM- or process-specific data, whose purpose is known by the engineers, but may not be known by the application. </w:t>
      </w:r>
    </w:p>
    <w:p w14:paraId="1C3FE06C" w14:textId="77777777" w:rsidR="007C39C1" w:rsidRDefault="007C39C1" w:rsidP="007C39C1">
      <w:pPr>
        <w:jc w:val="both"/>
      </w:pPr>
      <w:r w:rsidRPr="009C29E3">
        <w:t xml:space="preserve">Engineers store connection-related information in </w:t>
      </w: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 xml:space="preserve">. Engineers choose which attributes they need to </w:t>
      </w:r>
      <w:proofErr w:type="gramStart"/>
      <w:r w:rsidRPr="009C29E3">
        <w:t>store, and</w:t>
      </w:r>
      <w:proofErr w:type="gramEnd"/>
      <w:r w:rsidRPr="009C29E3">
        <w:t xml:space="preserve"> designate the corresponding data in </w:t>
      </w: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w:t>
      </w:r>
      <w:r>
        <w:t xml:space="preserve"> </w:t>
      </w:r>
    </w:p>
    <w:p w14:paraId="59914DB9" w14:textId="77777777" w:rsidR="007C39C1" w:rsidRDefault="007C39C1" w:rsidP="007C39C1">
      <w:pPr>
        <w:jc w:val="both"/>
      </w:pPr>
      <w:r w:rsidRPr="009C29E3">
        <w:t xml:space="preserve">Applications store auxiliary data in </w:t>
      </w:r>
      <w:r w:rsidRPr="00402B6A">
        <w:rPr>
          <w:rFonts w:ascii="Courier New" w:hAnsi="Courier New" w:cs="Courier New"/>
          <w:b/>
          <w:i/>
          <w:sz w:val="18"/>
          <w:szCs w:val="18"/>
        </w:rPr>
        <w:t>&lt;appdata/&gt;</w:t>
      </w:r>
      <w:r w:rsidRPr="009C29E3">
        <w:t xml:space="preserve">. These data </w:t>
      </w:r>
      <w:r>
        <w:t xml:space="preserve">possibly </w:t>
      </w:r>
      <w:r w:rsidRPr="009C29E3">
        <w:t xml:space="preserve">may be data that the engineers </w:t>
      </w:r>
      <w:r>
        <w:t xml:space="preserve">do not </w:t>
      </w:r>
      <w:r w:rsidRPr="009C29E3">
        <w:t>know</w:t>
      </w:r>
      <w:r>
        <w:t xml:space="preserve"> of</w:t>
      </w:r>
      <w:r w:rsidRPr="009C29E3">
        <w:t xml:space="preserve">. </w:t>
      </w:r>
      <w:r w:rsidRPr="00402B6A">
        <w:rPr>
          <w:rFonts w:ascii="Courier New" w:hAnsi="Courier New" w:cs="Courier New"/>
          <w:b/>
          <w:i/>
          <w:sz w:val="18"/>
          <w:szCs w:val="18"/>
        </w:rPr>
        <w:t>&lt;appdata/&gt;</w:t>
      </w:r>
      <w:r w:rsidRPr="009C29E3">
        <w:t xml:space="preserve"> may include information about </w:t>
      </w:r>
      <w:r>
        <w:t xml:space="preserve">the </w:t>
      </w:r>
      <w:r w:rsidRPr="009C29E3">
        <w:t>internal state</w:t>
      </w:r>
      <w:r>
        <w:t xml:space="preserve"> of the application specific data model</w:t>
      </w:r>
      <w:r w:rsidRPr="009C29E3">
        <w:t xml:space="preserve">. </w:t>
      </w:r>
    </w:p>
    <w:p w14:paraId="365F9EC7" w14:textId="77777777" w:rsidR="007C39C1" w:rsidRDefault="007C39C1" w:rsidP="007C39C1">
      <w:pPr>
        <w:jc w:val="both"/>
      </w:pPr>
      <w:r w:rsidRPr="009C29E3">
        <w:t xml:space="preserve">Engineers know the purpose and representation of </w:t>
      </w: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 xml:space="preserve">. The software may not know what each custom attribute </w:t>
      </w:r>
      <w:proofErr w:type="gramStart"/>
      <w:r w:rsidRPr="009C29E3">
        <w:t>represents</w:t>
      </w:r>
      <w:r>
        <w:t>, but</w:t>
      </w:r>
      <w:proofErr w:type="gramEnd"/>
      <w:r>
        <w:t xml:space="preserve"> must nevertheless be able to transport these data unchanged, or to offer a (generic) GUI for accessing it</w:t>
      </w:r>
      <w:r w:rsidRPr="009C29E3">
        <w:t>.</w:t>
      </w:r>
      <w:r>
        <w:t xml:space="preserve"> </w:t>
      </w:r>
    </w:p>
    <w:p w14:paraId="0D5B19B4" w14:textId="77777777" w:rsidR="007C39C1" w:rsidRDefault="007C39C1" w:rsidP="00327322">
      <w:pPr>
        <w:pStyle w:val="berschrift3"/>
      </w:pPr>
      <w:bookmarkStart w:id="529" w:name="_Toc440038867"/>
      <w:bookmarkStart w:id="530" w:name="_Toc3556967"/>
      <w:bookmarkStart w:id="531" w:name="_Toc27753579"/>
      <w:r>
        <w:t xml:space="preserve">Needs of different applications, addressed by </w:t>
      </w:r>
      <w:r w:rsidRPr="00575FF1">
        <w:rPr>
          <w:rFonts w:ascii="Courier New" w:hAnsi="Courier New" w:cs="Courier New"/>
          <w:i/>
          <w:iCs/>
          <w:sz w:val="24"/>
          <w:szCs w:val="22"/>
        </w:rPr>
        <w:t>&lt;</w:t>
      </w:r>
      <w:proofErr w:type="spellStart"/>
      <w:r w:rsidRPr="00575FF1">
        <w:rPr>
          <w:rFonts w:ascii="Courier New" w:hAnsi="Courier New" w:cs="Courier New"/>
          <w:i/>
          <w:iCs/>
          <w:sz w:val="24"/>
          <w:szCs w:val="22"/>
        </w:rPr>
        <w:t>custom_attributes</w:t>
      </w:r>
      <w:proofErr w:type="spellEnd"/>
      <w:r w:rsidRPr="00575FF1">
        <w:rPr>
          <w:rFonts w:ascii="Courier New" w:hAnsi="Courier New" w:cs="Courier New"/>
          <w:i/>
          <w:iCs/>
          <w:sz w:val="24"/>
          <w:szCs w:val="22"/>
        </w:rPr>
        <w:t>/&gt;</w:t>
      </w:r>
      <w:r w:rsidRPr="00A2560C">
        <w:t xml:space="preserve"> and </w:t>
      </w:r>
      <w:r w:rsidRPr="00575FF1">
        <w:rPr>
          <w:rFonts w:ascii="Courier New" w:hAnsi="Courier New" w:cs="Courier New"/>
          <w:i/>
          <w:iCs/>
          <w:sz w:val="24"/>
          <w:szCs w:val="22"/>
        </w:rPr>
        <w:t>&lt;appdata/&gt;</w:t>
      </w:r>
      <w:bookmarkEnd w:id="529"/>
      <w:bookmarkEnd w:id="530"/>
      <w:bookmarkEnd w:id="531"/>
      <w:r>
        <w:t xml:space="preserve"> </w:t>
      </w:r>
    </w:p>
    <w:p w14:paraId="7AF5C6F5" w14:textId="77777777" w:rsidR="007C39C1" w:rsidRDefault="007C39C1" w:rsidP="007C39C1">
      <w:pPr>
        <w:jc w:val="both"/>
      </w:pPr>
      <w:r w:rsidRPr="00402B6A">
        <w:rPr>
          <w:rFonts w:ascii="Courier New" w:hAnsi="Courier New" w:cs="Courier New"/>
          <w:b/>
          <w:i/>
          <w:sz w:val="18"/>
          <w:szCs w:val="18"/>
        </w:rPr>
        <w:t>&lt;appdata/&gt;</w:t>
      </w:r>
      <w:r w:rsidRPr="009C29E3">
        <w:t xml:space="preserve"> may be used as means of intercommunication between different applications. In this case, the format of </w:t>
      </w:r>
      <w:r w:rsidRPr="00402B6A">
        <w:rPr>
          <w:rFonts w:ascii="Courier New" w:hAnsi="Courier New" w:cs="Courier New"/>
          <w:b/>
          <w:i/>
          <w:sz w:val="18"/>
          <w:szCs w:val="18"/>
        </w:rPr>
        <w:t>&lt;appdata/&gt;</w:t>
      </w:r>
      <w:r w:rsidRPr="009C29E3">
        <w:t xml:space="preserve"> needs to be standardized and publi</w:t>
      </w:r>
      <w:r>
        <w:t>sh</w:t>
      </w:r>
      <w:r w:rsidRPr="009C29E3">
        <w:t xml:space="preserve">ed by the </w:t>
      </w:r>
      <w:r w:rsidRPr="00402B6A">
        <w:rPr>
          <w:rFonts w:ascii="Courier New" w:hAnsi="Courier New" w:cs="Courier New"/>
          <w:b/>
          <w:i/>
          <w:sz w:val="18"/>
          <w:szCs w:val="18"/>
        </w:rPr>
        <w:t>&lt;appdata/&gt;</w:t>
      </w:r>
      <w:r w:rsidRPr="009C29E3">
        <w:t xml:space="preserve"> owner. Of course, information stored in </w:t>
      </w:r>
      <w:r w:rsidRPr="00402B6A">
        <w:rPr>
          <w:rFonts w:ascii="Courier New" w:hAnsi="Courier New" w:cs="Courier New"/>
          <w:b/>
          <w:i/>
          <w:sz w:val="18"/>
          <w:szCs w:val="18"/>
        </w:rPr>
        <w:t>&lt;appdata/&gt;</w:t>
      </w:r>
      <w:r w:rsidRPr="009C29E3">
        <w:t xml:space="preserve"> </w:t>
      </w:r>
      <w:r>
        <w:t xml:space="preserve">does </w:t>
      </w:r>
      <w:r w:rsidRPr="009C29E3">
        <w:t xml:space="preserve">not </w:t>
      </w:r>
      <w:r>
        <w:t xml:space="preserve">necessarily </w:t>
      </w:r>
      <w:r w:rsidRPr="009C29E3">
        <w:t xml:space="preserve">need </w:t>
      </w:r>
      <w:r>
        <w:t xml:space="preserve">to </w:t>
      </w:r>
      <w:r w:rsidRPr="009C29E3">
        <w:t>be handled or maintained by 3</w:t>
      </w:r>
      <w:r w:rsidRPr="009C29E3">
        <w:rPr>
          <w:vertAlign w:val="superscript"/>
        </w:rPr>
        <w:t>rd</w:t>
      </w:r>
      <w:r w:rsidRPr="009C29E3">
        <w:t xml:space="preserve"> party software. Therefore, </w:t>
      </w:r>
      <w:r w:rsidRPr="00402B6A">
        <w:rPr>
          <w:rFonts w:ascii="Courier New" w:hAnsi="Courier New" w:cs="Courier New"/>
          <w:b/>
          <w:i/>
          <w:sz w:val="18"/>
          <w:szCs w:val="18"/>
        </w:rPr>
        <w:t>&lt;appdata/&gt;</w:t>
      </w:r>
      <w:r w:rsidRPr="009C29E3">
        <w:t xml:space="preserve"> should be considered as data that can be disregarded or thrown away by a 3</w:t>
      </w:r>
      <w:r w:rsidRPr="009C29E3">
        <w:rPr>
          <w:vertAlign w:val="superscript"/>
        </w:rPr>
        <w:t>rd</w:t>
      </w:r>
      <w:r w:rsidRPr="009C29E3">
        <w:t xml:space="preserve"> party software.</w:t>
      </w:r>
      <w:r>
        <w:t xml:space="preserve"> Hence, applications must not rely on preservation of </w:t>
      </w:r>
      <w:r w:rsidRPr="00402B6A">
        <w:rPr>
          <w:rFonts w:ascii="Courier New" w:hAnsi="Courier New" w:cs="Courier New"/>
          <w:b/>
          <w:i/>
          <w:sz w:val="18"/>
          <w:szCs w:val="18"/>
        </w:rPr>
        <w:t>&lt;appdata/&gt;</w:t>
      </w:r>
      <w:r w:rsidR="00FA6A14">
        <w:t xml:space="preserve"> in a way that cause e.</w:t>
      </w:r>
      <w:r>
        <w:t xml:space="preserve">g. data corruption or crash, if this data gets lost. </w:t>
      </w:r>
    </w:p>
    <w:p w14:paraId="41DEAA87" w14:textId="77777777" w:rsidR="007C39C1" w:rsidRDefault="007C39C1" w:rsidP="007C39C1">
      <w:pPr>
        <w:spacing w:before="240"/>
        <w:jc w:val="both"/>
      </w:pPr>
      <w:r w:rsidRPr="00740225">
        <w:t xml:space="preserve">Internal structure of </w:t>
      </w:r>
      <w:r w:rsidRPr="00740225">
        <w:rPr>
          <w:rFonts w:ascii="Courier New" w:hAnsi="Courier New" w:cs="Courier New"/>
          <w:b/>
          <w:i/>
          <w:sz w:val="18"/>
          <w:szCs w:val="18"/>
        </w:rPr>
        <w:t>&lt;</w:t>
      </w:r>
      <w:proofErr w:type="spellStart"/>
      <w:r w:rsidRPr="00740225">
        <w:rPr>
          <w:rFonts w:ascii="Courier New" w:hAnsi="Courier New" w:cs="Courier New"/>
          <w:b/>
          <w:i/>
          <w:sz w:val="18"/>
          <w:szCs w:val="18"/>
        </w:rPr>
        <w:t>custom_attributes_list</w:t>
      </w:r>
      <w:proofErr w:type="spellEnd"/>
      <w:r w:rsidRPr="00740225">
        <w:rPr>
          <w:rFonts w:ascii="Courier New" w:hAnsi="Courier New" w:cs="Courier New"/>
          <w:b/>
          <w:i/>
          <w:sz w:val="18"/>
          <w:szCs w:val="18"/>
        </w:rPr>
        <w:t>/&gt;</w:t>
      </w:r>
      <w:r w:rsidRPr="00740225">
        <w:t xml:space="preserve"> is completely standardized, whereas internal structure of </w:t>
      </w:r>
      <w:r w:rsidRPr="00740225">
        <w:rPr>
          <w:rFonts w:ascii="Courier New" w:hAnsi="Courier New" w:cs="Courier New"/>
          <w:b/>
          <w:i/>
          <w:sz w:val="18"/>
          <w:szCs w:val="18"/>
        </w:rPr>
        <w:t>&lt;appdata/&gt;</w:t>
      </w:r>
      <w:r w:rsidRPr="00740225">
        <w:t xml:space="preserve"> is arbitrary and can for instance be described by a software specific XML schema. </w:t>
      </w:r>
      <w:r>
        <w:t xml:space="preserve">(But this is optional.) </w:t>
      </w:r>
      <w:r w:rsidRPr="00740225">
        <w:t xml:space="preserve">Hence, </w:t>
      </w:r>
      <w:r w:rsidRPr="00740225">
        <w:rPr>
          <w:rFonts w:ascii="Courier New" w:hAnsi="Courier New" w:cs="Courier New"/>
          <w:b/>
          <w:i/>
          <w:sz w:val="18"/>
          <w:szCs w:val="18"/>
        </w:rPr>
        <w:t>&lt;</w:t>
      </w:r>
      <w:proofErr w:type="spellStart"/>
      <w:r w:rsidRPr="00740225">
        <w:rPr>
          <w:rFonts w:ascii="Courier New" w:hAnsi="Courier New" w:cs="Courier New"/>
          <w:b/>
          <w:i/>
          <w:sz w:val="18"/>
          <w:szCs w:val="18"/>
        </w:rPr>
        <w:t>custom_attributes_list</w:t>
      </w:r>
      <w:proofErr w:type="spellEnd"/>
      <w:r w:rsidRPr="00740225">
        <w:rPr>
          <w:rFonts w:ascii="Courier New" w:hAnsi="Courier New" w:cs="Courier New"/>
          <w:b/>
          <w:i/>
          <w:sz w:val="18"/>
          <w:szCs w:val="18"/>
        </w:rPr>
        <w:t>/&gt;</w:t>
      </w:r>
      <w:r w:rsidRPr="00740225">
        <w:t xml:space="preserve"> cannot be used as flexible as </w:t>
      </w:r>
      <w:r w:rsidRPr="00740225">
        <w:rPr>
          <w:rFonts w:ascii="Courier New" w:hAnsi="Courier New" w:cs="Courier New"/>
          <w:b/>
          <w:i/>
          <w:sz w:val="18"/>
          <w:szCs w:val="18"/>
        </w:rPr>
        <w:t>&lt;appdata/&gt;</w:t>
      </w:r>
      <w:r w:rsidRPr="00740225">
        <w:t>, but its content is easier to be preserved across system boundaries.</w:t>
      </w:r>
    </w:p>
    <w:p w14:paraId="1640CAE5" w14:textId="77777777" w:rsidR="007C39C1" w:rsidRDefault="007C39C1" w:rsidP="00327322">
      <w:pPr>
        <w:pStyle w:val="berschrift3"/>
      </w:pPr>
      <w:bookmarkStart w:id="532" w:name="_Toc440038868"/>
      <w:bookmarkStart w:id="533" w:name="_Toc3556968"/>
      <w:bookmarkStart w:id="534" w:name="_Toc27753580"/>
      <w:r>
        <w:lastRenderedPageBreak/>
        <w:t xml:space="preserve">Different levels of </w:t>
      </w:r>
      <w:r w:rsidRPr="00575FF1">
        <w:rPr>
          <w:rFonts w:ascii="Courier New" w:hAnsi="Courier New" w:cs="Courier New"/>
          <w:i/>
          <w:iCs/>
          <w:sz w:val="24"/>
          <w:szCs w:val="22"/>
        </w:rPr>
        <w:t>&lt;</w:t>
      </w:r>
      <w:proofErr w:type="spellStart"/>
      <w:r w:rsidRPr="00575FF1">
        <w:rPr>
          <w:rFonts w:ascii="Courier New" w:hAnsi="Courier New" w:cs="Courier New"/>
          <w:i/>
          <w:iCs/>
          <w:sz w:val="24"/>
          <w:szCs w:val="22"/>
        </w:rPr>
        <w:t>custom_attributes</w:t>
      </w:r>
      <w:proofErr w:type="spellEnd"/>
      <w:r w:rsidRPr="00575FF1">
        <w:rPr>
          <w:rFonts w:ascii="Courier New" w:hAnsi="Courier New" w:cs="Courier New"/>
          <w:i/>
          <w:iCs/>
          <w:sz w:val="24"/>
          <w:szCs w:val="22"/>
        </w:rPr>
        <w:t>/&gt;</w:t>
      </w:r>
      <w:r w:rsidRPr="00A2560C">
        <w:t xml:space="preserve"> and </w:t>
      </w:r>
      <w:r w:rsidRPr="00575FF1">
        <w:rPr>
          <w:rFonts w:ascii="Courier New" w:hAnsi="Courier New" w:cs="Courier New"/>
          <w:i/>
          <w:iCs/>
          <w:sz w:val="24"/>
          <w:szCs w:val="22"/>
        </w:rPr>
        <w:t>&lt;appdata/&gt;</w:t>
      </w:r>
      <w:r>
        <w:t xml:space="preserve"> within </w:t>
      </w:r>
      <w:r w:rsidRPr="00BC64D4">
        <w:t>χ</w:t>
      </w:r>
      <w:r>
        <w:t>MCF data model</w:t>
      </w:r>
      <w:bookmarkEnd w:id="532"/>
      <w:bookmarkEnd w:id="533"/>
      <w:bookmarkEnd w:id="534"/>
      <w:r>
        <w:t xml:space="preserve"> </w:t>
      </w:r>
    </w:p>
    <w:p w14:paraId="4EB48277" w14:textId="77777777" w:rsidR="00CF44EB" w:rsidRDefault="007C39C1" w:rsidP="005A7483">
      <w:pPr>
        <w:keepNext/>
        <w:keepLines/>
        <w:spacing w:before="240"/>
        <w:jc w:val="both"/>
      </w:pPr>
      <w:r w:rsidRPr="00055F54">
        <w:rPr>
          <w:rFonts w:ascii="Courier New" w:hAnsi="Courier New" w:cs="Courier New"/>
          <w:b/>
          <w:i/>
          <w:sz w:val="18"/>
          <w:szCs w:val="18"/>
        </w:rPr>
        <w:t>&lt;appdata/&gt;</w:t>
      </w:r>
      <w:r w:rsidRPr="00055F54">
        <w:t xml:space="preserve"> may be used on d</w:t>
      </w:r>
      <w:r w:rsidR="00CF44EB">
        <w:t>ifferent levels of a χMCF file:</w:t>
      </w:r>
    </w:p>
    <w:p w14:paraId="7DFDEFCF" w14:textId="77777777" w:rsidR="00CF44EB" w:rsidRPr="00CF44EB" w:rsidRDefault="007C39C1" w:rsidP="005A7483">
      <w:pPr>
        <w:pStyle w:val="Listenabsatz"/>
        <w:keepNext/>
        <w:keepLines/>
        <w:numPr>
          <w:ilvl w:val="0"/>
          <w:numId w:val="51"/>
        </w:numPr>
        <w:spacing w:after="120"/>
        <w:ind w:left="714" w:hanging="357"/>
        <w:jc w:val="both"/>
        <w:rPr>
          <w:lang w:val="en-US"/>
        </w:rPr>
      </w:pPr>
      <w:r w:rsidRPr="00CF44EB">
        <w:rPr>
          <w:lang w:val="en-US"/>
        </w:rPr>
        <w:t xml:space="preserve">It may appear on root level (directly within </w:t>
      </w:r>
      <w:r w:rsidRPr="00CF44EB">
        <w:rPr>
          <w:rFonts w:ascii="Courier New" w:hAnsi="Courier New" w:cs="Courier New"/>
          <w:b/>
          <w:i/>
          <w:sz w:val="18"/>
          <w:szCs w:val="18"/>
          <w:lang w:val="en-US"/>
        </w:rPr>
        <w:t>&lt;</w:t>
      </w:r>
      <w:proofErr w:type="spellStart"/>
      <w:r w:rsidRPr="00CF44EB">
        <w:rPr>
          <w:rFonts w:ascii="Courier New" w:hAnsi="Courier New" w:cs="Courier New"/>
          <w:b/>
          <w:i/>
          <w:sz w:val="18"/>
          <w:szCs w:val="18"/>
          <w:lang w:val="en-US"/>
        </w:rPr>
        <w:t>xmcf</w:t>
      </w:r>
      <w:proofErr w:type="spellEnd"/>
      <w:r w:rsidRPr="00CF44EB">
        <w:rPr>
          <w:rFonts w:ascii="Courier New" w:hAnsi="Courier New" w:cs="Courier New"/>
          <w:b/>
          <w:i/>
          <w:sz w:val="18"/>
          <w:szCs w:val="18"/>
          <w:lang w:val="en-US"/>
        </w:rPr>
        <w:t>/&gt;</w:t>
      </w:r>
      <w:r w:rsidR="00CF44EB" w:rsidRPr="00CF44EB">
        <w:rPr>
          <w:lang w:val="en-US"/>
        </w:rPr>
        <w:t xml:space="preserve"> tag)</w:t>
      </w:r>
    </w:p>
    <w:p w14:paraId="11E5DD93" w14:textId="77777777" w:rsidR="007C39C1" w:rsidRPr="00CF44EB" w:rsidRDefault="007C39C1" w:rsidP="005A7483">
      <w:pPr>
        <w:pStyle w:val="Listenabsatz"/>
        <w:keepNext/>
        <w:keepLines/>
        <w:numPr>
          <w:ilvl w:val="0"/>
          <w:numId w:val="51"/>
        </w:numPr>
        <w:spacing w:after="120"/>
        <w:ind w:left="714" w:hanging="357"/>
        <w:jc w:val="both"/>
        <w:rPr>
          <w:lang w:val="en-US"/>
        </w:rPr>
      </w:pPr>
      <w:r w:rsidRPr="00CF44EB">
        <w:rPr>
          <w:lang w:val="en-US"/>
        </w:rPr>
        <w:t xml:space="preserve">and within any single connector (tags </w:t>
      </w:r>
      <w:r w:rsidRPr="00CF44EB">
        <w:rPr>
          <w:rFonts w:ascii="Courier New" w:hAnsi="Courier New" w:cs="Courier New"/>
          <w:b/>
          <w:i/>
          <w:sz w:val="18"/>
          <w:szCs w:val="18"/>
          <w:lang w:val="en-US"/>
        </w:rPr>
        <w:t>&lt;connection_0d/&gt;</w:t>
      </w:r>
      <w:r w:rsidRPr="00CF44EB">
        <w:rPr>
          <w:lang w:val="en-US"/>
        </w:rPr>
        <w:t xml:space="preserve">, </w:t>
      </w:r>
      <w:r w:rsidRPr="00CF44EB">
        <w:rPr>
          <w:rFonts w:ascii="Courier New" w:hAnsi="Courier New" w:cs="Courier New"/>
          <w:b/>
          <w:i/>
          <w:sz w:val="18"/>
          <w:szCs w:val="18"/>
          <w:lang w:val="en-US"/>
        </w:rPr>
        <w:t>&lt;connection_1d/&gt;</w:t>
      </w:r>
      <w:r w:rsidRPr="00CF44EB">
        <w:rPr>
          <w:rFonts w:cs="Courier New"/>
          <w:lang w:val="en-US"/>
        </w:rPr>
        <w:t xml:space="preserve"> and </w:t>
      </w:r>
      <w:r w:rsidRPr="00CF44EB">
        <w:rPr>
          <w:rFonts w:ascii="Courier New" w:hAnsi="Courier New" w:cs="Courier New"/>
          <w:b/>
          <w:i/>
          <w:sz w:val="18"/>
          <w:szCs w:val="18"/>
          <w:lang w:val="en-US"/>
        </w:rPr>
        <w:t>&lt;connection_2d/&gt;</w:t>
      </w:r>
      <w:r w:rsidR="00CF44EB">
        <w:rPr>
          <w:lang w:val="en-US"/>
        </w:rPr>
        <w:t>)</w:t>
      </w:r>
    </w:p>
    <w:p w14:paraId="3A72102B" w14:textId="77777777" w:rsidR="007C39C1" w:rsidRPr="00055F54" w:rsidRDefault="007C39C1" w:rsidP="007C39C1">
      <w:pPr>
        <w:jc w:val="both"/>
      </w:pPr>
      <w:r w:rsidRPr="00055F54">
        <w:t xml:space="preserve">In contrast to this, </w:t>
      </w:r>
      <w:r w:rsidRPr="00055F54">
        <w:rPr>
          <w:rFonts w:ascii="Courier New" w:hAnsi="Courier New" w:cs="Courier New"/>
          <w:b/>
          <w:i/>
          <w:sz w:val="18"/>
          <w:szCs w:val="18"/>
        </w:rPr>
        <w:t>&lt;</w:t>
      </w:r>
      <w:proofErr w:type="spellStart"/>
      <w:r w:rsidRPr="00055F54">
        <w:rPr>
          <w:rFonts w:ascii="Courier New" w:hAnsi="Courier New" w:cs="Courier New"/>
          <w:b/>
          <w:i/>
          <w:sz w:val="18"/>
          <w:szCs w:val="18"/>
        </w:rPr>
        <w:t>custom_attributes_list</w:t>
      </w:r>
      <w:proofErr w:type="spellEnd"/>
      <w:r w:rsidRPr="00055F54">
        <w:rPr>
          <w:rFonts w:ascii="Courier New" w:hAnsi="Courier New" w:cs="Courier New"/>
          <w:b/>
          <w:i/>
          <w:sz w:val="18"/>
          <w:szCs w:val="18"/>
        </w:rPr>
        <w:t>/&gt;</w:t>
      </w:r>
      <w:r w:rsidRPr="00055F54">
        <w:t xml:space="preserve"> can only be used within any single connector, but not at root level. There are good reasons for this: </w:t>
      </w:r>
    </w:p>
    <w:p w14:paraId="44E30B33" w14:textId="77777777" w:rsidR="007C39C1" w:rsidRPr="00BF1CAA" w:rsidRDefault="007C39C1" w:rsidP="007C39C1">
      <w:pPr>
        <w:jc w:val="both"/>
      </w:pPr>
      <w:r w:rsidRPr="00BF1CAA">
        <w:t>Consider the common scenario, where many χMCF files each containing connections of subsystems are to be read in an application. The application will have to deal with conflicts between root level data</w:t>
      </w:r>
      <w:r w:rsidRPr="00F0793E">
        <w:rPr>
          <w:vanish/>
        </w:rPr>
        <w:t>, connection group level data</w:t>
      </w:r>
      <w:r>
        <w:t xml:space="preserve"> </w:t>
      </w:r>
      <w:r w:rsidRPr="00BF1CAA">
        <w:t>and conflicts with data at connector level.</w:t>
      </w:r>
    </w:p>
    <w:p w14:paraId="55318B9A" w14:textId="77777777" w:rsidR="007C39C1" w:rsidRPr="00561192" w:rsidRDefault="007C39C1" w:rsidP="007C39C1">
      <w:pPr>
        <w:pStyle w:val="Listenabsatz"/>
        <w:numPr>
          <w:ilvl w:val="0"/>
          <w:numId w:val="50"/>
        </w:numPr>
        <w:ind w:left="720"/>
        <w:jc w:val="both"/>
        <w:rPr>
          <w:lang w:val="en-US"/>
        </w:rPr>
      </w:pPr>
      <w:r w:rsidRPr="00BF1CAA">
        <w:rPr>
          <w:lang w:val="en-US"/>
        </w:rPr>
        <w:t xml:space="preserve">At root level (within </w:t>
      </w:r>
      <w:r w:rsidRPr="00BF1CAA">
        <w:rPr>
          <w:rFonts w:ascii="Courier New" w:hAnsi="Courier New" w:cs="Courier New"/>
          <w:i/>
          <w:sz w:val="18"/>
          <w:szCs w:val="18"/>
          <w:lang w:val="en-US"/>
        </w:rPr>
        <w:t>&lt;</w:t>
      </w:r>
      <w:proofErr w:type="spellStart"/>
      <w:r w:rsidRPr="00BF1CAA">
        <w:rPr>
          <w:rFonts w:ascii="Courier New" w:hAnsi="Courier New" w:cs="Courier New"/>
          <w:i/>
          <w:sz w:val="18"/>
          <w:szCs w:val="18"/>
          <w:lang w:val="en-US"/>
        </w:rPr>
        <w:t>xmcf</w:t>
      </w:r>
      <w:proofErr w:type="spellEnd"/>
      <w:r w:rsidRPr="00BF1CAA">
        <w:rPr>
          <w:rFonts w:ascii="Courier New" w:hAnsi="Courier New" w:cs="Courier New"/>
          <w:i/>
          <w:sz w:val="18"/>
          <w:szCs w:val="18"/>
          <w:lang w:val="en-US"/>
        </w:rPr>
        <w:t>/&gt;</w:t>
      </w:r>
      <w:r w:rsidRPr="00BF1CAA">
        <w:rPr>
          <w:lang w:val="en-US"/>
        </w:rPr>
        <w:t xml:space="preserve"> </w:t>
      </w:r>
      <w:r>
        <w:rPr>
          <w:lang w:val="en-US"/>
        </w:rPr>
        <w:t>element</w:t>
      </w:r>
      <w:r w:rsidRPr="00BF1CAA">
        <w:rPr>
          <w:lang w:val="en-US"/>
        </w:rPr>
        <w:t xml:space="preserve">), any application should be able to deal with conflicts of its </w:t>
      </w:r>
      <w:r w:rsidRPr="00561192">
        <w:rPr>
          <w:lang w:val="en-US"/>
        </w:rPr>
        <w:t xml:space="preserve">own </w:t>
      </w:r>
      <w:r w:rsidRPr="00561192">
        <w:rPr>
          <w:rFonts w:ascii="Courier New" w:eastAsia="Times New Roman" w:hAnsi="Courier New" w:cs="Courier New"/>
          <w:i/>
          <w:sz w:val="18"/>
          <w:szCs w:val="18"/>
          <w:lang w:val="en-US"/>
        </w:rPr>
        <w:t>&lt;appdata/&gt;</w:t>
      </w:r>
      <w:r w:rsidRPr="00561192">
        <w:rPr>
          <w:lang w:val="en-US"/>
        </w:rPr>
        <w:t xml:space="preserve">, because their nature is known by the application. On the other hand, the purpose of a possible </w:t>
      </w:r>
      <w:r w:rsidRPr="00561192">
        <w:rPr>
          <w:rFonts w:ascii="Courier New" w:eastAsia="Times New Roman" w:hAnsi="Courier New" w:cs="Courier New"/>
          <w:i/>
          <w:sz w:val="18"/>
          <w:szCs w:val="18"/>
          <w:lang w:val="en-US"/>
        </w:rPr>
        <w:t>&lt;</w:t>
      </w:r>
      <w:proofErr w:type="spellStart"/>
      <w:r w:rsidRPr="00561192">
        <w:rPr>
          <w:rFonts w:ascii="Courier New" w:eastAsia="Times New Roman" w:hAnsi="Courier New" w:cs="Courier New"/>
          <w:i/>
          <w:sz w:val="18"/>
          <w:szCs w:val="18"/>
          <w:lang w:val="en-US"/>
        </w:rPr>
        <w:t>custom_attributes</w:t>
      </w:r>
      <w:proofErr w:type="spellEnd"/>
      <w:r w:rsidRPr="00561192">
        <w:rPr>
          <w:rFonts w:ascii="Courier New" w:eastAsia="Times New Roman" w:hAnsi="Courier New" w:cs="Courier New"/>
          <w:i/>
          <w:sz w:val="18"/>
          <w:szCs w:val="18"/>
          <w:lang w:val="en-US"/>
        </w:rPr>
        <w:t>/&gt;</w:t>
      </w:r>
      <w:r w:rsidRPr="00561192">
        <w:rPr>
          <w:lang w:val="en-US"/>
        </w:rPr>
        <w:t xml:space="preserve"> element is not known by the application. The application </w:t>
      </w:r>
      <w:r>
        <w:rPr>
          <w:lang w:val="en-US"/>
        </w:rPr>
        <w:t>would</w:t>
      </w:r>
      <w:r w:rsidRPr="00561192">
        <w:rPr>
          <w:lang w:val="en-US"/>
        </w:rPr>
        <w:t xml:space="preserve"> therefore have to pass the task of resolving </w:t>
      </w:r>
      <w:r w:rsidRPr="00561192">
        <w:rPr>
          <w:rFonts w:ascii="Courier New" w:eastAsia="Times New Roman" w:hAnsi="Courier New" w:cs="Courier New"/>
          <w:i/>
          <w:sz w:val="18"/>
          <w:szCs w:val="18"/>
          <w:lang w:val="en-US"/>
        </w:rPr>
        <w:t>&lt;</w:t>
      </w:r>
      <w:proofErr w:type="spellStart"/>
      <w:r w:rsidRPr="00561192">
        <w:rPr>
          <w:rFonts w:ascii="Courier New" w:eastAsia="Times New Roman" w:hAnsi="Courier New" w:cs="Courier New"/>
          <w:i/>
          <w:sz w:val="18"/>
          <w:szCs w:val="18"/>
          <w:lang w:val="en-US"/>
        </w:rPr>
        <w:t>custom_attributes</w:t>
      </w:r>
      <w:proofErr w:type="spellEnd"/>
      <w:r w:rsidRPr="00561192">
        <w:rPr>
          <w:rFonts w:ascii="Courier New" w:eastAsia="Times New Roman" w:hAnsi="Courier New" w:cs="Courier New"/>
          <w:i/>
          <w:sz w:val="18"/>
          <w:szCs w:val="18"/>
          <w:lang w:val="en-US"/>
        </w:rPr>
        <w:t>/&gt;</w:t>
      </w:r>
      <w:r w:rsidRPr="00561192">
        <w:rPr>
          <w:lang w:val="en-US"/>
        </w:rPr>
        <w:t xml:space="preserve"> conflicts to the engineer. This is undesirable.</w:t>
      </w:r>
    </w:p>
    <w:p w14:paraId="68C5783F" w14:textId="77777777" w:rsidR="007C39C1" w:rsidRPr="00F0793E" w:rsidRDefault="007C39C1" w:rsidP="007C39C1">
      <w:pPr>
        <w:pStyle w:val="Listenabsatz"/>
        <w:numPr>
          <w:ilvl w:val="0"/>
          <w:numId w:val="50"/>
        </w:numPr>
        <w:ind w:left="720"/>
        <w:jc w:val="both"/>
        <w:rPr>
          <w:vanish/>
          <w:lang w:val="en-US"/>
        </w:rPr>
      </w:pPr>
      <w:r w:rsidRPr="00F0793E">
        <w:rPr>
          <w:vanish/>
          <w:lang w:val="en-US"/>
        </w:rPr>
        <w:t xml:space="preserve">At connection group level (within </w:t>
      </w:r>
      <w:r w:rsidRPr="00F0793E">
        <w:rPr>
          <w:rFonts w:ascii="Courier New" w:hAnsi="Courier New" w:cs="Courier New"/>
          <w:i/>
          <w:vanish/>
          <w:sz w:val="18"/>
          <w:szCs w:val="18"/>
          <w:lang w:val="en-US"/>
        </w:rPr>
        <w:t>&lt;connection_group/&gt;</w:t>
      </w:r>
      <w:r w:rsidRPr="00F0793E">
        <w:rPr>
          <w:vanish/>
          <w:lang w:val="en-US"/>
        </w:rPr>
        <w:t xml:space="preserve"> element), same considerations apply. </w:t>
      </w:r>
    </w:p>
    <w:p w14:paraId="7AA2F8E7" w14:textId="77777777" w:rsidR="007C39C1" w:rsidRPr="00561192" w:rsidRDefault="007C39C1" w:rsidP="007C39C1">
      <w:pPr>
        <w:pStyle w:val="Listenabsatz"/>
        <w:numPr>
          <w:ilvl w:val="0"/>
          <w:numId w:val="50"/>
        </w:numPr>
        <w:ind w:left="720"/>
        <w:jc w:val="both"/>
        <w:rPr>
          <w:lang w:val="en-US"/>
        </w:rPr>
      </w:pPr>
      <w:r w:rsidRPr="00561192">
        <w:rPr>
          <w:lang w:val="en-US"/>
        </w:rPr>
        <w:t xml:space="preserve">At the connector level (within </w:t>
      </w:r>
      <w:r w:rsidRPr="00561192">
        <w:rPr>
          <w:rFonts w:ascii="Courier New" w:hAnsi="Courier New" w:cs="Courier New"/>
          <w:i/>
          <w:sz w:val="18"/>
          <w:szCs w:val="18"/>
          <w:lang w:val="en-US"/>
        </w:rPr>
        <w:t>&lt;</w:t>
      </w:r>
      <w:proofErr w:type="spellStart"/>
      <w:r w:rsidRPr="00561192">
        <w:rPr>
          <w:rFonts w:ascii="Courier New" w:hAnsi="Courier New" w:cs="Courier New"/>
          <w:i/>
          <w:sz w:val="18"/>
          <w:szCs w:val="18"/>
          <w:lang w:val="en-US"/>
        </w:rPr>
        <w:t>connection_xd</w:t>
      </w:r>
      <w:proofErr w:type="spellEnd"/>
      <w:r w:rsidRPr="00561192">
        <w:rPr>
          <w:rFonts w:ascii="Courier New" w:hAnsi="Courier New" w:cs="Courier New"/>
          <w:i/>
          <w:sz w:val="18"/>
          <w:szCs w:val="18"/>
          <w:lang w:val="en-US"/>
        </w:rPr>
        <w:t>/&gt;</w:t>
      </w:r>
      <w:r w:rsidRPr="00561192">
        <w:rPr>
          <w:lang w:val="en-US"/>
        </w:rPr>
        <w:t xml:space="preserve"> </w:t>
      </w:r>
      <w:r>
        <w:rPr>
          <w:lang w:val="en-US"/>
        </w:rPr>
        <w:t>element</w:t>
      </w:r>
      <w:r w:rsidRPr="00561192">
        <w:rPr>
          <w:lang w:val="en-US"/>
        </w:rPr>
        <w:t>s), any application should be able to handle conflicts between connectors. This is because connectors are domain objects</w:t>
      </w:r>
      <w:r>
        <w:rPr>
          <w:lang w:val="en-US"/>
        </w:rPr>
        <w:t>:</w:t>
      </w:r>
      <w:r w:rsidRPr="00561192">
        <w:rPr>
          <w:lang w:val="en-US"/>
        </w:rPr>
        <w:t xml:space="preserve"> both</w:t>
      </w:r>
      <w:r>
        <w:rPr>
          <w:lang w:val="en-US"/>
        </w:rPr>
        <w:t>,</w:t>
      </w:r>
      <w:r w:rsidRPr="00561192">
        <w:rPr>
          <w:lang w:val="en-US"/>
        </w:rPr>
        <w:t xml:space="preserve"> the application and the engineer</w:t>
      </w:r>
      <w:r>
        <w:rPr>
          <w:lang w:val="en-US"/>
        </w:rPr>
        <w:t>,</w:t>
      </w:r>
      <w:r w:rsidRPr="00561192">
        <w:rPr>
          <w:lang w:val="en-US"/>
        </w:rPr>
        <w:t xml:space="preserve"> are aware of the connectors' role and existence. So, both the application and the engineer can resolve connector conflicts if needed. After such a conflict has been resolved, there is no conflict of </w:t>
      </w:r>
      <w:r w:rsidRPr="00561192">
        <w:rPr>
          <w:rFonts w:ascii="Courier New" w:eastAsia="Times New Roman" w:hAnsi="Courier New" w:cs="Courier New"/>
          <w:i/>
          <w:sz w:val="18"/>
          <w:szCs w:val="18"/>
          <w:lang w:val="en-US"/>
        </w:rPr>
        <w:t>&lt;appdata/&gt;</w:t>
      </w:r>
      <w:r w:rsidRPr="00561192">
        <w:rPr>
          <w:lang w:val="en-US"/>
        </w:rPr>
        <w:t xml:space="preserve"> or </w:t>
      </w:r>
      <w:r w:rsidRPr="00561192">
        <w:rPr>
          <w:rFonts w:ascii="Courier New" w:eastAsia="Times New Roman" w:hAnsi="Courier New" w:cs="Courier New"/>
          <w:i/>
          <w:sz w:val="18"/>
          <w:szCs w:val="18"/>
          <w:lang w:val="en-US"/>
        </w:rPr>
        <w:t>&lt;</w:t>
      </w:r>
      <w:proofErr w:type="spellStart"/>
      <w:r w:rsidRPr="00561192">
        <w:rPr>
          <w:rFonts w:ascii="Courier New" w:eastAsia="Times New Roman" w:hAnsi="Courier New" w:cs="Courier New"/>
          <w:i/>
          <w:sz w:val="18"/>
          <w:szCs w:val="18"/>
          <w:lang w:val="en-US"/>
        </w:rPr>
        <w:t>custom_attributes</w:t>
      </w:r>
      <w:proofErr w:type="spellEnd"/>
      <w:r w:rsidRPr="00561192">
        <w:rPr>
          <w:rFonts w:ascii="Courier New" w:eastAsia="Times New Roman" w:hAnsi="Courier New" w:cs="Courier New"/>
          <w:i/>
          <w:sz w:val="18"/>
          <w:szCs w:val="18"/>
          <w:lang w:val="en-US"/>
        </w:rPr>
        <w:t>/&gt;</w:t>
      </w:r>
      <w:r w:rsidRPr="00561192">
        <w:rPr>
          <w:lang w:val="en-US"/>
        </w:rPr>
        <w:t xml:space="preserve"> left to be solved by the engineer or the application, because these data have a limited scope; they live within the confines of the connector. This is very convenient.</w:t>
      </w:r>
    </w:p>
    <w:p w14:paraId="5933A4F6" w14:textId="77777777" w:rsidR="007F66F0" w:rsidRPr="008E55AD" w:rsidRDefault="007F66F0" w:rsidP="007F66F0"/>
    <w:p w14:paraId="2D4C52B3" w14:textId="77777777" w:rsidR="00C45A44" w:rsidRPr="007055D9" w:rsidRDefault="00C45A44" w:rsidP="00503746">
      <w:pPr>
        <w:pStyle w:val="berschrift1"/>
        <w:tabs>
          <w:tab w:val="clear" w:pos="432"/>
          <w:tab w:val="num" w:pos="567"/>
        </w:tabs>
        <w:ind w:left="431" w:hanging="431"/>
      </w:pPr>
      <w:bookmarkStart w:id="535" w:name="_Toc3556969"/>
      <w:bookmarkStart w:id="536" w:name="_Toc27753581"/>
      <w:r w:rsidRPr="007055D9">
        <w:lastRenderedPageBreak/>
        <w:t>0D connections</w:t>
      </w:r>
      <w:bookmarkEnd w:id="535"/>
      <w:bookmarkEnd w:id="536"/>
    </w:p>
    <w:p w14:paraId="640D74FE" w14:textId="77777777" w:rsidR="002E60CB" w:rsidRPr="00226A3F" w:rsidRDefault="002E60CB" w:rsidP="002E60CB">
      <w:pPr>
        <w:pStyle w:val="berschrift2"/>
        <w:tabs>
          <w:tab w:val="clear" w:pos="576"/>
          <w:tab w:val="left" w:pos="567"/>
          <w:tab w:val="num" w:pos="1134"/>
        </w:tabs>
        <w:ind w:left="578" w:hanging="578"/>
      </w:pPr>
      <w:bookmarkStart w:id="537" w:name="_Toc413359578"/>
      <w:bookmarkStart w:id="538" w:name="_Toc3556970"/>
      <w:bookmarkStart w:id="539" w:name="_Toc27753582"/>
      <w:r w:rsidRPr="00226A3F">
        <w:t>Generic Definitions</w:t>
      </w:r>
      <w:bookmarkEnd w:id="537"/>
      <w:bookmarkEnd w:id="538"/>
      <w:bookmarkEnd w:id="539"/>
    </w:p>
    <w:p w14:paraId="734E178D" w14:textId="77777777" w:rsidR="002E60CB" w:rsidRPr="00226A3F" w:rsidRDefault="002E60CB" w:rsidP="00327322">
      <w:pPr>
        <w:pStyle w:val="berschrift3"/>
      </w:pPr>
      <w:bookmarkStart w:id="540" w:name="_Toc413359579"/>
      <w:bookmarkStart w:id="541" w:name="_Ref428958711"/>
      <w:bookmarkStart w:id="542" w:name="_Toc3556971"/>
      <w:bookmarkStart w:id="543" w:name="_Toc27753583"/>
      <w:r w:rsidRPr="00226A3F">
        <w:t>Identification</w:t>
      </w:r>
      <w:bookmarkEnd w:id="540"/>
      <w:bookmarkEnd w:id="541"/>
      <w:bookmarkEnd w:id="542"/>
      <w:bookmarkEnd w:id="543"/>
    </w:p>
    <w:p w14:paraId="15EA6FEA" w14:textId="77777777" w:rsidR="002E60CB" w:rsidRDefault="002E60CB" w:rsidP="002E60CB">
      <w:pPr>
        <w:jc w:val="both"/>
      </w:pPr>
      <w:r w:rsidRPr="007055D9">
        <w:t xml:space="preserve">Each point connection is optionally identified by its </w:t>
      </w:r>
      <w:r w:rsidRPr="00A91A7B">
        <w:rPr>
          <w:rFonts w:ascii="Courier New" w:hAnsi="Courier New" w:cs="Courier New"/>
          <w:b/>
          <w:i/>
          <w:sz w:val="18"/>
          <w:szCs w:val="18"/>
        </w:rPr>
        <w:t>label</w:t>
      </w:r>
      <w:r>
        <w:t xml:space="preserve">. This identification can be made at the element called </w:t>
      </w:r>
      <w:r w:rsidR="00646A0E">
        <w:rPr>
          <w:rFonts w:ascii="Courier New" w:hAnsi="Courier New" w:cs="Courier New"/>
          <w:b/>
          <w:i/>
          <w:sz w:val="18"/>
        </w:rPr>
        <w:t>&lt;</w:t>
      </w:r>
      <w:r w:rsidRPr="00B85BB2">
        <w:rPr>
          <w:rFonts w:ascii="Courier New" w:hAnsi="Courier New" w:cs="Courier New"/>
          <w:b/>
          <w:i/>
          <w:sz w:val="18"/>
        </w:rPr>
        <w:t>connection_0d</w:t>
      </w:r>
      <w:r w:rsidR="00646A0E">
        <w:rPr>
          <w:rFonts w:ascii="Courier New" w:hAnsi="Courier New" w:cs="Courier New"/>
          <w:b/>
          <w:i/>
          <w:sz w:val="18"/>
        </w:rPr>
        <w:t>/&gt;</w:t>
      </w:r>
      <w:r>
        <w:t>.</w:t>
      </w:r>
    </w:p>
    <w:p w14:paraId="5DD428DE" w14:textId="77777777" w:rsidR="002E60CB" w:rsidRPr="007055D9" w:rsidRDefault="002E60CB" w:rsidP="002E60CB">
      <w:pPr>
        <w:jc w:val="both"/>
      </w:pPr>
      <w:r w:rsidRPr="007055D9">
        <w:t>The XML definitions of all 0D connections</w:t>
      </w:r>
      <w:r>
        <w:t xml:space="preserve"> i.e. </w:t>
      </w:r>
      <w:r w:rsidR="00646A0E">
        <w:rPr>
          <w:rFonts w:ascii="Courier New" w:hAnsi="Courier New" w:cs="Courier New"/>
          <w:b/>
          <w:i/>
          <w:sz w:val="18"/>
        </w:rPr>
        <w:t>&lt;</w:t>
      </w:r>
      <w:r w:rsidRPr="00B85BB2">
        <w:rPr>
          <w:rFonts w:ascii="Courier New" w:hAnsi="Courier New" w:cs="Courier New"/>
          <w:b/>
          <w:i/>
          <w:sz w:val="18"/>
          <w:szCs w:val="18"/>
        </w:rPr>
        <w:t>connection_0d</w:t>
      </w:r>
      <w:r w:rsidR="00646A0E">
        <w:rPr>
          <w:rFonts w:ascii="Courier New" w:hAnsi="Courier New" w:cs="Courier New"/>
          <w:b/>
          <w:i/>
          <w:sz w:val="18"/>
        </w:rPr>
        <w:t>/&gt;</w:t>
      </w:r>
      <w:r w:rsidRPr="007055D9">
        <w:t xml:space="preserve"> </w:t>
      </w:r>
      <w:r>
        <w:t xml:space="preserve">elements </w:t>
      </w:r>
      <w:r w:rsidRPr="007055D9">
        <w:t>are containing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2E60CB" w:rsidRPr="007055D9" w14:paraId="0AE96519" w14:textId="77777777" w:rsidTr="00982500">
        <w:trP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F30A3B7" w14:textId="77777777" w:rsidR="002E60CB" w:rsidRPr="007055D9" w:rsidRDefault="002E60CB" w:rsidP="00646A0E">
            <w:pPr>
              <w:keepNext/>
              <w:rPr>
                <w:b/>
                <w:i/>
              </w:rPr>
            </w:pPr>
            <w:r w:rsidRPr="007055D9">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057FDD" w14:textId="77777777" w:rsidR="002E60CB" w:rsidRPr="007055D9" w:rsidRDefault="002E60CB" w:rsidP="00646A0E">
            <w:pPr>
              <w:keepNext/>
              <w:rPr>
                <w:b/>
                <w:i/>
              </w:rPr>
            </w:pPr>
            <w:r w:rsidRPr="007055D9">
              <w:rPr>
                <w:b/>
                <w:i/>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6074011" w14:textId="77777777" w:rsidR="002E60CB" w:rsidRPr="007055D9" w:rsidRDefault="000E60DF" w:rsidP="00646A0E">
            <w:pPr>
              <w:keepNext/>
              <w:rPr>
                <w:b/>
                <w:i/>
              </w:rPr>
            </w:pPr>
            <w:r>
              <w:rPr>
                <w:b/>
                <w:i/>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318C8A" w14:textId="77777777" w:rsidR="002E60CB" w:rsidRPr="007055D9" w:rsidRDefault="002E60CB" w:rsidP="00646A0E">
            <w:pPr>
              <w:keepNext/>
              <w:rPr>
                <w:b/>
                <w:i/>
              </w:rPr>
            </w:pPr>
            <w:r w:rsidRPr="007055D9">
              <w:rPr>
                <w:b/>
                <w:i/>
              </w:rPr>
              <w:t>Constraint</w:t>
            </w:r>
          </w:p>
        </w:tc>
      </w:tr>
      <w:tr w:rsidR="002E60CB" w:rsidRPr="007055D9" w14:paraId="47144A1F" w14:textId="77777777" w:rsidTr="00982500">
        <w:trPr>
          <w:jc w:val="center"/>
        </w:trPr>
        <w:tc>
          <w:tcPr>
            <w:tcW w:w="1716" w:type="dxa"/>
            <w:shd w:val="clear" w:color="auto" w:fill="auto"/>
            <w:vAlign w:val="bottom"/>
          </w:tcPr>
          <w:p w14:paraId="36D83731" w14:textId="77777777" w:rsidR="002E60CB" w:rsidRPr="00A04202" w:rsidRDefault="002E60CB" w:rsidP="0088515B">
            <w:pPr>
              <w:rPr>
                <w:sz w:val="20"/>
                <w:szCs w:val="20"/>
              </w:rPr>
            </w:pPr>
            <w:r w:rsidRPr="00A04202">
              <w:rPr>
                <w:sz w:val="20"/>
                <w:szCs w:val="20"/>
              </w:rPr>
              <w:t>label</w:t>
            </w:r>
          </w:p>
        </w:tc>
        <w:tc>
          <w:tcPr>
            <w:tcW w:w="1559" w:type="dxa"/>
            <w:shd w:val="clear" w:color="auto" w:fill="auto"/>
            <w:vAlign w:val="bottom"/>
          </w:tcPr>
          <w:p w14:paraId="1FCA14BD" w14:textId="77777777" w:rsidR="002E60CB" w:rsidRPr="00A04202" w:rsidRDefault="002E60CB" w:rsidP="0088515B">
            <w:pPr>
              <w:rPr>
                <w:sz w:val="20"/>
                <w:szCs w:val="20"/>
              </w:rPr>
            </w:pPr>
            <w:r w:rsidRPr="00A04202">
              <w:rPr>
                <w:sz w:val="20"/>
                <w:szCs w:val="20"/>
              </w:rPr>
              <w:t>Alphanumeric</w:t>
            </w:r>
          </w:p>
        </w:tc>
        <w:tc>
          <w:tcPr>
            <w:tcW w:w="1276" w:type="dxa"/>
            <w:shd w:val="clear" w:color="auto" w:fill="auto"/>
            <w:vAlign w:val="bottom"/>
          </w:tcPr>
          <w:p w14:paraId="268A6A82" w14:textId="77777777" w:rsidR="002E60CB" w:rsidRPr="00A04202" w:rsidRDefault="002E60CB" w:rsidP="0088515B">
            <w:pPr>
              <w:rPr>
                <w:sz w:val="20"/>
                <w:szCs w:val="20"/>
              </w:rPr>
            </w:pPr>
            <w:r w:rsidRPr="00A04202">
              <w:rPr>
                <w:sz w:val="20"/>
                <w:szCs w:val="20"/>
              </w:rPr>
              <w:t>Optional</w:t>
            </w:r>
          </w:p>
        </w:tc>
        <w:tc>
          <w:tcPr>
            <w:tcW w:w="3980" w:type="dxa"/>
            <w:shd w:val="clear" w:color="auto" w:fill="auto"/>
            <w:vAlign w:val="bottom"/>
          </w:tcPr>
          <w:p w14:paraId="2724BA85" w14:textId="77777777" w:rsidR="002E60CB" w:rsidRPr="00A04202" w:rsidRDefault="002E60CB" w:rsidP="0088515B">
            <w:pPr>
              <w:rPr>
                <w:sz w:val="20"/>
                <w:szCs w:val="20"/>
              </w:rPr>
            </w:pPr>
            <w:r w:rsidRPr="00A04202">
              <w:rPr>
                <w:sz w:val="20"/>
                <w:szCs w:val="20"/>
              </w:rPr>
              <w:t>-</w:t>
            </w:r>
          </w:p>
        </w:tc>
      </w:tr>
      <w:tr w:rsidR="002E60CB" w:rsidRPr="007055D9" w14:paraId="756347F2" w14:textId="77777777" w:rsidTr="00982500">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706C5DE0" w14:textId="77777777" w:rsidR="002E60CB" w:rsidRPr="00A04202" w:rsidRDefault="002E60CB" w:rsidP="0088515B">
            <w:pPr>
              <w:rPr>
                <w:sz w:val="20"/>
                <w:szCs w:val="20"/>
              </w:rPr>
            </w:pPr>
            <w:proofErr w:type="spellStart"/>
            <w:r>
              <w:rPr>
                <w:sz w:val="20"/>
                <w:szCs w:val="20"/>
              </w:rPr>
              <w:t>quality_control</w:t>
            </w:r>
            <w:proofErr w:type="spellEnd"/>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085A59AF" w14:textId="77777777" w:rsidR="002E60CB" w:rsidRPr="00A04202" w:rsidRDefault="002E60CB" w:rsidP="0088515B">
            <w:pPr>
              <w:rPr>
                <w:sz w:val="20"/>
                <w:szCs w:val="20"/>
              </w:rPr>
            </w:pPr>
            <w:r w:rsidRPr="00A04202">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0D2F3311" w14:textId="77777777" w:rsidR="002E60CB" w:rsidRPr="00A04202" w:rsidRDefault="002E60CB" w:rsidP="0088515B">
            <w:pPr>
              <w:rPr>
                <w:sz w:val="20"/>
                <w:szCs w:val="20"/>
              </w:rPr>
            </w:pPr>
            <w:r w:rsidRPr="00A04202">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66C6D842" w14:textId="4153458C" w:rsidR="002E60CB" w:rsidRPr="00A04202" w:rsidRDefault="002E60CB" w:rsidP="00982500">
            <w:pPr>
              <w:keepNext/>
              <w:rPr>
                <w:sz w:val="20"/>
                <w:szCs w:val="20"/>
              </w:rPr>
            </w:pPr>
            <w:r>
              <w:rPr>
                <w:sz w:val="20"/>
                <w:szCs w:val="20"/>
              </w:rPr>
              <w:t xml:space="preserve">See section </w:t>
            </w:r>
            <w:r w:rsidR="00982500">
              <w:rPr>
                <w:sz w:val="20"/>
                <w:szCs w:val="20"/>
              </w:rPr>
              <w:fldChar w:fldCharType="begin"/>
            </w:r>
            <w:r w:rsidR="00982500">
              <w:rPr>
                <w:sz w:val="20"/>
                <w:szCs w:val="20"/>
              </w:rPr>
              <w:instrText xml:space="preserve"> REF _Ref440360308 \r \h </w:instrText>
            </w:r>
            <w:r w:rsidR="00982500">
              <w:rPr>
                <w:sz w:val="20"/>
                <w:szCs w:val="20"/>
              </w:rPr>
            </w:r>
            <w:r w:rsidR="00982500">
              <w:rPr>
                <w:sz w:val="20"/>
                <w:szCs w:val="20"/>
              </w:rPr>
              <w:fldChar w:fldCharType="separate"/>
            </w:r>
            <w:r w:rsidR="00004854">
              <w:rPr>
                <w:sz w:val="20"/>
                <w:szCs w:val="20"/>
              </w:rPr>
              <w:t>6.4</w:t>
            </w:r>
            <w:r w:rsidR="00982500">
              <w:rPr>
                <w:sz w:val="20"/>
                <w:szCs w:val="20"/>
              </w:rPr>
              <w:fldChar w:fldCharType="end"/>
            </w:r>
            <w:r w:rsidR="00982500">
              <w:rPr>
                <w:sz w:val="20"/>
                <w:szCs w:val="20"/>
              </w:rPr>
              <w:t xml:space="preserve"> </w:t>
            </w:r>
            <w:r w:rsidR="00982500">
              <w:rPr>
                <w:sz w:val="20"/>
                <w:szCs w:val="20"/>
              </w:rPr>
              <w:fldChar w:fldCharType="begin"/>
            </w:r>
            <w:r w:rsidR="00982500">
              <w:rPr>
                <w:sz w:val="20"/>
                <w:szCs w:val="20"/>
              </w:rPr>
              <w:instrText xml:space="preserve"> REF _Ref440360312 \h  \* MERGEFORMAT </w:instrText>
            </w:r>
            <w:r w:rsidR="00982500">
              <w:rPr>
                <w:sz w:val="20"/>
                <w:szCs w:val="20"/>
              </w:rPr>
            </w:r>
            <w:r w:rsidR="00982500">
              <w:rPr>
                <w:sz w:val="20"/>
                <w:szCs w:val="20"/>
              </w:rPr>
              <w:fldChar w:fldCharType="separate"/>
            </w:r>
            <w:ins w:id="544" w:author="Dr. Carsten Franke" w:date="2020-03-09T14:38:00Z">
              <w:r w:rsidR="00004854" w:rsidRPr="00BD20ED">
                <w:rPr>
                  <w:szCs w:val="34"/>
                </w:rPr>
                <w:t xml:space="preserve">Attribute </w:t>
              </w:r>
              <w:proofErr w:type="spellStart"/>
              <w:r w:rsidR="00004854" w:rsidRPr="00004854">
                <w:rPr>
                  <w:rFonts w:ascii="Courier New" w:hAnsi="Courier New" w:cs="Courier New"/>
                  <w:b/>
                  <w:sz w:val="18"/>
                  <w:szCs w:val="34"/>
                  <w:highlight w:val="white"/>
                </w:rPr>
                <w:t>quality_control</w:t>
              </w:r>
            </w:ins>
            <w:proofErr w:type="spellEnd"/>
            <w:del w:id="545" w:author="Dr. Carsten Franke" w:date="2020-03-09T14:38:00Z">
              <w:r w:rsidR="007E2D34" w:rsidRPr="00BD20ED" w:rsidDel="00004854">
                <w:rPr>
                  <w:szCs w:val="34"/>
                </w:rPr>
                <w:delText xml:space="preserve">Attribute </w:delText>
              </w:r>
              <w:r w:rsidR="007E2D34" w:rsidRPr="007E2D34" w:rsidDel="00004854">
                <w:rPr>
                  <w:rFonts w:ascii="Courier New" w:hAnsi="Courier New" w:cs="Courier New"/>
                  <w:b/>
                  <w:sz w:val="18"/>
                  <w:szCs w:val="34"/>
                  <w:highlight w:val="white"/>
                </w:rPr>
                <w:delText>quality_control</w:delText>
              </w:r>
            </w:del>
            <w:r w:rsidR="00982500">
              <w:rPr>
                <w:sz w:val="20"/>
                <w:szCs w:val="20"/>
              </w:rPr>
              <w:fldChar w:fldCharType="end"/>
            </w:r>
          </w:p>
        </w:tc>
      </w:tr>
    </w:tbl>
    <w:p w14:paraId="7CCC054C" w14:textId="50AB3F72" w:rsidR="00646A0E" w:rsidRDefault="00646A0E" w:rsidP="00245478">
      <w:pPr>
        <w:pStyle w:val="Beschriftung"/>
        <w:spacing w:before="120"/>
      </w:pPr>
      <w:bookmarkStart w:id="546" w:name="_Toc3566438"/>
      <w:bookmarkStart w:id="547" w:name="_Toc27753806"/>
      <w:r>
        <w:t xml:space="preserve">Table </w:t>
      </w:r>
      <w:ins w:id="548" w:author="Dr. Carsten Franke" w:date="2020-03-09T16:02:00Z">
        <w:r w:rsidR="001D2A94">
          <w:fldChar w:fldCharType="begin"/>
        </w:r>
        <w:r w:rsidR="001D2A94">
          <w:instrText xml:space="preserve"> SEQ Table \* ARABIC </w:instrText>
        </w:r>
      </w:ins>
      <w:r w:rsidR="001D2A94">
        <w:fldChar w:fldCharType="separate"/>
      </w:r>
      <w:ins w:id="549" w:author="Dr. Carsten Franke" w:date="2020-03-09T16:02:00Z">
        <w:r w:rsidR="001D2A94">
          <w:rPr>
            <w:noProof/>
          </w:rPr>
          <w:t>31</w:t>
        </w:r>
        <w:r w:rsidR="001D2A94">
          <w:fldChar w:fldCharType="end"/>
        </w:r>
      </w:ins>
      <w:del w:id="550" w:author="Dr. Carsten Franke" w:date="2020-03-09T16:02:00Z">
        <w:r w:rsidR="00D43112" w:rsidDel="001D2A94">
          <w:fldChar w:fldCharType="begin"/>
        </w:r>
        <w:r w:rsidR="00D43112" w:rsidDel="001D2A94">
          <w:delInstrText xml:space="preserve"> SEQ Table \* ARABIC </w:delInstrText>
        </w:r>
        <w:r w:rsidR="00D43112" w:rsidDel="001D2A94">
          <w:fldChar w:fldCharType="separate"/>
        </w:r>
        <w:r w:rsidR="00004854" w:rsidDel="001D2A94">
          <w:rPr>
            <w:noProof/>
          </w:rPr>
          <w:delText>31</w:delText>
        </w:r>
        <w:r w:rsidR="00D43112" w:rsidDel="001D2A94">
          <w:fldChar w:fldCharType="end"/>
        </w:r>
      </w:del>
      <w:r>
        <w:t>: Attributes of element</w:t>
      </w:r>
      <w:r w:rsidR="00245478">
        <w:t xml:space="preserve"> </w:t>
      </w:r>
      <w:r>
        <w:rPr>
          <w:rFonts w:ascii="Courier New" w:hAnsi="Courier New" w:cs="Courier New"/>
          <w:b w:val="0"/>
          <w:i/>
          <w:sz w:val="18"/>
        </w:rPr>
        <w:t>&lt;</w:t>
      </w:r>
      <w:r w:rsidRPr="00B85BB2">
        <w:rPr>
          <w:rFonts w:ascii="Courier New" w:hAnsi="Courier New" w:cs="Courier New"/>
          <w:i/>
          <w:sz w:val="18"/>
          <w:szCs w:val="18"/>
        </w:rPr>
        <w:t>connection_0d</w:t>
      </w:r>
      <w:r>
        <w:rPr>
          <w:rFonts w:ascii="Courier New" w:hAnsi="Courier New" w:cs="Courier New"/>
          <w:b w:val="0"/>
          <w:i/>
          <w:sz w:val="18"/>
        </w:rPr>
        <w:t>/&gt;</w:t>
      </w:r>
      <w:bookmarkEnd w:id="546"/>
      <w:bookmarkEnd w:id="547"/>
    </w:p>
    <w:p w14:paraId="39F43483" w14:textId="77777777" w:rsidR="002E60CB" w:rsidRPr="007055D9" w:rsidRDefault="002E60CB" w:rsidP="002E60CB">
      <w:pPr>
        <w:pStyle w:val="berschrift5"/>
      </w:pPr>
      <w:r w:rsidRPr="007055D9">
        <w:t xml:space="preserve">Attribute </w:t>
      </w:r>
      <w:r w:rsidR="00194316">
        <w:t>"</w:t>
      </w:r>
      <w:r w:rsidRPr="007055D9">
        <w:t>label</w:t>
      </w:r>
      <w:r w:rsidR="00194316">
        <w:t>"</w:t>
      </w:r>
    </w:p>
    <w:p w14:paraId="688F61D3" w14:textId="77777777" w:rsidR="002E60CB" w:rsidRDefault="002E60CB" w:rsidP="00B32797">
      <w:pPr>
        <w:jc w:val="both"/>
      </w:pPr>
      <w:r w:rsidRPr="007055D9">
        <w:t>The label defines the human readable identification of connection.</w:t>
      </w:r>
      <w:r>
        <w:t xml:space="preserve"> It might contain a description of the connection or simply an index as an integer.</w:t>
      </w:r>
    </w:p>
    <w:p w14:paraId="5FA8CC7E" w14:textId="77777777" w:rsidR="00A91A7B" w:rsidRPr="00497FD8" w:rsidRDefault="00A91A7B" w:rsidP="00AE0EB1">
      <w:pPr>
        <w:rPr>
          <w:b/>
          <w:sz w:val="24"/>
        </w:rPr>
      </w:pPr>
      <w:r w:rsidRPr="00497FD8">
        <w:rPr>
          <w:b/>
          <w:sz w:val="24"/>
        </w:rPr>
        <w:t xml:space="preserve">Example A </w:t>
      </w:r>
      <w:r w:rsidRPr="00497FD8">
        <w:rPr>
          <w:b/>
        </w:rPr>
        <w:t>(</w:t>
      </w:r>
      <w:r w:rsidR="00C5730B" w:rsidRPr="00497FD8">
        <w:t>minimum definition</w:t>
      </w:r>
      <w:r w:rsidRPr="00497FD8">
        <w:rPr>
          <w:b/>
        </w:rPr>
        <w:t>)</w:t>
      </w:r>
      <w:r w:rsidRPr="00497FD8">
        <w:rPr>
          <w:b/>
          <w:sz w:val="24"/>
        </w:rPr>
        <w:t>:</w:t>
      </w:r>
    </w:p>
    <w:p w14:paraId="69B9ECBD" w14:textId="77777777" w:rsidR="00A91A7B" w:rsidRDefault="00A91A7B" w:rsidP="00A91A7B">
      <w:pPr>
        <w:pStyle w:val="XMLCode"/>
        <w:rPr>
          <w:lang w:val="es-ES"/>
        </w:rPr>
      </w:pPr>
    </w:p>
    <w:p w14:paraId="1CBC0F3D" w14:textId="77777777" w:rsidR="00DB1A74" w:rsidRDefault="00DB1A74" w:rsidP="00DB1A74">
      <w:pPr>
        <w:pStyle w:val="XMLCode"/>
        <w:rPr>
          <w:lang w:val="es-ES"/>
        </w:rPr>
      </w:pPr>
      <w:r>
        <w:rPr>
          <w:lang w:val="es-ES"/>
        </w:rPr>
        <w:t>&lt;connection_list&gt;</w:t>
      </w:r>
    </w:p>
    <w:p w14:paraId="75A1654F" w14:textId="77777777" w:rsidR="00DB1A74" w:rsidRPr="00497FD8" w:rsidRDefault="00DB1A74" w:rsidP="00DB1A74">
      <w:pPr>
        <w:pStyle w:val="XMLCode"/>
        <w:rPr>
          <w:b/>
          <w:color w:val="0070C0"/>
          <w:lang w:val="es-ES"/>
        </w:rPr>
      </w:pPr>
      <w:r>
        <w:rPr>
          <w:lang w:val="es-ES"/>
        </w:rPr>
        <w:t xml:space="preserve">    </w:t>
      </w:r>
      <w:r w:rsidRPr="00497FD8">
        <w:rPr>
          <w:b/>
          <w:color w:val="0070C0"/>
          <w:lang w:val="es-ES"/>
        </w:rPr>
        <w:t>&lt;connection_0d&gt;</w:t>
      </w:r>
    </w:p>
    <w:p w14:paraId="4BB872D9" w14:textId="77777777" w:rsidR="00DB1A74" w:rsidRDefault="00DB1A74" w:rsidP="00DB1A74">
      <w:pPr>
        <w:pStyle w:val="XMLCode"/>
        <w:rPr>
          <w:lang w:val="es-ES"/>
        </w:rPr>
      </w:pPr>
      <w:r>
        <w:rPr>
          <w:lang w:val="es-ES"/>
        </w:rPr>
        <w:t xml:space="preserve">        </w:t>
      </w:r>
      <w:r w:rsidRPr="00ED6D39">
        <w:rPr>
          <w:lang w:val="es-ES"/>
        </w:rPr>
        <w:t>&lt;loc</w:t>
      </w:r>
      <w:r>
        <w:rPr>
          <w:lang w:val="es-ES"/>
        </w:rPr>
        <w:t>&gt;</w:t>
      </w:r>
    </w:p>
    <w:p w14:paraId="7E1ABF14" w14:textId="77777777" w:rsidR="00DB1A74" w:rsidRDefault="00DB1A74" w:rsidP="00DB1A74">
      <w:pPr>
        <w:pStyle w:val="XMLCode"/>
        <w:rPr>
          <w:lang w:val="es-ES"/>
        </w:rPr>
      </w:pPr>
      <w:r>
        <w:rPr>
          <w:lang w:val="es-ES"/>
        </w:rPr>
        <w:t xml:space="preserve">            ...</w:t>
      </w:r>
    </w:p>
    <w:p w14:paraId="632150B5" w14:textId="77777777" w:rsidR="00DB1A74" w:rsidRDefault="00DB1A74" w:rsidP="00DB1A74">
      <w:pPr>
        <w:pStyle w:val="XMLCode"/>
        <w:rPr>
          <w:lang w:val="es-ES"/>
        </w:rPr>
      </w:pPr>
      <w:r>
        <w:rPr>
          <w:lang w:val="es-ES"/>
        </w:rPr>
        <w:t xml:space="preserve">        </w:t>
      </w:r>
      <w:r w:rsidRPr="00ED6D39">
        <w:rPr>
          <w:lang w:val="es-ES"/>
        </w:rPr>
        <w:t>&lt;</w:t>
      </w:r>
      <w:r>
        <w:rPr>
          <w:lang w:val="es-ES"/>
        </w:rPr>
        <w:t>/</w:t>
      </w:r>
      <w:r w:rsidRPr="00ED6D39">
        <w:rPr>
          <w:lang w:val="es-ES"/>
        </w:rPr>
        <w:t>loc</w:t>
      </w:r>
      <w:r>
        <w:rPr>
          <w:lang w:val="es-ES"/>
        </w:rPr>
        <w:t>&gt;</w:t>
      </w:r>
    </w:p>
    <w:p w14:paraId="10222612" w14:textId="77777777" w:rsidR="00DB1A74" w:rsidRDefault="00DB1A74" w:rsidP="00DB1A74">
      <w:pPr>
        <w:pStyle w:val="XMLCode"/>
        <w:rPr>
          <w:lang w:val="es-ES"/>
        </w:rPr>
      </w:pPr>
      <w:r>
        <w:rPr>
          <w:lang w:val="es-ES"/>
        </w:rPr>
        <w:t xml:space="preserve">        &lt;s</w:t>
      </w:r>
      <w:r w:rsidR="00D074CE">
        <w:rPr>
          <w:lang w:val="es-ES"/>
        </w:rPr>
        <w:t>potweld</w:t>
      </w:r>
      <w:r>
        <w:rPr>
          <w:lang w:val="es-ES"/>
        </w:rPr>
        <w:t>&gt;</w:t>
      </w:r>
    </w:p>
    <w:p w14:paraId="091B2CC0" w14:textId="77777777" w:rsidR="00DB1A74" w:rsidRDefault="00DB1A74" w:rsidP="00DB1A74">
      <w:pPr>
        <w:pStyle w:val="XMLCode"/>
        <w:rPr>
          <w:lang w:val="es-ES"/>
        </w:rPr>
      </w:pPr>
      <w:r>
        <w:rPr>
          <w:lang w:val="es-ES"/>
        </w:rPr>
        <w:t xml:space="preserve">            ...</w:t>
      </w:r>
    </w:p>
    <w:p w14:paraId="72907BAB" w14:textId="77777777" w:rsidR="00DB1A74" w:rsidRDefault="00DB1A74" w:rsidP="00DB1A74">
      <w:pPr>
        <w:pStyle w:val="XMLCode"/>
        <w:rPr>
          <w:lang w:val="es-ES"/>
        </w:rPr>
      </w:pPr>
      <w:r>
        <w:rPr>
          <w:lang w:val="es-ES"/>
        </w:rPr>
        <w:t xml:space="preserve">        </w:t>
      </w:r>
      <w:r w:rsidR="00D074CE">
        <w:rPr>
          <w:lang w:val="es-ES"/>
        </w:rPr>
        <w:t>&lt;/spot</w:t>
      </w:r>
      <w:r>
        <w:rPr>
          <w:lang w:val="es-ES"/>
        </w:rPr>
        <w:t>weld&gt;</w:t>
      </w:r>
    </w:p>
    <w:p w14:paraId="2BE5389F" w14:textId="77777777" w:rsidR="00DB1A74" w:rsidRPr="00497FD8" w:rsidRDefault="00DB1A74" w:rsidP="00DB1A74">
      <w:pPr>
        <w:pStyle w:val="XMLCode"/>
        <w:rPr>
          <w:b/>
          <w:color w:val="0070C0"/>
        </w:rPr>
      </w:pPr>
      <w:r>
        <w:t xml:space="preserve">    </w:t>
      </w:r>
      <w:r w:rsidRPr="00497FD8">
        <w:rPr>
          <w:b/>
          <w:color w:val="0070C0"/>
        </w:rPr>
        <w:t>&lt;/connection_0d&gt;</w:t>
      </w:r>
    </w:p>
    <w:p w14:paraId="13B9FC03" w14:textId="77777777" w:rsidR="00DB1A74" w:rsidRPr="007055D9" w:rsidRDefault="00DB1A74" w:rsidP="00DB1A74">
      <w:pPr>
        <w:pStyle w:val="XMLCode"/>
      </w:pPr>
      <w:r>
        <w:t>&lt;/</w:t>
      </w:r>
      <w:proofErr w:type="spellStart"/>
      <w:r>
        <w:t>connection_list</w:t>
      </w:r>
      <w:proofErr w:type="spellEnd"/>
      <w:r>
        <w:t>&gt;</w:t>
      </w:r>
    </w:p>
    <w:p w14:paraId="6105C72B" w14:textId="77777777" w:rsidR="00A91A7B" w:rsidRPr="007055D9" w:rsidRDefault="00A91A7B" w:rsidP="00A91A7B">
      <w:pPr>
        <w:pStyle w:val="XMLCode"/>
      </w:pPr>
    </w:p>
    <w:p w14:paraId="35B6B2C9" w14:textId="77777777" w:rsidR="00C5730B" w:rsidRPr="00497FD8" w:rsidRDefault="00C5730B" w:rsidP="00C5730B">
      <w:pPr>
        <w:rPr>
          <w:b/>
          <w:sz w:val="24"/>
        </w:rPr>
      </w:pPr>
      <w:r w:rsidRPr="00497FD8">
        <w:rPr>
          <w:b/>
          <w:sz w:val="24"/>
        </w:rPr>
        <w:t xml:space="preserve">Example B </w:t>
      </w:r>
      <w:r w:rsidRPr="00497FD8">
        <w:rPr>
          <w:b/>
        </w:rPr>
        <w:t>(</w:t>
      </w:r>
      <w:r w:rsidRPr="00497FD8">
        <w:t xml:space="preserve">within assigned text to </w:t>
      </w:r>
      <w:r w:rsidRPr="008C08CA">
        <w:rPr>
          <w:rFonts w:ascii="Courier New" w:hAnsi="Courier New" w:cs="Courier New"/>
          <w:b/>
          <w:i/>
          <w:sz w:val="18"/>
          <w:szCs w:val="18"/>
        </w:rPr>
        <w:t>label</w:t>
      </w:r>
      <w:r w:rsidRPr="00497FD8">
        <w:rPr>
          <w:b/>
        </w:rPr>
        <w:t>)</w:t>
      </w:r>
      <w:r w:rsidRPr="00497FD8">
        <w:rPr>
          <w:b/>
          <w:sz w:val="24"/>
        </w:rPr>
        <w:t>:</w:t>
      </w:r>
    </w:p>
    <w:p w14:paraId="3CF58DA8" w14:textId="77777777" w:rsidR="00C5730B" w:rsidRDefault="00C5730B" w:rsidP="00C5730B">
      <w:pPr>
        <w:pStyle w:val="XMLCode"/>
        <w:rPr>
          <w:lang w:val="es-ES"/>
        </w:rPr>
      </w:pPr>
    </w:p>
    <w:p w14:paraId="33482832" w14:textId="77777777" w:rsidR="00C5730B" w:rsidRDefault="00C5730B" w:rsidP="00C5730B">
      <w:pPr>
        <w:pStyle w:val="XMLCode"/>
        <w:rPr>
          <w:lang w:val="es-ES"/>
        </w:rPr>
      </w:pPr>
      <w:r>
        <w:rPr>
          <w:lang w:val="es-ES"/>
        </w:rPr>
        <w:t>&lt;connection_list&gt;</w:t>
      </w:r>
    </w:p>
    <w:p w14:paraId="723AC88C" w14:textId="77777777" w:rsidR="00C5730B" w:rsidRPr="00497FD8" w:rsidRDefault="00C5730B" w:rsidP="00C5730B">
      <w:pPr>
        <w:pStyle w:val="XMLCode"/>
        <w:rPr>
          <w:b/>
          <w:color w:val="0070C0"/>
          <w:lang w:val="es-ES"/>
        </w:rPr>
      </w:pPr>
      <w:r>
        <w:rPr>
          <w:lang w:val="es-ES"/>
        </w:rPr>
        <w:t xml:space="preserve">    </w:t>
      </w:r>
      <w:r w:rsidRPr="00497FD8">
        <w:rPr>
          <w:b/>
          <w:color w:val="0070C0"/>
          <w:lang w:val="es-ES"/>
        </w:rPr>
        <w:t>&lt;connection_0d label=</w:t>
      </w:r>
      <w:r w:rsidR="00194316">
        <w:rPr>
          <w:b/>
          <w:color w:val="0070C0"/>
          <w:lang w:val="es-ES"/>
        </w:rPr>
        <w:t>"</w:t>
      </w:r>
      <w:r w:rsidR="00885E47">
        <w:rPr>
          <w:b/>
          <w:color w:val="0070C0"/>
          <w:lang w:val="es-ES"/>
        </w:rPr>
        <w:t>SPOT_3490</w:t>
      </w:r>
      <w:r w:rsidR="00194316">
        <w:rPr>
          <w:b/>
          <w:color w:val="0070C0"/>
          <w:lang w:val="es-ES"/>
        </w:rPr>
        <w:t>"</w:t>
      </w:r>
      <w:r w:rsidRPr="00497FD8">
        <w:rPr>
          <w:b/>
          <w:color w:val="0070C0"/>
          <w:lang w:val="es-ES"/>
        </w:rPr>
        <w:t>&gt;</w:t>
      </w:r>
    </w:p>
    <w:p w14:paraId="542CA083" w14:textId="77777777" w:rsidR="00C5730B" w:rsidRDefault="00C5730B" w:rsidP="00C5730B">
      <w:pPr>
        <w:pStyle w:val="XMLCode"/>
        <w:rPr>
          <w:lang w:val="es-ES"/>
        </w:rPr>
      </w:pPr>
      <w:r>
        <w:rPr>
          <w:lang w:val="es-ES"/>
        </w:rPr>
        <w:t xml:space="preserve">        </w:t>
      </w:r>
      <w:r w:rsidRPr="00ED6D39">
        <w:rPr>
          <w:lang w:val="es-ES"/>
        </w:rPr>
        <w:t>&lt;loc</w:t>
      </w:r>
      <w:r>
        <w:rPr>
          <w:lang w:val="es-ES"/>
        </w:rPr>
        <w:t>&gt;</w:t>
      </w:r>
    </w:p>
    <w:p w14:paraId="4F16B2F5" w14:textId="77777777" w:rsidR="00C5730B" w:rsidRDefault="00C5730B" w:rsidP="00C5730B">
      <w:pPr>
        <w:pStyle w:val="XMLCode"/>
        <w:rPr>
          <w:lang w:val="es-ES"/>
        </w:rPr>
      </w:pPr>
      <w:r>
        <w:rPr>
          <w:lang w:val="es-ES"/>
        </w:rPr>
        <w:t xml:space="preserve">            ...</w:t>
      </w:r>
    </w:p>
    <w:p w14:paraId="34DC3407" w14:textId="77777777" w:rsidR="00C5730B" w:rsidRDefault="00C5730B" w:rsidP="00C5730B">
      <w:pPr>
        <w:pStyle w:val="XMLCode"/>
        <w:rPr>
          <w:lang w:val="es-ES"/>
        </w:rPr>
      </w:pPr>
      <w:r>
        <w:rPr>
          <w:lang w:val="es-ES"/>
        </w:rPr>
        <w:t xml:space="preserve">        </w:t>
      </w:r>
      <w:r w:rsidRPr="00ED6D39">
        <w:rPr>
          <w:lang w:val="es-ES"/>
        </w:rPr>
        <w:t>&lt;</w:t>
      </w:r>
      <w:r>
        <w:rPr>
          <w:lang w:val="es-ES"/>
        </w:rPr>
        <w:t>/</w:t>
      </w:r>
      <w:r w:rsidRPr="00ED6D39">
        <w:rPr>
          <w:lang w:val="es-ES"/>
        </w:rPr>
        <w:t>loc</w:t>
      </w:r>
      <w:r>
        <w:rPr>
          <w:lang w:val="es-ES"/>
        </w:rPr>
        <w:t>&gt;</w:t>
      </w:r>
    </w:p>
    <w:p w14:paraId="7EC4ADE8" w14:textId="77777777" w:rsidR="00C5730B" w:rsidRDefault="00C5730B" w:rsidP="00C5730B">
      <w:pPr>
        <w:pStyle w:val="XMLCode"/>
        <w:rPr>
          <w:lang w:val="es-ES"/>
        </w:rPr>
      </w:pPr>
      <w:r>
        <w:rPr>
          <w:lang w:val="es-ES"/>
        </w:rPr>
        <w:t xml:space="preserve">        &lt;spotweld&gt;</w:t>
      </w:r>
    </w:p>
    <w:p w14:paraId="5A50946A" w14:textId="77777777" w:rsidR="00C5730B" w:rsidRDefault="00C5730B" w:rsidP="00C5730B">
      <w:pPr>
        <w:pStyle w:val="XMLCode"/>
        <w:rPr>
          <w:lang w:val="es-ES"/>
        </w:rPr>
      </w:pPr>
      <w:r>
        <w:rPr>
          <w:lang w:val="es-ES"/>
        </w:rPr>
        <w:t xml:space="preserve">            ...</w:t>
      </w:r>
    </w:p>
    <w:p w14:paraId="605A9F84" w14:textId="77777777" w:rsidR="00C5730B" w:rsidRDefault="00C5730B" w:rsidP="00C5730B">
      <w:pPr>
        <w:pStyle w:val="XMLCode"/>
        <w:rPr>
          <w:lang w:val="es-ES"/>
        </w:rPr>
      </w:pPr>
      <w:r>
        <w:rPr>
          <w:lang w:val="es-ES"/>
        </w:rPr>
        <w:t xml:space="preserve">        &lt;/spotweld&gt;</w:t>
      </w:r>
    </w:p>
    <w:p w14:paraId="0FA67235" w14:textId="77777777" w:rsidR="00C5730B" w:rsidRPr="00497FD8" w:rsidRDefault="00C5730B" w:rsidP="00C5730B">
      <w:pPr>
        <w:pStyle w:val="XMLCode"/>
        <w:rPr>
          <w:b/>
          <w:color w:val="0070C0"/>
        </w:rPr>
      </w:pPr>
      <w:r>
        <w:t xml:space="preserve">   </w:t>
      </w:r>
      <w:r w:rsidRPr="00497FD8">
        <w:rPr>
          <w:b/>
          <w:color w:val="0070C0"/>
        </w:rPr>
        <w:t xml:space="preserve"> &lt;/connection_0d&gt;</w:t>
      </w:r>
    </w:p>
    <w:p w14:paraId="7F781A44" w14:textId="77777777" w:rsidR="00C5730B" w:rsidRDefault="00C5730B" w:rsidP="00C5730B">
      <w:pPr>
        <w:pStyle w:val="XMLCode"/>
      </w:pPr>
      <w:r>
        <w:t>&lt;/</w:t>
      </w:r>
      <w:proofErr w:type="spellStart"/>
      <w:r>
        <w:t>connection_list</w:t>
      </w:r>
      <w:proofErr w:type="spellEnd"/>
      <w:r>
        <w:t>&gt;</w:t>
      </w:r>
    </w:p>
    <w:p w14:paraId="3D9499B1" w14:textId="77777777" w:rsidR="0040226B" w:rsidRPr="007055D9" w:rsidRDefault="0040226B" w:rsidP="00C5730B">
      <w:pPr>
        <w:pStyle w:val="XMLCode"/>
      </w:pPr>
    </w:p>
    <w:p w14:paraId="08D8DFDD" w14:textId="77777777" w:rsidR="00AE0EB1" w:rsidRPr="007055D9" w:rsidRDefault="00AE0EB1" w:rsidP="00327322">
      <w:pPr>
        <w:pStyle w:val="berschrift3"/>
      </w:pPr>
      <w:bookmarkStart w:id="551" w:name="_Ref414563154"/>
      <w:bookmarkStart w:id="552" w:name="_Toc3556972"/>
      <w:bookmarkStart w:id="553" w:name="_Toc27753584"/>
      <w:r w:rsidRPr="007055D9">
        <w:lastRenderedPageBreak/>
        <w:t>Location</w:t>
      </w:r>
      <w:bookmarkEnd w:id="551"/>
      <w:bookmarkEnd w:id="552"/>
      <w:bookmarkEnd w:id="553"/>
    </w:p>
    <w:p w14:paraId="0310DC7C" w14:textId="77777777" w:rsidR="00AE0EB1" w:rsidRDefault="00AE0EB1" w:rsidP="00CA0DD6">
      <w:pPr>
        <w:keepLines/>
        <w:jc w:val="both"/>
      </w:pPr>
      <w:r w:rsidRPr="007055D9">
        <w:t xml:space="preserve">The definition of the connection location is described by the element </w:t>
      </w:r>
      <w:r w:rsidR="00F23CFE">
        <w:rPr>
          <w:rStyle w:val="XMLElement"/>
        </w:rPr>
        <w:t>&lt;l</w:t>
      </w:r>
      <w:r w:rsidRPr="007055D9">
        <w:rPr>
          <w:rStyle w:val="XMLElement"/>
        </w:rPr>
        <w:t>oc</w:t>
      </w:r>
      <w:r w:rsidR="00F23CFE">
        <w:rPr>
          <w:rStyle w:val="XMLElement"/>
        </w:rPr>
        <w:t>&gt;</w:t>
      </w:r>
      <w:r w:rsidR="003A6F58">
        <w:t>.</w:t>
      </w:r>
      <w:r w:rsidR="0040226B">
        <w:t xml:space="preserve"> This element is nested below</w:t>
      </w:r>
      <w:r w:rsidR="005C2CC0">
        <w:t xml:space="preserve"> </w:t>
      </w:r>
      <w:r w:rsidR="008C08CA">
        <w:t xml:space="preserve">the </w:t>
      </w:r>
      <w:r w:rsidR="005C2CC0">
        <w:t xml:space="preserve">parent element </w:t>
      </w:r>
      <w:r w:rsidR="00F23CFE">
        <w:rPr>
          <w:rFonts w:ascii="Courier New" w:hAnsi="Courier New" w:cs="Courier New"/>
          <w:b/>
          <w:i/>
          <w:sz w:val="18"/>
        </w:rPr>
        <w:t>&lt;c</w:t>
      </w:r>
      <w:r w:rsidR="005C2CC0" w:rsidRPr="005C2CC0">
        <w:rPr>
          <w:rFonts w:ascii="Courier New" w:hAnsi="Courier New" w:cs="Courier New"/>
          <w:b/>
          <w:i/>
          <w:sz w:val="18"/>
        </w:rPr>
        <w:t>onnection_0d</w:t>
      </w:r>
      <w:r w:rsidR="00F23CFE">
        <w:rPr>
          <w:rFonts w:ascii="Courier New" w:hAnsi="Courier New" w:cs="Courier New"/>
          <w:b/>
          <w:i/>
          <w:sz w:val="18"/>
        </w:rPr>
        <w:t>/&gt;</w:t>
      </w:r>
      <w:r w:rsidR="005C2CC0">
        <w:t>.</w:t>
      </w:r>
      <w:r w:rsidRPr="007055D9">
        <w:t xml:space="preserve"> </w:t>
      </w:r>
      <w:r w:rsidR="005C2CC0">
        <w:t xml:space="preserve">It </w:t>
      </w:r>
      <w:r w:rsidRPr="007055D9">
        <w:t>contains three values specifying the x, y and z coordinates of the location</w:t>
      </w:r>
      <w:r w:rsidR="005C2CC0">
        <w:t xml:space="preserve"> as text content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E072F8" w:rsidRPr="007055D9" w14:paraId="0C82BD73" w14:textId="77777777" w:rsidTr="000B6D6A">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8E72131" w14:textId="77777777" w:rsidR="00E072F8" w:rsidRPr="007055D9" w:rsidRDefault="00E072F8" w:rsidP="00CA0DD6">
            <w:pPr>
              <w:keepNext/>
              <w:rPr>
                <w:b/>
                <w:i/>
              </w:rPr>
            </w:pPr>
            <w:r>
              <w:rPr>
                <w:b/>
                <w:i/>
              </w:rPr>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F12BB9" w14:textId="77777777" w:rsidR="00E072F8" w:rsidRPr="007055D9" w:rsidRDefault="00E072F8" w:rsidP="00CA0DD6">
            <w:pPr>
              <w:keepNext/>
              <w:rPr>
                <w:b/>
                <w:i/>
              </w:rPr>
            </w:pPr>
            <w:r w:rsidRPr="007055D9">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27174C" w14:textId="77777777" w:rsidR="00E072F8" w:rsidRPr="007055D9" w:rsidRDefault="00E072F8" w:rsidP="00CA0DD6">
            <w:pPr>
              <w:keepNext/>
              <w:rPr>
                <w:b/>
                <w:i/>
              </w:rPr>
            </w:pPr>
            <w:r w:rsidRPr="007055D9">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6B59633" w14:textId="77777777" w:rsidR="00E072F8" w:rsidRPr="007055D9" w:rsidRDefault="000E60DF" w:rsidP="00CA0DD6">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500955" w14:textId="77777777" w:rsidR="00E072F8" w:rsidRPr="007055D9" w:rsidRDefault="00E072F8" w:rsidP="00CA0DD6">
            <w:pPr>
              <w:keepNext/>
              <w:rPr>
                <w:b/>
                <w:i/>
              </w:rPr>
            </w:pPr>
            <w:r w:rsidRPr="007055D9">
              <w:rPr>
                <w:b/>
                <w:i/>
              </w:rPr>
              <w:t>Constraint</w:t>
            </w:r>
          </w:p>
        </w:tc>
      </w:tr>
      <w:tr w:rsidR="005A7483" w:rsidRPr="007055D9" w14:paraId="40F8BED0" w14:textId="77777777" w:rsidTr="00E1290C">
        <w:tc>
          <w:tcPr>
            <w:tcW w:w="1271" w:type="dxa"/>
            <w:shd w:val="clear" w:color="auto" w:fill="auto"/>
          </w:tcPr>
          <w:p w14:paraId="0EAAA7C4" w14:textId="77777777" w:rsidR="005A7483" w:rsidRPr="001D234A" w:rsidRDefault="005A7483" w:rsidP="00CA0DD6">
            <w:pPr>
              <w:keepNext/>
              <w:rPr>
                <w:sz w:val="20"/>
                <w:szCs w:val="20"/>
              </w:rPr>
            </w:pPr>
            <w:r>
              <w:rPr>
                <w:sz w:val="20"/>
                <w:szCs w:val="20"/>
              </w:rPr>
              <w:t>x</w:t>
            </w:r>
          </w:p>
        </w:tc>
        <w:tc>
          <w:tcPr>
            <w:tcW w:w="1559" w:type="dxa"/>
            <w:shd w:val="clear" w:color="auto" w:fill="auto"/>
          </w:tcPr>
          <w:p w14:paraId="43F2CC84" w14:textId="77777777" w:rsidR="005A7483" w:rsidRPr="001D234A" w:rsidRDefault="005A7483" w:rsidP="00CA0DD6">
            <w:pPr>
              <w:keepNext/>
              <w:rPr>
                <w:sz w:val="20"/>
                <w:szCs w:val="20"/>
              </w:rPr>
            </w:pPr>
            <w:r>
              <w:rPr>
                <w:sz w:val="20"/>
                <w:szCs w:val="20"/>
              </w:rPr>
              <w:t>F</w:t>
            </w:r>
            <w:r w:rsidRPr="001D234A">
              <w:rPr>
                <w:sz w:val="20"/>
                <w:szCs w:val="20"/>
              </w:rPr>
              <w:t>loating point</w:t>
            </w:r>
          </w:p>
        </w:tc>
        <w:tc>
          <w:tcPr>
            <w:tcW w:w="1559" w:type="dxa"/>
            <w:vAlign w:val="bottom"/>
          </w:tcPr>
          <w:p w14:paraId="549CB446" w14:textId="77777777" w:rsidR="005A7483" w:rsidRPr="001D234A" w:rsidRDefault="005A7483" w:rsidP="005A7483">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1ABCD6D8" w14:textId="77777777" w:rsidR="005A7483" w:rsidRPr="001D234A" w:rsidRDefault="005A7483" w:rsidP="00CA0DD6">
            <w:pPr>
              <w:keepNext/>
              <w:rPr>
                <w:sz w:val="20"/>
                <w:szCs w:val="20"/>
              </w:rPr>
            </w:pPr>
            <w:r>
              <w:rPr>
                <w:sz w:val="20"/>
                <w:szCs w:val="20"/>
              </w:rPr>
              <w:t>Required</w:t>
            </w:r>
          </w:p>
        </w:tc>
        <w:tc>
          <w:tcPr>
            <w:tcW w:w="2835" w:type="dxa"/>
            <w:shd w:val="clear" w:color="auto" w:fill="auto"/>
          </w:tcPr>
          <w:p w14:paraId="598AE825" w14:textId="77777777" w:rsidR="005A7483" w:rsidRPr="001D234A" w:rsidRDefault="005A7483" w:rsidP="00CA0DD6">
            <w:pPr>
              <w:keepNext/>
              <w:rPr>
                <w:sz w:val="20"/>
                <w:szCs w:val="20"/>
              </w:rPr>
            </w:pPr>
            <w:r w:rsidRPr="001D234A">
              <w:rPr>
                <w:sz w:val="20"/>
                <w:szCs w:val="20"/>
              </w:rPr>
              <w:t>-</w:t>
            </w:r>
          </w:p>
        </w:tc>
      </w:tr>
      <w:tr w:rsidR="00CE7222" w:rsidRPr="007055D9" w14:paraId="54D2EC33" w14:textId="77777777" w:rsidTr="005A7483">
        <w:tc>
          <w:tcPr>
            <w:tcW w:w="1271" w:type="dxa"/>
            <w:shd w:val="clear" w:color="auto" w:fill="auto"/>
          </w:tcPr>
          <w:p w14:paraId="21BD1691" w14:textId="77777777" w:rsidR="00CE7222" w:rsidRPr="001D234A" w:rsidRDefault="007E6620" w:rsidP="00CA0DD6">
            <w:pPr>
              <w:keepNext/>
              <w:rPr>
                <w:sz w:val="20"/>
                <w:szCs w:val="20"/>
              </w:rPr>
            </w:pPr>
            <w:r>
              <w:rPr>
                <w:sz w:val="20"/>
                <w:szCs w:val="20"/>
              </w:rPr>
              <w:t>y</w:t>
            </w:r>
          </w:p>
        </w:tc>
        <w:tc>
          <w:tcPr>
            <w:tcW w:w="1559" w:type="dxa"/>
            <w:shd w:val="clear" w:color="auto" w:fill="auto"/>
          </w:tcPr>
          <w:p w14:paraId="6E178CD1" w14:textId="77777777" w:rsidR="00CE7222" w:rsidRPr="001D234A" w:rsidRDefault="00CE7222" w:rsidP="00CA0DD6">
            <w:pPr>
              <w:keepNext/>
              <w:rPr>
                <w:sz w:val="20"/>
                <w:szCs w:val="20"/>
              </w:rPr>
            </w:pPr>
            <w:r>
              <w:rPr>
                <w:sz w:val="20"/>
                <w:szCs w:val="20"/>
              </w:rPr>
              <w:t>F</w:t>
            </w:r>
            <w:r w:rsidRPr="001D234A">
              <w:rPr>
                <w:sz w:val="20"/>
                <w:szCs w:val="20"/>
              </w:rPr>
              <w:t>loating point</w:t>
            </w:r>
          </w:p>
        </w:tc>
        <w:tc>
          <w:tcPr>
            <w:tcW w:w="1559" w:type="dxa"/>
            <w:vAlign w:val="bottom"/>
          </w:tcPr>
          <w:p w14:paraId="18822D75" w14:textId="77777777" w:rsidR="00CE7222" w:rsidRPr="005A7483" w:rsidRDefault="00FE0B9E" w:rsidP="005A7483">
            <w:pPr>
              <w:keepNext/>
              <w:rPr>
                <w:rFonts w:ascii="Courier Std" w:hAnsi="Courier Std"/>
                <w:sz w:val="20"/>
                <w:szCs w:val="20"/>
              </w:rPr>
            </w:pPr>
            <w:r w:rsidRPr="005A7483">
              <w:rPr>
                <w:rFonts w:ascii="Courier Std" w:hAnsi="Courier Std"/>
                <w:sz w:val="20"/>
                <w:szCs w:val="20"/>
              </w:rPr>
              <w:t>(-</w:t>
            </w:r>
            <w:r w:rsidRPr="005A7483">
              <w:rPr>
                <w:rFonts w:ascii="Courier Std" w:hAnsi="Courier Std" w:cs="Arial"/>
                <w:sz w:val="20"/>
                <w:szCs w:val="20"/>
              </w:rPr>
              <w:t>∞,</w:t>
            </w:r>
            <w:r w:rsidR="005A7483">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55169AF9" w14:textId="77777777" w:rsidR="00CE7222" w:rsidRPr="001D234A" w:rsidRDefault="00CE7222" w:rsidP="00CA0DD6">
            <w:pPr>
              <w:keepNext/>
              <w:rPr>
                <w:sz w:val="20"/>
                <w:szCs w:val="20"/>
              </w:rPr>
            </w:pPr>
            <w:r>
              <w:rPr>
                <w:sz w:val="20"/>
                <w:szCs w:val="20"/>
              </w:rPr>
              <w:t>Required</w:t>
            </w:r>
          </w:p>
        </w:tc>
        <w:tc>
          <w:tcPr>
            <w:tcW w:w="2835" w:type="dxa"/>
            <w:shd w:val="clear" w:color="auto" w:fill="auto"/>
          </w:tcPr>
          <w:p w14:paraId="5F442882" w14:textId="77777777" w:rsidR="00CE7222" w:rsidRPr="001D234A" w:rsidRDefault="00CE7222" w:rsidP="00CA0DD6">
            <w:pPr>
              <w:keepNext/>
              <w:rPr>
                <w:sz w:val="20"/>
                <w:szCs w:val="20"/>
              </w:rPr>
            </w:pPr>
            <w:r w:rsidRPr="001D234A">
              <w:rPr>
                <w:sz w:val="20"/>
                <w:szCs w:val="20"/>
              </w:rPr>
              <w:t>-</w:t>
            </w:r>
          </w:p>
        </w:tc>
      </w:tr>
      <w:tr w:rsidR="005A7483" w:rsidRPr="007055D9" w14:paraId="4C3D0E1B" w14:textId="77777777" w:rsidTr="00E1290C">
        <w:tc>
          <w:tcPr>
            <w:tcW w:w="1271" w:type="dxa"/>
            <w:shd w:val="clear" w:color="auto" w:fill="auto"/>
          </w:tcPr>
          <w:p w14:paraId="3ABC4CB9" w14:textId="77777777" w:rsidR="005A7483" w:rsidRPr="001D234A" w:rsidRDefault="005A7483" w:rsidP="00CA0DD6">
            <w:pPr>
              <w:keepNext/>
              <w:rPr>
                <w:sz w:val="20"/>
                <w:szCs w:val="20"/>
              </w:rPr>
            </w:pPr>
            <w:r>
              <w:rPr>
                <w:sz w:val="20"/>
                <w:szCs w:val="20"/>
              </w:rPr>
              <w:t>z</w:t>
            </w:r>
          </w:p>
        </w:tc>
        <w:tc>
          <w:tcPr>
            <w:tcW w:w="1559" w:type="dxa"/>
            <w:shd w:val="clear" w:color="auto" w:fill="auto"/>
          </w:tcPr>
          <w:p w14:paraId="64D83A22" w14:textId="77777777" w:rsidR="005A7483" w:rsidRPr="001D234A" w:rsidRDefault="005A7483" w:rsidP="00CA0DD6">
            <w:pPr>
              <w:keepNext/>
              <w:rPr>
                <w:sz w:val="20"/>
                <w:szCs w:val="20"/>
              </w:rPr>
            </w:pPr>
            <w:r>
              <w:rPr>
                <w:sz w:val="20"/>
                <w:szCs w:val="20"/>
              </w:rPr>
              <w:t>F</w:t>
            </w:r>
            <w:r w:rsidRPr="001D234A">
              <w:rPr>
                <w:sz w:val="20"/>
                <w:szCs w:val="20"/>
              </w:rPr>
              <w:t>loating point</w:t>
            </w:r>
          </w:p>
        </w:tc>
        <w:tc>
          <w:tcPr>
            <w:tcW w:w="1559" w:type="dxa"/>
            <w:vAlign w:val="bottom"/>
          </w:tcPr>
          <w:p w14:paraId="563B1DE4" w14:textId="77777777" w:rsidR="005A7483" w:rsidRPr="001D234A" w:rsidRDefault="005A7483" w:rsidP="005A7483">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34F6911D" w14:textId="77777777" w:rsidR="005A7483" w:rsidRPr="001D234A" w:rsidRDefault="005A7483" w:rsidP="00CA0DD6">
            <w:pPr>
              <w:keepNext/>
              <w:rPr>
                <w:sz w:val="20"/>
                <w:szCs w:val="20"/>
              </w:rPr>
            </w:pPr>
            <w:r>
              <w:rPr>
                <w:sz w:val="20"/>
                <w:szCs w:val="20"/>
              </w:rPr>
              <w:t>Required</w:t>
            </w:r>
          </w:p>
        </w:tc>
        <w:tc>
          <w:tcPr>
            <w:tcW w:w="2835" w:type="dxa"/>
            <w:shd w:val="clear" w:color="auto" w:fill="auto"/>
          </w:tcPr>
          <w:p w14:paraId="7229E4D7" w14:textId="77777777" w:rsidR="005A7483" w:rsidRPr="001D234A" w:rsidRDefault="005A7483" w:rsidP="00431993">
            <w:pPr>
              <w:keepNext/>
              <w:rPr>
                <w:sz w:val="20"/>
                <w:szCs w:val="20"/>
              </w:rPr>
            </w:pPr>
            <w:r w:rsidRPr="001D234A">
              <w:rPr>
                <w:sz w:val="20"/>
                <w:szCs w:val="20"/>
              </w:rPr>
              <w:t>-</w:t>
            </w:r>
          </w:p>
        </w:tc>
      </w:tr>
    </w:tbl>
    <w:p w14:paraId="5D530157" w14:textId="50FD57E0" w:rsidR="00431993" w:rsidRDefault="00431993" w:rsidP="00431993">
      <w:pPr>
        <w:pStyle w:val="Beschriftung"/>
        <w:spacing w:before="120"/>
      </w:pPr>
      <w:bookmarkStart w:id="554" w:name="_Toc3566439"/>
      <w:bookmarkStart w:id="555" w:name="_Toc27753807"/>
      <w:r>
        <w:t xml:space="preserve">Table </w:t>
      </w:r>
      <w:ins w:id="556" w:author="Dr. Carsten Franke" w:date="2020-03-09T16:02:00Z">
        <w:r w:rsidR="001D2A94">
          <w:fldChar w:fldCharType="begin"/>
        </w:r>
        <w:r w:rsidR="001D2A94">
          <w:instrText xml:space="preserve"> SEQ Table \* ARABIC </w:instrText>
        </w:r>
      </w:ins>
      <w:r w:rsidR="001D2A94">
        <w:fldChar w:fldCharType="separate"/>
      </w:r>
      <w:ins w:id="557" w:author="Dr. Carsten Franke" w:date="2020-03-09T16:02:00Z">
        <w:r w:rsidR="001D2A94">
          <w:rPr>
            <w:noProof/>
          </w:rPr>
          <w:t>32</w:t>
        </w:r>
        <w:r w:rsidR="001D2A94">
          <w:fldChar w:fldCharType="end"/>
        </w:r>
      </w:ins>
      <w:del w:id="558" w:author="Dr. Carsten Franke" w:date="2020-03-09T16:02:00Z">
        <w:r w:rsidDel="001D2A94">
          <w:fldChar w:fldCharType="begin"/>
        </w:r>
        <w:r w:rsidDel="001D2A94">
          <w:delInstrText xml:space="preserve"> SEQ Table \* ARABIC </w:delInstrText>
        </w:r>
        <w:r w:rsidDel="001D2A94">
          <w:fldChar w:fldCharType="separate"/>
        </w:r>
        <w:r w:rsidR="00004854" w:rsidDel="001D2A94">
          <w:rPr>
            <w:noProof/>
          </w:rPr>
          <w:delText>32</w:delText>
        </w:r>
        <w:r w:rsidDel="001D2A94">
          <w:fldChar w:fldCharType="end"/>
        </w:r>
      </w:del>
      <w:r>
        <w:t xml:space="preserve">: Text values of element </w:t>
      </w:r>
      <w:r w:rsidRPr="00431993">
        <w:rPr>
          <w:rStyle w:val="elementdeftypeChar"/>
          <w:b/>
          <w:i w:val="0"/>
        </w:rPr>
        <w:t>&lt;loc&gt;</w:t>
      </w:r>
      <w:bookmarkEnd w:id="554"/>
      <w:bookmarkEnd w:id="555"/>
    </w:p>
    <w:p w14:paraId="54675726" w14:textId="77777777" w:rsidR="00AE0EB1" w:rsidRPr="007055D9" w:rsidRDefault="00AE0EB1" w:rsidP="00CA0DD6">
      <w:pPr>
        <w:pStyle w:val="Example"/>
        <w:keepNext/>
      </w:pPr>
      <w:r w:rsidRPr="007055D9">
        <w:t>Example</w:t>
      </w:r>
      <w:r w:rsidR="00EC2543">
        <w:t xml:space="preserve"> </w:t>
      </w:r>
      <w:r w:rsidR="00EC2543" w:rsidRPr="008C08CA">
        <w:rPr>
          <w:sz w:val="22"/>
          <w:szCs w:val="22"/>
        </w:rPr>
        <w:t>(</w:t>
      </w:r>
      <w:r w:rsidR="0009518A" w:rsidRPr="008C08CA">
        <w:rPr>
          <w:b w:val="0"/>
          <w:sz w:val="22"/>
          <w:szCs w:val="22"/>
        </w:rPr>
        <w:t xml:space="preserve">with </w:t>
      </w:r>
      <w:r w:rsidR="00D25A41" w:rsidRPr="008C08CA">
        <w:rPr>
          <w:b w:val="0"/>
          <w:sz w:val="22"/>
          <w:szCs w:val="22"/>
        </w:rPr>
        <w:t>minimum defin</w:t>
      </w:r>
      <w:r w:rsidR="00165FE9" w:rsidRPr="008C08CA">
        <w:rPr>
          <w:b w:val="0"/>
          <w:sz w:val="22"/>
          <w:szCs w:val="22"/>
        </w:rPr>
        <w:t>i</w:t>
      </w:r>
      <w:r w:rsidR="00D25A41" w:rsidRPr="008C08CA">
        <w:rPr>
          <w:b w:val="0"/>
          <w:sz w:val="22"/>
          <w:szCs w:val="22"/>
        </w:rPr>
        <w:t>tion</w:t>
      </w:r>
      <w:r w:rsidR="0009518A" w:rsidRPr="008C08CA">
        <w:rPr>
          <w:b w:val="0"/>
          <w:sz w:val="22"/>
          <w:szCs w:val="22"/>
        </w:rPr>
        <w:t xml:space="preserve"> for </w:t>
      </w:r>
      <w:r w:rsidR="00431993">
        <w:rPr>
          <w:rFonts w:ascii="Courier New" w:hAnsi="Courier New" w:cs="Courier New"/>
          <w:i/>
          <w:sz w:val="18"/>
          <w:szCs w:val="22"/>
        </w:rPr>
        <w:t>&lt;c</w:t>
      </w:r>
      <w:r w:rsidR="0009518A" w:rsidRPr="008C08CA">
        <w:rPr>
          <w:rFonts w:ascii="Courier New" w:hAnsi="Courier New" w:cs="Courier New"/>
          <w:i/>
          <w:sz w:val="18"/>
          <w:szCs w:val="22"/>
        </w:rPr>
        <w:t>onnection_0d</w:t>
      </w:r>
      <w:r w:rsidR="00431993">
        <w:rPr>
          <w:rFonts w:ascii="Courier New" w:hAnsi="Courier New" w:cs="Courier New"/>
          <w:i/>
          <w:sz w:val="18"/>
          <w:szCs w:val="22"/>
        </w:rPr>
        <w:t>&gt;</w:t>
      </w:r>
      <w:r w:rsidR="00EC2543" w:rsidRPr="008C08CA">
        <w:rPr>
          <w:sz w:val="22"/>
          <w:szCs w:val="22"/>
        </w:rPr>
        <w:t>)</w:t>
      </w:r>
      <w:r w:rsidRPr="007055D9">
        <w:t>:</w:t>
      </w:r>
    </w:p>
    <w:p w14:paraId="1B871FE7" w14:textId="77777777" w:rsidR="00AE0EB1" w:rsidRPr="007055D9" w:rsidRDefault="00AE0EB1" w:rsidP="00CA0DD6">
      <w:pPr>
        <w:pStyle w:val="XMLCode"/>
        <w:keepNext/>
      </w:pPr>
    </w:p>
    <w:p w14:paraId="29DFA541" w14:textId="77777777" w:rsidR="00AE0EB1" w:rsidRPr="007055D9" w:rsidRDefault="00AE0EB1" w:rsidP="00CA0DD6">
      <w:pPr>
        <w:pStyle w:val="XMLCode"/>
        <w:keepNext/>
      </w:pPr>
      <w:r w:rsidRPr="007055D9">
        <w:t>&lt;connection_0d&gt;</w:t>
      </w:r>
    </w:p>
    <w:p w14:paraId="03D37B45" w14:textId="77777777" w:rsidR="00AE0EB1" w:rsidRDefault="00A04202" w:rsidP="00CA0DD6">
      <w:pPr>
        <w:pStyle w:val="XMLCode"/>
        <w:keepNext/>
        <w:rPr>
          <w:b/>
          <w:color w:val="0070C0"/>
        </w:rPr>
      </w:pPr>
      <w:r>
        <w:t xml:space="preserve">    </w:t>
      </w:r>
      <w:r w:rsidR="00AE0EB1" w:rsidRPr="008C08CA">
        <w:rPr>
          <w:b/>
          <w:color w:val="0070C0"/>
        </w:rPr>
        <w:t>&lt;loc&gt;</w:t>
      </w:r>
      <w:r w:rsidRPr="008C08CA">
        <w:rPr>
          <w:b/>
          <w:color w:val="0070C0"/>
        </w:rPr>
        <w:t xml:space="preserve"> </w:t>
      </w:r>
      <w:r w:rsidR="00AE0EB1" w:rsidRPr="008C08CA">
        <w:rPr>
          <w:b/>
          <w:color w:val="0070C0"/>
        </w:rPr>
        <w:t>2581.21 -708.408 31.6532</w:t>
      </w:r>
      <w:r w:rsidRPr="008C08CA">
        <w:rPr>
          <w:b/>
          <w:color w:val="0070C0"/>
        </w:rPr>
        <w:t xml:space="preserve"> </w:t>
      </w:r>
      <w:r w:rsidR="00AE0EB1" w:rsidRPr="008C08CA">
        <w:rPr>
          <w:b/>
          <w:color w:val="0070C0"/>
        </w:rPr>
        <w:t>&lt;/loc&gt;</w:t>
      </w:r>
    </w:p>
    <w:p w14:paraId="632CB292" w14:textId="77777777" w:rsidR="00F63EB0" w:rsidRPr="00F63EB0" w:rsidRDefault="00F63EB0" w:rsidP="00CA0DD6">
      <w:pPr>
        <w:pStyle w:val="XMLCode"/>
        <w:keepNext/>
      </w:pPr>
      <w:r>
        <w:rPr>
          <w:b/>
          <w:color w:val="0070C0"/>
        </w:rPr>
        <w:t xml:space="preserve">    </w:t>
      </w:r>
      <w:r w:rsidRPr="00F63EB0">
        <w:t>...</w:t>
      </w:r>
    </w:p>
    <w:p w14:paraId="44CB8732" w14:textId="77777777" w:rsidR="00AE0EB1" w:rsidRDefault="00AE0EB1" w:rsidP="00CA0DD6">
      <w:pPr>
        <w:pStyle w:val="XMLCode"/>
        <w:keepNext/>
      </w:pPr>
      <w:r w:rsidRPr="007055D9">
        <w:t>&lt;/connection_0d&gt;</w:t>
      </w:r>
    </w:p>
    <w:p w14:paraId="4F0E622E" w14:textId="77777777" w:rsidR="0009518A" w:rsidRPr="007055D9" w:rsidRDefault="0009518A" w:rsidP="00AE0EB1">
      <w:pPr>
        <w:pStyle w:val="XMLCode"/>
      </w:pPr>
    </w:p>
    <w:p w14:paraId="75D95074" w14:textId="77777777" w:rsidR="002E60CB" w:rsidRPr="00226A3F" w:rsidRDefault="002E60CB" w:rsidP="00327322">
      <w:pPr>
        <w:pStyle w:val="berschrift3"/>
      </w:pPr>
      <w:bookmarkStart w:id="559" w:name="_Toc428279359"/>
      <w:bookmarkStart w:id="560" w:name="_Toc428456096"/>
      <w:bookmarkStart w:id="561" w:name="_Toc428537060"/>
      <w:bookmarkStart w:id="562" w:name="_Toc428969379"/>
      <w:bookmarkStart w:id="563" w:name="_Toc429052770"/>
      <w:bookmarkStart w:id="564" w:name="_Direction"/>
      <w:bookmarkStart w:id="565" w:name="_Ref400880511"/>
      <w:bookmarkStart w:id="566" w:name="_Toc413359581"/>
      <w:bookmarkStart w:id="567" w:name="_Toc3556973"/>
      <w:bookmarkStart w:id="568" w:name="_Toc27753585"/>
      <w:bookmarkEnd w:id="559"/>
      <w:bookmarkEnd w:id="560"/>
      <w:bookmarkEnd w:id="561"/>
      <w:bookmarkEnd w:id="562"/>
      <w:bookmarkEnd w:id="563"/>
      <w:bookmarkEnd w:id="564"/>
      <w:r>
        <w:t>Direc</w:t>
      </w:r>
      <w:r w:rsidRPr="00226A3F">
        <w:t>tion</w:t>
      </w:r>
      <w:bookmarkEnd w:id="565"/>
      <w:bookmarkEnd w:id="566"/>
      <w:bookmarkEnd w:id="567"/>
      <w:bookmarkEnd w:id="568"/>
    </w:p>
    <w:p w14:paraId="2CF078DD" w14:textId="77777777" w:rsidR="002E60CB" w:rsidRDefault="002E60CB" w:rsidP="008F5F84">
      <w:pPr>
        <w:jc w:val="both"/>
      </w:pPr>
      <w:r>
        <w:t xml:space="preserve">The </w:t>
      </w:r>
      <w:r w:rsidR="008F5F84">
        <w:t>definition of connection directions, where applicable, is</w:t>
      </w:r>
      <w:r>
        <w:t xml:space="preserve"> described by the elements </w:t>
      </w:r>
      <w:r w:rsidR="003C2D79">
        <w:rPr>
          <w:rFonts w:ascii="Courier New" w:hAnsi="Courier New" w:cs="Courier New"/>
          <w:b/>
          <w:bCs/>
          <w:i/>
          <w:sz w:val="18"/>
          <w:szCs w:val="18"/>
          <w:highlight w:val="white"/>
        </w:rPr>
        <w:t>&lt;</w:t>
      </w:r>
      <w:proofErr w:type="spellStart"/>
      <w:r w:rsidR="003C2D79">
        <w:rPr>
          <w:rFonts w:ascii="Courier New" w:hAnsi="Courier New" w:cs="Courier New"/>
          <w:b/>
          <w:bCs/>
          <w:i/>
          <w:sz w:val="18"/>
          <w:szCs w:val="18"/>
          <w:highlight w:val="white"/>
        </w:rPr>
        <w:t>n</w:t>
      </w:r>
      <w:r w:rsidRPr="001074B9">
        <w:rPr>
          <w:rFonts w:ascii="Courier New" w:hAnsi="Courier New" w:cs="Courier New"/>
          <w:b/>
          <w:bCs/>
          <w:i/>
          <w:sz w:val="18"/>
          <w:szCs w:val="18"/>
          <w:highlight w:val="white"/>
        </w:rPr>
        <w:t>ormal_direction</w:t>
      </w:r>
      <w:proofErr w:type="spellEnd"/>
      <w:r w:rsidR="003C2D79">
        <w:rPr>
          <w:rFonts w:ascii="Courier New" w:hAnsi="Courier New" w:cs="Courier New"/>
          <w:b/>
          <w:bCs/>
          <w:i/>
          <w:sz w:val="18"/>
          <w:szCs w:val="18"/>
        </w:rPr>
        <w:t>/&gt;</w:t>
      </w:r>
      <w:r>
        <w:t xml:space="preserve"> and </w:t>
      </w:r>
      <w:r w:rsidR="003C2D79">
        <w:rPr>
          <w:rFonts w:ascii="Courier New" w:hAnsi="Courier New" w:cs="Courier New"/>
          <w:b/>
          <w:bCs/>
          <w:i/>
          <w:sz w:val="18"/>
          <w:szCs w:val="18"/>
          <w:highlight w:val="white"/>
        </w:rPr>
        <w:t>&lt;</w:t>
      </w:r>
      <w:proofErr w:type="spellStart"/>
      <w:r w:rsidR="003C2D79">
        <w:rPr>
          <w:rFonts w:ascii="Courier New" w:hAnsi="Courier New" w:cs="Courier New"/>
          <w:b/>
          <w:bCs/>
          <w:i/>
          <w:sz w:val="18"/>
          <w:szCs w:val="18"/>
          <w:highlight w:val="white"/>
        </w:rPr>
        <w:t>t</w:t>
      </w:r>
      <w:r w:rsidRPr="001074B9">
        <w:rPr>
          <w:rFonts w:ascii="Courier New" w:hAnsi="Courier New" w:cs="Courier New"/>
          <w:b/>
          <w:bCs/>
          <w:i/>
          <w:sz w:val="18"/>
          <w:szCs w:val="18"/>
          <w:highlight w:val="white"/>
        </w:rPr>
        <w:t>angential_direction</w:t>
      </w:r>
      <w:proofErr w:type="spellEnd"/>
      <w:r w:rsidR="003C2D79">
        <w:rPr>
          <w:rFonts w:ascii="Courier New" w:hAnsi="Courier New" w:cs="Courier New"/>
          <w:b/>
          <w:bCs/>
          <w:i/>
          <w:sz w:val="18"/>
          <w:szCs w:val="18"/>
        </w:rPr>
        <w:t>/&gt;</w:t>
      </w:r>
      <w:r>
        <w:t xml:space="preserve">. They both specify a direction vector. </w:t>
      </w:r>
      <w:r w:rsidRPr="0086296D">
        <w:t xml:space="preserve">Lengths of both </w:t>
      </w:r>
      <w:r>
        <w:t xml:space="preserve">vectors </w:t>
      </w:r>
      <w:r w:rsidRPr="0086296D">
        <w:t xml:space="preserve">are not relevant, </w:t>
      </w:r>
      <w:proofErr w:type="gramStart"/>
      <w:r w:rsidRPr="0086296D">
        <w:t>as long as</w:t>
      </w:r>
      <w:proofErr w:type="gramEnd"/>
      <w:r w:rsidRPr="0086296D">
        <w:t xml:space="preserve"> they are &gt; 0.0</w:t>
      </w:r>
      <w:r>
        <w:t>.</w:t>
      </w:r>
    </w:p>
    <w:p w14:paraId="2059808B" w14:textId="77777777" w:rsidR="002E60CB" w:rsidRDefault="002E60CB" w:rsidP="008F5F84">
      <w:pPr>
        <w:jc w:val="both"/>
      </w:pPr>
      <w:r>
        <w:t>Their XML definition is the same. If some definition requires both vectors, then their names signify their usage:</w:t>
      </w:r>
    </w:p>
    <w:p w14:paraId="24A50833" w14:textId="77777777" w:rsidR="002E60CB" w:rsidRPr="00226A3F" w:rsidRDefault="002E60CB" w:rsidP="003C2D79">
      <w:pPr>
        <w:pStyle w:val="elementdeftype"/>
      </w:pPr>
      <w:r w:rsidRPr="003C2D79">
        <w:rPr>
          <w:rFonts w:ascii="Calibri" w:hAnsi="Calibri" w:cs="Times New Roman"/>
          <w:b w:val="0"/>
          <w:bCs w:val="0"/>
          <w:i w:val="0"/>
          <w:sz w:val="22"/>
          <w:szCs w:val="24"/>
        </w:rPr>
        <w:t xml:space="preserve">Element </w:t>
      </w:r>
      <w:r w:rsidR="003C2D79">
        <w:t>&lt;</w:t>
      </w:r>
      <w:proofErr w:type="spellStart"/>
      <w:r w:rsidRPr="001074B9">
        <w:rPr>
          <w:highlight w:val="white"/>
        </w:rPr>
        <w:t>normal_direction</w:t>
      </w:r>
      <w:proofErr w:type="spellEnd"/>
      <w:r w:rsidR="003C2D79">
        <w:t>/&gt;</w:t>
      </w:r>
      <w:r w:rsidRPr="003C2D79">
        <w:rPr>
          <w:rFonts w:ascii="Calibri" w:hAnsi="Calibri" w:cs="Times New Roman"/>
          <w:b w:val="0"/>
          <w:bCs w:val="0"/>
          <w:i w:val="0"/>
          <w:sz w:val="22"/>
          <w:szCs w:val="24"/>
        </w:rPr>
        <w:t xml:space="preserve"> denotes a direction of a local z axis. </w:t>
      </w:r>
    </w:p>
    <w:p w14:paraId="6A384CBD" w14:textId="77777777" w:rsidR="002E60CB" w:rsidRPr="00226A3F" w:rsidRDefault="002E60CB" w:rsidP="008F5F84">
      <w:pPr>
        <w:jc w:val="both"/>
      </w:pPr>
      <w:r w:rsidRPr="00226A3F">
        <w:t xml:space="preserve">Element </w:t>
      </w:r>
      <w:r w:rsidR="003C2D79" w:rsidRPr="003C2D79">
        <w:rPr>
          <w:rStyle w:val="elementdeftypeChar"/>
        </w:rPr>
        <w:t>&lt;</w:t>
      </w:r>
      <w:proofErr w:type="spellStart"/>
      <w:r w:rsidRPr="001074B9">
        <w:rPr>
          <w:rFonts w:ascii="Courier New" w:hAnsi="Courier New" w:cs="Courier New"/>
          <w:b/>
          <w:bCs/>
          <w:i/>
          <w:sz w:val="18"/>
          <w:szCs w:val="18"/>
          <w:highlight w:val="white"/>
        </w:rPr>
        <w:t>tangential_direction</w:t>
      </w:r>
      <w:proofErr w:type="spellEnd"/>
      <w:r w:rsidR="003C2D79">
        <w:rPr>
          <w:rFonts w:ascii="Courier New" w:hAnsi="Courier New" w:cs="Courier New"/>
          <w:b/>
          <w:bCs/>
          <w:i/>
          <w:sz w:val="18"/>
          <w:szCs w:val="18"/>
        </w:rPr>
        <w:t>/&gt;</w:t>
      </w:r>
      <w:r>
        <w:t xml:space="preserve"> denotes</w:t>
      </w:r>
      <w:r w:rsidRPr="00226A3F">
        <w:t xml:space="preserve"> </w:t>
      </w:r>
      <w:r>
        <w:t xml:space="preserve">the </w:t>
      </w:r>
      <w:r w:rsidRPr="00226A3F">
        <w:t xml:space="preserve">direction of </w:t>
      </w:r>
      <w:r>
        <w:t xml:space="preserve">an </w:t>
      </w:r>
      <w:r w:rsidRPr="00226A3F">
        <w:t>axis</w:t>
      </w:r>
      <w:r>
        <w:t xml:space="preserve"> tangential to (base) part surface next to the point given in </w:t>
      </w:r>
      <w:r w:rsidR="003C2D79" w:rsidRPr="003C2D79">
        <w:rPr>
          <w:rStyle w:val="elementdeftypeChar"/>
        </w:rPr>
        <w:t>&lt;</w:t>
      </w:r>
      <w:r w:rsidRPr="004C7B37">
        <w:rPr>
          <w:rFonts w:ascii="Courier New" w:hAnsi="Courier New" w:cs="Courier New"/>
          <w:b/>
          <w:bCs/>
          <w:i/>
          <w:sz w:val="18"/>
          <w:szCs w:val="18"/>
          <w:highlight w:val="white"/>
        </w:rPr>
        <w:t>loc</w:t>
      </w:r>
      <w:r w:rsidR="003C2D79">
        <w:rPr>
          <w:rFonts w:ascii="Courier New" w:hAnsi="Courier New" w:cs="Courier New"/>
          <w:b/>
          <w:bCs/>
          <w:i/>
          <w:sz w:val="18"/>
          <w:szCs w:val="18"/>
        </w:rPr>
        <w:t>&gt;</w:t>
      </w:r>
      <w:r>
        <w:t>, giving</w:t>
      </w:r>
      <w:r w:rsidRPr="00226A3F">
        <w:t xml:space="preserve"> locale x axis</w:t>
      </w:r>
      <w:r>
        <w:t>.</w:t>
      </w:r>
      <w:r w:rsidRPr="00226A3F">
        <w:t xml:space="preserve"> </w:t>
      </w:r>
      <w:r>
        <w:t>Its orthogonalization</w:t>
      </w:r>
      <w:r>
        <w:rPr>
          <w:rStyle w:val="Funotenzeichen"/>
        </w:rPr>
        <w:footnoteReference w:id="10"/>
      </w:r>
      <w:r>
        <w:t xml:space="preserve"> relative to </w:t>
      </w:r>
      <w:r w:rsidR="003C2D79" w:rsidRPr="003C2D79">
        <w:rPr>
          <w:rStyle w:val="elementdeftypeChar"/>
        </w:rPr>
        <w:t>&lt;</w:t>
      </w:r>
      <w:proofErr w:type="spellStart"/>
      <w:r w:rsidRPr="001074B9">
        <w:rPr>
          <w:rFonts w:ascii="Courier New" w:hAnsi="Courier New" w:cs="Courier New"/>
          <w:b/>
          <w:bCs/>
          <w:i/>
          <w:sz w:val="18"/>
          <w:szCs w:val="18"/>
          <w:highlight w:val="white"/>
        </w:rPr>
        <w:t>normal_direction</w:t>
      </w:r>
      <w:proofErr w:type="spellEnd"/>
      <w:r w:rsidR="003C2D79">
        <w:rPr>
          <w:rFonts w:ascii="Courier New" w:hAnsi="Courier New" w:cs="Courier New"/>
          <w:b/>
          <w:bCs/>
          <w:i/>
          <w:sz w:val="18"/>
          <w:szCs w:val="18"/>
        </w:rPr>
        <w:t>&gt;</w:t>
      </w:r>
      <w:r>
        <w:t xml:space="preserve"> must not vanish, </w:t>
      </w:r>
      <w:proofErr w:type="spellStart"/>
      <w:r>
        <w:t>i</w:t>
      </w:r>
      <w:proofErr w:type="spellEnd"/>
      <w:r>
        <w:t>. e. both vectors m</w:t>
      </w:r>
      <w:r w:rsidRPr="00226A3F">
        <w:t>ust not be collinear</w:t>
      </w:r>
      <w:r>
        <w:t xml:space="preserve">. </w:t>
      </w:r>
    </w:p>
    <w:p w14:paraId="0CE4E20E" w14:textId="77777777" w:rsidR="002E60CB" w:rsidRDefault="002E60CB" w:rsidP="008F5F84">
      <w:pPr>
        <w:spacing w:before="120"/>
        <w:jc w:val="both"/>
      </w:pPr>
      <w:r>
        <w:t xml:space="preserve">If both elements are given, a </w:t>
      </w:r>
      <w:proofErr w:type="gramStart"/>
      <w:r>
        <w:t>right handed</w:t>
      </w:r>
      <w:proofErr w:type="gramEnd"/>
      <w:r>
        <w:t xml:space="preserve"> coordinate system is uniquely defined: </w:t>
      </w:r>
    </w:p>
    <w:p w14:paraId="43C0DC12" w14:textId="77777777" w:rsidR="002E60CB" w:rsidRDefault="002E60CB" w:rsidP="00B025EE">
      <w:pPr>
        <w:numPr>
          <w:ilvl w:val="0"/>
          <w:numId w:val="18"/>
        </w:numPr>
        <w:ind w:left="714" w:hanging="357"/>
        <w:contextualSpacing/>
      </w:pPr>
      <w:r>
        <w:t xml:space="preserve">Origin is in </w:t>
      </w:r>
      <w:r w:rsidR="003C2D79" w:rsidRPr="003C2D79">
        <w:rPr>
          <w:rStyle w:val="elementdeftypeChar"/>
        </w:rPr>
        <w:t>&lt;</w:t>
      </w:r>
      <w:r w:rsidRPr="004C7B37">
        <w:rPr>
          <w:rFonts w:ascii="Courier New" w:hAnsi="Courier New" w:cs="Courier New"/>
          <w:b/>
          <w:bCs/>
          <w:i/>
          <w:sz w:val="18"/>
          <w:szCs w:val="18"/>
          <w:highlight w:val="white"/>
        </w:rPr>
        <w:t>loc</w:t>
      </w:r>
      <w:r w:rsidR="003C2D79">
        <w:rPr>
          <w:rFonts w:ascii="Courier New" w:hAnsi="Courier New" w:cs="Courier New"/>
          <w:b/>
          <w:bCs/>
          <w:i/>
          <w:sz w:val="18"/>
          <w:szCs w:val="18"/>
        </w:rPr>
        <w:t>&gt;</w:t>
      </w:r>
      <w:r>
        <w:t>.</w:t>
      </w:r>
    </w:p>
    <w:p w14:paraId="58C78617" w14:textId="77777777" w:rsidR="002E60CB" w:rsidRDefault="002E60CB" w:rsidP="00B025EE">
      <w:pPr>
        <w:numPr>
          <w:ilvl w:val="0"/>
          <w:numId w:val="18"/>
        </w:numPr>
        <w:ind w:left="714" w:hanging="357"/>
        <w:contextualSpacing/>
      </w:pPr>
      <w:r>
        <w:t xml:space="preserve">z-axis is in direction of </w:t>
      </w:r>
      <w:r w:rsidR="003C2D79" w:rsidRPr="003C2D79">
        <w:rPr>
          <w:rStyle w:val="elementdeftypeChar"/>
        </w:rPr>
        <w:t>&lt;</w:t>
      </w:r>
      <w:proofErr w:type="spellStart"/>
      <w:r w:rsidRPr="001074B9">
        <w:rPr>
          <w:rFonts w:ascii="Courier New" w:hAnsi="Courier New" w:cs="Courier New"/>
          <w:b/>
          <w:bCs/>
          <w:i/>
          <w:sz w:val="18"/>
          <w:szCs w:val="18"/>
          <w:highlight w:val="white"/>
        </w:rPr>
        <w:t>normal_direction</w:t>
      </w:r>
      <w:proofErr w:type="spellEnd"/>
      <w:r w:rsidR="003C2D79">
        <w:rPr>
          <w:rFonts w:ascii="Courier New" w:hAnsi="Courier New" w:cs="Courier New"/>
          <w:b/>
          <w:bCs/>
          <w:i/>
          <w:sz w:val="18"/>
          <w:szCs w:val="18"/>
        </w:rPr>
        <w:t>/&gt;</w:t>
      </w:r>
      <w:r>
        <w:t>.</w:t>
      </w:r>
    </w:p>
    <w:p w14:paraId="796FFB3E" w14:textId="77777777" w:rsidR="002E60CB" w:rsidRDefault="002E60CB" w:rsidP="00B025EE">
      <w:pPr>
        <w:numPr>
          <w:ilvl w:val="0"/>
          <w:numId w:val="18"/>
        </w:numPr>
        <w:ind w:left="714" w:hanging="357"/>
        <w:contextualSpacing/>
      </w:pPr>
      <w:r>
        <w:t xml:space="preserve">x-axis is the orthogonalization of </w:t>
      </w:r>
      <w:r w:rsidR="009366C1" w:rsidRPr="009366C1">
        <w:rPr>
          <w:rStyle w:val="elementdeftypeChar"/>
        </w:rPr>
        <w:t>&lt;</w:t>
      </w:r>
      <w:proofErr w:type="spellStart"/>
      <w:r w:rsidRPr="001074B9">
        <w:rPr>
          <w:rFonts w:ascii="Courier New" w:hAnsi="Courier New" w:cs="Courier New"/>
          <w:b/>
          <w:bCs/>
          <w:i/>
          <w:sz w:val="18"/>
          <w:szCs w:val="18"/>
          <w:highlight w:val="white"/>
        </w:rPr>
        <w:t>tangential_direction</w:t>
      </w:r>
      <w:proofErr w:type="spellEnd"/>
      <w:r w:rsidR="009366C1">
        <w:rPr>
          <w:rFonts w:ascii="Courier New" w:hAnsi="Courier New" w:cs="Courier New"/>
          <w:b/>
          <w:bCs/>
          <w:i/>
          <w:sz w:val="18"/>
          <w:szCs w:val="18"/>
        </w:rPr>
        <w:t>/&gt;</w:t>
      </w:r>
      <w:r>
        <w:t xml:space="preserve"> relative to </w:t>
      </w:r>
      <w:r w:rsidR="009366C1" w:rsidRPr="009366C1">
        <w:rPr>
          <w:rStyle w:val="elementdeftypeChar"/>
        </w:rPr>
        <w:t>&lt;</w:t>
      </w:r>
      <w:proofErr w:type="spellStart"/>
      <w:r w:rsidRPr="001074B9">
        <w:rPr>
          <w:rFonts w:ascii="Courier New" w:hAnsi="Courier New" w:cs="Courier New"/>
          <w:b/>
          <w:bCs/>
          <w:i/>
          <w:sz w:val="18"/>
          <w:szCs w:val="18"/>
          <w:highlight w:val="white"/>
        </w:rPr>
        <w:t>normal_direction</w:t>
      </w:r>
      <w:proofErr w:type="spellEnd"/>
      <w:r w:rsidR="009366C1">
        <w:rPr>
          <w:rFonts w:ascii="Courier New" w:hAnsi="Courier New" w:cs="Courier New"/>
          <w:b/>
          <w:bCs/>
          <w:i/>
          <w:sz w:val="18"/>
          <w:szCs w:val="18"/>
        </w:rPr>
        <w:t>/&gt;</w:t>
      </w:r>
      <w:r>
        <w:t>.</w:t>
      </w:r>
    </w:p>
    <w:p w14:paraId="58066006" w14:textId="77777777" w:rsidR="002E60CB" w:rsidRDefault="002E60CB" w:rsidP="00B025EE">
      <w:pPr>
        <w:numPr>
          <w:ilvl w:val="0"/>
          <w:numId w:val="18"/>
        </w:numPr>
        <w:ind w:left="714" w:hanging="357"/>
        <w:contextualSpacing/>
      </w:pPr>
      <w:r>
        <w:t>y-axis is given by cross product</w:t>
      </w:r>
      <w:r>
        <w:rPr>
          <w:rStyle w:val="Funotenzeichen"/>
        </w:rPr>
        <w:footnoteReference w:id="11"/>
      </w:r>
      <w:r>
        <w:t xml:space="preserve"> z-axis × x-axis.</w:t>
      </w:r>
    </w:p>
    <w:p w14:paraId="079EB29B" w14:textId="77777777" w:rsidR="002E60CB" w:rsidRPr="00226A3F" w:rsidRDefault="002E60CB" w:rsidP="005A7483">
      <w:pPr>
        <w:keepNext/>
        <w:spacing w:before="240"/>
        <w:rPr>
          <w:rFonts w:cs="Courier New"/>
          <w:szCs w:val="22"/>
        </w:rPr>
      </w:pPr>
      <w:r w:rsidRPr="00226A3F">
        <w:t xml:space="preserve">XML specification of </w:t>
      </w:r>
      <w:r>
        <w:t>&lt;</w:t>
      </w:r>
      <w:proofErr w:type="spellStart"/>
      <w:r w:rsidRPr="001074B9">
        <w:rPr>
          <w:rFonts w:ascii="Courier New" w:hAnsi="Courier New" w:cs="Courier New"/>
          <w:b/>
          <w:bCs/>
          <w:i/>
          <w:sz w:val="18"/>
          <w:szCs w:val="18"/>
          <w:highlight w:val="white"/>
        </w:rPr>
        <w:t>normal_direction</w:t>
      </w:r>
      <w:proofErr w:type="spellEnd"/>
      <w:r w:rsidR="009366C1">
        <w:rPr>
          <w:rFonts w:ascii="Courier New" w:hAnsi="Courier New" w:cs="Courier New"/>
          <w:b/>
          <w:bCs/>
          <w:i/>
          <w:sz w:val="18"/>
          <w:szCs w:val="18"/>
        </w:rPr>
        <w:t>/</w:t>
      </w:r>
      <w:r>
        <w:rPr>
          <w:rFonts w:ascii="Courier New" w:hAnsi="Courier New" w:cs="Courier New"/>
          <w:b/>
          <w:bCs/>
          <w:i/>
          <w:sz w:val="18"/>
          <w:szCs w:val="18"/>
        </w:rPr>
        <w:t>&gt;</w:t>
      </w:r>
      <w:r>
        <w:t xml:space="preserve"> and &lt;</w:t>
      </w:r>
      <w:proofErr w:type="spellStart"/>
      <w:r w:rsidRPr="001074B9">
        <w:rPr>
          <w:rFonts w:ascii="Courier New" w:hAnsi="Courier New" w:cs="Courier New"/>
          <w:b/>
          <w:bCs/>
          <w:i/>
          <w:sz w:val="18"/>
          <w:szCs w:val="18"/>
          <w:highlight w:val="white"/>
        </w:rPr>
        <w:t>tangential_direction</w:t>
      </w:r>
      <w:proofErr w:type="spellEnd"/>
      <w:r w:rsidR="009366C1">
        <w:rPr>
          <w:rFonts w:ascii="Courier New" w:hAnsi="Courier New" w:cs="Courier New"/>
          <w:b/>
          <w:bCs/>
          <w:i/>
          <w:sz w:val="18"/>
          <w:szCs w:val="18"/>
        </w:rPr>
        <w:t>/</w:t>
      </w:r>
      <w:r>
        <w:rPr>
          <w:rFonts w:ascii="Courier New" w:hAnsi="Courier New" w:cs="Courier New"/>
          <w:b/>
          <w:bCs/>
          <w:i/>
          <w:sz w:val="18"/>
          <w:szCs w:val="18"/>
        </w:rPr>
        <w:t>&gt;</w:t>
      </w:r>
      <w:r w:rsidRPr="00226A3F" w:rsidDel="000F6131">
        <w:rPr>
          <w:rFonts w:ascii="Courier New" w:hAnsi="Courier New" w:cs="Courier New"/>
          <w:b/>
          <w:i/>
          <w:sz w:val="18"/>
          <w:szCs w:val="18"/>
        </w:rPr>
        <w:t xml:space="preserve"> </w:t>
      </w:r>
      <w:r w:rsidRPr="00226A3F">
        <w:rPr>
          <w:rFonts w:cs="Courier New"/>
          <w:szCs w:val="22"/>
        </w:rPr>
        <w:t>element</w:t>
      </w:r>
      <w:r>
        <w:rPr>
          <w:rFonts w:cs="Courier New"/>
          <w:szCs w:val="22"/>
        </w:rPr>
        <w:t>s</w:t>
      </w:r>
      <w:r w:rsidRPr="00226A3F">
        <w:rPr>
          <w:rFonts w:cs="Courier New"/>
          <w:szCs w:val="22"/>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2E60CB" w:rsidRPr="00226A3F" w14:paraId="2A542F3E" w14:textId="77777777" w:rsidTr="004B2578">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E36916A"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E7576AF"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56F60F"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2A792A" w14:textId="77777777" w:rsidR="002E60CB" w:rsidRPr="00226A3F" w:rsidRDefault="000E60DF" w:rsidP="0088515B">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2770053" w14:textId="77777777" w:rsidR="002E60CB" w:rsidRPr="00226A3F" w:rsidRDefault="002E60CB" w:rsidP="0088515B">
            <w:pPr>
              <w:keepNext/>
              <w:rPr>
                <w:b/>
                <w:i/>
              </w:rPr>
            </w:pPr>
            <w:r w:rsidRPr="00226A3F">
              <w:rPr>
                <w:b/>
                <w:i/>
              </w:rPr>
              <w:t>Constraint</w:t>
            </w:r>
          </w:p>
        </w:tc>
      </w:tr>
      <w:tr w:rsidR="005A7483" w:rsidRPr="00226A3F" w14:paraId="75614164" w14:textId="77777777" w:rsidTr="00E1290C">
        <w:trPr>
          <w:jc w:val="center"/>
        </w:trPr>
        <w:tc>
          <w:tcPr>
            <w:tcW w:w="1271" w:type="dxa"/>
            <w:shd w:val="clear" w:color="auto" w:fill="auto"/>
            <w:vAlign w:val="bottom"/>
          </w:tcPr>
          <w:p w14:paraId="7AA5351D" w14:textId="77777777" w:rsidR="005A7483" w:rsidRPr="00226A3F" w:rsidRDefault="008C3C2F" w:rsidP="0088515B">
            <w:pPr>
              <w:rPr>
                <w:sz w:val="20"/>
                <w:szCs w:val="20"/>
              </w:rPr>
            </w:pPr>
            <w:r>
              <w:rPr>
                <w:sz w:val="20"/>
                <w:szCs w:val="20"/>
              </w:rPr>
              <w:t>x</w:t>
            </w:r>
          </w:p>
        </w:tc>
        <w:tc>
          <w:tcPr>
            <w:tcW w:w="1559" w:type="dxa"/>
            <w:shd w:val="clear" w:color="auto" w:fill="auto"/>
          </w:tcPr>
          <w:p w14:paraId="2EF39757" w14:textId="77777777" w:rsidR="005A7483" w:rsidRPr="00226A3F" w:rsidRDefault="005A7483" w:rsidP="0088515B">
            <w:pPr>
              <w:rPr>
                <w:sz w:val="20"/>
                <w:szCs w:val="20"/>
              </w:rPr>
            </w:pPr>
            <w:r w:rsidRPr="00226A3F">
              <w:rPr>
                <w:sz w:val="20"/>
                <w:szCs w:val="20"/>
              </w:rPr>
              <w:t>Floating point</w:t>
            </w:r>
          </w:p>
        </w:tc>
        <w:tc>
          <w:tcPr>
            <w:tcW w:w="1559" w:type="dxa"/>
            <w:vAlign w:val="bottom"/>
          </w:tcPr>
          <w:p w14:paraId="5201BD8B" w14:textId="77777777" w:rsidR="005A7483" w:rsidRPr="00226A3F"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27D16EA4" w14:textId="77777777" w:rsidR="005A7483" w:rsidRPr="00226A3F" w:rsidRDefault="005A7483" w:rsidP="0088515B">
            <w:pPr>
              <w:rPr>
                <w:sz w:val="20"/>
                <w:szCs w:val="20"/>
              </w:rPr>
            </w:pPr>
            <w:r w:rsidRPr="00226A3F">
              <w:rPr>
                <w:sz w:val="20"/>
                <w:szCs w:val="20"/>
              </w:rPr>
              <w:t>Required</w:t>
            </w:r>
          </w:p>
        </w:tc>
        <w:tc>
          <w:tcPr>
            <w:tcW w:w="2835" w:type="dxa"/>
            <w:shd w:val="clear" w:color="auto" w:fill="auto"/>
            <w:vAlign w:val="bottom"/>
          </w:tcPr>
          <w:p w14:paraId="288E47B2" w14:textId="77777777" w:rsidR="005A7483" w:rsidRPr="00226A3F" w:rsidRDefault="005A7483" w:rsidP="0088515B">
            <w:pPr>
              <w:rPr>
                <w:sz w:val="20"/>
                <w:szCs w:val="20"/>
              </w:rPr>
            </w:pPr>
            <w:r w:rsidRPr="0001308F">
              <w:rPr>
                <w:sz w:val="20"/>
                <w:szCs w:val="20"/>
              </w:rPr>
              <w:t>-</w:t>
            </w:r>
          </w:p>
        </w:tc>
      </w:tr>
      <w:tr w:rsidR="005A7483" w:rsidRPr="00226A3F" w14:paraId="00C54403" w14:textId="77777777" w:rsidTr="00E1290C">
        <w:trPr>
          <w:trHeight w:val="221"/>
          <w:jc w:val="center"/>
        </w:trPr>
        <w:tc>
          <w:tcPr>
            <w:tcW w:w="1271" w:type="dxa"/>
            <w:shd w:val="clear" w:color="auto" w:fill="auto"/>
            <w:vAlign w:val="bottom"/>
          </w:tcPr>
          <w:p w14:paraId="2F168F57" w14:textId="77777777" w:rsidR="005A7483" w:rsidRDefault="008C3C2F" w:rsidP="0088515B">
            <w:pPr>
              <w:rPr>
                <w:sz w:val="20"/>
                <w:szCs w:val="20"/>
              </w:rPr>
            </w:pPr>
            <w:r>
              <w:rPr>
                <w:sz w:val="20"/>
                <w:szCs w:val="20"/>
              </w:rPr>
              <w:t>y</w:t>
            </w:r>
          </w:p>
        </w:tc>
        <w:tc>
          <w:tcPr>
            <w:tcW w:w="1559" w:type="dxa"/>
            <w:shd w:val="clear" w:color="auto" w:fill="auto"/>
          </w:tcPr>
          <w:p w14:paraId="0F85D9BF" w14:textId="77777777" w:rsidR="005A7483" w:rsidRDefault="005A7483" w:rsidP="0088515B">
            <w:pPr>
              <w:rPr>
                <w:sz w:val="20"/>
                <w:szCs w:val="20"/>
              </w:rPr>
            </w:pPr>
            <w:r w:rsidRPr="00226A3F">
              <w:rPr>
                <w:sz w:val="20"/>
                <w:szCs w:val="20"/>
              </w:rPr>
              <w:t>Floating point</w:t>
            </w:r>
          </w:p>
        </w:tc>
        <w:tc>
          <w:tcPr>
            <w:tcW w:w="1559" w:type="dxa"/>
            <w:vAlign w:val="bottom"/>
          </w:tcPr>
          <w:p w14:paraId="1CFF1F66" w14:textId="77777777" w:rsidR="005A7483"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02644993" w14:textId="77777777" w:rsidR="005A7483" w:rsidRDefault="005A7483" w:rsidP="0088515B">
            <w:pPr>
              <w:rPr>
                <w:sz w:val="20"/>
                <w:szCs w:val="20"/>
              </w:rPr>
            </w:pPr>
            <w:r w:rsidRPr="00226A3F">
              <w:rPr>
                <w:sz w:val="20"/>
                <w:szCs w:val="20"/>
              </w:rPr>
              <w:t>Required</w:t>
            </w:r>
          </w:p>
        </w:tc>
        <w:tc>
          <w:tcPr>
            <w:tcW w:w="2835" w:type="dxa"/>
            <w:shd w:val="clear" w:color="auto" w:fill="auto"/>
            <w:vAlign w:val="bottom"/>
          </w:tcPr>
          <w:p w14:paraId="5C6744BF" w14:textId="77777777" w:rsidR="005A7483" w:rsidRDefault="005A7483" w:rsidP="0088515B">
            <w:pPr>
              <w:rPr>
                <w:sz w:val="20"/>
                <w:szCs w:val="20"/>
              </w:rPr>
            </w:pPr>
            <w:r w:rsidRPr="0001308F">
              <w:rPr>
                <w:sz w:val="20"/>
                <w:szCs w:val="20"/>
              </w:rPr>
              <w:t>-</w:t>
            </w:r>
          </w:p>
        </w:tc>
      </w:tr>
      <w:tr w:rsidR="005A7483" w:rsidRPr="00226A3F" w14:paraId="17A14A37" w14:textId="77777777" w:rsidTr="00E1290C">
        <w:trPr>
          <w:jc w:val="center"/>
        </w:trPr>
        <w:tc>
          <w:tcPr>
            <w:tcW w:w="1271" w:type="dxa"/>
            <w:shd w:val="clear" w:color="auto" w:fill="auto"/>
            <w:vAlign w:val="bottom"/>
          </w:tcPr>
          <w:p w14:paraId="2ACECB6F" w14:textId="77777777" w:rsidR="005A7483" w:rsidRDefault="008C3C2F" w:rsidP="0088515B">
            <w:pPr>
              <w:rPr>
                <w:sz w:val="20"/>
                <w:szCs w:val="20"/>
              </w:rPr>
            </w:pPr>
            <w:r>
              <w:rPr>
                <w:sz w:val="20"/>
                <w:szCs w:val="20"/>
              </w:rPr>
              <w:t>z</w:t>
            </w:r>
          </w:p>
        </w:tc>
        <w:tc>
          <w:tcPr>
            <w:tcW w:w="1559" w:type="dxa"/>
            <w:shd w:val="clear" w:color="auto" w:fill="auto"/>
          </w:tcPr>
          <w:p w14:paraId="5A5F1879" w14:textId="77777777" w:rsidR="005A7483" w:rsidRDefault="005A7483" w:rsidP="0088515B">
            <w:pPr>
              <w:rPr>
                <w:sz w:val="20"/>
                <w:szCs w:val="20"/>
              </w:rPr>
            </w:pPr>
            <w:r w:rsidRPr="00226A3F">
              <w:rPr>
                <w:sz w:val="20"/>
                <w:szCs w:val="20"/>
              </w:rPr>
              <w:t>Floating point</w:t>
            </w:r>
          </w:p>
        </w:tc>
        <w:tc>
          <w:tcPr>
            <w:tcW w:w="1559" w:type="dxa"/>
            <w:vAlign w:val="bottom"/>
          </w:tcPr>
          <w:p w14:paraId="0D3AB350" w14:textId="77777777" w:rsidR="005A7483"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1FFDBBA9" w14:textId="77777777" w:rsidR="005A7483" w:rsidRDefault="005A7483" w:rsidP="0088515B">
            <w:pPr>
              <w:rPr>
                <w:sz w:val="20"/>
                <w:szCs w:val="20"/>
              </w:rPr>
            </w:pPr>
            <w:r w:rsidRPr="00226A3F">
              <w:rPr>
                <w:sz w:val="20"/>
                <w:szCs w:val="20"/>
              </w:rPr>
              <w:t>Required</w:t>
            </w:r>
          </w:p>
        </w:tc>
        <w:tc>
          <w:tcPr>
            <w:tcW w:w="2835" w:type="dxa"/>
            <w:shd w:val="clear" w:color="auto" w:fill="auto"/>
            <w:vAlign w:val="bottom"/>
          </w:tcPr>
          <w:p w14:paraId="641513B1" w14:textId="77777777" w:rsidR="005A7483" w:rsidRDefault="005A7483" w:rsidP="0088515B">
            <w:pPr>
              <w:keepNext/>
              <w:rPr>
                <w:sz w:val="20"/>
                <w:szCs w:val="20"/>
              </w:rPr>
            </w:pPr>
            <w:r w:rsidRPr="0001308F">
              <w:rPr>
                <w:sz w:val="20"/>
                <w:szCs w:val="20"/>
              </w:rPr>
              <w:t>-</w:t>
            </w:r>
          </w:p>
        </w:tc>
      </w:tr>
    </w:tbl>
    <w:p w14:paraId="21A8DC73" w14:textId="7A755070" w:rsidR="002E60CB" w:rsidRPr="009366C1" w:rsidRDefault="002E60CB" w:rsidP="00245478">
      <w:pPr>
        <w:pStyle w:val="Beschriftung"/>
        <w:spacing w:before="120"/>
      </w:pPr>
      <w:bookmarkStart w:id="569" w:name="_Toc3566440"/>
      <w:bookmarkStart w:id="570" w:name="_Toc27753808"/>
      <w:r w:rsidRPr="009366C1">
        <w:lastRenderedPageBreak/>
        <w:t xml:space="preserve">Table </w:t>
      </w:r>
      <w:ins w:id="571" w:author="Dr. Carsten Franke" w:date="2020-03-09T16:02:00Z">
        <w:r w:rsidR="001D2A94">
          <w:fldChar w:fldCharType="begin"/>
        </w:r>
        <w:r w:rsidR="001D2A94">
          <w:instrText xml:space="preserve"> SEQ Table \* ARABIC </w:instrText>
        </w:r>
      </w:ins>
      <w:r w:rsidR="001D2A94">
        <w:fldChar w:fldCharType="separate"/>
      </w:r>
      <w:ins w:id="572" w:author="Dr. Carsten Franke" w:date="2020-03-09T16:02:00Z">
        <w:r w:rsidR="001D2A94">
          <w:rPr>
            <w:noProof/>
          </w:rPr>
          <w:t>33</w:t>
        </w:r>
        <w:r w:rsidR="001D2A94">
          <w:fldChar w:fldCharType="end"/>
        </w:r>
      </w:ins>
      <w:del w:id="573" w:author="Dr. Carsten Franke" w:date="2020-03-09T16:02:00Z">
        <w:r w:rsidR="00D43112" w:rsidRPr="009366C1" w:rsidDel="001D2A94">
          <w:fldChar w:fldCharType="begin"/>
        </w:r>
        <w:r w:rsidR="00D43112" w:rsidRPr="009366C1" w:rsidDel="001D2A94">
          <w:delInstrText xml:space="preserve"> SEQ Table \* ARABIC </w:delInstrText>
        </w:r>
        <w:r w:rsidR="00D43112" w:rsidRPr="009366C1" w:rsidDel="001D2A94">
          <w:fldChar w:fldCharType="separate"/>
        </w:r>
        <w:r w:rsidR="00004854" w:rsidDel="001D2A94">
          <w:rPr>
            <w:noProof/>
          </w:rPr>
          <w:delText>33</w:delText>
        </w:r>
        <w:r w:rsidR="00D43112" w:rsidRPr="009366C1" w:rsidDel="001D2A94">
          <w:fldChar w:fldCharType="end"/>
        </w:r>
      </w:del>
      <w:r w:rsidRPr="009366C1">
        <w:t xml:space="preserve">: Attributes of elements </w:t>
      </w:r>
      <w:r w:rsidR="008F5F84" w:rsidRPr="009366C1">
        <w:rPr>
          <w:rFonts w:ascii="Courier New" w:hAnsi="Courier New" w:cs="Courier New"/>
          <w:bCs w:val="0"/>
          <w:i/>
          <w:sz w:val="18"/>
          <w:szCs w:val="18"/>
          <w:highlight w:val="white"/>
        </w:rPr>
        <w:t>&lt;</w:t>
      </w:r>
      <w:proofErr w:type="spellStart"/>
      <w:r w:rsidR="008F5F84" w:rsidRPr="009366C1">
        <w:rPr>
          <w:rFonts w:ascii="Courier New" w:hAnsi="Courier New" w:cs="Courier New"/>
          <w:bCs w:val="0"/>
          <w:i/>
          <w:sz w:val="18"/>
          <w:szCs w:val="18"/>
          <w:highlight w:val="white"/>
        </w:rPr>
        <w:t>n</w:t>
      </w:r>
      <w:r w:rsidRPr="009366C1">
        <w:rPr>
          <w:rFonts w:ascii="Courier New" w:hAnsi="Courier New" w:cs="Courier New"/>
          <w:bCs w:val="0"/>
          <w:i/>
          <w:sz w:val="18"/>
          <w:szCs w:val="18"/>
          <w:highlight w:val="white"/>
        </w:rPr>
        <w:t>ormal_direction</w:t>
      </w:r>
      <w:proofErr w:type="spellEnd"/>
      <w:r w:rsidR="009366C1" w:rsidRPr="009366C1">
        <w:rPr>
          <w:rFonts w:ascii="Courier New" w:hAnsi="Courier New" w:cs="Courier New"/>
          <w:bCs w:val="0"/>
          <w:i/>
          <w:sz w:val="18"/>
          <w:szCs w:val="18"/>
        </w:rPr>
        <w:t>/</w:t>
      </w:r>
      <w:r w:rsidRPr="009366C1">
        <w:rPr>
          <w:rFonts w:ascii="Courier New" w:hAnsi="Courier New" w:cs="Courier New"/>
          <w:bCs w:val="0"/>
          <w:i/>
          <w:sz w:val="18"/>
          <w:szCs w:val="18"/>
        </w:rPr>
        <w:t>&gt;</w:t>
      </w:r>
      <w:r w:rsidRPr="009366C1">
        <w:t xml:space="preserve"> </w:t>
      </w:r>
      <w:r w:rsidR="0067040B" w:rsidRPr="009366C1">
        <w:t xml:space="preserve">&amp; </w:t>
      </w:r>
      <w:r w:rsidR="008F5F84" w:rsidRPr="009366C1">
        <w:rPr>
          <w:rFonts w:ascii="Courier New" w:hAnsi="Courier New" w:cs="Courier New"/>
          <w:bCs w:val="0"/>
          <w:i/>
          <w:sz w:val="18"/>
          <w:szCs w:val="18"/>
          <w:highlight w:val="white"/>
        </w:rPr>
        <w:t>&lt;</w:t>
      </w:r>
      <w:proofErr w:type="spellStart"/>
      <w:r w:rsidR="008F5F84" w:rsidRPr="009366C1">
        <w:rPr>
          <w:rFonts w:ascii="Courier New" w:hAnsi="Courier New" w:cs="Courier New"/>
          <w:bCs w:val="0"/>
          <w:i/>
          <w:sz w:val="18"/>
          <w:szCs w:val="18"/>
          <w:highlight w:val="white"/>
        </w:rPr>
        <w:t>t</w:t>
      </w:r>
      <w:r w:rsidRPr="009366C1">
        <w:rPr>
          <w:rFonts w:ascii="Courier New" w:hAnsi="Courier New" w:cs="Courier New"/>
          <w:bCs w:val="0"/>
          <w:i/>
          <w:sz w:val="18"/>
          <w:szCs w:val="18"/>
          <w:highlight w:val="white"/>
        </w:rPr>
        <w:t>angential_direction</w:t>
      </w:r>
      <w:proofErr w:type="spellEnd"/>
      <w:r w:rsidR="009366C1" w:rsidRPr="009366C1">
        <w:rPr>
          <w:rFonts w:ascii="Courier New" w:hAnsi="Courier New" w:cs="Courier New"/>
          <w:bCs w:val="0"/>
          <w:i/>
          <w:sz w:val="18"/>
          <w:szCs w:val="18"/>
        </w:rPr>
        <w:t>/</w:t>
      </w:r>
      <w:r w:rsidRPr="009366C1">
        <w:rPr>
          <w:rFonts w:ascii="Courier New" w:hAnsi="Courier New" w:cs="Courier New"/>
          <w:bCs w:val="0"/>
          <w:i/>
          <w:sz w:val="18"/>
          <w:szCs w:val="18"/>
        </w:rPr>
        <w:t>&gt;</w:t>
      </w:r>
      <w:bookmarkEnd w:id="569"/>
      <w:bookmarkEnd w:id="570"/>
      <w:r w:rsidRPr="009366C1">
        <w:t xml:space="preserve"> </w:t>
      </w:r>
    </w:p>
    <w:p w14:paraId="661DF1A8" w14:textId="77777777" w:rsidR="002E60CB" w:rsidRPr="00337162" w:rsidRDefault="002E60CB" w:rsidP="002E60CB">
      <w:pPr>
        <w:spacing w:before="120"/>
      </w:pPr>
      <w:r w:rsidRPr="00337162">
        <w:t xml:space="preserve">Both elements do </w:t>
      </w:r>
      <w:r w:rsidRPr="00337162">
        <w:rPr>
          <w:i/>
        </w:rPr>
        <w:t>not</w:t>
      </w:r>
      <w:r w:rsidRPr="00337162">
        <w:t xml:space="preserve"> allow for any nested elements. </w:t>
      </w:r>
    </w:p>
    <w:p w14:paraId="25CC979E" w14:textId="77777777" w:rsidR="002E60CB" w:rsidRDefault="002E60CB" w:rsidP="008F5F84">
      <w:pPr>
        <w:jc w:val="both"/>
      </w:pPr>
      <w:r>
        <w:t>Unless otherwise stated, direction e</w:t>
      </w:r>
      <w:r w:rsidRPr="00226A3F">
        <w:t>lement</w:t>
      </w:r>
      <w:r>
        <w:t>s</w:t>
      </w:r>
      <w:r w:rsidRPr="00226A3F">
        <w:t xml:space="preserve"> </w:t>
      </w:r>
      <w:r>
        <w:t>are</w:t>
      </w:r>
      <w:r w:rsidRPr="00226A3F">
        <w:t xml:space="preserve"> optional.</w:t>
      </w:r>
      <w:r>
        <w:t xml:space="preserve"> </w:t>
      </w:r>
      <w:r w:rsidRPr="00226A3F">
        <w:t xml:space="preserve">However, if omitted, importing systems may use a geometric search </w:t>
      </w:r>
      <w:r>
        <w:t xml:space="preserve">for determining </w:t>
      </w:r>
      <w:r w:rsidR="008F5F84">
        <w:rPr>
          <w:rFonts w:ascii="Courier New" w:hAnsi="Courier New" w:cs="Courier New"/>
          <w:b/>
          <w:bCs/>
          <w:i/>
          <w:sz w:val="18"/>
          <w:szCs w:val="18"/>
          <w:highlight w:val="white"/>
        </w:rPr>
        <w:t>&lt;</w:t>
      </w:r>
      <w:proofErr w:type="spellStart"/>
      <w:r w:rsidR="008F5F84">
        <w:rPr>
          <w:rFonts w:ascii="Courier New" w:hAnsi="Courier New" w:cs="Courier New"/>
          <w:b/>
          <w:bCs/>
          <w:i/>
          <w:sz w:val="18"/>
          <w:szCs w:val="18"/>
          <w:highlight w:val="white"/>
        </w:rPr>
        <w:t>n</w:t>
      </w:r>
      <w:r w:rsidRPr="001074B9">
        <w:rPr>
          <w:rFonts w:ascii="Courier New" w:hAnsi="Courier New" w:cs="Courier New"/>
          <w:b/>
          <w:bCs/>
          <w:i/>
          <w:sz w:val="18"/>
          <w:szCs w:val="18"/>
          <w:highlight w:val="white"/>
        </w:rPr>
        <w:t>ormal_direction</w:t>
      </w:r>
      <w:proofErr w:type="spellEnd"/>
      <w:r w:rsidR="00721B67">
        <w:rPr>
          <w:rFonts w:ascii="Courier New" w:hAnsi="Courier New" w:cs="Courier New"/>
          <w:b/>
          <w:bCs/>
          <w:i/>
          <w:sz w:val="18"/>
          <w:szCs w:val="18"/>
        </w:rPr>
        <w:t>/</w:t>
      </w:r>
      <w:r w:rsidR="008F5F84">
        <w:rPr>
          <w:rFonts w:ascii="Courier New" w:hAnsi="Courier New" w:cs="Courier New"/>
          <w:b/>
          <w:bCs/>
          <w:i/>
          <w:sz w:val="18"/>
          <w:szCs w:val="18"/>
        </w:rPr>
        <w:t>&gt;</w:t>
      </w:r>
      <w:r>
        <w:t xml:space="preserve">, using </w:t>
      </w:r>
      <w:r w:rsidRPr="00226A3F">
        <w:t xml:space="preserve">a spherical characteristic, which may not be very reliable. </w:t>
      </w:r>
      <w:r w:rsidR="008F5F84">
        <w:rPr>
          <w:rFonts w:ascii="Courier New" w:hAnsi="Courier New" w:cs="Courier New"/>
          <w:b/>
          <w:bCs/>
          <w:i/>
          <w:sz w:val="18"/>
          <w:szCs w:val="18"/>
          <w:highlight w:val="white"/>
        </w:rPr>
        <w:t>&lt;</w:t>
      </w:r>
      <w:proofErr w:type="spellStart"/>
      <w:r w:rsidR="008F5F84">
        <w:rPr>
          <w:rFonts w:ascii="Courier New" w:hAnsi="Courier New" w:cs="Courier New"/>
          <w:b/>
          <w:bCs/>
          <w:i/>
          <w:sz w:val="18"/>
          <w:szCs w:val="18"/>
          <w:highlight w:val="white"/>
        </w:rPr>
        <w:t>tangenti</w:t>
      </w:r>
      <w:r w:rsidRPr="001074B9">
        <w:rPr>
          <w:rFonts w:ascii="Courier New" w:hAnsi="Courier New" w:cs="Courier New"/>
          <w:b/>
          <w:bCs/>
          <w:i/>
          <w:sz w:val="18"/>
          <w:szCs w:val="18"/>
          <w:highlight w:val="white"/>
        </w:rPr>
        <w:t>al_direction</w:t>
      </w:r>
      <w:proofErr w:type="spellEnd"/>
      <w:r w:rsidR="00721B67">
        <w:rPr>
          <w:rFonts w:ascii="Courier New" w:hAnsi="Courier New" w:cs="Courier New"/>
          <w:b/>
          <w:bCs/>
          <w:i/>
          <w:sz w:val="18"/>
          <w:szCs w:val="18"/>
        </w:rPr>
        <w:t>/</w:t>
      </w:r>
      <w:r w:rsidR="008F5F84">
        <w:rPr>
          <w:rFonts w:ascii="Courier New" w:hAnsi="Courier New" w:cs="Courier New"/>
          <w:b/>
          <w:bCs/>
          <w:i/>
          <w:sz w:val="18"/>
          <w:szCs w:val="18"/>
        </w:rPr>
        <w:t>&gt;</w:t>
      </w:r>
      <w:r>
        <w:t xml:space="preserve"> can then only be guessed, implying a random orientation of the connection (e. g. a Robscan) in receiving system. Hence, it is recommended for a receiving system to issue a warning, at least. </w:t>
      </w:r>
    </w:p>
    <w:p w14:paraId="34E15D38" w14:textId="77777777" w:rsidR="002E60CB" w:rsidRPr="00795D4D" w:rsidRDefault="002E60CB" w:rsidP="00245478">
      <w:pPr>
        <w:pStyle w:val="Example"/>
        <w:keepNext/>
        <w:rPr>
          <w:lang w:val="fr-FR"/>
        </w:rPr>
      </w:pPr>
      <w:proofErr w:type="spellStart"/>
      <w:proofErr w:type="gramStart"/>
      <w:r w:rsidRPr="00795D4D">
        <w:rPr>
          <w:lang w:val="fr-FR"/>
        </w:rPr>
        <w:t>Examples</w:t>
      </w:r>
      <w:proofErr w:type="spellEnd"/>
      <w:r w:rsidRPr="00795D4D">
        <w:rPr>
          <w:lang w:val="fr-FR"/>
        </w:rPr>
        <w:t>:</w:t>
      </w:r>
      <w:proofErr w:type="gramEnd"/>
      <w:r w:rsidRPr="00795D4D">
        <w:rPr>
          <w:lang w:val="fr-FR"/>
        </w:rPr>
        <w:t xml:space="preserve"> </w:t>
      </w:r>
    </w:p>
    <w:p w14:paraId="44C1F87F" w14:textId="77777777" w:rsidR="002E60CB" w:rsidRPr="00795D4D" w:rsidRDefault="002E60CB" w:rsidP="002E60CB">
      <w:pPr>
        <w:pStyle w:val="XMLCode"/>
        <w:keepNext/>
        <w:rPr>
          <w:lang w:val="fr-FR"/>
        </w:rPr>
      </w:pPr>
    </w:p>
    <w:p w14:paraId="60670118" w14:textId="77777777" w:rsidR="002E60CB" w:rsidRPr="0033379A" w:rsidRDefault="002E60CB" w:rsidP="002E60CB">
      <w:pPr>
        <w:pStyle w:val="XMLCode"/>
        <w:rPr>
          <w:lang w:val="fr-FR"/>
        </w:rPr>
      </w:pPr>
      <w:r w:rsidRPr="0033379A">
        <w:rPr>
          <w:b/>
          <w:bCs/>
          <w:lang w:val="fr-FR"/>
        </w:rPr>
        <w:t>&lt;</w:t>
      </w:r>
      <w:proofErr w:type="spellStart"/>
      <w:proofErr w:type="gramStart"/>
      <w:r w:rsidRPr="0033379A">
        <w:rPr>
          <w:b/>
          <w:bCs/>
          <w:lang w:val="fr-FR"/>
        </w:rPr>
        <w:t>normal</w:t>
      </w:r>
      <w:proofErr w:type="gramEnd"/>
      <w:r w:rsidRPr="0033379A">
        <w:rPr>
          <w:b/>
          <w:bCs/>
          <w:lang w:val="fr-FR"/>
        </w:rPr>
        <w:t>_direction</w:t>
      </w:r>
      <w:proofErr w:type="spellEnd"/>
      <w:r w:rsidRPr="0033379A">
        <w:rPr>
          <w:b/>
          <w:bCs/>
          <w:lang w:val="fr-FR"/>
        </w:rPr>
        <w:t xml:space="preserve">     x=</w:t>
      </w:r>
      <w:r w:rsidR="00194316" w:rsidRPr="0033379A">
        <w:rPr>
          <w:b/>
          <w:bCs/>
          <w:lang w:val="fr-FR"/>
        </w:rPr>
        <w:t>"</w:t>
      </w:r>
      <w:r w:rsidRPr="0033379A">
        <w:rPr>
          <w:b/>
          <w:bCs/>
          <w:lang w:val="fr-FR"/>
        </w:rPr>
        <w:t>0</w:t>
      </w:r>
      <w:r w:rsidR="009366C1" w:rsidRPr="0033379A">
        <w:rPr>
          <w:b/>
          <w:bCs/>
          <w:lang w:val="fr-FR"/>
        </w:rPr>
        <w:t>.0</w:t>
      </w:r>
      <w:r w:rsidR="00194316" w:rsidRPr="0033379A">
        <w:rPr>
          <w:b/>
          <w:bCs/>
          <w:lang w:val="fr-FR"/>
        </w:rPr>
        <w:t>"</w:t>
      </w:r>
      <w:r w:rsidRPr="0033379A">
        <w:rPr>
          <w:b/>
          <w:bCs/>
          <w:lang w:val="fr-FR"/>
        </w:rPr>
        <w:t xml:space="preserve"> </w:t>
      </w:r>
      <w:r w:rsidR="009366C1" w:rsidRPr="0033379A">
        <w:rPr>
          <w:b/>
          <w:bCs/>
          <w:lang w:val="fr-FR"/>
        </w:rPr>
        <w:t xml:space="preserve"> </w:t>
      </w:r>
      <w:r w:rsidRPr="0033379A">
        <w:rPr>
          <w:b/>
          <w:bCs/>
          <w:lang w:val="fr-FR"/>
        </w:rPr>
        <w:t>y=</w:t>
      </w:r>
      <w:r w:rsidR="00194316" w:rsidRPr="0033379A">
        <w:rPr>
          <w:b/>
          <w:bCs/>
          <w:lang w:val="fr-FR"/>
        </w:rPr>
        <w:t>"</w:t>
      </w:r>
      <w:r w:rsidRPr="0033379A">
        <w:rPr>
          <w:b/>
          <w:bCs/>
          <w:lang w:val="fr-FR"/>
        </w:rPr>
        <w:t>0</w:t>
      </w:r>
      <w:r w:rsidR="009366C1" w:rsidRPr="0033379A">
        <w:rPr>
          <w:b/>
          <w:bCs/>
          <w:lang w:val="fr-FR"/>
        </w:rPr>
        <w:t>.0</w:t>
      </w:r>
      <w:r w:rsidR="00194316" w:rsidRPr="0033379A">
        <w:rPr>
          <w:b/>
          <w:bCs/>
          <w:lang w:val="fr-FR"/>
        </w:rPr>
        <w:t>"</w:t>
      </w:r>
      <w:r w:rsidRPr="0033379A">
        <w:rPr>
          <w:b/>
          <w:bCs/>
          <w:lang w:val="fr-FR"/>
        </w:rPr>
        <w:t xml:space="preserve"> </w:t>
      </w:r>
      <w:r w:rsidR="009366C1" w:rsidRPr="0033379A">
        <w:rPr>
          <w:b/>
          <w:bCs/>
          <w:lang w:val="fr-FR"/>
        </w:rPr>
        <w:t xml:space="preserve"> </w:t>
      </w:r>
      <w:r w:rsidRPr="0033379A">
        <w:rPr>
          <w:b/>
          <w:bCs/>
          <w:lang w:val="fr-FR"/>
        </w:rPr>
        <w:t>z=</w:t>
      </w:r>
      <w:r w:rsidR="00194316" w:rsidRPr="0033379A">
        <w:rPr>
          <w:b/>
          <w:bCs/>
          <w:lang w:val="fr-FR"/>
        </w:rPr>
        <w:t>"</w:t>
      </w:r>
      <w:r w:rsidRPr="0033379A">
        <w:rPr>
          <w:b/>
          <w:bCs/>
          <w:lang w:val="fr-FR"/>
        </w:rPr>
        <w:t>-1</w:t>
      </w:r>
      <w:r w:rsidR="009366C1" w:rsidRPr="0033379A">
        <w:rPr>
          <w:b/>
          <w:bCs/>
          <w:lang w:val="fr-FR"/>
        </w:rPr>
        <w:t>.0</w:t>
      </w:r>
      <w:r w:rsidR="00194316" w:rsidRPr="0033379A">
        <w:rPr>
          <w:b/>
          <w:bCs/>
          <w:lang w:val="fr-FR"/>
        </w:rPr>
        <w:t>"</w:t>
      </w:r>
      <w:r w:rsidR="009366C1" w:rsidRPr="0033379A">
        <w:rPr>
          <w:b/>
          <w:bCs/>
          <w:lang w:val="fr-FR"/>
        </w:rPr>
        <w:t xml:space="preserve"> </w:t>
      </w:r>
      <w:r w:rsidRPr="0033379A">
        <w:rPr>
          <w:b/>
          <w:bCs/>
          <w:lang w:val="fr-FR"/>
        </w:rPr>
        <w:t>/&gt;</w:t>
      </w:r>
    </w:p>
    <w:p w14:paraId="6AA1D134" w14:textId="77777777" w:rsidR="002E60CB" w:rsidRPr="0033379A" w:rsidRDefault="002E60CB" w:rsidP="002E60CB">
      <w:pPr>
        <w:pStyle w:val="XMLCode"/>
        <w:rPr>
          <w:lang w:val="fr-FR"/>
        </w:rPr>
      </w:pPr>
      <w:r w:rsidRPr="0033379A">
        <w:rPr>
          <w:b/>
          <w:bCs/>
          <w:lang w:val="fr-FR"/>
        </w:rPr>
        <w:t>&lt;</w:t>
      </w:r>
      <w:proofErr w:type="spellStart"/>
      <w:proofErr w:type="gramStart"/>
      <w:r w:rsidRPr="0033379A">
        <w:rPr>
          <w:b/>
          <w:bCs/>
          <w:lang w:val="fr-FR"/>
        </w:rPr>
        <w:t>tangential</w:t>
      </w:r>
      <w:proofErr w:type="gramEnd"/>
      <w:r w:rsidRPr="0033379A">
        <w:rPr>
          <w:b/>
          <w:bCs/>
          <w:lang w:val="fr-FR"/>
        </w:rPr>
        <w:t>_direction</w:t>
      </w:r>
      <w:proofErr w:type="spellEnd"/>
      <w:r w:rsidRPr="0033379A">
        <w:rPr>
          <w:b/>
          <w:bCs/>
          <w:lang w:val="fr-FR"/>
        </w:rPr>
        <w:t xml:space="preserve"> x=</w:t>
      </w:r>
      <w:r w:rsidR="00194316" w:rsidRPr="0033379A">
        <w:rPr>
          <w:b/>
          <w:bCs/>
          <w:lang w:val="fr-FR"/>
        </w:rPr>
        <w:t>"</w:t>
      </w:r>
      <w:r w:rsidRPr="0033379A">
        <w:rPr>
          <w:b/>
          <w:bCs/>
          <w:lang w:val="fr-FR"/>
        </w:rPr>
        <w:t>70.7</w:t>
      </w:r>
      <w:r w:rsidR="00194316" w:rsidRPr="0033379A">
        <w:rPr>
          <w:b/>
          <w:bCs/>
          <w:lang w:val="fr-FR"/>
        </w:rPr>
        <w:t>"</w:t>
      </w:r>
      <w:r w:rsidRPr="0033379A">
        <w:rPr>
          <w:b/>
          <w:bCs/>
          <w:lang w:val="fr-FR"/>
        </w:rPr>
        <w:t xml:space="preserve"> y=</w:t>
      </w:r>
      <w:r w:rsidR="00194316" w:rsidRPr="0033379A">
        <w:rPr>
          <w:b/>
          <w:bCs/>
          <w:lang w:val="fr-FR"/>
        </w:rPr>
        <w:t>"</w:t>
      </w:r>
      <w:r w:rsidRPr="0033379A">
        <w:rPr>
          <w:b/>
          <w:bCs/>
          <w:lang w:val="fr-FR"/>
        </w:rPr>
        <w:t>70.7</w:t>
      </w:r>
      <w:r w:rsidR="00194316" w:rsidRPr="0033379A">
        <w:rPr>
          <w:b/>
          <w:bCs/>
          <w:lang w:val="fr-FR"/>
        </w:rPr>
        <w:t>"</w:t>
      </w:r>
      <w:r w:rsidRPr="0033379A">
        <w:rPr>
          <w:b/>
          <w:bCs/>
          <w:lang w:val="fr-FR"/>
        </w:rPr>
        <w:t xml:space="preserve"> z=</w:t>
      </w:r>
      <w:r w:rsidR="00194316" w:rsidRPr="0033379A">
        <w:rPr>
          <w:b/>
          <w:bCs/>
          <w:lang w:val="fr-FR"/>
        </w:rPr>
        <w:t>"</w:t>
      </w:r>
      <w:r w:rsidRPr="0033379A">
        <w:rPr>
          <w:b/>
          <w:bCs/>
          <w:lang w:val="fr-FR"/>
        </w:rPr>
        <w:t>0</w:t>
      </w:r>
      <w:r w:rsidR="009366C1" w:rsidRPr="0033379A">
        <w:rPr>
          <w:b/>
          <w:bCs/>
          <w:lang w:val="fr-FR"/>
        </w:rPr>
        <w:t>.0</w:t>
      </w:r>
      <w:r w:rsidR="00194316" w:rsidRPr="0033379A">
        <w:rPr>
          <w:b/>
          <w:bCs/>
          <w:lang w:val="fr-FR"/>
        </w:rPr>
        <w:t>"</w:t>
      </w:r>
      <w:r w:rsidRPr="0033379A">
        <w:rPr>
          <w:b/>
          <w:bCs/>
          <w:lang w:val="fr-FR"/>
        </w:rPr>
        <w:t xml:space="preserve"> </w:t>
      </w:r>
      <w:r w:rsidR="009366C1" w:rsidRPr="0033379A">
        <w:rPr>
          <w:b/>
          <w:bCs/>
          <w:lang w:val="fr-FR"/>
        </w:rPr>
        <w:t xml:space="preserve"> </w:t>
      </w:r>
      <w:r w:rsidRPr="0033379A">
        <w:rPr>
          <w:b/>
          <w:bCs/>
          <w:lang w:val="fr-FR"/>
        </w:rPr>
        <w:t>/&gt;</w:t>
      </w:r>
      <w:r w:rsidRPr="0033379A">
        <w:rPr>
          <w:lang w:val="fr-FR"/>
        </w:rPr>
        <w:t xml:space="preserve"> </w:t>
      </w:r>
    </w:p>
    <w:p w14:paraId="5CE3AFC6" w14:textId="77777777" w:rsidR="002E60CB" w:rsidRPr="0033379A" w:rsidRDefault="002E60CB" w:rsidP="002E60CB">
      <w:pPr>
        <w:pStyle w:val="XMLCode"/>
        <w:rPr>
          <w:lang w:val="fr-FR"/>
        </w:rPr>
      </w:pPr>
    </w:p>
    <w:p w14:paraId="25DB30BF" w14:textId="77777777" w:rsidR="00AE0EB1" w:rsidRPr="007055D9" w:rsidRDefault="00AE0EB1" w:rsidP="00327322">
      <w:pPr>
        <w:pStyle w:val="berschrift3"/>
      </w:pPr>
      <w:bookmarkStart w:id="574" w:name="_Toc428279361"/>
      <w:bookmarkStart w:id="575" w:name="_Toc428456098"/>
      <w:bookmarkStart w:id="576" w:name="_Toc3556974"/>
      <w:bookmarkStart w:id="577" w:name="_Toc27753586"/>
      <w:bookmarkEnd w:id="574"/>
      <w:bookmarkEnd w:id="575"/>
      <w:r w:rsidRPr="00736820">
        <w:t>Type</w:t>
      </w:r>
      <w:r w:rsidRPr="007055D9">
        <w:t xml:space="preserve"> Specification</w:t>
      </w:r>
      <w:bookmarkEnd w:id="576"/>
      <w:bookmarkEnd w:id="577"/>
      <w:r w:rsidR="00271345">
        <w:t xml:space="preserve"> </w:t>
      </w:r>
    </w:p>
    <w:p w14:paraId="64E9E5DA" w14:textId="77777777" w:rsidR="002E60CB" w:rsidRPr="00226A3F" w:rsidRDefault="002E60CB" w:rsidP="008F5F84">
      <w:pPr>
        <w:keepNext/>
        <w:jc w:val="both"/>
      </w:pPr>
      <w:r w:rsidRPr="00226A3F">
        <w:t>Each connection is identified by its type. The XML definitions of all 0D connections are containing the following elements:</w:t>
      </w:r>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2E60CB" w:rsidRPr="00226A3F" w14:paraId="16A1B510" w14:textId="77777777" w:rsidTr="008C3C2F">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C23CD8F" w14:textId="77777777" w:rsidR="002E60CB" w:rsidRPr="00226A3F" w:rsidRDefault="002E60CB" w:rsidP="0088515B">
            <w:pPr>
              <w:keepNext/>
              <w:rPr>
                <w:b/>
                <w:i/>
              </w:rPr>
            </w:pPr>
            <w:r w:rsidRPr="00226A3F">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91E056" w14:textId="77777777" w:rsidR="002E60CB" w:rsidRPr="00226A3F" w:rsidRDefault="002E60CB" w:rsidP="0088515B">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58009B" w14:textId="77777777" w:rsidR="002E60CB" w:rsidRPr="00226A3F" w:rsidRDefault="000E60DF" w:rsidP="0088515B">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1C3172" w14:textId="77777777" w:rsidR="002E60CB" w:rsidRPr="00226A3F" w:rsidRDefault="002E60CB" w:rsidP="0088515B">
            <w:pPr>
              <w:keepNext/>
              <w:rPr>
                <w:b/>
                <w:i/>
              </w:rPr>
            </w:pPr>
            <w:r w:rsidRPr="00226A3F">
              <w:rPr>
                <w:b/>
                <w:i/>
              </w:rPr>
              <w:t>Constraint</w:t>
            </w:r>
          </w:p>
        </w:tc>
      </w:tr>
      <w:tr w:rsidR="002C3238" w:rsidRPr="00226A3F" w14:paraId="662BE229" w14:textId="77777777" w:rsidTr="008C3C2F">
        <w:trPr>
          <w:jc w:val="center"/>
        </w:trPr>
        <w:tc>
          <w:tcPr>
            <w:tcW w:w="2397" w:type="dxa"/>
            <w:shd w:val="clear" w:color="auto" w:fill="auto"/>
            <w:vAlign w:val="bottom"/>
          </w:tcPr>
          <w:p w14:paraId="54ABE7B3" w14:textId="77777777" w:rsidR="002C3238" w:rsidRPr="00226A3F" w:rsidRDefault="002C3238" w:rsidP="0088515B">
            <w:pPr>
              <w:rPr>
                <w:sz w:val="20"/>
                <w:szCs w:val="20"/>
              </w:rPr>
            </w:pPr>
            <w:r>
              <w:rPr>
                <w:sz w:val="20"/>
                <w:szCs w:val="20"/>
              </w:rPr>
              <w:t>clinch</w:t>
            </w:r>
          </w:p>
        </w:tc>
        <w:tc>
          <w:tcPr>
            <w:tcW w:w="1810" w:type="dxa"/>
            <w:shd w:val="clear" w:color="auto" w:fill="auto"/>
            <w:vAlign w:val="bottom"/>
          </w:tcPr>
          <w:p w14:paraId="61E4A367" w14:textId="77777777" w:rsidR="002C3238" w:rsidRPr="00226A3F" w:rsidRDefault="002C3238" w:rsidP="0088515B">
            <w:pPr>
              <w:rPr>
                <w:sz w:val="20"/>
                <w:szCs w:val="20"/>
              </w:rPr>
            </w:pPr>
            <w:r>
              <w:rPr>
                <w:sz w:val="20"/>
                <w:szCs w:val="20"/>
              </w:rPr>
              <w:t>1</w:t>
            </w:r>
          </w:p>
        </w:tc>
        <w:tc>
          <w:tcPr>
            <w:tcW w:w="1701" w:type="dxa"/>
            <w:shd w:val="clear" w:color="auto" w:fill="auto"/>
            <w:vAlign w:val="bottom"/>
          </w:tcPr>
          <w:p w14:paraId="1B5D9D68"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716C6357" w14:textId="77777777" w:rsidR="002C3238" w:rsidRPr="00226A3F" w:rsidRDefault="002C3238" w:rsidP="0088515B">
            <w:pPr>
              <w:rPr>
                <w:sz w:val="20"/>
                <w:szCs w:val="20"/>
              </w:rPr>
            </w:pPr>
            <w:r w:rsidRPr="00226A3F">
              <w:rPr>
                <w:sz w:val="20"/>
                <w:szCs w:val="20"/>
              </w:rPr>
              <w:t>-</w:t>
            </w:r>
          </w:p>
        </w:tc>
      </w:tr>
      <w:tr w:rsidR="002C3238" w:rsidRPr="00226A3F" w14:paraId="424399A6" w14:textId="77777777" w:rsidTr="008C3C2F">
        <w:trPr>
          <w:jc w:val="center"/>
        </w:trPr>
        <w:tc>
          <w:tcPr>
            <w:tcW w:w="2397" w:type="dxa"/>
            <w:shd w:val="clear" w:color="auto" w:fill="auto"/>
            <w:vAlign w:val="bottom"/>
          </w:tcPr>
          <w:p w14:paraId="3C902BEA" w14:textId="77777777" w:rsidR="002C3238" w:rsidRPr="00226A3F" w:rsidRDefault="002C3238" w:rsidP="0088515B">
            <w:pPr>
              <w:rPr>
                <w:sz w:val="20"/>
                <w:szCs w:val="20"/>
              </w:rPr>
            </w:pPr>
            <w:r>
              <w:rPr>
                <w:sz w:val="20"/>
                <w:szCs w:val="20"/>
              </w:rPr>
              <w:t>clip</w:t>
            </w:r>
          </w:p>
        </w:tc>
        <w:tc>
          <w:tcPr>
            <w:tcW w:w="1810" w:type="dxa"/>
            <w:shd w:val="clear" w:color="auto" w:fill="auto"/>
            <w:vAlign w:val="bottom"/>
          </w:tcPr>
          <w:p w14:paraId="01F194DE" w14:textId="77777777" w:rsidR="002C3238" w:rsidRPr="00226A3F" w:rsidRDefault="002C3238" w:rsidP="0088515B">
            <w:pPr>
              <w:rPr>
                <w:sz w:val="20"/>
                <w:szCs w:val="20"/>
              </w:rPr>
            </w:pPr>
            <w:r>
              <w:rPr>
                <w:sz w:val="20"/>
                <w:szCs w:val="20"/>
              </w:rPr>
              <w:t>1</w:t>
            </w:r>
          </w:p>
        </w:tc>
        <w:tc>
          <w:tcPr>
            <w:tcW w:w="1701" w:type="dxa"/>
            <w:shd w:val="clear" w:color="auto" w:fill="auto"/>
            <w:vAlign w:val="bottom"/>
          </w:tcPr>
          <w:p w14:paraId="2BE8A87F"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1794CB2F" w14:textId="77777777" w:rsidR="002C3238" w:rsidRPr="00226A3F" w:rsidRDefault="002C3238" w:rsidP="0088515B">
            <w:pPr>
              <w:rPr>
                <w:sz w:val="20"/>
                <w:szCs w:val="20"/>
              </w:rPr>
            </w:pPr>
            <w:r w:rsidRPr="00226A3F">
              <w:rPr>
                <w:sz w:val="20"/>
                <w:szCs w:val="20"/>
              </w:rPr>
              <w:t>-</w:t>
            </w:r>
          </w:p>
        </w:tc>
      </w:tr>
      <w:tr w:rsidR="002C3238" w:rsidRPr="00226A3F" w14:paraId="76ACBE74" w14:textId="77777777" w:rsidTr="008C3C2F">
        <w:trPr>
          <w:jc w:val="center"/>
        </w:trPr>
        <w:tc>
          <w:tcPr>
            <w:tcW w:w="2397" w:type="dxa"/>
            <w:shd w:val="clear" w:color="auto" w:fill="auto"/>
            <w:vAlign w:val="bottom"/>
          </w:tcPr>
          <w:p w14:paraId="366A4B66" w14:textId="77777777" w:rsidR="002C3238" w:rsidRPr="00226A3F" w:rsidRDefault="002C3238" w:rsidP="0088515B">
            <w:pPr>
              <w:rPr>
                <w:sz w:val="20"/>
                <w:szCs w:val="20"/>
              </w:rPr>
            </w:pPr>
            <w:proofErr w:type="spellStart"/>
            <w:r>
              <w:rPr>
                <w:sz w:val="20"/>
                <w:szCs w:val="20"/>
              </w:rPr>
              <w:t>heat_stake</w:t>
            </w:r>
            <w:proofErr w:type="spellEnd"/>
          </w:p>
        </w:tc>
        <w:tc>
          <w:tcPr>
            <w:tcW w:w="1810" w:type="dxa"/>
            <w:shd w:val="clear" w:color="auto" w:fill="auto"/>
            <w:vAlign w:val="bottom"/>
          </w:tcPr>
          <w:p w14:paraId="26DB5695" w14:textId="77777777" w:rsidR="002C3238" w:rsidRPr="00226A3F" w:rsidRDefault="002C3238" w:rsidP="0088515B">
            <w:pPr>
              <w:rPr>
                <w:sz w:val="20"/>
                <w:szCs w:val="20"/>
              </w:rPr>
            </w:pPr>
            <w:r>
              <w:rPr>
                <w:sz w:val="20"/>
                <w:szCs w:val="20"/>
              </w:rPr>
              <w:t>1</w:t>
            </w:r>
          </w:p>
        </w:tc>
        <w:tc>
          <w:tcPr>
            <w:tcW w:w="1701" w:type="dxa"/>
            <w:shd w:val="clear" w:color="auto" w:fill="auto"/>
            <w:vAlign w:val="bottom"/>
          </w:tcPr>
          <w:p w14:paraId="47955364"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46AD052F" w14:textId="77777777" w:rsidR="002C3238" w:rsidRPr="00226A3F" w:rsidRDefault="002C3238" w:rsidP="0088515B">
            <w:pPr>
              <w:rPr>
                <w:sz w:val="20"/>
                <w:szCs w:val="20"/>
              </w:rPr>
            </w:pPr>
            <w:r w:rsidRPr="00226A3F">
              <w:rPr>
                <w:sz w:val="20"/>
                <w:szCs w:val="20"/>
              </w:rPr>
              <w:t>-</w:t>
            </w:r>
          </w:p>
        </w:tc>
      </w:tr>
      <w:tr w:rsidR="002C3238" w:rsidRPr="00226A3F" w14:paraId="5D73C1C9" w14:textId="77777777" w:rsidTr="008C3C2F">
        <w:trPr>
          <w:jc w:val="center"/>
        </w:trPr>
        <w:tc>
          <w:tcPr>
            <w:tcW w:w="2397" w:type="dxa"/>
            <w:shd w:val="clear" w:color="auto" w:fill="auto"/>
            <w:vAlign w:val="bottom"/>
          </w:tcPr>
          <w:p w14:paraId="5C1354EF" w14:textId="77777777" w:rsidR="002C3238" w:rsidRDefault="002C3238" w:rsidP="0088515B">
            <w:pPr>
              <w:rPr>
                <w:sz w:val="20"/>
                <w:szCs w:val="20"/>
              </w:rPr>
            </w:pPr>
            <w:r>
              <w:rPr>
                <w:sz w:val="20"/>
                <w:szCs w:val="20"/>
              </w:rPr>
              <w:t>nail</w:t>
            </w:r>
          </w:p>
        </w:tc>
        <w:tc>
          <w:tcPr>
            <w:tcW w:w="1810" w:type="dxa"/>
            <w:shd w:val="clear" w:color="auto" w:fill="auto"/>
            <w:vAlign w:val="bottom"/>
          </w:tcPr>
          <w:p w14:paraId="6CAE4B22" w14:textId="77777777" w:rsidR="002C3238" w:rsidRDefault="002C3238" w:rsidP="0088515B">
            <w:pPr>
              <w:rPr>
                <w:sz w:val="20"/>
                <w:szCs w:val="20"/>
              </w:rPr>
            </w:pPr>
            <w:r>
              <w:rPr>
                <w:sz w:val="20"/>
                <w:szCs w:val="20"/>
              </w:rPr>
              <w:t>1</w:t>
            </w:r>
          </w:p>
        </w:tc>
        <w:tc>
          <w:tcPr>
            <w:tcW w:w="1701" w:type="dxa"/>
            <w:shd w:val="clear" w:color="auto" w:fill="auto"/>
            <w:vAlign w:val="bottom"/>
          </w:tcPr>
          <w:p w14:paraId="75855048"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1665E0F5" w14:textId="77777777" w:rsidR="002C3238" w:rsidRPr="00226A3F" w:rsidRDefault="002C3238" w:rsidP="0088515B">
            <w:pPr>
              <w:rPr>
                <w:sz w:val="20"/>
                <w:szCs w:val="20"/>
              </w:rPr>
            </w:pPr>
            <w:r>
              <w:rPr>
                <w:sz w:val="20"/>
                <w:szCs w:val="20"/>
              </w:rPr>
              <w:t>-</w:t>
            </w:r>
          </w:p>
        </w:tc>
      </w:tr>
      <w:tr w:rsidR="002C3238" w:rsidRPr="00226A3F" w14:paraId="76846BBA" w14:textId="77777777" w:rsidTr="008C3C2F">
        <w:trPr>
          <w:jc w:val="center"/>
        </w:trPr>
        <w:tc>
          <w:tcPr>
            <w:tcW w:w="2397" w:type="dxa"/>
            <w:shd w:val="clear" w:color="auto" w:fill="auto"/>
            <w:vAlign w:val="bottom"/>
          </w:tcPr>
          <w:p w14:paraId="3CDE315C" w14:textId="77777777" w:rsidR="002C3238" w:rsidRPr="00226A3F" w:rsidRDefault="002C3238" w:rsidP="0088515B">
            <w:pPr>
              <w:rPr>
                <w:sz w:val="20"/>
                <w:szCs w:val="20"/>
              </w:rPr>
            </w:pPr>
            <w:r w:rsidRPr="00226A3F">
              <w:rPr>
                <w:sz w:val="20"/>
                <w:szCs w:val="20"/>
              </w:rPr>
              <w:t>gumdrop</w:t>
            </w:r>
          </w:p>
        </w:tc>
        <w:tc>
          <w:tcPr>
            <w:tcW w:w="1810" w:type="dxa"/>
            <w:shd w:val="clear" w:color="auto" w:fill="auto"/>
            <w:vAlign w:val="bottom"/>
          </w:tcPr>
          <w:p w14:paraId="33185B22"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486CF07B"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16528351" w14:textId="77777777" w:rsidR="002C3238" w:rsidRPr="00226A3F" w:rsidRDefault="002C3238" w:rsidP="0088515B">
            <w:pPr>
              <w:rPr>
                <w:sz w:val="20"/>
                <w:szCs w:val="20"/>
              </w:rPr>
            </w:pPr>
            <w:r w:rsidRPr="00226A3F">
              <w:rPr>
                <w:sz w:val="20"/>
                <w:szCs w:val="20"/>
              </w:rPr>
              <w:t>-</w:t>
            </w:r>
          </w:p>
        </w:tc>
      </w:tr>
      <w:tr w:rsidR="002C3238" w:rsidRPr="00226A3F" w14:paraId="006413C8" w14:textId="77777777" w:rsidTr="008C3C2F">
        <w:trPr>
          <w:jc w:val="center"/>
        </w:trPr>
        <w:tc>
          <w:tcPr>
            <w:tcW w:w="2397" w:type="dxa"/>
            <w:shd w:val="clear" w:color="auto" w:fill="auto"/>
            <w:vAlign w:val="bottom"/>
          </w:tcPr>
          <w:p w14:paraId="5125AC57" w14:textId="77777777" w:rsidR="002C3238" w:rsidRPr="00226A3F" w:rsidRDefault="002C3238" w:rsidP="0088515B">
            <w:pPr>
              <w:rPr>
                <w:sz w:val="20"/>
                <w:szCs w:val="20"/>
              </w:rPr>
            </w:pPr>
            <w:r w:rsidRPr="00226A3F">
              <w:rPr>
                <w:sz w:val="20"/>
                <w:szCs w:val="20"/>
              </w:rPr>
              <w:t>rivet</w:t>
            </w:r>
          </w:p>
        </w:tc>
        <w:tc>
          <w:tcPr>
            <w:tcW w:w="1810" w:type="dxa"/>
            <w:shd w:val="clear" w:color="auto" w:fill="auto"/>
            <w:vAlign w:val="bottom"/>
          </w:tcPr>
          <w:p w14:paraId="2D51637E"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2662A31B"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3117FD7B" w14:textId="77777777" w:rsidR="002C3238" w:rsidRPr="00226A3F" w:rsidRDefault="002C3238" w:rsidP="0088515B">
            <w:pPr>
              <w:rPr>
                <w:sz w:val="20"/>
                <w:szCs w:val="20"/>
              </w:rPr>
            </w:pPr>
            <w:r w:rsidRPr="00226A3F">
              <w:rPr>
                <w:sz w:val="20"/>
                <w:szCs w:val="20"/>
              </w:rPr>
              <w:t>-</w:t>
            </w:r>
          </w:p>
        </w:tc>
      </w:tr>
      <w:tr w:rsidR="002C3238" w:rsidRPr="00226A3F" w14:paraId="5038FCB4" w14:textId="77777777" w:rsidTr="008C3C2F">
        <w:trPr>
          <w:jc w:val="center"/>
        </w:trPr>
        <w:tc>
          <w:tcPr>
            <w:tcW w:w="2397" w:type="dxa"/>
            <w:shd w:val="clear" w:color="auto" w:fill="auto"/>
            <w:vAlign w:val="bottom"/>
          </w:tcPr>
          <w:p w14:paraId="1A5786B2" w14:textId="77777777" w:rsidR="002C3238" w:rsidRPr="00226A3F" w:rsidRDefault="002C3238" w:rsidP="0088515B">
            <w:pPr>
              <w:rPr>
                <w:sz w:val="20"/>
                <w:szCs w:val="20"/>
              </w:rPr>
            </w:pPr>
            <w:proofErr w:type="spellStart"/>
            <w:r w:rsidRPr="00226A3F">
              <w:rPr>
                <w:sz w:val="20"/>
                <w:szCs w:val="20"/>
              </w:rPr>
              <w:t>robscan</w:t>
            </w:r>
            <w:proofErr w:type="spellEnd"/>
          </w:p>
        </w:tc>
        <w:tc>
          <w:tcPr>
            <w:tcW w:w="1810" w:type="dxa"/>
            <w:shd w:val="clear" w:color="auto" w:fill="auto"/>
            <w:vAlign w:val="bottom"/>
          </w:tcPr>
          <w:p w14:paraId="2AD7267F"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1AEC9117"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0086D8D4" w14:textId="77777777" w:rsidR="002C3238" w:rsidRPr="00226A3F" w:rsidRDefault="002C3238" w:rsidP="0088515B">
            <w:pPr>
              <w:rPr>
                <w:sz w:val="20"/>
                <w:szCs w:val="20"/>
              </w:rPr>
            </w:pPr>
            <w:r w:rsidRPr="00226A3F">
              <w:rPr>
                <w:sz w:val="20"/>
                <w:szCs w:val="20"/>
              </w:rPr>
              <w:t>-</w:t>
            </w:r>
          </w:p>
        </w:tc>
      </w:tr>
      <w:tr w:rsidR="002C3238" w:rsidRPr="00226A3F" w14:paraId="780BAA6C" w14:textId="77777777" w:rsidTr="008C3C2F">
        <w:trPr>
          <w:jc w:val="center"/>
        </w:trPr>
        <w:tc>
          <w:tcPr>
            <w:tcW w:w="2397" w:type="dxa"/>
            <w:shd w:val="clear" w:color="auto" w:fill="auto"/>
            <w:vAlign w:val="bottom"/>
          </w:tcPr>
          <w:p w14:paraId="35436E5E" w14:textId="77777777" w:rsidR="002C3238" w:rsidRPr="00226A3F" w:rsidRDefault="002C3238" w:rsidP="0088515B">
            <w:pPr>
              <w:rPr>
                <w:sz w:val="20"/>
                <w:szCs w:val="20"/>
              </w:rPr>
            </w:pPr>
            <w:proofErr w:type="spellStart"/>
            <w:r w:rsidRPr="00226A3F">
              <w:rPr>
                <w:sz w:val="20"/>
                <w:szCs w:val="20"/>
              </w:rPr>
              <w:t>spotweld</w:t>
            </w:r>
            <w:proofErr w:type="spellEnd"/>
          </w:p>
        </w:tc>
        <w:tc>
          <w:tcPr>
            <w:tcW w:w="1810" w:type="dxa"/>
            <w:shd w:val="clear" w:color="auto" w:fill="auto"/>
            <w:vAlign w:val="bottom"/>
          </w:tcPr>
          <w:p w14:paraId="76EDDD71"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1E553B54"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46D1C1FC" w14:textId="77777777" w:rsidR="002C3238" w:rsidRPr="00226A3F" w:rsidRDefault="002C3238" w:rsidP="001251B7">
            <w:pPr>
              <w:keepNext/>
              <w:rPr>
                <w:sz w:val="20"/>
                <w:szCs w:val="20"/>
              </w:rPr>
            </w:pPr>
            <w:r w:rsidRPr="00226A3F">
              <w:rPr>
                <w:sz w:val="20"/>
                <w:szCs w:val="20"/>
              </w:rPr>
              <w:t>-</w:t>
            </w:r>
          </w:p>
        </w:tc>
      </w:tr>
      <w:tr w:rsidR="002C3238" w:rsidRPr="00226A3F" w14:paraId="23E2258D" w14:textId="77777777" w:rsidTr="008C3C2F">
        <w:trPr>
          <w:jc w:val="center"/>
        </w:trPr>
        <w:tc>
          <w:tcPr>
            <w:tcW w:w="2397" w:type="dxa"/>
            <w:shd w:val="clear" w:color="auto" w:fill="auto"/>
            <w:vAlign w:val="bottom"/>
          </w:tcPr>
          <w:p w14:paraId="7295F52E" w14:textId="77777777" w:rsidR="002C3238" w:rsidRPr="00226A3F" w:rsidRDefault="002C3238" w:rsidP="0088515B">
            <w:pPr>
              <w:rPr>
                <w:sz w:val="20"/>
                <w:szCs w:val="20"/>
              </w:rPr>
            </w:pPr>
            <w:proofErr w:type="spellStart"/>
            <w:r>
              <w:rPr>
                <w:sz w:val="20"/>
                <w:szCs w:val="20"/>
              </w:rPr>
              <w:t>threaded_connection</w:t>
            </w:r>
            <w:proofErr w:type="spellEnd"/>
          </w:p>
        </w:tc>
        <w:tc>
          <w:tcPr>
            <w:tcW w:w="1810" w:type="dxa"/>
            <w:shd w:val="clear" w:color="auto" w:fill="auto"/>
            <w:vAlign w:val="bottom"/>
          </w:tcPr>
          <w:p w14:paraId="7DEBE0F7" w14:textId="77777777" w:rsidR="002C3238" w:rsidRPr="00226A3F" w:rsidRDefault="002C3238" w:rsidP="0088515B">
            <w:pPr>
              <w:rPr>
                <w:sz w:val="20"/>
                <w:szCs w:val="20"/>
              </w:rPr>
            </w:pPr>
            <w:r>
              <w:rPr>
                <w:sz w:val="20"/>
                <w:szCs w:val="20"/>
              </w:rPr>
              <w:t>1</w:t>
            </w:r>
          </w:p>
        </w:tc>
        <w:tc>
          <w:tcPr>
            <w:tcW w:w="1701" w:type="dxa"/>
            <w:shd w:val="clear" w:color="auto" w:fill="auto"/>
            <w:vAlign w:val="bottom"/>
          </w:tcPr>
          <w:p w14:paraId="5D225C4A" w14:textId="77777777" w:rsidR="002C3238" w:rsidRPr="00226A3F" w:rsidRDefault="002C3238" w:rsidP="0088515B">
            <w:pPr>
              <w:rPr>
                <w:sz w:val="20"/>
                <w:szCs w:val="20"/>
              </w:rPr>
            </w:pPr>
            <w:r>
              <w:rPr>
                <w:sz w:val="20"/>
                <w:szCs w:val="20"/>
              </w:rPr>
              <w:t>Optional</w:t>
            </w:r>
          </w:p>
        </w:tc>
        <w:tc>
          <w:tcPr>
            <w:tcW w:w="2708" w:type="dxa"/>
            <w:shd w:val="clear" w:color="auto" w:fill="auto"/>
            <w:vAlign w:val="bottom"/>
          </w:tcPr>
          <w:p w14:paraId="0A3B66C4" w14:textId="77777777" w:rsidR="002C3238" w:rsidRPr="00226A3F" w:rsidRDefault="002C3238" w:rsidP="001251B7">
            <w:pPr>
              <w:keepNext/>
              <w:rPr>
                <w:sz w:val="20"/>
                <w:szCs w:val="20"/>
              </w:rPr>
            </w:pPr>
            <w:r>
              <w:rPr>
                <w:sz w:val="20"/>
                <w:szCs w:val="20"/>
              </w:rPr>
              <w:t>-</w:t>
            </w:r>
          </w:p>
        </w:tc>
      </w:tr>
      <w:tr w:rsidR="002C3238" w:rsidRPr="00226A3F" w14:paraId="6BEEFB02" w14:textId="77777777" w:rsidTr="008C3C2F">
        <w:trPr>
          <w:jc w:val="center"/>
        </w:trPr>
        <w:tc>
          <w:tcPr>
            <w:tcW w:w="2397" w:type="dxa"/>
            <w:shd w:val="clear" w:color="auto" w:fill="auto"/>
            <w:vAlign w:val="bottom"/>
          </w:tcPr>
          <w:p w14:paraId="35C75C7A" w14:textId="77777777" w:rsidR="002C3238" w:rsidRPr="00226A3F" w:rsidRDefault="002C3238" w:rsidP="0088515B">
            <w:pPr>
              <w:rPr>
                <w:sz w:val="20"/>
                <w:szCs w:val="20"/>
              </w:rPr>
            </w:pPr>
            <w:proofErr w:type="spellStart"/>
            <w:r>
              <w:rPr>
                <w:sz w:val="20"/>
                <w:szCs w:val="20"/>
              </w:rPr>
              <w:t>contact_list</w:t>
            </w:r>
            <w:proofErr w:type="spellEnd"/>
          </w:p>
        </w:tc>
        <w:tc>
          <w:tcPr>
            <w:tcW w:w="1810" w:type="dxa"/>
            <w:shd w:val="clear" w:color="auto" w:fill="auto"/>
            <w:vAlign w:val="bottom"/>
          </w:tcPr>
          <w:p w14:paraId="3C338E62"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20EA2C2E"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52ADADBD" w14:textId="24275FFA" w:rsidR="002C3238" w:rsidRPr="00226A3F" w:rsidRDefault="002C3238" w:rsidP="001251B7">
            <w:pPr>
              <w:keepNext/>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004854">
              <w:rPr>
                <w:sz w:val="20"/>
                <w:szCs w:val="20"/>
              </w:rPr>
              <w:t>5.3.2.5</w:t>
            </w:r>
            <w:r>
              <w:rPr>
                <w:sz w:val="20"/>
                <w:szCs w:val="20"/>
              </w:rPr>
              <w:fldChar w:fldCharType="end"/>
            </w:r>
            <w:r>
              <w:rPr>
                <w:sz w:val="20"/>
                <w:szCs w:val="20"/>
              </w:rPr>
              <w:t xml:space="preserve">. </w:t>
            </w:r>
          </w:p>
        </w:tc>
      </w:tr>
      <w:tr w:rsidR="00C5158C" w:rsidRPr="00226A3F" w14:paraId="7D5A1601" w14:textId="77777777" w:rsidTr="008C3C2F">
        <w:trPr>
          <w:jc w:val="center"/>
        </w:trPr>
        <w:tc>
          <w:tcPr>
            <w:tcW w:w="2397" w:type="dxa"/>
            <w:shd w:val="clear" w:color="auto" w:fill="auto"/>
            <w:vAlign w:val="bottom"/>
          </w:tcPr>
          <w:p w14:paraId="4A206347" w14:textId="77777777" w:rsidR="00C5158C" w:rsidRDefault="00C5158C" w:rsidP="0088515B">
            <w:pPr>
              <w:rPr>
                <w:sz w:val="20"/>
                <w:szCs w:val="20"/>
              </w:rPr>
            </w:pPr>
            <w:r>
              <w:rPr>
                <w:sz w:val="20"/>
                <w:szCs w:val="20"/>
              </w:rPr>
              <w:t>stacking</w:t>
            </w:r>
          </w:p>
        </w:tc>
        <w:tc>
          <w:tcPr>
            <w:tcW w:w="1810" w:type="dxa"/>
            <w:shd w:val="clear" w:color="auto" w:fill="auto"/>
            <w:vAlign w:val="bottom"/>
          </w:tcPr>
          <w:p w14:paraId="578D75D4" w14:textId="77777777" w:rsidR="00C5158C" w:rsidRPr="00226A3F" w:rsidRDefault="00C5158C" w:rsidP="0088515B">
            <w:pPr>
              <w:rPr>
                <w:sz w:val="20"/>
                <w:szCs w:val="20"/>
              </w:rPr>
            </w:pPr>
            <w:r>
              <w:rPr>
                <w:sz w:val="20"/>
                <w:szCs w:val="20"/>
              </w:rPr>
              <w:t>1</w:t>
            </w:r>
          </w:p>
        </w:tc>
        <w:tc>
          <w:tcPr>
            <w:tcW w:w="1701" w:type="dxa"/>
            <w:shd w:val="clear" w:color="auto" w:fill="auto"/>
            <w:vAlign w:val="bottom"/>
          </w:tcPr>
          <w:p w14:paraId="68EE3A74" w14:textId="77777777" w:rsidR="00C5158C" w:rsidRPr="00226A3F" w:rsidRDefault="00C5158C" w:rsidP="0088515B">
            <w:pPr>
              <w:rPr>
                <w:sz w:val="20"/>
                <w:szCs w:val="20"/>
              </w:rPr>
            </w:pPr>
            <w:r>
              <w:rPr>
                <w:sz w:val="20"/>
                <w:szCs w:val="20"/>
              </w:rPr>
              <w:t>Optional</w:t>
            </w:r>
          </w:p>
        </w:tc>
        <w:tc>
          <w:tcPr>
            <w:tcW w:w="2708" w:type="dxa"/>
            <w:shd w:val="clear" w:color="auto" w:fill="auto"/>
            <w:vAlign w:val="bottom"/>
          </w:tcPr>
          <w:p w14:paraId="16455853" w14:textId="4734C4C4" w:rsidR="00C5158C" w:rsidRDefault="00C5158C" w:rsidP="001251B7">
            <w:pPr>
              <w:keepNext/>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004854">
              <w:rPr>
                <w:sz w:val="20"/>
                <w:szCs w:val="20"/>
              </w:rPr>
              <w:t>5.3.1.3</w:t>
            </w:r>
            <w:r>
              <w:rPr>
                <w:sz w:val="20"/>
                <w:szCs w:val="20"/>
              </w:rPr>
              <w:fldChar w:fldCharType="end"/>
            </w:r>
          </w:p>
        </w:tc>
      </w:tr>
    </w:tbl>
    <w:p w14:paraId="040B2ADD" w14:textId="34DAFF97" w:rsidR="001251B7" w:rsidRPr="00226A3F" w:rsidRDefault="001251B7" w:rsidP="00D803E1">
      <w:pPr>
        <w:pStyle w:val="Beschriftung"/>
        <w:spacing w:before="120"/>
      </w:pPr>
      <w:bookmarkStart w:id="578" w:name="_Toc3566441"/>
      <w:bookmarkStart w:id="579" w:name="_Toc27753809"/>
      <w:r>
        <w:t xml:space="preserve">Table </w:t>
      </w:r>
      <w:ins w:id="580" w:author="Dr. Carsten Franke" w:date="2020-03-09T16:02:00Z">
        <w:r w:rsidR="001D2A94">
          <w:fldChar w:fldCharType="begin"/>
        </w:r>
        <w:r w:rsidR="001D2A94">
          <w:instrText xml:space="preserve"> SEQ Table \* ARABIC </w:instrText>
        </w:r>
      </w:ins>
      <w:r w:rsidR="001D2A94">
        <w:fldChar w:fldCharType="separate"/>
      </w:r>
      <w:ins w:id="581" w:author="Dr. Carsten Franke" w:date="2020-03-09T16:02:00Z">
        <w:r w:rsidR="001D2A94">
          <w:rPr>
            <w:noProof/>
          </w:rPr>
          <w:t>34</w:t>
        </w:r>
        <w:r w:rsidR="001D2A94">
          <w:fldChar w:fldCharType="end"/>
        </w:r>
      </w:ins>
      <w:del w:id="582" w:author="Dr. Carsten Franke" w:date="2020-03-09T16:02:00Z">
        <w:r w:rsidR="00D43112" w:rsidDel="001D2A94">
          <w:fldChar w:fldCharType="begin"/>
        </w:r>
        <w:r w:rsidR="00D43112" w:rsidDel="001D2A94">
          <w:delInstrText xml:space="preserve"> SEQ Table \* ARABIC </w:delInstrText>
        </w:r>
        <w:r w:rsidR="00D43112" w:rsidDel="001D2A94">
          <w:fldChar w:fldCharType="separate"/>
        </w:r>
        <w:r w:rsidR="00004854" w:rsidDel="001D2A94">
          <w:rPr>
            <w:noProof/>
          </w:rPr>
          <w:delText>34</w:delText>
        </w:r>
        <w:r w:rsidR="00D43112" w:rsidDel="001D2A94">
          <w:fldChar w:fldCharType="end"/>
        </w:r>
      </w:del>
      <w:r>
        <w:t xml:space="preserve">: Nested elements of element </w:t>
      </w:r>
      <w:r w:rsidRPr="00226A3F">
        <w:rPr>
          <w:rFonts w:ascii="Courier New" w:hAnsi="Courier New" w:cs="Courier New"/>
          <w:i/>
          <w:sz w:val="18"/>
          <w:szCs w:val="18"/>
        </w:rPr>
        <w:t>&lt;connection_0d</w:t>
      </w:r>
      <w:r>
        <w:rPr>
          <w:rFonts w:ascii="Courier New" w:hAnsi="Courier New" w:cs="Courier New"/>
          <w:b w:val="0"/>
          <w:i/>
          <w:sz w:val="18"/>
          <w:szCs w:val="18"/>
        </w:rPr>
        <w:t>/</w:t>
      </w:r>
      <w:r w:rsidRPr="00226A3F">
        <w:rPr>
          <w:rFonts w:ascii="Courier New" w:hAnsi="Courier New" w:cs="Courier New"/>
          <w:i/>
          <w:sz w:val="18"/>
          <w:szCs w:val="18"/>
        </w:rPr>
        <w:t>&gt;</w:t>
      </w:r>
      <w:bookmarkEnd w:id="578"/>
      <w:bookmarkEnd w:id="579"/>
    </w:p>
    <w:p w14:paraId="3B78158F" w14:textId="77777777" w:rsidR="002E657F" w:rsidRDefault="002E60CB" w:rsidP="008F5F84">
      <w:pPr>
        <w:keepNext/>
        <w:jc w:val="both"/>
      </w:pPr>
      <w:r w:rsidRPr="00126F30">
        <w:t xml:space="preserve">Note: </w:t>
      </w:r>
      <w:r>
        <w:t>Exactl</w:t>
      </w:r>
      <w:r w:rsidRPr="00126F30">
        <w:t xml:space="preserve">y </w:t>
      </w:r>
      <w:r w:rsidRPr="003038C9">
        <w:rPr>
          <w:i/>
        </w:rPr>
        <w:t>one</w:t>
      </w:r>
      <w:r w:rsidRPr="00126F30">
        <w:t xml:space="preserve"> of the type elements (</w:t>
      </w:r>
      <w:proofErr w:type="spellStart"/>
      <w:r w:rsidR="009F5B14">
        <w:rPr>
          <w:rFonts w:ascii="Courier New" w:hAnsi="Courier New" w:cs="Courier New"/>
          <w:b/>
          <w:i/>
          <w:sz w:val="18"/>
          <w:szCs w:val="18"/>
        </w:rPr>
        <w:t>clinchclinch</w:t>
      </w:r>
      <w:proofErr w:type="spellEnd"/>
      <w:r w:rsidR="009F5B14">
        <w:rPr>
          <w:rFonts w:ascii="Courier New" w:hAnsi="Courier New" w:cs="Courier New"/>
          <w:b/>
          <w:i/>
          <w:sz w:val="18"/>
          <w:szCs w:val="18"/>
        </w:rPr>
        <w:t xml:space="preserve">, clip, </w:t>
      </w:r>
      <w:proofErr w:type="spellStart"/>
      <w:r w:rsidR="009F5B14">
        <w:rPr>
          <w:rFonts w:ascii="Courier New" w:hAnsi="Courier New" w:cs="Courier New"/>
          <w:b/>
          <w:i/>
          <w:sz w:val="18"/>
          <w:szCs w:val="18"/>
        </w:rPr>
        <w:t>heat_stake</w:t>
      </w:r>
      <w:proofErr w:type="spellEnd"/>
      <w:r w:rsidRPr="00126F30">
        <w:rPr>
          <w:rFonts w:ascii="Courier New" w:hAnsi="Courier New" w:cs="Courier New"/>
          <w:b/>
          <w:i/>
          <w:sz w:val="18"/>
          <w:szCs w:val="18"/>
        </w:rPr>
        <w:t xml:space="preserve">, gumdrop, </w:t>
      </w:r>
      <w:r w:rsidR="009F5B14">
        <w:rPr>
          <w:rFonts w:ascii="Courier New" w:hAnsi="Courier New" w:cs="Courier New"/>
          <w:b/>
          <w:i/>
          <w:sz w:val="18"/>
          <w:szCs w:val="18"/>
        </w:rPr>
        <w:t xml:space="preserve">nail, </w:t>
      </w:r>
      <w:r w:rsidRPr="00126F30">
        <w:rPr>
          <w:rFonts w:ascii="Courier New" w:hAnsi="Courier New" w:cs="Courier New"/>
          <w:b/>
          <w:i/>
          <w:sz w:val="18"/>
          <w:szCs w:val="18"/>
        </w:rPr>
        <w:t xml:space="preserve">rivet, </w:t>
      </w:r>
      <w:proofErr w:type="spellStart"/>
      <w:r w:rsidRPr="00126F30">
        <w:rPr>
          <w:rFonts w:ascii="Courier New" w:hAnsi="Courier New" w:cs="Courier New"/>
          <w:b/>
          <w:i/>
          <w:sz w:val="18"/>
          <w:szCs w:val="18"/>
        </w:rPr>
        <w:t>robscan</w:t>
      </w:r>
      <w:proofErr w:type="spellEnd"/>
      <w:r w:rsidRPr="00126F30">
        <w:rPr>
          <w:rFonts w:ascii="Courier New" w:hAnsi="Courier New" w:cs="Courier New"/>
          <w:b/>
          <w:i/>
          <w:sz w:val="18"/>
          <w:szCs w:val="18"/>
        </w:rPr>
        <w:t xml:space="preserve">, </w:t>
      </w:r>
      <w:proofErr w:type="spellStart"/>
      <w:r w:rsidRPr="00126F30">
        <w:rPr>
          <w:rFonts w:ascii="Courier New" w:hAnsi="Courier New" w:cs="Courier New"/>
          <w:b/>
          <w:i/>
          <w:sz w:val="18"/>
          <w:szCs w:val="18"/>
        </w:rPr>
        <w:t>spotweld</w:t>
      </w:r>
      <w:proofErr w:type="spellEnd"/>
      <w:r w:rsidR="009F5B14">
        <w:rPr>
          <w:rFonts w:ascii="Courier New" w:hAnsi="Courier New" w:cs="Courier New"/>
          <w:b/>
          <w:i/>
          <w:sz w:val="18"/>
          <w:szCs w:val="18"/>
        </w:rPr>
        <w:t xml:space="preserve">, or </w:t>
      </w:r>
      <w:proofErr w:type="spellStart"/>
      <w:r w:rsidR="009F5B14">
        <w:rPr>
          <w:rFonts w:ascii="Courier New" w:hAnsi="Courier New" w:cs="Courier New"/>
          <w:b/>
          <w:i/>
          <w:sz w:val="18"/>
          <w:szCs w:val="18"/>
        </w:rPr>
        <w:t>threaded_connection</w:t>
      </w:r>
      <w:proofErr w:type="spellEnd"/>
      <w:r w:rsidRPr="00126F30">
        <w:t xml:space="preserve">) must exist in </w:t>
      </w:r>
      <w:r w:rsidR="00D803E1" w:rsidRPr="00D803E1">
        <w:rPr>
          <w:rStyle w:val="elementdeftypeChar"/>
        </w:rPr>
        <w:t>&lt;</w:t>
      </w:r>
      <w:r w:rsidRPr="00D803E1">
        <w:rPr>
          <w:rStyle w:val="elementdeftypeChar"/>
        </w:rPr>
        <w:t>connection_0d</w:t>
      </w:r>
      <w:r w:rsidR="00D803E1">
        <w:rPr>
          <w:rStyle w:val="elementdeftypeChar"/>
        </w:rPr>
        <w:t>/&gt;</w:t>
      </w:r>
      <w:r w:rsidRPr="00126F30">
        <w:t>.</w:t>
      </w:r>
      <w:r>
        <w:t xml:space="preserve"> There is </w:t>
      </w:r>
      <w:r w:rsidRPr="00D969AA">
        <w:rPr>
          <w:i/>
        </w:rPr>
        <w:t>no</w:t>
      </w:r>
      <w:r>
        <w:t xml:space="preserve"> default type.</w:t>
      </w:r>
      <w:r w:rsidR="002E657F">
        <w:t xml:space="preserve"> </w:t>
      </w:r>
    </w:p>
    <w:p w14:paraId="08DFEE69" w14:textId="77777777" w:rsidR="00EB7AF6" w:rsidRPr="00226A3F" w:rsidRDefault="00EB7AF6" w:rsidP="008F5F84">
      <w:pPr>
        <w:keepNext/>
        <w:jc w:val="both"/>
        <w:rPr>
          <w:noProof/>
        </w:rPr>
      </w:pPr>
    </w:p>
    <w:p w14:paraId="11C9F55C" w14:textId="77777777" w:rsidR="00AE0EB1" w:rsidRPr="007055D9" w:rsidRDefault="00AE0EB1" w:rsidP="00B025EE">
      <w:pPr>
        <w:pStyle w:val="berschrift2"/>
        <w:tabs>
          <w:tab w:val="clear" w:pos="576"/>
          <w:tab w:val="num" w:pos="567"/>
        </w:tabs>
        <w:spacing w:before="240"/>
        <w:ind w:left="578" w:hanging="578"/>
      </w:pPr>
      <w:bookmarkStart w:id="583" w:name="_Ref428355238"/>
      <w:bookmarkStart w:id="584" w:name="_Toc3556975"/>
      <w:bookmarkStart w:id="585" w:name="_Toc27753587"/>
      <w:r w:rsidRPr="007055D9">
        <w:t xml:space="preserve">Spot </w:t>
      </w:r>
      <w:r w:rsidR="002E657F">
        <w:t>W</w:t>
      </w:r>
      <w:r w:rsidRPr="007055D9">
        <w:t>elds</w:t>
      </w:r>
      <w:bookmarkEnd w:id="583"/>
      <w:bookmarkEnd w:id="584"/>
      <w:bookmarkEnd w:id="585"/>
      <w:r w:rsidR="00630154">
        <w:t xml:space="preserve"> </w:t>
      </w:r>
    </w:p>
    <w:p w14:paraId="0BD67B47" w14:textId="77777777" w:rsidR="002E60CB" w:rsidRPr="00226A3F" w:rsidRDefault="002E60CB" w:rsidP="008F5F84">
      <w:pPr>
        <w:jc w:val="both"/>
        <w:rPr>
          <w:noProof/>
        </w:rPr>
      </w:pPr>
      <w:r w:rsidRPr="00226A3F">
        <w:t xml:space="preserve">A spot weld is denoted by an element </w:t>
      </w:r>
      <w:r w:rsidR="00D50FA6" w:rsidRPr="00226A3F">
        <w:rPr>
          <w:rFonts w:ascii="Courier New" w:hAnsi="Courier New" w:cs="Courier New"/>
          <w:b/>
          <w:i/>
          <w:sz w:val="18"/>
          <w:szCs w:val="18"/>
        </w:rPr>
        <w:t>&lt;</w:t>
      </w:r>
      <w:proofErr w:type="spellStart"/>
      <w:r w:rsidR="00D50FA6" w:rsidRPr="00226A3F">
        <w:rPr>
          <w:rFonts w:ascii="Courier New" w:hAnsi="Courier New" w:cs="Courier New"/>
          <w:b/>
          <w:i/>
          <w:sz w:val="18"/>
          <w:szCs w:val="18"/>
        </w:rPr>
        <w:t>spotweld</w:t>
      </w:r>
      <w:proofErr w:type="spellEnd"/>
      <w:r w:rsidR="00D50FA6">
        <w:rPr>
          <w:rFonts w:ascii="Courier New" w:hAnsi="Courier New" w:cs="Courier New"/>
          <w:b/>
          <w:i/>
          <w:sz w:val="18"/>
          <w:szCs w:val="18"/>
        </w:rPr>
        <w:t>/</w:t>
      </w:r>
      <w:r w:rsidR="00D50FA6" w:rsidRPr="00226A3F">
        <w:rPr>
          <w:rFonts w:ascii="Courier New" w:hAnsi="Courier New" w:cs="Courier New"/>
          <w:b/>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2026"/>
        <w:gridCol w:w="1417"/>
        <w:gridCol w:w="3321"/>
      </w:tblGrid>
      <w:tr w:rsidR="002E60CB" w:rsidRPr="00226A3F" w14:paraId="69BC4535" w14:textId="77777777" w:rsidTr="005A7483">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E4416C1" w14:textId="77777777" w:rsidR="002E60CB" w:rsidRPr="00226A3F" w:rsidRDefault="002E60CB" w:rsidP="0088515B">
            <w:pPr>
              <w:keepNext/>
              <w:rPr>
                <w:b/>
                <w:i/>
              </w:rPr>
            </w:pPr>
            <w:r w:rsidRPr="00226A3F">
              <w:rPr>
                <w:b/>
                <w:i/>
              </w:rPr>
              <w:t>Nested Elements</w:t>
            </w:r>
          </w:p>
        </w:tc>
        <w:tc>
          <w:tcPr>
            <w:tcW w:w="202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529BA49" w14:textId="77777777" w:rsidR="002E60CB" w:rsidRPr="00226A3F" w:rsidRDefault="002E60CB" w:rsidP="0088515B">
            <w:pPr>
              <w:keepNext/>
              <w:rPr>
                <w:b/>
                <w:i/>
              </w:rPr>
            </w:pPr>
            <w:r w:rsidRPr="00226A3F">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CDC69FF" w14:textId="77777777" w:rsidR="002E60CB" w:rsidRPr="00226A3F" w:rsidRDefault="000E60DF" w:rsidP="0088515B">
            <w:pPr>
              <w:keepNext/>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EDB2F8E" w14:textId="77777777" w:rsidR="002E60CB" w:rsidRPr="00226A3F" w:rsidRDefault="002E60CB" w:rsidP="0088515B">
            <w:pPr>
              <w:keepNext/>
              <w:rPr>
                <w:b/>
                <w:i/>
              </w:rPr>
            </w:pPr>
            <w:r w:rsidRPr="00226A3F">
              <w:rPr>
                <w:b/>
                <w:i/>
              </w:rPr>
              <w:t>Constraint</w:t>
            </w:r>
          </w:p>
        </w:tc>
      </w:tr>
      <w:tr w:rsidR="002E60CB" w:rsidRPr="00226A3F" w14:paraId="02D6C01D" w14:textId="77777777" w:rsidTr="005A7483">
        <w:trPr>
          <w:jc w:val="center"/>
        </w:trPr>
        <w:tc>
          <w:tcPr>
            <w:tcW w:w="2148" w:type="dxa"/>
            <w:shd w:val="clear" w:color="auto" w:fill="auto"/>
            <w:vAlign w:val="bottom"/>
          </w:tcPr>
          <w:p w14:paraId="76B7EE5F" w14:textId="77777777" w:rsidR="002E60CB" w:rsidRPr="00226A3F" w:rsidRDefault="002E60CB" w:rsidP="0088515B">
            <w:pPr>
              <w:rPr>
                <w:sz w:val="20"/>
                <w:szCs w:val="20"/>
              </w:rPr>
            </w:pPr>
            <w:proofErr w:type="spellStart"/>
            <w:r w:rsidRPr="00226A3F">
              <w:rPr>
                <w:sz w:val="20"/>
                <w:szCs w:val="20"/>
              </w:rPr>
              <w:t>spotweld</w:t>
            </w:r>
            <w:proofErr w:type="spellEnd"/>
          </w:p>
        </w:tc>
        <w:tc>
          <w:tcPr>
            <w:tcW w:w="2026" w:type="dxa"/>
            <w:shd w:val="clear" w:color="auto" w:fill="auto"/>
            <w:vAlign w:val="bottom"/>
          </w:tcPr>
          <w:p w14:paraId="0940B6D7" w14:textId="77777777" w:rsidR="002E60CB" w:rsidRPr="00226A3F" w:rsidRDefault="002E60CB" w:rsidP="0088515B">
            <w:pPr>
              <w:rPr>
                <w:sz w:val="20"/>
                <w:szCs w:val="20"/>
              </w:rPr>
            </w:pPr>
            <w:r w:rsidRPr="00226A3F">
              <w:rPr>
                <w:sz w:val="20"/>
                <w:szCs w:val="20"/>
              </w:rPr>
              <w:t>1</w:t>
            </w:r>
          </w:p>
        </w:tc>
        <w:tc>
          <w:tcPr>
            <w:tcW w:w="1417" w:type="dxa"/>
            <w:shd w:val="clear" w:color="auto" w:fill="auto"/>
            <w:vAlign w:val="bottom"/>
          </w:tcPr>
          <w:p w14:paraId="12B30131" w14:textId="77777777" w:rsidR="002E60CB" w:rsidRPr="00226A3F" w:rsidRDefault="002E60CB" w:rsidP="0088515B">
            <w:pPr>
              <w:rPr>
                <w:sz w:val="20"/>
                <w:szCs w:val="20"/>
              </w:rPr>
            </w:pPr>
            <w:r w:rsidRPr="00226A3F">
              <w:rPr>
                <w:sz w:val="20"/>
                <w:szCs w:val="20"/>
              </w:rPr>
              <w:t>Optional</w:t>
            </w:r>
          </w:p>
        </w:tc>
        <w:tc>
          <w:tcPr>
            <w:tcW w:w="3321" w:type="dxa"/>
            <w:shd w:val="clear" w:color="auto" w:fill="auto"/>
            <w:vAlign w:val="bottom"/>
          </w:tcPr>
          <w:p w14:paraId="78417948" w14:textId="77777777" w:rsidR="002E60CB" w:rsidRPr="00226A3F" w:rsidRDefault="002E60CB" w:rsidP="002D3000">
            <w:pPr>
              <w:keepNext/>
              <w:rPr>
                <w:sz w:val="20"/>
                <w:szCs w:val="20"/>
              </w:rPr>
            </w:pPr>
            <w:r w:rsidRPr="00226A3F">
              <w:rPr>
                <w:sz w:val="20"/>
                <w:szCs w:val="20"/>
              </w:rPr>
              <w:t>-</w:t>
            </w:r>
          </w:p>
        </w:tc>
      </w:tr>
      <w:tr w:rsidR="004F4177" w:rsidRPr="00226A3F" w14:paraId="2A86FC99" w14:textId="77777777" w:rsidTr="005A7483">
        <w:trPr>
          <w:jc w:val="center"/>
        </w:trPr>
        <w:tc>
          <w:tcPr>
            <w:tcW w:w="2148" w:type="dxa"/>
            <w:shd w:val="clear" w:color="auto" w:fill="auto"/>
            <w:vAlign w:val="bottom"/>
          </w:tcPr>
          <w:p w14:paraId="0394BCE1" w14:textId="77777777" w:rsidR="004F4177" w:rsidRPr="00226A3F" w:rsidRDefault="004F4177" w:rsidP="004F4177">
            <w:pPr>
              <w:rPr>
                <w:sz w:val="20"/>
                <w:szCs w:val="20"/>
              </w:rPr>
            </w:pPr>
            <w:r w:rsidRPr="00226A3F">
              <w:rPr>
                <w:sz w:val="20"/>
                <w:szCs w:val="20"/>
              </w:rPr>
              <w:t>loc</w:t>
            </w:r>
          </w:p>
        </w:tc>
        <w:tc>
          <w:tcPr>
            <w:tcW w:w="2026" w:type="dxa"/>
            <w:shd w:val="clear" w:color="auto" w:fill="auto"/>
            <w:vAlign w:val="bottom"/>
          </w:tcPr>
          <w:p w14:paraId="7C1EBAE2" w14:textId="77777777" w:rsidR="004F4177" w:rsidRPr="00226A3F" w:rsidRDefault="004F4177" w:rsidP="004F4177">
            <w:pPr>
              <w:rPr>
                <w:sz w:val="20"/>
                <w:szCs w:val="20"/>
              </w:rPr>
            </w:pPr>
            <w:r w:rsidRPr="00226A3F">
              <w:rPr>
                <w:sz w:val="20"/>
                <w:szCs w:val="20"/>
              </w:rPr>
              <w:t>1</w:t>
            </w:r>
          </w:p>
        </w:tc>
        <w:tc>
          <w:tcPr>
            <w:tcW w:w="1417" w:type="dxa"/>
            <w:shd w:val="clear" w:color="auto" w:fill="auto"/>
            <w:vAlign w:val="bottom"/>
          </w:tcPr>
          <w:p w14:paraId="41F47B4F" w14:textId="77777777" w:rsidR="004F4177" w:rsidRPr="00226A3F" w:rsidRDefault="004F4177" w:rsidP="004F4177">
            <w:pPr>
              <w:rPr>
                <w:sz w:val="20"/>
                <w:szCs w:val="20"/>
              </w:rPr>
            </w:pPr>
            <w:r w:rsidRPr="00226A3F">
              <w:rPr>
                <w:sz w:val="20"/>
                <w:szCs w:val="20"/>
              </w:rPr>
              <w:t>Required</w:t>
            </w:r>
          </w:p>
        </w:tc>
        <w:tc>
          <w:tcPr>
            <w:tcW w:w="3321" w:type="dxa"/>
            <w:shd w:val="clear" w:color="auto" w:fill="auto"/>
            <w:vAlign w:val="bottom"/>
          </w:tcPr>
          <w:p w14:paraId="5B2B6322" w14:textId="77777777" w:rsidR="004F4177" w:rsidRPr="00226A3F" w:rsidRDefault="004F4177" w:rsidP="004F4177">
            <w:pPr>
              <w:rPr>
                <w:sz w:val="20"/>
                <w:szCs w:val="20"/>
              </w:rPr>
            </w:pPr>
            <w:r w:rsidRPr="00226A3F">
              <w:rPr>
                <w:sz w:val="20"/>
                <w:szCs w:val="20"/>
              </w:rPr>
              <w:t>-</w:t>
            </w:r>
          </w:p>
        </w:tc>
      </w:tr>
      <w:tr w:rsidR="004F4177" w:rsidRPr="00226A3F" w14:paraId="7F458422" w14:textId="77777777" w:rsidTr="005A7483">
        <w:trPr>
          <w:jc w:val="center"/>
        </w:trPr>
        <w:tc>
          <w:tcPr>
            <w:tcW w:w="2148" w:type="dxa"/>
            <w:shd w:val="clear" w:color="auto" w:fill="auto"/>
            <w:vAlign w:val="bottom"/>
          </w:tcPr>
          <w:p w14:paraId="17954CFB" w14:textId="77777777" w:rsidR="004F4177" w:rsidRPr="00226A3F" w:rsidRDefault="004F4177" w:rsidP="004F4177">
            <w:pPr>
              <w:rPr>
                <w:sz w:val="20"/>
                <w:szCs w:val="20"/>
              </w:rPr>
            </w:pPr>
            <w:r w:rsidRPr="00226A3F">
              <w:rPr>
                <w:sz w:val="20"/>
                <w:szCs w:val="20"/>
              </w:rPr>
              <w:lastRenderedPageBreak/>
              <w:t>appdata</w:t>
            </w:r>
          </w:p>
        </w:tc>
        <w:tc>
          <w:tcPr>
            <w:tcW w:w="2026" w:type="dxa"/>
            <w:shd w:val="clear" w:color="auto" w:fill="auto"/>
            <w:vAlign w:val="bottom"/>
          </w:tcPr>
          <w:p w14:paraId="55B6F307" w14:textId="77777777" w:rsidR="004F4177" w:rsidRPr="00226A3F" w:rsidRDefault="004F4177" w:rsidP="004F4177">
            <w:pPr>
              <w:rPr>
                <w:sz w:val="20"/>
                <w:szCs w:val="20"/>
              </w:rPr>
            </w:pPr>
            <w:r w:rsidRPr="00226A3F">
              <w:rPr>
                <w:sz w:val="20"/>
                <w:szCs w:val="20"/>
              </w:rPr>
              <w:t>1</w:t>
            </w:r>
          </w:p>
        </w:tc>
        <w:tc>
          <w:tcPr>
            <w:tcW w:w="1417" w:type="dxa"/>
            <w:shd w:val="clear" w:color="auto" w:fill="auto"/>
            <w:vAlign w:val="bottom"/>
          </w:tcPr>
          <w:p w14:paraId="66963612" w14:textId="77777777" w:rsidR="004F4177" w:rsidRPr="00226A3F" w:rsidRDefault="004F4177" w:rsidP="004F4177">
            <w:pPr>
              <w:rPr>
                <w:sz w:val="20"/>
                <w:szCs w:val="20"/>
              </w:rPr>
            </w:pPr>
            <w:r w:rsidRPr="00226A3F">
              <w:rPr>
                <w:sz w:val="20"/>
                <w:szCs w:val="20"/>
              </w:rPr>
              <w:t>Optional</w:t>
            </w:r>
          </w:p>
        </w:tc>
        <w:tc>
          <w:tcPr>
            <w:tcW w:w="3321" w:type="dxa"/>
            <w:shd w:val="clear" w:color="auto" w:fill="auto"/>
            <w:vAlign w:val="bottom"/>
          </w:tcPr>
          <w:p w14:paraId="2BA54B46" w14:textId="77777777" w:rsidR="004F4177" w:rsidRPr="00226A3F" w:rsidRDefault="004F4177" w:rsidP="004F4177">
            <w:pPr>
              <w:keepNext/>
              <w:rPr>
                <w:sz w:val="20"/>
                <w:szCs w:val="20"/>
              </w:rPr>
            </w:pPr>
            <w:r w:rsidRPr="00226A3F">
              <w:rPr>
                <w:sz w:val="20"/>
                <w:szCs w:val="20"/>
              </w:rPr>
              <w:t>-</w:t>
            </w:r>
          </w:p>
        </w:tc>
      </w:tr>
      <w:tr w:rsidR="00EB7AF6" w:rsidRPr="00226A3F" w14:paraId="025D7F87" w14:textId="77777777" w:rsidTr="005A7483">
        <w:trPr>
          <w:jc w:val="center"/>
        </w:trPr>
        <w:tc>
          <w:tcPr>
            <w:tcW w:w="2148" w:type="dxa"/>
            <w:shd w:val="clear" w:color="auto" w:fill="auto"/>
            <w:vAlign w:val="bottom"/>
          </w:tcPr>
          <w:p w14:paraId="28EB0609" w14:textId="77777777" w:rsidR="00EB7AF6" w:rsidRPr="00226A3F" w:rsidRDefault="00EB7AF6" w:rsidP="004F4177">
            <w:pPr>
              <w:rPr>
                <w:sz w:val="20"/>
                <w:szCs w:val="20"/>
              </w:rPr>
            </w:pPr>
            <w:proofErr w:type="spellStart"/>
            <w:r>
              <w:rPr>
                <w:sz w:val="20"/>
                <w:szCs w:val="20"/>
              </w:rPr>
              <w:t>femdata</w:t>
            </w:r>
            <w:proofErr w:type="spellEnd"/>
          </w:p>
        </w:tc>
        <w:tc>
          <w:tcPr>
            <w:tcW w:w="2026" w:type="dxa"/>
            <w:shd w:val="clear" w:color="auto" w:fill="auto"/>
            <w:vAlign w:val="bottom"/>
          </w:tcPr>
          <w:p w14:paraId="5B536082" w14:textId="77777777" w:rsidR="00EB7AF6" w:rsidDel="001704BA" w:rsidRDefault="00EB7AF6" w:rsidP="004F4177">
            <w:pPr>
              <w:rPr>
                <w:sz w:val="20"/>
                <w:szCs w:val="20"/>
              </w:rPr>
            </w:pPr>
            <w:r>
              <w:rPr>
                <w:sz w:val="20"/>
                <w:szCs w:val="20"/>
              </w:rPr>
              <w:t>1</w:t>
            </w:r>
          </w:p>
        </w:tc>
        <w:tc>
          <w:tcPr>
            <w:tcW w:w="1417" w:type="dxa"/>
            <w:shd w:val="clear" w:color="auto" w:fill="auto"/>
            <w:vAlign w:val="bottom"/>
          </w:tcPr>
          <w:p w14:paraId="28AA41E1" w14:textId="77777777" w:rsidR="00EB7AF6" w:rsidRPr="00226A3F" w:rsidRDefault="00EB7AF6" w:rsidP="004F4177">
            <w:pPr>
              <w:rPr>
                <w:sz w:val="20"/>
                <w:szCs w:val="20"/>
              </w:rPr>
            </w:pPr>
            <w:r>
              <w:rPr>
                <w:sz w:val="20"/>
                <w:szCs w:val="20"/>
              </w:rPr>
              <w:t>Optional</w:t>
            </w:r>
          </w:p>
        </w:tc>
        <w:tc>
          <w:tcPr>
            <w:tcW w:w="3321" w:type="dxa"/>
            <w:shd w:val="clear" w:color="auto" w:fill="auto"/>
            <w:vAlign w:val="bottom"/>
          </w:tcPr>
          <w:p w14:paraId="26AE28BC" w14:textId="77777777" w:rsidR="00EB7AF6" w:rsidRPr="00226A3F" w:rsidRDefault="00EB7AF6" w:rsidP="004F4177">
            <w:pPr>
              <w:keepNext/>
              <w:rPr>
                <w:sz w:val="20"/>
                <w:szCs w:val="20"/>
              </w:rPr>
            </w:pPr>
            <w:r>
              <w:rPr>
                <w:sz w:val="20"/>
                <w:szCs w:val="20"/>
              </w:rPr>
              <w:t>-</w:t>
            </w:r>
          </w:p>
        </w:tc>
      </w:tr>
      <w:tr w:rsidR="00E42BAD" w:rsidRPr="00226A3F" w14:paraId="59B04515" w14:textId="77777777" w:rsidTr="005A7483">
        <w:trPr>
          <w:jc w:val="center"/>
        </w:trPr>
        <w:tc>
          <w:tcPr>
            <w:tcW w:w="2148" w:type="dxa"/>
            <w:shd w:val="clear" w:color="auto" w:fill="auto"/>
          </w:tcPr>
          <w:p w14:paraId="57F21F9B" w14:textId="77777777" w:rsidR="00E42BAD" w:rsidRPr="00226A3F" w:rsidRDefault="00E42BAD" w:rsidP="004F4177">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2026" w:type="dxa"/>
            <w:shd w:val="clear" w:color="auto" w:fill="auto"/>
          </w:tcPr>
          <w:p w14:paraId="7EB354AC" w14:textId="77777777" w:rsidR="00E42BAD" w:rsidRPr="00226A3F" w:rsidRDefault="00E42BAD" w:rsidP="004F4177">
            <w:pPr>
              <w:rPr>
                <w:sz w:val="20"/>
                <w:szCs w:val="20"/>
              </w:rPr>
            </w:pPr>
            <w:r>
              <w:rPr>
                <w:sz w:val="20"/>
                <w:szCs w:val="20"/>
              </w:rPr>
              <w:t>1</w:t>
            </w:r>
          </w:p>
        </w:tc>
        <w:tc>
          <w:tcPr>
            <w:tcW w:w="1417" w:type="dxa"/>
            <w:shd w:val="clear" w:color="auto" w:fill="auto"/>
          </w:tcPr>
          <w:p w14:paraId="40C459BF" w14:textId="77777777" w:rsidR="00E42BAD" w:rsidRPr="00226A3F" w:rsidRDefault="00E42BAD" w:rsidP="004F4177">
            <w:pPr>
              <w:rPr>
                <w:sz w:val="20"/>
                <w:szCs w:val="20"/>
              </w:rPr>
            </w:pPr>
            <w:r>
              <w:rPr>
                <w:rFonts w:cs="Calibri"/>
                <w:sz w:val="20"/>
                <w:szCs w:val="20"/>
                <w:lang w:eastAsia="en-GB"/>
              </w:rPr>
              <w:t>Optional</w:t>
            </w:r>
          </w:p>
        </w:tc>
        <w:tc>
          <w:tcPr>
            <w:tcW w:w="3321" w:type="dxa"/>
            <w:shd w:val="clear" w:color="auto" w:fill="auto"/>
          </w:tcPr>
          <w:p w14:paraId="47B3D99D" w14:textId="7CADACF4" w:rsidR="00E42BAD" w:rsidRPr="00226A3F" w:rsidRDefault="00E42BAD" w:rsidP="004F4177">
            <w:pPr>
              <w:keepNext/>
              <w:rPr>
                <w:sz w:val="20"/>
                <w:szCs w:val="20"/>
              </w:rPr>
            </w:pPr>
            <w:r w:rsidRPr="0011095E">
              <w:rPr>
                <w:rFonts w:cs="Calibri"/>
                <w:sz w:val="20"/>
                <w:szCs w:val="20"/>
                <w:lang w:eastAsia="en-GB"/>
              </w:rPr>
              <w:t xml:space="preserve">See section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004854">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ins w:id="586" w:author="Dr. Carsten Franke" w:date="2020-03-09T14:38:00Z">
              <w:r w:rsidR="00004854" w:rsidRPr="00004854">
                <w:rPr>
                  <w:sz w:val="20"/>
                  <w:szCs w:val="20"/>
                </w:rPr>
                <w:t xml:space="preserve">Custom Attributes </w:t>
              </w:r>
              <w:r w:rsidR="00004854" w:rsidRPr="007331A4">
                <w:t>list</w:t>
              </w:r>
            </w:ins>
            <w:del w:id="587" w:author="Dr. Carsten Franke" w:date="2020-03-09T14:38:00Z">
              <w:r w:rsidR="007E2D34" w:rsidRPr="007E2D34" w:rsidDel="00004854">
                <w:rPr>
                  <w:sz w:val="20"/>
                  <w:szCs w:val="20"/>
                </w:rPr>
                <w:delText xml:space="preserve">Custom Attributes </w:delText>
              </w:r>
              <w:r w:rsidR="007E2D34" w:rsidRPr="007331A4" w:rsidDel="00004854">
                <w:delText>list</w:delText>
              </w:r>
            </w:del>
            <w:r w:rsidRPr="0011095E">
              <w:rPr>
                <w:rFonts w:cs="Calibri"/>
                <w:sz w:val="20"/>
                <w:szCs w:val="20"/>
                <w:lang w:eastAsia="en-GB"/>
              </w:rPr>
              <w:fldChar w:fldCharType="end"/>
            </w:r>
          </w:p>
        </w:tc>
      </w:tr>
    </w:tbl>
    <w:p w14:paraId="5A5729CB" w14:textId="61018F78" w:rsidR="002E60CB" w:rsidRPr="00226A3F" w:rsidRDefault="002D3000" w:rsidP="002D3000">
      <w:pPr>
        <w:pStyle w:val="Beschriftung"/>
        <w:spacing w:before="120"/>
      </w:pPr>
      <w:bookmarkStart w:id="588" w:name="_Toc3566442"/>
      <w:bookmarkStart w:id="589" w:name="_Toc27753810"/>
      <w:r>
        <w:t xml:space="preserve">Table </w:t>
      </w:r>
      <w:ins w:id="590" w:author="Dr. Carsten Franke" w:date="2020-03-09T16:02:00Z">
        <w:r w:rsidR="001D2A94">
          <w:fldChar w:fldCharType="begin"/>
        </w:r>
        <w:r w:rsidR="001D2A94">
          <w:instrText xml:space="preserve"> SEQ Table \* ARABIC </w:instrText>
        </w:r>
      </w:ins>
      <w:r w:rsidR="001D2A94">
        <w:fldChar w:fldCharType="separate"/>
      </w:r>
      <w:ins w:id="591" w:author="Dr. Carsten Franke" w:date="2020-03-09T16:02:00Z">
        <w:r w:rsidR="001D2A94">
          <w:rPr>
            <w:noProof/>
          </w:rPr>
          <w:t>35</w:t>
        </w:r>
        <w:r w:rsidR="001D2A94">
          <w:fldChar w:fldCharType="end"/>
        </w:r>
      </w:ins>
      <w:del w:id="592" w:author="Dr. Carsten Franke" w:date="2020-03-09T16:02:00Z">
        <w:r w:rsidDel="001D2A94">
          <w:fldChar w:fldCharType="begin"/>
        </w:r>
        <w:r w:rsidDel="001D2A94">
          <w:delInstrText xml:space="preserve"> SEQ Table \* ARABIC </w:delInstrText>
        </w:r>
        <w:r w:rsidDel="001D2A94">
          <w:fldChar w:fldCharType="separate"/>
        </w:r>
        <w:r w:rsidR="00004854" w:rsidDel="001D2A94">
          <w:rPr>
            <w:noProof/>
          </w:rPr>
          <w:delText>35</w:delText>
        </w:r>
        <w:r w:rsidDel="001D2A94">
          <w:fldChar w:fldCharType="end"/>
        </w:r>
      </w:del>
      <w:r>
        <w:t>: Ne</w:t>
      </w:r>
      <w:r w:rsidR="00D06BDF">
        <w:t>sted element</w:t>
      </w:r>
      <w:r w:rsidR="00AE3336">
        <w:t>s</w:t>
      </w:r>
      <w:r>
        <w:t xml:space="preserve"> of</w:t>
      </w:r>
      <w:r w:rsidRPr="002D3000">
        <w:rPr>
          <w:rStyle w:val="elementdeftypeChar"/>
          <w:b/>
        </w:rPr>
        <w:t xml:space="preserve"> &lt;connection_0d/&gt;</w:t>
      </w:r>
      <w:r w:rsidR="00D06BDF" w:rsidRPr="00D06BDF">
        <w:rPr>
          <w:rStyle w:val="elementdeftypeChar"/>
          <w:rFonts w:asciiTheme="minorHAnsi" w:hAnsiTheme="minorHAnsi" w:cstheme="minorHAnsi"/>
          <w:b/>
          <w:i w:val="0"/>
          <w:sz w:val="20"/>
        </w:rPr>
        <w:t xml:space="preserve"> for </w:t>
      </w:r>
      <w:r w:rsidR="00D06BDF" w:rsidRPr="00D06BDF">
        <w:rPr>
          <w:rStyle w:val="elementdeftypeChar"/>
          <w:b/>
        </w:rPr>
        <w:t>&lt;</w:t>
      </w:r>
      <w:proofErr w:type="spellStart"/>
      <w:r w:rsidR="00D06BDF" w:rsidRPr="00D06BDF">
        <w:rPr>
          <w:rStyle w:val="elementdeftypeChar"/>
          <w:b/>
        </w:rPr>
        <w:t>spotweld</w:t>
      </w:r>
      <w:proofErr w:type="spellEnd"/>
      <w:r w:rsidR="00D06BDF" w:rsidRPr="00D06BDF">
        <w:rPr>
          <w:rStyle w:val="elementdeftypeChar"/>
          <w:b/>
        </w:rPr>
        <w:t>/&gt;</w:t>
      </w:r>
      <w:bookmarkEnd w:id="588"/>
      <w:bookmarkEnd w:id="589"/>
    </w:p>
    <w:p w14:paraId="5CEB318D" w14:textId="77777777" w:rsidR="002E60CB" w:rsidRPr="00226A3F" w:rsidRDefault="002E60CB" w:rsidP="002E60CB">
      <w:pPr>
        <w:keepNext/>
        <w:spacing w:before="120"/>
      </w:pPr>
      <w:r w:rsidRPr="00226A3F">
        <w:t xml:space="preserve">XML specification of </w:t>
      </w:r>
      <w:r w:rsidRPr="00226A3F">
        <w:rPr>
          <w:rFonts w:ascii="Courier New" w:hAnsi="Courier New" w:cs="Courier New"/>
          <w:b/>
          <w:i/>
          <w:sz w:val="18"/>
          <w:szCs w:val="18"/>
        </w:rPr>
        <w:t>&lt;</w:t>
      </w:r>
      <w:proofErr w:type="spellStart"/>
      <w:r w:rsidRPr="00226A3F">
        <w:rPr>
          <w:rFonts w:ascii="Courier New" w:hAnsi="Courier New" w:cs="Courier New"/>
          <w:b/>
          <w:i/>
          <w:sz w:val="18"/>
          <w:szCs w:val="18"/>
        </w:rPr>
        <w:t>spotweld</w:t>
      </w:r>
      <w:proofErr w:type="spellEnd"/>
      <w:r w:rsidR="00373977">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element</w:t>
      </w:r>
      <w:r w:rsidRPr="00226A3F">
        <w:rPr>
          <w:rFonts w:ascii="Courier New" w:hAnsi="Courier New" w:cs="Courier New"/>
          <w:b/>
          <w:i/>
          <w:sz w:val="20"/>
          <w:szCs w:val="18"/>
        </w:rPr>
        <w:t xml:space="preserve"> </w:t>
      </w:r>
      <w:r w:rsidRPr="00226A3F">
        <w:rPr>
          <w:rFonts w:ascii="Courier New" w:hAnsi="Courier New" w:cs="Courier New"/>
          <w:b/>
          <w:i/>
          <w:sz w:val="18"/>
          <w:szCs w:val="18"/>
        </w:rPr>
        <w:t>diameter:</w:t>
      </w:r>
      <w:r w:rsidRPr="00226A3F">
        <w:t xml:space="preserve"> </w:t>
      </w:r>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2E60CB" w:rsidRPr="00226A3F" w14:paraId="2FDBDF43" w14:textId="77777777" w:rsidTr="004B2578">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5D8E223"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68327B"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4656363"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A2AA7A" w14:textId="77777777" w:rsidR="002E60CB" w:rsidRPr="00226A3F" w:rsidRDefault="000E60DF" w:rsidP="0088515B">
            <w:pPr>
              <w:keepNext/>
              <w:rPr>
                <w:b/>
                <w:i/>
              </w:rPr>
            </w:pPr>
            <w:r>
              <w:rPr>
                <w:b/>
                <w:i/>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B72D82B" w14:textId="77777777" w:rsidR="002E60CB" w:rsidRPr="00226A3F" w:rsidRDefault="002E60CB" w:rsidP="0088515B">
            <w:pPr>
              <w:keepNext/>
              <w:rPr>
                <w:b/>
                <w:i/>
              </w:rPr>
            </w:pPr>
            <w:r w:rsidRPr="00226A3F">
              <w:rPr>
                <w:b/>
                <w:i/>
              </w:rPr>
              <w:t>Constraint</w:t>
            </w:r>
          </w:p>
        </w:tc>
      </w:tr>
      <w:tr w:rsidR="002E60CB" w:rsidRPr="00226A3F" w14:paraId="6B45FDF5" w14:textId="77777777" w:rsidTr="004B2578">
        <w:trPr>
          <w:jc w:val="center"/>
        </w:trPr>
        <w:tc>
          <w:tcPr>
            <w:tcW w:w="1418" w:type="dxa"/>
            <w:shd w:val="clear" w:color="auto" w:fill="auto"/>
          </w:tcPr>
          <w:p w14:paraId="2110C7B6" w14:textId="77777777" w:rsidR="002E60CB" w:rsidRPr="00226A3F" w:rsidRDefault="002E60CB" w:rsidP="0088515B">
            <w:pPr>
              <w:rPr>
                <w:sz w:val="20"/>
                <w:szCs w:val="20"/>
              </w:rPr>
            </w:pPr>
            <w:r w:rsidRPr="00226A3F">
              <w:rPr>
                <w:sz w:val="20"/>
                <w:szCs w:val="20"/>
              </w:rPr>
              <w:t>diameter</w:t>
            </w:r>
          </w:p>
        </w:tc>
        <w:tc>
          <w:tcPr>
            <w:tcW w:w="1559" w:type="dxa"/>
            <w:shd w:val="clear" w:color="auto" w:fill="auto"/>
          </w:tcPr>
          <w:p w14:paraId="1BCA57B4" w14:textId="77777777" w:rsidR="002E60CB" w:rsidRPr="00226A3F" w:rsidRDefault="002E60CB" w:rsidP="0088515B">
            <w:pPr>
              <w:rPr>
                <w:sz w:val="20"/>
                <w:szCs w:val="20"/>
              </w:rPr>
            </w:pPr>
            <w:r w:rsidRPr="00226A3F">
              <w:rPr>
                <w:sz w:val="20"/>
                <w:szCs w:val="20"/>
              </w:rPr>
              <w:t>Floating point</w:t>
            </w:r>
          </w:p>
        </w:tc>
        <w:tc>
          <w:tcPr>
            <w:tcW w:w="1559" w:type="dxa"/>
          </w:tcPr>
          <w:p w14:paraId="3C934BEA"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79D41A55" w14:textId="77777777" w:rsidR="002E60CB" w:rsidRPr="00226A3F" w:rsidRDefault="002E60CB" w:rsidP="0088515B">
            <w:pPr>
              <w:rPr>
                <w:sz w:val="20"/>
                <w:szCs w:val="20"/>
              </w:rPr>
            </w:pPr>
            <w:r w:rsidRPr="00226A3F">
              <w:rPr>
                <w:sz w:val="20"/>
                <w:szCs w:val="20"/>
              </w:rPr>
              <w:t>Optional</w:t>
            </w:r>
          </w:p>
        </w:tc>
        <w:tc>
          <w:tcPr>
            <w:tcW w:w="3118" w:type="dxa"/>
            <w:shd w:val="clear" w:color="auto" w:fill="auto"/>
          </w:tcPr>
          <w:p w14:paraId="59033646" w14:textId="77777777" w:rsidR="002E60CB" w:rsidRPr="00226A3F" w:rsidRDefault="002E60CB" w:rsidP="0088515B">
            <w:pPr>
              <w:rPr>
                <w:sz w:val="20"/>
                <w:szCs w:val="20"/>
              </w:rPr>
            </w:pPr>
            <w:r w:rsidRPr="00226A3F">
              <w:rPr>
                <w:sz w:val="20"/>
                <w:szCs w:val="20"/>
              </w:rPr>
              <w:t>-</w:t>
            </w:r>
          </w:p>
        </w:tc>
      </w:tr>
      <w:tr w:rsidR="002E60CB" w:rsidRPr="00226A3F" w14:paraId="3BC3DCA9" w14:textId="77777777" w:rsidTr="004B2578">
        <w:trPr>
          <w:jc w:val="center"/>
        </w:trPr>
        <w:tc>
          <w:tcPr>
            <w:tcW w:w="1418" w:type="dxa"/>
            <w:shd w:val="clear" w:color="auto" w:fill="auto"/>
          </w:tcPr>
          <w:p w14:paraId="772C9ABC" w14:textId="77777777" w:rsidR="002E60CB" w:rsidRPr="00226A3F" w:rsidRDefault="002E60CB" w:rsidP="0088515B">
            <w:pPr>
              <w:rPr>
                <w:sz w:val="20"/>
                <w:szCs w:val="20"/>
              </w:rPr>
            </w:pPr>
            <w:r w:rsidRPr="00137032">
              <w:rPr>
                <w:sz w:val="20"/>
                <w:szCs w:val="20"/>
              </w:rPr>
              <w:t>technology</w:t>
            </w:r>
          </w:p>
        </w:tc>
        <w:tc>
          <w:tcPr>
            <w:tcW w:w="1559" w:type="dxa"/>
            <w:shd w:val="clear" w:color="auto" w:fill="auto"/>
          </w:tcPr>
          <w:p w14:paraId="05390C85" w14:textId="77777777" w:rsidR="002E60CB" w:rsidRPr="00226A3F" w:rsidRDefault="002E60CB" w:rsidP="0088515B">
            <w:pPr>
              <w:rPr>
                <w:sz w:val="20"/>
                <w:szCs w:val="20"/>
              </w:rPr>
            </w:pPr>
            <w:r w:rsidRPr="00137032">
              <w:rPr>
                <w:sz w:val="20"/>
                <w:szCs w:val="20"/>
              </w:rPr>
              <w:t>Selection</w:t>
            </w:r>
          </w:p>
        </w:tc>
        <w:tc>
          <w:tcPr>
            <w:tcW w:w="1559" w:type="dxa"/>
          </w:tcPr>
          <w:p w14:paraId="78A20548" w14:textId="77777777" w:rsidR="002E60CB" w:rsidRPr="00226A3F" w:rsidRDefault="002E60CB" w:rsidP="0088515B">
            <w:pPr>
              <w:rPr>
                <w:sz w:val="20"/>
                <w:szCs w:val="20"/>
              </w:rPr>
            </w:pPr>
            <w:r w:rsidRPr="007C0ECE">
              <w:rPr>
                <w:sz w:val="20"/>
                <w:szCs w:val="20"/>
              </w:rPr>
              <w:t xml:space="preserve">resistance, </w:t>
            </w:r>
            <w:r>
              <w:rPr>
                <w:sz w:val="20"/>
                <w:szCs w:val="20"/>
              </w:rPr>
              <w:br/>
            </w:r>
            <w:r w:rsidRPr="007C0ECE">
              <w:rPr>
                <w:sz w:val="20"/>
                <w:szCs w:val="20"/>
              </w:rPr>
              <w:t>laser</w:t>
            </w:r>
            <w:r>
              <w:rPr>
                <w:sz w:val="20"/>
                <w:szCs w:val="20"/>
              </w:rPr>
              <w:t>,</w:t>
            </w:r>
            <w:r w:rsidRPr="007C0ECE">
              <w:rPr>
                <w:sz w:val="20"/>
                <w:szCs w:val="20"/>
              </w:rPr>
              <w:t xml:space="preserve"> </w:t>
            </w:r>
            <w:r>
              <w:rPr>
                <w:sz w:val="20"/>
                <w:szCs w:val="20"/>
              </w:rPr>
              <w:br/>
            </w:r>
            <w:r w:rsidRPr="007C0ECE">
              <w:rPr>
                <w:sz w:val="20"/>
                <w:szCs w:val="20"/>
              </w:rPr>
              <w:t>projection</w:t>
            </w:r>
            <w:r>
              <w:rPr>
                <w:sz w:val="20"/>
                <w:szCs w:val="20"/>
              </w:rPr>
              <w:t xml:space="preserve">, </w:t>
            </w:r>
            <w:r>
              <w:rPr>
                <w:sz w:val="20"/>
                <w:szCs w:val="20"/>
              </w:rPr>
              <w:br/>
              <w:t xml:space="preserve">friction </w:t>
            </w:r>
          </w:p>
        </w:tc>
        <w:tc>
          <w:tcPr>
            <w:tcW w:w="1276" w:type="dxa"/>
            <w:shd w:val="clear" w:color="auto" w:fill="auto"/>
          </w:tcPr>
          <w:p w14:paraId="7AB1997B" w14:textId="77777777" w:rsidR="002E60CB" w:rsidRPr="00226A3F" w:rsidRDefault="002E60CB" w:rsidP="0088515B">
            <w:pPr>
              <w:rPr>
                <w:sz w:val="20"/>
                <w:szCs w:val="20"/>
              </w:rPr>
            </w:pPr>
            <w:r w:rsidRPr="00137032">
              <w:rPr>
                <w:sz w:val="20"/>
                <w:szCs w:val="20"/>
              </w:rPr>
              <w:t>Optional</w:t>
            </w:r>
          </w:p>
        </w:tc>
        <w:tc>
          <w:tcPr>
            <w:tcW w:w="3118" w:type="dxa"/>
            <w:shd w:val="clear" w:color="auto" w:fill="auto"/>
          </w:tcPr>
          <w:p w14:paraId="0A5A0D7B" w14:textId="77777777" w:rsidR="002E60CB" w:rsidRPr="00226A3F" w:rsidRDefault="002E60CB" w:rsidP="00373977">
            <w:pPr>
              <w:keepNext/>
              <w:rPr>
                <w:sz w:val="20"/>
                <w:szCs w:val="20"/>
              </w:rPr>
            </w:pPr>
            <w:r w:rsidRPr="00226A3F">
              <w:rPr>
                <w:sz w:val="20"/>
                <w:szCs w:val="20"/>
              </w:rPr>
              <w:t>-</w:t>
            </w:r>
          </w:p>
        </w:tc>
      </w:tr>
    </w:tbl>
    <w:p w14:paraId="63F502FA" w14:textId="317E9712" w:rsidR="00373977" w:rsidRDefault="00373977" w:rsidP="00D06BDF">
      <w:pPr>
        <w:pStyle w:val="Beschriftung"/>
        <w:spacing w:before="120"/>
      </w:pPr>
      <w:bookmarkStart w:id="593" w:name="_Toc3566443"/>
      <w:bookmarkStart w:id="594" w:name="_Toc27753811"/>
      <w:r>
        <w:t xml:space="preserve">Table </w:t>
      </w:r>
      <w:ins w:id="595" w:author="Dr. Carsten Franke" w:date="2020-03-09T16:02:00Z">
        <w:r w:rsidR="001D2A94">
          <w:fldChar w:fldCharType="begin"/>
        </w:r>
        <w:r w:rsidR="001D2A94">
          <w:instrText xml:space="preserve"> SEQ Table \* ARABIC </w:instrText>
        </w:r>
      </w:ins>
      <w:r w:rsidR="001D2A94">
        <w:fldChar w:fldCharType="separate"/>
      </w:r>
      <w:ins w:id="596" w:author="Dr. Carsten Franke" w:date="2020-03-09T16:02:00Z">
        <w:r w:rsidR="001D2A94">
          <w:rPr>
            <w:noProof/>
          </w:rPr>
          <w:t>36</w:t>
        </w:r>
        <w:r w:rsidR="001D2A94">
          <w:fldChar w:fldCharType="end"/>
        </w:r>
      </w:ins>
      <w:del w:id="597" w:author="Dr. Carsten Franke" w:date="2020-03-09T16:02:00Z">
        <w:r w:rsidR="00D43112" w:rsidDel="001D2A94">
          <w:fldChar w:fldCharType="begin"/>
        </w:r>
        <w:r w:rsidR="00D43112" w:rsidDel="001D2A94">
          <w:delInstrText xml:space="preserve"> SEQ Table \* ARABIC </w:delInstrText>
        </w:r>
        <w:r w:rsidR="00D43112" w:rsidDel="001D2A94">
          <w:fldChar w:fldCharType="separate"/>
        </w:r>
        <w:r w:rsidR="00004854" w:rsidDel="001D2A94">
          <w:rPr>
            <w:noProof/>
          </w:rPr>
          <w:delText>36</w:delText>
        </w:r>
        <w:r w:rsidR="00D43112" w:rsidDel="001D2A94">
          <w:fldChar w:fldCharType="end"/>
        </w:r>
      </w:del>
      <w:r w:rsidR="00947A83">
        <w:t xml:space="preserve">: </w:t>
      </w:r>
      <w:r>
        <w:t>Attributes of element</w:t>
      </w:r>
      <w:r w:rsidRPr="00226A3F">
        <w:rPr>
          <w:rFonts w:ascii="Courier New" w:hAnsi="Courier New" w:cs="Courier New"/>
          <w:i/>
          <w:sz w:val="18"/>
          <w:szCs w:val="18"/>
        </w:rPr>
        <w:t>&lt;</w:t>
      </w:r>
      <w:proofErr w:type="spellStart"/>
      <w:r w:rsidRPr="00226A3F">
        <w:rPr>
          <w:rFonts w:ascii="Courier New" w:hAnsi="Courier New" w:cs="Courier New"/>
          <w:i/>
          <w:sz w:val="18"/>
          <w:szCs w:val="18"/>
        </w:rPr>
        <w:t>spotweld</w:t>
      </w:r>
      <w:proofErr w:type="spellEnd"/>
      <w:r>
        <w:rPr>
          <w:rFonts w:ascii="Courier New" w:hAnsi="Courier New" w:cs="Courier New"/>
          <w:b w:val="0"/>
          <w:i/>
          <w:sz w:val="18"/>
          <w:szCs w:val="18"/>
        </w:rPr>
        <w:t>/</w:t>
      </w:r>
      <w:r w:rsidRPr="00226A3F">
        <w:rPr>
          <w:rFonts w:ascii="Courier New" w:hAnsi="Courier New" w:cs="Courier New"/>
          <w:i/>
          <w:sz w:val="18"/>
          <w:szCs w:val="18"/>
        </w:rPr>
        <w:t>&gt;</w:t>
      </w:r>
      <w:bookmarkEnd w:id="593"/>
      <w:bookmarkEnd w:id="594"/>
    </w:p>
    <w:p w14:paraId="49802AE1" w14:textId="77777777" w:rsidR="002E60CB" w:rsidRPr="007055D9" w:rsidRDefault="002E60CB" w:rsidP="002E60CB">
      <w:pPr>
        <w:pStyle w:val="berschrift5"/>
        <w:keepNext/>
      </w:pPr>
      <w:r w:rsidRPr="007055D9">
        <w:t xml:space="preserve">Attribute </w:t>
      </w:r>
      <w:r w:rsidR="00194316">
        <w:t>"</w:t>
      </w:r>
      <w:r w:rsidRPr="00ED1615">
        <w:rPr>
          <w:lang w:val="en-US"/>
        </w:rPr>
        <w:t>diameter</w:t>
      </w:r>
      <w:r w:rsidR="00194316">
        <w:t>"</w:t>
      </w:r>
    </w:p>
    <w:p w14:paraId="54F9CF75" w14:textId="77777777" w:rsidR="002E60CB" w:rsidRDefault="002E60CB" w:rsidP="008F5F84">
      <w:pPr>
        <w:spacing w:before="120"/>
        <w:jc w:val="both"/>
      </w:pPr>
      <w:r w:rsidRPr="00226A3F">
        <w:t xml:space="preserve">The diameter of a </w:t>
      </w:r>
      <w:proofErr w:type="spellStart"/>
      <w:r w:rsidRPr="00226A3F">
        <w:t>spotweld</w:t>
      </w:r>
      <w:proofErr w:type="spellEnd"/>
      <w:r w:rsidRPr="00226A3F">
        <w:t xml:space="preserve"> is specified by the attribute </w:t>
      </w:r>
      <w:r w:rsidRPr="00D06BDF">
        <w:rPr>
          <w:rStyle w:val="elementdeftypeChar"/>
        </w:rPr>
        <w:t>diameter</w:t>
      </w:r>
      <w:r w:rsidRPr="00226A3F">
        <w:t xml:space="preserve"> for the child element of </w:t>
      </w:r>
      <w:r w:rsidRPr="00226A3F">
        <w:rPr>
          <w:rFonts w:ascii="Courier New" w:hAnsi="Courier New" w:cs="Courier New"/>
          <w:b/>
          <w:i/>
          <w:sz w:val="18"/>
          <w:szCs w:val="18"/>
        </w:rPr>
        <w:t>&lt;connection_0d</w:t>
      </w:r>
      <w:r w:rsidR="00D06BDF">
        <w:rPr>
          <w:rFonts w:ascii="Courier New" w:hAnsi="Courier New" w:cs="Courier New"/>
          <w:b/>
          <w:i/>
          <w:sz w:val="18"/>
          <w:szCs w:val="18"/>
        </w:rPr>
        <w:t>/</w:t>
      </w:r>
      <w:r w:rsidRPr="00226A3F">
        <w:rPr>
          <w:rFonts w:ascii="Courier New" w:hAnsi="Courier New" w:cs="Courier New"/>
          <w:b/>
          <w:i/>
          <w:sz w:val="18"/>
          <w:szCs w:val="18"/>
        </w:rPr>
        <w:t>&gt;</w:t>
      </w:r>
      <w:r w:rsidRPr="00226A3F">
        <w:t>.</w:t>
      </w:r>
    </w:p>
    <w:p w14:paraId="0E988D8E" w14:textId="77777777" w:rsidR="002E60CB" w:rsidRPr="007055D9" w:rsidRDefault="002E60CB" w:rsidP="002E60CB">
      <w:pPr>
        <w:pStyle w:val="berschrift5"/>
        <w:keepNext/>
      </w:pPr>
      <w:r w:rsidRPr="007055D9">
        <w:t xml:space="preserve">Attribute </w:t>
      </w:r>
      <w:r w:rsidR="00194316">
        <w:t>"</w:t>
      </w:r>
      <w:proofErr w:type="spellStart"/>
      <w:r w:rsidRPr="007055D9">
        <w:t>technology</w:t>
      </w:r>
      <w:proofErr w:type="spellEnd"/>
      <w:r w:rsidR="00194316">
        <w:t>"</w:t>
      </w:r>
    </w:p>
    <w:p w14:paraId="0D7B3018" w14:textId="77777777" w:rsidR="002E60CB" w:rsidRPr="007055D9" w:rsidRDefault="002E60CB" w:rsidP="002E60CB">
      <w:pPr>
        <w:jc w:val="both"/>
      </w:pPr>
      <w:r w:rsidRPr="007055D9">
        <w:t xml:space="preserve">The technology used to weld the connection can be specified for each of the </w:t>
      </w:r>
      <w:r>
        <w:t xml:space="preserve">spot </w:t>
      </w:r>
      <w:r w:rsidRPr="007055D9">
        <w:t>welds of a connection separately.</w:t>
      </w:r>
    </w:p>
    <w:p w14:paraId="49F0C257" w14:textId="77777777" w:rsidR="002E60CB" w:rsidRPr="007055D9" w:rsidRDefault="002E60CB" w:rsidP="002E60CB">
      <w:r w:rsidRPr="007055D9">
        <w:t>This technology can be one of</w:t>
      </w:r>
    </w:p>
    <w:p w14:paraId="345C513B" w14:textId="77777777" w:rsidR="002E60CB" w:rsidRPr="002E74A6" w:rsidRDefault="002E60CB" w:rsidP="002E60CB">
      <w:pPr>
        <w:pStyle w:val="Aufzhlungszeichen"/>
      </w:pPr>
      <w:r w:rsidRPr="002E74A6">
        <w:t>Resistance welding</w:t>
      </w:r>
    </w:p>
    <w:p w14:paraId="54A5252A" w14:textId="77777777" w:rsidR="002E60CB" w:rsidRPr="002E74A6" w:rsidRDefault="002E60CB" w:rsidP="002E60CB">
      <w:pPr>
        <w:pStyle w:val="Aufzhlungszeichen"/>
      </w:pPr>
      <w:r>
        <w:t>Laser</w:t>
      </w:r>
      <w:r w:rsidRPr="002E74A6">
        <w:t xml:space="preserve"> welding</w:t>
      </w:r>
    </w:p>
    <w:p w14:paraId="5E8FA934" w14:textId="77777777" w:rsidR="002E60CB" w:rsidRDefault="002E60CB" w:rsidP="002E60CB">
      <w:pPr>
        <w:pStyle w:val="Aufzhlungszeichen"/>
      </w:pPr>
      <w:r>
        <w:t>Projection</w:t>
      </w:r>
      <w:r w:rsidRPr="002E74A6">
        <w:t xml:space="preserve"> welding </w:t>
      </w:r>
    </w:p>
    <w:p w14:paraId="485B0DC7" w14:textId="77777777" w:rsidR="002E60CB" w:rsidRPr="002E74A6" w:rsidRDefault="002E60CB" w:rsidP="002E60CB">
      <w:pPr>
        <w:pStyle w:val="Aufzhlungszeichen"/>
      </w:pPr>
      <w:r>
        <w:t xml:space="preserve">Friction </w:t>
      </w:r>
      <w:r w:rsidRPr="002E74A6">
        <w:t>welding</w:t>
      </w:r>
      <w:r>
        <w:t xml:space="preserve"> </w:t>
      </w:r>
    </w:p>
    <w:p w14:paraId="682C559F" w14:textId="77777777" w:rsidR="002E60CB" w:rsidRPr="00226A3F" w:rsidRDefault="002E60CB" w:rsidP="00D94005">
      <w:pPr>
        <w:pStyle w:val="Example"/>
        <w:keepNext/>
        <w:spacing w:before="120"/>
      </w:pPr>
      <w:r w:rsidRPr="00226A3F">
        <w:t xml:space="preserve">Example: </w:t>
      </w:r>
    </w:p>
    <w:p w14:paraId="07DD95CC" w14:textId="77777777" w:rsidR="002E60CB" w:rsidRPr="00226A3F" w:rsidRDefault="002E60CB" w:rsidP="002E60CB">
      <w:pPr>
        <w:pStyle w:val="XMLCode"/>
        <w:keepNext/>
      </w:pPr>
    </w:p>
    <w:p w14:paraId="5AC86F33" w14:textId="77777777" w:rsidR="002E60CB" w:rsidRPr="00226A3F" w:rsidRDefault="002E60CB" w:rsidP="002E60CB">
      <w:pPr>
        <w:pStyle w:val="XMLCode"/>
        <w:keepNext/>
      </w:pPr>
      <w:r w:rsidRPr="00226A3F">
        <w:t>&lt;connection_0d label=</w:t>
      </w:r>
      <w:r w:rsidR="00194316">
        <w:t>"</w:t>
      </w:r>
      <w:r w:rsidR="00885E47">
        <w:t>SPOT</w:t>
      </w:r>
      <w:r w:rsidRPr="00226A3F">
        <w:t>_</w:t>
      </w:r>
      <w:r w:rsidR="00885E47">
        <w:t>L</w:t>
      </w:r>
      <w:r w:rsidR="00885E47" w:rsidRPr="00226A3F">
        <w:t>eft</w:t>
      </w:r>
      <w:r w:rsidRPr="00226A3F">
        <w:t>_Gh_2123921</w:t>
      </w:r>
      <w:r w:rsidR="00194316">
        <w:t>"</w:t>
      </w:r>
      <w:r w:rsidRPr="00226A3F">
        <w:t>&gt;</w:t>
      </w:r>
    </w:p>
    <w:p w14:paraId="565EEB4A" w14:textId="77777777" w:rsidR="002E60CB" w:rsidRPr="00226A3F" w:rsidRDefault="002E60CB" w:rsidP="002E60CB">
      <w:pPr>
        <w:pStyle w:val="XMLCode"/>
        <w:keepNext/>
        <w:rPr>
          <w:b/>
          <w:color w:val="0070C0"/>
        </w:rPr>
      </w:pPr>
      <w:r w:rsidRPr="00226A3F">
        <w:t xml:space="preserve">    </w:t>
      </w:r>
      <w:r w:rsidRPr="00226A3F">
        <w:rPr>
          <w:b/>
          <w:color w:val="0070C0"/>
        </w:rPr>
        <w:t>&lt;</w:t>
      </w:r>
      <w:proofErr w:type="spellStart"/>
      <w:r w:rsidRPr="00226A3F">
        <w:rPr>
          <w:b/>
          <w:color w:val="0070C0"/>
        </w:rPr>
        <w:t>spotweld</w:t>
      </w:r>
      <w:proofErr w:type="spellEnd"/>
      <w:r w:rsidRPr="00226A3F">
        <w:rPr>
          <w:b/>
          <w:color w:val="0070C0"/>
        </w:rPr>
        <w:t xml:space="preserve"> diameter=</w:t>
      </w:r>
      <w:r w:rsidR="00194316">
        <w:rPr>
          <w:b/>
          <w:color w:val="0070C0"/>
        </w:rPr>
        <w:t>"</w:t>
      </w:r>
      <w:r w:rsidRPr="00226A3F">
        <w:rPr>
          <w:b/>
          <w:color w:val="0070C0"/>
        </w:rPr>
        <w:t>5.0</w:t>
      </w:r>
      <w:r w:rsidR="00194316">
        <w:rPr>
          <w:b/>
          <w:color w:val="0070C0"/>
        </w:rPr>
        <w:t>"</w:t>
      </w:r>
      <w:r w:rsidRPr="00226A3F">
        <w:rPr>
          <w:b/>
          <w:color w:val="0070C0"/>
        </w:rPr>
        <w:t>/&gt;</w:t>
      </w:r>
    </w:p>
    <w:p w14:paraId="12756814" w14:textId="77777777" w:rsidR="002E60CB" w:rsidRPr="00226A3F" w:rsidRDefault="002E60CB" w:rsidP="002E60CB">
      <w:pPr>
        <w:pStyle w:val="XMLCode"/>
        <w:keepNext/>
      </w:pPr>
      <w:r w:rsidRPr="00226A3F">
        <w:t xml:space="preserve">    &lt;loc&gt; 1645.83 821.145 616.585 &lt;/loc&gt;</w:t>
      </w:r>
    </w:p>
    <w:p w14:paraId="3D2673D9" w14:textId="77777777" w:rsidR="002E60CB" w:rsidRPr="00226A3F" w:rsidRDefault="002E60CB" w:rsidP="002E60CB">
      <w:pPr>
        <w:pStyle w:val="XMLCode"/>
        <w:keepNext/>
      </w:pPr>
      <w:r w:rsidRPr="00226A3F">
        <w:t xml:space="preserve">    &lt;appdata&gt;</w:t>
      </w:r>
    </w:p>
    <w:p w14:paraId="07372899" w14:textId="77777777" w:rsidR="002E60CB" w:rsidRPr="00226A3F" w:rsidRDefault="002E60CB" w:rsidP="002E60CB">
      <w:pPr>
        <w:pStyle w:val="XMLCode"/>
        <w:keepNext/>
      </w:pPr>
      <w:r w:rsidRPr="00226A3F">
        <w:t xml:space="preserve">        ...</w:t>
      </w:r>
    </w:p>
    <w:p w14:paraId="6A1D241C" w14:textId="77777777" w:rsidR="002E60CB" w:rsidRPr="00226A3F" w:rsidRDefault="002E60CB" w:rsidP="002E60CB">
      <w:pPr>
        <w:pStyle w:val="XMLCode"/>
        <w:keepNext/>
      </w:pPr>
      <w:r w:rsidRPr="00226A3F">
        <w:t xml:space="preserve">    &lt;/appdata&gt;</w:t>
      </w:r>
    </w:p>
    <w:p w14:paraId="7AFF3EA7" w14:textId="77777777" w:rsidR="002E60CB" w:rsidRPr="00226A3F" w:rsidRDefault="002E60CB" w:rsidP="002E60CB">
      <w:pPr>
        <w:pStyle w:val="XMLCode"/>
        <w:keepNext/>
      </w:pPr>
      <w:r w:rsidRPr="00226A3F">
        <w:t>&lt;/connection_0d&gt;</w:t>
      </w:r>
    </w:p>
    <w:p w14:paraId="2D138FDE" w14:textId="77777777" w:rsidR="002E60CB" w:rsidRPr="00226A3F" w:rsidRDefault="002E60CB" w:rsidP="002E60CB">
      <w:pPr>
        <w:pStyle w:val="XMLCode"/>
      </w:pPr>
    </w:p>
    <w:p w14:paraId="62831395" w14:textId="77777777" w:rsidR="00AE0EB1" w:rsidRPr="007055D9" w:rsidRDefault="00AE0EB1" w:rsidP="005867BD">
      <w:pPr>
        <w:pStyle w:val="berschrift2"/>
        <w:tabs>
          <w:tab w:val="clear" w:pos="576"/>
          <w:tab w:val="left" w:pos="567"/>
          <w:tab w:val="num" w:pos="1134"/>
        </w:tabs>
        <w:ind w:left="578" w:hanging="578"/>
      </w:pPr>
      <w:bookmarkStart w:id="598" w:name="_Toc3556976"/>
      <w:bookmarkStart w:id="599" w:name="_Toc27753588"/>
      <w:r w:rsidRPr="007055D9">
        <w:t>Robscans</w:t>
      </w:r>
      <w:bookmarkEnd w:id="598"/>
      <w:bookmarkEnd w:id="599"/>
    </w:p>
    <w:bookmarkEnd w:id="427"/>
    <w:bookmarkEnd w:id="428"/>
    <w:p w14:paraId="59933676" w14:textId="77777777" w:rsidR="002E60CB" w:rsidRPr="00226A3F" w:rsidRDefault="002E60CB" w:rsidP="008F5F84">
      <w:pPr>
        <w:jc w:val="both"/>
      </w:pPr>
      <w:r w:rsidRPr="00226A3F">
        <w:t xml:space="preserve">A Robscan is a pattern of arbitrary shape, drawn onto the flange partners by a laser optic. Such a shape has a length and width </w:t>
      </w:r>
      <w:proofErr w:type="gramStart"/>
      <w:r w:rsidRPr="00226A3F">
        <w:t>significant</w:t>
      </w:r>
      <w:proofErr w:type="gramEnd"/>
      <w:r w:rsidRPr="00226A3F">
        <w:t xml:space="preserve"> larger than the diameter of the laser focus. The laser beam defines a local z-axis and is assumed to be perpendicular to the flange partners. However, the pattern can be rotated around this z-axis, and it can be mirrored at its x-axis. This is depicted in following figure:</w:t>
      </w:r>
    </w:p>
    <w:p w14:paraId="7F9D25F4" w14:textId="77777777" w:rsidR="002E60CB" w:rsidRPr="00226A3F" w:rsidRDefault="004F562F" w:rsidP="002E60CB">
      <w:pPr>
        <w:keepNext/>
        <w:jc w:val="center"/>
      </w:pPr>
      <w:r>
        <w:rPr>
          <w:noProof/>
          <w:lang w:eastAsia="en-US"/>
        </w:rPr>
        <w:lastRenderedPageBreak/>
        <w:drawing>
          <wp:inline distT="0" distB="0" distL="0" distR="0" wp14:anchorId="24825B2A" wp14:editId="37F026C3">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47"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4AC600B8" w14:textId="4BCB80E4" w:rsidR="002E60CB" w:rsidRPr="00226A3F" w:rsidRDefault="002E60CB" w:rsidP="002E60CB">
      <w:pPr>
        <w:pStyle w:val="Beschriftung"/>
      </w:pPr>
      <w:bookmarkStart w:id="600" w:name="_Ref401160011"/>
      <w:bookmarkStart w:id="601" w:name="_Toc413359628"/>
      <w:bookmarkStart w:id="602" w:name="_Toc3557087"/>
      <w:bookmarkStart w:id="603" w:name="_Toc27753702"/>
      <w:r w:rsidRPr="00226A3F">
        <w:t xml:space="preserve">Figure </w:t>
      </w:r>
      <w:r w:rsidR="00406B64">
        <w:fldChar w:fldCharType="begin"/>
      </w:r>
      <w:r w:rsidR="00406B64">
        <w:instrText xml:space="preserve"> SEQ Figure \* ARABIC </w:instrText>
      </w:r>
      <w:r w:rsidR="00406B64">
        <w:fldChar w:fldCharType="separate"/>
      </w:r>
      <w:r w:rsidR="00004854">
        <w:rPr>
          <w:noProof/>
        </w:rPr>
        <w:t>8</w:t>
      </w:r>
      <w:r w:rsidR="00406B64">
        <w:fldChar w:fldCharType="end"/>
      </w:r>
      <w:bookmarkEnd w:id="600"/>
      <w:r w:rsidRPr="00226A3F">
        <w:t xml:space="preserve">: Robscans with </w:t>
      </w:r>
      <w:r>
        <w:t>D</w:t>
      </w:r>
      <w:r w:rsidRPr="00226A3F">
        <w:t xml:space="preserve">ifferent </w:t>
      </w:r>
      <w:r>
        <w:t>R</w:t>
      </w:r>
      <w:r w:rsidRPr="00226A3F">
        <w:t xml:space="preserve">otation </w:t>
      </w:r>
      <w:r>
        <w:t>A</w:t>
      </w:r>
      <w:r w:rsidRPr="00226A3F">
        <w:t xml:space="preserve">ngles; </w:t>
      </w:r>
      <w:r>
        <w:t>T</w:t>
      </w:r>
      <w:r w:rsidRPr="00226A3F">
        <w:t xml:space="preserve">wo of them </w:t>
      </w:r>
      <w:r>
        <w:t>M</w:t>
      </w:r>
      <w:r w:rsidRPr="00226A3F">
        <w:t>irrored</w:t>
      </w:r>
      <w:bookmarkEnd w:id="601"/>
      <w:bookmarkEnd w:id="602"/>
      <w:bookmarkEnd w:id="603"/>
    </w:p>
    <w:p w14:paraId="29166F15" w14:textId="77777777" w:rsidR="002E60CB" w:rsidRDefault="002E60CB" w:rsidP="008F5F84">
      <w:pPr>
        <w:jc w:val="both"/>
      </w:pPr>
      <w:r w:rsidRPr="00226A3F">
        <w:t xml:space="preserve">The pattern </w:t>
      </w:r>
      <w:r>
        <w:t xml:space="preserve">of the </w:t>
      </w:r>
      <w:r w:rsidRPr="00226A3F">
        <w:t xml:space="preserve">bottom left Robscan is oriented with no rotation and no mirroring with respect to its own coordinate system (yellow). The next instance has 30° rotation. The two Robscans, top right in the figure, have </w:t>
      </w:r>
      <w:r>
        <w:t xml:space="preserve">a </w:t>
      </w:r>
      <w:r w:rsidRPr="00226A3F">
        <w:t xml:space="preserve">mirrored pattern; the uppermost having again 30° rotation. </w:t>
      </w:r>
    </w:p>
    <w:p w14:paraId="5CB0431B" w14:textId="77777777" w:rsidR="002E60CB" w:rsidRDefault="002E60CB" w:rsidP="008F5F84">
      <w:pPr>
        <w:jc w:val="both"/>
      </w:pPr>
      <w:r>
        <w:t xml:space="preserve">There is a continuum of patterns for Robscans. Each one which shall be used at assembly line needs to be verified (by simulation plus test) in advance. This is expensive. Some implications are: </w:t>
      </w:r>
    </w:p>
    <w:p w14:paraId="710B51C6" w14:textId="77777777" w:rsidR="002E60CB" w:rsidRDefault="002E60CB" w:rsidP="00B90690">
      <w:pPr>
        <w:numPr>
          <w:ilvl w:val="0"/>
          <w:numId w:val="21"/>
        </w:numPr>
        <w:ind w:left="709" w:hanging="349"/>
        <w:jc w:val="both"/>
      </w:pPr>
      <w:r>
        <w:t xml:space="preserve">Companies regard this information to be their own intellectual property. </w:t>
      </w:r>
    </w:p>
    <w:p w14:paraId="5A4D1981" w14:textId="77777777" w:rsidR="002E60CB" w:rsidRDefault="002E60CB" w:rsidP="00B90690">
      <w:pPr>
        <w:numPr>
          <w:ilvl w:val="0"/>
          <w:numId w:val="21"/>
        </w:numPr>
        <w:ind w:left="709" w:hanging="349"/>
        <w:jc w:val="both"/>
      </w:pPr>
      <w:r>
        <w:t xml:space="preserve">A pattern must not simply be stretched etc. It would need a new validation. </w:t>
      </w:r>
    </w:p>
    <w:p w14:paraId="5AD85E60" w14:textId="77777777" w:rsidR="002E60CB" w:rsidRDefault="002E60CB" w:rsidP="00B90690">
      <w:pPr>
        <w:numPr>
          <w:ilvl w:val="0"/>
          <w:numId w:val="21"/>
        </w:numPr>
        <w:ind w:left="709" w:hanging="349"/>
        <w:jc w:val="both"/>
      </w:pPr>
      <w:r>
        <w:t xml:space="preserve">Validated Robscan patterns are usually not part of distributions of FE processors. </w:t>
      </w:r>
    </w:p>
    <w:p w14:paraId="39A97406" w14:textId="77777777" w:rsidR="002E60CB" w:rsidRDefault="002E60CB" w:rsidP="00B90690">
      <w:pPr>
        <w:numPr>
          <w:ilvl w:val="0"/>
          <w:numId w:val="21"/>
        </w:numPr>
        <w:ind w:left="709" w:hanging="349"/>
        <w:jc w:val="both"/>
      </w:pPr>
      <w:r>
        <w:t xml:space="preserve">However, subcontractors shall have access to the position and </w:t>
      </w:r>
      <w:r w:rsidR="00194316">
        <w:t>"</w:t>
      </w:r>
      <w:r>
        <w:t>bounding box</w:t>
      </w:r>
      <w:r w:rsidR="00194316">
        <w:t>"</w:t>
      </w:r>
      <w:r>
        <w:t xml:space="preserve"> of the Robscan, e. g.</w:t>
      </w:r>
    </w:p>
    <w:p w14:paraId="34D4DA47" w14:textId="77777777" w:rsidR="002E60CB" w:rsidRDefault="002E60CB" w:rsidP="00B90690">
      <w:pPr>
        <w:numPr>
          <w:ilvl w:val="0"/>
          <w:numId w:val="21"/>
        </w:numPr>
        <w:ind w:left="709" w:hanging="349"/>
        <w:jc w:val="both"/>
      </w:pPr>
      <w:r>
        <w:t xml:space="preserve">Hence, </w:t>
      </w:r>
      <w:r w:rsidRPr="00C10429">
        <w:t>χ</w:t>
      </w:r>
      <w:r w:rsidRPr="00226A3F">
        <w:t>MCF definition</w:t>
      </w:r>
      <w:r>
        <w:t xml:space="preserve"> shall contain some </w:t>
      </w:r>
      <w:r w:rsidR="00194316">
        <w:t>"</w:t>
      </w:r>
      <w:r>
        <w:t>abstract</w:t>
      </w:r>
      <w:r w:rsidR="00194316">
        <w:t>"</w:t>
      </w:r>
      <w:r>
        <w:t xml:space="preserve"> data. </w:t>
      </w:r>
    </w:p>
    <w:p w14:paraId="64C6B64C" w14:textId="77777777" w:rsidR="002E60CB" w:rsidRDefault="002E60CB" w:rsidP="00B90690">
      <w:pPr>
        <w:numPr>
          <w:ilvl w:val="0"/>
          <w:numId w:val="21"/>
        </w:numPr>
        <w:ind w:left="709" w:hanging="349"/>
        <w:jc w:val="both"/>
      </w:pPr>
      <w:r>
        <w:t>FE processors may address the danger of inconsistency by taking both levels of information from the same config</w:t>
      </w:r>
      <w:r w:rsidR="00D94005">
        <w:t>uration</w:t>
      </w:r>
      <w:r>
        <w:t xml:space="preserve"> file. </w:t>
      </w:r>
      <w:proofErr w:type="gramStart"/>
      <w:r>
        <w:t>So</w:t>
      </w:r>
      <w:proofErr w:type="gramEnd"/>
      <w:r>
        <w:t xml:space="preserve"> it is at the responsibility of the </w:t>
      </w:r>
      <w:r w:rsidR="008F5F84">
        <w:t>companies’</w:t>
      </w:r>
      <w:r>
        <w:t xml:space="preserve"> admins to have consistent data in that file.</w:t>
      </w:r>
    </w:p>
    <w:p w14:paraId="364C8004" w14:textId="77777777" w:rsidR="002E60CB" w:rsidRDefault="002E60CB" w:rsidP="008F5F84">
      <w:pPr>
        <w:jc w:val="both"/>
      </w:pPr>
      <w:r>
        <w:t>Since t</w:t>
      </w:r>
      <w:r w:rsidRPr="00226A3F">
        <w:t>he exact shape of the Robscan pattern is 3</w:t>
      </w:r>
      <w:r w:rsidRPr="00261505">
        <w:rPr>
          <w:vertAlign w:val="superscript"/>
        </w:rPr>
        <w:t>rd</w:t>
      </w:r>
      <w:r w:rsidRPr="00226A3F">
        <w:t xml:space="preserve"> party intellectual property</w:t>
      </w:r>
      <w:r>
        <w:t>, it</w:t>
      </w:r>
      <w:r w:rsidRPr="00226A3F">
        <w:t xml:space="preserve"> cannot be part of </w:t>
      </w:r>
      <w:r w:rsidRPr="00C10429">
        <w:t>χ</w:t>
      </w:r>
      <w:r w:rsidRPr="00226A3F">
        <w:t xml:space="preserve">MCF definition. It is referred to by just a string </w:t>
      </w:r>
      <w:r>
        <w:t xml:space="preserve">attribute </w:t>
      </w:r>
      <w:r w:rsidR="00194316">
        <w:t>"</w:t>
      </w:r>
      <w:r w:rsidRPr="00226A3F">
        <w:t>pattern</w:t>
      </w:r>
      <w:r w:rsidR="00194316">
        <w:t>"</w:t>
      </w:r>
      <w:r w:rsidRPr="00226A3F">
        <w:t xml:space="preserve">. Possible values of attribute </w:t>
      </w:r>
      <w:r w:rsidR="00194316">
        <w:t>"</w:t>
      </w:r>
      <w:r w:rsidRPr="00226A3F">
        <w:t>pattern</w:t>
      </w:r>
      <w:r w:rsidR="00194316">
        <w:t>"</w:t>
      </w:r>
      <w:r w:rsidRPr="00226A3F">
        <w:t xml:space="preserve"> are </w:t>
      </w:r>
      <w:r w:rsidRPr="00261505">
        <w:rPr>
          <w:i/>
        </w:rPr>
        <w:t>not</w:t>
      </w:r>
      <w:r w:rsidRPr="00226A3F">
        <w:t xml:space="preserve"> subject of standard: In general, they are very OEM specific. However, to provide a minimum amount of information, width and length of the pattern are given by attributes </w:t>
      </w:r>
      <w:r w:rsidR="00194316">
        <w:t>"</w:t>
      </w:r>
      <w:proofErr w:type="spellStart"/>
      <w:r w:rsidRPr="00226A3F">
        <w:t>pattern_width</w:t>
      </w:r>
      <w:proofErr w:type="spellEnd"/>
      <w:r w:rsidR="00194316">
        <w:t>"</w:t>
      </w:r>
      <w:r w:rsidRPr="00226A3F">
        <w:t xml:space="preserve"> and </w:t>
      </w:r>
      <w:r w:rsidR="00194316">
        <w:t>"</w:t>
      </w:r>
      <w:proofErr w:type="spellStart"/>
      <w:r w:rsidRPr="00226A3F">
        <w:t>pattern_length</w:t>
      </w:r>
      <w:proofErr w:type="spellEnd"/>
      <w:r w:rsidR="00194316">
        <w:t>"</w:t>
      </w:r>
      <w:r w:rsidRPr="00226A3F">
        <w:t>.</w:t>
      </w:r>
      <w:r>
        <w:t xml:space="preserve"> </w:t>
      </w:r>
    </w:p>
    <w:p w14:paraId="2FD7DD57" w14:textId="77777777" w:rsidR="00D94005" w:rsidRDefault="002E60CB" w:rsidP="00E65740">
      <w:pPr>
        <w:jc w:val="both"/>
        <w:rPr>
          <w:noProof/>
        </w:rPr>
      </w:pPr>
      <w:r w:rsidRPr="00226A3F">
        <w:t xml:space="preserve">A Robscan is denoted by an element </w:t>
      </w:r>
      <w:r w:rsidR="00D94005">
        <w:rPr>
          <w:rFonts w:ascii="Courier New" w:hAnsi="Courier New" w:cs="Courier New"/>
          <w:b/>
          <w:bCs/>
          <w:i/>
          <w:sz w:val="18"/>
          <w:szCs w:val="18"/>
        </w:rPr>
        <w:t>&lt;</w:t>
      </w:r>
      <w:proofErr w:type="spellStart"/>
      <w:r w:rsidR="00D94005">
        <w:rPr>
          <w:rFonts w:ascii="Courier New" w:hAnsi="Courier New" w:cs="Courier New"/>
          <w:b/>
          <w:bCs/>
          <w:i/>
          <w:sz w:val="18"/>
          <w:szCs w:val="18"/>
        </w:rPr>
        <w:t>robscan</w:t>
      </w:r>
      <w:proofErr w:type="spellEnd"/>
      <w:r w:rsidR="00D94005">
        <w:rPr>
          <w:rFonts w:ascii="Courier New" w:hAnsi="Courier New" w:cs="Courier New"/>
          <w:b/>
          <w:bCs/>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w:t>
      </w:r>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2E60CB" w:rsidRPr="00226A3F" w14:paraId="49E2B1DA" w14:textId="77777777" w:rsidTr="005A7483">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7531BD0" w14:textId="77777777" w:rsidR="002E60CB" w:rsidRPr="00226A3F" w:rsidRDefault="002E60CB" w:rsidP="00D94005">
            <w:pPr>
              <w:rPr>
                <w:b/>
                <w:i/>
              </w:rPr>
            </w:pPr>
            <w:r w:rsidRPr="00226A3F">
              <w:rPr>
                <w:b/>
                <w:i/>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A5EBFCD" w14:textId="77777777" w:rsidR="002E60CB" w:rsidRPr="00226A3F" w:rsidRDefault="002E60CB" w:rsidP="00D94005">
            <w:pPr>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FF0C8A8" w14:textId="77777777" w:rsidR="002E60CB" w:rsidRPr="00226A3F" w:rsidRDefault="000E60DF" w:rsidP="00D94005">
            <w:pPr>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34E9CD1" w14:textId="77777777" w:rsidR="002E60CB" w:rsidRPr="00226A3F" w:rsidRDefault="009436D3" w:rsidP="00D94005">
            <w:pPr>
              <w:rPr>
                <w:b/>
                <w:i/>
              </w:rPr>
            </w:pPr>
            <w:r w:rsidRPr="00A20C5C">
              <w:rPr>
                <w:b/>
                <w:i/>
              </w:rPr>
              <w:t>Constraint</w:t>
            </w:r>
            <w:r>
              <w:rPr>
                <w:b/>
                <w:i/>
              </w:rPr>
              <w:t xml:space="preserve"> / Remarks</w:t>
            </w:r>
          </w:p>
        </w:tc>
      </w:tr>
      <w:tr w:rsidR="002E60CB" w:rsidRPr="00226A3F" w14:paraId="2BE966CD" w14:textId="77777777" w:rsidTr="005A7483">
        <w:trPr>
          <w:jc w:val="center"/>
        </w:trPr>
        <w:tc>
          <w:tcPr>
            <w:tcW w:w="2552" w:type="dxa"/>
            <w:shd w:val="clear" w:color="auto" w:fill="auto"/>
            <w:vAlign w:val="bottom"/>
          </w:tcPr>
          <w:p w14:paraId="18CDCD51" w14:textId="77777777" w:rsidR="002E60CB" w:rsidRPr="00226A3F" w:rsidRDefault="00B903D1" w:rsidP="00D94005">
            <w:pPr>
              <w:rPr>
                <w:sz w:val="20"/>
                <w:szCs w:val="20"/>
              </w:rPr>
            </w:pPr>
            <w:proofErr w:type="spellStart"/>
            <w:r>
              <w:rPr>
                <w:sz w:val="20"/>
                <w:szCs w:val="20"/>
              </w:rPr>
              <w:t>r</w:t>
            </w:r>
            <w:r w:rsidRPr="00226A3F">
              <w:rPr>
                <w:sz w:val="20"/>
                <w:szCs w:val="20"/>
              </w:rPr>
              <w:t>obscan</w:t>
            </w:r>
            <w:proofErr w:type="spellEnd"/>
          </w:p>
        </w:tc>
        <w:tc>
          <w:tcPr>
            <w:tcW w:w="1765" w:type="dxa"/>
            <w:shd w:val="clear" w:color="auto" w:fill="auto"/>
            <w:vAlign w:val="bottom"/>
          </w:tcPr>
          <w:p w14:paraId="2A4A5D17" w14:textId="77777777" w:rsidR="002E60CB" w:rsidRPr="00226A3F" w:rsidRDefault="002E60CB" w:rsidP="00D94005">
            <w:pPr>
              <w:rPr>
                <w:sz w:val="20"/>
                <w:szCs w:val="20"/>
              </w:rPr>
            </w:pPr>
            <w:r w:rsidRPr="00226A3F">
              <w:rPr>
                <w:sz w:val="20"/>
                <w:szCs w:val="20"/>
              </w:rPr>
              <w:t>1</w:t>
            </w:r>
          </w:p>
        </w:tc>
        <w:tc>
          <w:tcPr>
            <w:tcW w:w="1275" w:type="dxa"/>
            <w:shd w:val="clear" w:color="auto" w:fill="auto"/>
            <w:vAlign w:val="bottom"/>
          </w:tcPr>
          <w:p w14:paraId="01E20BD5" w14:textId="77777777" w:rsidR="002E60CB" w:rsidRPr="00226A3F" w:rsidRDefault="002E60CB" w:rsidP="00D94005">
            <w:pPr>
              <w:rPr>
                <w:sz w:val="20"/>
                <w:szCs w:val="20"/>
              </w:rPr>
            </w:pPr>
            <w:r w:rsidRPr="00226A3F">
              <w:rPr>
                <w:sz w:val="20"/>
                <w:szCs w:val="20"/>
              </w:rPr>
              <w:t>Optional</w:t>
            </w:r>
          </w:p>
        </w:tc>
        <w:tc>
          <w:tcPr>
            <w:tcW w:w="3321" w:type="dxa"/>
            <w:shd w:val="clear" w:color="auto" w:fill="auto"/>
            <w:vAlign w:val="bottom"/>
          </w:tcPr>
          <w:p w14:paraId="57ECA100" w14:textId="77777777" w:rsidR="002E60CB" w:rsidRPr="00226A3F" w:rsidRDefault="002E60CB" w:rsidP="00D94005">
            <w:pPr>
              <w:rPr>
                <w:sz w:val="20"/>
                <w:szCs w:val="20"/>
              </w:rPr>
            </w:pPr>
            <w:r w:rsidRPr="00226A3F">
              <w:rPr>
                <w:sz w:val="20"/>
                <w:szCs w:val="20"/>
              </w:rPr>
              <w:t>-</w:t>
            </w:r>
          </w:p>
        </w:tc>
      </w:tr>
      <w:tr w:rsidR="002E60CB" w:rsidRPr="00226A3F" w14:paraId="2D412F67" w14:textId="77777777" w:rsidTr="005A7483">
        <w:trPr>
          <w:jc w:val="center"/>
        </w:trPr>
        <w:tc>
          <w:tcPr>
            <w:tcW w:w="2552" w:type="dxa"/>
            <w:shd w:val="clear" w:color="auto" w:fill="auto"/>
            <w:vAlign w:val="bottom"/>
          </w:tcPr>
          <w:p w14:paraId="3419A33C" w14:textId="77777777" w:rsidR="002E60CB" w:rsidRPr="00226A3F" w:rsidRDefault="00B903D1" w:rsidP="00D94005">
            <w:pPr>
              <w:rPr>
                <w:sz w:val="20"/>
                <w:szCs w:val="20"/>
              </w:rPr>
            </w:pPr>
            <w:r>
              <w:rPr>
                <w:sz w:val="20"/>
                <w:szCs w:val="20"/>
              </w:rPr>
              <w:t>l</w:t>
            </w:r>
            <w:r w:rsidRPr="00226A3F">
              <w:rPr>
                <w:sz w:val="20"/>
                <w:szCs w:val="20"/>
              </w:rPr>
              <w:t>oc</w:t>
            </w:r>
          </w:p>
        </w:tc>
        <w:tc>
          <w:tcPr>
            <w:tcW w:w="1765" w:type="dxa"/>
            <w:shd w:val="clear" w:color="auto" w:fill="auto"/>
            <w:vAlign w:val="bottom"/>
          </w:tcPr>
          <w:p w14:paraId="569809B1" w14:textId="77777777" w:rsidR="002E60CB" w:rsidRPr="00226A3F" w:rsidRDefault="002E60CB" w:rsidP="00D94005">
            <w:pPr>
              <w:rPr>
                <w:sz w:val="20"/>
                <w:szCs w:val="20"/>
              </w:rPr>
            </w:pPr>
            <w:r w:rsidRPr="00226A3F">
              <w:rPr>
                <w:sz w:val="20"/>
                <w:szCs w:val="20"/>
              </w:rPr>
              <w:t>1</w:t>
            </w:r>
          </w:p>
        </w:tc>
        <w:tc>
          <w:tcPr>
            <w:tcW w:w="1275" w:type="dxa"/>
            <w:shd w:val="clear" w:color="auto" w:fill="auto"/>
            <w:vAlign w:val="bottom"/>
          </w:tcPr>
          <w:p w14:paraId="21B89D6D" w14:textId="77777777" w:rsidR="002E60CB" w:rsidRPr="00226A3F" w:rsidRDefault="002E60CB" w:rsidP="00D94005">
            <w:pPr>
              <w:rPr>
                <w:sz w:val="20"/>
                <w:szCs w:val="20"/>
              </w:rPr>
            </w:pPr>
            <w:r w:rsidRPr="00226A3F">
              <w:rPr>
                <w:sz w:val="20"/>
                <w:szCs w:val="20"/>
              </w:rPr>
              <w:t>Required</w:t>
            </w:r>
          </w:p>
        </w:tc>
        <w:tc>
          <w:tcPr>
            <w:tcW w:w="3321" w:type="dxa"/>
            <w:shd w:val="clear" w:color="auto" w:fill="auto"/>
            <w:vAlign w:val="bottom"/>
          </w:tcPr>
          <w:p w14:paraId="427C1512" w14:textId="77777777" w:rsidR="002E60CB" w:rsidRPr="00226A3F" w:rsidRDefault="002E60CB" w:rsidP="00D94005">
            <w:pPr>
              <w:rPr>
                <w:sz w:val="20"/>
                <w:szCs w:val="20"/>
              </w:rPr>
            </w:pPr>
            <w:r w:rsidRPr="00226A3F">
              <w:rPr>
                <w:sz w:val="20"/>
                <w:szCs w:val="20"/>
              </w:rPr>
              <w:t>-</w:t>
            </w:r>
          </w:p>
        </w:tc>
      </w:tr>
      <w:tr w:rsidR="002E60CB" w:rsidRPr="00226A3F" w14:paraId="3BBD426E" w14:textId="77777777" w:rsidTr="005A7483">
        <w:trPr>
          <w:jc w:val="center"/>
        </w:trPr>
        <w:tc>
          <w:tcPr>
            <w:tcW w:w="2552" w:type="dxa"/>
            <w:shd w:val="clear" w:color="auto" w:fill="auto"/>
            <w:vAlign w:val="bottom"/>
          </w:tcPr>
          <w:p w14:paraId="38C4506B" w14:textId="77777777" w:rsidR="002E60CB" w:rsidRPr="00226A3F" w:rsidRDefault="00B903D1" w:rsidP="00D94005">
            <w:pPr>
              <w:rPr>
                <w:sz w:val="20"/>
                <w:szCs w:val="20"/>
              </w:rPr>
            </w:pPr>
            <w:r>
              <w:rPr>
                <w:sz w:val="20"/>
                <w:szCs w:val="20"/>
              </w:rPr>
              <w:t>a</w:t>
            </w:r>
            <w:r w:rsidRPr="00226A3F">
              <w:rPr>
                <w:sz w:val="20"/>
                <w:szCs w:val="20"/>
              </w:rPr>
              <w:t>ppdata</w:t>
            </w:r>
          </w:p>
        </w:tc>
        <w:tc>
          <w:tcPr>
            <w:tcW w:w="1765" w:type="dxa"/>
            <w:shd w:val="clear" w:color="auto" w:fill="auto"/>
            <w:vAlign w:val="bottom"/>
          </w:tcPr>
          <w:p w14:paraId="5E4DF615" w14:textId="77777777" w:rsidR="002E60CB" w:rsidRPr="00226A3F" w:rsidRDefault="002E60CB" w:rsidP="00D94005">
            <w:pPr>
              <w:rPr>
                <w:sz w:val="20"/>
                <w:szCs w:val="20"/>
              </w:rPr>
            </w:pPr>
            <w:r w:rsidRPr="00226A3F">
              <w:rPr>
                <w:sz w:val="20"/>
                <w:szCs w:val="20"/>
              </w:rPr>
              <w:t>1</w:t>
            </w:r>
          </w:p>
        </w:tc>
        <w:tc>
          <w:tcPr>
            <w:tcW w:w="1275" w:type="dxa"/>
            <w:shd w:val="clear" w:color="auto" w:fill="auto"/>
            <w:vAlign w:val="bottom"/>
          </w:tcPr>
          <w:p w14:paraId="6FE65BF7" w14:textId="77777777" w:rsidR="002E60CB" w:rsidRPr="00226A3F" w:rsidRDefault="002E60CB" w:rsidP="00D94005">
            <w:pPr>
              <w:rPr>
                <w:sz w:val="20"/>
                <w:szCs w:val="20"/>
              </w:rPr>
            </w:pPr>
            <w:r w:rsidRPr="00226A3F">
              <w:rPr>
                <w:sz w:val="20"/>
                <w:szCs w:val="20"/>
              </w:rPr>
              <w:t>Optional</w:t>
            </w:r>
          </w:p>
        </w:tc>
        <w:tc>
          <w:tcPr>
            <w:tcW w:w="3321" w:type="dxa"/>
            <w:shd w:val="clear" w:color="auto" w:fill="auto"/>
            <w:vAlign w:val="bottom"/>
          </w:tcPr>
          <w:p w14:paraId="736318D9" w14:textId="77777777" w:rsidR="002E60CB" w:rsidRPr="00226A3F" w:rsidRDefault="002E60CB" w:rsidP="007B28CA">
            <w:pPr>
              <w:keepNext/>
              <w:rPr>
                <w:sz w:val="20"/>
                <w:szCs w:val="20"/>
              </w:rPr>
            </w:pPr>
            <w:r w:rsidRPr="00226A3F">
              <w:rPr>
                <w:sz w:val="20"/>
                <w:szCs w:val="20"/>
              </w:rPr>
              <w:t>-</w:t>
            </w:r>
          </w:p>
        </w:tc>
      </w:tr>
      <w:tr w:rsidR="00E678D4" w:rsidRPr="00226A3F" w14:paraId="4CE1BAF8" w14:textId="77777777" w:rsidTr="005A7483">
        <w:trPr>
          <w:jc w:val="center"/>
        </w:trPr>
        <w:tc>
          <w:tcPr>
            <w:tcW w:w="2552" w:type="dxa"/>
            <w:shd w:val="clear" w:color="auto" w:fill="auto"/>
            <w:vAlign w:val="bottom"/>
          </w:tcPr>
          <w:p w14:paraId="66AA4AB4" w14:textId="77777777" w:rsidR="00E678D4" w:rsidRPr="00226A3F" w:rsidRDefault="00E678D4" w:rsidP="00D94005">
            <w:pPr>
              <w:rPr>
                <w:sz w:val="20"/>
                <w:szCs w:val="20"/>
              </w:rPr>
            </w:pPr>
            <w:proofErr w:type="spellStart"/>
            <w:r>
              <w:rPr>
                <w:sz w:val="20"/>
                <w:szCs w:val="20"/>
              </w:rPr>
              <w:t>femdata</w:t>
            </w:r>
            <w:proofErr w:type="spellEnd"/>
          </w:p>
        </w:tc>
        <w:tc>
          <w:tcPr>
            <w:tcW w:w="1765" w:type="dxa"/>
            <w:shd w:val="clear" w:color="auto" w:fill="auto"/>
            <w:vAlign w:val="bottom"/>
          </w:tcPr>
          <w:p w14:paraId="2E00C5F1" w14:textId="77777777" w:rsidR="00E678D4" w:rsidDel="009050D3" w:rsidRDefault="00E678D4" w:rsidP="00D94005">
            <w:pPr>
              <w:rPr>
                <w:sz w:val="20"/>
                <w:szCs w:val="20"/>
              </w:rPr>
            </w:pPr>
            <w:r>
              <w:rPr>
                <w:sz w:val="20"/>
                <w:szCs w:val="20"/>
              </w:rPr>
              <w:t>1</w:t>
            </w:r>
          </w:p>
        </w:tc>
        <w:tc>
          <w:tcPr>
            <w:tcW w:w="1275" w:type="dxa"/>
            <w:shd w:val="clear" w:color="auto" w:fill="auto"/>
            <w:vAlign w:val="bottom"/>
          </w:tcPr>
          <w:p w14:paraId="6EB66D43" w14:textId="77777777" w:rsidR="00E678D4" w:rsidRPr="00226A3F" w:rsidRDefault="00E678D4" w:rsidP="00D94005">
            <w:pPr>
              <w:rPr>
                <w:sz w:val="20"/>
                <w:szCs w:val="20"/>
              </w:rPr>
            </w:pPr>
            <w:r w:rsidRPr="00226A3F">
              <w:rPr>
                <w:sz w:val="20"/>
                <w:szCs w:val="20"/>
              </w:rPr>
              <w:t>Optional</w:t>
            </w:r>
          </w:p>
        </w:tc>
        <w:tc>
          <w:tcPr>
            <w:tcW w:w="3321" w:type="dxa"/>
            <w:shd w:val="clear" w:color="auto" w:fill="auto"/>
            <w:vAlign w:val="bottom"/>
          </w:tcPr>
          <w:p w14:paraId="678AA4D0" w14:textId="77777777" w:rsidR="00E678D4" w:rsidRPr="00226A3F" w:rsidRDefault="001526F5" w:rsidP="007B28CA">
            <w:pPr>
              <w:keepNext/>
              <w:rPr>
                <w:sz w:val="20"/>
                <w:szCs w:val="20"/>
              </w:rPr>
            </w:pPr>
            <w:r>
              <w:rPr>
                <w:sz w:val="20"/>
                <w:szCs w:val="20"/>
              </w:rPr>
              <w:t>-</w:t>
            </w:r>
          </w:p>
        </w:tc>
      </w:tr>
      <w:tr w:rsidR="00893C84" w:rsidRPr="00226A3F" w14:paraId="54D5B372" w14:textId="77777777" w:rsidTr="005A7483">
        <w:trPr>
          <w:jc w:val="center"/>
        </w:trPr>
        <w:tc>
          <w:tcPr>
            <w:tcW w:w="2552" w:type="dxa"/>
            <w:shd w:val="clear" w:color="auto" w:fill="auto"/>
          </w:tcPr>
          <w:p w14:paraId="0ACE9C28" w14:textId="77777777" w:rsidR="00893C84" w:rsidRPr="00226A3F" w:rsidRDefault="00893C84" w:rsidP="00D94005">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65" w:type="dxa"/>
            <w:shd w:val="clear" w:color="auto" w:fill="auto"/>
          </w:tcPr>
          <w:p w14:paraId="334958C3" w14:textId="77777777" w:rsidR="00893C84" w:rsidRPr="00226A3F" w:rsidRDefault="00893C84" w:rsidP="00D94005">
            <w:pPr>
              <w:rPr>
                <w:sz w:val="20"/>
                <w:szCs w:val="20"/>
              </w:rPr>
            </w:pPr>
            <w:r>
              <w:rPr>
                <w:sz w:val="20"/>
                <w:szCs w:val="20"/>
              </w:rPr>
              <w:t>1</w:t>
            </w:r>
          </w:p>
        </w:tc>
        <w:tc>
          <w:tcPr>
            <w:tcW w:w="1275" w:type="dxa"/>
            <w:shd w:val="clear" w:color="auto" w:fill="auto"/>
          </w:tcPr>
          <w:p w14:paraId="1FDF0D74" w14:textId="77777777" w:rsidR="00893C84" w:rsidRPr="00226A3F" w:rsidRDefault="00893C84" w:rsidP="00D94005">
            <w:pPr>
              <w:rPr>
                <w:sz w:val="20"/>
                <w:szCs w:val="20"/>
              </w:rPr>
            </w:pPr>
            <w:r>
              <w:rPr>
                <w:rFonts w:cs="Calibri"/>
                <w:sz w:val="20"/>
                <w:szCs w:val="20"/>
                <w:lang w:eastAsia="en-GB"/>
              </w:rPr>
              <w:t>Optional</w:t>
            </w:r>
          </w:p>
        </w:tc>
        <w:tc>
          <w:tcPr>
            <w:tcW w:w="3321" w:type="dxa"/>
            <w:shd w:val="clear" w:color="auto" w:fill="auto"/>
          </w:tcPr>
          <w:p w14:paraId="4B13E219" w14:textId="3573AD4B" w:rsidR="00893C84" w:rsidRPr="00226A3F" w:rsidRDefault="00893C84" w:rsidP="007B28CA">
            <w:pPr>
              <w:keepNext/>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004854">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ins w:id="604" w:author="Dr. Carsten Franke" w:date="2020-03-09T14:38:00Z">
              <w:r w:rsidR="00004854" w:rsidRPr="00004854">
                <w:rPr>
                  <w:sz w:val="20"/>
                  <w:szCs w:val="20"/>
                </w:rPr>
                <w:t xml:space="preserve">Custom Attributes </w:t>
              </w:r>
              <w:r w:rsidR="00004854" w:rsidRPr="007331A4">
                <w:t>list</w:t>
              </w:r>
            </w:ins>
            <w:del w:id="605" w:author="Dr. Carsten Franke" w:date="2020-03-09T14:38:00Z">
              <w:r w:rsidR="007E2D34" w:rsidRPr="007E2D34" w:rsidDel="00004854">
                <w:rPr>
                  <w:sz w:val="20"/>
                  <w:szCs w:val="20"/>
                </w:rPr>
                <w:delText xml:space="preserve">Custom Attributes </w:delText>
              </w:r>
              <w:r w:rsidR="007E2D34" w:rsidRPr="007331A4" w:rsidDel="00004854">
                <w:delText>list</w:delText>
              </w:r>
            </w:del>
            <w:r w:rsidRPr="0011095E">
              <w:rPr>
                <w:rFonts w:cs="Calibri"/>
                <w:sz w:val="20"/>
                <w:szCs w:val="20"/>
                <w:lang w:eastAsia="en-GB"/>
              </w:rPr>
              <w:fldChar w:fldCharType="end"/>
            </w:r>
          </w:p>
        </w:tc>
      </w:tr>
    </w:tbl>
    <w:p w14:paraId="2551F881" w14:textId="471E4BEB" w:rsidR="00E65740" w:rsidRPr="00226A3F" w:rsidRDefault="00B66E76" w:rsidP="00174031">
      <w:pPr>
        <w:pStyle w:val="Beschriftung"/>
        <w:spacing w:before="120"/>
      </w:pPr>
      <w:bookmarkStart w:id="606" w:name="_Toc3566444"/>
      <w:bookmarkStart w:id="607" w:name="_Toc27753812"/>
      <w:r>
        <w:t xml:space="preserve">Table </w:t>
      </w:r>
      <w:ins w:id="608" w:author="Dr. Carsten Franke" w:date="2020-03-09T16:02:00Z">
        <w:r w:rsidR="001D2A94">
          <w:fldChar w:fldCharType="begin"/>
        </w:r>
        <w:r w:rsidR="001D2A94">
          <w:instrText xml:space="preserve"> SEQ Table \* ARABIC </w:instrText>
        </w:r>
      </w:ins>
      <w:r w:rsidR="001D2A94">
        <w:fldChar w:fldCharType="separate"/>
      </w:r>
      <w:ins w:id="609" w:author="Dr. Carsten Franke" w:date="2020-03-09T16:02:00Z">
        <w:r w:rsidR="001D2A94">
          <w:rPr>
            <w:noProof/>
          </w:rPr>
          <w:t>37</w:t>
        </w:r>
        <w:r w:rsidR="001D2A94">
          <w:fldChar w:fldCharType="end"/>
        </w:r>
      </w:ins>
      <w:del w:id="610" w:author="Dr. Carsten Franke" w:date="2020-03-09T16:02:00Z">
        <w:r w:rsidDel="001D2A94">
          <w:fldChar w:fldCharType="begin"/>
        </w:r>
        <w:r w:rsidDel="001D2A94">
          <w:delInstrText xml:space="preserve"> SEQ Table \* ARABIC </w:delInstrText>
        </w:r>
        <w:r w:rsidDel="001D2A94">
          <w:fldChar w:fldCharType="separate"/>
        </w:r>
        <w:r w:rsidR="00004854" w:rsidDel="001D2A94">
          <w:rPr>
            <w:noProof/>
          </w:rPr>
          <w:delText>37</w:delText>
        </w:r>
        <w:r w:rsidDel="001D2A94">
          <w:fldChar w:fldCharType="end"/>
        </w:r>
      </w:del>
      <w:r>
        <w:t xml:space="preserve">: </w:t>
      </w:r>
      <w:r w:rsidR="00174031">
        <w:t>Nested element</w:t>
      </w:r>
      <w:r w:rsidR="00AE3336">
        <w:t>s</w:t>
      </w:r>
      <w:r w:rsidR="00174031">
        <w:t xml:space="preserve"> of</w:t>
      </w:r>
      <w:r w:rsidR="00174031" w:rsidRPr="002D3000">
        <w:rPr>
          <w:rStyle w:val="elementdeftypeChar"/>
          <w:b/>
        </w:rPr>
        <w:t xml:space="preserve"> &lt;connection_0d/&gt;</w:t>
      </w:r>
      <w:r w:rsidR="00174031" w:rsidRPr="00D06BDF">
        <w:rPr>
          <w:rStyle w:val="elementdeftypeChar"/>
          <w:rFonts w:asciiTheme="minorHAnsi" w:hAnsiTheme="minorHAnsi" w:cstheme="minorHAnsi"/>
          <w:b/>
          <w:i w:val="0"/>
          <w:sz w:val="20"/>
        </w:rPr>
        <w:t xml:space="preserve"> for </w:t>
      </w:r>
      <w:r w:rsidR="00174031" w:rsidRPr="00D06BDF">
        <w:rPr>
          <w:rStyle w:val="elementdeftypeChar"/>
          <w:b/>
        </w:rPr>
        <w:t>&lt;</w:t>
      </w:r>
      <w:proofErr w:type="spellStart"/>
      <w:r w:rsidR="00174031">
        <w:rPr>
          <w:rStyle w:val="elementdeftypeChar"/>
          <w:b/>
        </w:rPr>
        <w:t>robscan</w:t>
      </w:r>
      <w:proofErr w:type="spellEnd"/>
      <w:r w:rsidR="00174031" w:rsidRPr="00D06BDF">
        <w:rPr>
          <w:rStyle w:val="elementdeftypeChar"/>
          <w:b/>
        </w:rPr>
        <w:t>/&gt;</w:t>
      </w:r>
      <w:bookmarkEnd w:id="606"/>
      <w:bookmarkEnd w:id="607"/>
    </w:p>
    <w:p w14:paraId="54B72968" w14:textId="77777777" w:rsidR="002E60CB" w:rsidRPr="00226A3F" w:rsidRDefault="002E60CB" w:rsidP="00DA3D72">
      <w:pPr>
        <w:keepNext/>
        <w:spacing w:before="120"/>
        <w:rPr>
          <w:rFonts w:cs="Courier New"/>
          <w:szCs w:val="22"/>
        </w:rPr>
      </w:pPr>
      <w:r w:rsidRPr="00226A3F">
        <w:lastRenderedPageBreak/>
        <w:t xml:space="preserve">XML specification of </w:t>
      </w:r>
      <w:r w:rsidRPr="00226A3F">
        <w:rPr>
          <w:rFonts w:ascii="Courier New" w:hAnsi="Courier New" w:cs="Courier New"/>
          <w:b/>
          <w:i/>
          <w:sz w:val="18"/>
          <w:szCs w:val="18"/>
        </w:rPr>
        <w:t>&lt;</w:t>
      </w:r>
      <w:proofErr w:type="spellStart"/>
      <w:r>
        <w:rPr>
          <w:rFonts w:ascii="Courier New" w:hAnsi="Courier New" w:cs="Courier New"/>
          <w:b/>
          <w:i/>
          <w:sz w:val="18"/>
          <w:szCs w:val="18"/>
        </w:rPr>
        <w:t>robscan</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 xml:space="preserve">element: </w:t>
      </w:r>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681"/>
        <w:gridCol w:w="1540"/>
        <w:gridCol w:w="1600"/>
        <w:gridCol w:w="1134"/>
        <w:gridCol w:w="3117"/>
      </w:tblGrid>
      <w:tr w:rsidR="002E60CB" w:rsidRPr="0028002A" w14:paraId="78441D52" w14:textId="77777777" w:rsidTr="001C0495">
        <w:trPr>
          <w:cantSplit/>
          <w:tblHeader/>
          <w:jc w:val="center"/>
        </w:trPr>
        <w:tc>
          <w:tcPr>
            <w:tcW w:w="1681"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11BC4BA2" w14:textId="77777777" w:rsidR="002E60CB" w:rsidRPr="00A20C5C" w:rsidRDefault="002E60CB" w:rsidP="0088515B">
            <w:pPr>
              <w:keepNext/>
              <w:rPr>
                <w:b/>
                <w:i/>
              </w:rPr>
            </w:pPr>
            <w:r w:rsidRPr="00A20C5C">
              <w:rPr>
                <w:b/>
                <w:i/>
              </w:rPr>
              <w:t>Attributes</w:t>
            </w:r>
          </w:p>
        </w:tc>
        <w:tc>
          <w:tcPr>
            <w:tcW w:w="154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7FAE38F3" w14:textId="77777777" w:rsidR="002E60CB" w:rsidRPr="00A20C5C" w:rsidRDefault="002E60CB" w:rsidP="0088515B">
            <w:pPr>
              <w:keepNext/>
              <w:rPr>
                <w:b/>
                <w:i/>
              </w:rPr>
            </w:pPr>
            <w:r w:rsidRPr="00A20C5C">
              <w:rPr>
                <w:b/>
                <w:i/>
              </w:rPr>
              <w:t>Type</w:t>
            </w:r>
          </w:p>
        </w:tc>
        <w:tc>
          <w:tcPr>
            <w:tcW w:w="160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59CBBDD5" w14:textId="77777777" w:rsidR="002E60CB" w:rsidRPr="00A20C5C" w:rsidRDefault="002E60CB" w:rsidP="0088515B">
            <w:pPr>
              <w:keepNext/>
              <w:rPr>
                <w:b/>
                <w:i/>
              </w:rPr>
            </w:pPr>
            <w:r w:rsidRPr="00A20C5C">
              <w:rPr>
                <w:b/>
                <w:i/>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783E8272" w14:textId="77777777" w:rsidR="002E60CB" w:rsidRPr="00A20C5C" w:rsidRDefault="000E60DF" w:rsidP="0088515B">
            <w:pPr>
              <w:keepNext/>
              <w:rPr>
                <w:b/>
                <w:i/>
              </w:rPr>
            </w:pPr>
            <w:r>
              <w:rPr>
                <w:b/>
                <w:i/>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111F491A" w14:textId="77777777" w:rsidR="002E60CB" w:rsidRPr="00A20C5C" w:rsidRDefault="002E60CB" w:rsidP="0088515B">
            <w:pPr>
              <w:keepNext/>
              <w:rPr>
                <w:b/>
                <w:i/>
              </w:rPr>
            </w:pPr>
            <w:r w:rsidRPr="00A20C5C">
              <w:rPr>
                <w:b/>
                <w:i/>
              </w:rPr>
              <w:t>Constraint</w:t>
            </w:r>
            <w:r w:rsidR="009436D3">
              <w:rPr>
                <w:b/>
                <w:i/>
              </w:rPr>
              <w:t xml:space="preserve"> / Remarks</w:t>
            </w:r>
          </w:p>
        </w:tc>
      </w:tr>
      <w:tr w:rsidR="002E60CB" w:rsidRPr="00A20C5C" w14:paraId="130161CC" w14:textId="77777777" w:rsidTr="001C0495">
        <w:trPr>
          <w:cantSplit/>
          <w:jc w:val="center"/>
        </w:trPr>
        <w:tc>
          <w:tcPr>
            <w:tcW w:w="1681" w:type="dxa"/>
            <w:tcBorders>
              <w:top w:val="single" w:sz="4" w:space="0" w:color="auto"/>
              <w:bottom w:val="dotted" w:sz="4" w:space="0" w:color="auto"/>
            </w:tcBorders>
          </w:tcPr>
          <w:p w14:paraId="6825B970" w14:textId="77777777" w:rsidR="002E60CB" w:rsidRPr="00A20C5C" w:rsidRDefault="002E60CB" w:rsidP="0088515B">
            <w:pPr>
              <w:rPr>
                <w:sz w:val="20"/>
                <w:szCs w:val="20"/>
              </w:rPr>
            </w:pPr>
            <w:r w:rsidRPr="00A20C5C">
              <w:rPr>
                <w:sz w:val="20"/>
                <w:szCs w:val="20"/>
              </w:rPr>
              <w:t>base</w:t>
            </w:r>
          </w:p>
        </w:tc>
        <w:tc>
          <w:tcPr>
            <w:tcW w:w="1540" w:type="dxa"/>
            <w:tcBorders>
              <w:top w:val="single" w:sz="4" w:space="0" w:color="auto"/>
              <w:bottom w:val="dotted" w:sz="4" w:space="0" w:color="auto"/>
            </w:tcBorders>
          </w:tcPr>
          <w:p w14:paraId="0A47F833" w14:textId="77777777" w:rsidR="002E60CB" w:rsidRPr="00A20C5C" w:rsidRDefault="002E60CB" w:rsidP="0088515B">
            <w:pPr>
              <w:rPr>
                <w:sz w:val="20"/>
                <w:szCs w:val="20"/>
              </w:rPr>
            </w:pPr>
            <w:r w:rsidRPr="00A20C5C">
              <w:rPr>
                <w:sz w:val="20"/>
                <w:szCs w:val="20"/>
              </w:rPr>
              <w:t xml:space="preserve">Integer </w:t>
            </w:r>
          </w:p>
        </w:tc>
        <w:tc>
          <w:tcPr>
            <w:tcW w:w="1600" w:type="dxa"/>
            <w:tcBorders>
              <w:top w:val="single" w:sz="4" w:space="0" w:color="auto"/>
              <w:bottom w:val="dotted" w:sz="4" w:space="0" w:color="auto"/>
            </w:tcBorders>
          </w:tcPr>
          <w:p w14:paraId="06096F55" w14:textId="77777777" w:rsidR="002E60CB" w:rsidRPr="00A20C5C" w:rsidRDefault="002E60CB" w:rsidP="0088515B">
            <w:pPr>
              <w:rPr>
                <w:sz w:val="20"/>
                <w:szCs w:val="20"/>
              </w:rPr>
            </w:pPr>
            <w:r w:rsidRPr="00A20C5C">
              <w:rPr>
                <w:sz w:val="20"/>
                <w:szCs w:val="20"/>
              </w:rPr>
              <w:t>&gt; 0</w:t>
            </w:r>
          </w:p>
        </w:tc>
        <w:tc>
          <w:tcPr>
            <w:tcW w:w="1134" w:type="dxa"/>
            <w:tcBorders>
              <w:top w:val="single" w:sz="4" w:space="0" w:color="auto"/>
              <w:bottom w:val="dotted" w:sz="4" w:space="0" w:color="auto"/>
            </w:tcBorders>
          </w:tcPr>
          <w:p w14:paraId="3300C933" w14:textId="77777777" w:rsidR="002E60CB" w:rsidRPr="00A20C5C" w:rsidRDefault="002E60CB" w:rsidP="0088515B">
            <w:pPr>
              <w:rPr>
                <w:sz w:val="20"/>
                <w:szCs w:val="20"/>
              </w:rPr>
            </w:pPr>
            <w:r w:rsidRPr="00A20C5C">
              <w:rPr>
                <w:sz w:val="20"/>
                <w:szCs w:val="20"/>
              </w:rPr>
              <w:t>Optional</w:t>
            </w:r>
          </w:p>
        </w:tc>
        <w:tc>
          <w:tcPr>
            <w:tcW w:w="3117" w:type="dxa"/>
            <w:tcBorders>
              <w:top w:val="single" w:sz="4" w:space="0" w:color="auto"/>
              <w:bottom w:val="dotted" w:sz="4" w:space="0" w:color="auto"/>
            </w:tcBorders>
          </w:tcPr>
          <w:p w14:paraId="403381A5" w14:textId="77777777" w:rsidR="002E60CB" w:rsidRPr="00A20C5C" w:rsidRDefault="002E60CB" w:rsidP="0088515B">
            <w:pPr>
              <w:rPr>
                <w:sz w:val="20"/>
                <w:szCs w:val="20"/>
              </w:rPr>
            </w:pPr>
            <w:r w:rsidRPr="00A20C5C">
              <w:rPr>
                <w:sz w:val="20"/>
                <w:szCs w:val="20"/>
              </w:rPr>
              <w:t>-</w:t>
            </w:r>
          </w:p>
        </w:tc>
      </w:tr>
      <w:tr w:rsidR="002E60CB" w:rsidRPr="00A20C5C" w14:paraId="024B6CE4" w14:textId="77777777" w:rsidTr="001C0495">
        <w:trPr>
          <w:cantSplit/>
          <w:jc w:val="center"/>
        </w:trPr>
        <w:tc>
          <w:tcPr>
            <w:tcW w:w="1681" w:type="dxa"/>
            <w:tcBorders>
              <w:top w:val="dotted" w:sz="4" w:space="0" w:color="auto"/>
              <w:bottom w:val="dotted" w:sz="4" w:space="0" w:color="auto"/>
            </w:tcBorders>
          </w:tcPr>
          <w:p w14:paraId="37119432" w14:textId="77777777" w:rsidR="002E60CB" w:rsidRPr="00A20C5C" w:rsidRDefault="002E60CB" w:rsidP="0088515B">
            <w:pPr>
              <w:rPr>
                <w:sz w:val="20"/>
                <w:szCs w:val="20"/>
              </w:rPr>
            </w:pPr>
            <w:r w:rsidRPr="00A20C5C">
              <w:rPr>
                <w:sz w:val="20"/>
                <w:szCs w:val="20"/>
              </w:rPr>
              <w:t>pattern</w:t>
            </w:r>
          </w:p>
        </w:tc>
        <w:tc>
          <w:tcPr>
            <w:tcW w:w="1540" w:type="dxa"/>
            <w:tcBorders>
              <w:top w:val="dotted" w:sz="4" w:space="0" w:color="auto"/>
              <w:bottom w:val="dotted" w:sz="4" w:space="0" w:color="auto"/>
            </w:tcBorders>
          </w:tcPr>
          <w:p w14:paraId="386F07C6" w14:textId="77777777" w:rsidR="002E60CB" w:rsidRPr="00A20C5C" w:rsidRDefault="002E60CB" w:rsidP="0088515B">
            <w:pPr>
              <w:rPr>
                <w:sz w:val="20"/>
                <w:szCs w:val="20"/>
              </w:rPr>
            </w:pPr>
            <w:r w:rsidRPr="00A20C5C">
              <w:rPr>
                <w:sz w:val="20"/>
                <w:szCs w:val="20"/>
              </w:rPr>
              <w:t>Alphanumeric</w:t>
            </w:r>
          </w:p>
        </w:tc>
        <w:tc>
          <w:tcPr>
            <w:tcW w:w="1600" w:type="dxa"/>
            <w:tcBorders>
              <w:top w:val="dotted" w:sz="4" w:space="0" w:color="auto"/>
              <w:bottom w:val="dotted" w:sz="4" w:space="0" w:color="auto"/>
            </w:tcBorders>
          </w:tcPr>
          <w:p w14:paraId="168A06F5" w14:textId="77777777" w:rsidR="002E60CB" w:rsidRPr="00A20C5C" w:rsidRDefault="002E60CB" w:rsidP="0088515B">
            <w:pPr>
              <w:rPr>
                <w:sz w:val="20"/>
                <w:szCs w:val="20"/>
              </w:rPr>
            </w:pPr>
            <w:r w:rsidRPr="00A20C5C">
              <w:rPr>
                <w:sz w:val="20"/>
                <w:szCs w:val="20"/>
              </w:rPr>
              <w:t>Alphanumeric</w:t>
            </w:r>
          </w:p>
        </w:tc>
        <w:tc>
          <w:tcPr>
            <w:tcW w:w="1134" w:type="dxa"/>
            <w:tcBorders>
              <w:top w:val="dotted" w:sz="4" w:space="0" w:color="auto"/>
              <w:bottom w:val="dotted" w:sz="4" w:space="0" w:color="auto"/>
            </w:tcBorders>
          </w:tcPr>
          <w:p w14:paraId="4839982E"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648FF8DF" w14:textId="77777777" w:rsidR="002E60CB" w:rsidRPr="00A20C5C" w:rsidRDefault="002E60CB" w:rsidP="0088515B">
            <w:pPr>
              <w:rPr>
                <w:sz w:val="20"/>
                <w:szCs w:val="20"/>
              </w:rPr>
            </w:pPr>
            <w:r w:rsidRPr="00A20C5C">
              <w:rPr>
                <w:sz w:val="20"/>
                <w:szCs w:val="20"/>
              </w:rPr>
              <w:t xml:space="preserve">Non-empty, if present. </w:t>
            </w:r>
          </w:p>
        </w:tc>
      </w:tr>
      <w:tr w:rsidR="002E60CB" w:rsidRPr="00A20C5C" w14:paraId="5C0572BA" w14:textId="77777777" w:rsidTr="001C0495">
        <w:trPr>
          <w:cantSplit/>
          <w:jc w:val="center"/>
        </w:trPr>
        <w:tc>
          <w:tcPr>
            <w:tcW w:w="1681" w:type="dxa"/>
            <w:tcBorders>
              <w:top w:val="dotted" w:sz="4" w:space="0" w:color="auto"/>
              <w:bottom w:val="dotted" w:sz="4" w:space="0" w:color="auto"/>
            </w:tcBorders>
          </w:tcPr>
          <w:p w14:paraId="229D0D32" w14:textId="77777777" w:rsidR="002E60CB" w:rsidRPr="00A20C5C" w:rsidRDefault="002E60CB" w:rsidP="0088515B">
            <w:pPr>
              <w:rPr>
                <w:sz w:val="20"/>
                <w:szCs w:val="20"/>
              </w:rPr>
            </w:pPr>
            <w:r w:rsidRPr="00A20C5C">
              <w:rPr>
                <w:sz w:val="20"/>
                <w:szCs w:val="20"/>
              </w:rPr>
              <w:t>gap</w:t>
            </w:r>
          </w:p>
        </w:tc>
        <w:tc>
          <w:tcPr>
            <w:tcW w:w="1540" w:type="dxa"/>
            <w:tcBorders>
              <w:top w:val="dotted" w:sz="4" w:space="0" w:color="auto"/>
              <w:bottom w:val="dotted" w:sz="4" w:space="0" w:color="auto"/>
            </w:tcBorders>
          </w:tcPr>
          <w:p w14:paraId="7E0FEAA4"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43A97E41"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585D5403"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0F6CCD1C" w14:textId="77777777" w:rsidR="002E60CB" w:rsidRPr="00A20C5C" w:rsidRDefault="002E60CB" w:rsidP="0088515B">
            <w:pPr>
              <w:rPr>
                <w:sz w:val="20"/>
                <w:szCs w:val="20"/>
              </w:rPr>
            </w:pPr>
            <w:r w:rsidRPr="00A20C5C">
              <w:rPr>
                <w:sz w:val="20"/>
                <w:szCs w:val="20"/>
              </w:rPr>
              <w:t>-</w:t>
            </w:r>
          </w:p>
        </w:tc>
      </w:tr>
      <w:tr w:rsidR="002E60CB" w:rsidRPr="00A20C5C" w14:paraId="53374FDA" w14:textId="77777777" w:rsidTr="001C0495">
        <w:trPr>
          <w:cantSplit/>
          <w:jc w:val="center"/>
        </w:trPr>
        <w:tc>
          <w:tcPr>
            <w:tcW w:w="1681" w:type="dxa"/>
            <w:tcBorders>
              <w:top w:val="dotted" w:sz="4" w:space="0" w:color="auto"/>
              <w:bottom w:val="dotted" w:sz="4" w:space="0" w:color="auto"/>
            </w:tcBorders>
          </w:tcPr>
          <w:p w14:paraId="580F3551" w14:textId="77777777" w:rsidR="002E60CB" w:rsidRPr="00A20C5C" w:rsidRDefault="002E60CB" w:rsidP="0088515B">
            <w:pPr>
              <w:rPr>
                <w:sz w:val="20"/>
                <w:szCs w:val="20"/>
              </w:rPr>
            </w:pPr>
            <w:r w:rsidRPr="00A20C5C">
              <w:rPr>
                <w:sz w:val="20"/>
                <w:szCs w:val="20"/>
              </w:rPr>
              <w:t>width</w:t>
            </w:r>
          </w:p>
        </w:tc>
        <w:tc>
          <w:tcPr>
            <w:tcW w:w="1540" w:type="dxa"/>
            <w:tcBorders>
              <w:top w:val="dotted" w:sz="4" w:space="0" w:color="auto"/>
              <w:bottom w:val="dotted" w:sz="4" w:space="0" w:color="auto"/>
            </w:tcBorders>
          </w:tcPr>
          <w:p w14:paraId="5A7D45E8"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12EFBB30"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11ECD51D"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45B8879C" w14:textId="77777777" w:rsidR="002E60CB" w:rsidRPr="00A20C5C" w:rsidRDefault="002E60CB" w:rsidP="0088515B">
            <w:pPr>
              <w:rPr>
                <w:sz w:val="20"/>
                <w:szCs w:val="20"/>
              </w:rPr>
            </w:pPr>
            <w:r w:rsidRPr="00A20C5C">
              <w:rPr>
                <w:sz w:val="20"/>
                <w:szCs w:val="20"/>
              </w:rPr>
              <w:t>-</w:t>
            </w:r>
          </w:p>
        </w:tc>
      </w:tr>
      <w:tr w:rsidR="002E60CB" w:rsidRPr="00A20C5C" w14:paraId="0EF1D75B" w14:textId="77777777" w:rsidTr="001C0495">
        <w:trPr>
          <w:cantSplit/>
          <w:jc w:val="center"/>
        </w:trPr>
        <w:tc>
          <w:tcPr>
            <w:tcW w:w="1681" w:type="dxa"/>
            <w:tcBorders>
              <w:top w:val="dotted" w:sz="4" w:space="0" w:color="auto"/>
              <w:bottom w:val="dotted" w:sz="4" w:space="0" w:color="auto"/>
            </w:tcBorders>
          </w:tcPr>
          <w:p w14:paraId="0BFF326B" w14:textId="77777777" w:rsidR="002E60CB" w:rsidRPr="00A20C5C" w:rsidRDefault="002E60CB" w:rsidP="0088515B">
            <w:pPr>
              <w:rPr>
                <w:sz w:val="20"/>
                <w:szCs w:val="20"/>
              </w:rPr>
            </w:pPr>
            <w:proofErr w:type="spellStart"/>
            <w:r w:rsidRPr="00A20C5C">
              <w:rPr>
                <w:sz w:val="20"/>
                <w:szCs w:val="20"/>
              </w:rPr>
              <w:t>pattern_width</w:t>
            </w:r>
            <w:proofErr w:type="spellEnd"/>
          </w:p>
        </w:tc>
        <w:tc>
          <w:tcPr>
            <w:tcW w:w="1540" w:type="dxa"/>
            <w:tcBorders>
              <w:top w:val="dotted" w:sz="4" w:space="0" w:color="auto"/>
              <w:bottom w:val="dotted" w:sz="4" w:space="0" w:color="auto"/>
            </w:tcBorders>
          </w:tcPr>
          <w:p w14:paraId="583DECA4"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5AAC2B24"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19FFDC92"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07BD9460" w14:textId="77777777" w:rsidR="002E60CB" w:rsidRPr="00A20C5C" w:rsidRDefault="002E60CB" w:rsidP="0088515B">
            <w:pPr>
              <w:rPr>
                <w:sz w:val="20"/>
                <w:szCs w:val="20"/>
              </w:rPr>
            </w:pPr>
            <w:r w:rsidRPr="00A20C5C">
              <w:rPr>
                <w:sz w:val="20"/>
                <w:szCs w:val="20"/>
              </w:rPr>
              <w:t>-</w:t>
            </w:r>
          </w:p>
        </w:tc>
      </w:tr>
      <w:tr w:rsidR="002E60CB" w:rsidRPr="00A20C5C" w14:paraId="13AAC511" w14:textId="77777777" w:rsidTr="001C0495">
        <w:trPr>
          <w:cantSplit/>
          <w:jc w:val="center"/>
        </w:trPr>
        <w:tc>
          <w:tcPr>
            <w:tcW w:w="1681" w:type="dxa"/>
            <w:tcBorders>
              <w:top w:val="dotted" w:sz="4" w:space="0" w:color="auto"/>
              <w:bottom w:val="dotted" w:sz="4" w:space="0" w:color="auto"/>
            </w:tcBorders>
          </w:tcPr>
          <w:p w14:paraId="6EDF858A" w14:textId="77777777" w:rsidR="002E60CB" w:rsidRPr="00A20C5C" w:rsidRDefault="002E60CB" w:rsidP="0088515B">
            <w:pPr>
              <w:rPr>
                <w:sz w:val="20"/>
                <w:szCs w:val="20"/>
              </w:rPr>
            </w:pPr>
            <w:proofErr w:type="spellStart"/>
            <w:r w:rsidRPr="00A20C5C">
              <w:rPr>
                <w:sz w:val="20"/>
                <w:szCs w:val="20"/>
              </w:rPr>
              <w:t>pattern_length</w:t>
            </w:r>
            <w:proofErr w:type="spellEnd"/>
          </w:p>
        </w:tc>
        <w:tc>
          <w:tcPr>
            <w:tcW w:w="1540" w:type="dxa"/>
            <w:tcBorders>
              <w:top w:val="dotted" w:sz="4" w:space="0" w:color="auto"/>
              <w:bottom w:val="dotted" w:sz="4" w:space="0" w:color="auto"/>
            </w:tcBorders>
          </w:tcPr>
          <w:p w14:paraId="1012E3EA"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3FBE4753"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01C3014A"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311527F6" w14:textId="77777777" w:rsidR="002E60CB" w:rsidRPr="00A20C5C" w:rsidRDefault="002E60CB" w:rsidP="0088515B">
            <w:pPr>
              <w:rPr>
                <w:sz w:val="20"/>
                <w:szCs w:val="20"/>
              </w:rPr>
            </w:pPr>
            <w:r w:rsidRPr="00A20C5C">
              <w:rPr>
                <w:sz w:val="20"/>
                <w:szCs w:val="20"/>
              </w:rPr>
              <w:t>-</w:t>
            </w:r>
          </w:p>
        </w:tc>
      </w:tr>
      <w:tr w:rsidR="002E60CB" w:rsidRPr="00A20C5C" w14:paraId="7CF16F9D" w14:textId="77777777" w:rsidTr="001C0495">
        <w:trPr>
          <w:cantSplit/>
          <w:jc w:val="center"/>
        </w:trPr>
        <w:tc>
          <w:tcPr>
            <w:tcW w:w="1681" w:type="dxa"/>
            <w:tcBorders>
              <w:top w:val="dotted" w:sz="4" w:space="0" w:color="auto"/>
              <w:bottom w:val="dotted" w:sz="4" w:space="0" w:color="auto"/>
            </w:tcBorders>
          </w:tcPr>
          <w:p w14:paraId="1956C63D" w14:textId="77777777" w:rsidR="002E60CB" w:rsidRPr="00A20C5C" w:rsidRDefault="002E60CB" w:rsidP="0088515B">
            <w:pPr>
              <w:rPr>
                <w:sz w:val="20"/>
                <w:szCs w:val="20"/>
              </w:rPr>
            </w:pPr>
            <w:r w:rsidRPr="00A20C5C">
              <w:rPr>
                <w:sz w:val="20"/>
                <w:szCs w:val="20"/>
              </w:rPr>
              <w:t>mirrored</w:t>
            </w:r>
          </w:p>
        </w:tc>
        <w:tc>
          <w:tcPr>
            <w:tcW w:w="1540" w:type="dxa"/>
            <w:tcBorders>
              <w:top w:val="dotted" w:sz="4" w:space="0" w:color="auto"/>
              <w:bottom w:val="dotted" w:sz="4" w:space="0" w:color="auto"/>
            </w:tcBorders>
          </w:tcPr>
          <w:p w14:paraId="30FFDA51" w14:textId="77777777" w:rsidR="002E60CB" w:rsidRPr="00A20C5C" w:rsidRDefault="002E60CB" w:rsidP="0088515B">
            <w:pPr>
              <w:rPr>
                <w:sz w:val="20"/>
                <w:szCs w:val="20"/>
              </w:rPr>
            </w:pPr>
            <w:r w:rsidRPr="00A20C5C">
              <w:rPr>
                <w:sz w:val="20"/>
                <w:szCs w:val="20"/>
              </w:rPr>
              <w:t>Boolean</w:t>
            </w:r>
          </w:p>
        </w:tc>
        <w:tc>
          <w:tcPr>
            <w:tcW w:w="1600" w:type="dxa"/>
            <w:tcBorders>
              <w:top w:val="dotted" w:sz="4" w:space="0" w:color="auto"/>
              <w:bottom w:val="dotted" w:sz="4" w:space="0" w:color="auto"/>
            </w:tcBorders>
          </w:tcPr>
          <w:p w14:paraId="62672C31" w14:textId="77777777" w:rsidR="002E60CB" w:rsidRPr="00A20C5C" w:rsidRDefault="00194316" w:rsidP="0088515B">
            <w:pPr>
              <w:rPr>
                <w:sz w:val="20"/>
                <w:szCs w:val="20"/>
              </w:rPr>
            </w:pPr>
            <w:r>
              <w:rPr>
                <w:sz w:val="20"/>
                <w:szCs w:val="20"/>
              </w:rPr>
              <w:t>"</w:t>
            </w:r>
            <w:r w:rsidR="002E60CB" w:rsidRPr="00A20C5C">
              <w:rPr>
                <w:sz w:val="20"/>
                <w:szCs w:val="20"/>
              </w:rPr>
              <w:t>false</w:t>
            </w:r>
            <w:r>
              <w:rPr>
                <w:sz w:val="20"/>
                <w:szCs w:val="20"/>
              </w:rPr>
              <w:t>"</w:t>
            </w:r>
            <w:r w:rsidR="002E60CB" w:rsidRPr="00A20C5C">
              <w:rPr>
                <w:sz w:val="20"/>
                <w:szCs w:val="20"/>
              </w:rPr>
              <w:t xml:space="preserve"> (default),</w:t>
            </w:r>
            <w:r w:rsidR="002E60CB" w:rsidRPr="00A20C5C">
              <w:rPr>
                <w:sz w:val="20"/>
                <w:szCs w:val="20"/>
              </w:rPr>
              <w:br/>
            </w:r>
            <w:r>
              <w:rPr>
                <w:sz w:val="20"/>
                <w:szCs w:val="20"/>
              </w:rPr>
              <w:t>"</w:t>
            </w:r>
            <w:r w:rsidR="002E60CB" w:rsidRPr="00A20C5C">
              <w:rPr>
                <w:sz w:val="20"/>
                <w:szCs w:val="20"/>
              </w:rPr>
              <w:t>true</w:t>
            </w:r>
            <w:r>
              <w:rPr>
                <w:sz w:val="20"/>
                <w:szCs w:val="20"/>
              </w:rPr>
              <w:t>"</w:t>
            </w:r>
          </w:p>
        </w:tc>
        <w:tc>
          <w:tcPr>
            <w:tcW w:w="1134" w:type="dxa"/>
            <w:tcBorders>
              <w:top w:val="dotted" w:sz="4" w:space="0" w:color="auto"/>
              <w:bottom w:val="dotted" w:sz="4" w:space="0" w:color="auto"/>
            </w:tcBorders>
          </w:tcPr>
          <w:p w14:paraId="2B173AAE"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3532E7C0" w14:textId="77777777" w:rsidR="002E60CB" w:rsidRPr="00A20C5C" w:rsidRDefault="002E60CB" w:rsidP="0088515B">
            <w:pPr>
              <w:rPr>
                <w:sz w:val="20"/>
                <w:szCs w:val="20"/>
              </w:rPr>
            </w:pPr>
            <w:r w:rsidRPr="00A20C5C">
              <w:rPr>
                <w:sz w:val="20"/>
                <w:szCs w:val="20"/>
              </w:rPr>
              <w:t>-</w:t>
            </w:r>
          </w:p>
        </w:tc>
      </w:tr>
      <w:tr w:rsidR="002E60CB" w:rsidRPr="00226A3F" w14:paraId="6C8AB81F" w14:textId="77777777" w:rsidTr="001C0495">
        <w:trPr>
          <w:cantSplit/>
          <w:jc w:val="center"/>
        </w:trPr>
        <w:tc>
          <w:tcPr>
            <w:tcW w:w="1681" w:type="dxa"/>
            <w:tcBorders>
              <w:top w:val="dotted" w:sz="4" w:space="0" w:color="auto"/>
              <w:bottom w:val="dotted" w:sz="4" w:space="0" w:color="auto"/>
            </w:tcBorders>
          </w:tcPr>
          <w:p w14:paraId="5553C315" w14:textId="77777777" w:rsidR="002E60CB" w:rsidRPr="00A20C5C" w:rsidRDefault="002E60CB" w:rsidP="0088515B">
            <w:pPr>
              <w:rPr>
                <w:sz w:val="20"/>
                <w:szCs w:val="20"/>
              </w:rPr>
            </w:pPr>
            <w:proofErr w:type="spellStart"/>
            <w:r w:rsidRPr="00A20C5C">
              <w:rPr>
                <w:sz w:val="20"/>
                <w:szCs w:val="20"/>
              </w:rPr>
              <w:t>orientation_angle</w:t>
            </w:r>
            <w:proofErr w:type="spellEnd"/>
          </w:p>
        </w:tc>
        <w:tc>
          <w:tcPr>
            <w:tcW w:w="1540" w:type="dxa"/>
            <w:tcBorders>
              <w:top w:val="dotted" w:sz="4" w:space="0" w:color="auto"/>
              <w:bottom w:val="dotted" w:sz="4" w:space="0" w:color="auto"/>
            </w:tcBorders>
          </w:tcPr>
          <w:p w14:paraId="096FEFF2"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2654DF4C" w14:textId="77777777" w:rsidR="001C0495" w:rsidRPr="00A20C5C" w:rsidRDefault="001C0495" w:rsidP="001C0495">
            <w:pPr>
              <w:rPr>
                <w:sz w:val="20"/>
                <w:szCs w:val="20"/>
              </w:rPr>
            </w:pPr>
            <w:r>
              <w:rPr>
                <w:sz w:val="20"/>
                <w:szCs w:val="20"/>
              </w:rPr>
              <w:t>[-180°, 180°]</w:t>
            </w:r>
          </w:p>
        </w:tc>
        <w:tc>
          <w:tcPr>
            <w:tcW w:w="1134" w:type="dxa"/>
            <w:tcBorders>
              <w:top w:val="dotted" w:sz="4" w:space="0" w:color="auto"/>
              <w:bottom w:val="dotted" w:sz="4" w:space="0" w:color="auto"/>
            </w:tcBorders>
          </w:tcPr>
          <w:p w14:paraId="21072BEC"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2B2CB0E3" w14:textId="77777777" w:rsidR="002E60CB" w:rsidRPr="00A20C5C" w:rsidRDefault="002E60CB" w:rsidP="0088515B">
            <w:pPr>
              <w:keepNext/>
              <w:rPr>
                <w:sz w:val="20"/>
                <w:szCs w:val="20"/>
              </w:rPr>
            </w:pPr>
            <w:r w:rsidRPr="00A20C5C">
              <w:rPr>
                <w:sz w:val="20"/>
                <w:szCs w:val="20"/>
              </w:rPr>
              <w:t>According to the unit of angles, defined in element &lt;units/&gt;.</w:t>
            </w:r>
          </w:p>
        </w:tc>
      </w:tr>
      <w:tr w:rsidR="002E60CB" w:rsidRPr="00226A3F" w14:paraId="7D56E2A9" w14:textId="77777777" w:rsidTr="001C0495">
        <w:trPr>
          <w:cantSplit/>
          <w:jc w:val="center"/>
        </w:trPr>
        <w:tc>
          <w:tcPr>
            <w:tcW w:w="1681" w:type="dxa"/>
            <w:tcBorders>
              <w:top w:val="dotted" w:sz="4" w:space="0" w:color="auto"/>
              <w:bottom w:val="single" w:sz="4" w:space="0" w:color="auto"/>
            </w:tcBorders>
          </w:tcPr>
          <w:p w14:paraId="20C67E4A" w14:textId="77777777" w:rsidR="002E60CB" w:rsidRPr="00A20C5C" w:rsidRDefault="002E60CB" w:rsidP="0088515B">
            <w:pPr>
              <w:rPr>
                <w:sz w:val="20"/>
                <w:szCs w:val="20"/>
              </w:rPr>
            </w:pPr>
            <w:proofErr w:type="spellStart"/>
            <w:r>
              <w:rPr>
                <w:sz w:val="20"/>
                <w:szCs w:val="20"/>
              </w:rPr>
              <w:t>filler_material</w:t>
            </w:r>
            <w:proofErr w:type="spellEnd"/>
          </w:p>
        </w:tc>
        <w:tc>
          <w:tcPr>
            <w:tcW w:w="1540" w:type="dxa"/>
            <w:tcBorders>
              <w:top w:val="dotted" w:sz="4" w:space="0" w:color="auto"/>
              <w:bottom w:val="single" w:sz="4" w:space="0" w:color="auto"/>
            </w:tcBorders>
          </w:tcPr>
          <w:p w14:paraId="79E7AEA0" w14:textId="77777777" w:rsidR="002E60CB" w:rsidRPr="00A20C5C" w:rsidRDefault="002E60CB" w:rsidP="0088515B">
            <w:pPr>
              <w:rPr>
                <w:sz w:val="20"/>
                <w:szCs w:val="20"/>
              </w:rPr>
            </w:pPr>
            <w:r w:rsidRPr="00A20C5C">
              <w:rPr>
                <w:sz w:val="20"/>
                <w:szCs w:val="20"/>
              </w:rPr>
              <w:t>Alphanumeric</w:t>
            </w:r>
          </w:p>
        </w:tc>
        <w:tc>
          <w:tcPr>
            <w:tcW w:w="1600" w:type="dxa"/>
            <w:tcBorders>
              <w:top w:val="dotted" w:sz="4" w:space="0" w:color="auto"/>
              <w:bottom w:val="single" w:sz="4" w:space="0" w:color="auto"/>
            </w:tcBorders>
          </w:tcPr>
          <w:p w14:paraId="482336D9" w14:textId="77777777" w:rsidR="002E60CB" w:rsidRPr="00A20C5C" w:rsidRDefault="002E60CB" w:rsidP="0088515B">
            <w:pPr>
              <w:rPr>
                <w:sz w:val="20"/>
                <w:szCs w:val="20"/>
              </w:rPr>
            </w:pPr>
            <w:r w:rsidRPr="00A20C5C">
              <w:rPr>
                <w:sz w:val="20"/>
                <w:szCs w:val="20"/>
              </w:rPr>
              <w:t>Alphanumeric</w:t>
            </w:r>
          </w:p>
        </w:tc>
        <w:tc>
          <w:tcPr>
            <w:tcW w:w="1134" w:type="dxa"/>
            <w:tcBorders>
              <w:top w:val="dotted" w:sz="4" w:space="0" w:color="auto"/>
              <w:bottom w:val="single" w:sz="4" w:space="0" w:color="auto"/>
            </w:tcBorders>
          </w:tcPr>
          <w:p w14:paraId="09FBED17"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single" w:sz="4" w:space="0" w:color="auto"/>
            </w:tcBorders>
          </w:tcPr>
          <w:p w14:paraId="20C33F0F" w14:textId="77777777" w:rsidR="002E60CB" w:rsidRPr="00A20C5C" w:rsidRDefault="002E60CB" w:rsidP="0088515B">
            <w:pPr>
              <w:keepNext/>
              <w:rPr>
                <w:sz w:val="20"/>
                <w:szCs w:val="20"/>
              </w:rPr>
            </w:pPr>
            <w:r w:rsidRPr="00A20C5C">
              <w:rPr>
                <w:sz w:val="20"/>
                <w:szCs w:val="20"/>
              </w:rPr>
              <w:t>-</w:t>
            </w:r>
          </w:p>
        </w:tc>
      </w:tr>
    </w:tbl>
    <w:p w14:paraId="094260CA" w14:textId="67E9D1EB" w:rsidR="002E60CB" w:rsidRDefault="002E60CB" w:rsidP="004B2578">
      <w:pPr>
        <w:pStyle w:val="Beschriftung"/>
        <w:spacing w:before="120"/>
      </w:pPr>
      <w:bookmarkStart w:id="611" w:name="_Toc3566445"/>
      <w:bookmarkStart w:id="612" w:name="_Toc27753813"/>
      <w:r>
        <w:t xml:space="preserve">Table </w:t>
      </w:r>
      <w:ins w:id="613" w:author="Dr. Carsten Franke" w:date="2020-03-09T16:02:00Z">
        <w:r w:rsidR="001D2A94">
          <w:fldChar w:fldCharType="begin"/>
        </w:r>
        <w:r w:rsidR="001D2A94">
          <w:instrText xml:space="preserve"> SEQ Table \* ARABIC </w:instrText>
        </w:r>
      </w:ins>
      <w:r w:rsidR="001D2A94">
        <w:fldChar w:fldCharType="separate"/>
      </w:r>
      <w:ins w:id="614" w:author="Dr. Carsten Franke" w:date="2020-03-09T16:02:00Z">
        <w:r w:rsidR="001D2A94">
          <w:rPr>
            <w:noProof/>
          </w:rPr>
          <w:t>38</w:t>
        </w:r>
        <w:r w:rsidR="001D2A94">
          <w:fldChar w:fldCharType="end"/>
        </w:r>
      </w:ins>
      <w:del w:id="615" w:author="Dr. Carsten Franke" w:date="2020-03-09T16:02:00Z">
        <w:r w:rsidR="00D43112" w:rsidDel="001D2A94">
          <w:fldChar w:fldCharType="begin"/>
        </w:r>
        <w:r w:rsidR="00D43112" w:rsidDel="001D2A94">
          <w:delInstrText xml:space="preserve"> SEQ Table \* ARABIC </w:delInstrText>
        </w:r>
        <w:r w:rsidR="00D43112" w:rsidDel="001D2A94">
          <w:fldChar w:fldCharType="separate"/>
        </w:r>
        <w:r w:rsidR="00004854" w:rsidDel="001D2A94">
          <w:rPr>
            <w:noProof/>
          </w:rPr>
          <w:delText>38</w:delText>
        </w:r>
        <w:r w:rsidR="00D43112" w:rsidDel="001D2A94">
          <w:fldChar w:fldCharType="end"/>
        </w:r>
      </w:del>
      <w:r>
        <w:t xml:space="preserve">: Attributes of </w:t>
      </w:r>
      <w:r w:rsidRPr="00FE6880">
        <w:t xml:space="preserve">element </w:t>
      </w:r>
      <w:r w:rsidRPr="002437F7">
        <w:rPr>
          <w:rFonts w:ascii="Courier New" w:hAnsi="Courier New" w:cs="Courier New"/>
          <w:bCs w:val="0"/>
          <w:i/>
          <w:sz w:val="18"/>
          <w:szCs w:val="18"/>
        </w:rPr>
        <w:t>&lt;</w:t>
      </w:r>
      <w:proofErr w:type="spellStart"/>
      <w:r w:rsidRPr="002437F7">
        <w:rPr>
          <w:rFonts w:ascii="Courier New" w:hAnsi="Courier New" w:cs="Courier New"/>
          <w:bCs w:val="0"/>
          <w:i/>
          <w:sz w:val="18"/>
          <w:szCs w:val="18"/>
        </w:rPr>
        <w:t>robscan</w:t>
      </w:r>
      <w:proofErr w:type="spellEnd"/>
      <w:r w:rsidRPr="002437F7">
        <w:rPr>
          <w:rFonts w:ascii="Courier New" w:hAnsi="Courier New" w:cs="Courier New"/>
          <w:bCs w:val="0"/>
          <w:i/>
          <w:sz w:val="18"/>
          <w:szCs w:val="18"/>
        </w:rPr>
        <w:t>/&gt;</w:t>
      </w:r>
      <w:bookmarkEnd w:id="611"/>
      <w:bookmarkEnd w:id="612"/>
    </w:p>
    <w:p w14:paraId="5287CE5E" w14:textId="77777777" w:rsidR="002E60CB" w:rsidRPr="00226A3F" w:rsidRDefault="002E60CB" w:rsidP="008F5F84">
      <w:pPr>
        <w:jc w:val="both"/>
      </w:pPr>
      <w:r w:rsidRPr="00226A3F">
        <w:t>All attributes of element &lt;</w:t>
      </w:r>
      <w:proofErr w:type="spellStart"/>
      <w:r w:rsidRPr="00CC2EFA">
        <w:rPr>
          <w:rFonts w:ascii="Courier New" w:hAnsi="Courier New" w:cs="Courier New"/>
          <w:b/>
          <w:bCs/>
          <w:i/>
          <w:sz w:val="18"/>
          <w:szCs w:val="18"/>
          <w:highlight w:val="white"/>
        </w:rPr>
        <w:t>robscan</w:t>
      </w:r>
      <w:proofErr w:type="spellEnd"/>
      <w:r w:rsidRPr="00226A3F">
        <w:t>/&gt; are optional for import to CAD or CAE processors. However, specific FE solvers may declare some of them to be mandatory.</w:t>
      </w:r>
      <w:r>
        <w:t xml:space="preserve"> </w:t>
      </w:r>
    </w:p>
    <w:p w14:paraId="3F04D3B3" w14:textId="77777777" w:rsidR="002E60CB" w:rsidRDefault="002E60CB" w:rsidP="008F5F84">
      <w:pPr>
        <w:jc w:val="both"/>
      </w:pPr>
      <w:r>
        <w:t>General d</w:t>
      </w:r>
      <w:r w:rsidRPr="00226A3F">
        <w:t>efaults</w:t>
      </w:r>
      <w:r>
        <w:t xml:space="preserve"> </w:t>
      </w:r>
      <w:proofErr w:type="gramStart"/>
      <w:r>
        <w:t>are</w:t>
      </w:r>
      <w:r w:rsidRPr="00226A3F">
        <w:t>:</w:t>
      </w:r>
      <w:proofErr w:type="gramEnd"/>
      <w:r w:rsidRPr="00226A3F">
        <w:t xml:space="preserve"> false for </w:t>
      </w:r>
      <w:proofErr w:type="spellStart"/>
      <w:r w:rsidRPr="00226A3F">
        <w:t>boolean</w:t>
      </w:r>
      <w:proofErr w:type="spellEnd"/>
      <w:r w:rsidRPr="00226A3F">
        <w:t xml:space="preserve"> values, 0 for numeric values, </w:t>
      </w:r>
      <w:r w:rsidR="00194316">
        <w:t>""</w:t>
      </w:r>
      <w:r w:rsidRPr="00226A3F">
        <w:t xml:space="preserve"> for strings. However, these defaults are not </w:t>
      </w:r>
      <w:r w:rsidR="00893C84">
        <w:t xml:space="preserve">always </w:t>
      </w:r>
      <w:r w:rsidRPr="00226A3F">
        <w:t>useful for CAE.</w:t>
      </w:r>
    </w:p>
    <w:p w14:paraId="373A54EB" w14:textId="77777777" w:rsidR="002E60CB" w:rsidRDefault="007B28CA" w:rsidP="00B90690">
      <w:pPr>
        <w:numPr>
          <w:ilvl w:val="0"/>
          <w:numId w:val="22"/>
        </w:numPr>
        <w:spacing w:before="120"/>
        <w:jc w:val="both"/>
      </w:pPr>
      <w:r w:rsidRPr="007B28CA">
        <w:rPr>
          <w:rStyle w:val="elementdeftypeChar"/>
        </w:rPr>
        <w:t>gap</w:t>
      </w:r>
      <w:r>
        <w:t>:</w:t>
      </w:r>
      <w:r w:rsidR="002E60CB" w:rsidRPr="00226A3F">
        <w:t xml:space="preserve"> is the gap between both </w:t>
      </w:r>
      <w:r w:rsidR="002E60CB">
        <w:t>flange partner</w:t>
      </w:r>
      <w:r w:rsidR="002E60CB" w:rsidRPr="00226A3F">
        <w:t xml:space="preserve">s, probably defined by so-called </w:t>
      </w:r>
      <w:r w:rsidR="00194316">
        <w:t>"</w:t>
      </w:r>
      <w:r w:rsidR="002E60CB" w:rsidRPr="00226A3F">
        <w:t>spacers</w:t>
      </w:r>
      <w:r w:rsidR="00194316">
        <w:t>"</w:t>
      </w:r>
      <w:r w:rsidR="002E60CB" w:rsidRPr="00226A3F">
        <w:t>.</w:t>
      </w:r>
    </w:p>
    <w:p w14:paraId="53D87B82" w14:textId="77777777" w:rsidR="002E60CB" w:rsidRDefault="002E60CB" w:rsidP="00B90690">
      <w:pPr>
        <w:numPr>
          <w:ilvl w:val="0"/>
          <w:numId w:val="22"/>
        </w:numPr>
        <w:spacing w:before="120"/>
        <w:jc w:val="both"/>
      </w:pPr>
      <w:r w:rsidRPr="007B28CA">
        <w:rPr>
          <w:rStyle w:val="elementdeftypeChar"/>
        </w:rPr>
        <w:t>width</w:t>
      </w:r>
      <w:r w:rsidR="007B28CA">
        <w:t xml:space="preserve">: </w:t>
      </w:r>
      <w:r w:rsidRPr="00226A3F">
        <w:t>is the width of the laser beam.</w:t>
      </w:r>
      <w:r w:rsidRPr="0038208C">
        <w:t xml:space="preserve"> </w:t>
      </w:r>
    </w:p>
    <w:p w14:paraId="330716A6" w14:textId="77777777" w:rsidR="002E60CB" w:rsidRDefault="002E60CB" w:rsidP="00B90690">
      <w:pPr>
        <w:numPr>
          <w:ilvl w:val="0"/>
          <w:numId w:val="22"/>
        </w:numPr>
        <w:spacing w:before="120"/>
        <w:jc w:val="both"/>
      </w:pPr>
      <w:r>
        <w:t>W</w:t>
      </w:r>
      <w:r w:rsidRPr="00226A3F">
        <w:t xml:space="preserve">idth and length of the pattern are given by </w:t>
      </w:r>
      <w:r w:rsidR="00174031">
        <w:t xml:space="preserve">attributes </w:t>
      </w:r>
      <w:proofErr w:type="spellStart"/>
      <w:r w:rsidR="00174031" w:rsidRPr="00174031">
        <w:rPr>
          <w:rStyle w:val="elementdeftypeChar"/>
        </w:rPr>
        <w:t>pattern_width</w:t>
      </w:r>
      <w:proofErr w:type="spellEnd"/>
      <w:r w:rsidR="00174031">
        <w:t xml:space="preserve"> and </w:t>
      </w:r>
      <w:proofErr w:type="spellStart"/>
      <w:r w:rsidR="00174031" w:rsidRPr="00174031">
        <w:rPr>
          <w:rStyle w:val="elementdeftypeChar"/>
        </w:rPr>
        <w:t>pattern_length</w:t>
      </w:r>
      <w:proofErr w:type="spellEnd"/>
      <w:r w:rsidRPr="00226A3F">
        <w:t>.</w:t>
      </w:r>
    </w:p>
    <w:p w14:paraId="31FCB1C7" w14:textId="77777777" w:rsidR="002E60CB" w:rsidRDefault="00174031" w:rsidP="00B90690">
      <w:pPr>
        <w:numPr>
          <w:ilvl w:val="0"/>
          <w:numId w:val="22"/>
        </w:numPr>
        <w:spacing w:before="120"/>
        <w:jc w:val="both"/>
      </w:pPr>
      <w:r w:rsidRPr="00174031">
        <w:rPr>
          <w:rStyle w:val="elementdeftypeChar"/>
        </w:rPr>
        <w:t>mirrored</w:t>
      </w:r>
      <w:r>
        <w:t>:</w:t>
      </w:r>
      <w:r w:rsidR="002E60CB" w:rsidRPr="00226A3F">
        <w:t xml:space="preserve"> denotes</w:t>
      </w:r>
      <w:r w:rsidR="002E60CB">
        <w:t>,</w:t>
      </w:r>
      <w:r w:rsidR="002E60CB" w:rsidRPr="00226A3F">
        <w:t xml:space="preserve"> whether pattern </w:t>
      </w:r>
      <w:proofErr w:type="gramStart"/>
      <w:r w:rsidR="002E60CB" w:rsidRPr="00226A3F">
        <w:t>has to</w:t>
      </w:r>
      <w:proofErr w:type="gramEnd"/>
      <w:r w:rsidR="002E60CB" w:rsidRPr="00226A3F">
        <w:t xml:space="preserve"> be mirrored along its length-axis x, </w:t>
      </w:r>
      <w:proofErr w:type="spellStart"/>
      <w:r w:rsidR="002E60CB" w:rsidRPr="00226A3F">
        <w:t>i</w:t>
      </w:r>
      <w:proofErr w:type="spellEnd"/>
      <w:r w:rsidR="002E60CB" w:rsidRPr="00226A3F">
        <w:t>. e. local y coordinate has to be inverted.</w:t>
      </w:r>
      <w:r w:rsidR="002E60CB" w:rsidRPr="0038208C">
        <w:t xml:space="preserve"> </w:t>
      </w:r>
    </w:p>
    <w:p w14:paraId="463CE01B" w14:textId="77777777" w:rsidR="002E60CB" w:rsidRDefault="002E60CB" w:rsidP="001C0495">
      <w:pPr>
        <w:numPr>
          <w:ilvl w:val="0"/>
          <w:numId w:val="22"/>
        </w:numPr>
        <w:spacing w:before="120"/>
        <w:jc w:val="both"/>
      </w:pPr>
      <w:proofErr w:type="spellStart"/>
      <w:r w:rsidRPr="00174031">
        <w:rPr>
          <w:rStyle w:val="elementdeftypeChar"/>
        </w:rPr>
        <w:t>orientation_</w:t>
      </w:r>
      <w:proofErr w:type="gramStart"/>
      <w:r w:rsidR="00174031" w:rsidRPr="00174031">
        <w:rPr>
          <w:rStyle w:val="elementdeftypeChar"/>
        </w:rPr>
        <w:t>angle</w:t>
      </w:r>
      <w:proofErr w:type="spellEnd"/>
      <w:r w:rsidR="00174031">
        <w:t>:</w:t>
      </w:r>
      <w:proofErr w:type="gramEnd"/>
      <w:r w:rsidRPr="00226A3F">
        <w:t xml:space="preserve"> allows a rotation around z axis, following right-hands-rule. Angle is measured in </w:t>
      </w:r>
      <w:r w:rsidRPr="0075027D">
        <w:t xml:space="preserve">the unit of angles, defined in element </w:t>
      </w:r>
      <w:r w:rsidRPr="00174031">
        <w:rPr>
          <w:rStyle w:val="elementdeftypeChar"/>
        </w:rPr>
        <w:t>&lt;units/&gt;</w:t>
      </w:r>
      <w:r w:rsidRPr="00226A3F">
        <w:t>, within range [-180</w:t>
      </w:r>
      <w:r>
        <w:t>°</w:t>
      </w:r>
      <w:r w:rsidRPr="00226A3F">
        <w:t>, 180</w:t>
      </w:r>
      <w:r>
        <w:t>°</w:t>
      </w:r>
      <w:r w:rsidRPr="00226A3F">
        <w:t>]. -180</w:t>
      </w:r>
      <w:r>
        <w:t>°</w:t>
      </w:r>
      <w:r w:rsidRPr="00226A3F">
        <w:t xml:space="preserve"> and +180</w:t>
      </w:r>
      <w:r>
        <w:t>°</w:t>
      </w:r>
      <w:r w:rsidRPr="00226A3F">
        <w:t xml:space="preserve"> degree are regarded to be identical.</w:t>
      </w:r>
      <w:r w:rsidR="001C0495">
        <w:t xml:space="preserve"> (Ranges can be defined in</w:t>
      </w:r>
      <w:r w:rsidR="001C0495" w:rsidRPr="001C0495">
        <w:t xml:space="preserve"> equivalent range in </w:t>
      </w:r>
      <w:proofErr w:type="gramStart"/>
      <w:r w:rsidR="001C0495" w:rsidRPr="001C0495">
        <w:t>other</w:t>
      </w:r>
      <w:proofErr w:type="gramEnd"/>
      <w:r w:rsidR="001C0495" w:rsidRPr="001C0495">
        <w:t xml:space="preserve"> unit</w:t>
      </w:r>
      <w:r w:rsidR="001C0495">
        <w:t>.)</w:t>
      </w:r>
    </w:p>
    <w:p w14:paraId="286E4A38" w14:textId="77777777" w:rsidR="002E60CB" w:rsidRPr="00E3398E" w:rsidRDefault="00174031" w:rsidP="008F5F84">
      <w:pPr>
        <w:jc w:val="both"/>
        <w:rPr>
          <w:rFonts w:cs="Arial"/>
          <w:szCs w:val="22"/>
        </w:rPr>
      </w:pPr>
      <w:r>
        <w:rPr>
          <w:szCs w:val="22"/>
        </w:rPr>
        <w:t xml:space="preserve">Both parameters, </w:t>
      </w:r>
      <w:r w:rsidRPr="00174031">
        <w:rPr>
          <w:rStyle w:val="elementdeftypeChar"/>
        </w:rPr>
        <w:t>mirrored</w:t>
      </w:r>
      <w:r w:rsidR="002E60CB" w:rsidRPr="00E3398E">
        <w:rPr>
          <w:szCs w:val="22"/>
        </w:rPr>
        <w:t xml:space="preserve"> </w:t>
      </w:r>
      <w:r>
        <w:rPr>
          <w:szCs w:val="22"/>
        </w:rPr>
        <w:t xml:space="preserve">and </w:t>
      </w:r>
      <w:proofErr w:type="spellStart"/>
      <w:r w:rsidR="002E60CB" w:rsidRPr="00174031">
        <w:rPr>
          <w:rStyle w:val="elementdeftypeChar"/>
        </w:rPr>
        <w:t>orientation_angle</w:t>
      </w:r>
      <w:proofErr w:type="spellEnd"/>
      <w:r w:rsidR="002E60CB" w:rsidRPr="00E3398E">
        <w:rPr>
          <w:szCs w:val="22"/>
        </w:rPr>
        <w:t xml:space="preserve"> address o</w:t>
      </w:r>
      <w:r w:rsidR="002E60CB" w:rsidRPr="00E3398E">
        <w:rPr>
          <w:rFonts w:cs="Arial"/>
          <w:szCs w:val="22"/>
        </w:rPr>
        <w:t xml:space="preserve">ptimization simulations: They allow to vary their parameters more easily, if it is just an angle and a </w:t>
      </w:r>
      <w:proofErr w:type="spellStart"/>
      <w:r w:rsidR="002E60CB" w:rsidRPr="00E3398E">
        <w:rPr>
          <w:rFonts w:cs="Arial"/>
          <w:szCs w:val="22"/>
        </w:rPr>
        <w:t>boolean</w:t>
      </w:r>
      <w:proofErr w:type="spellEnd"/>
      <w:r w:rsidR="002E60CB" w:rsidRPr="00E3398E">
        <w:rPr>
          <w:rFonts w:cs="Arial"/>
          <w:szCs w:val="22"/>
        </w:rPr>
        <w:t xml:space="preserve">, compared with calculating completely new orientation vectors.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60CB" w:rsidRPr="0001308F" w14:paraId="03CD28DA" w14:textId="77777777" w:rsidTr="0088515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221B17" w14:textId="77777777" w:rsidR="002E60CB" w:rsidRPr="0001308F" w:rsidRDefault="002E60CB" w:rsidP="0088515B">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760589" w14:textId="77777777" w:rsidR="002E60CB" w:rsidRPr="0001308F" w:rsidRDefault="002E60CB" w:rsidP="0088515B">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BF6436" w14:textId="77777777" w:rsidR="002E60CB" w:rsidRPr="0001308F" w:rsidRDefault="000E60DF" w:rsidP="0088515B">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7446CE" w14:textId="77777777" w:rsidR="002E60CB" w:rsidRPr="0001308F" w:rsidRDefault="002E60CB" w:rsidP="0088515B">
            <w:pPr>
              <w:keepNext/>
              <w:rPr>
                <w:b/>
                <w:i/>
              </w:rPr>
            </w:pPr>
            <w:r w:rsidRPr="0001308F">
              <w:rPr>
                <w:b/>
                <w:i/>
              </w:rPr>
              <w:t>Constraint</w:t>
            </w:r>
          </w:p>
        </w:tc>
      </w:tr>
      <w:tr w:rsidR="002E60CB" w:rsidRPr="00226A3F" w14:paraId="516842BC" w14:textId="77777777" w:rsidTr="0088515B">
        <w:trPr>
          <w:jc w:val="center"/>
        </w:trPr>
        <w:tc>
          <w:tcPr>
            <w:tcW w:w="2111" w:type="dxa"/>
            <w:shd w:val="clear" w:color="auto" w:fill="auto"/>
            <w:vAlign w:val="bottom"/>
          </w:tcPr>
          <w:p w14:paraId="70A4E8C4" w14:textId="77777777" w:rsidR="002E60CB" w:rsidRPr="0001308F" w:rsidRDefault="002E60CB" w:rsidP="0088515B">
            <w:pPr>
              <w:rPr>
                <w:sz w:val="20"/>
                <w:szCs w:val="20"/>
              </w:rPr>
            </w:pPr>
            <w:proofErr w:type="spellStart"/>
            <w:r>
              <w:rPr>
                <w:sz w:val="20"/>
                <w:szCs w:val="20"/>
              </w:rPr>
              <w:t>normal_direction</w:t>
            </w:r>
            <w:proofErr w:type="spellEnd"/>
          </w:p>
        </w:tc>
        <w:tc>
          <w:tcPr>
            <w:tcW w:w="2268" w:type="dxa"/>
            <w:shd w:val="clear" w:color="auto" w:fill="auto"/>
            <w:vAlign w:val="bottom"/>
          </w:tcPr>
          <w:p w14:paraId="0182A28A" w14:textId="77777777" w:rsidR="002E60CB" w:rsidRPr="0001308F" w:rsidRDefault="002E60CB" w:rsidP="0088515B">
            <w:pPr>
              <w:rPr>
                <w:sz w:val="20"/>
                <w:szCs w:val="20"/>
              </w:rPr>
            </w:pPr>
            <w:r>
              <w:rPr>
                <w:sz w:val="20"/>
                <w:szCs w:val="20"/>
              </w:rPr>
              <w:t>1</w:t>
            </w:r>
          </w:p>
        </w:tc>
        <w:tc>
          <w:tcPr>
            <w:tcW w:w="1276" w:type="dxa"/>
            <w:shd w:val="clear" w:color="auto" w:fill="auto"/>
            <w:vAlign w:val="bottom"/>
          </w:tcPr>
          <w:p w14:paraId="0BA23B03" w14:textId="77777777" w:rsidR="002E60CB" w:rsidRPr="0001308F" w:rsidRDefault="002E60CB" w:rsidP="0088515B">
            <w:pPr>
              <w:rPr>
                <w:sz w:val="20"/>
                <w:szCs w:val="20"/>
              </w:rPr>
            </w:pPr>
            <w:r>
              <w:rPr>
                <w:sz w:val="20"/>
                <w:szCs w:val="20"/>
              </w:rPr>
              <w:t>Optional</w:t>
            </w:r>
          </w:p>
        </w:tc>
        <w:tc>
          <w:tcPr>
            <w:tcW w:w="2817" w:type="dxa"/>
            <w:shd w:val="clear" w:color="auto" w:fill="auto"/>
            <w:vAlign w:val="bottom"/>
          </w:tcPr>
          <w:p w14:paraId="69BEA261" w14:textId="77777777" w:rsidR="009436D3" w:rsidRPr="0001308F" w:rsidRDefault="009436D3" w:rsidP="0088515B">
            <w:pPr>
              <w:rPr>
                <w:sz w:val="20"/>
                <w:szCs w:val="20"/>
              </w:rPr>
            </w:pPr>
            <w:r>
              <w:rPr>
                <w:sz w:val="20"/>
                <w:szCs w:val="20"/>
              </w:rPr>
              <w:t>-</w:t>
            </w:r>
          </w:p>
        </w:tc>
      </w:tr>
      <w:tr w:rsidR="002E60CB" w:rsidRPr="00226A3F" w14:paraId="3CC857A4" w14:textId="77777777" w:rsidTr="0088515B">
        <w:trPr>
          <w:jc w:val="center"/>
        </w:trPr>
        <w:tc>
          <w:tcPr>
            <w:tcW w:w="2111" w:type="dxa"/>
            <w:shd w:val="clear" w:color="auto" w:fill="auto"/>
            <w:vAlign w:val="bottom"/>
          </w:tcPr>
          <w:p w14:paraId="27D50036" w14:textId="77777777" w:rsidR="002E60CB" w:rsidRPr="0001308F" w:rsidRDefault="002E60CB" w:rsidP="0088515B">
            <w:pPr>
              <w:rPr>
                <w:sz w:val="20"/>
                <w:szCs w:val="20"/>
              </w:rPr>
            </w:pPr>
            <w:proofErr w:type="spellStart"/>
            <w:r>
              <w:rPr>
                <w:sz w:val="20"/>
                <w:szCs w:val="20"/>
              </w:rPr>
              <w:t>tangential_direction</w:t>
            </w:r>
            <w:proofErr w:type="spellEnd"/>
          </w:p>
        </w:tc>
        <w:tc>
          <w:tcPr>
            <w:tcW w:w="2268" w:type="dxa"/>
            <w:shd w:val="clear" w:color="auto" w:fill="auto"/>
            <w:vAlign w:val="bottom"/>
          </w:tcPr>
          <w:p w14:paraId="3175F042" w14:textId="77777777" w:rsidR="002E60CB" w:rsidRPr="0001308F" w:rsidRDefault="002E60CB" w:rsidP="0088515B">
            <w:pPr>
              <w:rPr>
                <w:sz w:val="20"/>
                <w:szCs w:val="20"/>
              </w:rPr>
            </w:pPr>
            <w:r>
              <w:rPr>
                <w:sz w:val="20"/>
                <w:szCs w:val="20"/>
              </w:rPr>
              <w:t>1</w:t>
            </w:r>
          </w:p>
        </w:tc>
        <w:tc>
          <w:tcPr>
            <w:tcW w:w="1276" w:type="dxa"/>
            <w:shd w:val="clear" w:color="auto" w:fill="auto"/>
            <w:vAlign w:val="bottom"/>
          </w:tcPr>
          <w:p w14:paraId="148EE93F" w14:textId="77777777" w:rsidR="002E60CB" w:rsidRPr="0001308F" w:rsidRDefault="002E60CB" w:rsidP="0088515B">
            <w:pPr>
              <w:rPr>
                <w:sz w:val="20"/>
                <w:szCs w:val="20"/>
              </w:rPr>
            </w:pPr>
            <w:r>
              <w:rPr>
                <w:sz w:val="20"/>
                <w:szCs w:val="20"/>
              </w:rPr>
              <w:t>Optional</w:t>
            </w:r>
          </w:p>
        </w:tc>
        <w:tc>
          <w:tcPr>
            <w:tcW w:w="2817" w:type="dxa"/>
            <w:shd w:val="clear" w:color="auto" w:fill="auto"/>
            <w:vAlign w:val="bottom"/>
          </w:tcPr>
          <w:p w14:paraId="4996E47C" w14:textId="77777777" w:rsidR="002E60CB" w:rsidRPr="0001308F" w:rsidRDefault="009436D3" w:rsidP="00AA6A7E">
            <w:pPr>
              <w:keepNext/>
              <w:rPr>
                <w:sz w:val="20"/>
                <w:szCs w:val="20"/>
              </w:rPr>
            </w:pPr>
            <w:r>
              <w:rPr>
                <w:sz w:val="20"/>
                <w:szCs w:val="20"/>
              </w:rPr>
              <w:t>-</w:t>
            </w:r>
          </w:p>
        </w:tc>
      </w:tr>
    </w:tbl>
    <w:p w14:paraId="6CD70C50" w14:textId="426A5989" w:rsidR="002E60CB" w:rsidRDefault="00AA6A7E" w:rsidP="004B2578">
      <w:pPr>
        <w:pStyle w:val="Beschriftung"/>
        <w:spacing w:before="120"/>
      </w:pPr>
      <w:bookmarkStart w:id="616" w:name="_Toc3566446"/>
      <w:bookmarkStart w:id="617" w:name="_Toc27753814"/>
      <w:r>
        <w:t xml:space="preserve">Table </w:t>
      </w:r>
      <w:ins w:id="618" w:author="Dr. Carsten Franke" w:date="2020-03-09T16:02:00Z">
        <w:r w:rsidR="001D2A94">
          <w:fldChar w:fldCharType="begin"/>
        </w:r>
        <w:r w:rsidR="001D2A94">
          <w:instrText xml:space="preserve"> SEQ Table \* ARABIC </w:instrText>
        </w:r>
      </w:ins>
      <w:r w:rsidR="001D2A94">
        <w:fldChar w:fldCharType="separate"/>
      </w:r>
      <w:ins w:id="619" w:author="Dr. Carsten Franke" w:date="2020-03-09T16:02:00Z">
        <w:r w:rsidR="001D2A94">
          <w:rPr>
            <w:noProof/>
          </w:rPr>
          <w:t>39</w:t>
        </w:r>
        <w:r w:rsidR="001D2A94">
          <w:fldChar w:fldCharType="end"/>
        </w:r>
      </w:ins>
      <w:del w:id="620" w:author="Dr. Carsten Franke" w:date="2020-03-09T16:02:00Z">
        <w:r w:rsidR="00D43112" w:rsidDel="001D2A94">
          <w:fldChar w:fldCharType="begin"/>
        </w:r>
        <w:r w:rsidR="00D43112" w:rsidDel="001D2A94">
          <w:delInstrText xml:space="preserve"> SEQ Table \* ARABIC </w:delInstrText>
        </w:r>
        <w:r w:rsidR="00D43112" w:rsidDel="001D2A94">
          <w:fldChar w:fldCharType="separate"/>
        </w:r>
        <w:r w:rsidR="00004854" w:rsidDel="001D2A94">
          <w:rPr>
            <w:noProof/>
          </w:rPr>
          <w:delText>39</w:delText>
        </w:r>
        <w:r w:rsidR="00D43112" w:rsidDel="001D2A94">
          <w:fldChar w:fldCharType="end"/>
        </w:r>
      </w:del>
      <w:r>
        <w:t>: Nested elements of element</w:t>
      </w:r>
      <w:r w:rsidRPr="00FE6880">
        <w:t xml:space="preserve"> </w:t>
      </w:r>
      <w:r w:rsidRPr="002437F7">
        <w:rPr>
          <w:rFonts w:ascii="Courier New" w:hAnsi="Courier New" w:cs="Courier New"/>
          <w:bCs w:val="0"/>
          <w:i/>
          <w:sz w:val="18"/>
          <w:szCs w:val="18"/>
        </w:rPr>
        <w:t>&lt;</w:t>
      </w:r>
      <w:proofErr w:type="spellStart"/>
      <w:r w:rsidRPr="002437F7">
        <w:rPr>
          <w:rFonts w:ascii="Courier New" w:hAnsi="Courier New" w:cs="Courier New"/>
          <w:bCs w:val="0"/>
          <w:i/>
          <w:sz w:val="18"/>
          <w:szCs w:val="18"/>
        </w:rPr>
        <w:t>robscan</w:t>
      </w:r>
      <w:proofErr w:type="spellEnd"/>
      <w:r w:rsidRPr="002437F7">
        <w:rPr>
          <w:rFonts w:ascii="Courier New" w:hAnsi="Courier New" w:cs="Courier New"/>
          <w:bCs w:val="0"/>
          <w:i/>
          <w:sz w:val="18"/>
          <w:szCs w:val="18"/>
        </w:rPr>
        <w:t>/&gt;</w:t>
      </w:r>
      <w:bookmarkEnd w:id="616"/>
      <w:bookmarkEnd w:id="617"/>
    </w:p>
    <w:p w14:paraId="11003BD2" w14:textId="77777777" w:rsidR="002E60CB" w:rsidRPr="00226A3F" w:rsidRDefault="002E60CB" w:rsidP="00B90690">
      <w:pPr>
        <w:keepNext/>
        <w:keepLines/>
        <w:numPr>
          <w:ilvl w:val="0"/>
          <w:numId w:val="22"/>
        </w:numPr>
        <w:spacing w:before="120"/>
        <w:jc w:val="both"/>
      </w:pPr>
      <w:r w:rsidRPr="00226A3F">
        <w:lastRenderedPageBreak/>
        <w:t xml:space="preserve">Element </w:t>
      </w: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normal_direction</w:t>
      </w:r>
      <w:proofErr w:type="spellEnd"/>
      <w:r w:rsidRPr="00F2783A">
        <w:rPr>
          <w:rFonts w:ascii="Courier New" w:hAnsi="Courier New" w:cs="Courier New"/>
          <w:b/>
          <w:i/>
          <w:kern w:val="22"/>
          <w:sz w:val="18"/>
          <w:szCs w:val="18"/>
        </w:rPr>
        <w:t>/&gt;</w:t>
      </w:r>
      <w:r>
        <w:t xml:space="preserve"> denotes</w:t>
      </w:r>
      <w:r w:rsidRPr="00226A3F">
        <w:t xml:space="preserve"> direction of laser beam</w:t>
      </w:r>
      <w:r>
        <w:t>, giving</w:t>
      </w:r>
      <w:r w:rsidRPr="00226A3F">
        <w:t xml:space="preserve"> locale z axis</w:t>
      </w:r>
      <w:r>
        <w:t xml:space="preserve">. </w:t>
      </w:r>
    </w:p>
    <w:p w14:paraId="5103AA59" w14:textId="77777777" w:rsidR="002E60CB" w:rsidRPr="00226A3F" w:rsidRDefault="002E60CB" w:rsidP="00B90690">
      <w:pPr>
        <w:keepNext/>
        <w:keepLines/>
        <w:numPr>
          <w:ilvl w:val="0"/>
          <w:numId w:val="22"/>
        </w:numPr>
        <w:spacing w:before="120"/>
        <w:jc w:val="both"/>
      </w:pPr>
      <w:r w:rsidRPr="00226A3F">
        <w:t xml:space="preserve">Element </w:t>
      </w: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tangential_direction</w:t>
      </w:r>
      <w:proofErr w:type="spellEnd"/>
      <w:r w:rsidRPr="00F2783A">
        <w:rPr>
          <w:rFonts w:ascii="Courier New" w:hAnsi="Courier New" w:cs="Courier New"/>
          <w:b/>
          <w:i/>
          <w:kern w:val="22"/>
          <w:sz w:val="18"/>
          <w:szCs w:val="18"/>
        </w:rPr>
        <w:t>/&gt;</w:t>
      </w:r>
      <w:r>
        <w:t xml:space="preserve"> denotes</w:t>
      </w:r>
      <w:r w:rsidRPr="00226A3F">
        <w:t xml:space="preserve"> direction of length-axis</w:t>
      </w:r>
      <w:r>
        <w:t>, giving</w:t>
      </w:r>
      <w:r w:rsidRPr="00226A3F">
        <w:t xml:space="preserve"> locale x axis</w:t>
      </w:r>
      <w:r>
        <w:t>.</w:t>
      </w:r>
      <w:r w:rsidRPr="00226A3F">
        <w:t xml:space="preserve"> </w:t>
      </w:r>
    </w:p>
    <w:p w14:paraId="14AB07FA" w14:textId="7F45AFC1" w:rsidR="002E60CB" w:rsidRDefault="002E60CB" w:rsidP="004B2578">
      <w:pPr>
        <w:keepNext/>
        <w:keepLines/>
        <w:spacing w:before="120"/>
        <w:jc w:val="both"/>
      </w:pP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normal_direction</w:t>
      </w:r>
      <w:proofErr w:type="spellEnd"/>
      <w:r w:rsidRPr="00F2783A">
        <w:rPr>
          <w:rFonts w:ascii="Courier New" w:hAnsi="Courier New" w:cs="Courier New"/>
          <w:b/>
          <w:i/>
          <w:kern w:val="22"/>
          <w:sz w:val="18"/>
          <w:szCs w:val="18"/>
        </w:rPr>
        <w:t>&gt;</w:t>
      </w:r>
      <w:r>
        <w:t xml:space="preserve"> and </w:t>
      </w: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tangential_direction</w:t>
      </w:r>
      <w:proofErr w:type="spellEnd"/>
      <w:r w:rsidRPr="00F2783A">
        <w:rPr>
          <w:rFonts w:ascii="Courier New" w:hAnsi="Courier New" w:cs="Courier New"/>
          <w:b/>
          <w:i/>
          <w:kern w:val="22"/>
          <w:sz w:val="18"/>
          <w:szCs w:val="18"/>
        </w:rPr>
        <w:t>&gt;</w:t>
      </w:r>
      <w:r>
        <w:t xml:space="preserve"> elements are described in section </w:t>
      </w:r>
      <w:r w:rsidR="008D51C0">
        <w:fldChar w:fldCharType="begin"/>
      </w:r>
      <w:r>
        <w:instrText xml:space="preserve"> REF _Ref400880511 \r \h </w:instrText>
      </w:r>
      <w:r w:rsidR="00E828B3">
        <w:instrText xml:space="preserve"> \* MERGEFORMAT </w:instrText>
      </w:r>
      <w:r w:rsidR="008D51C0">
        <w:fldChar w:fldCharType="separate"/>
      </w:r>
      <w:r w:rsidR="00004854">
        <w:t>7.1.3</w:t>
      </w:r>
      <w:r w:rsidR="008D51C0">
        <w:fldChar w:fldCharType="end"/>
      </w:r>
      <w:r>
        <w:t>.</w:t>
      </w:r>
    </w:p>
    <w:p w14:paraId="005DCE07" w14:textId="77777777" w:rsidR="002E60CB" w:rsidRPr="007909A5" w:rsidRDefault="009F243E" w:rsidP="002E60CB">
      <w:pPr>
        <w:pStyle w:val="Example"/>
        <w:keepNext/>
      </w:pPr>
      <w:r>
        <w:t>Example</w:t>
      </w:r>
      <w:r w:rsidR="002E60CB" w:rsidRPr="007909A5">
        <w:t xml:space="preserve">: </w:t>
      </w:r>
    </w:p>
    <w:p w14:paraId="29B58B9B" w14:textId="77777777" w:rsidR="002E60CB" w:rsidRPr="00226A3F" w:rsidRDefault="002E60CB" w:rsidP="002E60CB">
      <w:pPr>
        <w:pStyle w:val="XMLCode"/>
        <w:keepNext/>
      </w:pPr>
    </w:p>
    <w:p w14:paraId="34B98178" w14:textId="77777777" w:rsidR="002E60CB" w:rsidRPr="00226A3F" w:rsidRDefault="002E60CB" w:rsidP="002E60CB">
      <w:pPr>
        <w:pStyle w:val="XMLCode"/>
        <w:keepNext/>
      </w:pPr>
      <w:r w:rsidRPr="00226A3F">
        <w:t>&lt;connection_0d label=</w:t>
      </w:r>
      <w:r w:rsidR="00194316">
        <w:t>"</w:t>
      </w:r>
      <w:r w:rsidR="00885E47">
        <w:t>RSC_</w:t>
      </w:r>
      <w:r w:rsidRPr="00226A3F">
        <w:t>1272360</w:t>
      </w:r>
      <w:r w:rsidR="00194316">
        <w:t>"</w:t>
      </w:r>
      <w:r w:rsidRPr="00226A3F">
        <w:t>&gt;</w:t>
      </w:r>
    </w:p>
    <w:p w14:paraId="4BA89762" w14:textId="77777777" w:rsidR="002E60CB" w:rsidRPr="00226A3F" w:rsidRDefault="002E60CB" w:rsidP="002E60CB">
      <w:pPr>
        <w:pStyle w:val="XMLCode"/>
        <w:keepNext/>
      </w:pPr>
      <w:r w:rsidRPr="00226A3F">
        <w:t xml:space="preserve">    &lt;loc&gt; 507 1 0.8 &lt;/loc&gt;</w:t>
      </w:r>
    </w:p>
    <w:p w14:paraId="1DC46CAF" w14:textId="77777777" w:rsidR="002E60CB" w:rsidRPr="00390D3C" w:rsidRDefault="002E60CB" w:rsidP="002E60CB">
      <w:pPr>
        <w:pStyle w:val="XMLCode"/>
        <w:keepNext/>
        <w:rPr>
          <w:color w:val="0070C0"/>
        </w:rPr>
      </w:pPr>
      <w:r w:rsidRPr="00226A3F">
        <w:t xml:space="preserve">    </w:t>
      </w:r>
      <w:r w:rsidRPr="00390D3C">
        <w:rPr>
          <w:color w:val="0070C0"/>
        </w:rPr>
        <w:t>&lt;</w:t>
      </w:r>
      <w:proofErr w:type="spellStart"/>
      <w:r w:rsidRPr="00390D3C">
        <w:rPr>
          <w:color w:val="0070C0"/>
        </w:rPr>
        <w:t>robscan</w:t>
      </w:r>
      <w:proofErr w:type="spellEnd"/>
      <w:r w:rsidRPr="00390D3C">
        <w:rPr>
          <w:color w:val="0070C0"/>
        </w:rPr>
        <w:t xml:space="preserve"> base=</w:t>
      </w:r>
      <w:r w:rsidR="00194316">
        <w:rPr>
          <w:color w:val="0070C0"/>
        </w:rPr>
        <w:t>"</w:t>
      </w:r>
      <w:r w:rsidRPr="00390D3C">
        <w:rPr>
          <w:color w:val="0070C0"/>
        </w:rPr>
        <w:t>1</w:t>
      </w:r>
      <w:r w:rsidR="00194316">
        <w:rPr>
          <w:color w:val="0070C0"/>
        </w:rPr>
        <w:t>"</w:t>
      </w:r>
      <w:r w:rsidRPr="00390D3C">
        <w:rPr>
          <w:color w:val="0070C0"/>
        </w:rPr>
        <w:t xml:space="preserve"> pattern=</w:t>
      </w:r>
      <w:r w:rsidR="00194316">
        <w:rPr>
          <w:color w:val="0070C0"/>
        </w:rPr>
        <w:t>"</w:t>
      </w:r>
      <w:r w:rsidR="008508D9">
        <w:rPr>
          <w:color w:val="0070C0"/>
        </w:rPr>
        <w:t>KL_ST</w:t>
      </w:r>
      <w:r w:rsidR="00194316">
        <w:rPr>
          <w:color w:val="0070C0"/>
        </w:rPr>
        <w:t>"</w:t>
      </w:r>
      <w:r w:rsidRPr="00390D3C">
        <w:rPr>
          <w:color w:val="0070C0"/>
        </w:rPr>
        <w:t xml:space="preserve"> gap=</w:t>
      </w:r>
      <w:r w:rsidR="00194316">
        <w:rPr>
          <w:color w:val="0070C0"/>
        </w:rPr>
        <w:t>"</w:t>
      </w:r>
      <w:r w:rsidRPr="00390D3C">
        <w:rPr>
          <w:color w:val="0070C0"/>
        </w:rPr>
        <w:t>0.15</w:t>
      </w:r>
      <w:r w:rsidR="00194316">
        <w:rPr>
          <w:color w:val="0070C0"/>
        </w:rPr>
        <w:t>"</w:t>
      </w:r>
      <w:r w:rsidRPr="00390D3C">
        <w:rPr>
          <w:color w:val="0070C0"/>
        </w:rPr>
        <w:t xml:space="preserve"> width=</w:t>
      </w:r>
      <w:r w:rsidR="00194316">
        <w:rPr>
          <w:color w:val="0070C0"/>
        </w:rPr>
        <w:t>"</w:t>
      </w:r>
      <w:r w:rsidRPr="00390D3C">
        <w:rPr>
          <w:color w:val="0070C0"/>
        </w:rPr>
        <w:t>0.4</w:t>
      </w:r>
      <w:r w:rsidR="00194316">
        <w:rPr>
          <w:color w:val="0070C0"/>
        </w:rPr>
        <w:t>"</w:t>
      </w:r>
      <w:r w:rsidRPr="00390D3C">
        <w:rPr>
          <w:color w:val="0070C0"/>
        </w:rPr>
        <w:t xml:space="preserve"> </w:t>
      </w:r>
      <w:r w:rsidRPr="00390D3C">
        <w:rPr>
          <w:color w:val="0070C0"/>
        </w:rPr>
        <w:br/>
        <w:t xml:space="preserve">         mirrored=</w:t>
      </w:r>
      <w:r w:rsidR="00194316">
        <w:rPr>
          <w:color w:val="0070C0"/>
        </w:rPr>
        <w:t>"</w:t>
      </w:r>
      <w:r w:rsidRPr="00390D3C">
        <w:rPr>
          <w:color w:val="0070C0"/>
        </w:rPr>
        <w:t>false</w:t>
      </w:r>
      <w:r w:rsidR="00194316">
        <w:rPr>
          <w:color w:val="0070C0"/>
        </w:rPr>
        <w:t>"</w:t>
      </w:r>
      <w:r w:rsidRPr="00390D3C">
        <w:rPr>
          <w:color w:val="0070C0"/>
        </w:rPr>
        <w:t xml:space="preserve"> </w:t>
      </w:r>
      <w:proofErr w:type="spellStart"/>
      <w:r w:rsidRPr="00390D3C">
        <w:rPr>
          <w:color w:val="0070C0"/>
        </w:rPr>
        <w:t>pattern_width</w:t>
      </w:r>
      <w:proofErr w:type="spellEnd"/>
      <w:r w:rsidRPr="00390D3C">
        <w:rPr>
          <w:color w:val="0070C0"/>
        </w:rPr>
        <w:t>=</w:t>
      </w:r>
      <w:r w:rsidR="00194316">
        <w:rPr>
          <w:color w:val="0070C0"/>
        </w:rPr>
        <w:t>"</w:t>
      </w:r>
      <w:r w:rsidRPr="00390D3C">
        <w:rPr>
          <w:color w:val="0070C0"/>
        </w:rPr>
        <w:t>5</w:t>
      </w:r>
      <w:r w:rsidR="00194316">
        <w:rPr>
          <w:color w:val="0070C0"/>
        </w:rPr>
        <w:t>"</w:t>
      </w:r>
      <w:r w:rsidRPr="00390D3C">
        <w:rPr>
          <w:color w:val="0070C0"/>
        </w:rPr>
        <w:t xml:space="preserve"> </w:t>
      </w:r>
      <w:proofErr w:type="spellStart"/>
      <w:r w:rsidRPr="00390D3C">
        <w:rPr>
          <w:color w:val="0070C0"/>
        </w:rPr>
        <w:t>pattern_length</w:t>
      </w:r>
      <w:proofErr w:type="spellEnd"/>
      <w:r w:rsidRPr="00390D3C">
        <w:rPr>
          <w:color w:val="0070C0"/>
        </w:rPr>
        <w:t>=</w:t>
      </w:r>
      <w:r w:rsidR="00194316">
        <w:rPr>
          <w:color w:val="0070C0"/>
        </w:rPr>
        <w:t>"</w:t>
      </w:r>
      <w:r w:rsidRPr="00390D3C">
        <w:rPr>
          <w:color w:val="0070C0"/>
        </w:rPr>
        <w:t>12</w:t>
      </w:r>
      <w:r w:rsidR="00194316">
        <w:rPr>
          <w:color w:val="0070C0"/>
        </w:rPr>
        <w:t>"</w:t>
      </w:r>
      <w:r w:rsidRPr="00390D3C">
        <w:rPr>
          <w:color w:val="0070C0"/>
        </w:rPr>
        <w:t xml:space="preserve"> </w:t>
      </w:r>
      <w:proofErr w:type="spellStart"/>
      <w:r w:rsidRPr="00390D3C">
        <w:rPr>
          <w:color w:val="0070C0"/>
        </w:rPr>
        <w:t>orientation_angle</w:t>
      </w:r>
      <w:proofErr w:type="spellEnd"/>
      <w:r w:rsidRPr="00390D3C">
        <w:rPr>
          <w:color w:val="0070C0"/>
        </w:rPr>
        <w:t>=</w:t>
      </w:r>
      <w:r w:rsidR="00194316">
        <w:rPr>
          <w:color w:val="0070C0"/>
        </w:rPr>
        <w:t>"</w:t>
      </w:r>
      <w:r w:rsidRPr="00390D3C">
        <w:rPr>
          <w:color w:val="0070C0"/>
        </w:rPr>
        <w:t>0</w:t>
      </w:r>
      <w:r w:rsidR="00194316">
        <w:rPr>
          <w:color w:val="0070C0"/>
        </w:rPr>
        <w:t>"</w:t>
      </w:r>
      <w:r w:rsidRPr="00390D3C">
        <w:rPr>
          <w:color w:val="0070C0"/>
        </w:rPr>
        <w:t>&gt;</w:t>
      </w:r>
    </w:p>
    <w:p w14:paraId="138A4680" w14:textId="77777777" w:rsidR="002E60CB" w:rsidRPr="0033379A" w:rsidRDefault="002E60CB" w:rsidP="002E60CB">
      <w:pPr>
        <w:pStyle w:val="XMLCode"/>
        <w:keepNext/>
        <w:rPr>
          <w:color w:val="0070C0"/>
          <w:lang w:val="fr-FR"/>
        </w:rPr>
      </w:pPr>
      <w:r w:rsidRPr="00390D3C">
        <w:rPr>
          <w:color w:val="0070C0"/>
        </w:rPr>
        <w:t xml:space="preserve">        </w:t>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w:t>
      </w:r>
      <w:r w:rsidR="00194316" w:rsidRPr="0033379A">
        <w:rPr>
          <w:color w:val="0070C0"/>
          <w:lang w:val="fr-FR"/>
        </w:rPr>
        <w:t>"</w:t>
      </w:r>
      <w:r w:rsidRPr="0033379A">
        <w:rPr>
          <w:color w:val="0070C0"/>
          <w:lang w:val="fr-FR"/>
        </w:rPr>
        <w:t xml:space="preserve">/&gt;    </w:t>
      </w:r>
      <w:r w:rsidRPr="0033379A">
        <w:rPr>
          <w:color w:val="FF0000"/>
          <w:lang w:val="fr-FR"/>
        </w:rPr>
        <w:t>&lt;!-- locale z axis --&gt;</w:t>
      </w:r>
    </w:p>
    <w:p w14:paraId="3ABF5692" w14:textId="77777777" w:rsidR="002E60CB" w:rsidRPr="0033379A" w:rsidRDefault="002E60CB" w:rsidP="002E60CB">
      <w:pPr>
        <w:pStyle w:val="XMLCode"/>
        <w:keepNext/>
        <w:rPr>
          <w:color w:val="FF0000"/>
          <w:lang w:val="fr-FR"/>
        </w:rPr>
      </w:pPr>
      <w:r w:rsidRPr="0033379A">
        <w:rPr>
          <w:color w:val="0070C0"/>
          <w:lang w:val="fr-FR"/>
        </w:rPr>
        <w:t xml:space="preserve">        &lt;</w:t>
      </w:r>
      <w:proofErr w:type="spellStart"/>
      <w:proofErr w:type="gramStart"/>
      <w:r w:rsidRPr="0033379A">
        <w:rPr>
          <w:color w:val="0070C0"/>
          <w:lang w:val="fr-FR"/>
        </w:rPr>
        <w:t>tangential</w:t>
      </w:r>
      <w:proofErr w:type="gramEnd"/>
      <w:r w:rsidRPr="0033379A">
        <w:rPr>
          <w:color w:val="0070C0"/>
          <w:lang w:val="fr-FR"/>
        </w:rPr>
        <w:t>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1</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/&gt; </w:t>
      </w:r>
      <w:r w:rsidRPr="0033379A">
        <w:rPr>
          <w:color w:val="FF0000"/>
          <w:lang w:val="fr-FR"/>
        </w:rPr>
        <w:t>&lt;!-- locale x axis --&gt;</w:t>
      </w:r>
    </w:p>
    <w:p w14:paraId="5968F01C" w14:textId="77777777" w:rsidR="002E60CB" w:rsidRPr="00390D3C" w:rsidRDefault="002E60CB" w:rsidP="002E60CB">
      <w:pPr>
        <w:pStyle w:val="XMLCode"/>
        <w:keepNext/>
        <w:rPr>
          <w:color w:val="0070C0"/>
        </w:rPr>
      </w:pPr>
      <w:r w:rsidRPr="0033379A">
        <w:rPr>
          <w:color w:val="0070C0"/>
          <w:lang w:val="fr-FR"/>
        </w:rPr>
        <w:t xml:space="preserve">    </w:t>
      </w:r>
      <w:r w:rsidRPr="00390D3C">
        <w:rPr>
          <w:color w:val="0070C0"/>
        </w:rPr>
        <w:t>&lt;/</w:t>
      </w:r>
      <w:proofErr w:type="spellStart"/>
      <w:r w:rsidRPr="00390D3C">
        <w:rPr>
          <w:color w:val="0070C0"/>
        </w:rPr>
        <w:t>robscan</w:t>
      </w:r>
      <w:proofErr w:type="spellEnd"/>
      <w:r w:rsidRPr="00390D3C">
        <w:rPr>
          <w:color w:val="0070C0"/>
        </w:rPr>
        <w:t>&gt;</w:t>
      </w:r>
    </w:p>
    <w:p w14:paraId="29D0508B" w14:textId="77777777" w:rsidR="002E60CB" w:rsidRPr="00226A3F" w:rsidRDefault="002E60CB" w:rsidP="002E60CB">
      <w:pPr>
        <w:pStyle w:val="XMLCode"/>
        <w:keepNext/>
      </w:pPr>
      <w:r w:rsidRPr="00226A3F">
        <w:t xml:space="preserve">    &lt;appdata&gt;</w:t>
      </w:r>
    </w:p>
    <w:p w14:paraId="37AEAD54" w14:textId="77777777" w:rsidR="002E60CB" w:rsidRPr="00226A3F" w:rsidRDefault="002E60CB" w:rsidP="002E60CB">
      <w:pPr>
        <w:pStyle w:val="XMLCode"/>
        <w:keepNext/>
      </w:pPr>
      <w:r w:rsidRPr="00226A3F">
        <w:t xml:space="preserve">    </w:t>
      </w:r>
      <w:r w:rsidR="0009532E">
        <w:tab/>
        <w:t xml:space="preserve">    ...</w:t>
      </w:r>
    </w:p>
    <w:p w14:paraId="433C3845" w14:textId="77777777" w:rsidR="002E60CB" w:rsidRPr="00226A3F" w:rsidRDefault="002E60CB" w:rsidP="002E60CB">
      <w:pPr>
        <w:pStyle w:val="XMLCode"/>
        <w:keepNext/>
      </w:pPr>
      <w:r w:rsidRPr="00226A3F">
        <w:t xml:space="preserve">    &lt;/appdata&gt;</w:t>
      </w:r>
    </w:p>
    <w:p w14:paraId="78479737" w14:textId="77777777" w:rsidR="002E60CB" w:rsidRPr="00226A3F" w:rsidRDefault="002E60CB" w:rsidP="002E60CB">
      <w:pPr>
        <w:pStyle w:val="XMLCode"/>
        <w:keepNext/>
      </w:pPr>
      <w:r w:rsidRPr="00226A3F">
        <w:t>&lt;/connection_0d&gt;</w:t>
      </w:r>
    </w:p>
    <w:p w14:paraId="6D810540" w14:textId="77777777" w:rsidR="002E60CB" w:rsidRPr="00226A3F" w:rsidRDefault="002E60CB" w:rsidP="002E60CB">
      <w:pPr>
        <w:pStyle w:val="XMLCode"/>
      </w:pPr>
    </w:p>
    <w:p w14:paraId="09B3543A" w14:textId="77777777" w:rsidR="002E60CB" w:rsidRPr="00226A3F" w:rsidRDefault="002E60CB" w:rsidP="002E60CB">
      <w:pPr>
        <w:pStyle w:val="berschrift2"/>
        <w:tabs>
          <w:tab w:val="clear" w:pos="576"/>
          <w:tab w:val="left" w:pos="567"/>
          <w:tab w:val="num" w:pos="1134"/>
        </w:tabs>
        <w:ind w:left="578" w:hanging="578"/>
      </w:pPr>
      <w:bookmarkStart w:id="621" w:name="_Toc428279365"/>
      <w:bookmarkStart w:id="622" w:name="_Toc428456102"/>
      <w:bookmarkStart w:id="623" w:name="_Toc428537065"/>
      <w:bookmarkStart w:id="624" w:name="_Toc428969384"/>
      <w:bookmarkStart w:id="625" w:name="_Toc429052775"/>
      <w:bookmarkStart w:id="626" w:name="_Toc413359585"/>
      <w:bookmarkStart w:id="627" w:name="_Toc3556977"/>
      <w:bookmarkStart w:id="628" w:name="_Toc27753589"/>
      <w:bookmarkEnd w:id="621"/>
      <w:bookmarkEnd w:id="622"/>
      <w:bookmarkEnd w:id="623"/>
      <w:bookmarkEnd w:id="624"/>
      <w:bookmarkEnd w:id="625"/>
      <w:r w:rsidRPr="00226A3F">
        <w:t>Rivets</w:t>
      </w:r>
      <w:bookmarkEnd w:id="626"/>
      <w:bookmarkEnd w:id="627"/>
      <w:bookmarkEnd w:id="628"/>
    </w:p>
    <w:p w14:paraId="3FB2DECE" w14:textId="77777777" w:rsidR="002E60CB" w:rsidRPr="00226A3F" w:rsidRDefault="002E60CB" w:rsidP="00390D3C">
      <w:pPr>
        <w:jc w:val="both"/>
      </w:pPr>
      <w:r w:rsidRPr="00226A3F">
        <w:t>There are many types of rivets. If at some state of the model the specific type of rivet (e</w:t>
      </w:r>
      <w:r>
        <w:t>. </w:t>
      </w:r>
      <w:r w:rsidRPr="00226A3F">
        <w:t>g</w:t>
      </w:r>
      <w:r>
        <w:t>.</w:t>
      </w:r>
      <w:r w:rsidRPr="00226A3F">
        <w:t xml:space="preserve"> </w:t>
      </w:r>
      <w:r w:rsidR="0007205C" w:rsidRPr="00346643">
        <w:t>SPR</w:t>
      </w:r>
      <w:r w:rsidR="0007205C">
        <w:t xml:space="preserve">, </w:t>
      </w:r>
      <w:r w:rsidR="0007205C" w:rsidRPr="00346643">
        <w:rPr>
          <w:u w:val="single"/>
        </w:rPr>
        <w:t>S</w:t>
      </w:r>
      <w:r w:rsidRPr="00226A3F">
        <w:t>elf-</w:t>
      </w:r>
      <w:r w:rsidR="0007205C" w:rsidRPr="00346643">
        <w:rPr>
          <w:u w:val="single"/>
        </w:rPr>
        <w:t>P</w:t>
      </w:r>
      <w:r w:rsidRPr="00226A3F">
        <w:t xml:space="preserve">iercing </w:t>
      </w:r>
      <w:r w:rsidR="0007205C" w:rsidRPr="00346643">
        <w:rPr>
          <w:u w:val="single"/>
        </w:rPr>
        <w:t>R</w:t>
      </w:r>
      <w:r w:rsidR="0007205C" w:rsidRPr="00226A3F">
        <w:t>ivet</w:t>
      </w:r>
      <w:r w:rsidRPr="00226A3F">
        <w:t xml:space="preserve">) is not known, then a generic rivet element should </w:t>
      </w:r>
      <w:r>
        <w:t>be used</w:t>
      </w:r>
      <w:r w:rsidRPr="00226A3F">
        <w:t xml:space="preserve"> to capture just the necessary information, like direction, length and diameter.</w:t>
      </w:r>
    </w:p>
    <w:p w14:paraId="4C1A6558" w14:textId="77777777" w:rsidR="002E60CB" w:rsidRPr="00226A3F" w:rsidRDefault="002E60CB" w:rsidP="00390D3C">
      <w:pPr>
        <w:jc w:val="both"/>
        <w:rPr>
          <w:noProof/>
        </w:rPr>
      </w:pPr>
      <w:r w:rsidRPr="00226A3F">
        <w:t xml:space="preserve">A rivet is denoted by an element </w:t>
      </w:r>
      <w:r w:rsidR="00753389" w:rsidRPr="00753389">
        <w:rPr>
          <w:rStyle w:val="elementdeftypeChar"/>
        </w:rPr>
        <w:t>&lt;</w:t>
      </w:r>
      <w:r w:rsidRPr="00226A3F">
        <w:rPr>
          <w:rFonts w:ascii="Courier New" w:hAnsi="Courier New" w:cs="Courier New"/>
          <w:b/>
          <w:bCs/>
          <w:i/>
          <w:sz w:val="18"/>
          <w:szCs w:val="18"/>
          <w:highlight w:val="white"/>
        </w:rPr>
        <w:t>rivet</w:t>
      </w:r>
      <w:r w:rsidR="00753389">
        <w:rPr>
          <w:rFonts w:ascii="Courier New" w:hAnsi="Courier New" w:cs="Courier New"/>
          <w:b/>
          <w:bCs/>
          <w:i/>
          <w:sz w:val="18"/>
          <w:szCs w:val="18"/>
        </w:rPr>
        <w:t>/&gt;</w:t>
      </w:r>
      <w:r w:rsidRPr="00226A3F">
        <w:t>.</w:t>
      </w:r>
      <w:r w:rsidRPr="00226A3F">
        <w:rPr>
          <w:noProof/>
        </w:rPr>
        <w:t xml:space="preserve"> This element is described completely by its attribute</w:t>
      </w:r>
      <w:r>
        <w:rPr>
          <w:noProof/>
        </w:rPr>
        <w:t>s</w:t>
      </w:r>
      <w:r w:rsidRPr="00226A3F">
        <w:rPr>
          <w:noProof/>
        </w:rPr>
        <w:t xml:space="preserv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2E60CB" w:rsidRPr="00226A3F" w14:paraId="216FE9D7" w14:textId="77777777" w:rsidTr="005A7483">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BAEB903" w14:textId="77777777" w:rsidR="002E60CB" w:rsidRPr="00226A3F" w:rsidRDefault="002E60CB" w:rsidP="0088515B">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FC6BF9"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C71F07" w14:textId="77777777" w:rsidR="002E60CB" w:rsidRPr="00226A3F" w:rsidRDefault="000E60DF" w:rsidP="0088515B">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FE14C8" w14:textId="77777777" w:rsidR="002E60CB" w:rsidRPr="00226A3F" w:rsidRDefault="009436D3" w:rsidP="0088515B">
            <w:pPr>
              <w:keepNext/>
              <w:rPr>
                <w:b/>
                <w:i/>
              </w:rPr>
            </w:pPr>
            <w:r w:rsidRPr="00A20C5C">
              <w:rPr>
                <w:b/>
                <w:i/>
              </w:rPr>
              <w:t>Constraint</w:t>
            </w:r>
            <w:r>
              <w:rPr>
                <w:b/>
                <w:i/>
              </w:rPr>
              <w:t xml:space="preserve"> / Remarks</w:t>
            </w:r>
          </w:p>
        </w:tc>
      </w:tr>
      <w:tr w:rsidR="002E60CB" w:rsidRPr="00226A3F" w14:paraId="1DE44858" w14:textId="77777777" w:rsidTr="005A7483">
        <w:trPr>
          <w:jc w:val="center"/>
        </w:trPr>
        <w:tc>
          <w:tcPr>
            <w:tcW w:w="2111" w:type="dxa"/>
            <w:shd w:val="clear" w:color="auto" w:fill="auto"/>
            <w:vAlign w:val="bottom"/>
          </w:tcPr>
          <w:p w14:paraId="5D6AA4E3" w14:textId="77777777" w:rsidR="002E60CB" w:rsidRPr="00226A3F" w:rsidRDefault="002E60CB" w:rsidP="0088515B">
            <w:pPr>
              <w:rPr>
                <w:sz w:val="20"/>
                <w:szCs w:val="20"/>
              </w:rPr>
            </w:pPr>
            <w:r w:rsidRPr="00226A3F">
              <w:rPr>
                <w:sz w:val="20"/>
                <w:szCs w:val="20"/>
              </w:rPr>
              <w:t>rivet</w:t>
            </w:r>
          </w:p>
        </w:tc>
        <w:tc>
          <w:tcPr>
            <w:tcW w:w="1701" w:type="dxa"/>
            <w:shd w:val="clear" w:color="auto" w:fill="auto"/>
            <w:vAlign w:val="bottom"/>
          </w:tcPr>
          <w:p w14:paraId="5F4472C0" w14:textId="77777777" w:rsidR="002E60CB" w:rsidRPr="00226A3F" w:rsidRDefault="002E60CB" w:rsidP="0088515B">
            <w:pPr>
              <w:rPr>
                <w:sz w:val="20"/>
                <w:szCs w:val="20"/>
              </w:rPr>
            </w:pPr>
            <w:r w:rsidRPr="00226A3F">
              <w:rPr>
                <w:sz w:val="20"/>
                <w:szCs w:val="20"/>
              </w:rPr>
              <w:t>1</w:t>
            </w:r>
          </w:p>
        </w:tc>
        <w:tc>
          <w:tcPr>
            <w:tcW w:w="1276" w:type="dxa"/>
            <w:shd w:val="clear" w:color="auto" w:fill="auto"/>
            <w:vAlign w:val="bottom"/>
          </w:tcPr>
          <w:p w14:paraId="5FF32B3B" w14:textId="77777777" w:rsidR="002E60CB" w:rsidRPr="00226A3F" w:rsidRDefault="002E60CB" w:rsidP="0088515B">
            <w:pPr>
              <w:rPr>
                <w:sz w:val="20"/>
                <w:szCs w:val="20"/>
              </w:rPr>
            </w:pPr>
            <w:r w:rsidRPr="00226A3F">
              <w:rPr>
                <w:sz w:val="20"/>
                <w:szCs w:val="20"/>
              </w:rPr>
              <w:t>Optional</w:t>
            </w:r>
          </w:p>
        </w:tc>
        <w:tc>
          <w:tcPr>
            <w:tcW w:w="3384" w:type="dxa"/>
            <w:shd w:val="clear" w:color="auto" w:fill="auto"/>
            <w:vAlign w:val="bottom"/>
          </w:tcPr>
          <w:p w14:paraId="0ECE5D77" w14:textId="77777777" w:rsidR="002E60CB" w:rsidRPr="00226A3F" w:rsidRDefault="002E60CB" w:rsidP="0088515B">
            <w:pPr>
              <w:rPr>
                <w:sz w:val="20"/>
                <w:szCs w:val="20"/>
              </w:rPr>
            </w:pPr>
            <w:r w:rsidRPr="00226A3F">
              <w:rPr>
                <w:sz w:val="20"/>
                <w:szCs w:val="20"/>
              </w:rPr>
              <w:t>-</w:t>
            </w:r>
          </w:p>
        </w:tc>
      </w:tr>
      <w:tr w:rsidR="002E60CB" w:rsidRPr="00226A3F" w14:paraId="59D3DA44" w14:textId="77777777" w:rsidTr="005A7483">
        <w:trPr>
          <w:jc w:val="center"/>
        </w:trPr>
        <w:tc>
          <w:tcPr>
            <w:tcW w:w="2111" w:type="dxa"/>
            <w:shd w:val="clear" w:color="auto" w:fill="auto"/>
            <w:vAlign w:val="bottom"/>
          </w:tcPr>
          <w:p w14:paraId="59B80E97" w14:textId="77777777" w:rsidR="002E60CB" w:rsidRPr="00226A3F" w:rsidRDefault="002E60CB" w:rsidP="0088515B">
            <w:pPr>
              <w:rPr>
                <w:sz w:val="20"/>
                <w:szCs w:val="20"/>
              </w:rPr>
            </w:pPr>
            <w:r w:rsidRPr="00226A3F">
              <w:rPr>
                <w:sz w:val="20"/>
                <w:szCs w:val="20"/>
              </w:rPr>
              <w:t>loc</w:t>
            </w:r>
          </w:p>
        </w:tc>
        <w:tc>
          <w:tcPr>
            <w:tcW w:w="1701" w:type="dxa"/>
            <w:shd w:val="clear" w:color="auto" w:fill="auto"/>
            <w:vAlign w:val="bottom"/>
          </w:tcPr>
          <w:p w14:paraId="0514A0A8" w14:textId="77777777" w:rsidR="002E60CB" w:rsidRPr="00226A3F" w:rsidRDefault="002E60CB" w:rsidP="0088515B">
            <w:pPr>
              <w:rPr>
                <w:sz w:val="20"/>
                <w:szCs w:val="20"/>
              </w:rPr>
            </w:pPr>
            <w:r w:rsidRPr="00226A3F">
              <w:rPr>
                <w:sz w:val="20"/>
                <w:szCs w:val="20"/>
              </w:rPr>
              <w:t>1</w:t>
            </w:r>
          </w:p>
        </w:tc>
        <w:tc>
          <w:tcPr>
            <w:tcW w:w="1276" w:type="dxa"/>
            <w:shd w:val="clear" w:color="auto" w:fill="auto"/>
            <w:vAlign w:val="bottom"/>
          </w:tcPr>
          <w:p w14:paraId="036412CB" w14:textId="77777777" w:rsidR="002E60CB" w:rsidRPr="00226A3F" w:rsidRDefault="002E60CB" w:rsidP="0088515B">
            <w:pPr>
              <w:rPr>
                <w:sz w:val="20"/>
                <w:szCs w:val="20"/>
              </w:rPr>
            </w:pPr>
            <w:r w:rsidRPr="00226A3F">
              <w:rPr>
                <w:sz w:val="20"/>
                <w:szCs w:val="20"/>
              </w:rPr>
              <w:t>Required</w:t>
            </w:r>
          </w:p>
        </w:tc>
        <w:tc>
          <w:tcPr>
            <w:tcW w:w="3384" w:type="dxa"/>
            <w:shd w:val="clear" w:color="auto" w:fill="auto"/>
            <w:vAlign w:val="bottom"/>
          </w:tcPr>
          <w:p w14:paraId="3131AD58" w14:textId="77777777" w:rsidR="002E60CB" w:rsidRPr="00226A3F" w:rsidRDefault="002E60CB" w:rsidP="0088515B">
            <w:pPr>
              <w:rPr>
                <w:sz w:val="20"/>
                <w:szCs w:val="20"/>
              </w:rPr>
            </w:pPr>
            <w:r w:rsidRPr="00226A3F">
              <w:rPr>
                <w:sz w:val="20"/>
                <w:szCs w:val="20"/>
              </w:rPr>
              <w:t>-</w:t>
            </w:r>
          </w:p>
        </w:tc>
      </w:tr>
      <w:tr w:rsidR="00D43503" w:rsidRPr="00226A3F" w14:paraId="1B42E70D" w14:textId="77777777" w:rsidTr="005A7483">
        <w:trPr>
          <w:jc w:val="center"/>
        </w:trPr>
        <w:tc>
          <w:tcPr>
            <w:tcW w:w="2111" w:type="dxa"/>
            <w:shd w:val="clear" w:color="auto" w:fill="auto"/>
            <w:vAlign w:val="bottom"/>
          </w:tcPr>
          <w:p w14:paraId="2F693F9E" w14:textId="77777777" w:rsidR="00D43503" w:rsidRPr="00226A3F" w:rsidRDefault="00D43503" w:rsidP="0088515B">
            <w:pPr>
              <w:rPr>
                <w:sz w:val="20"/>
                <w:szCs w:val="20"/>
              </w:rPr>
            </w:pPr>
            <w:r w:rsidRPr="00226A3F">
              <w:rPr>
                <w:sz w:val="20"/>
                <w:szCs w:val="20"/>
              </w:rPr>
              <w:t>appdata</w:t>
            </w:r>
          </w:p>
        </w:tc>
        <w:tc>
          <w:tcPr>
            <w:tcW w:w="1701" w:type="dxa"/>
            <w:shd w:val="clear" w:color="auto" w:fill="auto"/>
            <w:vAlign w:val="bottom"/>
          </w:tcPr>
          <w:p w14:paraId="73BA4CDD" w14:textId="77777777" w:rsidR="00D43503" w:rsidRPr="00226A3F" w:rsidRDefault="00D43503" w:rsidP="0088515B">
            <w:pPr>
              <w:rPr>
                <w:sz w:val="20"/>
                <w:szCs w:val="20"/>
              </w:rPr>
            </w:pPr>
            <w:r w:rsidRPr="00226A3F">
              <w:rPr>
                <w:sz w:val="20"/>
                <w:szCs w:val="20"/>
              </w:rPr>
              <w:t>1</w:t>
            </w:r>
          </w:p>
        </w:tc>
        <w:tc>
          <w:tcPr>
            <w:tcW w:w="1276" w:type="dxa"/>
            <w:shd w:val="clear" w:color="auto" w:fill="auto"/>
            <w:vAlign w:val="bottom"/>
          </w:tcPr>
          <w:p w14:paraId="4D23AA87" w14:textId="77777777" w:rsidR="00D43503" w:rsidRPr="00226A3F" w:rsidRDefault="00D43503" w:rsidP="0088515B">
            <w:pPr>
              <w:rPr>
                <w:sz w:val="20"/>
                <w:szCs w:val="20"/>
              </w:rPr>
            </w:pPr>
            <w:r w:rsidRPr="00226A3F">
              <w:rPr>
                <w:sz w:val="20"/>
                <w:szCs w:val="20"/>
              </w:rPr>
              <w:t>Optional</w:t>
            </w:r>
          </w:p>
        </w:tc>
        <w:tc>
          <w:tcPr>
            <w:tcW w:w="3384" w:type="dxa"/>
            <w:shd w:val="clear" w:color="auto" w:fill="auto"/>
            <w:vAlign w:val="bottom"/>
          </w:tcPr>
          <w:p w14:paraId="6C51DAC7" w14:textId="77777777" w:rsidR="00D43503" w:rsidRPr="00226A3F" w:rsidRDefault="00D43503" w:rsidP="0088515B">
            <w:pPr>
              <w:rPr>
                <w:sz w:val="20"/>
                <w:szCs w:val="20"/>
              </w:rPr>
            </w:pPr>
            <w:r w:rsidRPr="00226A3F">
              <w:rPr>
                <w:sz w:val="20"/>
                <w:szCs w:val="20"/>
              </w:rPr>
              <w:t>-</w:t>
            </w:r>
          </w:p>
        </w:tc>
      </w:tr>
      <w:tr w:rsidR="008239EA" w:rsidRPr="00226A3F" w14:paraId="63D82EDD" w14:textId="77777777" w:rsidTr="005A7483">
        <w:trPr>
          <w:jc w:val="center"/>
        </w:trPr>
        <w:tc>
          <w:tcPr>
            <w:tcW w:w="2111" w:type="dxa"/>
            <w:shd w:val="clear" w:color="auto" w:fill="auto"/>
            <w:vAlign w:val="bottom"/>
          </w:tcPr>
          <w:p w14:paraId="70A6A0C8" w14:textId="77777777" w:rsidR="008239EA" w:rsidRPr="00226A3F" w:rsidRDefault="008239EA" w:rsidP="0088515B">
            <w:pPr>
              <w:rPr>
                <w:sz w:val="20"/>
                <w:szCs w:val="20"/>
              </w:rPr>
            </w:pPr>
            <w:proofErr w:type="spellStart"/>
            <w:r>
              <w:rPr>
                <w:sz w:val="20"/>
                <w:szCs w:val="20"/>
              </w:rPr>
              <w:t>femdata</w:t>
            </w:r>
            <w:proofErr w:type="spellEnd"/>
          </w:p>
        </w:tc>
        <w:tc>
          <w:tcPr>
            <w:tcW w:w="1701" w:type="dxa"/>
            <w:shd w:val="clear" w:color="auto" w:fill="auto"/>
            <w:vAlign w:val="bottom"/>
          </w:tcPr>
          <w:p w14:paraId="4373084D" w14:textId="77777777" w:rsidR="008239EA" w:rsidDel="009050D3" w:rsidRDefault="008239EA" w:rsidP="0088515B">
            <w:pPr>
              <w:rPr>
                <w:sz w:val="20"/>
                <w:szCs w:val="20"/>
              </w:rPr>
            </w:pPr>
            <w:r>
              <w:rPr>
                <w:sz w:val="20"/>
                <w:szCs w:val="20"/>
              </w:rPr>
              <w:t>1</w:t>
            </w:r>
          </w:p>
        </w:tc>
        <w:tc>
          <w:tcPr>
            <w:tcW w:w="1276" w:type="dxa"/>
            <w:shd w:val="clear" w:color="auto" w:fill="auto"/>
            <w:vAlign w:val="bottom"/>
          </w:tcPr>
          <w:p w14:paraId="2F123E53" w14:textId="77777777" w:rsidR="008239EA" w:rsidRPr="00226A3F" w:rsidRDefault="008239EA" w:rsidP="0088515B">
            <w:pPr>
              <w:rPr>
                <w:sz w:val="20"/>
                <w:szCs w:val="20"/>
              </w:rPr>
            </w:pPr>
            <w:r>
              <w:rPr>
                <w:sz w:val="20"/>
                <w:szCs w:val="20"/>
              </w:rPr>
              <w:t>Optional</w:t>
            </w:r>
          </w:p>
        </w:tc>
        <w:tc>
          <w:tcPr>
            <w:tcW w:w="3384" w:type="dxa"/>
            <w:shd w:val="clear" w:color="auto" w:fill="auto"/>
            <w:vAlign w:val="bottom"/>
          </w:tcPr>
          <w:p w14:paraId="69EDD383" w14:textId="77777777" w:rsidR="008239EA" w:rsidRPr="00226A3F" w:rsidRDefault="008239EA" w:rsidP="0088515B">
            <w:pPr>
              <w:rPr>
                <w:sz w:val="20"/>
                <w:szCs w:val="20"/>
              </w:rPr>
            </w:pPr>
            <w:r>
              <w:rPr>
                <w:sz w:val="20"/>
                <w:szCs w:val="20"/>
              </w:rPr>
              <w:t>-</w:t>
            </w:r>
          </w:p>
        </w:tc>
      </w:tr>
      <w:tr w:rsidR="00D43503" w:rsidRPr="00226A3F" w14:paraId="3B166933" w14:textId="77777777" w:rsidTr="005A7483">
        <w:trPr>
          <w:jc w:val="center"/>
        </w:trPr>
        <w:tc>
          <w:tcPr>
            <w:tcW w:w="2111" w:type="dxa"/>
            <w:shd w:val="clear" w:color="auto" w:fill="auto"/>
          </w:tcPr>
          <w:p w14:paraId="778AD229" w14:textId="77777777" w:rsidR="00D43503" w:rsidRPr="00226A3F" w:rsidRDefault="00D43503" w:rsidP="0088515B">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01" w:type="dxa"/>
            <w:shd w:val="clear" w:color="auto" w:fill="auto"/>
          </w:tcPr>
          <w:p w14:paraId="23AD7518" w14:textId="77777777" w:rsidR="00D43503" w:rsidRPr="00226A3F" w:rsidRDefault="00D43503" w:rsidP="0088515B">
            <w:pPr>
              <w:rPr>
                <w:sz w:val="20"/>
                <w:szCs w:val="20"/>
              </w:rPr>
            </w:pPr>
            <w:r>
              <w:rPr>
                <w:sz w:val="20"/>
                <w:szCs w:val="20"/>
              </w:rPr>
              <w:t>1</w:t>
            </w:r>
          </w:p>
        </w:tc>
        <w:tc>
          <w:tcPr>
            <w:tcW w:w="1276" w:type="dxa"/>
            <w:shd w:val="clear" w:color="auto" w:fill="auto"/>
          </w:tcPr>
          <w:p w14:paraId="5071D97B" w14:textId="77777777" w:rsidR="00D43503" w:rsidRPr="00226A3F" w:rsidRDefault="00D43503" w:rsidP="0088515B">
            <w:pPr>
              <w:rPr>
                <w:sz w:val="20"/>
                <w:szCs w:val="20"/>
              </w:rPr>
            </w:pPr>
            <w:r>
              <w:rPr>
                <w:rFonts w:cs="Calibri"/>
                <w:sz w:val="20"/>
                <w:szCs w:val="20"/>
                <w:lang w:eastAsia="en-GB"/>
              </w:rPr>
              <w:t>Optional</w:t>
            </w:r>
          </w:p>
        </w:tc>
        <w:tc>
          <w:tcPr>
            <w:tcW w:w="3384" w:type="dxa"/>
            <w:shd w:val="clear" w:color="auto" w:fill="auto"/>
          </w:tcPr>
          <w:p w14:paraId="3AB133A1" w14:textId="23C9523A" w:rsidR="00D43503" w:rsidRPr="00226A3F" w:rsidRDefault="00D43503" w:rsidP="0088515B">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004854">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ins w:id="629" w:author="Dr. Carsten Franke" w:date="2020-03-09T14:38:00Z">
              <w:r w:rsidR="00004854" w:rsidRPr="00004854">
                <w:rPr>
                  <w:sz w:val="20"/>
                  <w:szCs w:val="20"/>
                </w:rPr>
                <w:t xml:space="preserve">Custom Attributes </w:t>
              </w:r>
              <w:r w:rsidR="00004854" w:rsidRPr="007331A4">
                <w:t>list</w:t>
              </w:r>
            </w:ins>
            <w:del w:id="630" w:author="Dr. Carsten Franke" w:date="2020-03-09T14:38:00Z">
              <w:r w:rsidR="007E2D34" w:rsidRPr="007E2D34" w:rsidDel="00004854">
                <w:rPr>
                  <w:sz w:val="20"/>
                  <w:szCs w:val="20"/>
                </w:rPr>
                <w:delText xml:space="preserve">Custom Attributes </w:delText>
              </w:r>
              <w:r w:rsidR="007E2D34" w:rsidRPr="007331A4" w:rsidDel="00004854">
                <w:delText>list</w:delText>
              </w:r>
            </w:del>
            <w:r w:rsidRPr="0011095E">
              <w:rPr>
                <w:rFonts w:cs="Calibri"/>
                <w:sz w:val="20"/>
                <w:szCs w:val="20"/>
                <w:lang w:eastAsia="en-GB"/>
              </w:rPr>
              <w:fldChar w:fldCharType="end"/>
            </w:r>
          </w:p>
        </w:tc>
      </w:tr>
    </w:tbl>
    <w:p w14:paraId="65CEAED4" w14:textId="32B0B4F2" w:rsidR="002E60CB" w:rsidRDefault="00753389" w:rsidP="00753389">
      <w:pPr>
        <w:pStyle w:val="Beschriftung"/>
        <w:spacing w:before="120"/>
      </w:pPr>
      <w:bookmarkStart w:id="631" w:name="_Toc3566447"/>
      <w:bookmarkStart w:id="632" w:name="_Toc27753815"/>
      <w:r>
        <w:t xml:space="preserve">Table </w:t>
      </w:r>
      <w:ins w:id="633" w:author="Dr. Carsten Franke" w:date="2020-03-09T16:02:00Z">
        <w:r w:rsidR="001D2A94">
          <w:fldChar w:fldCharType="begin"/>
        </w:r>
        <w:r w:rsidR="001D2A94">
          <w:instrText xml:space="preserve"> SEQ Table \* ARABIC </w:instrText>
        </w:r>
      </w:ins>
      <w:r w:rsidR="001D2A94">
        <w:fldChar w:fldCharType="separate"/>
      </w:r>
      <w:ins w:id="634" w:author="Dr. Carsten Franke" w:date="2020-03-09T16:02:00Z">
        <w:r w:rsidR="001D2A94">
          <w:rPr>
            <w:noProof/>
          </w:rPr>
          <w:t>40</w:t>
        </w:r>
        <w:r w:rsidR="001D2A94">
          <w:fldChar w:fldCharType="end"/>
        </w:r>
      </w:ins>
      <w:del w:id="635" w:author="Dr. Carsten Franke" w:date="2020-03-09T16:02:00Z">
        <w:r w:rsidDel="001D2A94">
          <w:fldChar w:fldCharType="begin"/>
        </w:r>
        <w:r w:rsidDel="001D2A94">
          <w:delInstrText xml:space="preserve"> SEQ Table \* ARABIC </w:delInstrText>
        </w:r>
        <w:r w:rsidDel="001D2A94">
          <w:fldChar w:fldCharType="separate"/>
        </w:r>
        <w:r w:rsidR="00004854" w:rsidDel="001D2A94">
          <w:rPr>
            <w:noProof/>
          </w:rPr>
          <w:delText>40</w:delText>
        </w:r>
        <w:r w:rsidDel="001D2A94">
          <w:fldChar w:fldCharType="end"/>
        </w:r>
      </w:del>
      <w:r>
        <w:t xml:space="preserve">: </w:t>
      </w:r>
      <w:r w:rsidR="00AE3336">
        <w:t xml:space="preserve">Nested elements of </w:t>
      </w:r>
      <w:r w:rsidRPr="002D3000">
        <w:rPr>
          <w:rStyle w:val="elementdeftypeChar"/>
          <w:b/>
        </w:rPr>
        <w:t>&lt;connection_0d/&gt;</w:t>
      </w:r>
      <w:r w:rsidRPr="00D06BDF">
        <w:rPr>
          <w:rStyle w:val="elementdeftypeChar"/>
          <w:rFonts w:asciiTheme="minorHAnsi" w:hAnsiTheme="minorHAnsi" w:cstheme="minorHAnsi"/>
          <w:b/>
          <w:i w:val="0"/>
          <w:sz w:val="20"/>
        </w:rPr>
        <w:t xml:space="preserve"> for </w:t>
      </w:r>
      <w:r w:rsidRPr="00D06BDF">
        <w:rPr>
          <w:rStyle w:val="elementdeftypeChar"/>
          <w:b/>
        </w:rPr>
        <w:t>&lt;</w:t>
      </w:r>
      <w:r>
        <w:rPr>
          <w:rStyle w:val="elementdeftypeChar"/>
          <w:b/>
        </w:rPr>
        <w:t>rivet</w:t>
      </w:r>
      <w:r w:rsidRPr="00D06BDF">
        <w:rPr>
          <w:rStyle w:val="elementdeftypeChar"/>
          <w:b/>
        </w:rPr>
        <w:t>/&gt;</w:t>
      </w:r>
      <w:bookmarkEnd w:id="631"/>
      <w:bookmarkEnd w:id="632"/>
    </w:p>
    <w:p w14:paraId="4515EB09" w14:textId="77777777" w:rsidR="002E60CB" w:rsidRPr="00226A3F" w:rsidRDefault="002E60CB" w:rsidP="002E60CB">
      <w:pPr>
        <w:keepNext/>
        <w:spacing w:before="120"/>
      </w:pPr>
      <w:r w:rsidRPr="00226A3F">
        <w:t xml:space="preserve">XML specification of </w:t>
      </w:r>
      <w:r w:rsidRPr="00226A3F">
        <w:rPr>
          <w:rFonts w:ascii="Courier New" w:hAnsi="Courier New" w:cs="Courier New"/>
          <w:b/>
          <w:i/>
          <w:sz w:val="18"/>
          <w:szCs w:val="18"/>
        </w:rPr>
        <w:t>&lt;rivet</w:t>
      </w:r>
      <w:r w:rsidR="00753389">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2E60CB" w:rsidRPr="00226A3F" w14:paraId="14F83F8F" w14:textId="77777777" w:rsidTr="001C0495">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4E680F2" w14:textId="77777777" w:rsidR="002E60CB" w:rsidRPr="00226A3F" w:rsidRDefault="002E60CB" w:rsidP="0088515B">
            <w:pPr>
              <w:keepNext/>
              <w:rPr>
                <w:b/>
                <w:i/>
              </w:rPr>
            </w:pPr>
            <w:r w:rsidRPr="00226A3F">
              <w:rPr>
                <w:b/>
                <w:i/>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EDCB76" w14:textId="77777777" w:rsidR="002E60CB" w:rsidRPr="00226A3F" w:rsidRDefault="002E60CB" w:rsidP="0088515B">
            <w:pPr>
              <w:keepNext/>
              <w:rPr>
                <w:b/>
                <w:i/>
              </w:rPr>
            </w:pPr>
            <w:r w:rsidRPr="00226A3F">
              <w:rPr>
                <w:b/>
                <w:i/>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A337F9" w14:textId="77777777" w:rsidR="002E60CB" w:rsidRPr="00226A3F" w:rsidRDefault="002E60CB" w:rsidP="0088515B">
            <w:pPr>
              <w:keepNext/>
              <w:rPr>
                <w:b/>
                <w:i/>
              </w:rPr>
            </w:pPr>
            <w:r w:rsidRPr="00226A3F">
              <w:rPr>
                <w:b/>
                <w:i/>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A71796" w14:textId="77777777" w:rsidR="002E60CB" w:rsidRPr="00226A3F" w:rsidRDefault="000E60DF" w:rsidP="0088515B">
            <w:pPr>
              <w:keepNext/>
              <w:rPr>
                <w:b/>
                <w:i/>
              </w:rPr>
            </w:pPr>
            <w:r>
              <w:rPr>
                <w:b/>
                <w:i/>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409DF3" w14:textId="77777777" w:rsidR="002E60CB" w:rsidRPr="00226A3F" w:rsidRDefault="009436D3" w:rsidP="0088515B">
            <w:pPr>
              <w:keepNext/>
              <w:rPr>
                <w:b/>
                <w:i/>
              </w:rPr>
            </w:pPr>
            <w:r w:rsidRPr="00A20C5C">
              <w:rPr>
                <w:b/>
                <w:i/>
              </w:rPr>
              <w:t>Constraint</w:t>
            </w:r>
            <w:r>
              <w:rPr>
                <w:b/>
                <w:i/>
              </w:rPr>
              <w:t xml:space="preserve"> / Remarks</w:t>
            </w:r>
          </w:p>
        </w:tc>
      </w:tr>
      <w:tr w:rsidR="00E75E50" w:rsidRPr="00460A9F" w14:paraId="69A5144B" w14:textId="77777777" w:rsidTr="001C0495">
        <w:trPr>
          <w:jc w:val="center"/>
        </w:trPr>
        <w:tc>
          <w:tcPr>
            <w:tcW w:w="1842" w:type="dxa"/>
            <w:shd w:val="clear" w:color="auto" w:fill="auto"/>
          </w:tcPr>
          <w:p w14:paraId="12AB00FB" w14:textId="77777777" w:rsidR="00E75E50" w:rsidRPr="00460A9F" w:rsidRDefault="00E75E50" w:rsidP="0088515B">
            <w:pPr>
              <w:keepNext/>
              <w:rPr>
                <w:sz w:val="20"/>
                <w:szCs w:val="20"/>
              </w:rPr>
            </w:pPr>
            <w:r>
              <w:rPr>
                <w:sz w:val="20"/>
                <w:szCs w:val="20"/>
              </w:rPr>
              <w:t>hardness</w:t>
            </w:r>
          </w:p>
        </w:tc>
        <w:tc>
          <w:tcPr>
            <w:tcW w:w="1440" w:type="dxa"/>
            <w:shd w:val="clear" w:color="auto" w:fill="auto"/>
          </w:tcPr>
          <w:p w14:paraId="45516138" w14:textId="77777777" w:rsidR="00E75E50" w:rsidRPr="00460A9F" w:rsidRDefault="00E75E50" w:rsidP="0088515B">
            <w:pPr>
              <w:keepNext/>
              <w:rPr>
                <w:sz w:val="20"/>
                <w:szCs w:val="20"/>
              </w:rPr>
            </w:pPr>
            <w:r w:rsidRPr="00460A9F">
              <w:rPr>
                <w:sz w:val="20"/>
                <w:szCs w:val="20"/>
              </w:rPr>
              <w:t>Floating point</w:t>
            </w:r>
          </w:p>
        </w:tc>
        <w:tc>
          <w:tcPr>
            <w:tcW w:w="1440" w:type="dxa"/>
          </w:tcPr>
          <w:p w14:paraId="5E0B787C" w14:textId="77777777" w:rsidR="00E75E50" w:rsidRDefault="00E75E50" w:rsidP="0088515B">
            <w:pPr>
              <w:keepNext/>
              <w:rPr>
                <w:sz w:val="20"/>
                <w:szCs w:val="20"/>
              </w:rPr>
            </w:pPr>
            <w:r>
              <w:rPr>
                <w:sz w:val="20"/>
                <w:szCs w:val="20"/>
              </w:rPr>
              <w:t>&gt;</w:t>
            </w:r>
            <w:r w:rsidRPr="00460A9F">
              <w:rPr>
                <w:sz w:val="20"/>
                <w:szCs w:val="20"/>
              </w:rPr>
              <w:t xml:space="preserve"> 0.0</w:t>
            </w:r>
          </w:p>
        </w:tc>
        <w:tc>
          <w:tcPr>
            <w:tcW w:w="1080" w:type="dxa"/>
            <w:shd w:val="clear" w:color="auto" w:fill="auto"/>
          </w:tcPr>
          <w:p w14:paraId="791A1066" w14:textId="77777777" w:rsidR="00E75E50" w:rsidRPr="00460A9F" w:rsidRDefault="00E75E50" w:rsidP="0088515B">
            <w:pPr>
              <w:keepNext/>
              <w:rPr>
                <w:sz w:val="20"/>
                <w:szCs w:val="20"/>
              </w:rPr>
            </w:pPr>
            <w:r w:rsidRPr="00460A9F">
              <w:rPr>
                <w:sz w:val="20"/>
                <w:szCs w:val="20"/>
              </w:rPr>
              <w:t>Optional</w:t>
            </w:r>
          </w:p>
        </w:tc>
        <w:tc>
          <w:tcPr>
            <w:tcW w:w="2992" w:type="dxa"/>
            <w:shd w:val="clear" w:color="auto" w:fill="auto"/>
          </w:tcPr>
          <w:p w14:paraId="77F413B6" w14:textId="77777777" w:rsidR="00E75E50" w:rsidRPr="00460A9F" w:rsidRDefault="00E75E50" w:rsidP="0088515B">
            <w:pPr>
              <w:keepNext/>
              <w:rPr>
                <w:sz w:val="20"/>
                <w:szCs w:val="20"/>
              </w:rPr>
            </w:pPr>
            <w:r>
              <w:rPr>
                <w:sz w:val="20"/>
                <w:szCs w:val="20"/>
              </w:rPr>
              <w:t>-</w:t>
            </w:r>
          </w:p>
        </w:tc>
      </w:tr>
      <w:tr w:rsidR="00E75E50" w:rsidRPr="00460A9F" w14:paraId="48B4A492" w14:textId="77777777" w:rsidTr="001C0495">
        <w:trPr>
          <w:jc w:val="center"/>
        </w:trPr>
        <w:tc>
          <w:tcPr>
            <w:tcW w:w="1842" w:type="dxa"/>
            <w:shd w:val="clear" w:color="auto" w:fill="auto"/>
          </w:tcPr>
          <w:p w14:paraId="7D085FBA" w14:textId="77777777" w:rsidR="00E75E50" w:rsidRPr="00460A9F" w:rsidRDefault="00E75E50" w:rsidP="0088515B">
            <w:pPr>
              <w:keepNext/>
              <w:rPr>
                <w:sz w:val="20"/>
                <w:szCs w:val="20"/>
              </w:rPr>
            </w:pPr>
            <w:proofErr w:type="spellStart"/>
            <w:r w:rsidRPr="00460A9F">
              <w:rPr>
                <w:sz w:val="20"/>
                <w:szCs w:val="20"/>
              </w:rPr>
              <w:t>shaft_diameter</w:t>
            </w:r>
            <w:proofErr w:type="spellEnd"/>
          </w:p>
        </w:tc>
        <w:tc>
          <w:tcPr>
            <w:tcW w:w="1440" w:type="dxa"/>
            <w:shd w:val="clear" w:color="auto" w:fill="auto"/>
          </w:tcPr>
          <w:p w14:paraId="454D64A5" w14:textId="77777777" w:rsidR="00E75E50" w:rsidRPr="00460A9F" w:rsidRDefault="00E75E50" w:rsidP="0088515B">
            <w:pPr>
              <w:keepNext/>
              <w:rPr>
                <w:sz w:val="20"/>
                <w:szCs w:val="20"/>
              </w:rPr>
            </w:pPr>
            <w:r w:rsidRPr="00460A9F">
              <w:rPr>
                <w:sz w:val="20"/>
                <w:szCs w:val="20"/>
              </w:rPr>
              <w:t>Floating point</w:t>
            </w:r>
          </w:p>
        </w:tc>
        <w:tc>
          <w:tcPr>
            <w:tcW w:w="1440" w:type="dxa"/>
          </w:tcPr>
          <w:p w14:paraId="451AF45E" w14:textId="77777777" w:rsidR="00E75E50" w:rsidRPr="00460A9F" w:rsidRDefault="00E75E50" w:rsidP="0088515B">
            <w:pPr>
              <w:keepNext/>
              <w:rPr>
                <w:sz w:val="20"/>
                <w:szCs w:val="20"/>
              </w:rPr>
            </w:pPr>
            <w:r>
              <w:rPr>
                <w:sz w:val="20"/>
                <w:szCs w:val="20"/>
              </w:rPr>
              <w:t>&gt;</w:t>
            </w:r>
            <w:r w:rsidRPr="00460A9F">
              <w:rPr>
                <w:sz w:val="20"/>
                <w:szCs w:val="20"/>
              </w:rPr>
              <w:t xml:space="preserve"> 0.0</w:t>
            </w:r>
          </w:p>
        </w:tc>
        <w:tc>
          <w:tcPr>
            <w:tcW w:w="1080" w:type="dxa"/>
            <w:shd w:val="clear" w:color="auto" w:fill="auto"/>
          </w:tcPr>
          <w:p w14:paraId="361D9F9A" w14:textId="77777777" w:rsidR="00E75E50" w:rsidRPr="00460A9F" w:rsidRDefault="00E75E50" w:rsidP="0088515B">
            <w:pPr>
              <w:keepNext/>
              <w:rPr>
                <w:sz w:val="20"/>
                <w:szCs w:val="20"/>
              </w:rPr>
            </w:pPr>
            <w:r w:rsidRPr="00460A9F">
              <w:rPr>
                <w:sz w:val="20"/>
                <w:szCs w:val="20"/>
              </w:rPr>
              <w:t>Optional</w:t>
            </w:r>
          </w:p>
        </w:tc>
        <w:tc>
          <w:tcPr>
            <w:tcW w:w="2992" w:type="dxa"/>
            <w:shd w:val="clear" w:color="auto" w:fill="auto"/>
          </w:tcPr>
          <w:p w14:paraId="2980AE8A" w14:textId="77777777" w:rsidR="00E75E50" w:rsidRPr="00460A9F" w:rsidRDefault="00E75E50" w:rsidP="0088515B">
            <w:pPr>
              <w:keepNext/>
              <w:rPr>
                <w:sz w:val="20"/>
                <w:szCs w:val="20"/>
              </w:rPr>
            </w:pPr>
            <w:r w:rsidRPr="00460A9F">
              <w:rPr>
                <w:sz w:val="20"/>
                <w:szCs w:val="20"/>
              </w:rPr>
              <w:t>-</w:t>
            </w:r>
          </w:p>
        </w:tc>
      </w:tr>
      <w:tr w:rsidR="00E75E50" w:rsidRPr="00226A3F" w14:paraId="2FFCDB18" w14:textId="77777777" w:rsidTr="001C0495">
        <w:trPr>
          <w:jc w:val="center"/>
        </w:trPr>
        <w:tc>
          <w:tcPr>
            <w:tcW w:w="1842" w:type="dxa"/>
            <w:shd w:val="clear" w:color="auto" w:fill="auto"/>
          </w:tcPr>
          <w:p w14:paraId="551A56F8" w14:textId="77777777" w:rsidR="00E75E50" w:rsidRPr="00460A9F" w:rsidRDefault="00E75E50" w:rsidP="0088515B">
            <w:pPr>
              <w:rPr>
                <w:sz w:val="20"/>
                <w:szCs w:val="20"/>
              </w:rPr>
            </w:pPr>
            <w:r w:rsidRPr="00460A9F">
              <w:rPr>
                <w:sz w:val="20"/>
                <w:szCs w:val="20"/>
              </w:rPr>
              <w:t>length</w:t>
            </w:r>
          </w:p>
        </w:tc>
        <w:tc>
          <w:tcPr>
            <w:tcW w:w="1440" w:type="dxa"/>
            <w:shd w:val="clear" w:color="auto" w:fill="auto"/>
          </w:tcPr>
          <w:p w14:paraId="6E875171" w14:textId="77777777" w:rsidR="00E75E50" w:rsidRPr="00460A9F" w:rsidRDefault="00E75E50" w:rsidP="0088515B">
            <w:pPr>
              <w:rPr>
                <w:sz w:val="20"/>
                <w:szCs w:val="20"/>
              </w:rPr>
            </w:pPr>
            <w:r w:rsidRPr="00460A9F">
              <w:rPr>
                <w:sz w:val="20"/>
                <w:szCs w:val="20"/>
              </w:rPr>
              <w:t>Floating point</w:t>
            </w:r>
          </w:p>
        </w:tc>
        <w:tc>
          <w:tcPr>
            <w:tcW w:w="1440" w:type="dxa"/>
          </w:tcPr>
          <w:p w14:paraId="584C44B9" w14:textId="77777777" w:rsidR="00E75E50" w:rsidRPr="00460A9F" w:rsidRDefault="00E75E50" w:rsidP="0088515B">
            <w:pPr>
              <w:rPr>
                <w:sz w:val="20"/>
                <w:szCs w:val="20"/>
              </w:rPr>
            </w:pPr>
            <w:r>
              <w:rPr>
                <w:sz w:val="20"/>
                <w:szCs w:val="20"/>
              </w:rPr>
              <w:t>&gt;</w:t>
            </w:r>
            <w:r w:rsidRPr="00460A9F">
              <w:rPr>
                <w:sz w:val="20"/>
                <w:szCs w:val="20"/>
              </w:rPr>
              <w:t xml:space="preserve"> 0.0</w:t>
            </w:r>
          </w:p>
        </w:tc>
        <w:tc>
          <w:tcPr>
            <w:tcW w:w="1080" w:type="dxa"/>
            <w:shd w:val="clear" w:color="auto" w:fill="auto"/>
          </w:tcPr>
          <w:p w14:paraId="00F563F9" w14:textId="77777777" w:rsidR="00E75E50" w:rsidRPr="00460A9F" w:rsidRDefault="00E75E50" w:rsidP="0088515B">
            <w:pPr>
              <w:rPr>
                <w:sz w:val="20"/>
                <w:szCs w:val="20"/>
              </w:rPr>
            </w:pPr>
            <w:r w:rsidRPr="00460A9F">
              <w:rPr>
                <w:sz w:val="20"/>
                <w:szCs w:val="20"/>
              </w:rPr>
              <w:t>Optional</w:t>
            </w:r>
          </w:p>
        </w:tc>
        <w:tc>
          <w:tcPr>
            <w:tcW w:w="2992" w:type="dxa"/>
            <w:shd w:val="clear" w:color="auto" w:fill="auto"/>
          </w:tcPr>
          <w:p w14:paraId="6108F71C" w14:textId="77777777" w:rsidR="00E75E50" w:rsidRPr="00226A3F" w:rsidRDefault="00E75E50" w:rsidP="0088515B">
            <w:pPr>
              <w:rPr>
                <w:sz w:val="20"/>
                <w:szCs w:val="20"/>
              </w:rPr>
            </w:pPr>
            <w:r w:rsidRPr="00460A9F">
              <w:rPr>
                <w:sz w:val="20"/>
                <w:szCs w:val="20"/>
              </w:rPr>
              <w:t>-</w:t>
            </w:r>
          </w:p>
        </w:tc>
      </w:tr>
      <w:tr w:rsidR="00E75E50" w:rsidRPr="00460A9F" w14:paraId="249B0D9F" w14:textId="77777777" w:rsidTr="001C0495">
        <w:trPr>
          <w:jc w:val="center"/>
        </w:trPr>
        <w:tc>
          <w:tcPr>
            <w:tcW w:w="1842" w:type="dxa"/>
            <w:shd w:val="clear" w:color="auto" w:fill="auto"/>
          </w:tcPr>
          <w:p w14:paraId="126DF892" w14:textId="77777777" w:rsidR="00E75E50" w:rsidRPr="00460A9F" w:rsidRDefault="00E75E50" w:rsidP="0088515B">
            <w:pPr>
              <w:rPr>
                <w:sz w:val="20"/>
                <w:szCs w:val="20"/>
              </w:rPr>
            </w:pPr>
            <w:proofErr w:type="spellStart"/>
            <w:r w:rsidRPr="00460A9F">
              <w:rPr>
                <w:sz w:val="20"/>
                <w:szCs w:val="20"/>
              </w:rPr>
              <w:t>head_diameter</w:t>
            </w:r>
            <w:proofErr w:type="spellEnd"/>
          </w:p>
        </w:tc>
        <w:tc>
          <w:tcPr>
            <w:tcW w:w="1440" w:type="dxa"/>
            <w:shd w:val="clear" w:color="auto" w:fill="auto"/>
          </w:tcPr>
          <w:p w14:paraId="1FE5AC24" w14:textId="77777777" w:rsidR="00E75E50" w:rsidRPr="00460A9F" w:rsidRDefault="00E75E50" w:rsidP="0088515B">
            <w:pPr>
              <w:rPr>
                <w:sz w:val="20"/>
                <w:szCs w:val="20"/>
              </w:rPr>
            </w:pPr>
            <w:r w:rsidRPr="00460A9F">
              <w:rPr>
                <w:sz w:val="20"/>
                <w:szCs w:val="20"/>
              </w:rPr>
              <w:t>Floating point</w:t>
            </w:r>
          </w:p>
        </w:tc>
        <w:tc>
          <w:tcPr>
            <w:tcW w:w="1440" w:type="dxa"/>
          </w:tcPr>
          <w:p w14:paraId="4909B645" w14:textId="77777777" w:rsidR="00E75E50" w:rsidRPr="00460A9F" w:rsidRDefault="00E75E50" w:rsidP="0088515B">
            <w:pPr>
              <w:rPr>
                <w:sz w:val="20"/>
                <w:szCs w:val="20"/>
              </w:rPr>
            </w:pPr>
            <w:r>
              <w:rPr>
                <w:sz w:val="20"/>
                <w:szCs w:val="20"/>
              </w:rPr>
              <w:t>&gt;</w:t>
            </w:r>
            <w:r w:rsidRPr="00460A9F">
              <w:rPr>
                <w:sz w:val="20"/>
                <w:szCs w:val="20"/>
              </w:rPr>
              <w:t xml:space="preserve"> 0.0</w:t>
            </w:r>
          </w:p>
        </w:tc>
        <w:tc>
          <w:tcPr>
            <w:tcW w:w="1080" w:type="dxa"/>
            <w:shd w:val="clear" w:color="auto" w:fill="auto"/>
          </w:tcPr>
          <w:p w14:paraId="14A26310" w14:textId="77777777" w:rsidR="00E75E50" w:rsidRPr="00460A9F" w:rsidRDefault="00E75E50" w:rsidP="0088515B">
            <w:pPr>
              <w:rPr>
                <w:sz w:val="20"/>
                <w:szCs w:val="20"/>
              </w:rPr>
            </w:pPr>
            <w:r w:rsidRPr="00460A9F">
              <w:rPr>
                <w:sz w:val="20"/>
                <w:szCs w:val="20"/>
              </w:rPr>
              <w:t>Optional</w:t>
            </w:r>
          </w:p>
        </w:tc>
        <w:tc>
          <w:tcPr>
            <w:tcW w:w="2992" w:type="dxa"/>
            <w:shd w:val="clear" w:color="auto" w:fill="auto"/>
          </w:tcPr>
          <w:p w14:paraId="34BF292A" w14:textId="77777777" w:rsidR="00E75E50" w:rsidRPr="00460A9F" w:rsidRDefault="00E75E50" w:rsidP="0088515B">
            <w:pPr>
              <w:rPr>
                <w:sz w:val="20"/>
                <w:szCs w:val="20"/>
              </w:rPr>
            </w:pPr>
            <w:r w:rsidRPr="00460A9F">
              <w:rPr>
                <w:sz w:val="20"/>
                <w:szCs w:val="20"/>
              </w:rPr>
              <w:t>-</w:t>
            </w:r>
          </w:p>
        </w:tc>
      </w:tr>
      <w:tr w:rsidR="00E75E50" w:rsidRPr="00460A9F" w14:paraId="082677D9" w14:textId="77777777" w:rsidTr="001C0495">
        <w:trPr>
          <w:jc w:val="center"/>
        </w:trPr>
        <w:tc>
          <w:tcPr>
            <w:tcW w:w="1842" w:type="dxa"/>
            <w:shd w:val="clear" w:color="auto" w:fill="auto"/>
          </w:tcPr>
          <w:p w14:paraId="6B664CAC" w14:textId="77777777" w:rsidR="00E75E50" w:rsidRPr="00460A9F" w:rsidRDefault="00E75E50" w:rsidP="0088515B">
            <w:pPr>
              <w:rPr>
                <w:sz w:val="20"/>
                <w:szCs w:val="20"/>
              </w:rPr>
            </w:pPr>
            <w:proofErr w:type="spellStart"/>
            <w:r w:rsidRPr="00397AE8">
              <w:rPr>
                <w:sz w:val="20"/>
                <w:szCs w:val="20"/>
              </w:rPr>
              <w:t>head_height</w:t>
            </w:r>
            <w:proofErr w:type="spellEnd"/>
          </w:p>
        </w:tc>
        <w:tc>
          <w:tcPr>
            <w:tcW w:w="1440" w:type="dxa"/>
            <w:shd w:val="clear" w:color="auto" w:fill="auto"/>
          </w:tcPr>
          <w:p w14:paraId="4E98605D" w14:textId="77777777" w:rsidR="00E75E50" w:rsidRPr="00460A9F" w:rsidRDefault="00E75E50" w:rsidP="0088515B">
            <w:pPr>
              <w:rPr>
                <w:sz w:val="20"/>
                <w:szCs w:val="20"/>
              </w:rPr>
            </w:pPr>
            <w:r w:rsidRPr="00397AE8">
              <w:rPr>
                <w:sz w:val="20"/>
                <w:szCs w:val="20"/>
              </w:rPr>
              <w:t>Floating point</w:t>
            </w:r>
          </w:p>
        </w:tc>
        <w:tc>
          <w:tcPr>
            <w:tcW w:w="1440" w:type="dxa"/>
          </w:tcPr>
          <w:p w14:paraId="46B5AF9E" w14:textId="77777777" w:rsidR="00E75E50" w:rsidRPr="00460A9F" w:rsidDel="00460A9F" w:rsidRDefault="00E75E50" w:rsidP="0088515B">
            <w:pPr>
              <w:rPr>
                <w:sz w:val="20"/>
                <w:szCs w:val="20"/>
              </w:rPr>
            </w:pPr>
            <w:r w:rsidRPr="00397AE8">
              <w:rPr>
                <w:sz w:val="20"/>
                <w:szCs w:val="20"/>
              </w:rPr>
              <w:t>≥ 0.0</w:t>
            </w:r>
          </w:p>
        </w:tc>
        <w:tc>
          <w:tcPr>
            <w:tcW w:w="1080" w:type="dxa"/>
            <w:shd w:val="clear" w:color="auto" w:fill="auto"/>
          </w:tcPr>
          <w:p w14:paraId="431F2673" w14:textId="77777777" w:rsidR="00E75E50" w:rsidRPr="00460A9F" w:rsidRDefault="00E75E50" w:rsidP="0088515B">
            <w:pPr>
              <w:rPr>
                <w:sz w:val="20"/>
                <w:szCs w:val="20"/>
              </w:rPr>
            </w:pPr>
            <w:r w:rsidRPr="00397AE8">
              <w:rPr>
                <w:sz w:val="20"/>
                <w:szCs w:val="20"/>
              </w:rPr>
              <w:t>Optional</w:t>
            </w:r>
          </w:p>
        </w:tc>
        <w:tc>
          <w:tcPr>
            <w:tcW w:w="2992" w:type="dxa"/>
            <w:shd w:val="clear" w:color="auto" w:fill="auto"/>
          </w:tcPr>
          <w:p w14:paraId="1D12F2C1" w14:textId="77777777" w:rsidR="00E75E50" w:rsidRDefault="00E75E50" w:rsidP="004B2578">
            <w:pPr>
              <w:spacing w:after="0"/>
              <w:rPr>
                <w:i/>
                <w:sz w:val="20"/>
                <w:szCs w:val="20"/>
              </w:rPr>
            </w:pPr>
            <w:r>
              <w:rPr>
                <w:sz w:val="20"/>
                <w:szCs w:val="20"/>
              </w:rPr>
              <w:t>If at least one of them is specified</w:t>
            </w:r>
          </w:p>
          <w:p w14:paraId="7AF79BF1" w14:textId="77777777" w:rsidR="00E75E50" w:rsidRPr="00460A9F" w:rsidRDefault="00E75E50" w:rsidP="004B2578">
            <w:pPr>
              <w:spacing w:after="0"/>
              <w:rPr>
                <w:sz w:val="20"/>
                <w:szCs w:val="20"/>
              </w:rPr>
            </w:pPr>
            <w:proofErr w:type="spellStart"/>
            <w:r w:rsidRPr="0072192C">
              <w:rPr>
                <w:i/>
                <w:sz w:val="20"/>
                <w:szCs w:val="20"/>
              </w:rPr>
              <w:t>head_height</w:t>
            </w:r>
            <w:proofErr w:type="spellEnd"/>
            <w:r w:rsidRPr="0072192C">
              <w:rPr>
                <w:i/>
                <w:sz w:val="20"/>
                <w:szCs w:val="20"/>
              </w:rPr>
              <w:t xml:space="preserve"> + </w:t>
            </w:r>
            <w:proofErr w:type="spellStart"/>
            <w:r w:rsidRPr="0072192C">
              <w:rPr>
                <w:i/>
                <w:sz w:val="20"/>
                <w:szCs w:val="20"/>
              </w:rPr>
              <w:t>sink_size</w:t>
            </w:r>
            <w:proofErr w:type="spellEnd"/>
            <w:r w:rsidRPr="0072192C">
              <w:rPr>
                <w:i/>
                <w:sz w:val="20"/>
                <w:szCs w:val="20"/>
              </w:rPr>
              <w:t xml:space="preserve"> &gt; 0</w:t>
            </w:r>
            <w:r>
              <w:rPr>
                <w:sz w:val="20"/>
                <w:szCs w:val="20"/>
              </w:rPr>
              <w:t xml:space="preserve"> </w:t>
            </w:r>
            <w:r>
              <w:rPr>
                <w:sz w:val="20"/>
                <w:szCs w:val="20"/>
              </w:rPr>
              <w:br/>
              <w:t xml:space="preserve">is required. </w:t>
            </w:r>
          </w:p>
        </w:tc>
      </w:tr>
      <w:tr w:rsidR="00E75E50" w:rsidRPr="00460A9F" w14:paraId="6C9AD0DB" w14:textId="77777777" w:rsidTr="001C0495">
        <w:trPr>
          <w:jc w:val="center"/>
        </w:trPr>
        <w:tc>
          <w:tcPr>
            <w:tcW w:w="1842" w:type="dxa"/>
            <w:shd w:val="clear" w:color="auto" w:fill="auto"/>
          </w:tcPr>
          <w:p w14:paraId="46D066B8" w14:textId="77777777" w:rsidR="00E75E50" w:rsidRPr="00397AE8" w:rsidRDefault="00E75E50" w:rsidP="0088515B">
            <w:pPr>
              <w:rPr>
                <w:sz w:val="20"/>
                <w:szCs w:val="20"/>
              </w:rPr>
            </w:pPr>
            <w:proofErr w:type="spellStart"/>
            <w:r>
              <w:rPr>
                <w:sz w:val="20"/>
                <w:szCs w:val="20"/>
              </w:rPr>
              <w:t>head_type</w:t>
            </w:r>
            <w:proofErr w:type="spellEnd"/>
          </w:p>
        </w:tc>
        <w:tc>
          <w:tcPr>
            <w:tcW w:w="1440" w:type="dxa"/>
            <w:shd w:val="clear" w:color="auto" w:fill="auto"/>
          </w:tcPr>
          <w:p w14:paraId="44018519" w14:textId="77777777" w:rsidR="00E75E50" w:rsidRPr="00397AE8" w:rsidRDefault="00E75E50" w:rsidP="0088515B">
            <w:pPr>
              <w:rPr>
                <w:sz w:val="20"/>
                <w:szCs w:val="20"/>
              </w:rPr>
            </w:pPr>
            <w:r>
              <w:rPr>
                <w:sz w:val="20"/>
                <w:szCs w:val="20"/>
              </w:rPr>
              <w:t>Alphanumeric</w:t>
            </w:r>
          </w:p>
        </w:tc>
        <w:tc>
          <w:tcPr>
            <w:tcW w:w="1440" w:type="dxa"/>
          </w:tcPr>
          <w:p w14:paraId="095BEB46" w14:textId="77777777" w:rsidR="00E75E50" w:rsidRPr="00397AE8" w:rsidRDefault="00E75E50" w:rsidP="0088515B">
            <w:pPr>
              <w:rPr>
                <w:sz w:val="20"/>
                <w:szCs w:val="20"/>
              </w:rPr>
            </w:pPr>
            <w:r>
              <w:rPr>
                <w:sz w:val="20"/>
                <w:szCs w:val="20"/>
              </w:rPr>
              <w:t>Alphanumeric</w:t>
            </w:r>
          </w:p>
        </w:tc>
        <w:tc>
          <w:tcPr>
            <w:tcW w:w="1080" w:type="dxa"/>
            <w:shd w:val="clear" w:color="auto" w:fill="auto"/>
          </w:tcPr>
          <w:p w14:paraId="265D9215" w14:textId="77777777" w:rsidR="00E75E50" w:rsidRPr="00397AE8" w:rsidRDefault="00E75E50" w:rsidP="0088515B">
            <w:pPr>
              <w:rPr>
                <w:sz w:val="20"/>
                <w:szCs w:val="20"/>
              </w:rPr>
            </w:pPr>
            <w:r>
              <w:rPr>
                <w:sz w:val="20"/>
                <w:szCs w:val="20"/>
              </w:rPr>
              <w:t>Optional</w:t>
            </w:r>
          </w:p>
        </w:tc>
        <w:tc>
          <w:tcPr>
            <w:tcW w:w="2992" w:type="dxa"/>
            <w:shd w:val="clear" w:color="auto" w:fill="auto"/>
          </w:tcPr>
          <w:p w14:paraId="6EB9E533" w14:textId="77777777" w:rsidR="00E75E50" w:rsidRDefault="00E75E50" w:rsidP="004B2578">
            <w:pPr>
              <w:spacing w:after="0"/>
              <w:rPr>
                <w:sz w:val="20"/>
                <w:szCs w:val="20"/>
              </w:rPr>
            </w:pPr>
            <w:r>
              <w:rPr>
                <w:sz w:val="20"/>
                <w:szCs w:val="20"/>
              </w:rPr>
              <w:t>-</w:t>
            </w:r>
          </w:p>
        </w:tc>
      </w:tr>
      <w:tr w:rsidR="00E75E50" w:rsidRPr="00460A9F" w14:paraId="79E96AA5" w14:textId="77777777" w:rsidTr="001C0495">
        <w:trPr>
          <w:jc w:val="center"/>
        </w:trPr>
        <w:tc>
          <w:tcPr>
            <w:tcW w:w="1842" w:type="dxa"/>
            <w:shd w:val="clear" w:color="auto" w:fill="auto"/>
          </w:tcPr>
          <w:p w14:paraId="0A4B612A" w14:textId="77777777" w:rsidR="00E75E50" w:rsidRPr="00460A9F" w:rsidRDefault="00E75E50" w:rsidP="0088515B">
            <w:pPr>
              <w:rPr>
                <w:sz w:val="20"/>
                <w:szCs w:val="20"/>
              </w:rPr>
            </w:pPr>
            <w:proofErr w:type="spellStart"/>
            <w:r w:rsidRPr="00397AE8">
              <w:rPr>
                <w:rFonts w:cs="Calibri"/>
                <w:sz w:val="20"/>
                <w:szCs w:val="20"/>
                <w:lang w:eastAsia="zh-CN"/>
              </w:rPr>
              <w:t>sink_size</w:t>
            </w:r>
            <w:proofErr w:type="spellEnd"/>
          </w:p>
        </w:tc>
        <w:tc>
          <w:tcPr>
            <w:tcW w:w="1440" w:type="dxa"/>
            <w:shd w:val="clear" w:color="auto" w:fill="auto"/>
          </w:tcPr>
          <w:p w14:paraId="08DB48A0" w14:textId="77777777" w:rsidR="00E75E50" w:rsidRPr="00460A9F" w:rsidRDefault="00E75E50" w:rsidP="0088515B">
            <w:pPr>
              <w:rPr>
                <w:sz w:val="20"/>
                <w:szCs w:val="20"/>
              </w:rPr>
            </w:pPr>
            <w:r w:rsidRPr="00397AE8">
              <w:rPr>
                <w:sz w:val="20"/>
                <w:szCs w:val="20"/>
              </w:rPr>
              <w:t>Floating point</w:t>
            </w:r>
          </w:p>
        </w:tc>
        <w:tc>
          <w:tcPr>
            <w:tcW w:w="1440" w:type="dxa"/>
          </w:tcPr>
          <w:p w14:paraId="5F7DD6B9" w14:textId="77777777" w:rsidR="00E75E50" w:rsidRPr="00460A9F" w:rsidDel="00460A9F" w:rsidRDefault="00E75E50" w:rsidP="0088515B">
            <w:pPr>
              <w:rPr>
                <w:sz w:val="20"/>
                <w:szCs w:val="20"/>
              </w:rPr>
            </w:pPr>
            <w:r w:rsidRPr="00397AE8">
              <w:rPr>
                <w:sz w:val="20"/>
                <w:szCs w:val="20"/>
              </w:rPr>
              <w:t>≥ 0.0</w:t>
            </w:r>
          </w:p>
        </w:tc>
        <w:tc>
          <w:tcPr>
            <w:tcW w:w="1080" w:type="dxa"/>
            <w:shd w:val="clear" w:color="auto" w:fill="auto"/>
          </w:tcPr>
          <w:p w14:paraId="79A364AD" w14:textId="77777777" w:rsidR="00E75E50" w:rsidRPr="00460A9F" w:rsidRDefault="00E75E50" w:rsidP="0088515B">
            <w:pPr>
              <w:rPr>
                <w:sz w:val="20"/>
                <w:szCs w:val="20"/>
              </w:rPr>
            </w:pPr>
            <w:r w:rsidRPr="00397AE8">
              <w:rPr>
                <w:sz w:val="20"/>
                <w:szCs w:val="20"/>
              </w:rPr>
              <w:t>Optional</w:t>
            </w:r>
          </w:p>
        </w:tc>
        <w:tc>
          <w:tcPr>
            <w:tcW w:w="2992" w:type="dxa"/>
            <w:shd w:val="clear" w:color="auto" w:fill="auto"/>
          </w:tcPr>
          <w:p w14:paraId="0C5A2927" w14:textId="77777777" w:rsidR="00E75E50" w:rsidRPr="00460A9F" w:rsidRDefault="00E75E50" w:rsidP="0088515B">
            <w:pPr>
              <w:rPr>
                <w:sz w:val="20"/>
                <w:szCs w:val="20"/>
              </w:rPr>
            </w:pPr>
            <w:r w:rsidRPr="00226A3F">
              <w:rPr>
                <w:sz w:val="20"/>
                <w:szCs w:val="20"/>
              </w:rPr>
              <w:t>-</w:t>
            </w:r>
          </w:p>
        </w:tc>
      </w:tr>
      <w:tr w:rsidR="00E75E50" w:rsidRPr="00460A9F" w14:paraId="57A3BABD" w14:textId="77777777" w:rsidTr="001C0495">
        <w:trPr>
          <w:jc w:val="center"/>
        </w:trPr>
        <w:tc>
          <w:tcPr>
            <w:tcW w:w="1842" w:type="dxa"/>
            <w:shd w:val="clear" w:color="auto" w:fill="auto"/>
          </w:tcPr>
          <w:p w14:paraId="0AAD45F7" w14:textId="77777777" w:rsidR="00E75E50" w:rsidRPr="00397AE8" w:rsidRDefault="00E75E50" w:rsidP="0088515B">
            <w:pPr>
              <w:rPr>
                <w:rFonts w:cs="Calibri"/>
                <w:sz w:val="20"/>
                <w:szCs w:val="20"/>
                <w:lang w:eastAsia="zh-CN"/>
              </w:rPr>
            </w:pPr>
            <w:proofErr w:type="spellStart"/>
            <w:r w:rsidRPr="00672552">
              <w:rPr>
                <w:rFonts w:cs="Calibri"/>
                <w:sz w:val="16"/>
                <w:szCs w:val="20"/>
                <w:lang w:eastAsia="zh-CN"/>
              </w:rPr>
              <w:t>strength_property_class</w:t>
            </w:r>
            <w:proofErr w:type="spellEnd"/>
          </w:p>
        </w:tc>
        <w:tc>
          <w:tcPr>
            <w:tcW w:w="1440" w:type="dxa"/>
            <w:shd w:val="clear" w:color="auto" w:fill="auto"/>
          </w:tcPr>
          <w:p w14:paraId="3461B853" w14:textId="77777777" w:rsidR="00E75E50" w:rsidRPr="00397AE8" w:rsidRDefault="00E75E50" w:rsidP="0088515B">
            <w:pPr>
              <w:rPr>
                <w:sz w:val="20"/>
                <w:szCs w:val="20"/>
              </w:rPr>
            </w:pPr>
            <w:r w:rsidRPr="00226A3F">
              <w:rPr>
                <w:sz w:val="20"/>
                <w:szCs w:val="20"/>
              </w:rPr>
              <w:t>Alphanumeric</w:t>
            </w:r>
          </w:p>
        </w:tc>
        <w:tc>
          <w:tcPr>
            <w:tcW w:w="1440" w:type="dxa"/>
          </w:tcPr>
          <w:p w14:paraId="23E90658" w14:textId="77777777" w:rsidR="00E75E50" w:rsidRPr="00397AE8" w:rsidRDefault="00E75E50" w:rsidP="0088515B">
            <w:pPr>
              <w:rPr>
                <w:sz w:val="20"/>
                <w:szCs w:val="20"/>
              </w:rPr>
            </w:pPr>
            <w:r w:rsidRPr="00226A3F">
              <w:rPr>
                <w:sz w:val="20"/>
                <w:szCs w:val="20"/>
              </w:rPr>
              <w:t>Alphanumeric</w:t>
            </w:r>
          </w:p>
        </w:tc>
        <w:tc>
          <w:tcPr>
            <w:tcW w:w="1080" w:type="dxa"/>
            <w:shd w:val="clear" w:color="auto" w:fill="auto"/>
          </w:tcPr>
          <w:p w14:paraId="3DA52EAB" w14:textId="77777777" w:rsidR="00E75E50" w:rsidRPr="00397AE8" w:rsidRDefault="00E75E50" w:rsidP="0088515B">
            <w:pPr>
              <w:rPr>
                <w:sz w:val="20"/>
                <w:szCs w:val="20"/>
              </w:rPr>
            </w:pPr>
            <w:r w:rsidRPr="00226A3F">
              <w:rPr>
                <w:sz w:val="20"/>
                <w:szCs w:val="20"/>
              </w:rPr>
              <w:t>Optional</w:t>
            </w:r>
          </w:p>
        </w:tc>
        <w:tc>
          <w:tcPr>
            <w:tcW w:w="2992" w:type="dxa"/>
            <w:shd w:val="clear" w:color="auto" w:fill="auto"/>
          </w:tcPr>
          <w:p w14:paraId="04FC21A7" w14:textId="77777777" w:rsidR="00E75E50" w:rsidRPr="00460A9F" w:rsidRDefault="00E75E50" w:rsidP="0088515B">
            <w:pPr>
              <w:rPr>
                <w:sz w:val="20"/>
                <w:szCs w:val="20"/>
              </w:rPr>
            </w:pPr>
            <w:r w:rsidRPr="00226A3F">
              <w:rPr>
                <w:sz w:val="20"/>
                <w:szCs w:val="20"/>
              </w:rPr>
              <w:t>-</w:t>
            </w:r>
          </w:p>
        </w:tc>
      </w:tr>
      <w:tr w:rsidR="00E75E50" w:rsidRPr="00226A3F" w14:paraId="75BB0245" w14:textId="77777777" w:rsidTr="001C0495">
        <w:trPr>
          <w:jc w:val="center"/>
        </w:trPr>
        <w:tc>
          <w:tcPr>
            <w:tcW w:w="1842" w:type="dxa"/>
            <w:shd w:val="clear" w:color="auto" w:fill="auto"/>
          </w:tcPr>
          <w:p w14:paraId="3F3FD1E8" w14:textId="77777777" w:rsidR="00E75E50" w:rsidRPr="00460A9F" w:rsidRDefault="00E75E50" w:rsidP="0088515B">
            <w:pPr>
              <w:rPr>
                <w:sz w:val="20"/>
                <w:szCs w:val="20"/>
              </w:rPr>
            </w:pPr>
            <w:proofErr w:type="spellStart"/>
            <w:r>
              <w:rPr>
                <w:sz w:val="20"/>
                <w:szCs w:val="20"/>
              </w:rPr>
              <w:lastRenderedPageBreak/>
              <w:t>part_code</w:t>
            </w:r>
            <w:proofErr w:type="spellEnd"/>
          </w:p>
        </w:tc>
        <w:tc>
          <w:tcPr>
            <w:tcW w:w="1440" w:type="dxa"/>
            <w:shd w:val="clear" w:color="auto" w:fill="auto"/>
          </w:tcPr>
          <w:p w14:paraId="0E6484AE" w14:textId="77777777" w:rsidR="00E75E50" w:rsidRPr="00460A9F" w:rsidRDefault="00E75E50" w:rsidP="0088515B">
            <w:pPr>
              <w:rPr>
                <w:sz w:val="20"/>
                <w:szCs w:val="20"/>
              </w:rPr>
            </w:pPr>
            <w:r w:rsidRPr="00226A3F">
              <w:rPr>
                <w:sz w:val="20"/>
                <w:szCs w:val="20"/>
              </w:rPr>
              <w:t>Alphanumeric</w:t>
            </w:r>
          </w:p>
        </w:tc>
        <w:tc>
          <w:tcPr>
            <w:tcW w:w="1440" w:type="dxa"/>
          </w:tcPr>
          <w:p w14:paraId="4142C10E" w14:textId="77777777" w:rsidR="00E75E50" w:rsidRPr="00460A9F" w:rsidDel="00460A9F" w:rsidRDefault="00E75E50" w:rsidP="0088515B">
            <w:pPr>
              <w:rPr>
                <w:sz w:val="20"/>
                <w:szCs w:val="20"/>
              </w:rPr>
            </w:pPr>
            <w:r w:rsidRPr="00226A3F">
              <w:rPr>
                <w:sz w:val="20"/>
                <w:szCs w:val="20"/>
              </w:rPr>
              <w:t>Alphanumeric</w:t>
            </w:r>
          </w:p>
        </w:tc>
        <w:tc>
          <w:tcPr>
            <w:tcW w:w="1080" w:type="dxa"/>
            <w:shd w:val="clear" w:color="auto" w:fill="auto"/>
          </w:tcPr>
          <w:p w14:paraId="38F5189E" w14:textId="77777777" w:rsidR="00E75E50" w:rsidRPr="00460A9F" w:rsidRDefault="00E75E50" w:rsidP="0088515B">
            <w:pPr>
              <w:rPr>
                <w:sz w:val="20"/>
                <w:szCs w:val="20"/>
              </w:rPr>
            </w:pPr>
            <w:r w:rsidRPr="00226A3F">
              <w:rPr>
                <w:sz w:val="20"/>
                <w:szCs w:val="20"/>
              </w:rPr>
              <w:t>Optional</w:t>
            </w:r>
          </w:p>
        </w:tc>
        <w:tc>
          <w:tcPr>
            <w:tcW w:w="2992" w:type="dxa"/>
            <w:shd w:val="clear" w:color="auto" w:fill="auto"/>
          </w:tcPr>
          <w:p w14:paraId="2DBE39C5" w14:textId="77777777" w:rsidR="00E75E50" w:rsidRPr="00460A9F" w:rsidRDefault="00E75E50" w:rsidP="0088515B">
            <w:pPr>
              <w:keepNext/>
              <w:rPr>
                <w:sz w:val="20"/>
                <w:szCs w:val="20"/>
              </w:rPr>
            </w:pPr>
            <w:r w:rsidRPr="00226A3F">
              <w:rPr>
                <w:sz w:val="20"/>
                <w:szCs w:val="20"/>
              </w:rPr>
              <w:t>-</w:t>
            </w:r>
          </w:p>
        </w:tc>
      </w:tr>
    </w:tbl>
    <w:p w14:paraId="22530AC1" w14:textId="2F6E8FB1" w:rsidR="002E60CB" w:rsidRDefault="002E60CB" w:rsidP="004B2578">
      <w:pPr>
        <w:pStyle w:val="Beschriftung"/>
        <w:spacing w:before="120"/>
        <w:rPr>
          <w:rFonts w:ascii="Courier New" w:hAnsi="Courier New" w:cs="Courier New"/>
          <w:bCs w:val="0"/>
          <w:i/>
          <w:sz w:val="18"/>
          <w:szCs w:val="18"/>
        </w:rPr>
      </w:pPr>
      <w:bookmarkStart w:id="636" w:name="_Toc3566448"/>
      <w:bookmarkStart w:id="637" w:name="_Toc27753816"/>
      <w:r>
        <w:t xml:space="preserve">Table </w:t>
      </w:r>
      <w:ins w:id="638" w:author="Dr. Carsten Franke" w:date="2020-03-09T16:02:00Z">
        <w:r w:rsidR="001D2A94">
          <w:fldChar w:fldCharType="begin"/>
        </w:r>
        <w:r w:rsidR="001D2A94">
          <w:instrText xml:space="preserve"> SEQ Table \* ARABIC </w:instrText>
        </w:r>
      </w:ins>
      <w:r w:rsidR="001D2A94">
        <w:fldChar w:fldCharType="separate"/>
      </w:r>
      <w:ins w:id="639" w:author="Dr. Carsten Franke" w:date="2020-03-09T16:02:00Z">
        <w:r w:rsidR="001D2A94">
          <w:rPr>
            <w:noProof/>
          </w:rPr>
          <w:t>41</w:t>
        </w:r>
        <w:r w:rsidR="001D2A94">
          <w:fldChar w:fldCharType="end"/>
        </w:r>
      </w:ins>
      <w:del w:id="640" w:author="Dr. Carsten Franke" w:date="2020-03-09T16:02:00Z">
        <w:r w:rsidR="00D43112" w:rsidDel="001D2A94">
          <w:fldChar w:fldCharType="begin"/>
        </w:r>
        <w:r w:rsidR="00D43112" w:rsidDel="001D2A94">
          <w:delInstrText xml:space="preserve"> SEQ Table \* ARABIC </w:delInstrText>
        </w:r>
        <w:r w:rsidR="00D43112" w:rsidDel="001D2A94">
          <w:fldChar w:fldCharType="separate"/>
        </w:r>
        <w:r w:rsidR="00004854" w:rsidDel="001D2A94">
          <w:rPr>
            <w:noProof/>
          </w:rPr>
          <w:delText>41</w:delText>
        </w:r>
        <w:r w:rsidR="00D43112" w:rsidDel="001D2A94">
          <w:fldChar w:fldCharType="end"/>
        </w:r>
      </w:del>
      <w:r>
        <w:t xml:space="preserve">: Attributes of element </w:t>
      </w:r>
      <w:r w:rsidRPr="00060756">
        <w:rPr>
          <w:rFonts w:ascii="Courier New" w:hAnsi="Courier New" w:cs="Courier New"/>
          <w:bCs w:val="0"/>
          <w:i/>
          <w:sz w:val="18"/>
          <w:szCs w:val="18"/>
        </w:rPr>
        <w:t>&lt;rivet</w:t>
      </w:r>
      <w:r w:rsidR="00753389">
        <w:rPr>
          <w:rFonts w:ascii="Courier New" w:hAnsi="Courier New" w:cs="Courier New"/>
          <w:bCs w:val="0"/>
          <w:i/>
          <w:sz w:val="18"/>
          <w:szCs w:val="18"/>
        </w:rPr>
        <w:t>/</w:t>
      </w:r>
      <w:r w:rsidRPr="00060756">
        <w:rPr>
          <w:rFonts w:ascii="Courier New" w:hAnsi="Courier New" w:cs="Courier New"/>
          <w:bCs w:val="0"/>
          <w:i/>
          <w:sz w:val="18"/>
          <w:szCs w:val="18"/>
        </w:rPr>
        <w:t>&gt;</w:t>
      </w:r>
      <w:bookmarkEnd w:id="636"/>
      <w:bookmarkEnd w:id="637"/>
    </w:p>
    <w:p w14:paraId="66D040FD" w14:textId="77777777" w:rsidR="00894B86" w:rsidRDefault="00894B86" w:rsidP="00894B86">
      <w:pPr>
        <w:jc w:val="center"/>
        <w:rPr>
          <w:noProof/>
          <w:lang w:eastAsia="en-US"/>
        </w:rPr>
      </w:pPr>
      <w:r>
        <w:rPr>
          <w:noProof/>
          <w:lang w:eastAsia="en-US"/>
        </w:rPr>
        <w:drawing>
          <wp:inline distT="0" distB="0" distL="0" distR="0" wp14:anchorId="130BCBC7" wp14:editId="469548F7">
            <wp:extent cx="1155802" cy="839068"/>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1155091" cy="838552"/>
                    </a:xfrm>
                    <a:prstGeom prst="rect">
                      <a:avLst/>
                    </a:prstGeom>
                  </pic:spPr>
                </pic:pic>
              </a:graphicData>
            </a:graphic>
          </wp:inline>
        </w:drawing>
      </w:r>
      <w:r w:rsidRPr="00894B86">
        <w:rPr>
          <w:noProof/>
          <w:lang w:eastAsia="en-US"/>
        </w:rPr>
        <w:t xml:space="preserve"> </w:t>
      </w:r>
      <w:r>
        <w:rPr>
          <w:noProof/>
          <w:lang w:eastAsia="en-US"/>
        </w:rPr>
        <w:drawing>
          <wp:inline distT="0" distB="0" distL="0" distR="0" wp14:anchorId="681D03FE" wp14:editId="3C2F266D">
            <wp:extent cx="1173101" cy="796417"/>
            <wp:effectExtent l="0" t="0" r="8255"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1178133" cy="799833"/>
                    </a:xfrm>
                    <a:prstGeom prst="rect">
                      <a:avLst/>
                    </a:prstGeom>
                  </pic:spPr>
                </pic:pic>
              </a:graphicData>
            </a:graphic>
          </wp:inline>
        </w:drawing>
      </w:r>
      <w:r w:rsidRPr="00894B86">
        <w:rPr>
          <w:noProof/>
          <w:lang w:eastAsia="en-US"/>
        </w:rPr>
        <w:t xml:space="preserve"> </w:t>
      </w:r>
      <w:r>
        <w:rPr>
          <w:noProof/>
          <w:lang w:eastAsia="en-US"/>
        </w:rPr>
        <w:drawing>
          <wp:inline distT="0" distB="0" distL="0" distR="0" wp14:anchorId="77E206CD" wp14:editId="352BD332">
            <wp:extent cx="1199693" cy="789272"/>
            <wp:effectExtent l="0" t="0" r="63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1208672" cy="795179"/>
                    </a:xfrm>
                    <a:prstGeom prst="rect">
                      <a:avLst/>
                    </a:prstGeom>
                  </pic:spPr>
                </pic:pic>
              </a:graphicData>
            </a:graphic>
          </wp:inline>
        </w:drawing>
      </w:r>
    </w:p>
    <w:tbl>
      <w:tblPr>
        <w:tblStyle w:val="Tabellenraster"/>
        <w:tblW w:w="0" w:type="auto"/>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37"/>
        <w:gridCol w:w="1937"/>
        <w:gridCol w:w="1937"/>
      </w:tblGrid>
      <w:tr w:rsidR="00894B86" w14:paraId="4C16E106" w14:textId="77777777" w:rsidTr="001219C3">
        <w:tc>
          <w:tcPr>
            <w:tcW w:w="1937" w:type="dxa"/>
            <w:vAlign w:val="center"/>
          </w:tcPr>
          <w:p w14:paraId="5E5A108F" w14:textId="77777777" w:rsidR="00894B86" w:rsidRDefault="001219C3" w:rsidP="00894B86">
            <w:pPr>
              <w:jc w:val="center"/>
            </w:pPr>
            <w:r>
              <w:t xml:space="preserve">  </w:t>
            </w:r>
            <w:r w:rsidR="00894B86">
              <w:t>Dome</w:t>
            </w:r>
          </w:p>
        </w:tc>
        <w:tc>
          <w:tcPr>
            <w:tcW w:w="1937" w:type="dxa"/>
            <w:vAlign w:val="center"/>
          </w:tcPr>
          <w:p w14:paraId="403A384F" w14:textId="77777777" w:rsidR="00894B86" w:rsidRDefault="001219C3" w:rsidP="00894B86">
            <w:pPr>
              <w:jc w:val="center"/>
            </w:pPr>
            <w:r>
              <w:t>Large Flange</w:t>
            </w:r>
          </w:p>
        </w:tc>
        <w:tc>
          <w:tcPr>
            <w:tcW w:w="1937" w:type="dxa"/>
            <w:vAlign w:val="center"/>
          </w:tcPr>
          <w:p w14:paraId="148EF9EE" w14:textId="77777777" w:rsidR="00894B86" w:rsidRDefault="001219C3" w:rsidP="00894B86">
            <w:pPr>
              <w:jc w:val="center"/>
            </w:pPr>
            <w:r>
              <w:t>Countersunk</w:t>
            </w:r>
          </w:p>
        </w:tc>
      </w:tr>
    </w:tbl>
    <w:p w14:paraId="24C37A8C" w14:textId="77777777" w:rsidR="00A1530E" w:rsidRDefault="00A1530E" w:rsidP="00894B86">
      <w:pPr>
        <w:pStyle w:val="Beschriftung"/>
        <w:rPr>
          <w:b w:val="0"/>
        </w:rPr>
      </w:pPr>
      <w:r w:rsidRPr="00A1530E">
        <w:rPr>
          <w:b w:val="0"/>
          <w:i/>
        </w:rPr>
        <w:t>Source of image:</w:t>
      </w:r>
      <w:r w:rsidRPr="00A1530E">
        <w:rPr>
          <w:b w:val="0"/>
        </w:rPr>
        <w:t xml:space="preserve"> </w:t>
      </w:r>
      <w:hyperlink r:id="rId51" w:history="1">
        <w:r w:rsidRPr="0078423A">
          <w:rPr>
            <w:rStyle w:val="Hyperlink"/>
            <w:b w:val="0"/>
          </w:rPr>
          <w:t>http://sfsintecusa.com/files/2011/09/Rivet-Brochure-Feb-2011.pdf</w:t>
        </w:r>
      </w:hyperlink>
    </w:p>
    <w:p w14:paraId="7A411EC1" w14:textId="4973823F" w:rsidR="00894B86" w:rsidRPr="00894B86" w:rsidRDefault="00894B86" w:rsidP="00894B86">
      <w:pPr>
        <w:pStyle w:val="Beschriftung"/>
      </w:pPr>
      <w:bookmarkStart w:id="641" w:name="_Toc3557088"/>
      <w:bookmarkStart w:id="642" w:name="_Toc27753703"/>
      <w:r>
        <w:t xml:space="preserve">Figure </w:t>
      </w:r>
      <w:r w:rsidR="00406B64">
        <w:fldChar w:fldCharType="begin"/>
      </w:r>
      <w:r w:rsidR="00406B64">
        <w:instrText xml:space="preserve"> SEQ Figure \* ARABIC </w:instrText>
      </w:r>
      <w:r w:rsidR="00406B64">
        <w:fldChar w:fldCharType="separate"/>
      </w:r>
      <w:r w:rsidR="00004854">
        <w:rPr>
          <w:noProof/>
        </w:rPr>
        <w:t>9</w:t>
      </w:r>
      <w:r w:rsidR="00406B64">
        <w:fldChar w:fldCharType="end"/>
      </w:r>
      <w:r>
        <w:t>: Rivet head types</w:t>
      </w:r>
      <w:bookmarkEnd w:id="641"/>
      <w:bookmarkEnd w:id="642"/>
    </w:p>
    <w:p w14:paraId="2F45C069" w14:textId="77777777" w:rsidR="00E75E50" w:rsidRPr="0033379A" w:rsidRDefault="00E75E50" w:rsidP="00E75E50">
      <w:pPr>
        <w:pStyle w:val="Listenabsatz"/>
        <w:numPr>
          <w:ilvl w:val="0"/>
          <w:numId w:val="22"/>
        </w:numPr>
        <w:jc w:val="both"/>
        <w:rPr>
          <w:lang w:val="en-US"/>
        </w:rPr>
      </w:pPr>
      <w:r w:rsidRPr="00A2186E">
        <w:rPr>
          <w:rStyle w:val="elementdeftypeChar"/>
        </w:rPr>
        <w:t>hardness</w:t>
      </w:r>
      <w:r w:rsidRPr="0033379A">
        <w:rPr>
          <w:lang w:val="en-US"/>
        </w:rPr>
        <w:t xml:space="preserve">: Vickers hardness HV of the rivet material. </w:t>
      </w:r>
    </w:p>
    <w:p w14:paraId="21F33E02" w14:textId="77777777" w:rsidR="00F522FD" w:rsidRPr="000B11EA" w:rsidRDefault="00F522FD" w:rsidP="00B90690">
      <w:pPr>
        <w:numPr>
          <w:ilvl w:val="0"/>
          <w:numId w:val="22"/>
        </w:numPr>
        <w:spacing w:before="120"/>
      </w:pPr>
      <w:proofErr w:type="spellStart"/>
      <w:r w:rsidRPr="00E75E50">
        <w:rPr>
          <w:rStyle w:val="elementdeftypeChar"/>
          <w:rFonts w:eastAsia="Calibri"/>
        </w:rPr>
        <w:t>shaft_diameter</w:t>
      </w:r>
      <w:proofErr w:type="spellEnd"/>
      <w:r w:rsidRPr="000B11EA">
        <w:t xml:space="preserve">: the diameter of the </w:t>
      </w:r>
      <w:r>
        <w:t>shaft</w:t>
      </w:r>
      <w:r w:rsidRPr="000B11EA">
        <w:t xml:space="preserve"> of the</w:t>
      </w:r>
      <w:r w:rsidR="0007205C">
        <w:t xml:space="preserve"> </w:t>
      </w:r>
      <w:r w:rsidRPr="00670301">
        <w:t>(unmounted) rivet</w:t>
      </w:r>
      <w:r>
        <w:t xml:space="preserve">. </w:t>
      </w:r>
    </w:p>
    <w:p w14:paraId="0B9E9F9B" w14:textId="77777777" w:rsidR="002E60CB" w:rsidRDefault="008C1FBF" w:rsidP="00B90690">
      <w:pPr>
        <w:numPr>
          <w:ilvl w:val="0"/>
          <w:numId w:val="22"/>
        </w:numPr>
        <w:spacing w:before="120"/>
      </w:pPr>
      <w:r w:rsidRPr="008B0A4E">
        <w:rPr>
          <w:rStyle w:val="elementdeftypeChar"/>
        </w:rPr>
        <w:t>length</w:t>
      </w:r>
      <w:r>
        <w:t xml:space="preserve">: </w:t>
      </w:r>
      <w:r w:rsidR="002E60CB" w:rsidRPr="00670301">
        <w:t>is the overall length of the (unmounted) rivet itself.</w:t>
      </w:r>
      <w:r w:rsidR="002E60CB">
        <w:t xml:space="preserve"> </w:t>
      </w:r>
    </w:p>
    <w:p w14:paraId="5F5DBEB8" w14:textId="77777777" w:rsidR="002E60CB" w:rsidRPr="000B11EA" w:rsidRDefault="002E60CB" w:rsidP="00B90690">
      <w:pPr>
        <w:numPr>
          <w:ilvl w:val="0"/>
          <w:numId w:val="22"/>
        </w:numPr>
        <w:spacing w:before="120"/>
      </w:pPr>
      <w:proofErr w:type="spellStart"/>
      <w:r w:rsidRPr="00E75E50">
        <w:rPr>
          <w:rStyle w:val="elementdeftypeChar"/>
          <w:rFonts w:eastAsia="Calibri"/>
        </w:rPr>
        <w:t>head_diameter</w:t>
      </w:r>
      <w:proofErr w:type="spellEnd"/>
      <w:r w:rsidRPr="000B11EA">
        <w:t>: the diameter of the head of the</w:t>
      </w:r>
      <w:r w:rsidR="0007205C">
        <w:t xml:space="preserve"> </w:t>
      </w:r>
      <w:r w:rsidRPr="00670301">
        <w:t>(unmounted) rivet</w:t>
      </w:r>
      <w:r>
        <w:t xml:space="preserve">. </w:t>
      </w:r>
    </w:p>
    <w:p w14:paraId="2A6A88A3" w14:textId="77777777" w:rsidR="00894B86" w:rsidRDefault="002E60CB" w:rsidP="00B90690">
      <w:pPr>
        <w:numPr>
          <w:ilvl w:val="0"/>
          <w:numId w:val="22"/>
        </w:numPr>
        <w:spacing w:before="120"/>
      </w:pPr>
      <w:proofErr w:type="spellStart"/>
      <w:r w:rsidRPr="00E75E50">
        <w:rPr>
          <w:rStyle w:val="elementdeftypeChar"/>
          <w:rFonts w:eastAsia="Calibri"/>
        </w:rPr>
        <w:t>head_height</w:t>
      </w:r>
      <w:proofErr w:type="spellEnd"/>
      <w:r w:rsidRPr="000B11EA">
        <w:t>: the height of the head.</w:t>
      </w:r>
    </w:p>
    <w:p w14:paraId="5408AF5A" w14:textId="77777777" w:rsidR="002E60CB" w:rsidRDefault="00894B86" w:rsidP="00B90690">
      <w:pPr>
        <w:numPr>
          <w:ilvl w:val="0"/>
          <w:numId w:val="22"/>
        </w:numPr>
        <w:spacing w:before="120"/>
      </w:pPr>
      <w:proofErr w:type="spellStart"/>
      <w:r w:rsidRPr="00E75E50">
        <w:rPr>
          <w:rStyle w:val="elementdeftypeChar"/>
          <w:rFonts w:eastAsia="Calibri"/>
        </w:rPr>
        <w:t>head_type</w:t>
      </w:r>
      <w:proofErr w:type="spellEnd"/>
      <w:r>
        <w:t>: description of head type (</w:t>
      </w:r>
      <w:r w:rsidR="00194316">
        <w:t>"</w:t>
      </w:r>
      <w:r>
        <w:t>dome</w:t>
      </w:r>
      <w:r w:rsidR="00194316">
        <w:t>"</w:t>
      </w:r>
      <w:r>
        <w:t xml:space="preserve">, </w:t>
      </w:r>
      <w:r w:rsidR="00194316">
        <w:t>"</w:t>
      </w:r>
      <w:r>
        <w:t>countersunk</w:t>
      </w:r>
      <w:r w:rsidR="00194316">
        <w:t>"</w:t>
      </w:r>
      <w:r>
        <w:t xml:space="preserve"> or </w:t>
      </w:r>
      <w:r w:rsidR="00194316">
        <w:t>"</w:t>
      </w:r>
      <w:proofErr w:type="spellStart"/>
      <w:r w:rsidR="001219C3">
        <w:t>large_flange</w:t>
      </w:r>
      <w:proofErr w:type="spellEnd"/>
      <w:r w:rsidR="00194316">
        <w:t>"</w:t>
      </w:r>
      <w:r>
        <w:t>)</w:t>
      </w:r>
      <w:r w:rsidRPr="000B11EA">
        <w:t>.</w:t>
      </w:r>
    </w:p>
    <w:p w14:paraId="6C3BFD3D" w14:textId="77777777" w:rsidR="00F522FD" w:rsidRDefault="00F522FD" w:rsidP="00B90690">
      <w:pPr>
        <w:numPr>
          <w:ilvl w:val="0"/>
          <w:numId w:val="22"/>
        </w:numPr>
        <w:spacing w:before="120"/>
      </w:pPr>
      <w:proofErr w:type="spellStart"/>
      <w:r w:rsidRPr="00E75E50">
        <w:rPr>
          <w:rStyle w:val="elementdeftypeChar"/>
          <w:rFonts w:eastAsia="Calibri"/>
        </w:rPr>
        <w:t>sink_size</w:t>
      </w:r>
      <w:proofErr w:type="spellEnd"/>
      <w:r w:rsidRPr="000B11EA">
        <w:t xml:space="preserve">: the size of the head that is sunk. </w:t>
      </w:r>
    </w:p>
    <w:p w14:paraId="546EFC6E" w14:textId="77777777" w:rsidR="002E60CB" w:rsidRDefault="002E60CB" w:rsidP="00B90690">
      <w:pPr>
        <w:numPr>
          <w:ilvl w:val="0"/>
          <w:numId w:val="22"/>
        </w:numPr>
        <w:spacing w:before="120"/>
      </w:pPr>
      <w:proofErr w:type="spellStart"/>
      <w:r w:rsidRPr="00E75E50">
        <w:rPr>
          <w:rStyle w:val="elementdeftypeChar"/>
          <w:rFonts w:eastAsia="Calibri"/>
        </w:rPr>
        <w:t>strength_property_class</w:t>
      </w:r>
      <w:proofErr w:type="spellEnd"/>
      <w:r>
        <w:t xml:space="preserve">: </w:t>
      </w:r>
      <w:r w:rsidRPr="00DA6777">
        <w:rPr>
          <w:szCs w:val="22"/>
        </w:rPr>
        <w:t xml:space="preserve">Strength according to </w:t>
      </w:r>
      <w:r w:rsidR="00894B86">
        <w:t>ISO, EN, BSW, DIN, etc</w:t>
      </w:r>
      <w:r w:rsidRPr="00DA6777">
        <w:rPr>
          <w:szCs w:val="22"/>
        </w:rPr>
        <w:t>.</w:t>
      </w:r>
      <w:r w:rsidRPr="006174AF">
        <w:t xml:space="preserve"> </w:t>
      </w:r>
    </w:p>
    <w:p w14:paraId="40D6D7C3" w14:textId="77777777" w:rsidR="001D3DB2" w:rsidRPr="000B11EA" w:rsidRDefault="001D3DB2" w:rsidP="001D3DB2">
      <w:pPr>
        <w:spacing w:before="120"/>
        <w:ind w:left="1440"/>
      </w:pPr>
      <w:r>
        <w:t xml:space="preserve">e.g.: </w:t>
      </w:r>
      <w:r w:rsidRPr="00420351">
        <w:rPr>
          <w:b/>
        </w:rPr>
        <w:t>SAE J492</w:t>
      </w:r>
      <w:r>
        <w:t xml:space="preserve"> - </w:t>
      </w:r>
      <w:r w:rsidRPr="00420351">
        <w:rPr>
          <w:i/>
        </w:rPr>
        <w:t>Guide for Rivet Selection and Design Consideration</w:t>
      </w:r>
    </w:p>
    <w:p w14:paraId="0D20187A" w14:textId="77777777" w:rsidR="002E60CB" w:rsidRPr="000B11EA" w:rsidRDefault="002E60CB" w:rsidP="00B90690">
      <w:pPr>
        <w:numPr>
          <w:ilvl w:val="0"/>
          <w:numId w:val="22"/>
        </w:numPr>
        <w:spacing w:before="120"/>
      </w:pPr>
      <w:proofErr w:type="spellStart"/>
      <w:r w:rsidRPr="00E75E50">
        <w:rPr>
          <w:rStyle w:val="elementdeftypeChar"/>
          <w:rFonts w:eastAsia="Calibri"/>
        </w:rPr>
        <w:t>part_code</w:t>
      </w:r>
      <w:proofErr w:type="spellEnd"/>
      <w:r w:rsidRPr="000B11EA">
        <w:t xml:space="preserve">: the part code of the </w:t>
      </w:r>
      <w:r>
        <w:t>rivet</w:t>
      </w:r>
      <w:r w:rsidRPr="000B11EA">
        <w:t xml:space="preserve">, as used e. g. in a PDM system. </w:t>
      </w:r>
      <w:r>
        <w:t xml:space="preserve">Frequently, it may be convenient to use the rivet norm (according to ISO, EN, BSW, DIN, …) as part code. </w:t>
      </w:r>
    </w:p>
    <w:p w14:paraId="2357C27C" w14:textId="2FEEBC01" w:rsidR="002E60CB" w:rsidRDefault="002E60CB" w:rsidP="0007205C">
      <w:pPr>
        <w:jc w:val="both"/>
      </w:pPr>
      <w:r>
        <w:t xml:space="preserve">If possible, a rivet should know the direction of fixation, i.e. </w:t>
      </w:r>
      <w:r w:rsidR="00DA6777">
        <w:t>possess</w:t>
      </w:r>
      <w:r>
        <w:t xml:space="preserve"> a nested element </w:t>
      </w:r>
      <w:r w:rsidRPr="00226A3F">
        <w:rPr>
          <w:rFonts w:ascii="Courier New" w:hAnsi="Courier New" w:cs="Courier New"/>
          <w:b/>
          <w:i/>
          <w:sz w:val="18"/>
          <w:szCs w:val="18"/>
        </w:rPr>
        <w:t>&lt;</w:t>
      </w:r>
      <w:proofErr w:type="spellStart"/>
      <w:r>
        <w:rPr>
          <w:rFonts w:ascii="Courier New" w:hAnsi="Courier New" w:cs="Courier New"/>
          <w:b/>
          <w:i/>
          <w:sz w:val="18"/>
          <w:szCs w:val="18"/>
        </w:rPr>
        <w:t>normal_direction</w:t>
      </w:r>
      <w:proofErr w:type="spellEnd"/>
      <w:r w:rsidRPr="00226A3F">
        <w:rPr>
          <w:rFonts w:ascii="Courier New" w:hAnsi="Courier New" w:cs="Courier New"/>
          <w:b/>
          <w:i/>
          <w:sz w:val="18"/>
          <w:szCs w:val="18"/>
        </w:rPr>
        <w:t>&gt;</w:t>
      </w:r>
      <w:r w:rsidRPr="00226A3F">
        <w:rPr>
          <w:noProof/>
        </w:rPr>
        <w:t>.</w:t>
      </w:r>
      <w:r>
        <w:rPr>
          <w:noProof/>
        </w:rPr>
        <w:t xml:space="preserve"> However, this is not mandatory in order to allow for importing incomplete data. </w:t>
      </w:r>
      <w:r w:rsidRPr="00366864">
        <w:t xml:space="preserve">Direction sense </w:t>
      </w:r>
      <w:r>
        <w:t>of</w:t>
      </w:r>
      <w:r w:rsidR="0007205C">
        <w:t xml:space="preserve"> </w:t>
      </w:r>
      <w:r w:rsidRPr="00226A3F">
        <w:rPr>
          <w:rFonts w:ascii="Courier New" w:hAnsi="Courier New" w:cs="Courier New"/>
          <w:b/>
          <w:i/>
          <w:sz w:val="18"/>
          <w:szCs w:val="18"/>
        </w:rPr>
        <w:t>&lt;</w:t>
      </w:r>
      <w:proofErr w:type="spellStart"/>
      <w:r>
        <w:rPr>
          <w:rFonts w:ascii="Courier New" w:hAnsi="Courier New" w:cs="Courier New"/>
          <w:b/>
          <w:i/>
          <w:sz w:val="18"/>
          <w:szCs w:val="18"/>
        </w:rPr>
        <w:t>normal_direction</w:t>
      </w:r>
      <w:proofErr w:type="spellEnd"/>
      <w:r w:rsidR="00753389">
        <w:rPr>
          <w:rFonts w:ascii="Courier New" w:hAnsi="Courier New" w:cs="Courier New"/>
          <w:b/>
          <w:i/>
          <w:sz w:val="18"/>
          <w:szCs w:val="18"/>
        </w:rPr>
        <w:t>/</w:t>
      </w:r>
      <w:r w:rsidRPr="00226A3F">
        <w:rPr>
          <w:rFonts w:ascii="Courier New" w:hAnsi="Courier New" w:cs="Courier New"/>
          <w:b/>
          <w:i/>
          <w:sz w:val="18"/>
          <w:szCs w:val="18"/>
        </w:rPr>
        <w:t>&gt;</w:t>
      </w:r>
      <w:r w:rsidRPr="00670301">
        <w:t xml:space="preserve"> </w:t>
      </w:r>
      <w:r w:rsidRPr="00366864">
        <w:t>is from</w:t>
      </w:r>
      <w:r>
        <w:t xml:space="preserve"> rivet</w:t>
      </w:r>
      <w:r w:rsidRPr="00366864">
        <w:t xml:space="preserve"> head to foot</w:t>
      </w:r>
      <w:r w:rsidR="00CC7BC8">
        <w:t>, which</w:t>
      </w:r>
      <w:r>
        <w:t xml:space="preserve"> element’s definition can be found in section </w:t>
      </w:r>
      <w:r w:rsidR="008D51C0">
        <w:fldChar w:fldCharType="begin"/>
      </w:r>
      <w:r>
        <w:instrText xml:space="preserve"> REF _Ref400880511 \r \h </w:instrText>
      </w:r>
      <w:r w:rsidR="0007205C">
        <w:instrText xml:space="preserve"> \* MERGEFORMAT </w:instrText>
      </w:r>
      <w:r w:rsidR="008D51C0">
        <w:fldChar w:fldCharType="separate"/>
      </w:r>
      <w:r w:rsidR="00004854">
        <w:t>7.1.3</w:t>
      </w:r>
      <w:r w:rsidR="008D51C0">
        <w:fldChar w:fldCharType="end"/>
      </w:r>
      <w:r>
        <w:t>.</w:t>
      </w:r>
    </w:p>
    <w:p w14:paraId="78CCD16E" w14:textId="77777777" w:rsidR="002E60CB" w:rsidRDefault="002E60CB" w:rsidP="0007205C">
      <w:pPr>
        <w:jc w:val="both"/>
      </w:pPr>
      <w:r>
        <w:t xml:space="preserve">A </w:t>
      </w:r>
      <w:r w:rsidRPr="00226A3F">
        <w:rPr>
          <w:rFonts w:ascii="Courier New" w:hAnsi="Courier New" w:cs="Courier New"/>
          <w:b/>
          <w:i/>
          <w:sz w:val="18"/>
          <w:szCs w:val="18"/>
        </w:rPr>
        <w:t>&lt;rivet</w:t>
      </w:r>
      <w:r w:rsidR="00753389">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t xml:space="preserve">is always placed into holes drilled before, whereas its subtype </w:t>
      </w:r>
      <w:r w:rsidRPr="00226A3F">
        <w:rPr>
          <w:rFonts w:ascii="Courier New" w:hAnsi="Courier New" w:cs="Courier New"/>
          <w:b/>
          <w:i/>
          <w:sz w:val="18"/>
          <w:szCs w:val="18"/>
        </w:rPr>
        <w:t>&lt;</w:t>
      </w:r>
      <w:proofErr w:type="spellStart"/>
      <w:r w:rsidRPr="005765DE">
        <w:rPr>
          <w:rFonts w:ascii="Courier New" w:hAnsi="Courier New" w:cs="Courier New"/>
          <w:b/>
          <w:i/>
          <w:sz w:val="18"/>
          <w:szCs w:val="18"/>
        </w:rPr>
        <w:t>self_piercing</w:t>
      </w:r>
      <w:proofErr w:type="spellEnd"/>
      <w:r w:rsidR="00753389">
        <w:rPr>
          <w:rFonts w:ascii="Courier New" w:hAnsi="Courier New" w:cs="Courier New"/>
          <w:b/>
          <w:i/>
          <w:sz w:val="18"/>
          <w:szCs w:val="18"/>
        </w:rPr>
        <w:t>/</w:t>
      </w:r>
      <w:r w:rsidRPr="00226A3F">
        <w:rPr>
          <w:rFonts w:ascii="Courier New" w:hAnsi="Courier New" w:cs="Courier New"/>
          <w:b/>
          <w:i/>
          <w:sz w:val="18"/>
          <w:szCs w:val="18"/>
        </w:rPr>
        <w:t>&gt;</w:t>
      </w:r>
      <w:r>
        <w:t xml:space="preserve"> creates its own hole during placement.</w:t>
      </w:r>
    </w:p>
    <w:p w14:paraId="648B669D" w14:textId="77777777" w:rsidR="002E60CB" w:rsidRDefault="002E60CB" w:rsidP="002E60CB">
      <w:r>
        <w:rPr>
          <w:noProof/>
        </w:rPr>
        <w:t xml:space="preserve">Specific subtypes of rivets are defined by adding according nested elements, listed in following table: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60CB" w:rsidRPr="005A4A4C" w14:paraId="613F1D70" w14:textId="77777777" w:rsidTr="0088515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2EC8667" w14:textId="77777777" w:rsidR="002E60CB" w:rsidRPr="005A4A4C" w:rsidRDefault="002E60CB" w:rsidP="00420351">
            <w:pPr>
              <w:keepNext/>
              <w:keepLines/>
              <w:rPr>
                <w:b/>
                <w:i/>
              </w:rPr>
            </w:pPr>
            <w:r w:rsidRPr="005A4A4C">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6ECF070" w14:textId="77777777" w:rsidR="002E60CB" w:rsidRPr="005A4A4C" w:rsidRDefault="002E60CB" w:rsidP="00420351">
            <w:pPr>
              <w:keepNext/>
              <w:keepLines/>
              <w:rPr>
                <w:b/>
                <w:i/>
              </w:rPr>
            </w:pPr>
            <w:r w:rsidRPr="005A4A4C">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AD0DC6A" w14:textId="77777777" w:rsidR="002E60CB" w:rsidRPr="005A4A4C" w:rsidRDefault="000E60DF" w:rsidP="00420351">
            <w:pPr>
              <w:keepNext/>
              <w:keepLines/>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A4C5A5" w14:textId="77777777" w:rsidR="002E60CB" w:rsidRPr="005A4A4C" w:rsidRDefault="009436D3" w:rsidP="00420351">
            <w:pPr>
              <w:keepNext/>
              <w:keepLines/>
              <w:rPr>
                <w:b/>
                <w:i/>
              </w:rPr>
            </w:pPr>
            <w:r w:rsidRPr="00A20C5C">
              <w:rPr>
                <w:b/>
                <w:i/>
              </w:rPr>
              <w:t>Constraint</w:t>
            </w:r>
            <w:r>
              <w:rPr>
                <w:b/>
                <w:i/>
              </w:rPr>
              <w:t xml:space="preserve"> / Remarks</w:t>
            </w:r>
          </w:p>
        </w:tc>
      </w:tr>
      <w:tr w:rsidR="002E60CB" w:rsidRPr="00226A3F" w14:paraId="54A40525" w14:textId="77777777" w:rsidTr="0088515B">
        <w:trPr>
          <w:jc w:val="center"/>
        </w:trPr>
        <w:tc>
          <w:tcPr>
            <w:tcW w:w="2111" w:type="dxa"/>
            <w:shd w:val="clear" w:color="auto" w:fill="auto"/>
            <w:vAlign w:val="bottom"/>
          </w:tcPr>
          <w:p w14:paraId="4D592B00" w14:textId="77777777" w:rsidR="002E60CB" w:rsidRPr="005A4A4C" w:rsidRDefault="002E60CB" w:rsidP="00420351">
            <w:pPr>
              <w:keepNext/>
              <w:keepLines/>
              <w:rPr>
                <w:sz w:val="20"/>
                <w:szCs w:val="20"/>
              </w:rPr>
            </w:pPr>
            <w:proofErr w:type="spellStart"/>
            <w:r w:rsidRPr="005A4A4C">
              <w:rPr>
                <w:sz w:val="20"/>
                <w:szCs w:val="20"/>
              </w:rPr>
              <w:t>normal_direction</w:t>
            </w:r>
            <w:proofErr w:type="spellEnd"/>
          </w:p>
        </w:tc>
        <w:tc>
          <w:tcPr>
            <w:tcW w:w="2268" w:type="dxa"/>
            <w:shd w:val="clear" w:color="auto" w:fill="auto"/>
            <w:vAlign w:val="bottom"/>
          </w:tcPr>
          <w:p w14:paraId="70D38C9E" w14:textId="77777777" w:rsidR="002E60CB" w:rsidRPr="005A4A4C" w:rsidRDefault="002E60CB" w:rsidP="00420351">
            <w:pPr>
              <w:keepNext/>
              <w:keepLines/>
              <w:rPr>
                <w:sz w:val="20"/>
                <w:szCs w:val="20"/>
              </w:rPr>
            </w:pPr>
            <w:r w:rsidRPr="005A4A4C">
              <w:rPr>
                <w:sz w:val="20"/>
                <w:szCs w:val="20"/>
              </w:rPr>
              <w:t>1</w:t>
            </w:r>
          </w:p>
        </w:tc>
        <w:tc>
          <w:tcPr>
            <w:tcW w:w="1276" w:type="dxa"/>
            <w:shd w:val="clear" w:color="auto" w:fill="auto"/>
            <w:vAlign w:val="bottom"/>
          </w:tcPr>
          <w:p w14:paraId="7EC67FA2" w14:textId="77777777" w:rsidR="002E60CB" w:rsidRPr="005A4A4C" w:rsidRDefault="002E60CB" w:rsidP="00420351">
            <w:pPr>
              <w:keepNext/>
              <w:keepLines/>
              <w:rPr>
                <w:sz w:val="20"/>
                <w:szCs w:val="20"/>
              </w:rPr>
            </w:pPr>
            <w:r w:rsidRPr="005A4A4C">
              <w:rPr>
                <w:sz w:val="20"/>
                <w:szCs w:val="20"/>
              </w:rPr>
              <w:t>Optional</w:t>
            </w:r>
          </w:p>
        </w:tc>
        <w:tc>
          <w:tcPr>
            <w:tcW w:w="2817" w:type="dxa"/>
            <w:shd w:val="clear" w:color="auto" w:fill="auto"/>
            <w:vAlign w:val="bottom"/>
          </w:tcPr>
          <w:p w14:paraId="201B5BF8" w14:textId="77777777" w:rsidR="002E60CB" w:rsidRPr="005A4A4C" w:rsidRDefault="002E60CB" w:rsidP="00420351">
            <w:pPr>
              <w:keepNext/>
              <w:keepLines/>
              <w:rPr>
                <w:sz w:val="20"/>
                <w:szCs w:val="20"/>
              </w:rPr>
            </w:pPr>
            <w:r w:rsidRPr="005A4A4C">
              <w:rPr>
                <w:sz w:val="20"/>
                <w:szCs w:val="20"/>
              </w:rPr>
              <w:t>-</w:t>
            </w:r>
          </w:p>
        </w:tc>
      </w:tr>
      <w:tr w:rsidR="002E60CB" w:rsidRPr="00C31177" w14:paraId="127BF52B" w14:textId="77777777" w:rsidTr="0088515B">
        <w:trPr>
          <w:jc w:val="center"/>
        </w:trPr>
        <w:tc>
          <w:tcPr>
            <w:tcW w:w="2111" w:type="dxa"/>
            <w:shd w:val="clear" w:color="auto" w:fill="auto"/>
          </w:tcPr>
          <w:p w14:paraId="3366444B" w14:textId="77777777" w:rsidR="008C343E" w:rsidRDefault="002E60CB" w:rsidP="008C343E">
            <w:pPr>
              <w:keepNext/>
              <w:keepLines/>
              <w:spacing w:after="0"/>
              <w:rPr>
                <w:ins w:id="643" w:author="nick" w:date="2020-02-21T20:11:00Z"/>
                <w:sz w:val="20"/>
                <w:szCs w:val="20"/>
              </w:rPr>
            </w:pPr>
            <w:r w:rsidRPr="00BC3F09">
              <w:rPr>
                <w:sz w:val="20"/>
                <w:szCs w:val="20"/>
              </w:rPr>
              <w:t>blind</w:t>
            </w:r>
            <w:r w:rsidRPr="00BC3F09">
              <w:rPr>
                <w:sz w:val="20"/>
                <w:szCs w:val="20"/>
              </w:rPr>
              <w:br/>
            </w:r>
            <w:proofErr w:type="spellStart"/>
            <w:r w:rsidRPr="00BC3F09">
              <w:rPr>
                <w:sz w:val="20"/>
                <w:szCs w:val="20"/>
              </w:rPr>
              <w:t>self_piercing</w:t>
            </w:r>
            <w:proofErr w:type="spellEnd"/>
            <w:r w:rsidRPr="00BC3F09">
              <w:rPr>
                <w:sz w:val="20"/>
                <w:szCs w:val="20"/>
              </w:rPr>
              <w:br/>
              <w:t>solid</w:t>
            </w:r>
            <w:r w:rsidRPr="00BC3F09">
              <w:rPr>
                <w:sz w:val="20"/>
                <w:szCs w:val="20"/>
              </w:rPr>
              <w:br/>
              <w:t>swop</w:t>
            </w:r>
          </w:p>
          <w:p w14:paraId="7556C1A4" w14:textId="77777777" w:rsidR="008C343E" w:rsidRPr="00BC3F09" w:rsidRDefault="008C343E" w:rsidP="008C343E">
            <w:pPr>
              <w:keepNext/>
              <w:keepLines/>
              <w:rPr>
                <w:sz w:val="20"/>
                <w:szCs w:val="20"/>
              </w:rPr>
            </w:pPr>
            <w:proofErr w:type="spellStart"/>
            <w:ins w:id="644" w:author="nick" w:date="2020-02-21T20:10:00Z">
              <w:r>
                <w:rPr>
                  <w:sz w:val="20"/>
                  <w:szCs w:val="20"/>
                </w:rPr>
                <w:t>clinch_rivet_stud</w:t>
              </w:r>
            </w:ins>
            <w:proofErr w:type="spellEnd"/>
          </w:p>
        </w:tc>
        <w:tc>
          <w:tcPr>
            <w:tcW w:w="2268" w:type="dxa"/>
            <w:shd w:val="clear" w:color="auto" w:fill="auto"/>
          </w:tcPr>
          <w:p w14:paraId="1C4FACF6" w14:textId="77777777" w:rsidR="002E60CB" w:rsidRPr="00BC3F09" w:rsidRDefault="002E60CB" w:rsidP="00420351">
            <w:pPr>
              <w:keepNext/>
              <w:keepLines/>
              <w:rPr>
                <w:sz w:val="20"/>
                <w:szCs w:val="20"/>
              </w:rPr>
            </w:pPr>
            <w:r w:rsidRPr="00BC3F09">
              <w:rPr>
                <w:sz w:val="20"/>
                <w:szCs w:val="20"/>
              </w:rPr>
              <w:t>1</w:t>
            </w:r>
          </w:p>
        </w:tc>
        <w:tc>
          <w:tcPr>
            <w:tcW w:w="1276" w:type="dxa"/>
            <w:shd w:val="clear" w:color="auto" w:fill="auto"/>
          </w:tcPr>
          <w:p w14:paraId="37AB20ED" w14:textId="77777777" w:rsidR="002E60CB" w:rsidRPr="00BC3F09" w:rsidRDefault="002E60CB" w:rsidP="00420351">
            <w:pPr>
              <w:keepNext/>
              <w:keepLines/>
              <w:rPr>
                <w:sz w:val="20"/>
                <w:szCs w:val="20"/>
              </w:rPr>
            </w:pPr>
            <w:r w:rsidRPr="00BC3F09">
              <w:rPr>
                <w:sz w:val="20"/>
                <w:szCs w:val="20"/>
              </w:rPr>
              <w:t>Optional</w:t>
            </w:r>
          </w:p>
        </w:tc>
        <w:tc>
          <w:tcPr>
            <w:tcW w:w="2817" w:type="dxa"/>
            <w:shd w:val="clear" w:color="auto" w:fill="auto"/>
          </w:tcPr>
          <w:p w14:paraId="3B1AE97B" w14:textId="77777777" w:rsidR="002E60CB" w:rsidRPr="00BC3F09" w:rsidRDefault="005A7483" w:rsidP="00420351">
            <w:pPr>
              <w:keepNext/>
              <w:keepLines/>
              <w:rPr>
                <w:sz w:val="20"/>
                <w:szCs w:val="20"/>
              </w:rPr>
            </w:pPr>
            <w:r>
              <w:rPr>
                <w:sz w:val="20"/>
                <w:szCs w:val="20"/>
              </w:rPr>
              <w:t>Maximum</w:t>
            </w:r>
            <w:r w:rsidR="002E60CB" w:rsidRPr="00BC3F09">
              <w:rPr>
                <w:sz w:val="20"/>
                <w:szCs w:val="20"/>
              </w:rPr>
              <w:t xml:space="preserve"> one of the listed elements.</w:t>
            </w:r>
          </w:p>
        </w:tc>
      </w:tr>
    </w:tbl>
    <w:p w14:paraId="38793229" w14:textId="3C921D08" w:rsidR="002E60CB" w:rsidRDefault="002E60CB" w:rsidP="00420351">
      <w:pPr>
        <w:pStyle w:val="Beschriftung"/>
        <w:keepNext/>
        <w:keepLines/>
        <w:spacing w:before="120"/>
      </w:pPr>
      <w:bookmarkStart w:id="645" w:name="_Toc3566449"/>
      <w:bookmarkStart w:id="646" w:name="_Toc27753817"/>
      <w:r>
        <w:t xml:space="preserve">Table </w:t>
      </w:r>
      <w:ins w:id="647" w:author="Dr. Carsten Franke" w:date="2020-03-09T16:02:00Z">
        <w:r w:rsidR="001D2A94">
          <w:fldChar w:fldCharType="begin"/>
        </w:r>
        <w:r w:rsidR="001D2A94">
          <w:instrText xml:space="preserve"> SEQ Table \* ARABIC </w:instrText>
        </w:r>
      </w:ins>
      <w:r w:rsidR="001D2A94">
        <w:fldChar w:fldCharType="separate"/>
      </w:r>
      <w:ins w:id="648" w:author="Dr. Carsten Franke" w:date="2020-03-09T16:02:00Z">
        <w:r w:rsidR="001D2A94">
          <w:rPr>
            <w:noProof/>
          </w:rPr>
          <w:t>42</w:t>
        </w:r>
        <w:r w:rsidR="001D2A94">
          <w:fldChar w:fldCharType="end"/>
        </w:r>
      </w:ins>
      <w:del w:id="649" w:author="Dr. Carsten Franke" w:date="2020-03-09T16:02:00Z">
        <w:r w:rsidR="00D43112" w:rsidDel="001D2A94">
          <w:fldChar w:fldCharType="begin"/>
        </w:r>
        <w:r w:rsidR="00D43112" w:rsidDel="001D2A94">
          <w:delInstrText xml:space="preserve"> SEQ Table \* ARABIC </w:delInstrText>
        </w:r>
        <w:r w:rsidR="00D43112" w:rsidDel="001D2A94">
          <w:fldChar w:fldCharType="separate"/>
        </w:r>
        <w:r w:rsidR="00004854" w:rsidDel="001D2A94">
          <w:rPr>
            <w:noProof/>
          </w:rPr>
          <w:delText>42</w:delText>
        </w:r>
        <w:r w:rsidR="00D43112" w:rsidDel="001D2A94">
          <w:fldChar w:fldCharType="end"/>
        </w:r>
      </w:del>
      <w:r>
        <w:t xml:space="preserve">: Nested elements of element </w:t>
      </w:r>
      <w:r w:rsidRPr="009B4B01">
        <w:rPr>
          <w:rFonts w:ascii="Courier New" w:hAnsi="Courier New" w:cs="Courier New"/>
          <w:bCs w:val="0"/>
          <w:i/>
          <w:sz w:val="18"/>
          <w:szCs w:val="18"/>
        </w:rPr>
        <w:t>&lt;rivet</w:t>
      </w:r>
      <w:r w:rsidR="00753389">
        <w:rPr>
          <w:rFonts w:ascii="Courier New" w:hAnsi="Courier New" w:cs="Courier New"/>
          <w:bCs w:val="0"/>
          <w:i/>
          <w:sz w:val="18"/>
          <w:szCs w:val="18"/>
        </w:rPr>
        <w:t>/</w:t>
      </w:r>
      <w:r w:rsidRPr="009B4B01">
        <w:rPr>
          <w:rFonts w:ascii="Courier New" w:hAnsi="Courier New" w:cs="Courier New"/>
          <w:bCs w:val="0"/>
          <w:i/>
          <w:sz w:val="18"/>
          <w:szCs w:val="18"/>
        </w:rPr>
        <w:t>&gt;</w:t>
      </w:r>
      <w:bookmarkEnd w:id="645"/>
      <w:bookmarkEnd w:id="646"/>
    </w:p>
    <w:p w14:paraId="1C8629EF" w14:textId="77777777" w:rsidR="002E60CB" w:rsidRDefault="002E60CB" w:rsidP="002E60CB">
      <w:r>
        <w:t xml:space="preserve">The subtypes are described in detail in the following sections. </w:t>
      </w:r>
    </w:p>
    <w:p w14:paraId="620383E6" w14:textId="77777777" w:rsidR="002E60CB" w:rsidRPr="00226A3F" w:rsidRDefault="00753389" w:rsidP="00817E05">
      <w:pPr>
        <w:pStyle w:val="Example"/>
        <w:keepNext/>
        <w:spacing w:before="120"/>
      </w:pPr>
      <w:r>
        <w:lastRenderedPageBreak/>
        <w:t>Example</w:t>
      </w:r>
      <w:r w:rsidR="002E60CB" w:rsidRPr="00226A3F">
        <w:t xml:space="preserve">: </w:t>
      </w:r>
    </w:p>
    <w:p w14:paraId="3BE7F2BC" w14:textId="77777777" w:rsidR="002E60CB" w:rsidRPr="00226A3F" w:rsidRDefault="002E60CB" w:rsidP="002E60CB">
      <w:pPr>
        <w:pStyle w:val="XMLCode"/>
        <w:keepNext/>
      </w:pPr>
    </w:p>
    <w:p w14:paraId="4C57EA84" w14:textId="77777777" w:rsidR="002E60CB" w:rsidRPr="00226A3F" w:rsidRDefault="002E60CB" w:rsidP="002E60CB">
      <w:pPr>
        <w:pStyle w:val="XMLCode"/>
        <w:keepNext/>
      </w:pPr>
      <w:r w:rsidRPr="00226A3F">
        <w:t>&lt;connection_0d label=</w:t>
      </w:r>
      <w:r w:rsidR="00194316">
        <w:t>"</w:t>
      </w:r>
      <w:r w:rsidRPr="000F7EEA">
        <w:t>RVT</w:t>
      </w:r>
      <w:r w:rsidRPr="00226A3F">
        <w:t>_2123921</w:t>
      </w:r>
      <w:r w:rsidR="00194316">
        <w:t>"</w:t>
      </w:r>
      <w:r w:rsidRPr="00226A3F">
        <w:t>&gt;</w:t>
      </w:r>
    </w:p>
    <w:p w14:paraId="63CCAA16" w14:textId="77777777" w:rsidR="0009532E" w:rsidRDefault="002E60CB" w:rsidP="002E60CB">
      <w:pPr>
        <w:pStyle w:val="XMLCode"/>
        <w:keepNext/>
      </w:pPr>
      <w:r w:rsidRPr="00D129C6">
        <w:t xml:space="preserve">    </w:t>
      </w:r>
      <w:r w:rsidR="0009532E">
        <w:t>...</w:t>
      </w:r>
    </w:p>
    <w:p w14:paraId="3DA5E98E" w14:textId="77777777" w:rsidR="002E60CB" w:rsidRPr="00817E05" w:rsidRDefault="0009532E" w:rsidP="002E60CB">
      <w:pPr>
        <w:pStyle w:val="XMLCode"/>
        <w:keepNext/>
        <w:rPr>
          <w:b/>
          <w:color w:val="0070C0"/>
        </w:rPr>
      </w:pPr>
      <w:r>
        <w:tab/>
      </w:r>
      <w:r w:rsidR="002E60CB" w:rsidRPr="00817E05">
        <w:rPr>
          <w:b/>
          <w:color w:val="0070C0"/>
        </w:rPr>
        <w:t xml:space="preserve">&lt;rivet </w:t>
      </w:r>
      <w:proofErr w:type="spellStart"/>
      <w:r w:rsidR="002E60CB" w:rsidRPr="00817E05">
        <w:rPr>
          <w:b/>
          <w:color w:val="0070C0"/>
        </w:rPr>
        <w:t>shaft_diameter</w:t>
      </w:r>
      <w:proofErr w:type="spellEnd"/>
      <w:r w:rsidR="002E60CB" w:rsidRPr="00817E05">
        <w:rPr>
          <w:b/>
          <w:color w:val="0070C0"/>
        </w:rPr>
        <w:t>=</w:t>
      </w:r>
      <w:r w:rsidR="00194316">
        <w:rPr>
          <w:b/>
          <w:color w:val="0070C0"/>
        </w:rPr>
        <w:t>"</w:t>
      </w:r>
      <w:r w:rsidR="002E60CB" w:rsidRPr="00817E05">
        <w:rPr>
          <w:b/>
          <w:color w:val="0070C0"/>
        </w:rPr>
        <w:t>5.0</w:t>
      </w:r>
      <w:r w:rsidR="00194316">
        <w:rPr>
          <w:b/>
          <w:color w:val="0070C0"/>
        </w:rPr>
        <w:t>"</w:t>
      </w:r>
      <w:r w:rsidR="002E60CB" w:rsidRPr="00817E05">
        <w:rPr>
          <w:b/>
          <w:color w:val="0070C0"/>
        </w:rPr>
        <w:t xml:space="preserve"> </w:t>
      </w:r>
      <w:proofErr w:type="spellStart"/>
      <w:r w:rsidR="002E60CB" w:rsidRPr="00817E05">
        <w:rPr>
          <w:b/>
          <w:color w:val="0070C0"/>
        </w:rPr>
        <w:t>head_diameter</w:t>
      </w:r>
      <w:proofErr w:type="spellEnd"/>
      <w:r w:rsidR="002E60CB" w:rsidRPr="00817E05">
        <w:rPr>
          <w:b/>
          <w:color w:val="0070C0"/>
        </w:rPr>
        <w:t>=</w:t>
      </w:r>
      <w:r w:rsidR="00194316">
        <w:rPr>
          <w:b/>
          <w:color w:val="0070C0"/>
        </w:rPr>
        <w:t>"</w:t>
      </w:r>
      <w:r w:rsidR="002E60CB" w:rsidRPr="00817E05">
        <w:rPr>
          <w:b/>
          <w:color w:val="0070C0"/>
        </w:rPr>
        <w:t>8</w:t>
      </w:r>
      <w:r w:rsidR="00194316">
        <w:rPr>
          <w:b/>
          <w:color w:val="0070C0"/>
        </w:rPr>
        <w:t>"</w:t>
      </w:r>
      <w:r w:rsidR="002E60CB" w:rsidRPr="00817E05">
        <w:rPr>
          <w:b/>
          <w:color w:val="0070C0"/>
        </w:rPr>
        <w:t xml:space="preserve"> length=</w:t>
      </w:r>
      <w:r w:rsidR="00194316">
        <w:rPr>
          <w:b/>
          <w:color w:val="0070C0"/>
        </w:rPr>
        <w:t>"</w:t>
      </w:r>
      <w:r w:rsidR="002E60CB" w:rsidRPr="00817E05">
        <w:rPr>
          <w:b/>
          <w:color w:val="0070C0"/>
        </w:rPr>
        <w:t>3.5</w:t>
      </w:r>
      <w:r w:rsidR="00194316">
        <w:rPr>
          <w:b/>
          <w:color w:val="0070C0"/>
        </w:rPr>
        <w:t>"</w:t>
      </w:r>
      <w:r w:rsidR="002E60CB" w:rsidRPr="00817E05">
        <w:rPr>
          <w:b/>
          <w:color w:val="0070C0"/>
        </w:rPr>
        <w:t>&gt;</w:t>
      </w:r>
    </w:p>
    <w:p w14:paraId="20FDC514" w14:textId="77777777" w:rsidR="002E60CB" w:rsidRPr="0033379A" w:rsidRDefault="002E60CB" w:rsidP="002E60CB">
      <w:pPr>
        <w:pStyle w:val="XMLCode"/>
        <w:keepNext/>
        <w:rPr>
          <w:b/>
          <w:color w:val="0070C0"/>
          <w:lang w:val="fr-FR"/>
        </w:rPr>
      </w:pPr>
      <w:r w:rsidRPr="00817E05">
        <w:rPr>
          <w:b/>
          <w:color w:val="0070C0"/>
        </w:rPr>
        <w:t xml:space="preserve">        </w:t>
      </w:r>
      <w:r w:rsidRPr="0033379A">
        <w:rPr>
          <w:b/>
          <w:color w:val="0070C0"/>
          <w:lang w:val="fr-FR"/>
        </w:rPr>
        <w:t>&lt;</w:t>
      </w:r>
      <w:proofErr w:type="spellStart"/>
      <w:proofErr w:type="gramStart"/>
      <w:r w:rsidRPr="0033379A">
        <w:rPr>
          <w:b/>
          <w:color w:val="0070C0"/>
          <w:lang w:val="fr-FR"/>
        </w:rPr>
        <w:t>normal</w:t>
      </w:r>
      <w:proofErr w:type="gramEnd"/>
      <w:r w:rsidRPr="0033379A">
        <w:rPr>
          <w:b/>
          <w:bCs/>
          <w:color w:val="0070C0"/>
          <w:lang w:val="fr-FR"/>
        </w:rPr>
        <w:t>_direction</w:t>
      </w:r>
      <w:proofErr w:type="spellEnd"/>
      <w:r w:rsidRPr="0033379A">
        <w:rPr>
          <w:b/>
          <w:color w:val="0070C0"/>
          <w:lang w:val="fr-FR"/>
        </w:rPr>
        <w:t> x=</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3</w:t>
      </w:r>
      <w:r w:rsidR="00194316" w:rsidRPr="0033379A">
        <w:rPr>
          <w:b/>
          <w:color w:val="0070C0"/>
          <w:lang w:val="fr-FR"/>
        </w:rPr>
        <w:t>"</w:t>
      </w:r>
      <w:r w:rsidRPr="0033379A">
        <w:rPr>
          <w:b/>
          <w:color w:val="0070C0"/>
          <w:lang w:val="fr-FR"/>
        </w:rPr>
        <w:t>/&gt;</w:t>
      </w:r>
    </w:p>
    <w:p w14:paraId="427E5799" w14:textId="77777777" w:rsidR="002E60CB" w:rsidRPr="00817E05" w:rsidRDefault="002E60CB" w:rsidP="002E60CB">
      <w:pPr>
        <w:pStyle w:val="XMLCode"/>
        <w:keepNext/>
        <w:rPr>
          <w:b/>
          <w:color w:val="0070C0"/>
        </w:rPr>
      </w:pPr>
      <w:r w:rsidRPr="0033379A">
        <w:rPr>
          <w:b/>
          <w:color w:val="0070C0"/>
          <w:lang w:val="fr-FR"/>
        </w:rPr>
        <w:t xml:space="preserve">    </w:t>
      </w:r>
      <w:r w:rsidR="00AE0CCD">
        <w:rPr>
          <w:b/>
          <w:color w:val="0070C0"/>
        </w:rPr>
        <w:t>&lt;/rivet</w:t>
      </w:r>
      <w:r w:rsidR="00AE0CCD" w:rsidRPr="00817E05">
        <w:rPr>
          <w:b/>
          <w:color w:val="0070C0"/>
        </w:rPr>
        <w:t>&gt;</w:t>
      </w:r>
    </w:p>
    <w:p w14:paraId="03F35F6E" w14:textId="77777777" w:rsidR="002E60CB" w:rsidRDefault="002E60CB" w:rsidP="002E60CB">
      <w:pPr>
        <w:pStyle w:val="XMLCode"/>
        <w:keepNext/>
        <w:rPr>
          <w:b/>
        </w:rPr>
      </w:pPr>
      <w:r w:rsidRPr="00226A3F">
        <w:t xml:space="preserve">    &lt;loc&gt; 1645.83 821.145 616.585 &lt;/loc&gt;</w:t>
      </w:r>
    </w:p>
    <w:p w14:paraId="2AA0A015" w14:textId="77777777" w:rsidR="002E60CB" w:rsidRPr="00226A3F" w:rsidRDefault="002E60CB" w:rsidP="002E60CB">
      <w:pPr>
        <w:pStyle w:val="XMLCode"/>
        <w:keepNext/>
      </w:pPr>
      <w:r w:rsidRPr="00226A3F">
        <w:t xml:space="preserve">    &lt;appdata&gt;</w:t>
      </w:r>
    </w:p>
    <w:p w14:paraId="6F2A040B" w14:textId="77777777" w:rsidR="002E60CB" w:rsidRPr="00226A3F" w:rsidRDefault="002E60CB" w:rsidP="002E60CB">
      <w:pPr>
        <w:pStyle w:val="XMLCode"/>
        <w:keepNext/>
      </w:pPr>
      <w:r w:rsidRPr="00226A3F">
        <w:t xml:space="preserve">        ...</w:t>
      </w:r>
    </w:p>
    <w:p w14:paraId="39E9FF99" w14:textId="77777777" w:rsidR="002E60CB" w:rsidRPr="00226A3F" w:rsidRDefault="002E60CB" w:rsidP="002E60CB">
      <w:pPr>
        <w:pStyle w:val="XMLCode"/>
        <w:keepNext/>
      </w:pPr>
      <w:r w:rsidRPr="00226A3F">
        <w:t xml:space="preserve">    &lt;/appdata&gt;</w:t>
      </w:r>
    </w:p>
    <w:p w14:paraId="60FF761C" w14:textId="77777777" w:rsidR="002E60CB" w:rsidRDefault="002E60CB" w:rsidP="002E60CB">
      <w:pPr>
        <w:pStyle w:val="XMLCode"/>
      </w:pPr>
      <w:r w:rsidRPr="00226A3F">
        <w:t>&lt;/connection_0d&gt;</w:t>
      </w:r>
    </w:p>
    <w:p w14:paraId="4362EEBB" w14:textId="77777777" w:rsidR="00920523" w:rsidRPr="00226A3F" w:rsidRDefault="00920523" w:rsidP="002E60CB">
      <w:pPr>
        <w:pStyle w:val="XMLCode"/>
      </w:pPr>
    </w:p>
    <w:p w14:paraId="456D5E9D" w14:textId="77777777" w:rsidR="002E60CB" w:rsidRDefault="002E60CB" w:rsidP="00327322">
      <w:pPr>
        <w:pStyle w:val="berschrift3"/>
      </w:pPr>
      <w:bookmarkStart w:id="650" w:name="_Toc428279367"/>
      <w:bookmarkStart w:id="651" w:name="_Toc428456104"/>
      <w:bookmarkStart w:id="652" w:name="_Toc428537067"/>
      <w:bookmarkStart w:id="653" w:name="_Toc428969386"/>
      <w:bookmarkStart w:id="654" w:name="_Toc429052777"/>
      <w:bookmarkStart w:id="655" w:name="_Toc413359586"/>
      <w:bookmarkStart w:id="656" w:name="_Toc3556978"/>
      <w:bookmarkStart w:id="657" w:name="_Toc27753590"/>
      <w:bookmarkEnd w:id="650"/>
      <w:bookmarkEnd w:id="651"/>
      <w:bookmarkEnd w:id="652"/>
      <w:bookmarkEnd w:id="653"/>
      <w:bookmarkEnd w:id="654"/>
      <w:r>
        <w:t>Blind</w:t>
      </w:r>
      <w:r w:rsidRPr="00942FED">
        <w:t xml:space="preserve"> Rivets</w:t>
      </w:r>
      <w:bookmarkEnd w:id="655"/>
      <w:bookmarkEnd w:id="656"/>
      <w:bookmarkEnd w:id="657"/>
    </w:p>
    <w:p w14:paraId="0FD38F58" w14:textId="77777777" w:rsidR="00920523" w:rsidRDefault="00920523" w:rsidP="00920523">
      <w:pPr>
        <w:autoSpaceDE w:val="0"/>
        <w:autoSpaceDN w:val="0"/>
        <w:adjustRightInd w:val="0"/>
        <w:spacing w:after="0"/>
        <w:jc w:val="both"/>
        <w:rPr>
          <w:rFonts w:cs="Calibri"/>
          <w:szCs w:val="22"/>
          <w:lang w:eastAsia="en-GB"/>
        </w:rPr>
      </w:pPr>
      <w:r>
        <w:rPr>
          <w:rFonts w:cs="Calibri"/>
          <w:szCs w:val="22"/>
          <w:lang w:eastAsia="en-GB"/>
        </w:rPr>
        <w:t>Blind rivets are one-sided rivets that require a pre-drilled hole. Blind rivets form their shape when the</w:t>
      </w:r>
    </w:p>
    <w:p w14:paraId="422EE26F" w14:textId="77777777" w:rsidR="00920523" w:rsidRDefault="00920523" w:rsidP="00920523">
      <w:pPr>
        <w:autoSpaceDE w:val="0"/>
        <w:autoSpaceDN w:val="0"/>
        <w:adjustRightInd w:val="0"/>
        <w:spacing w:after="0"/>
        <w:jc w:val="both"/>
        <w:rPr>
          <w:rFonts w:cs="Calibri"/>
          <w:szCs w:val="22"/>
          <w:lang w:eastAsia="en-GB"/>
        </w:rPr>
      </w:pPr>
      <w:r>
        <w:rPr>
          <w:rFonts w:cs="Calibri"/>
          <w:szCs w:val="22"/>
          <w:lang w:eastAsia="en-GB"/>
        </w:rPr>
        <w:t>mandrel is pulled out from the rivet body. This action securely clamps the sheets together.</w:t>
      </w:r>
    </w:p>
    <w:p w14:paraId="1BB19065" w14:textId="77777777" w:rsidR="00920523" w:rsidRDefault="00920523" w:rsidP="00920523">
      <w:pPr>
        <w:autoSpaceDE w:val="0"/>
        <w:autoSpaceDN w:val="0"/>
        <w:adjustRightInd w:val="0"/>
        <w:spacing w:before="240" w:after="0"/>
        <w:jc w:val="both"/>
        <w:rPr>
          <w:rFonts w:cs="Calibri"/>
          <w:szCs w:val="22"/>
          <w:lang w:eastAsia="en-GB"/>
        </w:rPr>
      </w:pPr>
      <w:r>
        <w:rPr>
          <w:rFonts w:cs="Calibri"/>
          <w:szCs w:val="22"/>
          <w:lang w:eastAsia="en-GB"/>
        </w:rPr>
        <w:t xml:space="preserve">A blind rivet is denoted by a nested element </w:t>
      </w:r>
      <w:r w:rsidRPr="00920523">
        <w:rPr>
          <w:rFonts w:ascii="Courier New" w:hAnsi="Courier New" w:cs="Courier New"/>
          <w:b/>
          <w:i/>
          <w:sz w:val="18"/>
          <w:szCs w:val="18"/>
        </w:rPr>
        <w:t>&lt;blind</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within </w:t>
      </w:r>
      <w:r w:rsidRPr="00920523">
        <w:rPr>
          <w:rFonts w:ascii="Courier New" w:hAnsi="Courier New" w:cs="Courier New"/>
          <w:b/>
          <w:i/>
          <w:sz w:val="18"/>
          <w:szCs w:val="18"/>
        </w:rPr>
        <w:t>&lt;rivet</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This element is described completely by its attributes and those of </w:t>
      </w:r>
      <w:r w:rsidRPr="00920523">
        <w:rPr>
          <w:rFonts w:ascii="Courier New" w:hAnsi="Courier New" w:cs="Courier New"/>
          <w:b/>
          <w:i/>
          <w:sz w:val="18"/>
          <w:szCs w:val="18"/>
        </w:rPr>
        <w:t>&lt;rivet</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w:t>
      </w:r>
    </w:p>
    <w:p w14:paraId="05FD44E4" w14:textId="77777777" w:rsidR="00920523" w:rsidRDefault="00920523" w:rsidP="00920523">
      <w:pPr>
        <w:spacing w:before="240"/>
        <w:jc w:val="both"/>
        <w:rPr>
          <w:rFonts w:cs="Calibri"/>
          <w:szCs w:val="22"/>
          <w:lang w:eastAsia="en-GB"/>
        </w:rPr>
      </w:pPr>
      <w:r>
        <w:rPr>
          <w:rFonts w:cs="Calibri"/>
          <w:szCs w:val="22"/>
          <w:lang w:eastAsia="en-GB"/>
        </w:rPr>
        <w:t xml:space="preserve">XML specification of </w:t>
      </w:r>
      <w:r w:rsidRPr="00920523">
        <w:rPr>
          <w:rFonts w:ascii="Courier New" w:hAnsi="Courier New" w:cs="Courier New"/>
          <w:b/>
          <w:i/>
          <w:sz w:val="18"/>
          <w:szCs w:val="18"/>
        </w:rPr>
        <w:t>&lt;blind</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element:</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26"/>
        <w:gridCol w:w="1417"/>
        <w:gridCol w:w="1446"/>
        <w:gridCol w:w="1106"/>
        <w:gridCol w:w="3544"/>
      </w:tblGrid>
      <w:tr w:rsidR="007A42B3" w:rsidRPr="00226A3F" w14:paraId="282451A5" w14:textId="77777777" w:rsidTr="004B2578">
        <w:trPr>
          <w:tblHeader/>
          <w:jc w:val="center"/>
        </w:trPr>
        <w:tc>
          <w:tcPr>
            <w:tcW w:w="15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0489C45" w14:textId="77777777" w:rsidR="007A42B3" w:rsidRPr="00226A3F" w:rsidRDefault="007A42B3" w:rsidP="007A42B3">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9FDACE" w14:textId="77777777" w:rsidR="007A42B3" w:rsidRPr="00226A3F" w:rsidRDefault="007A42B3" w:rsidP="007A42B3">
            <w:pPr>
              <w:keepNext/>
              <w:rPr>
                <w:b/>
                <w:i/>
              </w:rPr>
            </w:pPr>
            <w:r w:rsidRPr="00226A3F">
              <w:rPr>
                <w:b/>
                <w:i/>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B9A0592" w14:textId="77777777" w:rsidR="007A42B3" w:rsidRPr="00226A3F" w:rsidRDefault="007A42B3" w:rsidP="007A42B3">
            <w:pPr>
              <w:keepNext/>
              <w:rPr>
                <w:b/>
                <w:i/>
              </w:rPr>
            </w:pPr>
            <w:r w:rsidRPr="00226A3F">
              <w:rPr>
                <w:b/>
                <w:i/>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D4B217" w14:textId="77777777" w:rsidR="007A42B3" w:rsidRPr="00226A3F" w:rsidRDefault="000E60DF" w:rsidP="007A42B3">
            <w:pPr>
              <w:keepNext/>
              <w:rPr>
                <w:b/>
                <w:i/>
              </w:rPr>
            </w:pPr>
            <w:r>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0C10688" w14:textId="77777777" w:rsidR="007A42B3" w:rsidRPr="00226A3F" w:rsidRDefault="009436D3" w:rsidP="007A42B3">
            <w:pPr>
              <w:keepNext/>
              <w:rPr>
                <w:b/>
                <w:i/>
              </w:rPr>
            </w:pPr>
            <w:r w:rsidRPr="00A20C5C">
              <w:rPr>
                <w:b/>
                <w:i/>
              </w:rPr>
              <w:t>Constraint</w:t>
            </w:r>
            <w:r>
              <w:rPr>
                <w:b/>
                <w:i/>
              </w:rPr>
              <w:t xml:space="preserve"> / Remarks</w:t>
            </w:r>
          </w:p>
        </w:tc>
      </w:tr>
      <w:tr w:rsidR="007A42B3" w:rsidRPr="00226A3F" w14:paraId="1C170EBF" w14:textId="77777777" w:rsidTr="004B2578">
        <w:trPr>
          <w:jc w:val="center"/>
        </w:trPr>
        <w:tc>
          <w:tcPr>
            <w:tcW w:w="1526" w:type="dxa"/>
            <w:shd w:val="clear" w:color="auto" w:fill="auto"/>
          </w:tcPr>
          <w:p w14:paraId="145CF04D" w14:textId="77777777" w:rsidR="007A42B3" w:rsidRPr="00226A3F" w:rsidRDefault="007A42B3" w:rsidP="007A42B3">
            <w:pPr>
              <w:rPr>
                <w:sz w:val="20"/>
                <w:szCs w:val="20"/>
              </w:rPr>
            </w:pPr>
            <w:proofErr w:type="spellStart"/>
            <w:r>
              <w:rPr>
                <w:sz w:val="20"/>
                <w:szCs w:val="20"/>
              </w:rPr>
              <w:t>min_grip</w:t>
            </w:r>
            <w:proofErr w:type="spellEnd"/>
          </w:p>
        </w:tc>
        <w:tc>
          <w:tcPr>
            <w:tcW w:w="1417" w:type="dxa"/>
            <w:shd w:val="clear" w:color="auto" w:fill="auto"/>
          </w:tcPr>
          <w:p w14:paraId="4C7B66C8" w14:textId="77777777" w:rsidR="007A42B3" w:rsidRPr="00226A3F" w:rsidRDefault="007A42B3" w:rsidP="007A42B3">
            <w:pPr>
              <w:rPr>
                <w:sz w:val="20"/>
                <w:szCs w:val="20"/>
              </w:rPr>
            </w:pPr>
            <w:r>
              <w:rPr>
                <w:sz w:val="20"/>
                <w:szCs w:val="20"/>
              </w:rPr>
              <w:t>Floating point</w:t>
            </w:r>
          </w:p>
        </w:tc>
        <w:tc>
          <w:tcPr>
            <w:tcW w:w="1446" w:type="dxa"/>
          </w:tcPr>
          <w:p w14:paraId="3522D1F6" w14:textId="77777777" w:rsidR="007A42B3" w:rsidRPr="00226A3F" w:rsidRDefault="003A0207" w:rsidP="007A42B3">
            <w:pPr>
              <w:rPr>
                <w:sz w:val="20"/>
                <w:szCs w:val="20"/>
              </w:rPr>
            </w:pPr>
            <w:r>
              <w:rPr>
                <w:sz w:val="20"/>
                <w:szCs w:val="20"/>
              </w:rPr>
              <w:t>&gt; 0.0</w:t>
            </w:r>
          </w:p>
        </w:tc>
        <w:tc>
          <w:tcPr>
            <w:tcW w:w="1106" w:type="dxa"/>
            <w:shd w:val="clear" w:color="auto" w:fill="auto"/>
          </w:tcPr>
          <w:p w14:paraId="13DD92E7" w14:textId="77777777" w:rsidR="007A42B3" w:rsidRPr="00226A3F" w:rsidRDefault="007A42B3" w:rsidP="007A42B3">
            <w:pPr>
              <w:rPr>
                <w:sz w:val="20"/>
                <w:szCs w:val="20"/>
              </w:rPr>
            </w:pPr>
            <w:r w:rsidRPr="00226A3F">
              <w:rPr>
                <w:sz w:val="20"/>
                <w:szCs w:val="20"/>
              </w:rPr>
              <w:t>Optional</w:t>
            </w:r>
          </w:p>
        </w:tc>
        <w:tc>
          <w:tcPr>
            <w:tcW w:w="3544" w:type="dxa"/>
            <w:shd w:val="clear" w:color="auto" w:fill="auto"/>
          </w:tcPr>
          <w:p w14:paraId="365954CD" w14:textId="77777777" w:rsidR="007A42B3" w:rsidRPr="00226A3F" w:rsidRDefault="007A42B3" w:rsidP="007A42B3">
            <w:pPr>
              <w:rPr>
                <w:sz w:val="20"/>
                <w:szCs w:val="20"/>
              </w:rPr>
            </w:pPr>
            <w:r w:rsidRPr="00226A3F">
              <w:rPr>
                <w:sz w:val="20"/>
                <w:szCs w:val="20"/>
              </w:rPr>
              <w:t>-</w:t>
            </w:r>
          </w:p>
        </w:tc>
      </w:tr>
      <w:tr w:rsidR="007A42B3" w:rsidRPr="00226A3F" w14:paraId="74956674" w14:textId="77777777" w:rsidTr="004B2578">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3B9D79CC" w14:textId="77777777" w:rsidR="007A42B3" w:rsidRPr="00226A3F" w:rsidRDefault="007A42B3" w:rsidP="007A42B3">
            <w:pPr>
              <w:rPr>
                <w:sz w:val="20"/>
                <w:szCs w:val="20"/>
              </w:rPr>
            </w:pPr>
            <w:proofErr w:type="spellStart"/>
            <w:r>
              <w:rPr>
                <w:sz w:val="20"/>
                <w:szCs w:val="20"/>
              </w:rPr>
              <w:t>max_grip</w:t>
            </w:r>
            <w:proofErr w:type="spellEnd"/>
          </w:p>
        </w:tc>
        <w:tc>
          <w:tcPr>
            <w:tcW w:w="1417" w:type="dxa"/>
            <w:tcBorders>
              <w:top w:val="dotted" w:sz="4" w:space="0" w:color="auto"/>
              <w:left w:val="single" w:sz="4" w:space="0" w:color="000000"/>
              <w:bottom w:val="dotted" w:sz="4" w:space="0" w:color="auto"/>
              <w:right w:val="dotted" w:sz="4" w:space="0" w:color="auto"/>
            </w:tcBorders>
            <w:shd w:val="clear" w:color="auto" w:fill="auto"/>
          </w:tcPr>
          <w:p w14:paraId="23565ABB" w14:textId="77777777" w:rsidR="007A42B3" w:rsidRPr="00226A3F" w:rsidRDefault="007A42B3" w:rsidP="007A42B3">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42E386AF" w14:textId="77777777" w:rsidR="007A42B3" w:rsidRPr="00226A3F" w:rsidRDefault="003A0207" w:rsidP="007A42B3">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2DB2BDBE" w14:textId="77777777" w:rsidR="007A42B3" w:rsidRPr="00226A3F" w:rsidRDefault="007A42B3" w:rsidP="007A42B3">
            <w:pPr>
              <w:rPr>
                <w:sz w:val="20"/>
                <w:szCs w:val="20"/>
              </w:rPr>
            </w:pPr>
            <w:r w:rsidRPr="00A04202">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3D25F784" w14:textId="77777777" w:rsidR="007A42B3" w:rsidRPr="00226A3F" w:rsidRDefault="003A0207" w:rsidP="007A42B3">
            <w:pPr>
              <w:rPr>
                <w:sz w:val="20"/>
                <w:szCs w:val="20"/>
              </w:rPr>
            </w:pPr>
            <w:r>
              <w:rPr>
                <w:rFonts w:cs="Calibri"/>
                <w:sz w:val="20"/>
                <w:szCs w:val="20"/>
                <w:lang w:eastAsia="en-GB"/>
              </w:rPr>
              <w:t xml:space="preserve">greater equal to </w:t>
            </w:r>
            <w:proofErr w:type="spellStart"/>
            <w:r>
              <w:rPr>
                <w:rFonts w:cs="Calibri"/>
                <w:sz w:val="20"/>
                <w:szCs w:val="20"/>
                <w:lang w:eastAsia="en-GB"/>
              </w:rPr>
              <w:t>min_grip</w:t>
            </w:r>
            <w:proofErr w:type="spellEnd"/>
          </w:p>
        </w:tc>
      </w:tr>
      <w:tr w:rsidR="007A42B3" w:rsidRPr="00226A3F" w14:paraId="6F5D933B" w14:textId="77777777" w:rsidTr="00BF0410">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228878BD" w14:textId="77777777" w:rsidR="007A42B3" w:rsidRDefault="007A42B3" w:rsidP="007A42B3">
            <w:pPr>
              <w:rPr>
                <w:sz w:val="20"/>
                <w:szCs w:val="20"/>
              </w:rPr>
            </w:pPr>
            <w:r>
              <w:rPr>
                <w:sz w:val="20"/>
                <w:szCs w:val="20"/>
              </w:rPr>
              <w:t>clearance</w:t>
            </w:r>
          </w:p>
        </w:tc>
        <w:tc>
          <w:tcPr>
            <w:tcW w:w="1417" w:type="dxa"/>
            <w:tcBorders>
              <w:top w:val="dotted" w:sz="4" w:space="0" w:color="auto"/>
              <w:left w:val="single" w:sz="4" w:space="0" w:color="000000"/>
              <w:bottom w:val="dotted" w:sz="4" w:space="0" w:color="auto"/>
              <w:right w:val="dotted" w:sz="4" w:space="0" w:color="auto"/>
            </w:tcBorders>
            <w:shd w:val="clear" w:color="auto" w:fill="auto"/>
          </w:tcPr>
          <w:p w14:paraId="688CA33B" w14:textId="77777777" w:rsidR="007A42B3" w:rsidRPr="00A04202" w:rsidRDefault="007A42B3" w:rsidP="007A42B3">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765EED97" w14:textId="77777777" w:rsidR="007A42B3" w:rsidRPr="00A04202" w:rsidRDefault="003A0207" w:rsidP="007A42B3">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32CDADEC" w14:textId="77777777" w:rsidR="007A42B3" w:rsidRPr="00A04202" w:rsidRDefault="003A0207" w:rsidP="007A42B3">
            <w:pPr>
              <w:rPr>
                <w:sz w:val="20"/>
                <w:szCs w:val="20"/>
              </w:rPr>
            </w:pPr>
            <w:r>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1795F826" w14:textId="77777777" w:rsidR="007A42B3" w:rsidRDefault="003A0207" w:rsidP="007A42B3">
            <w:pPr>
              <w:rPr>
                <w:sz w:val="20"/>
                <w:szCs w:val="20"/>
              </w:rPr>
            </w:pPr>
            <w:r>
              <w:rPr>
                <w:sz w:val="20"/>
                <w:szCs w:val="20"/>
              </w:rPr>
              <w:t>-</w:t>
            </w:r>
          </w:p>
        </w:tc>
      </w:tr>
      <w:tr w:rsidR="00BF0410" w:rsidRPr="00226A3F" w14:paraId="60D998D8" w14:textId="77777777" w:rsidTr="004B2578">
        <w:trPr>
          <w:jc w:val="center"/>
        </w:trPr>
        <w:tc>
          <w:tcPr>
            <w:tcW w:w="1526" w:type="dxa"/>
            <w:tcBorders>
              <w:top w:val="dotted" w:sz="4" w:space="0" w:color="auto"/>
              <w:left w:val="single" w:sz="8" w:space="0" w:color="000000"/>
              <w:bottom w:val="single" w:sz="8" w:space="0" w:color="000000"/>
              <w:right w:val="dotted" w:sz="4" w:space="0" w:color="auto"/>
            </w:tcBorders>
            <w:shd w:val="clear" w:color="auto" w:fill="auto"/>
          </w:tcPr>
          <w:p w14:paraId="73E63EEF" w14:textId="77777777" w:rsidR="00BF0410" w:rsidRDefault="00BF0410" w:rsidP="007A42B3">
            <w:pPr>
              <w:rPr>
                <w:sz w:val="20"/>
                <w:szCs w:val="20"/>
              </w:rPr>
            </w:pPr>
            <w:r>
              <w:rPr>
                <w:sz w:val="20"/>
                <w:szCs w:val="20"/>
              </w:rPr>
              <w:t>material</w:t>
            </w:r>
          </w:p>
        </w:tc>
        <w:tc>
          <w:tcPr>
            <w:tcW w:w="1417" w:type="dxa"/>
            <w:tcBorders>
              <w:top w:val="dotted" w:sz="4" w:space="0" w:color="auto"/>
              <w:left w:val="single" w:sz="4" w:space="0" w:color="000000"/>
              <w:bottom w:val="single" w:sz="8" w:space="0" w:color="000000"/>
              <w:right w:val="dotted" w:sz="4" w:space="0" w:color="auto"/>
            </w:tcBorders>
            <w:shd w:val="clear" w:color="auto" w:fill="auto"/>
          </w:tcPr>
          <w:p w14:paraId="63094471" w14:textId="77777777" w:rsidR="00BF0410" w:rsidRDefault="00BF0410" w:rsidP="007A42B3">
            <w:pPr>
              <w:rPr>
                <w:sz w:val="20"/>
                <w:szCs w:val="20"/>
              </w:rPr>
            </w:pPr>
            <w:r>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7593995C" w14:textId="77777777" w:rsidR="00BF0410" w:rsidRDefault="00BF0410" w:rsidP="007A42B3">
            <w:pPr>
              <w:rPr>
                <w:sz w:val="20"/>
                <w:szCs w:val="20"/>
              </w:rPr>
            </w:pPr>
            <w:proofErr w:type="spellStart"/>
            <w:r>
              <w:rPr>
                <w:sz w:val="20"/>
                <w:szCs w:val="20"/>
              </w:rPr>
              <w:t>Aplhanumeric</w:t>
            </w:r>
            <w:proofErr w:type="spellEnd"/>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3A6F575B" w14:textId="77777777" w:rsidR="00BF0410" w:rsidRDefault="00BF0410" w:rsidP="007A42B3">
            <w:pPr>
              <w:rPr>
                <w:sz w:val="20"/>
                <w:szCs w:val="20"/>
              </w:rPr>
            </w:pPr>
            <w:r>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5C771E7D" w14:textId="77777777" w:rsidR="00BF0410" w:rsidRDefault="00BF0410" w:rsidP="007A42B3">
            <w:pPr>
              <w:rPr>
                <w:sz w:val="20"/>
                <w:szCs w:val="20"/>
              </w:rPr>
            </w:pPr>
            <w:r>
              <w:rPr>
                <w:sz w:val="20"/>
                <w:szCs w:val="20"/>
              </w:rPr>
              <w:t>Material of the rivet body</w:t>
            </w:r>
          </w:p>
        </w:tc>
      </w:tr>
    </w:tbl>
    <w:p w14:paraId="16C984D7" w14:textId="209424DE" w:rsidR="007A42B3" w:rsidRDefault="00753389" w:rsidP="00753389">
      <w:pPr>
        <w:pStyle w:val="Beschriftung"/>
        <w:spacing w:before="120"/>
      </w:pPr>
      <w:bookmarkStart w:id="658" w:name="_Toc3566450"/>
      <w:bookmarkStart w:id="659" w:name="_Toc27753818"/>
      <w:r>
        <w:t xml:space="preserve">Table </w:t>
      </w:r>
      <w:ins w:id="660" w:author="Dr. Carsten Franke" w:date="2020-03-09T16:02:00Z">
        <w:r w:rsidR="001D2A94">
          <w:fldChar w:fldCharType="begin"/>
        </w:r>
        <w:r w:rsidR="001D2A94">
          <w:instrText xml:space="preserve"> SEQ Table \* ARABIC </w:instrText>
        </w:r>
      </w:ins>
      <w:r w:rsidR="001D2A94">
        <w:fldChar w:fldCharType="separate"/>
      </w:r>
      <w:ins w:id="661" w:author="Dr. Carsten Franke" w:date="2020-03-09T16:02:00Z">
        <w:r w:rsidR="001D2A94">
          <w:rPr>
            <w:noProof/>
          </w:rPr>
          <w:t>43</w:t>
        </w:r>
        <w:r w:rsidR="001D2A94">
          <w:fldChar w:fldCharType="end"/>
        </w:r>
      </w:ins>
      <w:del w:id="662" w:author="Dr. Carsten Franke" w:date="2020-03-09T16:02:00Z">
        <w:r w:rsidDel="001D2A94">
          <w:fldChar w:fldCharType="begin"/>
        </w:r>
        <w:r w:rsidDel="001D2A94">
          <w:delInstrText xml:space="preserve"> SEQ Table \* ARABIC </w:delInstrText>
        </w:r>
        <w:r w:rsidDel="001D2A94">
          <w:fldChar w:fldCharType="separate"/>
        </w:r>
        <w:r w:rsidR="00004854" w:rsidDel="001D2A94">
          <w:rPr>
            <w:noProof/>
          </w:rPr>
          <w:delText>43</w:delText>
        </w:r>
        <w:r w:rsidDel="001D2A94">
          <w:fldChar w:fldCharType="end"/>
        </w:r>
      </w:del>
      <w:r w:rsidR="002D07E0">
        <w:t xml:space="preserve">: Attributes of element </w:t>
      </w:r>
      <w:r w:rsidR="002D07E0" w:rsidRPr="00753389">
        <w:rPr>
          <w:rStyle w:val="elementdeftypeChar"/>
          <w:b/>
        </w:rPr>
        <w:t>&lt;blind</w:t>
      </w:r>
      <w:r w:rsidRPr="00753389">
        <w:rPr>
          <w:rStyle w:val="elementdeftypeChar"/>
          <w:b/>
        </w:rPr>
        <w:t>/</w:t>
      </w:r>
      <w:r w:rsidR="002D07E0" w:rsidRPr="00753389">
        <w:rPr>
          <w:rStyle w:val="elementdeftypeChar"/>
          <w:b/>
        </w:rPr>
        <w:t>&gt;</w:t>
      </w:r>
      <w:bookmarkEnd w:id="658"/>
      <w:bookmarkEnd w:id="659"/>
    </w:p>
    <w:p w14:paraId="4BF9F4EF" w14:textId="77777777" w:rsidR="00F15D19" w:rsidRDefault="00F15D19" w:rsidP="00F15D19">
      <w:pPr>
        <w:jc w:val="center"/>
      </w:pPr>
      <w:r>
        <w:rPr>
          <w:noProof/>
          <w:lang w:eastAsia="en-US"/>
        </w:rPr>
        <w:drawing>
          <wp:inline distT="0" distB="0" distL="0" distR="0" wp14:anchorId="6D51EE37" wp14:editId="7B2CB800">
            <wp:extent cx="4436611" cy="2122998"/>
            <wp:effectExtent l="0" t="0" r="2540" b="0"/>
            <wp:docPr id="29" name="Picture 29" descr="Blind Rivet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Blind Rivet Components"/>
                    <pic:cNvPicPr>
                      <a:picLocks noChangeAspect="1" noChangeArrowheads="1"/>
                    </pic:cNvPicPr>
                  </pic:nvPicPr>
                  <pic:blipFill rotWithShape="1">
                    <a:blip r:embed="rId52">
                      <a:extLst>
                        <a:ext uri="{28A0092B-C50C-407E-A947-70E740481C1C}">
                          <a14:useLocalDpi xmlns:a14="http://schemas.microsoft.com/office/drawing/2010/main" val="0"/>
                        </a:ext>
                      </a:extLst>
                    </a:blip>
                    <a:srcRect b="15077"/>
                    <a:stretch/>
                  </pic:blipFill>
                  <pic:spPr bwMode="auto">
                    <a:xfrm>
                      <a:off x="0" y="0"/>
                      <a:ext cx="4436486" cy="2122938"/>
                    </a:xfrm>
                    <a:prstGeom prst="rect">
                      <a:avLst/>
                    </a:prstGeom>
                    <a:noFill/>
                    <a:ln>
                      <a:noFill/>
                    </a:ln>
                    <a:extLst>
                      <a:ext uri="{53640926-AAD7-44D8-BBD7-CCE9431645EC}">
                        <a14:shadowObscured xmlns:a14="http://schemas.microsoft.com/office/drawing/2010/main"/>
                      </a:ext>
                    </a:extLst>
                  </pic:spPr>
                </pic:pic>
              </a:graphicData>
            </a:graphic>
          </wp:inline>
        </w:drawing>
      </w:r>
    </w:p>
    <w:p w14:paraId="4F3663F1" w14:textId="77777777" w:rsidR="00CC7BC8" w:rsidRDefault="00CC7BC8" w:rsidP="00F15D19">
      <w:pPr>
        <w:jc w:val="center"/>
      </w:pPr>
      <w:r>
        <w:rPr>
          <w:rFonts w:ascii="Arial" w:hAnsi="Arial" w:cs="Arial"/>
          <w:noProof/>
          <w:color w:val="000000"/>
          <w:sz w:val="18"/>
          <w:szCs w:val="18"/>
          <w:lang w:eastAsia="en-US"/>
        </w:rPr>
        <w:lastRenderedPageBreak/>
        <w:drawing>
          <wp:inline distT="0" distB="0" distL="0" distR="0" wp14:anchorId="7D9BDA4C" wp14:editId="5F129104">
            <wp:extent cx="2874874" cy="2171687"/>
            <wp:effectExtent l="0" t="0" r="1905" b="635"/>
            <wp:docPr id="27" name="Picture 27" descr="POP_RIVET Assmbly 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OP_RIVET Assmbly Drawi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874845" cy="2171665"/>
                    </a:xfrm>
                    <a:prstGeom prst="rect">
                      <a:avLst/>
                    </a:prstGeom>
                    <a:noFill/>
                    <a:ln>
                      <a:noFill/>
                    </a:ln>
                  </pic:spPr>
                </pic:pic>
              </a:graphicData>
            </a:graphic>
          </wp:inline>
        </w:drawing>
      </w:r>
    </w:p>
    <w:p w14:paraId="74A4FCB3" w14:textId="77777777" w:rsidR="000E1769" w:rsidRDefault="000E1769" w:rsidP="00F15D19">
      <w:pPr>
        <w:jc w:val="center"/>
        <w:rPr>
          <w:sz w:val="18"/>
        </w:rPr>
      </w:pPr>
      <w:r w:rsidRPr="000E1769">
        <w:rPr>
          <w:i/>
          <w:sz w:val="18"/>
        </w:rPr>
        <w:t>Source of image</w:t>
      </w:r>
      <w:r w:rsidRPr="000E1769">
        <w:rPr>
          <w:sz w:val="18"/>
        </w:rPr>
        <w:t xml:space="preserve">: </w:t>
      </w:r>
      <w:hyperlink r:id="rId54" w:history="1">
        <w:r w:rsidRPr="0078423A">
          <w:rPr>
            <w:rStyle w:val="Hyperlink"/>
            <w:sz w:val="18"/>
          </w:rPr>
          <w:t>http://www.stanleyengineeredfastening.com/brands/pop/rivets/selection-factors</w:t>
        </w:r>
      </w:hyperlink>
    </w:p>
    <w:p w14:paraId="787F4B4C" w14:textId="10345EB1" w:rsidR="00F15D19" w:rsidRDefault="00462FB6" w:rsidP="00462FB6">
      <w:pPr>
        <w:pStyle w:val="Beschriftung"/>
      </w:pPr>
      <w:bookmarkStart w:id="663" w:name="_Toc3557089"/>
      <w:bookmarkStart w:id="664" w:name="_Toc27753704"/>
      <w:r>
        <w:t xml:space="preserve">Figure </w:t>
      </w:r>
      <w:r w:rsidR="00406B64">
        <w:fldChar w:fldCharType="begin"/>
      </w:r>
      <w:r w:rsidR="00406B64">
        <w:instrText xml:space="preserve"> SEQ Figure \* ARABIC </w:instrText>
      </w:r>
      <w:r w:rsidR="00406B64">
        <w:fldChar w:fldCharType="separate"/>
      </w:r>
      <w:r w:rsidR="00004854">
        <w:rPr>
          <w:noProof/>
        </w:rPr>
        <w:t>10</w:t>
      </w:r>
      <w:r w:rsidR="00406B64">
        <w:fldChar w:fldCharType="end"/>
      </w:r>
      <w:r w:rsidR="00F15D19" w:rsidRPr="00F15D19">
        <w:t xml:space="preserve">: Cross Section of a </w:t>
      </w:r>
      <w:r w:rsidR="00753389">
        <w:t>b</w:t>
      </w:r>
      <w:r w:rsidR="00F15D19" w:rsidRPr="00F15D19">
        <w:t xml:space="preserve">lind </w:t>
      </w:r>
      <w:r w:rsidR="00753389">
        <w:t>r</w:t>
      </w:r>
      <w:r w:rsidR="00F15D19" w:rsidRPr="00F15D19">
        <w:t>ivet</w:t>
      </w:r>
      <w:bookmarkEnd w:id="663"/>
      <w:bookmarkEnd w:id="664"/>
    </w:p>
    <w:p w14:paraId="46788E95" w14:textId="77777777" w:rsidR="00F15D19" w:rsidRDefault="00F15D19" w:rsidP="00D15422">
      <w:pPr>
        <w:autoSpaceDE w:val="0"/>
        <w:autoSpaceDN w:val="0"/>
        <w:adjustRightInd w:val="0"/>
        <w:spacing w:after="0"/>
        <w:jc w:val="both"/>
        <w:rPr>
          <w:rFonts w:cs="Calibri"/>
          <w:szCs w:val="22"/>
          <w:lang w:eastAsia="en-GB"/>
        </w:rPr>
      </w:pPr>
      <w:r>
        <w:rPr>
          <w:rFonts w:cs="Calibri"/>
          <w:szCs w:val="22"/>
          <w:lang w:eastAsia="en-GB"/>
        </w:rPr>
        <w:t xml:space="preserve">The pictures above describe what the attributes of </w:t>
      </w:r>
      <w:r w:rsidRPr="00F15D19">
        <w:rPr>
          <w:rFonts w:ascii="Courier New" w:hAnsi="Courier New" w:cs="Courier New"/>
          <w:b/>
          <w:i/>
          <w:sz w:val="18"/>
          <w:szCs w:val="18"/>
        </w:rPr>
        <w:t>&lt;rivet</w:t>
      </w:r>
      <w:r w:rsidR="00753389">
        <w:rPr>
          <w:rFonts w:ascii="Courier New" w:hAnsi="Courier New" w:cs="Courier New"/>
          <w:b/>
          <w:i/>
          <w:sz w:val="18"/>
          <w:szCs w:val="18"/>
        </w:rPr>
        <w:t>/</w:t>
      </w:r>
      <w:r w:rsidRPr="00F15D19">
        <w:rPr>
          <w:rFonts w:ascii="Courier New" w:hAnsi="Courier New" w:cs="Courier New"/>
          <w:b/>
          <w:i/>
          <w:sz w:val="18"/>
          <w:szCs w:val="18"/>
        </w:rPr>
        <w:t>&gt;</w:t>
      </w:r>
      <w:r>
        <w:rPr>
          <w:rFonts w:cs="Calibri"/>
          <w:szCs w:val="22"/>
          <w:lang w:eastAsia="en-GB"/>
        </w:rPr>
        <w:t xml:space="preserve"> and </w:t>
      </w:r>
      <w:r w:rsidRPr="00F15D19">
        <w:rPr>
          <w:rFonts w:ascii="Courier New" w:hAnsi="Courier New" w:cs="Courier New"/>
          <w:b/>
          <w:i/>
          <w:sz w:val="18"/>
          <w:szCs w:val="18"/>
        </w:rPr>
        <w:t>&lt;blind</w:t>
      </w:r>
      <w:r w:rsidR="00753389">
        <w:rPr>
          <w:rFonts w:ascii="Courier New" w:hAnsi="Courier New" w:cs="Courier New"/>
          <w:b/>
          <w:i/>
          <w:sz w:val="18"/>
          <w:szCs w:val="18"/>
        </w:rPr>
        <w:t>/</w:t>
      </w:r>
      <w:r w:rsidRPr="00F15D19">
        <w:rPr>
          <w:rFonts w:ascii="Courier New" w:hAnsi="Courier New" w:cs="Courier New"/>
          <w:b/>
          <w:i/>
          <w:sz w:val="18"/>
          <w:szCs w:val="18"/>
        </w:rPr>
        <w:t>&gt;</w:t>
      </w:r>
      <w:r>
        <w:rPr>
          <w:rFonts w:cs="Calibri"/>
          <w:szCs w:val="22"/>
          <w:lang w:eastAsia="en-GB"/>
        </w:rPr>
        <w:t xml:space="preserve"> correspond to:</w:t>
      </w:r>
    </w:p>
    <w:p w14:paraId="1A02BA3B" w14:textId="77777777" w:rsidR="000E1769" w:rsidRPr="00B142AC" w:rsidRDefault="00F15D19" w:rsidP="00B90690">
      <w:pPr>
        <w:pStyle w:val="Listenabsatz"/>
        <w:numPr>
          <w:ilvl w:val="0"/>
          <w:numId w:val="29"/>
        </w:numPr>
        <w:autoSpaceDE w:val="0"/>
        <w:autoSpaceDN w:val="0"/>
        <w:adjustRightInd w:val="0"/>
        <w:jc w:val="both"/>
        <w:rPr>
          <w:rFonts w:cs="Calibri"/>
          <w:lang w:val="en-US" w:eastAsia="en-GB"/>
        </w:rPr>
      </w:pPr>
      <w:proofErr w:type="spellStart"/>
      <w:r w:rsidRPr="00753389">
        <w:rPr>
          <w:rStyle w:val="elementdeftypeChar"/>
        </w:rPr>
        <w:t>min_grip</w:t>
      </w:r>
      <w:proofErr w:type="spellEnd"/>
      <w:r w:rsidRPr="00B142AC">
        <w:rPr>
          <w:rFonts w:cs="Calibri"/>
          <w:lang w:val="en-US" w:eastAsia="en-GB"/>
        </w:rPr>
        <w:t xml:space="preserve">, </w:t>
      </w:r>
      <w:proofErr w:type="spellStart"/>
      <w:r w:rsidRPr="00D16597">
        <w:rPr>
          <w:rStyle w:val="elementdeftypeChar"/>
        </w:rPr>
        <w:t>max_grip</w:t>
      </w:r>
      <w:proofErr w:type="spellEnd"/>
      <w:r w:rsidRPr="00B142AC">
        <w:rPr>
          <w:rFonts w:cs="Calibri"/>
          <w:lang w:val="en-US" w:eastAsia="en-GB"/>
        </w:rPr>
        <w:t>: these two attributes collectively de</w:t>
      </w:r>
      <w:r w:rsidR="00D15422" w:rsidRPr="00B142AC">
        <w:rPr>
          <w:rFonts w:cs="Calibri"/>
          <w:lang w:val="en-US" w:eastAsia="en-GB"/>
        </w:rPr>
        <w:t>scribe the effective grip range</w:t>
      </w:r>
      <w:r w:rsidR="00606227" w:rsidRPr="00B142AC">
        <w:rPr>
          <w:rFonts w:cs="Calibri"/>
          <w:lang w:val="en-US" w:eastAsia="en-GB"/>
        </w:rPr>
        <w:t xml:space="preserve"> </w:t>
      </w:r>
      <w:r w:rsidRPr="00B142AC">
        <w:rPr>
          <w:rFonts w:cs="Calibri"/>
          <w:lang w:val="en-US" w:eastAsia="en-GB"/>
        </w:rPr>
        <w:t>of the rivet.</w:t>
      </w:r>
      <w:r w:rsidR="00606227" w:rsidRPr="00B142AC">
        <w:rPr>
          <w:rFonts w:cs="Calibri"/>
          <w:lang w:val="en-US" w:eastAsia="en-GB"/>
        </w:rPr>
        <w:t xml:space="preserve"> </w:t>
      </w:r>
      <w:r w:rsidR="000E1769" w:rsidRPr="00B142AC">
        <w:rPr>
          <w:rFonts w:cs="Calibri"/>
          <w:lang w:val="en-US" w:eastAsia="en-GB"/>
        </w:rPr>
        <w:t>A blind rivet is engineered so that it can be used for a specific range of material thickness for which it provides proper joining between connected parts. This can b</w:t>
      </w:r>
      <w:r w:rsidR="00D16597">
        <w:rPr>
          <w:rFonts w:cs="Calibri"/>
          <w:lang w:val="en-US" w:eastAsia="en-GB"/>
        </w:rPr>
        <w:t xml:space="preserve">e called as the blind rivet’s grip </w:t>
      </w:r>
      <w:r w:rsidR="000E1769" w:rsidRPr="00B142AC">
        <w:rPr>
          <w:rFonts w:cs="Calibri"/>
          <w:lang w:val="en-US" w:eastAsia="en-GB"/>
        </w:rPr>
        <w:t>range.</w:t>
      </w:r>
    </w:p>
    <w:p w14:paraId="75AF2393" w14:textId="77777777" w:rsidR="00715937" w:rsidRDefault="00715937" w:rsidP="00D16597">
      <w:pPr>
        <w:autoSpaceDE w:val="0"/>
        <w:autoSpaceDN w:val="0"/>
        <w:adjustRightInd w:val="0"/>
        <w:spacing w:after="0"/>
        <w:ind w:left="709"/>
        <w:jc w:val="both"/>
        <w:rPr>
          <w:rFonts w:cs="Calibri"/>
          <w:szCs w:val="22"/>
          <w:lang w:eastAsia="en-GB"/>
        </w:rPr>
      </w:pPr>
      <w:r w:rsidRPr="00715937">
        <w:rPr>
          <w:rFonts w:cs="Calibri"/>
          <w:b/>
          <w:i/>
          <w:szCs w:val="22"/>
          <w:lang w:eastAsia="en-GB"/>
        </w:rPr>
        <w:t>Remark:</w:t>
      </w:r>
      <w:r>
        <w:rPr>
          <w:rFonts w:cs="Calibri"/>
          <w:szCs w:val="22"/>
          <w:lang w:eastAsia="en-GB"/>
        </w:rPr>
        <w:t xml:space="preserve"> In case of material thickness changes in connected parts might lead to other size of</w:t>
      </w:r>
      <w:r w:rsidR="00D16597">
        <w:rPr>
          <w:rFonts w:cs="Calibri"/>
          <w:szCs w:val="22"/>
          <w:lang w:eastAsia="en-GB"/>
        </w:rPr>
        <w:t xml:space="preserve"> </w:t>
      </w:r>
      <w:r>
        <w:rPr>
          <w:rFonts w:cs="Calibri"/>
          <w:szCs w:val="22"/>
          <w:lang w:eastAsia="en-GB"/>
        </w:rPr>
        <w:t>blind rivet as joining element!</w:t>
      </w:r>
    </w:p>
    <w:p w14:paraId="5AF4BCCE" w14:textId="77777777" w:rsidR="00753389" w:rsidRPr="00753389" w:rsidRDefault="00F15D19" w:rsidP="00B90690">
      <w:pPr>
        <w:pStyle w:val="Listenabsatz"/>
        <w:numPr>
          <w:ilvl w:val="0"/>
          <w:numId w:val="29"/>
        </w:numPr>
        <w:autoSpaceDE w:val="0"/>
        <w:autoSpaceDN w:val="0"/>
        <w:adjustRightInd w:val="0"/>
        <w:jc w:val="both"/>
        <w:rPr>
          <w:rFonts w:cs="Calibri"/>
          <w:lang w:val="en-US" w:eastAsia="en-GB"/>
        </w:rPr>
      </w:pPr>
      <w:r w:rsidRPr="00753389">
        <w:rPr>
          <w:rStyle w:val="elementdeftypeChar"/>
          <w:lang w:eastAsia="en-GB"/>
        </w:rPr>
        <w:t>clearance</w:t>
      </w:r>
      <w:r w:rsidRPr="00753389">
        <w:rPr>
          <w:rFonts w:cs="Calibri"/>
          <w:lang w:val="en-US" w:eastAsia="en-GB"/>
        </w:rPr>
        <w:t xml:space="preserve">: the blind rivet needs some clearance </w:t>
      </w:r>
      <w:r w:rsidR="007E2BBF" w:rsidRPr="00753389">
        <w:rPr>
          <w:rFonts w:cs="Calibri"/>
          <w:lang w:val="en-US" w:eastAsia="en-GB"/>
        </w:rPr>
        <w:t xml:space="preserve">on the blind side, which is the side of mandrel head, </w:t>
      </w:r>
      <w:r w:rsidRPr="00753389">
        <w:rPr>
          <w:rFonts w:cs="Calibri"/>
          <w:lang w:val="en-US" w:eastAsia="en-GB"/>
        </w:rPr>
        <w:t>when inserted into the holes, be</w:t>
      </w:r>
      <w:r w:rsidR="007E2BBF" w:rsidRPr="00753389">
        <w:rPr>
          <w:rFonts w:cs="Calibri"/>
          <w:lang w:val="en-US" w:eastAsia="en-GB"/>
        </w:rPr>
        <w:t>f</w:t>
      </w:r>
      <w:r w:rsidRPr="00753389">
        <w:rPr>
          <w:rFonts w:cs="Calibri"/>
          <w:lang w:val="en-US" w:eastAsia="en-GB"/>
        </w:rPr>
        <w:t>ore it is</w:t>
      </w:r>
      <w:r w:rsidR="007E2BBF" w:rsidRPr="00753389">
        <w:rPr>
          <w:rFonts w:cs="Calibri"/>
          <w:lang w:val="en-US" w:eastAsia="en-GB"/>
        </w:rPr>
        <w:t xml:space="preserve"> </w:t>
      </w:r>
      <w:r w:rsidRPr="00753389">
        <w:rPr>
          <w:rFonts w:cs="Calibri"/>
          <w:lang w:val="en-US" w:eastAsia="en-GB"/>
        </w:rPr>
        <w:t>applied.</w:t>
      </w:r>
    </w:p>
    <w:p w14:paraId="79FC1528" w14:textId="77777777" w:rsidR="00BF0410" w:rsidRPr="00B142AC" w:rsidRDefault="00BF0410" w:rsidP="00B90690">
      <w:pPr>
        <w:pStyle w:val="Listenabsatz"/>
        <w:numPr>
          <w:ilvl w:val="0"/>
          <w:numId w:val="29"/>
        </w:numPr>
        <w:autoSpaceDE w:val="0"/>
        <w:autoSpaceDN w:val="0"/>
        <w:adjustRightInd w:val="0"/>
        <w:jc w:val="both"/>
        <w:rPr>
          <w:rFonts w:cs="Calibri"/>
          <w:lang w:val="en-US" w:eastAsia="en-GB"/>
        </w:rPr>
      </w:pPr>
      <w:r w:rsidRPr="00753389">
        <w:rPr>
          <w:rStyle w:val="elementdeftypeChar"/>
          <w:lang w:eastAsia="en-GB"/>
        </w:rPr>
        <w:t>material</w:t>
      </w:r>
      <w:r w:rsidRPr="00753389">
        <w:rPr>
          <w:rFonts w:cs="Calibri"/>
          <w:lang w:val="en-US" w:eastAsia="en-GB"/>
        </w:rPr>
        <w:t>: this at</w:t>
      </w:r>
      <w:r w:rsidR="00D16597">
        <w:rPr>
          <w:rFonts w:cs="Calibri"/>
          <w:lang w:val="en-US" w:eastAsia="en-GB"/>
        </w:rPr>
        <w:t>tribute defines the applied mate</w:t>
      </w:r>
      <w:r w:rsidRPr="00753389">
        <w:rPr>
          <w:rFonts w:cs="Calibri"/>
          <w:lang w:val="en-US" w:eastAsia="en-GB"/>
        </w:rPr>
        <w:t xml:space="preserve">rial of the blind rivet body. </w:t>
      </w:r>
      <w:proofErr w:type="gramStart"/>
      <w:r w:rsidRPr="00753389">
        <w:rPr>
          <w:rFonts w:cs="Calibri"/>
          <w:lang w:val="en-US" w:eastAsia="en-GB"/>
        </w:rPr>
        <w:t>Generally</w:t>
      </w:r>
      <w:proofErr w:type="gramEnd"/>
      <w:r w:rsidRPr="00753389">
        <w:rPr>
          <w:rFonts w:cs="Calibri"/>
          <w:lang w:val="en-US" w:eastAsia="en-GB"/>
        </w:rPr>
        <w:t xml:space="preserve"> the applied rivet should be used with connected parts so that the connector rivet element has the same physical and mechanical properties as the components to be joined.</w:t>
      </w:r>
      <w:r w:rsidR="00827E1A" w:rsidRPr="00753389">
        <w:rPr>
          <w:rFonts w:cs="Calibri"/>
          <w:lang w:val="en-US" w:eastAsia="en-GB"/>
        </w:rPr>
        <w:t xml:space="preserve"> (usual materials: Steel, Stainless Steel, Nickel Copper Alloy (Monel) Copper and several grades of Aluminum)</w:t>
      </w:r>
    </w:p>
    <w:p w14:paraId="56C49611" w14:textId="77777777" w:rsidR="00940813" w:rsidRDefault="00940813" w:rsidP="00476C37">
      <w:pPr>
        <w:pStyle w:val="Listenabsatz"/>
        <w:autoSpaceDE w:val="0"/>
        <w:autoSpaceDN w:val="0"/>
        <w:adjustRightInd w:val="0"/>
        <w:spacing w:after="120"/>
        <w:ind w:left="0"/>
        <w:jc w:val="both"/>
        <w:rPr>
          <w:rFonts w:cs="Calibri"/>
          <w:lang w:val="en-US" w:eastAsia="en-GB"/>
        </w:rPr>
      </w:pPr>
      <w:r>
        <w:rPr>
          <w:rFonts w:cs="Calibri"/>
          <w:lang w:val="en-US" w:eastAsia="en-GB"/>
        </w:rPr>
        <w:t>When a blind rivet is going to be applied to join 2 components which have different mechanical properties like one of them is thinner than the other or one of them is softer that the other, then the normal direction element will become more important to show the proper setting direction of the rivet as seen in the picture below:</w:t>
      </w:r>
    </w:p>
    <w:p w14:paraId="4EBDF1CD" w14:textId="77777777" w:rsidR="00940813" w:rsidRDefault="00476C37" w:rsidP="00476C37">
      <w:pPr>
        <w:pStyle w:val="Listenabsatz"/>
        <w:autoSpaceDE w:val="0"/>
        <w:autoSpaceDN w:val="0"/>
        <w:adjustRightInd w:val="0"/>
        <w:ind w:left="0"/>
        <w:jc w:val="center"/>
        <w:rPr>
          <w:rFonts w:cs="Calibri"/>
          <w:lang w:val="en-US" w:eastAsia="en-GB"/>
        </w:rPr>
      </w:pPr>
      <w:r>
        <w:rPr>
          <w:noProof/>
          <w:lang w:val="en-US" w:eastAsia="en-US"/>
        </w:rPr>
        <w:drawing>
          <wp:inline distT="0" distB="0" distL="0" distR="0" wp14:anchorId="66522696" wp14:editId="789F240D">
            <wp:extent cx="1725647" cy="1368000"/>
            <wp:effectExtent l="0" t="0" r="8255"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1725647" cy="1368000"/>
                    </a:xfrm>
                    <a:prstGeom prst="rect">
                      <a:avLst/>
                    </a:prstGeom>
                  </pic:spPr>
                </pic:pic>
              </a:graphicData>
            </a:graphic>
          </wp:inline>
        </w:drawing>
      </w:r>
    </w:p>
    <w:p w14:paraId="67F22754" w14:textId="219BD421" w:rsidR="00476C37" w:rsidRPr="00977053" w:rsidRDefault="00476C37" w:rsidP="00812432">
      <w:pPr>
        <w:pStyle w:val="Beschriftung"/>
        <w:spacing w:before="120"/>
      </w:pPr>
      <w:bookmarkStart w:id="665" w:name="_Toc3557090"/>
      <w:bookmarkStart w:id="666" w:name="_Toc27753705"/>
      <w:r>
        <w:t xml:space="preserve">Figure </w:t>
      </w:r>
      <w:r w:rsidR="00406B64">
        <w:fldChar w:fldCharType="begin"/>
      </w:r>
      <w:r w:rsidR="00406B64">
        <w:instrText xml:space="preserve"> SEQ Figure \* ARABIC </w:instrText>
      </w:r>
      <w:r w:rsidR="00406B64">
        <w:fldChar w:fldCharType="separate"/>
      </w:r>
      <w:r w:rsidR="00004854">
        <w:rPr>
          <w:noProof/>
        </w:rPr>
        <w:t>11</w:t>
      </w:r>
      <w:r w:rsidR="00406B64">
        <w:fldChar w:fldCharType="end"/>
      </w:r>
      <w:r>
        <w:t xml:space="preserve">: </w:t>
      </w:r>
      <w:r w:rsidR="00812432">
        <w:t>Thick and Thin Assembling</w:t>
      </w:r>
      <w:bookmarkEnd w:id="665"/>
      <w:bookmarkEnd w:id="666"/>
    </w:p>
    <w:p w14:paraId="4FDBA3E5" w14:textId="77777777" w:rsidR="006100B3" w:rsidRPr="00977053" w:rsidRDefault="006100B3" w:rsidP="006100B3"/>
    <w:p w14:paraId="382B74FD" w14:textId="77777777" w:rsidR="00812432" w:rsidRDefault="00812432" w:rsidP="00812432">
      <w:pPr>
        <w:jc w:val="center"/>
        <w:rPr>
          <w:lang w:eastAsia="en-GB"/>
        </w:rPr>
      </w:pPr>
      <w:r>
        <w:rPr>
          <w:noProof/>
          <w:lang w:eastAsia="en-US"/>
        </w:rPr>
        <w:lastRenderedPageBreak/>
        <w:drawing>
          <wp:inline distT="0" distB="0" distL="0" distR="0" wp14:anchorId="0C370594" wp14:editId="35DDC62C">
            <wp:extent cx="1820855" cy="1368000"/>
            <wp:effectExtent l="0" t="0" r="8255"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1820855" cy="1368000"/>
                    </a:xfrm>
                    <a:prstGeom prst="rect">
                      <a:avLst/>
                    </a:prstGeom>
                  </pic:spPr>
                </pic:pic>
              </a:graphicData>
            </a:graphic>
          </wp:inline>
        </w:drawing>
      </w:r>
    </w:p>
    <w:p w14:paraId="7633DDDB" w14:textId="021215EA" w:rsidR="00812432" w:rsidRPr="00812432" w:rsidRDefault="00812432" w:rsidP="00812432">
      <w:pPr>
        <w:pStyle w:val="Beschriftung"/>
        <w:rPr>
          <w:lang w:eastAsia="en-GB"/>
        </w:rPr>
      </w:pPr>
      <w:bookmarkStart w:id="667" w:name="_Toc3557091"/>
      <w:bookmarkStart w:id="668" w:name="_Toc27753706"/>
      <w:r>
        <w:t xml:space="preserve">Figure </w:t>
      </w:r>
      <w:r w:rsidR="00406B64">
        <w:fldChar w:fldCharType="begin"/>
      </w:r>
      <w:r w:rsidR="00406B64">
        <w:instrText xml:space="preserve"> SEQ Figure \* ARABIC </w:instrText>
      </w:r>
      <w:r w:rsidR="00406B64">
        <w:fldChar w:fldCharType="separate"/>
      </w:r>
      <w:r w:rsidR="00004854">
        <w:rPr>
          <w:noProof/>
        </w:rPr>
        <w:t>12</w:t>
      </w:r>
      <w:r w:rsidR="00406B64">
        <w:fldChar w:fldCharType="end"/>
      </w:r>
      <w:r>
        <w:t>: Fastening Soft and Hard</w:t>
      </w:r>
      <w:bookmarkEnd w:id="667"/>
      <w:bookmarkEnd w:id="668"/>
    </w:p>
    <w:p w14:paraId="3ED3137E" w14:textId="77777777" w:rsidR="007F2516" w:rsidRPr="007F2516" w:rsidRDefault="007F2516" w:rsidP="00CC7BC8">
      <w:pPr>
        <w:keepNext/>
        <w:keepLines/>
        <w:spacing w:before="120"/>
        <w:jc w:val="both"/>
        <w:rPr>
          <w:b/>
          <w:sz w:val="24"/>
        </w:rPr>
      </w:pPr>
      <w:r w:rsidRPr="007F2516">
        <w:rPr>
          <w:b/>
          <w:sz w:val="24"/>
        </w:rPr>
        <w:t>Example:</w:t>
      </w:r>
    </w:p>
    <w:p w14:paraId="429FA935" w14:textId="77777777" w:rsidR="007F2516" w:rsidRDefault="007F2516" w:rsidP="00CC7BC8">
      <w:pPr>
        <w:pStyle w:val="XMLCode"/>
        <w:keepNext/>
        <w:keepLines/>
      </w:pPr>
    </w:p>
    <w:p w14:paraId="022B2755" w14:textId="77777777" w:rsidR="007E2BBF" w:rsidRDefault="007E2BBF" w:rsidP="00CC7BC8">
      <w:pPr>
        <w:pStyle w:val="XMLCode"/>
        <w:keepNext/>
        <w:keepLines/>
      </w:pPr>
      <w:r>
        <w:t>&lt;connection_0d label=</w:t>
      </w:r>
      <w:r w:rsidR="00194316">
        <w:t>"</w:t>
      </w:r>
      <w:r>
        <w:t>RVT_2123921</w:t>
      </w:r>
      <w:r w:rsidR="00194316">
        <w:t>"</w:t>
      </w:r>
      <w:r>
        <w:t>&gt;</w:t>
      </w:r>
    </w:p>
    <w:p w14:paraId="4C908985" w14:textId="77777777" w:rsidR="007E2BBF" w:rsidRPr="007E2BBF" w:rsidRDefault="007E2BBF" w:rsidP="00CC7BC8">
      <w:pPr>
        <w:pStyle w:val="XMLCode"/>
        <w:keepNext/>
        <w:keepLines/>
        <w:rPr>
          <w:color w:val="0070C0"/>
        </w:rPr>
      </w:pPr>
      <w:r>
        <w:tab/>
      </w:r>
      <w:r w:rsidRPr="007E2BBF">
        <w:rPr>
          <w:color w:val="0070C0"/>
        </w:rPr>
        <w:t xml:space="preserve">&lt;rivet </w:t>
      </w:r>
      <w:proofErr w:type="spellStart"/>
      <w:r w:rsidRPr="007E2BBF">
        <w:rPr>
          <w:color w:val="0070C0"/>
        </w:rPr>
        <w:t>shaft</w:t>
      </w:r>
      <w:r w:rsidR="00EA7AFC">
        <w:rPr>
          <w:color w:val="0070C0"/>
        </w:rPr>
        <w:t>_diameter</w:t>
      </w:r>
      <w:proofErr w:type="spellEnd"/>
      <w:r w:rsidR="00EA7AFC">
        <w:rPr>
          <w:color w:val="0070C0"/>
        </w:rPr>
        <w:t>=</w:t>
      </w:r>
      <w:r w:rsidR="00194316">
        <w:rPr>
          <w:color w:val="0070C0"/>
        </w:rPr>
        <w:t>"</w:t>
      </w:r>
      <w:r w:rsidR="00EA7AFC">
        <w:rPr>
          <w:color w:val="0070C0"/>
        </w:rPr>
        <w:t>3.35</w:t>
      </w:r>
      <w:r w:rsidR="00194316">
        <w:rPr>
          <w:color w:val="0070C0"/>
        </w:rPr>
        <w:t>"</w:t>
      </w:r>
      <w:r w:rsidR="00EA7AFC">
        <w:rPr>
          <w:color w:val="0070C0"/>
        </w:rPr>
        <w:t xml:space="preserve"> </w:t>
      </w:r>
      <w:proofErr w:type="spellStart"/>
      <w:r w:rsidR="00EA7AFC">
        <w:rPr>
          <w:color w:val="0070C0"/>
        </w:rPr>
        <w:t>head_diameter</w:t>
      </w:r>
      <w:proofErr w:type="spellEnd"/>
      <w:r w:rsidR="00EA7AFC">
        <w:rPr>
          <w:color w:val="0070C0"/>
        </w:rPr>
        <w:t>=</w:t>
      </w:r>
      <w:r w:rsidR="00194316">
        <w:rPr>
          <w:color w:val="0070C0"/>
        </w:rPr>
        <w:t>"</w:t>
      </w:r>
      <w:r w:rsidRPr="007E2BBF">
        <w:rPr>
          <w:color w:val="0070C0"/>
        </w:rPr>
        <w:t>5.5</w:t>
      </w:r>
      <w:r w:rsidR="00194316">
        <w:rPr>
          <w:color w:val="0070C0"/>
        </w:rPr>
        <w:t>"</w:t>
      </w:r>
      <w:r w:rsidR="001C41B7">
        <w:rPr>
          <w:color w:val="0070C0"/>
        </w:rPr>
        <w:t xml:space="preserve"> </w:t>
      </w:r>
      <w:proofErr w:type="spellStart"/>
      <w:r w:rsidR="001C41B7">
        <w:rPr>
          <w:color w:val="0070C0"/>
        </w:rPr>
        <w:t>head_type</w:t>
      </w:r>
      <w:proofErr w:type="spellEnd"/>
      <w:r w:rsidR="001C41B7">
        <w:rPr>
          <w:color w:val="0070C0"/>
        </w:rPr>
        <w:t>=</w:t>
      </w:r>
      <w:r w:rsidR="00194316">
        <w:rPr>
          <w:color w:val="0070C0"/>
        </w:rPr>
        <w:t>"</w:t>
      </w:r>
      <w:r w:rsidR="001C41B7">
        <w:rPr>
          <w:color w:val="0070C0"/>
        </w:rPr>
        <w:t>dome</w:t>
      </w:r>
      <w:r w:rsidR="00194316">
        <w:rPr>
          <w:color w:val="0070C0"/>
        </w:rPr>
        <w:t>"</w:t>
      </w:r>
      <w:r w:rsidRPr="007E2BBF">
        <w:rPr>
          <w:color w:val="0070C0"/>
        </w:rPr>
        <w:t xml:space="preserve"> length=</w:t>
      </w:r>
      <w:r w:rsidR="00194316">
        <w:rPr>
          <w:color w:val="0070C0"/>
        </w:rPr>
        <w:t>"</w:t>
      </w:r>
      <w:r w:rsidRPr="007E2BBF">
        <w:rPr>
          <w:color w:val="0070C0"/>
        </w:rPr>
        <w:t>4</w:t>
      </w:r>
      <w:r w:rsidR="00194316">
        <w:rPr>
          <w:color w:val="0070C0"/>
        </w:rPr>
        <w:t>"</w:t>
      </w:r>
      <w:r w:rsidRPr="007E2BBF">
        <w:rPr>
          <w:color w:val="0070C0"/>
        </w:rPr>
        <w:t>&gt;</w:t>
      </w:r>
    </w:p>
    <w:p w14:paraId="5FF8A283" w14:textId="77777777" w:rsidR="007E2BBF" w:rsidRPr="007E2BBF" w:rsidRDefault="007E2BBF" w:rsidP="00CC7BC8">
      <w:pPr>
        <w:pStyle w:val="XMLCode"/>
        <w:keepNext/>
        <w:keepLines/>
        <w:rPr>
          <w:color w:val="0070C0"/>
        </w:rPr>
      </w:pPr>
      <w:r w:rsidRPr="007E2BBF">
        <w:rPr>
          <w:color w:val="0070C0"/>
        </w:rPr>
        <w:tab/>
      </w:r>
      <w:r w:rsidRPr="007E2BBF">
        <w:rPr>
          <w:color w:val="0070C0"/>
        </w:rPr>
        <w:tab/>
        <w:t xml:space="preserve">&lt;blind </w:t>
      </w:r>
      <w:proofErr w:type="spellStart"/>
      <w:r w:rsidRPr="007E2BBF">
        <w:rPr>
          <w:color w:val="0070C0"/>
        </w:rPr>
        <w:t>min_grip</w:t>
      </w:r>
      <w:proofErr w:type="spellEnd"/>
      <w:r w:rsidRPr="007E2BBF">
        <w:rPr>
          <w:color w:val="0070C0"/>
        </w:rPr>
        <w:t>=</w:t>
      </w:r>
      <w:r w:rsidR="00194316">
        <w:rPr>
          <w:color w:val="0070C0"/>
        </w:rPr>
        <w:t>"</w:t>
      </w:r>
      <w:r w:rsidRPr="007E2BBF">
        <w:rPr>
          <w:color w:val="0070C0"/>
        </w:rPr>
        <w:t>3</w:t>
      </w:r>
      <w:r w:rsidR="00194316">
        <w:rPr>
          <w:color w:val="0070C0"/>
        </w:rPr>
        <w:t>"</w:t>
      </w:r>
      <w:r w:rsidRPr="007E2BBF">
        <w:rPr>
          <w:color w:val="0070C0"/>
        </w:rPr>
        <w:t xml:space="preserve"> </w:t>
      </w:r>
      <w:proofErr w:type="spellStart"/>
      <w:r w:rsidRPr="007E2BBF">
        <w:rPr>
          <w:color w:val="0070C0"/>
        </w:rPr>
        <w:t>max_grip</w:t>
      </w:r>
      <w:proofErr w:type="spellEnd"/>
      <w:r w:rsidRPr="007E2BBF">
        <w:rPr>
          <w:color w:val="0070C0"/>
        </w:rPr>
        <w:t>=</w:t>
      </w:r>
      <w:r w:rsidR="00194316">
        <w:rPr>
          <w:color w:val="0070C0"/>
        </w:rPr>
        <w:t>"</w:t>
      </w:r>
      <w:r w:rsidRPr="007E2BBF">
        <w:rPr>
          <w:color w:val="0070C0"/>
        </w:rPr>
        <w:t>3.2</w:t>
      </w:r>
      <w:r w:rsidR="00194316">
        <w:rPr>
          <w:color w:val="0070C0"/>
        </w:rPr>
        <w:t>"</w:t>
      </w:r>
      <w:r w:rsidRPr="007E2BBF">
        <w:rPr>
          <w:color w:val="0070C0"/>
        </w:rPr>
        <w:t xml:space="preserve"> clearance=</w:t>
      </w:r>
      <w:r w:rsidR="00194316">
        <w:rPr>
          <w:color w:val="0070C0"/>
        </w:rPr>
        <w:t>"</w:t>
      </w:r>
      <w:r w:rsidRPr="007E2BBF">
        <w:rPr>
          <w:color w:val="0070C0"/>
        </w:rPr>
        <w:t>4.5</w:t>
      </w:r>
      <w:r w:rsidR="00194316">
        <w:rPr>
          <w:color w:val="0070C0"/>
        </w:rPr>
        <w:t>"</w:t>
      </w:r>
      <w:r w:rsidR="00EA7AFC">
        <w:rPr>
          <w:color w:val="0070C0"/>
        </w:rPr>
        <w:t xml:space="preserve"> material=</w:t>
      </w:r>
      <w:r w:rsidR="00194316">
        <w:rPr>
          <w:color w:val="0070C0"/>
        </w:rPr>
        <w:t>"</w:t>
      </w:r>
      <w:r w:rsidR="00EA7AFC">
        <w:rPr>
          <w:color w:val="0070C0"/>
        </w:rPr>
        <w:t>Steel</w:t>
      </w:r>
      <w:r w:rsidR="00194316">
        <w:rPr>
          <w:color w:val="0070C0"/>
        </w:rPr>
        <w:t>"</w:t>
      </w:r>
      <w:r w:rsidRPr="007E2BBF">
        <w:rPr>
          <w:color w:val="0070C0"/>
        </w:rPr>
        <w:t>/&gt;</w:t>
      </w:r>
    </w:p>
    <w:p w14:paraId="607F5B59" w14:textId="77777777" w:rsidR="007E2BBF" w:rsidRPr="0033379A" w:rsidRDefault="007E2BBF" w:rsidP="00CC7BC8">
      <w:pPr>
        <w:pStyle w:val="XMLCode"/>
        <w:keepNext/>
        <w:keepLines/>
        <w:rPr>
          <w:color w:val="0070C0"/>
          <w:lang w:val="fr-FR"/>
        </w:rPr>
      </w:pPr>
      <w:r w:rsidRPr="007E2BBF">
        <w:rPr>
          <w:color w:val="0070C0"/>
        </w:rPr>
        <w:tab/>
      </w:r>
      <w:r w:rsidRPr="007E2BBF">
        <w:rPr>
          <w:color w:val="0070C0"/>
        </w:rPr>
        <w:tab/>
      </w:r>
      <w:r w:rsidRPr="0033379A">
        <w:rPr>
          <w:color w:val="0070C0"/>
          <w:lang w:val="fr-FR"/>
        </w:rPr>
        <w:t>&lt;</w:t>
      </w:r>
      <w:proofErr w:type="spellStart"/>
      <w:proofErr w:type="gramStart"/>
      <w:r w:rsidRPr="0033379A">
        <w:rPr>
          <w:color w:val="0070C0"/>
          <w:lang w:val="fr-FR"/>
        </w:rPr>
        <w:t>norm</w:t>
      </w:r>
      <w:r w:rsidR="00EA7AFC" w:rsidRPr="0033379A">
        <w:rPr>
          <w:color w:val="0070C0"/>
          <w:lang w:val="fr-FR"/>
        </w:rPr>
        <w:t>al</w:t>
      </w:r>
      <w:proofErr w:type="gramEnd"/>
      <w:r w:rsidR="00EA7AFC" w:rsidRPr="0033379A">
        <w:rPr>
          <w:color w:val="0070C0"/>
          <w:lang w:val="fr-FR"/>
        </w:rPr>
        <w:t>_direction</w:t>
      </w:r>
      <w:proofErr w:type="spellEnd"/>
      <w:r w:rsidR="00EA7AFC" w:rsidRPr="0033379A">
        <w:rPr>
          <w:color w:val="0070C0"/>
          <w:lang w:val="fr-FR"/>
        </w:rPr>
        <w:t xml:space="preserve"> x=</w:t>
      </w:r>
      <w:r w:rsidR="00194316" w:rsidRPr="0033379A">
        <w:rPr>
          <w:color w:val="0070C0"/>
          <w:lang w:val="fr-FR"/>
        </w:rPr>
        <w:t>"</w:t>
      </w:r>
      <w:r w:rsidR="00EA7AFC" w:rsidRPr="0033379A">
        <w:rPr>
          <w:color w:val="0070C0"/>
          <w:lang w:val="fr-FR"/>
        </w:rPr>
        <w:t>0.0</w:t>
      </w:r>
      <w:r w:rsidR="00194316" w:rsidRPr="0033379A">
        <w:rPr>
          <w:color w:val="0070C0"/>
          <w:lang w:val="fr-FR"/>
        </w:rPr>
        <w:t>"</w:t>
      </w:r>
      <w:r w:rsidR="00EA7AFC" w:rsidRPr="0033379A">
        <w:rPr>
          <w:color w:val="0070C0"/>
          <w:lang w:val="fr-FR"/>
        </w:rPr>
        <w:t xml:space="preserve"> y=</w:t>
      </w:r>
      <w:r w:rsidR="00194316" w:rsidRPr="0033379A">
        <w:rPr>
          <w:color w:val="0070C0"/>
          <w:lang w:val="fr-FR"/>
        </w:rPr>
        <w:t>"</w:t>
      </w:r>
      <w:r w:rsidR="00EA7AFC" w:rsidRPr="0033379A">
        <w:rPr>
          <w:color w:val="0070C0"/>
          <w:lang w:val="fr-FR"/>
        </w:rPr>
        <w:t>1.5</w:t>
      </w:r>
      <w:r w:rsidR="00194316" w:rsidRPr="0033379A">
        <w:rPr>
          <w:color w:val="0070C0"/>
          <w:lang w:val="fr-FR"/>
        </w:rPr>
        <w:t>"</w:t>
      </w:r>
      <w:r w:rsidR="00EA7AFC" w:rsidRPr="0033379A">
        <w:rPr>
          <w:color w:val="0070C0"/>
          <w:lang w:val="fr-FR"/>
        </w:rPr>
        <w:t xml:space="preserve"> z=</w:t>
      </w:r>
      <w:r w:rsidR="00194316" w:rsidRPr="0033379A">
        <w:rPr>
          <w:color w:val="0070C0"/>
          <w:lang w:val="fr-FR"/>
        </w:rPr>
        <w:t>"</w:t>
      </w:r>
      <w:r w:rsidR="00EA7AFC" w:rsidRPr="0033379A">
        <w:rPr>
          <w:color w:val="0070C0"/>
          <w:lang w:val="fr-FR"/>
        </w:rPr>
        <w:t>3.0</w:t>
      </w:r>
      <w:r w:rsidR="00194316" w:rsidRPr="0033379A">
        <w:rPr>
          <w:color w:val="0070C0"/>
          <w:lang w:val="fr-FR"/>
        </w:rPr>
        <w:t>"</w:t>
      </w:r>
      <w:r w:rsidRPr="0033379A">
        <w:rPr>
          <w:color w:val="0070C0"/>
          <w:lang w:val="fr-FR"/>
        </w:rPr>
        <w:t>/&gt;</w:t>
      </w:r>
    </w:p>
    <w:p w14:paraId="10E0446B" w14:textId="77777777" w:rsidR="007E2BBF" w:rsidRPr="007E2BBF" w:rsidRDefault="007E2BBF" w:rsidP="00CC7BC8">
      <w:pPr>
        <w:pStyle w:val="XMLCode"/>
        <w:keepNext/>
        <w:keepLines/>
        <w:rPr>
          <w:color w:val="0070C0"/>
        </w:rPr>
      </w:pPr>
      <w:r w:rsidRPr="0033379A">
        <w:rPr>
          <w:color w:val="0070C0"/>
          <w:lang w:val="fr-FR"/>
        </w:rPr>
        <w:tab/>
      </w:r>
      <w:r w:rsidRPr="007E2BBF">
        <w:rPr>
          <w:color w:val="0070C0"/>
        </w:rPr>
        <w:t>&lt;/rivet&gt;</w:t>
      </w:r>
    </w:p>
    <w:p w14:paraId="06AD839B" w14:textId="77777777" w:rsidR="007E2BBF" w:rsidRDefault="007E2BBF" w:rsidP="00CC7BC8">
      <w:pPr>
        <w:pStyle w:val="XMLCode"/>
        <w:keepNext/>
        <w:keepLines/>
      </w:pPr>
      <w:r>
        <w:tab/>
        <w:t>&lt;loc&gt; 1645.83 821.145 616.585 &lt;/loc&gt;</w:t>
      </w:r>
    </w:p>
    <w:p w14:paraId="499E96C4" w14:textId="77777777" w:rsidR="007E2BBF" w:rsidRDefault="007E2BBF" w:rsidP="00CC7BC8">
      <w:pPr>
        <w:pStyle w:val="XMLCode"/>
        <w:keepNext/>
        <w:keepLines/>
      </w:pPr>
      <w:r>
        <w:tab/>
        <w:t>&lt;appdata&gt;</w:t>
      </w:r>
    </w:p>
    <w:p w14:paraId="640AC5A7" w14:textId="77777777" w:rsidR="007E2BBF" w:rsidRDefault="007E2BBF" w:rsidP="00CC7BC8">
      <w:pPr>
        <w:pStyle w:val="XMLCode"/>
        <w:keepNext/>
        <w:keepLines/>
      </w:pPr>
      <w:r>
        <w:tab/>
      </w:r>
      <w:r>
        <w:tab/>
        <w:t>...</w:t>
      </w:r>
    </w:p>
    <w:p w14:paraId="0C4D7974" w14:textId="77777777" w:rsidR="007E2BBF" w:rsidRDefault="007E2BBF" w:rsidP="00CC7BC8">
      <w:pPr>
        <w:pStyle w:val="XMLCode"/>
        <w:keepNext/>
        <w:keepLines/>
      </w:pPr>
      <w:r>
        <w:tab/>
        <w:t>&lt;/appdata&gt;</w:t>
      </w:r>
    </w:p>
    <w:p w14:paraId="13390C31" w14:textId="77777777" w:rsidR="007F2516" w:rsidRDefault="007E2BBF" w:rsidP="00CC7BC8">
      <w:pPr>
        <w:pStyle w:val="XMLCode"/>
        <w:keepNext/>
        <w:keepLines/>
      </w:pPr>
      <w:r>
        <w:t>&lt;/connection_0d&gt;</w:t>
      </w:r>
    </w:p>
    <w:p w14:paraId="0E957E5C" w14:textId="77777777" w:rsidR="007E2BBF" w:rsidRDefault="007E2BBF" w:rsidP="007E2BBF">
      <w:pPr>
        <w:pStyle w:val="XMLCode"/>
      </w:pPr>
    </w:p>
    <w:p w14:paraId="181D38A3" w14:textId="77777777" w:rsidR="0062157E" w:rsidRPr="0062157E" w:rsidRDefault="0062157E" w:rsidP="006C36D3">
      <w:pPr>
        <w:keepNext/>
        <w:spacing w:after="0"/>
        <w:rPr>
          <w:sz w:val="18"/>
          <w:lang w:eastAsia="x-none"/>
        </w:rPr>
      </w:pPr>
      <w:bookmarkStart w:id="669" w:name="_Toc428279369"/>
      <w:bookmarkStart w:id="670" w:name="_Toc428965611"/>
      <w:bookmarkEnd w:id="669"/>
      <w:bookmarkEnd w:id="670"/>
      <w:r w:rsidRPr="0062157E">
        <w:rPr>
          <w:sz w:val="18"/>
          <w:lang w:eastAsia="x-none"/>
        </w:rPr>
        <w:t>For further information about the Blind rivets you can check the following document:</w:t>
      </w:r>
    </w:p>
    <w:p w14:paraId="694BC1DA" w14:textId="77777777" w:rsidR="001F1848" w:rsidRPr="001F1848" w:rsidRDefault="001F1848" w:rsidP="006C36D3">
      <w:pPr>
        <w:rPr>
          <w:sz w:val="18"/>
          <w:lang w:eastAsia="x-none"/>
        </w:rPr>
      </w:pPr>
      <w:ins w:id="671" w:author="Dr. Carsten Franke" w:date="2020-03-09T15:11:00Z">
        <w:r>
          <w:rPr>
            <w:sz w:val="18"/>
            <w:lang w:eastAsia="x-none"/>
          </w:rPr>
          <w:fldChar w:fldCharType="begin"/>
        </w:r>
        <w:r>
          <w:rPr>
            <w:sz w:val="18"/>
            <w:lang w:eastAsia="x-none"/>
          </w:rPr>
          <w:instrText xml:space="preserve"> HYPERLINK "</w:instrText>
        </w:r>
      </w:ins>
      <w:r w:rsidRPr="001F1848">
        <w:rPr>
          <w:sz w:val="18"/>
          <w:lang w:eastAsia="x-none"/>
        </w:rPr>
        <w:instrText>http://www.stanleyengineeredfastening.com/brands/pop/rivets</w:instrText>
      </w:r>
      <w:ins w:id="672" w:author="Dr. Carsten Franke" w:date="2020-03-09T15:11:00Z">
        <w:r w:rsidRPr="001F1848">
          <w:rPr>
            <w:sz w:val="18"/>
            <w:lang w:eastAsia="x-none"/>
          </w:rPr>
          <w:instrText xml:space="preserve"> </w:instrText>
        </w:r>
      </w:ins>
    </w:p>
    <w:p w14:paraId="1A58C39B" w14:textId="77777777" w:rsidR="001F1848" w:rsidRPr="001D434B" w:rsidRDefault="001F1848" w:rsidP="006C36D3">
      <w:pPr>
        <w:rPr>
          <w:rStyle w:val="Hyperlink"/>
          <w:sz w:val="18"/>
          <w:lang w:eastAsia="x-none"/>
        </w:rPr>
      </w:pPr>
      <w:ins w:id="673" w:author="Dr. Carsten Franke" w:date="2020-03-09T15:11:00Z">
        <w:r>
          <w:rPr>
            <w:sz w:val="18"/>
            <w:lang w:eastAsia="x-none"/>
          </w:rPr>
          <w:instrText xml:space="preserve">" </w:instrText>
        </w:r>
        <w:r>
          <w:rPr>
            <w:sz w:val="18"/>
            <w:lang w:eastAsia="x-none"/>
          </w:rPr>
          <w:fldChar w:fldCharType="separate"/>
        </w:r>
      </w:ins>
      <w:r w:rsidRPr="001D434B">
        <w:rPr>
          <w:rStyle w:val="Hyperlink"/>
          <w:sz w:val="18"/>
          <w:lang w:eastAsia="x-none"/>
        </w:rPr>
        <w:t>http://www.stanleyengineeredfastening.com/brands/pop/rivets</w:t>
      </w:r>
      <w:ins w:id="674" w:author="Dr. Carsten Franke" w:date="2020-03-09T15:11:00Z">
        <w:r w:rsidRPr="001D434B">
          <w:rPr>
            <w:rStyle w:val="Hyperlink"/>
            <w:sz w:val="18"/>
            <w:lang w:eastAsia="x-none"/>
          </w:rPr>
          <w:t xml:space="preserve"> </w:t>
        </w:r>
      </w:ins>
    </w:p>
    <w:p w14:paraId="431D3670" w14:textId="5A54CB01" w:rsidR="002E60CB" w:rsidRPr="00942FED" w:rsidRDefault="001F1848" w:rsidP="00327322">
      <w:pPr>
        <w:pStyle w:val="berschrift3"/>
      </w:pPr>
      <w:ins w:id="675" w:author="Dr. Carsten Franke" w:date="2020-03-09T15:11:00Z">
        <w:r>
          <w:rPr>
            <w:sz w:val="18"/>
          </w:rPr>
          <w:lastRenderedPageBreak/>
          <w:fldChar w:fldCharType="end"/>
        </w:r>
      </w:ins>
      <w:bookmarkStart w:id="676" w:name="_Toc428279370"/>
      <w:bookmarkStart w:id="677" w:name="_Toc428456106"/>
      <w:bookmarkStart w:id="678" w:name="_Toc428537069"/>
      <w:bookmarkStart w:id="679" w:name="_Toc428969388"/>
      <w:bookmarkStart w:id="680" w:name="_Toc429052779"/>
      <w:bookmarkStart w:id="681" w:name="_Toc413359587"/>
      <w:bookmarkStart w:id="682" w:name="_Toc3556979"/>
      <w:bookmarkStart w:id="683" w:name="_Toc27753591"/>
      <w:bookmarkEnd w:id="676"/>
      <w:bookmarkEnd w:id="677"/>
      <w:bookmarkEnd w:id="678"/>
      <w:bookmarkEnd w:id="679"/>
      <w:bookmarkEnd w:id="680"/>
      <w:r w:rsidR="002E60CB" w:rsidRPr="00942FED">
        <w:t>Self</w:t>
      </w:r>
      <w:r w:rsidR="000306B0">
        <w:t>-</w:t>
      </w:r>
      <w:r w:rsidR="002E60CB" w:rsidRPr="00942FED">
        <w:t>Piercing Rivets</w:t>
      </w:r>
      <w:bookmarkEnd w:id="681"/>
      <w:bookmarkEnd w:id="682"/>
      <w:bookmarkEnd w:id="683"/>
    </w:p>
    <w:p w14:paraId="52BE4E50" w14:textId="77777777" w:rsidR="002E60CB" w:rsidRDefault="002E60CB" w:rsidP="004B2578">
      <w:pPr>
        <w:keepNext/>
        <w:jc w:val="both"/>
      </w:pPr>
      <w:r>
        <w:t>A self</w:t>
      </w:r>
      <w:r w:rsidR="000306B0">
        <w:t>-</w:t>
      </w:r>
      <w:r>
        <w:t xml:space="preserve">piercing rivet is a special kind of rivet which does not need a pre-drilled hole. Originally a hollow cylinder with a cap on one end, it deforms together with the material it is pushed into like sketched in following figure: </w:t>
      </w:r>
    </w:p>
    <w:p w14:paraId="69CF34EB" w14:textId="77777777" w:rsidR="002E60CB" w:rsidRDefault="002E60CB" w:rsidP="004B2578">
      <w:pPr>
        <w:keepNext/>
        <w:jc w:val="center"/>
      </w:pPr>
    </w:p>
    <w:p w14:paraId="4D2DFDC0" w14:textId="77777777" w:rsidR="00CC5A15" w:rsidRDefault="000306B0" w:rsidP="004B2578">
      <w:pPr>
        <w:keepNext/>
        <w:jc w:val="center"/>
      </w:pPr>
      <w:r>
        <w:rPr>
          <w:noProof/>
          <w:lang w:eastAsia="en-US"/>
        </w:rPr>
        <w:drawing>
          <wp:inline distT="0" distB="0" distL="0" distR="0" wp14:anchorId="180863CC" wp14:editId="14E94C79">
            <wp:extent cx="2820837" cy="927486"/>
            <wp:effectExtent l="0" t="0" r="0" b="6350"/>
            <wp:docPr id="28" name="Picture 28" descr="http://2014yearinreview.stanleyblackanddecker.com/img/success/right-self-piercing-riv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2014yearinreview.stanleyblackanddecker.com/img/success/right-self-piercing-rivets.png"/>
                    <pic:cNvPicPr>
                      <a:picLocks noChangeAspect="1" noChangeArrowheads="1"/>
                    </pic:cNvPicPr>
                  </pic:nvPicPr>
                  <pic:blipFill rotWithShape="1">
                    <a:blip r:embed="rId57">
                      <a:extLst>
                        <a:ext uri="{28A0092B-C50C-407E-A947-70E740481C1C}">
                          <a14:useLocalDpi xmlns:a14="http://schemas.microsoft.com/office/drawing/2010/main" val="0"/>
                        </a:ext>
                      </a:extLst>
                    </a:blip>
                    <a:srcRect b="32394"/>
                    <a:stretch/>
                  </pic:blipFill>
                  <pic:spPr bwMode="auto">
                    <a:xfrm>
                      <a:off x="0" y="0"/>
                      <a:ext cx="2824205" cy="928593"/>
                    </a:xfrm>
                    <a:prstGeom prst="rect">
                      <a:avLst/>
                    </a:prstGeom>
                    <a:noFill/>
                    <a:ln>
                      <a:noFill/>
                    </a:ln>
                    <a:extLst>
                      <a:ext uri="{53640926-AAD7-44D8-BBD7-CCE9431645EC}">
                        <a14:shadowObscured xmlns:a14="http://schemas.microsoft.com/office/drawing/2010/main"/>
                      </a:ext>
                    </a:extLst>
                  </pic:spPr>
                </pic:pic>
              </a:graphicData>
            </a:graphic>
          </wp:inline>
        </w:drawing>
      </w:r>
    </w:p>
    <w:p w14:paraId="786C9B8B" w14:textId="77777777" w:rsidR="000306B0" w:rsidRDefault="00720AE2" w:rsidP="004B2578">
      <w:pPr>
        <w:keepNext/>
        <w:jc w:val="center"/>
      </w:pPr>
      <w:r>
        <w:rPr>
          <w:noProof/>
          <w:lang w:eastAsia="en-US"/>
        </w:rPr>
        <w:drawing>
          <wp:inline distT="0" distB="0" distL="0" distR="0" wp14:anchorId="55277CBF" wp14:editId="66E98D77">
            <wp:extent cx="3570954" cy="1759789"/>
            <wp:effectExtent l="0" t="0" r="0" b="0"/>
            <wp:docPr id="300" name="Picture 300" descr="http://image.thefabricator.com/a/articles/photos/1361/fig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image.thefabricator.com/a/articles/photos/1361/fig11.jpg"/>
                    <pic:cNvPicPr>
                      <a:picLocks noChangeAspect="1" noChangeArrowheads="1"/>
                    </pic:cNvPicPr>
                  </pic:nvPicPr>
                  <pic:blipFill rotWithShape="1">
                    <a:blip r:embed="rId58">
                      <a:extLst>
                        <a:ext uri="{28A0092B-C50C-407E-A947-70E740481C1C}">
                          <a14:useLocalDpi xmlns:a14="http://schemas.microsoft.com/office/drawing/2010/main" val="0"/>
                        </a:ext>
                      </a:extLst>
                    </a:blip>
                    <a:srcRect l="-6040" r="-2"/>
                    <a:stretch/>
                  </pic:blipFill>
                  <pic:spPr bwMode="auto">
                    <a:xfrm>
                      <a:off x="0" y="0"/>
                      <a:ext cx="3572658" cy="1760629"/>
                    </a:xfrm>
                    <a:prstGeom prst="rect">
                      <a:avLst/>
                    </a:prstGeom>
                    <a:noFill/>
                    <a:ln>
                      <a:noFill/>
                    </a:ln>
                    <a:extLst>
                      <a:ext uri="{53640926-AAD7-44D8-BBD7-CCE9431645EC}">
                        <a14:shadowObscured xmlns:a14="http://schemas.microsoft.com/office/drawing/2010/main"/>
                      </a:ext>
                    </a:extLst>
                  </pic:spPr>
                </pic:pic>
              </a:graphicData>
            </a:graphic>
          </wp:inline>
        </w:drawing>
      </w:r>
    </w:p>
    <w:p w14:paraId="799819CE" w14:textId="79EFC1E7" w:rsidR="002E60CB" w:rsidRDefault="002E60CB" w:rsidP="004B2578">
      <w:pPr>
        <w:pStyle w:val="Beschriftung"/>
        <w:keepNext/>
      </w:pPr>
      <w:bookmarkStart w:id="684" w:name="_Toc413359629"/>
      <w:bookmarkStart w:id="685" w:name="_Toc3557092"/>
      <w:bookmarkStart w:id="686" w:name="_Toc27753707"/>
      <w:r>
        <w:t xml:space="preserve">Figure </w:t>
      </w:r>
      <w:r w:rsidR="00406B64">
        <w:fldChar w:fldCharType="begin"/>
      </w:r>
      <w:r w:rsidR="00406B64">
        <w:instrText xml:space="preserve"> SEQ Figure \* ARABIC </w:instrText>
      </w:r>
      <w:r w:rsidR="00406B64">
        <w:fldChar w:fldCharType="separate"/>
      </w:r>
      <w:r w:rsidR="00004854">
        <w:rPr>
          <w:noProof/>
        </w:rPr>
        <w:t>13</w:t>
      </w:r>
      <w:r w:rsidR="00406B64">
        <w:fldChar w:fldCharType="end"/>
      </w:r>
      <w:r>
        <w:t>: Cross Section of a Self</w:t>
      </w:r>
      <w:r w:rsidR="00920523">
        <w:t>-</w:t>
      </w:r>
      <w:r>
        <w:t>Piercing Rivet</w:t>
      </w:r>
      <w:bookmarkEnd w:id="684"/>
      <w:bookmarkEnd w:id="685"/>
      <w:bookmarkEnd w:id="686"/>
    </w:p>
    <w:p w14:paraId="5B22ECD8" w14:textId="77777777" w:rsidR="00C52145" w:rsidRDefault="00C52145" w:rsidP="00C52145">
      <w:pPr>
        <w:keepNext/>
        <w:jc w:val="center"/>
      </w:pPr>
      <w:r>
        <w:rPr>
          <w:noProof/>
          <w:lang w:eastAsia="en-US"/>
        </w:rPr>
        <w:drawing>
          <wp:inline distT="0" distB="0" distL="0" distR="0" wp14:anchorId="28E50585" wp14:editId="75117962">
            <wp:extent cx="2760452" cy="2441274"/>
            <wp:effectExtent l="0" t="0" r="1905" b="0"/>
            <wp:docPr id="301" name="Picture 301" descr="http://patentimages.storage.googleapis.com/US7810231B2/US07810231-20101012-D00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http://patentimages.storage.googleapis.com/US7810231B2/US07810231-20101012-D00004.png"/>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8508" t="11285" r="3786"/>
                    <a:stretch/>
                  </pic:blipFill>
                  <pic:spPr bwMode="auto">
                    <a:xfrm>
                      <a:off x="0" y="0"/>
                      <a:ext cx="2762400" cy="2442996"/>
                    </a:xfrm>
                    <a:prstGeom prst="rect">
                      <a:avLst/>
                    </a:prstGeom>
                    <a:noFill/>
                    <a:ln>
                      <a:noFill/>
                    </a:ln>
                    <a:extLst>
                      <a:ext uri="{53640926-AAD7-44D8-BBD7-CCE9431645EC}">
                        <a14:shadowObscured xmlns:a14="http://schemas.microsoft.com/office/drawing/2010/main"/>
                      </a:ext>
                    </a:extLst>
                  </pic:spPr>
                </pic:pic>
              </a:graphicData>
            </a:graphic>
          </wp:inline>
        </w:drawing>
      </w:r>
    </w:p>
    <w:p w14:paraId="65E501CB" w14:textId="77777777" w:rsidR="00C52145" w:rsidRDefault="00C52145" w:rsidP="00C52145">
      <w:pPr>
        <w:keepNext/>
        <w:jc w:val="center"/>
      </w:pPr>
      <w:r w:rsidRPr="00C52145">
        <w:rPr>
          <w:i/>
        </w:rPr>
        <w:t>Source of image:</w:t>
      </w:r>
      <w:r>
        <w:t xml:space="preserve"> </w:t>
      </w:r>
      <w:hyperlink r:id="rId60" w:history="1">
        <w:r w:rsidRPr="0078423A">
          <w:rPr>
            <w:rStyle w:val="Hyperlink"/>
          </w:rPr>
          <w:t>http://www.google.com/patents/US7810231</w:t>
        </w:r>
      </w:hyperlink>
    </w:p>
    <w:p w14:paraId="1D82B518" w14:textId="5DAC2428" w:rsidR="00C52145" w:rsidRPr="00C52145" w:rsidRDefault="00C52145" w:rsidP="00C52145">
      <w:pPr>
        <w:pStyle w:val="Beschriftung"/>
      </w:pPr>
      <w:bookmarkStart w:id="687" w:name="_Toc3557093"/>
      <w:bookmarkStart w:id="688" w:name="_Toc27753708"/>
      <w:r>
        <w:t xml:space="preserve">Figure </w:t>
      </w:r>
      <w:r>
        <w:fldChar w:fldCharType="begin"/>
      </w:r>
      <w:r>
        <w:instrText xml:space="preserve"> SEQ Figure \* ARABIC </w:instrText>
      </w:r>
      <w:r>
        <w:fldChar w:fldCharType="separate"/>
      </w:r>
      <w:r w:rsidR="00004854">
        <w:rPr>
          <w:noProof/>
        </w:rPr>
        <w:t>14</w:t>
      </w:r>
      <w:r>
        <w:fldChar w:fldCharType="end"/>
      </w:r>
      <w:r>
        <w:t>: S</w:t>
      </w:r>
      <w:r>
        <w:rPr>
          <w:rFonts w:ascii="Arial" w:hAnsi="Arial" w:cs="Arial"/>
          <w:color w:val="222222"/>
          <w:shd w:val="clear" w:color="auto" w:fill="FFFFFF"/>
        </w:rPr>
        <w:t>elf-piercing rivet setting apparatus</w:t>
      </w:r>
      <w:bookmarkEnd w:id="687"/>
      <w:bookmarkEnd w:id="688"/>
    </w:p>
    <w:p w14:paraId="3A6A2639" w14:textId="77777777" w:rsidR="002E60CB" w:rsidRDefault="002E60CB" w:rsidP="005452D0">
      <w:pPr>
        <w:jc w:val="both"/>
      </w:pPr>
      <w:r>
        <w:t>There is a wide range of such rivets available on the market. They can be used with different rivet dollies or dies</w:t>
      </w:r>
      <w:r w:rsidR="005453F6">
        <w:t xml:space="preserve"> (</w:t>
      </w:r>
      <w:r w:rsidR="005453F6" w:rsidRPr="005453F6">
        <w:rPr>
          <w:b/>
        </w:rPr>
        <w:t>30</w:t>
      </w:r>
      <w:r w:rsidR="005453F6">
        <w:t>)</w:t>
      </w:r>
      <w:r>
        <w:t xml:space="preserve"> on the opposite side. Such combinations </w:t>
      </w:r>
      <w:proofErr w:type="gramStart"/>
      <w:r>
        <w:t>have to</w:t>
      </w:r>
      <w:proofErr w:type="gramEnd"/>
      <w:r>
        <w:t xml:space="preserve"> be chosen in accordance to the materials of the flange partners. Which combinations have been validated successfully </w:t>
      </w:r>
      <w:r w:rsidRPr="00226A3F">
        <w:t>is 3</w:t>
      </w:r>
      <w:r w:rsidRPr="00226A3F">
        <w:rPr>
          <w:vertAlign w:val="superscript"/>
        </w:rPr>
        <w:t>rd</w:t>
      </w:r>
      <w:r w:rsidRPr="00226A3F">
        <w:t xml:space="preserve"> party intellectual property and hence cannot be part of </w:t>
      </w:r>
      <w:r w:rsidRPr="00C10429">
        <w:t>χ</w:t>
      </w:r>
      <w:r w:rsidRPr="00226A3F">
        <w:t xml:space="preserve">MCF </w:t>
      </w:r>
      <w:proofErr w:type="gramStart"/>
      <w:r w:rsidRPr="00226A3F">
        <w:t>definition.</w:t>
      </w:r>
      <w:proofErr w:type="gramEnd"/>
      <w:r w:rsidRPr="00226A3F">
        <w:t xml:space="preserve"> It is referred to by string </w:t>
      </w:r>
      <w:r>
        <w:t xml:space="preserve">attributes for rivet and die parameters. </w:t>
      </w:r>
      <w:r w:rsidRPr="00226A3F">
        <w:t xml:space="preserve">Possible values of </w:t>
      </w:r>
      <w:r>
        <w:t xml:space="preserve">these </w:t>
      </w:r>
      <w:r w:rsidRPr="00226A3F">
        <w:t xml:space="preserve">attribute are </w:t>
      </w:r>
      <w:r w:rsidRPr="0004791F">
        <w:rPr>
          <w:i/>
        </w:rPr>
        <w:t>not</w:t>
      </w:r>
      <w:r w:rsidRPr="00226A3F">
        <w:t xml:space="preserve"> subject of standard: In general, they are very OEM specific. However, to provide a minimum amount of information, </w:t>
      </w:r>
      <w:r>
        <w:t>some general geometric information is</w:t>
      </w:r>
      <w:r w:rsidRPr="00226A3F">
        <w:t xml:space="preserve"> given by </w:t>
      </w:r>
      <w:r>
        <w:t xml:space="preserve">according </w:t>
      </w:r>
      <w:r w:rsidRPr="00226A3F">
        <w:t xml:space="preserve">attributes. </w:t>
      </w:r>
    </w:p>
    <w:p w14:paraId="15491DA5" w14:textId="77777777" w:rsidR="002E60CB" w:rsidRPr="00226A3F" w:rsidRDefault="002E60CB" w:rsidP="00920523">
      <w:pPr>
        <w:jc w:val="both"/>
        <w:rPr>
          <w:noProof/>
        </w:rPr>
      </w:pPr>
      <w:r w:rsidRPr="00226A3F">
        <w:lastRenderedPageBreak/>
        <w:t xml:space="preserve">A </w:t>
      </w:r>
      <w:r>
        <w:t>self</w:t>
      </w:r>
      <w:r w:rsidR="00920523">
        <w:t>-</w:t>
      </w:r>
      <w:r>
        <w:t>piercing rivet</w:t>
      </w:r>
      <w:r w:rsidRPr="00226A3F">
        <w:t xml:space="preserve"> is denoted by a</w:t>
      </w:r>
      <w:r>
        <w:t xml:space="preserve"> </w:t>
      </w:r>
      <w:r w:rsidRPr="00226A3F">
        <w:t>n</w:t>
      </w:r>
      <w:r>
        <w:t>ested</w:t>
      </w:r>
      <w:r w:rsidRPr="00226A3F">
        <w:t xml:space="preserve"> element </w:t>
      </w:r>
      <w:r>
        <w:rPr>
          <w:rFonts w:ascii="Courier New" w:hAnsi="Courier New" w:cs="Courier New"/>
          <w:b/>
          <w:bCs/>
          <w:i/>
          <w:sz w:val="18"/>
          <w:szCs w:val="18"/>
        </w:rPr>
        <w:t>&lt;</w:t>
      </w:r>
      <w:proofErr w:type="spellStart"/>
      <w:r w:rsidRPr="0034718C">
        <w:rPr>
          <w:rStyle w:val="elementdeftypeChar"/>
        </w:rPr>
        <w:t>se</w:t>
      </w:r>
      <w:r w:rsidRPr="00933640">
        <w:rPr>
          <w:rFonts w:ascii="Courier New" w:hAnsi="Courier New" w:cs="Courier New"/>
          <w:b/>
          <w:bCs/>
          <w:i/>
          <w:sz w:val="18"/>
          <w:szCs w:val="18"/>
        </w:rPr>
        <w:t>lf_piercing</w:t>
      </w:r>
      <w:proofErr w:type="spellEnd"/>
      <w:r w:rsidR="005453F6">
        <w:rPr>
          <w:rFonts w:ascii="Courier New" w:hAnsi="Courier New" w:cs="Courier New"/>
          <w:b/>
          <w:bCs/>
          <w:i/>
          <w:sz w:val="18"/>
          <w:szCs w:val="18"/>
        </w:rPr>
        <w:t>/</w:t>
      </w:r>
      <w:r>
        <w:rPr>
          <w:rFonts w:ascii="Courier New" w:hAnsi="Courier New" w:cs="Courier New"/>
          <w:b/>
          <w:bCs/>
          <w:i/>
          <w:sz w:val="18"/>
          <w:szCs w:val="18"/>
        </w:rPr>
        <w:t>&gt;</w:t>
      </w:r>
      <w:r w:rsidRPr="00226A3F">
        <w:rPr>
          <w:noProof/>
        </w:rPr>
        <w:t xml:space="preserve"> </w:t>
      </w:r>
      <w:r>
        <w:rPr>
          <w:noProof/>
        </w:rPr>
        <w:t xml:space="preserve">within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w:t>
      </w:r>
      <w:r w:rsidR="005453F6">
        <w:rPr>
          <w:rFonts w:ascii="Courier New" w:hAnsi="Courier New" w:cs="Courier New"/>
          <w:b/>
          <w:bCs/>
          <w:i/>
          <w:sz w:val="18"/>
          <w:szCs w:val="18"/>
        </w:rPr>
        <w:t>/</w:t>
      </w:r>
      <w:r>
        <w:rPr>
          <w:rFonts w:ascii="Courier New" w:hAnsi="Courier New" w:cs="Courier New"/>
          <w:b/>
          <w:bCs/>
          <w:i/>
          <w:sz w:val="18"/>
          <w:szCs w:val="18"/>
        </w:rPr>
        <w:t>&gt;</w:t>
      </w:r>
      <w:r>
        <w:rPr>
          <w:noProof/>
        </w:rPr>
        <w:t xml:space="preserve">. </w:t>
      </w:r>
      <w:r w:rsidRPr="00226A3F">
        <w:rPr>
          <w:noProof/>
        </w:rPr>
        <w:t xml:space="preserve">This element is </w:t>
      </w:r>
      <w:r>
        <w:rPr>
          <w:noProof/>
        </w:rPr>
        <w:t>described</w:t>
      </w:r>
      <w:r w:rsidRPr="00226A3F">
        <w:rPr>
          <w:noProof/>
        </w:rPr>
        <w:t xml:space="preserve"> completely by its attribute</w:t>
      </w:r>
      <w:r>
        <w:rPr>
          <w:noProof/>
        </w:rPr>
        <w:t>s</w:t>
      </w:r>
      <w:r w:rsidRPr="00226A3F">
        <w:rPr>
          <w:noProof/>
        </w:rPr>
        <w:t xml:space="preserve"> and </w:t>
      </w:r>
      <w:r>
        <w:rPr>
          <w:noProof/>
        </w:rPr>
        <w:t xml:space="preserve">those of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sidRPr="00226A3F">
        <w:rPr>
          <w:noProof/>
        </w:rPr>
        <w:t xml:space="preserve">. </w:t>
      </w:r>
      <w:r>
        <w:rPr>
          <w:noProof/>
        </w:rPr>
        <w:t xml:space="preserve">In especially, attributes </w:t>
      </w:r>
      <w:r w:rsidR="00194316">
        <w:rPr>
          <w:noProof/>
        </w:rPr>
        <w:t>"</w:t>
      </w:r>
      <w:r w:rsidRPr="004F1FBE">
        <w:rPr>
          <w:noProof/>
        </w:rPr>
        <w:t>length</w:t>
      </w:r>
      <w:r w:rsidR="00194316">
        <w:rPr>
          <w:noProof/>
        </w:rPr>
        <w:t>"</w:t>
      </w:r>
      <w:r>
        <w:rPr>
          <w:noProof/>
        </w:rPr>
        <w:t>,</w:t>
      </w:r>
      <w:r w:rsidRPr="004F1FBE">
        <w:rPr>
          <w:noProof/>
        </w:rPr>
        <w:t xml:space="preserve"> </w:t>
      </w:r>
      <w:r w:rsidR="00194316">
        <w:rPr>
          <w:noProof/>
        </w:rPr>
        <w:t>"</w:t>
      </w:r>
      <w:r w:rsidRPr="004F1FBE">
        <w:rPr>
          <w:noProof/>
        </w:rPr>
        <w:t>head_diameter</w:t>
      </w:r>
      <w:r w:rsidR="00194316">
        <w:rPr>
          <w:noProof/>
        </w:rPr>
        <w:t>"</w:t>
      </w:r>
      <w:r>
        <w:rPr>
          <w:noProof/>
        </w:rPr>
        <w:t xml:space="preserve"> and </w:t>
      </w:r>
      <w:r w:rsidR="00194316">
        <w:rPr>
          <w:noProof/>
        </w:rPr>
        <w:t>"</w:t>
      </w:r>
      <w:r w:rsidRPr="004F1FBE">
        <w:rPr>
          <w:noProof/>
        </w:rPr>
        <w:t>shaft_diameter</w:t>
      </w:r>
      <w:r w:rsidR="00194316">
        <w:rPr>
          <w:noProof/>
        </w:rPr>
        <w:t>"</w:t>
      </w:r>
      <w:r>
        <w:rPr>
          <w:noProof/>
        </w:rPr>
        <w:t xml:space="preserve"> are inherited from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Pr>
          <w:noProof/>
        </w:rPr>
        <w:t xml:space="preserve">. </w:t>
      </w:r>
    </w:p>
    <w:p w14:paraId="3102FA9D" w14:textId="77777777" w:rsidR="002E60CB" w:rsidRPr="00226A3F" w:rsidRDefault="002E60CB" w:rsidP="002E60CB">
      <w:pPr>
        <w:keepNext/>
        <w:spacing w:before="120"/>
        <w:rPr>
          <w:rFonts w:cs="Courier New"/>
          <w:szCs w:val="22"/>
        </w:rPr>
      </w:pPr>
      <w:r w:rsidRPr="00226A3F">
        <w:t xml:space="preserve">XML specification of </w:t>
      </w:r>
      <w:r w:rsidRPr="00226A3F">
        <w:rPr>
          <w:rFonts w:ascii="Courier New" w:hAnsi="Courier New" w:cs="Courier New"/>
          <w:b/>
          <w:i/>
          <w:sz w:val="18"/>
          <w:szCs w:val="18"/>
        </w:rPr>
        <w:t>&lt;</w:t>
      </w:r>
      <w:proofErr w:type="spellStart"/>
      <w:r w:rsidRPr="005765DE">
        <w:rPr>
          <w:rFonts w:ascii="Courier New" w:hAnsi="Courier New" w:cs="Courier New"/>
          <w:b/>
          <w:i/>
          <w:sz w:val="18"/>
          <w:szCs w:val="18"/>
        </w:rPr>
        <w:t>self_piercing</w:t>
      </w:r>
      <w:proofErr w:type="spellEnd"/>
      <w:r w:rsidR="005453F6">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 xml:space="preserve">element: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2E60CB" w:rsidRPr="00226A3F" w14:paraId="1377F138" w14:textId="77777777" w:rsidTr="004B2578">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A55314D" w14:textId="77777777" w:rsidR="002E60CB" w:rsidRPr="00226A3F" w:rsidRDefault="002E60CB" w:rsidP="0088515B">
            <w:pPr>
              <w:keepNext/>
              <w:rPr>
                <w:b/>
                <w:i/>
              </w:rPr>
            </w:pPr>
            <w:r w:rsidRPr="00226A3F">
              <w:rPr>
                <w:b/>
                <w:i/>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1512FC4" w14:textId="77777777" w:rsidR="002E60CB" w:rsidRPr="00226A3F" w:rsidRDefault="002E60CB" w:rsidP="0088515B">
            <w:pPr>
              <w:keepNext/>
              <w:rPr>
                <w:b/>
                <w:i/>
              </w:rPr>
            </w:pPr>
            <w:r w:rsidRPr="00226A3F">
              <w:rPr>
                <w:b/>
                <w:i/>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A22F0B" w14:textId="77777777" w:rsidR="002E60CB" w:rsidRPr="00226A3F" w:rsidRDefault="002E60CB" w:rsidP="0088515B">
            <w:pPr>
              <w:keepNext/>
              <w:rPr>
                <w:b/>
                <w:i/>
              </w:rPr>
            </w:pPr>
            <w:r w:rsidRPr="00226A3F">
              <w:rPr>
                <w:b/>
                <w:i/>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F3A5B7" w14:textId="77777777" w:rsidR="002E60CB" w:rsidRPr="00226A3F" w:rsidRDefault="000E60DF" w:rsidP="0088515B">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8294CE6" w14:textId="77777777" w:rsidR="002E60CB" w:rsidRPr="00226A3F" w:rsidRDefault="002E60CB" w:rsidP="0088515B">
            <w:pPr>
              <w:keepNext/>
              <w:rPr>
                <w:b/>
                <w:i/>
              </w:rPr>
            </w:pPr>
            <w:r w:rsidRPr="00226A3F">
              <w:rPr>
                <w:b/>
                <w:i/>
              </w:rPr>
              <w:t>Constraint</w:t>
            </w:r>
          </w:p>
        </w:tc>
      </w:tr>
      <w:tr w:rsidR="00E24A87" w:rsidRPr="00226A3F" w14:paraId="5A0C4ECD" w14:textId="77777777" w:rsidTr="004B2578">
        <w:trPr>
          <w:cantSplit/>
          <w:jc w:val="center"/>
        </w:trPr>
        <w:tc>
          <w:tcPr>
            <w:tcW w:w="1700" w:type="dxa"/>
            <w:shd w:val="clear" w:color="auto" w:fill="auto"/>
          </w:tcPr>
          <w:p w14:paraId="7B6DA6C4" w14:textId="77777777" w:rsidR="00E24A87" w:rsidRDefault="00E24A87" w:rsidP="0088515B">
            <w:pPr>
              <w:rPr>
                <w:sz w:val="20"/>
                <w:szCs w:val="20"/>
              </w:rPr>
            </w:pPr>
            <w:proofErr w:type="spellStart"/>
            <w:r>
              <w:rPr>
                <w:sz w:val="20"/>
                <w:szCs w:val="20"/>
              </w:rPr>
              <w:t>head_label</w:t>
            </w:r>
            <w:proofErr w:type="spellEnd"/>
          </w:p>
        </w:tc>
        <w:tc>
          <w:tcPr>
            <w:tcW w:w="1558" w:type="dxa"/>
            <w:shd w:val="clear" w:color="auto" w:fill="auto"/>
          </w:tcPr>
          <w:p w14:paraId="38A39A99" w14:textId="77777777" w:rsidR="00E24A87" w:rsidRPr="00226A3F" w:rsidRDefault="00E24A87" w:rsidP="0088515B">
            <w:pPr>
              <w:rPr>
                <w:sz w:val="20"/>
                <w:szCs w:val="20"/>
              </w:rPr>
            </w:pPr>
            <w:r w:rsidRPr="00226A3F">
              <w:rPr>
                <w:sz w:val="20"/>
                <w:szCs w:val="20"/>
              </w:rPr>
              <w:t>Alphanumeric</w:t>
            </w:r>
          </w:p>
        </w:tc>
        <w:tc>
          <w:tcPr>
            <w:tcW w:w="1558" w:type="dxa"/>
          </w:tcPr>
          <w:p w14:paraId="776EC0E9" w14:textId="77777777" w:rsidR="00E24A87" w:rsidRPr="00226A3F" w:rsidRDefault="00E24A87" w:rsidP="0088515B">
            <w:pPr>
              <w:rPr>
                <w:sz w:val="20"/>
                <w:szCs w:val="20"/>
              </w:rPr>
            </w:pPr>
            <w:r w:rsidRPr="00226A3F">
              <w:rPr>
                <w:sz w:val="20"/>
                <w:szCs w:val="20"/>
              </w:rPr>
              <w:t>Alphanumeric</w:t>
            </w:r>
          </w:p>
        </w:tc>
        <w:tc>
          <w:tcPr>
            <w:tcW w:w="1275" w:type="dxa"/>
            <w:shd w:val="clear" w:color="auto" w:fill="auto"/>
          </w:tcPr>
          <w:p w14:paraId="6EEBA8F9" w14:textId="77777777" w:rsidR="00E24A87" w:rsidRPr="00226A3F" w:rsidRDefault="00E24A87" w:rsidP="0088515B">
            <w:pPr>
              <w:rPr>
                <w:sz w:val="20"/>
                <w:szCs w:val="20"/>
              </w:rPr>
            </w:pPr>
            <w:r w:rsidRPr="00226A3F">
              <w:rPr>
                <w:sz w:val="20"/>
                <w:szCs w:val="20"/>
              </w:rPr>
              <w:t>Optional</w:t>
            </w:r>
          </w:p>
        </w:tc>
        <w:tc>
          <w:tcPr>
            <w:tcW w:w="2409" w:type="dxa"/>
            <w:shd w:val="clear" w:color="auto" w:fill="auto"/>
          </w:tcPr>
          <w:p w14:paraId="61BE3BE3" w14:textId="77777777" w:rsidR="00E24A87" w:rsidRPr="00226A3F" w:rsidRDefault="00E24A87" w:rsidP="0088515B">
            <w:pPr>
              <w:rPr>
                <w:sz w:val="20"/>
                <w:szCs w:val="20"/>
              </w:rPr>
            </w:pPr>
            <w:r w:rsidRPr="00226A3F">
              <w:rPr>
                <w:sz w:val="20"/>
                <w:szCs w:val="20"/>
              </w:rPr>
              <w:t>-</w:t>
            </w:r>
          </w:p>
        </w:tc>
      </w:tr>
      <w:tr w:rsidR="00E24A87" w:rsidRPr="0064579A" w14:paraId="64FAF7F3" w14:textId="77777777" w:rsidTr="004B2578">
        <w:trPr>
          <w:cantSplit/>
          <w:jc w:val="center"/>
        </w:trPr>
        <w:tc>
          <w:tcPr>
            <w:tcW w:w="1700" w:type="dxa"/>
            <w:shd w:val="clear" w:color="auto" w:fill="auto"/>
          </w:tcPr>
          <w:p w14:paraId="2537F86C" w14:textId="77777777" w:rsidR="00E24A87" w:rsidRPr="0064579A" w:rsidRDefault="00E24A87" w:rsidP="0088515B">
            <w:pPr>
              <w:rPr>
                <w:sz w:val="20"/>
                <w:szCs w:val="20"/>
              </w:rPr>
            </w:pPr>
            <w:proofErr w:type="spellStart"/>
            <w:r w:rsidRPr="0064579A">
              <w:rPr>
                <w:sz w:val="20"/>
                <w:szCs w:val="20"/>
              </w:rPr>
              <w:t>shaft_label</w:t>
            </w:r>
            <w:proofErr w:type="spellEnd"/>
          </w:p>
        </w:tc>
        <w:tc>
          <w:tcPr>
            <w:tcW w:w="1558" w:type="dxa"/>
            <w:shd w:val="clear" w:color="auto" w:fill="auto"/>
          </w:tcPr>
          <w:p w14:paraId="6F421AED" w14:textId="77777777" w:rsidR="00E24A87" w:rsidRPr="0064579A" w:rsidRDefault="00E24A87" w:rsidP="0088515B">
            <w:pPr>
              <w:rPr>
                <w:sz w:val="20"/>
                <w:szCs w:val="20"/>
              </w:rPr>
            </w:pPr>
            <w:r w:rsidRPr="00226A3F">
              <w:rPr>
                <w:sz w:val="20"/>
                <w:szCs w:val="20"/>
              </w:rPr>
              <w:t>Alphanumeric</w:t>
            </w:r>
          </w:p>
        </w:tc>
        <w:tc>
          <w:tcPr>
            <w:tcW w:w="1558" w:type="dxa"/>
          </w:tcPr>
          <w:p w14:paraId="560FF22E" w14:textId="77777777" w:rsidR="00E24A87" w:rsidRPr="0064579A" w:rsidRDefault="00E24A87" w:rsidP="0088515B">
            <w:pPr>
              <w:rPr>
                <w:sz w:val="20"/>
                <w:szCs w:val="20"/>
              </w:rPr>
            </w:pPr>
            <w:r w:rsidRPr="00226A3F">
              <w:rPr>
                <w:sz w:val="20"/>
                <w:szCs w:val="20"/>
              </w:rPr>
              <w:t>Alphanumeric</w:t>
            </w:r>
          </w:p>
        </w:tc>
        <w:tc>
          <w:tcPr>
            <w:tcW w:w="1275" w:type="dxa"/>
            <w:shd w:val="clear" w:color="auto" w:fill="auto"/>
          </w:tcPr>
          <w:p w14:paraId="3CCAA0C2" w14:textId="77777777" w:rsidR="00E24A87" w:rsidRPr="0064579A" w:rsidRDefault="00E24A87" w:rsidP="0088515B">
            <w:pPr>
              <w:rPr>
                <w:sz w:val="20"/>
                <w:szCs w:val="20"/>
              </w:rPr>
            </w:pPr>
            <w:r w:rsidRPr="0064579A">
              <w:rPr>
                <w:sz w:val="20"/>
                <w:szCs w:val="20"/>
              </w:rPr>
              <w:t>Optional</w:t>
            </w:r>
          </w:p>
        </w:tc>
        <w:tc>
          <w:tcPr>
            <w:tcW w:w="2409" w:type="dxa"/>
            <w:shd w:val="clear" w:color="auto" w:fill="auto"/>
          </w:tcPr>
          <w:p w14:paraId="44860858" w14:textId="77777777" w:rsidR="00E24A87" w:rsidRPr="0064579A" w:rsidRDefault="00E24A87" w:rsidP="0088515B">
            <w:pPr>
              <w:rPr>
                <w:sz w:val="20"/>
                <w:szCs w:val="20"/>
              </w:rPr>
            </w:pPr>
            <w:r w:rsidRPr="0064579A">
              <w:rPr>
                <w:sz w:val="20"/>
                <w:szCs w:val="20"/>
              </w:rPr>
              <w:t>-</w:t>
            </w:r>
          </w:p>
        </w:tc>
      </w:tr>
      <w:tr w:rsidR="00577FC4" w:rsidRPr="00226A3F" w14:paraId="6E0041FE" w14:textId="77777777" w:rsidTr="004B2578">
        <w:trPr>
          <w:cantSplit/>
          <w:jc w:val="center"/>
        </w:trPr>
        <w:tc>
          <w:tcPr>
            <w:tcW w:w="1700" w:type="dxa"/>
            <w:shd w:val="clear" w:color="auto" w:fill="auto"/>
          </w:tcPr>
          <w:p w14:paraId="0B071945" w14:textId="77777777" w:rsidR="00577FC4" w:rsidRPr="00AB1BD0" w:rsidRDefault="00577FC4" w:rsidP="0088515B">
            <w:pPr>
              <w:rPr>
                <w:sz w:val="20"/>
                <w:szCs w:val="20"/>
                <w:highlight w:val="green"/>
              </w:rPr>
            </w:pPr>
            <w:proofErr w:type="spellStart"/>
            <w:r>
              <w:rPr>
                <w:sz w:val="20"/>
                <w:szCs w:val="20"/>
              </w:rPr>
              <w:t>die_label</w:t>
            </w:r>
            <w:proofErr w:type="spellEnd"/>
          </w:p>
        </w:tc>
        <w:tc>
          <w:tcPr>
            <w:tcW w:w="1558" w:type="dxa"/>
            <w:shd w:val="clear" w:color="auto" w:fill="auto"/>
          </w:tcPr>
          <w:p w14:paraId="2A612670" w14:textId="77777777" w:rsidR="00577FC4" w:rsidRPr="00226A3F" w:rsidRDefault="00577FC4" w:rsidP="0088515B">
            <w:pPr>
              <w:rPr>
                <w:sz w:val="20"/>
                <w:szCs w:val="20"/>
              </w:rPr>
            </w:pPr>
            <w:r w:rsidRPr="00226A3F">
              <w:rPr>
                <w:sz w:val="20"/>
                <w:szCs w:val="20"/>
              </w:rPr>
              <w:t>Alphanumeric</w:t>
            </w:r>
          </w:p>
        </w:tc>
        <w:tc>
          <w:tcPr>
            <w:tcW w:w="1558" w:type="dxa"/>
          </w:tcPr>
          <w:p w14:paraId="6C0C5D45" w14:textId="77777777" w:rsidR="00577FC4" w:rsidRPr="00226A3F" w:rsidRDefault="00577FC4" w:rsidP="0088515B">
            <w:pPr>
              <w:rPr>
                <w:sz w:val="20"/>
                <w:szCs w:val="20"/>
              </w:rPr>
            </w:pPr>
            <w:r w:rsidRPr="00226A3F">
              <w:rPr>
                <w:sz w:val="20"/>
                <w:szCs w:val="20"/>
              </w:rPr>
              <w:t>Alphanumeric</w:t>
            </w:r>
          </w:p>
        </w:tc>
        <w:tc>
          <w:tcPr>
            <w:tcW w:w="1275" w:type="dxa"/>
            <w:shd w:val="clear" w:color="auto" w:fill="auto"/>
          </w:tcPr>
          <w:p w14:paraId="3162FDF4" w14:textId="77777777" w:rsidR="00577FC4" w:rsidRPr="00226A3F" w:rsidRDefault="00577FC4" w:rsidP="0088515B">
            <w:pPr>
              <w:rPr>
                <w:sz w:val="20"/>
                <w:szCs w:val="20"/>
              </w:rPr>
            </w:pPr>
            <w:r w:rsidRPr="00226A3F">
              <w:rPr>
                <w:sz w:val="20"/>
                <w:szCs w:val="20"/>
              </w:rPr>
              <w:t>Optional</w:t>
            </w:r>
          </w:p>
        </w:tc>
        <w:tc>
          <w:tcPr>
            <w:tcW w:w="2409" w:type="dxa"/>
            <w:shd w:val="clear" w:color="auto" w:fill="auto"/>
          </w:tcPr>
          <w:p w14:paraId="3DB5440B" w14:textId="77777777" w:rsidR="00577FC4" w:rsidRPr="00226A3F" w:rsidRDefault="00577FC4" w:rsidP="0088515B">
            <w:pPr>
              <w:rPr>
                <w:sz w:val="20"/>
                <w:szCs w:val="20"/>
              </w:rPr>
            </w:pPr>
            <w:r w:rsidRPr="00226A3F">
              <w:rPr>
                <w:sz w:val="20"/>
                <w:szCs w:val="20"/>
              </w:rPr>
              <w:t>-</w:t>
            </w:r>
          </w:p>
        </w:tc>
      </w:tr>
      <w:tr w:rsidR="002E60CB" w:rsidRPr="00226A3F" w14:paraId="6F16ACB4" w14:textId="77777777" w:rsidTr="004B2578">
        <w:trPr>
          <w:cantSplit/>
          <w:jc w:val="center"/>
        </w:trPr>
        <w:tc>
          <w:tcPr>
            <w:tcW w:w="1700" w:type="dxa"/>
            <w:shd w:val="clear" w:color="auto" w:fill="auto"/>
          </w:tcPr>
          <w:p w14:paraId="1AF0B1F9" w14:textId="77777777" w:rsidR="002E60CB" w:rsidRDefault="002E60CB" w:rsidP="0088515B">
            <w:pPr>
              <w:rPr>
                <w:sz w:val="20"/>
                <w:szCs w:val="20"/>
              </w:rPr>
            </w:pPr>
            <w:proofErr w:type="spellStart"/>
            <w:r>
              <w:rPr>
                <w:sz w:val="20"/>
                <w:szCs w:val="20"/>
              </w:rPr>
              <w:t>die_diameter</w:t>
            </w:r>
            <w:proofErr w:type="spellEnd"/>
          </w:p>
        </w:tc>
        <w:tc>
          <w:tcPr>
            <w:tcW w:w="1558" w:type="dxa"/>
            <w:shd w:val="clear" w:color="auto" w:fill="auto"/>
          </w:tcPr>
          <w:p w14:paraId="1EE86B4F" w14:textId="77777777" w:rsidR="002E60CB" w:rsidRPr="00226A3F" w:rsidRDefault="002E60CB" w:rsidP="0088515B">
            <w:pPr>
              <w:rPr>
                <w:sz w:val="20"/>
                <w:szCs w:val="20"/>
              </w:rPr>
            </w:pPr>
            <w:r>
              <w:rPr>
                <w:sz w:val="20"/>
                <w:szCs w:val="20"/>
              </w:rPr>
              <w:t>Floating point</w:t>
            </w:r>
          </w:p>
        </w:tc>
        <w:tc>
          <w:tcPr>
            <w:tcW w:w="1558" w:type="dxa"/>
          </w:tcPr>
          <w:p w14:paraId="556984F9" w14:textId="77777777" w:rsidR="002E60CB" w:rsidRPr="00226A3F" w:rsidRDefault="002E60CB" w:rsidP="0088515B">
            <w:pPr>
              <w:rPr>
                <w:sz w:val="20"/>
                <w:szCs w:val="20"/>
              </w:rPr>
            </w:pPr>
            <w:r w:rsidRPr="00AB1BD0">
              <w:rPr>
                <w:sz w:val="20"/>
                <w:szCs w:val="20"/>
              </w:rPr>
              <w:t>&gt;</w:t>
            </w:r>
            <w:r>
              <w:rPr>
                <w:sz w:val="20"/>
                <w:szCs w:val="20"/>
              </w:rPr>
              <w:t xml:space="preserve"> 0.0</w:t>
            </w:r>
          </w:p>
        </w:tc>
        <w:tc>
          <w:tcPr>
            <w:tcW w:w="1275" w:type="dxa"/>
            <w:shd w:val="clear" w:color="auto" w:fill="auto"/>
          </w:tcPr>
          <w:p w14:paraId="4C1F250A" w14:textId="77777777" w:rsidR="002E60CB" w:rsidRPr="00226A3F" w:rsidRDefault="002E60CB" w:rsidP="0088515B">
            <w:pPr>
              <w:rPr>
                <w:sz w:val="20"/>
                <w:szCs w:val="20"/>
              </w:rPr>
            </w:pPr>
            <w:r>
              <w:rPr>
                <w:sz w:val="20"/>
                <w:szCs w:val="20"/>
              </w:rPr>
              <w:t>Optional</w:t>
            </w:r>
          </w:p>
        </w:tc>
        <w:tc>
          <w:tcPr>
            <w:tcW w:w="2409" w:type="dxa"/>
            <w:shd w:val="clear" w:color="auto" w:fill="auto"/>
          </w:tcPr>
          <w:p w14:paraId="61DCCFA4" w14:textId="77777777" w:rsidR="002E60CB" w:rsidRPr="00226A3F" w:rsidRDefault="002E60CB" w:rsidP="0088515B">
            <w:pPr>
              <w:rPr>
                <w:sz w:val="20"/>
                <w:szCs w:val="20"/>
              </w:rPr>
            </w:pPr>
            <w:r>
              <w:rPr>
                <w:sz w:val="20"/>
                <w:szCs w:val="20"/>
              </w:rPr>
              <w:t>-</w:t>
            </w:r>
          </w:p>
        </w:tc>
      </w:tr>
      <w:tr w:rsidR="002E60CB" w:rsidRPr="00226A3F" w14:paraId="69836AC3" w14:textId="77777777" w:rsidTr="004B2578">
        <w:trPr>
          <w:cantSplit/>
          <w:jc w:val="center"/>
        </w:trPr>
        <w:tc>
          <w:tcPr>
            <w:tcW w:w="1700" w:type="dxa"/>
            <w:shd w:val="clear" w:color="auto" w:fill="auto"/>
          </w:tcPr>
          <w:p w14:paraId="53EC6555" w14:textId="77777777" w:rsidR="002E60CB" w:rsidRDefault="002E60CB" w:rsidP="0088515B">
            <w:pPr>
              <w:rPr>
                <w:sz w:val="20"/>
                <w:szCs w:val="20"/>
              </w:rPr>
            </w:pPr>
            <w:proofErr w:type="spellStart"/>
            <w:r>
              <w:rPr>
                <w:sz w:val="20"/>
                <w:szCs w:val="20"/>
              </w:rPr>
              <w:t>die_depth</w:t>
            </w:r>
            <w:proofErr w:type="spellEnd"/>
          </w:p>
        </w:tc>
        <w:tc>
          <w:tcPr>
            <w:tcW w:w="1558" w:type="dxa"/>
            <w:shd w:val="clear" w:color="auto" w:fill="auto"/>
          </w:tcPr>
          <w:p w14:paraId="2EF8561B" w14:textId="77777777" w:rsidR="002E60CB" w:rsidRPr="00226A3F" w:rsidRDefault="002E60CB" w:rsidP="0088515B">
            <w:pPr>
              <w:rPr>
                <w:sz w:val="20"/>
                <w:szCs w:val="20"/>
              </w:rPr>
            </w:pPr>
            <w:r w:rsidRPr="00226A3F">
              <w:rPr>
                <w:sz w:val="20"/>
                <w:szCs w:val="20"/>
              </w:rPr>
              <w:t>Floating point</w:t>
            </w:r>
          </w:p>
        </w:tc>
        <w:tc>
          <w:tcPr>
            <w:tcW w:w="1558" w:type="dxa"/>
          </w:tcPr>
          <w:p w14:paraId="080C16B0" w14:textId="77777777" w:rsidR="002E60CB" w:rsidRPr="00226A3F" w:rsidRDefault="002E60CB" w:rsidP="0088515B">
            <w:pPr>
              <w:rPr>
                <w:sz w:val="20"/>
                <w:szCs w:val="20"/>
              </w:rPr>
            </w:pPr>
            <w:r w:rsidRPr="00226A3F">
              <w:rPr>
                <w:sz w:val="20"/>
                <w:szCs w:val="20"/>
              </w:rPr>
              <w:t>&gt; 0.0</w:t>
            </w:r>
          </w:p>
        </w:tc>
        <w:tc>
          <w:tcPr>
            <w:tcW w:w="1275" w:type="dxa"/>
            <w:shd w:val="clear" w:color="auto" w:fill="auto"/>
          </w:tcPr>
          <w:p w14:paraId="52CF1F59" w14:textId="77777777" w:rsidR="002E60CB" w:rsidRPr="00226A3F" w:rsidRDefault="002E60CB" w:rsidP="0088515B">
            <w:pPr>
              <w:rPr>
                <w:sz w:val="20"/>
                <w:szCs w:val="20"/>
              </w:rPr>
            </w:pPr>
            <w:r w:rsidRPr="00226A3F">
              <w:rPr>
                <w:sz w:val="20"/>
                <w:szCs w:val="20"/>
              </w:rPr>
              <w:t>Optional</w:t>
            </w:r>
          </w:p>
        </w:tc>
        <w:tc>
          <w:tcPr>
            <w:tcW w:w="2409" w:type="dxa"/>
            <w:shd w:val="clear" w:color="auto" w:fill="auto"/>
          </w:tcPr>
          <w:p w14:paraId="6EF2891F" w14:textId="77777777" w:rsidR="002E60CB" w:rsidRPr="00226A3F" w:rsidRDefault="002E60CB" w:rsidP="0088515B">
            <w:pPr>
              <w:keepNext/>
              <w:rPr>
                <w:sz w:val="20"/>
                <w:szCs w:val="20"/>
              </w:rPr>
            </w:pPr>
            <w:r w:rsidRPr="00226A3F">
              <w:rPr>
                <w:sz w:val="20"/>
                <w:szCs w:val="20"/>
              </w:rPr>
              <w:t>-</w:t>
            </w:r>
          </w:p>
        </w:tc>
      </w:tr>
    </w:tbl>
    <w:p w14:paraId="71A3A875" w14:textId="46425DF7" w:rsidR="002E60CB" w:rsidRDefault="002E60CB" w:rsidP="004B2578">
      <w:pPr>
        <w:pStyle w:val="Beschriftung"/>
        <w:spacing w:before="120"/>
      </w:pPr>
      <w:bookmarkStart w:id="689" w:name="_Toc3566451"/>
      <w:bookmarkStart w:id="690" w:name="_Toc27753819"/>
      <w:r>
        <w:t xml:space="preserve">Table </w:t>
      </w:r>
      <w:ins w:id="691" w:author="Dr. Carsten Franke" w:date="2020-03-09T16:02:00Z">
        <w:r w:rsidR="001D2A94">
          <w:fldChar w:fldCharType="begin"/>
        </w:r>
        <w:r w:rsidR="001D2A94">
          <w:instrText xml:space="preserve"> SEQ Table \* ARABIC </w:instrText>
        </w:r>
      </w:ins>
      <w:r w:rsidR="001D2A94">
        <w:fldChar w:fldCharType="separate"/>
      </w:r>
      <w:ins w:id="692" w:author="Dr. Carsten Franke" w:date="2020-03-09T16:02:00Z">
        <w:r w:rsidR="001D2A94">
          <w:rPr>
            <w:noProof/>
          </w:rPr>
          <w:t>44</w:t>
        </w:r>
        <w:r w:rsidR="001D2A94">
          <w:fldChar w:fldCharType="end"/>
        </w:r>
      </w:ins>
      <w:del w:id="693" w:author="Dr. Carsten Franke" w:date="2020-03-09T16:02:00Z">
        <w:r w:rsidR="00D43112" w:rsidDel="001D2A94">
          <w:fldChar w:fldCharType="begin"/>
        </w:r>
        <w:r w:rsidR="00D43112" w:rsidDel="001D2A94">
          <w:delInstrText xml:space="preserve"> SEQ Table \* ARABIC </w:delInstrText>
        </w:r>
        <w:r w:rsidR="00D43112" w:rsidDel="001D2A94">
          <w:fldChar w:fldCharType="separate"/>
        </w:r>
        <w:r w:rsidR="00004854" w:rsidDel="001D2A94">
          <w:rPr>
            <w:noProof/>
          </w:rPr>
          <w:delText>44</w:delText>
        </w:r>
        <w:r w:rsidR="00D43112" w:rsidDel="001D2A94">
          <w:fldChar w:fldCharType="end"/>
        </w:r>
      </w:del>
      <w:r>
        <w:t xml:space="preserve">: Attributes of element </w:t>
      </w:r>
      <w:r w:rsidRPr="00514F9C">
        <w:rPr>
          <w:rFonts w:ascii="Courier New" w:hAnsi="Courier New" w:cs="Courier New"/>
          <w:i/>
          <w:sz w:val="18"/>
          <w:szCs w:val="18"/>
        </w:rPr>
        <w:t>&lt;</w:t>
      </w:r>
      <w:proofErr w:type="spellStart"/>
      <w:r w:rsidRPr="00514F9C">
        <w:rPr>
          <w:rFonts w:ascii="Courier New" w:hAnsi="Courier New" w:cs="Courier New"/>
          <w:i/>
          <w:sz w:val="18"/>
          <w:szCs w:val="18"/>
        </w:rPr>
        <w:t>self_piercing</w:t>
      </w:r>
      <w:proofErr w:type="spellEnd"/>
      <w:r w:rsidR="005453F6">
        <w:rPr>
          <w:rFonts w:ascii="Courier New" w:hAnsi="Courier New" w:cs="Courier New"/>
          <w:i/>
          <w:sz w:val="18"/>
          <w:szCs w:val="18"/>
        </w:rPr>
        <w:t>/</w:t>
      </w:r>
      <w:r w:rsidRPr="00514F9C">
        <w:rPr>
          <w:rFonts w:ascii="Courier New" w:hAnsi="Courier New" w:cs="Courier New"/>
          <w:i/>
          <w:sz w:val="18"/>
          <w:szCs w:val="18"/>
        </w:rPr>
        <w:t>&gt;</w:t>
      </w:r>
      <w:bookmarkEnd w:id="689"/>
      <w:bookmarkEnd w:id="690"/>
    </w:p>
    <w:p w14:paraId="2E8286BE" w14:textId="77777777" w:rsidR="002E60CB" w:rsidRDefault="002E60CB" w:rsidP="007E2BBF">
      <w:pPr>
        <w:spacing w:before="120"/>
        <w:jc w:val="both"/>
      </w:pPr>
      <w:r w:rsidRPr="00670301">
        <w:t xml:space="preserve">All attributes of this </w:t>
      </w:r>
      <w:r w:rsidRPr="00C95570">
        <w:t>connection are optional for import to CAD or CAE processors. However, specific FE solvers may declare some of them to be mandatory.</w:t>
      </w:r>
      <w:r>
        <w:t xml:space="preserve"> </w:t>
      </w:r>
    </w:p>
    <w:p w14:paraId="6077F2C6" w14:textId="77777777" w:rsidR="007E2BBF" w:rsidRDefault="00A2186E" w:rsidP="007E2BBF">
      <w:pPr>
        <w:jc w:val="both"/>
      </w:pPr>
      <w:r>
        <w:t xml:space="preserve">The </w:t>
      </w:r>
      <w:r w:rsidRPr="00A2186E">
        <w:rPr>
          <w:rStyle w:val="elementdeftypeChar"/>
        </w:rPr>
        <w:t>h</w:t>
      </w:r>
      <w:r w:rsidR="006A695C" w:rsidRPr="00A2186E">
        <w:rPr>
          <w:rStyle w:val="elementdeftypeChar"/>
        </w:rPr>
        <w:t>ead</w:t>
      </w:r>
      <w:r w:rsidR="006A695C">
        <w:t xml:space="preserve">, </w:t>
      </w:r>
      <w:r w:rsidR="006A695C" w:rsidRPr="00A2186E">
        <w:rPr>
          <w:rStyle w:val="elementdeftypeChar"/>
        </w:rPr>
        <w:t>shaft</w:t>
      </w:r>
      <w:r w:rsidR="006A695C">
        <w:t xml:space="preserve"> and die</w:t>
      </w:r>
      <w:r w:rsidR="003F71E4">
        <w:t xml:space="preserve"> </w:t>
      </w:r>
      <w:r w:rsidR="002E60CB">
        <w:t xml:space="preserve">labels </w:t>
      </w:r>
      <w:r w:rsidR="002E60CB" w:rsidRPr="00670301">
        <w:t>are very OEM specific. However, to provide a minimum amount of information, diameters of them plus depth of die are given.</w:t>
      </w:r>
    </w:p>
    <w:p w14:paraId="74A98844" w14:textId="77777777" w:rsidR="007E2BBF" w:rsidRDefault="007E2BBF" w:rsidP="007E2BBF">
      <w:pPr>
        <w:autoSpaceDE w:val="0"/>
        <w:autoSpaceDN w:val="0"/>
        <w:adjustRightInd w:val="0"/>
        <w:spacing w:after="0"/>
        <w:jc w:val="both"/>
        <w:rPr>
          <w:rFonts w:cs="Calibri"/>
          <w:szCs w:val="22"/>
          <w:lang w:eastAsia="en-GB"/>
        </w:rPr>
      </w:pPr>
      <w:r>
        <w:rPr>
          <w:rFonts w:cs="Calibri"/>
          <w:szCs w:val="22"/>
          <w:lang w:eastAsia="en-GB"/>
        </w:rPr>
        <w:t xml:space="preserve">Attribute </w:t>
      </w:r>
      <w:proofErr w:type="spellStart"/>
      <w:r w:rsidRPr="00A2186E">
        <w:rPr>
          <w:rStyle w:val="elementdeftypeChar"/>
        </w:rPr>
        <w:t>die_label</w:t>
      </w:r>
      <w:proofErr w:type="spellEnd"/>
      <w:r>
        <w:rPr>
          <w:rFonts w:cs="Calibri"/>
          <w:szCs w:val="22"/>
          <w:lang w:eastAsia="en-GB"/>
        </w:rPr>
        <w:t xml:space="preserve"> can be used to refer to a catalog entry. </w:t>
      </w:r>
      <w:r w:rsidRPr="00A2186E">
        <w:rPr>
          <w:rFonts w:cs="Calibri"/>
          <w:szCs w:val="22"/>
          <w:lang w:eastAsia="en-GB"/>
        </w:rPr>
        <w:t xml:space="preserve">Then </w:t>
      </w:r>
      <w:proofErr w:type="spellStart"/>
      <w:r w:rsidRPr="00A2186E">
        <w:rPr>
          <w:rStyle w:val="elementdeftypeChar"/>
        </w:rPr>
        <w:t>die_diameter</w:t>
      </w:r>
      <w:proofErr w:type="spellEnd"/>
      <w:r w:rsidRPr="00A2186E">
        <w:rPr>
          <w:rFonts w:cs="Calibri"/>
          <w:szCs w:val="22"/>
          <w:lang w:eastAsia="en-GB"/>
        </w:rPr>
        <w:t xml:space="preserve"> and </w:t>
      </w:r>
      <w:proofErr w:type="spellStart"/>
      <w:r w:rsidRPr="00A2186E">
        <w:rPr>
          <w:rStyle w:val="elementdeftypeChar"/>
        </w:rPr>
        <w:t>die_depth</w:t>
      </w:r>
      <w:proofErr w:type="spellEnd"/>
      <w:r w:rsidR="00A2186E">
        <w:rPr>
          <w:rStyle w:val="elementdeftypeChar"/>
        </w:rPr>
        <w:t xml:space="preserve"> </w:t>
      </w:r>
      <w:r>
        <w:rPr>
          <w:rFonts w:cs="Calibri"/>
          <w:szCs w:val="22"/>
          <w:lang w:eastAsia="en-GB"/>
        </w:rPr>
        <w:t>can be omitted in χMCF file, if their values are given in catalog.</w:t>
      </w:r>
    </w:p>
    <w:p w14:paraId="26DD9FF3" w14:textId="77777777" w:rsidR="00E41C22" w:rsidRDefault="007E2BBF" w:rsidP="00E41C22">
      <w:pPr>
        <w:autoSpaceDE w:val="0"/>
        <w:autoSpaceDN w:val="0"/>
        <w:adjustRightInd w:val="0"/>
        <w:spacing w:before="120" w:after="0"/>
        <w:jc w:val="both"/>
        <w:rPr>
          <w:rFonts w:cs="Calibri"/>
          <w:szCs w:val="22"/>
          <w:lang w:eastAsia="en-GB"/>
        </w:rPr>
      </w:pPr>
      <w:r w:rsidRPr="00835EA5">
        <w:rPr>
          <w:rFonts w:cs="Calibri"/>
          <w:szCs w:val="22"/>
          <w:lang w:eastAsia="en-GB"/>
        </w:rPr>
        <w:t>One level higher, the entire rivet can refer to a</w:t>
      </w:r>
      <w:r w:rsidR="00401F1B" w:rsidRPr="00835EA5">
        <w:rPr>
          <w:rFonts w:cs="Calibri"/>
          <w:szCs w:val="22"/>
          <w:lang w:eastAsia="en-GB"/>
        </w:rPr>
        <w:t>n</w:t>
      </w:r>
      <w:r w:rsidRPr="00835EA5">
        <w:rPr>
          <w:rFonts w:cs="Calibri"/>
          <w:szCs w:val="22"/>
          <w:lang w:eastAsia="en-GB"/>
        </w:rPr>
        <w:t xml:space="preserve"> item via attribute</w:t>
      </w:r>
      <w:r w:rsidR="00E41C22" w:rsidRPr="00835EA5">
        <w:rPr>
          <w:rFonts w:cs="Calibri"/>
          <w:szCs w:val="22"/>
          <w:lang w:eastAsia="en-GB"/>
        </w:rPr>
        <w:t xml:space="preserve"> which refers to an item that is being used in OEM Specific PDM system. </w:t>
      </w:r>
      <w:r w:rsidRPr="00835EA5">
        <w:rPr>
          <w:rFonts w:cs="Calibri"/>
          <w:szCs w:val="22"/>
          <w:lang w:eastAsia="en-GB"/>
        </w:rPr>
        <w:t xml:space="preserve">In this case, subtype definition is used from catalog, too, if present. The </w:t>
      </w:r>
      <w:r w:rsidRPr="00835EA5">
        <w:rPr>
          <w:rFonts w:ascii="Courier New" w:hAnsi="Courier New" w:cs="Courier New"/>
          <w:b/>
          <w:bCs/>
          <w:i/>
          <w:sz w:val="18"/>
          <w:szCs w:val="18"/>
        </w:rPr>
        <w:t>&lt;rivet</w:t>
      </w:r>
      <w:r w:rsidR="00A2186E" w:rsidRPr="00835EA5">
        <w:rPr>
          <w:rFonts w:ascii="Courier New" w:hAnsi="Courier New" w:cs="Courier New"/>
          <w:b/>
          <w:bCs/>
          <w:i/>
          <w:sz w:val="18"/>
          <w:szCs w:val="18"/>
        </w:rPr>
        <w:t>/</w:t>
      </w:r>
      <w:r w:rsidRPr="00835EA5">
        <w:rPr>
          <w:rFonts w:ascii="Courier New" w:hAnsi="Courier New" w:cs="Courier New"/>
          <w:b/>
          <w:bCs/>
          <w:i/>
          <w:sz w:val="18"/>
          <w:szCs w:val="18"/>
        </w:rPr>
        <w:t>&gt;</w:t>
      </w:r>
      <w:r w:rsidRPr="00835EA5">
        <w:rPr>
          <w:rFonts w:ascii="Courier" w:hAnsi="Courier" w:cs="Courier"/>
          <w:b/>
          <w:bCs/>
          <w:i/>
          <w:iCs/>
          <w:sz w:val="18"/>
          <w:szCs w:val="18"/>
          <w:lang w:eastAsia="en-GB"/>
        </w:rPr>
        <w:t xml:space="preserve"> </w:t>
      </w:r>
      <w:r w:rsidRPr="00835EA5">
        <w:rPr>
          <w:rFonts w:cs="Calibri"/>
          <w:szCs w:val="22"/>
          <w:lang w:eastAsia="en-GB"/>
        </w:rPr>
        <w:t>in</w:t>
      </w:r>
      <w:r w:rsidR="00E03785" w:rsidRPr="00835EA5">
        <w:rPr>
          <w:rFonts w:cs="Calibri"/>
          <w:szCs w:val="22"/>
          <w:lang w:eastAsia="en-GB"/>
        </w:rPr>
        <w:t xml:space="preserve"> </w:t>
      </w:r>
      <w:r w:rsidRPr="00835EA5">
        <w:rPr>
          <w:rFonts w:cs="Calibri"/>
          <w:szCs w:val="22"/>
          <w:lang w:eastAsia="en-GB"/>
        </w:rPr>
        <w:t xml:space="preserve">χMCF file </w:t>
      </w:r>
      <w:r w:rsidRPr="00835EA5">
        <w:rPr>
          <w:rFonts w:ascii="Calibri,Italic" w:hAnsi="Calibri,Italic" w:cs="Calibri,Italic"/>
          <w:i/>
          <w:iCs/>
          <w:szCs w:val="22"/>
          <w:lang w:eastAsia="en-GB"/>
        </w:rPr>
        <w:t xml:space="preserve">must not </w:t>
      </w:r>
      <w:r w:rsidRPr="00835EA5">
        <w:rPr>
          <w:rFonts w:cs="Calibri"/>
          <w:szCs w:val="22"/>
          <w:lang w:eastAsia="en-GB"/>
        </w:rPr>
        <w:t xml:space="preserve">specify another subtype than the referred </w:t>
      </w:r>
      <w:r w:rsidR="00835EA5">
        <w:rPr>
          <w:rFonts w:cs="Calibri"/>
          <w:szCs w:val="22"/>
          <w:lang w:eastAsia="en-GB"/>
        </w:rPr>
        <w:t>item from the PDM system</w:t>
      </w:r>
      <w:r w:rsidRPr="00835EA5">
        <w:rPr>
          <w:rFonts w:cs="Calibri"/>
          <w:szCs w:val="22"/>
          <w:lang w:eastAsia="en-GB"/>
        </w:rPr>
        <w:t>!</w:t>
      </w:r>
    </w:p>
    <w:p w14:paraId="1F4E01E0" w14:textId="77777777" w:rsidR="002E60CB" w:rsidRDefault="002E60CB" w:rsidP="00E41C22">
      <w:pPr>
        <w:autoSpaceDE w:val="0"/>
        <w:autoSpaceDN w:val="0"/>
        <w:adjustRightInd w:val="0"/>
        <w:spacing w:before="120" w:after="0"/>
        <w:jc w:val="both"/>
      </w:pPr>
      <w:r>
        <w:t>General d</w:t>
      </w:r>
      <w:r w:rsidRPr="00226A3F">
        <w:t>efaults</w:t>
      </w:r>
      <w:r>
        <w:t xml:space="preserve"> for attributes are</w:t>
      </w:r>
      <w:r w:rsidRPr="00226A3F">
        <w:t xml:space="preserve">: 0 for numeric values, </w:t>
      </w:r>
      <w:r w:rsidR="00194316">
        <w:t>""</w:t>
      </w:r>
      <w:r w:rsidRPr="00226A3F">
        <w:t xml:space="preserve"> for strings. However, these defaults are not </w:t>
      </w:r>
      <w:r w:rsidR="00893C84">
        <w:t xml:space="preserve">always </w:t>
      </w:r>
      <w:r w:rsidRPr="00226A3F">
        <w:t>useful for CAE.</w:t>
      </w:r>
      <w:r>
        <w:t xml:space="preserve"> </w:t>
      </w:r>
    </w:p>
    <w:p w14:paraId="0EAAA4A0" w14:textId="77777777" w:rsidR="002E60CB" w:rsidRPr="00226A3F" w:rsidRDefault="005453F6" w:rsidP="00006C1F">
      <w:pPr>
        <w:pStyle w:val="Example"/>
        <w:spacing w:before="120"/>
      </w:pPr>
      <w:r>
        <w:t>Example</w:t>
      </w:r>
      <w:r w:rsidR="002E60CB" w:rsidRPr="00226A3F">
        <w:t xml:space="preserve">: </w:t>
      </w:r>
    </w:p>
    <w:p w14:paraId="437A5515" w14:textId="77777777" w:rsidR="002E60CB" w:rsidRPr="00226A3F" w:rsidRDefault="002E60CB" w:rsidP="00006C1F">
      <w:pPr>
        <w:pStyle w:val="XMLCode"/>
      </w:pPr>
    </w:p>
    <w:p w14:paraId="471EE0FE" w14:textId="77777777" w:rsidR="002E60CB" w:rsidRPr="00226A3F" w:rsidRDefault="002E60CB" w:rsidP="00006C1F">
      <w:pPr>
        <w:pStyle w:val="XMLCode"/>
      </w:pPr>
      <w:r w:rsidRPr="00226A3F">
        <w:t>&lt;connection_0d label=</w:t>
      </w:r>
      <w:r w:rsidR="00194316">
        <w:t>"</w:t>
      </w:r>
      <w:r w:rsidRPr="000F7EEA">
        <w:t>RVT</w:t>
      </w:r>
      <w:r w:rsidRPr="00226A3F">
        <w:t>_2123921</w:t>
      </w:r>
      <w:r w:rsidR="00194316">
        <w:t>"</w:t>
      </w:r>
      <w:r w:rsidRPr="00226A3F">
        <w:t>&gt;</w:t>
      </w:r>
    </w:p>
    <w:p w14:paraId="06AA4C5D" w14:textId="77777777" w:rsidR="00332883" w:rsidRPr="00332883" w:rsidRDefault="0009532E" w:rsidP="00006C1F">
      <w:pPr>
        <w:pStyle w:val="XMLCode"/>
        <w:rPr>
          <w:b/>
          <w:color w:val="0070C0"/>
        </w:rPr>
      </w:pPr>
      <w:r>
        <w:tab/>
      </w:r>
      <w:r w:rsidR="00332883" w:rsidRPr="00332883">
        <w:rPr>
          <w:b/>
          <w:color w:val="0070C0"/>
        </w:rPr>
        <w:t xml:space="preserve">&lt;rivet </w:t>
      </w:r>
      <w:proofErr w:type="spellStart"/>
      <w:r w:rsidR="00332883" w:rsidRPr="00332883">
        <w:rPr>
          <w:b/>
          <w:color w:val="0070C0"/>
        </w:rPr>
        <w:t>shaft_diameter</w:t>
      </w:r>
      <w:proofErr w:type="spellEnd"/>
      <w:r w:rsidR="00332883" w:rsidRPr="00332883">
        <w:rPr>
          <w:b/>
          <w:color w:val="0070C0"/>
        </w:rPr>
        <w:t>=</w:t>
      </w:r>
      <w:r w:rsidR="00194316">
        <w:rPr>
          <w:b/>
          <w:color w:val="0070C0"/>
        </w:rPr>
        <w:t>"</w:t>
      </w:r>
      <w:r w:rsidR="00332883" w:rsidRPr="00332883">
        <w:rPr>
          <w:b/>
          <w:color w:val="0070C0"/>
        </w:rPr>
        <w:t>3.35</w:t>
      </w:r>
      <w:r w:rsidR="00194316">
        <w:rPr>
          <w:b/>
          <w:color w:val="0070C0"/>
        </w:rPr>
        <w:t>"</w:t>
      </w:r>
      <w:r w:rsidR="00332883" w:rsidRPr="00332883">
        <w:rPr>
          <w:b/>
          <w:color w:val="0070C0"/>
        </w:rPr>
        <w:t xml:space="preserve"> </w:t>
      </w:r>
      <w:proofErr w:type="spellStart"/>
      <w:r w:rsidR="00332883" w:rsidRPr="00332883">
        <w:rPr>
          <w:b/>
          <w:color w:val="0070C0"/>
        </w:rPr>
        <w:t>head_diameter</w:t>
      </w:r>
      <w:proofErr w:type="spellEnd"/>
      <w:r w:rsidR="00332883" w:rsidRPr="00332883">
        <w:rPr>
          <w:b/>
          <w:color w:val="0070C0"/>
        </w:rPr>
        <w:t>=</w:t>
      </w:r>
      <w:r w:rsidR="00194316">
        <w:rPr>
          <w:b/>
          <w:color w:val="0070C0"/>
        </w:rPr>
        <w:t>"</w:t>
      </w:r>
      <w:r w:rsidR="00332883" w:rsidRPr="00332883">
        <w:rPr>
          <w:b/>
          <w:color w:val="0070C0"/>
        </w:rPr>
        <w:t>5.5</w:t>
      </w:r>
      <w:r w:rsidR="00194316">
        <w:rPr>
          <w:b/>
          <w:color w:val="0070C0"/>
        </w:rPr>
        <w:t>"</w:t>
      </w:r>
      <w:r w:rsidR="00332883" w:rsidRPr="00332883">
        <w:rPr>
          <w:b/>
          <w:color w:val="0070C0"/>
        </w:rPr>
        <w:t xml:space="preserve"> length=</w:t>
      </w:r>
      <w:r w:rsidR="00194316">
        <w:rPr>
          <w:b/>
          <w:color w:val="0070C0"/>
        </w:rPr>
        <w:t>"</w:t>
      </w:r>
      <w:r w:rsidR="00332883" w:rsidRPr="00332883">
        <w:rPr>
          <w:b/>
          <w:color w:val="0070C0"/>
        </w:rPr>
        <w:t>4</w:t>
      </w:r>
      <w:r w:rsidR="00194316">
        <w:rPr>
          <w:b/>
          <w:color w:val="0070C0"/>
        </w:rPr>
        <w:t>"</w:t>
      </w:r>
      <w:r w:rsidR="00E75E50">
        <w:rPr>
          <w:b/>
          <w:color w:val="0070C0"/>
        </w:rPr>
        <w:t xml:space="preserve"> </w:t>
      </w:r>
      <w:r w:rsidR="00E75E50" w:rsidRPr="00332883">
        <w:rPr>
          <w:b/>
          <w:color w:val="0070C0"/>
        </w:rPr>
        <w:t>hardness=</w:t>
      </w:r>
      <w:r w:rsidR="00194316">
        <w:rPr>
          <w:b/>
          <w:color w:val="0070C0"/>
        </w:rPr>
        <w:t>"</w:t>
      </w:r>
      <w:r w:rsidR="00E75E50" w:rsidRPr="00332883">
        <w:rPr>
          <w:b/>
          <w:color w:val="0070C0"/>
        </w:rPr>
        <w:t>410</w:t>
      </w:r>
      <w:r w:rsidR="00194316">
        <w:rPr>
          <w:b/>
          <w:color w:val="0070C0"/>
        </w:rPr>
        <w:t>"</w:t>
      </w:r>
      <w:r w:rsidR="00332883" w:rsidRPr="00332883">
        <w:rPr>
          <w:b/>
          <w:color w:val="0070C0"/>
        </w:rPr>
        <w:t>&gt;</w:t>
      </w:r>
    </w:p>
    <w:p w14:paraId="4E404854" w14:textId="77777777" w:rsidR="00332883" w:rsidRPr="0033379A" w:rsidRDefault="00332883" w:rsidP="00006C1F">
      <w:pPr>
        <w:pStyle w:val="XMLCode"/>
        <w:rPr>
          <w:b/>
          <w:color w:val="0070C0"/>
          <w:lang w:val="fr-FR"/>
        </w:rPr>
      </w:pPr>
      <w:r>
        <w:rPr>
          <w:b/>
          <w:color w:val="0070C0"/>
        </w:rPr>
        <w:tab/>
      </w:r>
      <w:r>
        <w:rPr>
          <w:b/>
          <w:color w:val="0070C0"/>
        </w:rPr>
        <w:tab/>
      </w:r>
      <w:r w:rsidRPr="0033379A">
        <w:rPr>
          <w:b/>
          <w:color w:val="0070C0"/>
          <w:lang w:val="fr-FR"/>
        </w:rPr>
        <w:t>&lt;</w:t>
      </w:r>
      <w:proofErr w:type="spellStart"/>
      <w:proofErr w:type="gramStart"/>
      <w:r w:rsidRPr="0033379A">
        <w:rPr>
          <w:b/>
          <w:color w:val="0070C0"/>
          <w:lang w:val="fr-FR"/>
        </w:rPr>
        <w:t>normal</w:t>
      </w:r>
      <w:proofErr w:type="gramEnd"/>
      <w:r w:rsidRPr="0033379A">
        <w:rPr>
          <w:b/>
          <w:color w:val="0070C0"/>
          <w:lang w:val="fr-FR"/>
        </w:rPr>
        <w:t>_direction</w:t>
      </w:r>
      <w:proofErr w:type="spellEnd"/>
      <w:r w:rsidRPr="0033379A">
        <w:rPr>
          <w:b/>
          <w:color w:val="0070C0"/>
          <w:lang w:val="fr-FR"/>
        </w:rPr>
        <w:t xml:space="preserve"> x=</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3</w:t>
      </w:r>
      <w:r w:rsidR="00194316" w:rsidRPr="0033379A">
        <w:rPr>
          <w:b/>
          <w:color w:val="0070C0"/>
          <w:lang w:val="fr-FR"/>
        </w:rPr>
        <w:t>"</w:t>
      </w:r>
      <w:r w:rsidRPr="0033379A">
        <w:rPr>
          <w:b/>
          <w:color w:val="0070C0"/>
          <w:lang w:val="fr-FR"/>
        </w:rPr>
        <w:t>/&gt;</w:t>
      </w:r>
    </w:p>
    <w:p w14:paraId="13238F5E" w14:textId="77777777" w:rsidR="00332883" w:rsidRPr="00332883" w:rsidRDefault="00332883" w:rsidP="00006C1F">
      <w:pPr>
        <w:pStyle w:val="XMLCode"/>
        <w:rPr>
          <w:b/>
          <w:color w:val="0070C0"/>
        </w:rPr>
      </w:pPr>
      <w:r w:rsidRPr="0033379A">
        <w:rPr>
          <w:b/>
          <w:color w:val="0070C0"/>
          <w:lang w:val="fr-FR"/>
        </w:rPr>
        <w:tab/>
      </w:r>
      <w:r w:rsidRPr="0033379A">
        <w:rPr>
          <w:b/>
          <w:color w:val="0070C0"/>
          <w:lang w:val="fr-FR"/>
        </w:rPr>
        <w:tab/>
      </w:r>
      <w:r w:rsidRPr="00332883">
        <w:rPr>
          <w:b/>
          <w:color w:val="0070C0"/>
        </w:rPr>
        <w:t>&lt;</w:t>
      </w:r>
      <w:proofErr w:type="spellStart"/>
      <w:r w:rsidRPr="00332883">
        <w:rPr>
          <w:b/>
          <w:color w:val="0070C0"/>
        </w:rPr>
        <w:t>self_piercing</w:t>
      </w:r>
      <w:proofErr w:type="spellEnd"/>
      <w:r w:rsidRPr="00332883">
        <w:rPr>
          <w:b/>
          <w:color w:val="0070C0"/>
        </w:rPr>
        <w:t xml:space="preserve"> </w:t>
      </w:r>
      <w:proofErr w:type="spellStart"/>
      <w:r w:rsidRPr="00332883">
        <w:rPr>
          <w:b/>
          <w:color w:val="0070C0"/>
        </w:rPr>
        <w:t>head_label</w:t>
      </w:r>
      <w:proofErr w:type="spellEnd"/>
      <w:r w:rsidRPr="00332883">
        <w:rPr>
          <w:b/>
          <w:color w:val="0070C0"/>
        </w:rPr>
        <w:t>=</w:t>
      </w:r>
      <w:r w:rsidR="00194316">
        <w:rPr>
          <w:b/>
          <w:color w:val="0070C0"/>
        </w:rPr>
        <w:t>"</w:t>
      </w:r>
      <w:r w:rsidRPr="00332883">
        <w:rPr>
          <w:b/>
          <w:color w:val="0070C0"/>
        </w:rPr>
        <w:t>N000000002651</w:t>
      </w:r>
      <w:r w:rsidR="00194316">
        <w:rPr>
          <w:b/>
          <w:color w:val="0070C0"/>
        </w:rPr>
        <w:t>"</w:t>
      </w:r>
      <w:r w:rsidRPr="00332883">
        <w:rPr>
          <w:b/>
          <w:color w:val="0070C0"/>
        </w:rPr>
        <w:t xml:space="preserve"> </w:t>
      </w:r>
      <w:proofErr w:type="spellStart"/>
      <w:r w:rsidRPr="00332883">
        <w:rPr>
          <w:b/>
          <w:color w:val="0070C0"/>
        </w:rPr>
        <w:t>shaft_label</w:t>
      </w:r>
      <w:proofErr w:type="spellEnd"/>
      <w:r w:rsidRPr="00332883">
        <w:rPr>
          <w:b/>
          <w:color w:val="0070C0"/>
        </w:rPr>
        <w:t>=</w:t>
      </w:r>
      <w:r w:rsidR="00194316">
        <w:rPr>
          <w:b/>
          <w:color w:val="0070C0"/>
        </w:rPr>
        <w:t>"</w:t>
      </w:r>
      <w:r w:rsidRPr="00332883">
        <w:rPr>
          <w:b/>
          <w:color w:val="0070C0"/>
        </w:rPr>
        <w:t>C</w:t>
      </w:r>
      <w:r w:rsidR="00194316">
        <w:rPr>
          <w:b/>
          <w:color w:val="0070C0"/>
        </w:rPr>
        <w:t>"</w:t>
      </w:r>
      <w:r w:rsidRPr="00332883">
        <w:rPr>
          <w:b/>
          <w:color w:val="0070C0"/>
        </w:rPr>
        <w:t xml:space="preserve"> </w:t>
      </w:r>
    </w:p>
    <w:p w14:paraId="563FBC40" w14:textId="77777777" w:rsidR="00332883" w:rsidRPr="00332883" w:rsidRDefault="00332883" w:rsidP="00006C1F">
      <w:pPr>
        <w:pStyle w:val="XMLCode"/>
        <w:rPr>
          <w:b/>
          <w:color w:val="0070C0"/>
          <w:lang w:val="de-DE"/>
        </w:rPr>
      </w:pPr>
      <w:r>
        <w:rPr>
          <w:b/>
          <w:color w:val="0070C0"/>
        </w:rPr>
        <w:tab/>
      </w:r>
      <w:r>
        <w:rPr>
          <w:b/>
          <w:color w:val="0070C0"/>
        </w:rPr>
        <w:tab/>
      </w:r>
      <w:proofErr w:type="spellStart"/>
      <w:r w:rsidRPr="00332883">
        <w:rPr>
          <w:b/>
          <w:color w:val="0070C0"/>
          <w:lang w:val="de-DE"/>
        </w:rPr>
        <w:t>die_depth</w:t>
      </w:r>
      <w:proofErr w:type="spellEnd"/>
      <w:r w:rsidRPr="00332883">
        <w:rPr>
          <w:b/>
          <w:color w:val="0070C0"/>
          <w:lang w:val="de-DE"/>
        </w:rPr>
        <w:t>=</w:t>
      </w:r>
      <w:r w:rsidR="00194316">
        <w:rPr>
          <w:b/>
          <w:color w:val="0070C0"/>
          <w:lang w:val="de-DE"/>
        </w:rPr>
        <w:t>"</w:t>
      </w:r>
      <w:r w:rsidRPr="00332883">
        <w:rPr>
          <w:b/>
          <w:color w:val="0070C0"/>
          <w:lang w:val="de-DE"/>
        </w:rPr>
        <w:t>2.5</w:t>
      </w:r>
      <w:r w:rsidR="00194316">
        <w:rPr>
          <w:b/>
          <w:color w:val="0070C0"/>
          <w:lang w:val="de-DE"/>
        </w:rPr>
        <w:t>"</w:t>
      </w:r>
      <w:r w:rsidRPr="00332883">
        <w:rPr>
          <w:b/>
          <w:color w:val="0070C0"/>
          <w:lang w:val="de-DE"/>
        </w:rPr>
        <w:t xml:space="preserve"> </w:t>
      </w:r>
      <w:proofErr w:type="spellStart"/>
      <w:r w:rsidRPr="00332883">
        <w:rPr>
          <w:b/>
          <w:color w:val="0070C0"/>
          <w:lang w:val="de-DE"/>
        </w:rPr>
        <w:t>die_label</w:t>
      </w:r>
      <w:proofErr w:type="spellEnd"/>
      <w:r w:rsidRPr="00332883">
        <w:rPr>
          <w:b/>
          <w:color w:val="0070C0"/>
          <w:lang w:val="de-DE"/>
        </w:rPr>
        <w:t>=</w:t>
      </w:r>
      <w:r w:rsidR="00194316">
        <w:rPr>
          <w:b/>
          <w:color w:val="0070C0"/>
          <w:lang w:val="de-DE"/>
        </w:rPr>
        <w:t>"</w:t>
      </w:r>
      <w:r w:rsidRPr="00332883">
        <w:rPr>
          <w:b/>
          <w:color w:val="0070C0"/>
          <w:lang w:val="de-DE"/>
        </w:rPr>
        <w:t>DZ11x2,5-0,50</w:t>
      </w:r>
      <w:r w:rsidR="00194316">
        <w:rPr>
          <w:b/>
          <w:color w:val="0070C0"/>
          <w:lang w:val="de-DE"/>
        </w:rPr>
        <w:t>"</w:t>
      </w:r>
      <w:r w:rsidRPr="00332883">
        <w:rPr>
          <w:b/>
          <w:color w:val="0070C0"/>
          <w:lang w:val="de-DE"/>
        </w:rPr>
        <w:t xml:space="preserve"> </w:t>
      </w:r>
      <w:proofErr w:type="spellStart"/>
      <w:r w:rsidRPr="00332883">
        <w:rPr>
          <w:b/>
          <w:color w:val="0070C0"/>
          <w:lang w:val="de-DE"/>
        </w:rPr>
        <w:t>die_diameter</w:t>
      </w:r>
      <w:proofErr w:type="spellEnd"/>
      <w:r w:rsidRPr="00332883">
        <w:rPr>
          <w:b/>
          <w:color w:val="0070C0"/>
          <w:lang w:val="de-DE"/>
        </w:rPr>
        <w:t>=</w:t>
      </w:r>
      <w:r w:rsidR="00194316">
        <w:rPr>
          <w:b/>
          <w:color w:val="0070C0"/>
          <w:lang w:val="de-DE"/>
        </w:rPr>
        <w:t>"</w:t>
      </w:r>
      <w:r w:rsidRPr="00332883">
        <w:rPr>
          <w:b/>
          <w:color w:val="0070C0"/>
          <w:lang w:val="de-DE"/>
        </w:rPr>
        <w:t>11</w:t>
      </w:r>
      <w:r w:rsidR="00194316">
        <w:rPr>
          <w:b/>
          <w:color w:val="0070C0"/>
          <w:lang w:val="de-DE"/>
        </w:rPr>
        <w:t>"</w:t>
      </w:r>
      <w:r w:rsidRPr="00332883">
        <w:rPr>
          <w:b/>
          <w:color w:val="0070C0"/>
          <w:lang w:val="de-DE"/>
        </w:rPr>
        <w:t xml:space="preserve"> /&gt;</w:t>
      </w:r>
    </w:p>
    <w:p w14:paraId="6625B871" w14:textId="77777777" w:rsidR="00332883" w:rsidRDefault="00332883" w:rsidP="00006C1F">
      <w:pPr>
        <w:pStyle w:val="XMLCode"/>
      </w:pPr>
      <w:r>
        <w:rPr>
          <w:b/>
          <w:color w:val="0070C0"/>
          <w:lang w:val="de-DE"/>
        </w:rPr>
        <w:tab/>
      </w:r>
      <w:r w:rsidRPr="00332883">
        <w:rPr>
          <w:b/>
          <w:color w:val="0070C0"/>
        </w:rPr>
        <w:t>&lt;/rivet&gt;</w:t>
      </w:r>
    </w:p>
    <w:p w14:paraId="5021B50B" w14:textId="77777777" w:rsidR="00332883" w:rsidRPr="00226A3F" w:rsidRDefault="00332883" w:rsidP="00006C1F">
      <w:pPr>
        <w:pStyle w:val="XMLCode"/>
      </w:pPr>
      <w:r>
        <w:tab/>
      </w:r>
      <w:r w:rsidR="002E60CB" w:rsidRPr="00226A3F">
        <w:t>&lt;loc&gt; 1645.83 821.145 616.585 &lt;/loc&gt;</w:t>
      </w:r>
    </w:p>
    <w:p w14:paraId="382B59B6" w14:textId="77777777" w:rsidR="002E60CB" w:rsidRPr="00226A3F" w:rsidRDefault="00332883" w:rsidP="00006C1F">
      <w:pPr>
        <w:pStyle w:val="XMLCode"/>
      </w:pPr>
      <w:r>
        <w:tab/>
      </w:r>
      <w:r w:rsidR="002E60CB" w:rsidRPr="00226A3F">
        <w:t>&lt;appdata&gt;</w:t>
      </w:r>
    </w:p>
    <w:p w14:paraId="721D787A" w14:textId="77777777" w:rsidR="002E60CB" w:rsidRPr="00226A3F" w:rsidRDefault="00332883" w:rsidP="00006C1F">
      <w:pPr>
        <w:pStyle w:val="XMLCode"/>
      </w:pPr>
      <w:r>
        <w:tab/>
      </w:r>
      <w:r>
        <w:tab/>
      </w:r>
      <w:r w:rsidR="002E60CB" w:rsidRPr="00226A3F">
        <w:t>...</w:t>
      </w:r>
    </w:p>
    <w:p w14:paraId="6FA3C698" w14:textId="77777777" w:rsidR="002E60CB" w:rsidRPr="00226A3F" w:rsidRDefault="00332883" w:rsidP="00006C1F">
      <w:pPr>
        <w:pStyle w:val="XMLCode"/>
      </w:pPr>
      <w:r>
        <w:tab/>
      </w:r>
      <w:r w:rsidR="002E60CB" w:rsidRPr="00226A3F">
        <w:t>&lt;/appdata&gt;</w:t>
      </w:r>
    </w:p>
    <w:p w14:paraId="7906B32C" w14:textId="77777777" w:rsidR="002E60CB" w:rsidRDefault="002E60CB" w:rsidP="00006C1F">
      <w:pPr>
        <w:pStyle w:val="XMLCode"/>
      </w:pPr>
      <w:r w:rsidRPr="00226A3F">
        <w:t>&lt;/connection_0d&gt;</w:t>
      </w:r>
    </w:p>
    <w:p w14:paraId="111485DD" w14:textId="77777777" w:rsidR="00006C1F" w:rsidRPr="00226A3F" w:rsidRDefault="00006C1F" w:rsidP="00006C1F">
      <w:pPr>
        <w:pStyle w:val="XMLCode"/>
      </w:pPr>
    </w:p>
    <w:p w14:paraId="5B6031E5" w14:textId="77777777" w:rsidR="002E60CB" w:rsidRPr="00942FED" w:rsidRDefault="00AE7C82" w:rsidP="00327322">
      <w:pPr>
        <w:pStyle w:val="berschrift3"/>
      </w:pPr>
      <w:bookmarkStart w:id="694" w:name="_Toc428456108"/>
      <w:bookmarkStart w:id="695" w:name="_Toc428537071"/>
      <w:bookmarkStart w:id="696" w:name="_Toc428969390"/>
      <w:bookmarkStart w:id="697" w:name="_Toc429052781"/>
      <w:bookmarkStart w:id="698" w:name="_Toc428279372"/>
      <w:bookmarkStart w:id="699" w:name="_Toc428456109"/>
      <w:bookmarkStart w:id="700" w:name="_Toc428537072"/>
      <w:bookmarkStart w:id="701" w:name="_Toc428969391"/>
      <w:bookmarkStart w:id="702" w:name="_Toc429052782"/>
      <w:bookmarkStart w:id="703" w:name="_Toc428279374"/>
      <w:bookmarkStart w:id="704" w:name="_Toc428456111"/>
      <w:bookmarkStart w:id="705" w:name="_Toc428537074"/>
      <w:bookmarkStart w:id="706" w:name="_Toc428969393"/>
      <w:bookmarkStart w:id="707" w:name="_Toc429052784"/>
      <w:bookmarkStart w:id="708" w:name="_Toc428279378"/>
      <w:bookmarkStart w:id="709" w:name="_Toc428456115"/>
      <w:bookmarkStart w:id="710" w:name="_Toc428537078"/>
      <w:bookmarkStart w:id="711" w:name="_Toc428969397"/>
      <w:bookmarkStart w:id="712" w:name="_Toc429052788"/>
      <w:bookmarkStart w:id="713" w:name="_Toc428279380"/>
      <w:bookmarkStart w:id="714" w:name="_Toc428456117"/>
      <w:bookmarkStart w:id="715" w:name="_Toc428537080"/>
      <w:bookmarkStart w:id="716" w:name="_Toc428969399"/>
      <w:bookmarkStart w:id="717" w:name="_Toc429052790"/>
      <w:bookmarkStart w:id="718" w:name="_Toc428279387"/>
      <w:bookmarkStart w:id="719" w:name="_Toc428456124"/>
      <w:bookmarkStart w:id="720" w:name="_Toc428537087"/>
      <w:bookmarkStart w:id="721" w:name="_Toc428969406"/>
      <w:bookmarkStart w:id="722" w:name="_Toc429052797"/>
      <w:bookmarkStart w:id="723" w:name="_Toc428279388"/>
      <w:bookmarkStart w:id="724" w:name="_Toc428456125"/>
      <w:bookmarkStart w:id="725" w:name="_Toc428537088"/>
      <w:bookmarkStart w:id="726" w:name="_Toc428969407"/>
      <w:bookmarkStart w:id="727" w:name="_Toc429052798"/>
      <w:bookmarkStart w:id="728" w:name="_Toc428279389"/>
      <w:bookmarkStart w:id="729" w:name="_Toc428456126"/>
      <w:bookmarkStart w:id="730" w:name="_Toc428537089"/>
      <w:bookmarkStart w:id="731" w:name="_Toc428969408"/>
      <w:bookmarkStart w:id="732" w:name="_Toc429052799"/>
      <w:bookmarkStart w:id="733" w:name="_Toc413359588"/>
      <w:bookmarkStart w:id="734" w:name="_Toc3556980"/>
      <w:bookmarkStart w:id="735" w:name="_Toc27753592"/>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r>
        <w:t>S</w:t>
      </w:r>
      <w:r w:rsidR="002E60CB">
        <w:t>olid</w:t>
      </w:r>
      <w:r w:rsidR="002E60CB" w:rsidRPr="00942FED">
        <w:t xml:space="preserve"> Rivets</w:t>
      </w:r>
      <w:bookmarkEnd w:id="733"/>
      <w:bookmarkEnd w:id="734"/>
      <w:bookmarkEnd w:id="735"/>
    </w:p>
    <w:p w14:paraId="14670A64" w14:textId="77777777" w:rsidR="006F0BB6" w:rsidRDefault="006F0BB6" w:rsidP="00006C1F">
      <w:pPr>
        <w:keepNext/>
        <w:keepLines/>
        <w:autoSpaceDE w:val="0"/>
        <w:autoSpaceDN w:val="0"/>
        <w:adjustRightInd w:val="0"/>
        <w:spacing w:after="0"/>
        <w:jc w:val="both"/>
        <w:rPr>
          <w:rFonts w:cs="Calibri"/>
          <w:szCs w:val="22"/>
          <w:lang w:eastAsia="en-GB"/>
        </w:rPr>
      </w:pPr>
      <w:r>
        <w:rPr>
          <w:rFonts w:cs="Calibri"/>
          <w:szCs w:val="22"/>
          <w:lang w:eastAsia="en-GB"/>
        </w:rPr>
        <w:t>Solid rivets require a pre-drilled hole. They can be found in many similar forms, with a cap on one end. The other end deforms when it is pushed from the other side.</w:t>
      </w:r>
    </w:p>
    <w:p w14:paraId="50065CE5" w14:textId="77777777" w:rsidR="006F0BB6" w:rsidRDefault="006F0BB6" w:rsidP="00E41C22">
      <w:pPr>
        <w:autoSpaceDE w:val="0"/>
        <w:autoSpaceDN w:val="0"/>
        <w:adjustRightInd w:val="0"/>
        <w:jc w:val="both"/>
        <w:rPr>
          <w:rFonts w:cs="Calibri"/>
          <w:szCs w:val="22"/>
          <w:lang w:eastAsia="en-GB"/>
        </w:rPr>
      </w:pPr>
      <w:r>
        <w:rPr>
          <w:rFonts w:cs="Calibri"/>
          <w:szCs w:val="22"/>
          <w:lang w:eastAsia="en-GB"/>
        </w:rPr>
        <w:t>The shafts of solid rivets are typically solid, but for all rivets that have similar shapes, this type will be used:</w:t>
      </w:r>
    </w:p>
    <w:tbl>
      <w:tblPr>
        <w:tblStyle w:val="Tabellenraster"/>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4"/>
        <w:gridCol w:w="2295"/>
        <w:gridCol w:w="2294"/>
        <w:gridCol w:w="2295"/>
      </w:tblGrid>
      <w:tr w:rsidR="00EB5D54" w14:paraId="5A6BA6DE" w14:textId="77777777" w:rsidTr="00BA647F">
        <w:trPr>
          <w:trHeight w:val="507"/>
        </w:trPr>
        <w:tc>
          <w:tcPr>
            <w:tcW w:w="2294" w:type="dxa"/>
            <w:vAlign w:val="center"/>
          </w:tcPr>
          <w:p w14:paraId="1F268A5F" w14:textId="77777777" w:rsidR="00AE7C82" w:rsidRDefault="00AE7C82" w:rsidP="00E41C22">
            <w:pPr>
              <w:keepNext/>
              <w:keepLines/>
              <w:autoSpaceDE w:val="0"/>
              <w:autoSpaceDN w:val="0"/>
              <w:adjustRightInd w:val="0"/>
              <w:spacing w:after="0"/>
              <w:jc w:val="center"/>
              <w:rPr>
                <w:rFonts w:cs="Calibri"/>
                <w:szCs w:val="22"/>
                <w:lang w:eastAsia="en-GB"/>
              </w:rPr>
            </w:pPr>
            <w:r>
              <w:rPr>
                <w:rFonts w:cs="Calibri"/>
                <w:szCs w:val="22"/>
                <w:lang w:eastAsia="en-GB"/>
              </w:rPr>
              <w:lastRenderedPageBreak/>
              <w:t>Solid rivet</w:t>
            </w:r>
          </w:p>
        </w:tc>
        <w:tc>
          <w:tcPr>
            <w:tcW w:w="2295" w:type="dxa"/>
            <w:vAlign w:val="center"/>
          </w:tcPr>
          <w:p w14:paraId="24971570" w14:textId="77777777" w:rsidR="00AE7C82" w:rsidRDefault="007022A1" w:rsidP="00E41C22">
            <w:pPr>
              <w:keepNext/>
              <w:autoSpaceDE w:val="0"/>
              <w:autoSpaceDN w:val="0"/>
              <w:adjustRightInd w:val="0"/>
              <w:spacing w:after="0"/>
              <w:jc w:val="center"/>
              <w:rPr>
                <w:rFonts w:cs="Calibri"/>
                <w:szCs w:val="22"/>
                <w:lang w:eastAsia="en-GB"/>
              </w:rPr>
            </w:pPr>
            <w:r>
              <w:rPr>
                <w:rFonts w:cs="Calibri"/>
                <w:szCs w:val="22"/>
                <w:lang w:eastAsia="en-GB"/>
              </w:rPr>
              <w:t xml:space="preserve">Semi </w:t>
            </w:r>
            <w:r w:rsidR="00AE7C82">
              <w:rPr>
                <w:rFonts w:cs="Calibri"/>
                <w:szCs w:val="22"/>
                <w:lang w:eastAsia="en-GB"/>
              </w:rPr>
              <w:t>Tubular rivet</w:t>
            </w:r>
          </w:p>
        </w:tc>
        <w:tc>
          <w:tcPr>
            <w:tcW w:w="2294" w:type="dxa"/>
            <w:vAlign w:val="center"/>
          </w:tcPr>
          <w:p w14:paraId="531E22A2" w14:textId="77777777" w:rsidR="00AE7C82" w:rsidRDefault="00AE7C82" w:rsidP="00E41C22">
            <w:pPr>
              <w:keepNext/>
              <w:autoSpaceDE w:val="0"/>
              <w:autoSpaceDN w:val="0"/>
              <w:adjustRightInd w:val="0"/>
              <w:spacing w:after="0"/>
              <w:jc w:val="center"/>
              <w:rPr>
                <w:rFonts w:cs="Calibri"/>
                <w:szCs w:val="22"/>
                <w:lang w:eastAsia="en-GB"/>
              </w:rPr>
            </w:pPr>
            <w:r>
              <w:rPr>
                <w:rFonts w:cs="Calibri"/>
                <w:szCs w:val="22"/>
                <w:lang w:eastAsia="en-GB"/>
              </w:rPr>
              <w:t>Shoulder rivet</w:t>
            </w:r>
          </w:p>
        </w:tc>
        <w:tc>
          <w:tcPr>
            <w:tcW w:w="2295" w:type="dxa"/>
            <w:vAlign w:val="center"/>
          </w:tcPr>
          <w:p w14:paraId="46237C7D" w14:textId="77777777" w:rsidR="00AE7C82" w:rsidRDefault="00AE7C82" w:rsidP="00E41C22">
            <w:pPr>
              <w:keepNext/>
              <w:autoSpaceDE w:val="0"/>
              <w:autoSpaceDN w:val="0"/>
              <w:adjustRightInd w:val="0"/>
              <w:spacing w:after="0"/>
              <w:jc w:val="center"/>
              <w:rPr>
                <w:rFonts w:cs="Calibri"/>
                <w:szCs w:val="22"/>
                <w:lang w:eastAsia="en-GB"/>
              </w:rPr>
            </w:pPr>
            <w:r>
              <w:rPr>
                <w:rFonts w:cs="Calibri"/>
                <w:szCs w:val="22"/>
                <w:lang w:eastAsia="en-GB"/>
              </w:rPr>
              <w:t>Split rivet</w:t>
            </w:r>
          </w:p>
        </w:tc>
      </w:tr>
      <w:tr w:rsidR="00EB5D54" w14:paraId="2CE0D73D" w14:textId="77777777" w:rsidTr="00BA647F">
        <w:trPr>
          <w:trHeight w:val="1990"/>
        </w:trPr>
        <w:tc>
          <w:tcPr>
            <w:tcW w:w="2294" w:type="dxa"/>
            <w:vAlign w:val="center"/>
          </w:tcPr>
          <w:p w14:paraId="6EED7C38" w14:textId="77777777" w:rsidR="00AE7C82" w:rsidRDefault="007022A1" w:rsidP="00E41C22">
            <w:pPr>
              <w:keepNext/>
              <w:keepLines/>
              <w:autoSpaceDE w:val="0"/>
              <w:autoSpaceDN w:val="0"/>
              <w:adjustRightInd w:val="0"/>
              <w:spacing w:after="0"/>
              <w:jc w:val="center"/>
              <w:rPr>
                <w:rFonts w:cs="Calibri"/>
                <w:szCs w:val="22"/>
                <w:lang w:eastAsia="en-GB"/>
              </w:rPr>
            </w:pPr>
            <w:r>
              <w:rPr>
                <w:noProof/>
                <w:lang w:eastAsia="en-US"/>
              </w:rPr>
              <w:drawing>
                <wp:inline distT="0" distB="0" distL="0" distR="0" wp14:anchorId="3A6A9C0A" wp14:editId="26F0F3CA">
                  <wp:extent cx="1240404" cy="152961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1241467" cy="1530928"/>
                          </a:xfrm>
                          <a:prstGeom prst="rect">
                            <a:avLst/>
                          </a:prstGeom>
                        </pic:spPr>
                      </pic:pic>
                    </a:graphicData>
                  </a:graphic>
                </wp:inline>
              </w:drawing>
            </w:r>
          </w:p>
        </w:tc>
        <w:tc>
          <w:tcPr>
            <w:tcW w:w="2295" w:type="dxa"/>
            <w:vAlign w:val="center"/>
          </w:tcPr>
          <w:p w14:paraId="27C36DED" w14:textId="77777777" w:rsidR="00AE7C82" w:rsidRDefault="00EB5D54"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04C56327" wp14:editId="23798FAF">
                  <wp:extent cx="1318972" cy="139442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1318972" cy="1394427"/>
                          </a:xfrm>
                          <a:prstGeom prst="rect">
                            <a:avLst/>
                          </a:prstGeom>
                        </pic:spPr>
                      </pic:pic>
                    </a:graphicData>
                  </a:graphic>
                </wp:inline>
              </w:drawing>
            </w:r>
          </w:p>
        </w:tc>
        <w:tc>
          <w:tcPr>
            <w:tcW w:w="2294" w:type="dxa"/>
            <w:vAlign w:val="center"/>
          </w:tcPr>
          <w:p w14:paraId="0F5CE110" w14:textId="77777777" w:rsidR="00AE7C82" w:rsidRDefault="007022A1"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0989EF1D" wp14:editId="0BA6EA67">
                  <wp:extent cx="1239493" cy="15300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1239493" cy="1530000"/>
                          </a:xfrm>
                          <a:prstGeom prst="rect">
                            <a:avLst/>
                          </a:prstGeom>
                        </pic:spPr>
                      </pic:pic>
                    </a:graphicData>
                  </a:graphic>
                </wp:inline>
              </w:drawing>
            </w:r>
          </w:p>
        </w:tc>
        <w:tc>
          <w:tcPr>
            <w:tcW w:w="2295" w:type="dxa"/>
            <w:vAlign w:val="center"/>
          </w:tcPr>
          <w:p w14:paraId="7932CC9F" w14:textId="77777777" w:rsidR="00AE7C82" w:rsidRDefault="007022A1"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1D7B341B" wp14:editId="1A8ABC9D">
                  <wp:extent cx="1235523" cy="1530000"/>
                  <wp:effectExtent l="0" t="0" r="317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1235523" cy="1530000"/>
                          </a:xfrm>
                          <a:prstGeom prst="rect">
                            <a:avLst/>
                          </a:prstGeom>
                        </pic:spPr>
                      </pic:pic>
                    </a:graphicData>
                  </a:graphic>
                </wp:inline>
              </w:drawing>
            </w:r>
          </w:p>
        </w:tc>
      </w:tr>
      <w:tr w:rsidR="00EB5D54" w14:paraId="1D841912" w14:textId="77777777" w:rsidTr="00BA647F">
        <w:trPr>
          <w:trHeight w:val="1683"/>
        </w:trPr>
        <w:tc>
          <w:tcPr>
            <w:tcW w:w="2294" w:type="dxa"/>
            <w:vAlign w:val="center"/>
          </w:tcPr>
          <w:p w14:paraId="48AE1328" w14:textId="77777777" w:rsidR="007022A1" w:rsidRDefault="00EB5D54" w:rsidP="00AE7C82">
            <w:pPr>
              <w:keepLines/>
              <w:autoSpaceDE w:val="0"/>
              <w:autoSpaceDN w:val="0"/>
              <w:adjustRightInd w:val="0"/>
              <w:spacing w:after="0"/>
              <w:jc w:val="center"/>
              <w:rPr>
                <w:noProof/>
                <w:lang w:eastAsia="en-US"/>
              </w:rPr>
            </w:pPr>
            <w:r>
              <w:rPr>
                <w:noProof/>
                <w:lang w:eastAsia="en-US"/>
              </w:rPr>
              <w:drawing>
                <wp:inline distT="0" distB="0" distL="0" distR="0" wp14:anchorId="57728D7A" wp14:editId="60AA753C">
                  <wp:extent cx="1275052" cy="900000"/>
                  <wp:effectExtent l="0" t="0" r="190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5"/>
                          <a:srcRect l="2646"/>
                          <a:stretch/>
                        </pic:blipFill>
                        <pic:spPr bwMode="auto">
                          <a:xfrm>
                            <a:off x="0" y="0"/>
                            <a:ext cx="1275052" cy="9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5921B0C2" w14:textId="77777777" w:rsidR="007022A1" w:rsidRDefault="00EB5D54" w:rsidP="00AE7C82">
            <w:pPr>
              <w:autoSpaceDE w:val="0"/>
              <w:autoSpaceDN w:val="0"/>
              <w:adjustRightInd w:val="0"/>
              <w:spacing w:after="0"/>
              <w:jc w:val="center"/>
              <w:rPr>
                <w:noProof/>
                <w:lang w:eastAsia="en-US"/>
              </w:rPr>
            </w:pPr>
            <w:r>
              <w:rPr>
                <w:noProof/>
                <w:lang w:eastAsia="en-US"/>
              </w:rPr>
              <w:drawing>
                <wp:inline distT="0" distB="0" distL="0" distR="0" wp14:anchorId="06605891" wp14:editId="39325704">
                  <wp:extent cx="1312785" cy="900000"/>
                  <wp:effectExtent l="0" t="0" r="190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1312785" cy="900000"/>
                          </a:xfrm>
                          <a:prstGeom prst="rect">
                            <a:avLst/>
                          </a:prstGeom>
                        </pic:spPr>
                      </pic:pic>
                    </a:graphicData>
                  </a:graphic>
                </wp:inline>
              </w:drawing>
            </w:r>
          </w:p>
        </w:tc>
        <w:tc>
          <w:tcPr>
            <w:tcW w:w="2294" w:type="dxa"/>
            <w:vAlign w:val="center"/>
          </w:tcPr>
          <w:p w14:paraId="7C86EA66" w14:textId="77777777" w:rsidR="007022A1" w:rsidRDefault="00EB5D54"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5B4111F6" wp14:editId="6A5AFE94">
                  <wp:extent cx="1281571" cy="9000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7"/>
                          <a:srcRect l="3608"/>
                          <a:stretch/>
                        </pic:blipFill>
                        <pic:spPr bwMode="auto">
                          <a:xfrm>
                            <a:off x="0" y="0"/>
                            <a:ext cx="1281571" cy="9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5EDB48C8" w14:textId="77777777" w:rsidR="007022A1" w:rsidRDefault="00EB5D54"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3FE56967" wp14:editId="5F097500">
                  <wp:extent cx="1309702" cy="900000"/>
                  <wp:effectExtent l="0" t="0" r="508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1309702" cy="900000"/>
                          </a:xfrm>
                          <a:prstGeom prst="rect">
                            <a:avLst/>
                          </a:prstGeom>
                        </pic:spPr>
                      </pic:pic>
                    </a:graphicData>
                  </a:graphic>
                </wp:inline>
              </w:drawing>
            </w:r>
          </w:p>
        </w:tc>
      </w:tr>
      <w:tr w:rsidR="00EB5D54" w14:paraId="6F132C4B" w14:textId="77777777" w:rsidTr="00BA647F">
        <w:trPr>
          <w:trHeight w:val="1537"/>
        </w:trPr>
        <w:tc>
          <w:tcPr>
            <w:tcW w:w="2294" w:type="dxa"/>
            <w:vAlign w:val="center"/>
          </w:tcPr>
          <w:p w14:paraId="6FC2770A" w14:textId="77777777" w:rsidR="007022A1" w:rsidRDefault="007022A1" w:rsidP="00AE7C82">
            <w:pPr>
              <w:keepLines/>
              <w:autoSpaceDE w:val="0"/>
              <w:autoSpaceDN w:val="0"/>
              <w:adjustRightInd w:val="0"/>
              <w:spacing w:after="0"/>
              <w:jc w:val="center"/>
              <w:rPr>
                <w:noProof/>
                <w:lang w:eastAsia="en-US"/>
              </w:rPr>
            </w:pPr>
            <w:r>
              <w:rPr>
                <w:noProof/>
                <w:lang w:eastAsia="en-US"/>
              </w:rPr>
              <w:drawing>
                <wp:inline distT="0" distB="0" distL="0" distR="0" wp14:anchorId="08DA6003" wp14:editId="3CA212DB">
                  <wp:extent cx="629107" cy="96066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631428" cy="964207"/>
                          </a:xfrm>
                          <a:prstGeom prst="rect">
                            <a:avLst/>
                          </a:prstGeom>
                        </pic:spPr>
                      </pic:pic>
                    </a:graphicData>
                  </a:graphic>
                </wp:inline>
              </w:drawing>
            </w:r>
          </w:p>
        </w:tc>
        <w:tc>
          <w:tcPr>
            <w:tcW w:w="2295" w:type="dxa"/>
            <w:vAlign w:val="center"/>
          </w:tcPr>
          <w:p w14:paraId="125DC0FB" w14:textId="77777777" w:rsidR="007022A1" w:rsidRPr="00DE1471" w:rsidRDefault="00DE1471" w:rsidP="00AE7C82">
            <w:pPr>
              <w:autoSpaceDE w:val="0"/>
              <w:autoSpaceDN w:val="0"/>
              <w:adjustRightInd w:val="0"/>
              <w:spacing w:after="0"/>
              <w:jc w:val="center"/>
            </w:pPr>
            <w:r>
              <w:rPr>
                <w:noProof/>
                <w:lang w:eastAsia="en-US"/>
              </w:rPr>
              <w:drawing>
                <wp:inline distT="0" distB="0" distL="0" distR="0" wp14:anchorId="30BA2524" wp14:editId="702F97CA">
                  <wp:extent cx="1089900" cy="929031"/>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0"/>
                          <a:srcRect t="7971"/>
                          <a:stretch/>
                        </pic:blipFill>
                        <pic:spPr bwMode="auto">
                          <a:xfrm>
                            <a:off x="0" y="0"/>
                            <a:ext cx="1088283" cy="927652"/>
                          </a:xfrm>
                          <a:prstGeom prst="rect">
                            <a:avLst/>
                          </a:prstGeom>
                          <a:ln>
                            <a:noFill/>
                          </a:ln>
                          <a:extLst>
                            <a:ext uri="{53640926-AAD7-44D8-BBD7-CCE9431645EC}">
                              <a14:shadowObscured xmlns:a14="http://schemas.microsoft.com/office/drawing/2010/main"/>
                            </a:ext>
                          </a:extLst>
                        </pic:spPr>
                      </pic:pic>
                    </a:graphicData>
                  </a:graphic>
                </wp:inline>
              </w:drawing>
            </w:r>
          </w:p>
        </w:tc>
        <w:tc>
          <w:tcPr>
            <w:tcW w:w="2294" w:type="dxa"/>
            <w:vAlign w:val="center"/>
          </w:tcPr>
          <w:p w14:paraId="31C12AE3" w14:textId="77777777" w:rsidR="007022A1" w:rsidRDefault="00645A68"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6CDF05AF" wp14:editId="42E9FA98">
                  <wp:extent cx="1088424" cy="684000"/>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1"/>
                          <a:srcRect t="23810"/>
                          <a:stretch/>
                        </pic:blipFill>
                        <pic:spPr bwMode="auto">
                          <a:xfrm>
                            <a:off x="0" y="0"/>
                            <a:ext cx="1088424" cy="684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5A9707CD" w14:textId="77777777" w:rsidR="007022A1" w:rsidRDefault="005C5206"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253F61FA" wp14:editId="0B9E759C">
                  <wp:extent cx="1195445" cy="746150"/>
                  <wp:effectExtent l="0" t="0" r="508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1203286" cy="751044"/>
                          </a:xfrm>
                          <a:prstGeom prst="rect">
                            <a:avLst/>
                          </a:prstGeom>
                        </pic:spPr>
                      </pic:pic>
                    </a:graphicData>
                  </a:graphic>
                </wp:inline>
              </w:drawing>
            </w:r>
          </w:p>
        </w:tc>
      </w:tr>
    </w:tbl>
    <w:p w14:paraId="4D973DDE" w14:textId="77777777" w:rsidR="006F0BB6" w:rsidRDefault="00AE7C82" w:rsidP="00E625EF">
      <w:pPr>
        <w:autoSpaceDE w:val="0"/>
        <w:autoSpaceDN w:val="0"/>
        <w:adjustRightInd w:val="0"/>
        <w:spacing w:before="120" w:after="0"/>
        <w:jc w:val="center"/>
        <w:rPr>
          <w:rFonts w:cs="Calibri"/>
          <w:sz w:val="18"/>
          <w:szCs w:val="22"/>
          <w:lang w:eastAsia="en-GB"/>
        </w:rPr>
      </w:pPr>
      <w:r w:rsidRPr="00E625EF">
        <w:rPr>
          <w:rFonts w:cs="Calibri"/>
          <w:i/>
          <w:sz w:val="18"/>
          <w:szCs w:val="22"/>
          <w:lang w:eastAsia="en-GB"/>
        </w:rPr>
        <w:t>Source</w:t>
      </w:r>
      <w:r w:rsidR="00E625EF" w:rsidRPr="00E625EF">
        <w:rPr>
          <w:rFonts w:cs="Calibri"/>
          <w:i/>
          <w:sz w:val="18"/>
          <w:szCs w:val="22"/>
          <w:lang w:eastAsia="en-GB"/>
        </w:rPr>
        <w:t xml:space="preserve"> of image</w:t>
      </w:r>
      <w:r w:rsidRPr="00AE7C82">
        <w:rPr>
          <w:rFonts w:cs="Calibri"/>
          <w:sz w:val="18"/>
          <w:szCs w:val="22"/>
          <w:lang w:eastAsia="en-GB"/>
        </w:rPr>
        <w:t xml:space="preserve">: </w:t>
      </w:r>
      <w:hyperlink r:id="rId73" w:history="1">
        <w:r w:rsidR="00DE1471" w:rsidRPr="002C4DDA">
          <w:rPr>
            <w:rStyle w:val="Hyperlink"/>
            <w:rFonts w:cs="Calibri"/>
            <w:sz w:val="18"/>
            <w:szCs w:val="22"/>
            <w:lang w:eastAsia="en-GB"/>
          </w:rPr>
          <w:t>http://www.rivet.com/Catalog_CompleteVersion/ImpactOnly-2-03-12.pdf</w:t>
        </w:r>
      </w:hyperlink>
    </w:p>
    <w:p w14:paraId="3E2D5AF8" w14:textId="2A1C5591" w:rsidR="00E625EF" w:rsidRDefault="00E625EF" w:rsidP="00E625EF">
      <w:pPr>
        <w:pStyle w:val="Beschriftung"/>
        <w:spacing w:before="120"/>
        <w:rPr>
          <w:rFonts w:cs="Calibri"/>
          <w:sz w:val="18"/>
          <w:szCs w:val="22"/>
          <w:lang w:eastAsia="en-GB"/>
        </w:rPr>
      </w:pPr>
      <w:bookmarkStart w:id="736" w:name="_Toc3566452"/>
      <w:bookmarkStart w:id="737" w:name="_Toc27753820"/>
      <w:r>
        <w:t xml:space="preserve">Table </w:t>
      </w:r>
      <w:ins w:id="738" w:author="Dr. Carsten Franke" w:date="2020-03-09T16:02:00Z">
        <w:r w:rsidR="001D2A94">
          <w:fldChar w:fldCharType="begin"/>
        </w:r>
        <w:r w:rsidR="001D2A94">
          <w:instrText xml:space="preserve"> SEQ Table \* ARABIC </w:instrText>
        </w:r>
      </w:ins>
      <w:r w:rsidR="001D2A94">
        <w:fldChar w:fldCharType="separate"/>
      </w:r>
      <w:ins w:id="739" w:author="Dr. Carsten Franke" w:date="2020-03-09T16:02:00Z">
        <w:r w:rsidR="001D2A94">
          <w:rPr>
            <w:noProof/>
          </w:rPr>
          <w:t>45</w:t>
        </w:r>
        <w:r w:rsidR="001D2A94">
          <w:fldChar w:fldCharType="end"/>
        </w:r>
      </w:ins>
      <w:del w:id="740" w:author="Dr. Carsten Franke" w:date="2020-03-09T16:02:00Z">
        <w:r w:rsidR="00D43112" w:rsidDel="001D2A94">
          <w:fldChar w:fldCharType="begin"/>
        </w:r>
        <w:r w:rsidR="00D43112" w:rsidDel="001D2A94">
          <w:delInstrText xml:space="preserve"> SEQ Table \* ARABIC </w:delInstrText>
        </w:r>
        <w:r w:rsidR="00D43112" w:rsidDel="001D2A94">
          <w:fldChar w:fldCharType="separate"/>
        </w:r>
        <w:r w:rsidR="00004854" w:rsidDel="001D2A94">
          <w:rPr>
            <w:noProof/>
          </w:rPr>
          <w:delText>45</w:delText>
        </w:r>
        <w:r w:rsidR="00D43112" w:rsidDel="001D2A94">
          <w:fldChar w:fldCharType="end"/>
        </w:r>
      </w:del>
      <w:r>
        <w:t>: Pictures of all Solid Rivets</w:t>
      </w:r>
      <w:bookmarkEnd w:id="736"/>
      <w:bookmarkEnd w:id="737"/>
    </w:p>
    <w:p w14:paraId="6D07B674" w14:textId="77777777" w:rsidR="00DE1471" w:rsidRDefault="00DE1471" w:rsidP="00DE1471">
      <w:pPr>
        <w:autoSpaceDE w:val="0"/>
        <w:autoSpaceDN w:val="0"/>
        <w:adjustRightInd w:val="0"/>
        <w:spacing w:before="120" w:after="0"/>
        <w:rPr>
          <w:rFonts w:cs="Calibri"/>
          <w:szCs w:val="22"/>
          <w:lang w:eastAsia="en-GB"/>
        </w:rPr>
      </w:pPr>
      <w:r>
        <w:rPr>
          <w:rFonts w:cs="Calibri"/>
          <w:szCs w:val="22"/>
          <w:lang w:eastAsia="en-GB"/>
        </w:rPr>
        <w:t>The dimensions of all these rivets generalize into the following diagram:</w:t>
      </w:r>
    </w:p>
    <w:p w14:paraId="5BEF8297" w14:textId="77777777" w:rsidR="00DE1471" w:rsidRDefault="00FE266F" w:rsidP="004B2578">
      <w:pPr>
        <w:autoSpaceDE w:val="0"/>
        <w:autoSpaceDN w:val="0"/>
        <w:adjustRightInd w:val="0"/>
        <w:spacing w:before="120" w:after="0"/>
        <w:ind w:left="284"/>
        <w:rPr>
          <w:rFonts w:cs="Calibri"/>
          <w:szCs w:val="22"/>
          <w:lang w:eastAsia="en-GB"/>
        </w:rPr>
      </w:pPr>
      <w:r>
        <w:rPr>
          <w:noProof/>
          <w:lang w:eastAsia="en-US"/>
        </w:rPr>
        <w:drawing>
          <wp:inline distT="0" distB="0" distL="0" distR="0" wp14:anchorId="5912A794" wp14:editId="3BB3C4AA">
            <wp:extent cx="2523744" cy="187027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2523382" cy="1870006"/>
                    </a:xfrm>
                    <a:prstGeom prst="rect">
                      <a:avLst/>
                    </a:prstGeom>
                  </pic:spPr>
                </pic:pic>
              </a:graphicData>
            </a:graphic>
          </wp:inline>
        </w:drawing>
      </w:r>
      <w:r>
        <w:rPr>
          <w:noProof/>
          <w:lang w:eastAsia="en-US"/>
        </w:rPr>
        <w:drawing>
          <wp:inline distT="0" distB="0" distL="0" distR="0" wp14:anchorId="7A8C76CF" wp14:editId="79B6E738">
            <wp:extent cx="3043123" cy="1848563"/>
            <wp:effectExtent l="0" t="0" r="508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3041843" cy="1847785"/>
                    </a:xfrm>
                    <a:prstGeom prst="rect">
                      <a:avLst/>
                    </a:prstGeom>
                  </pic:spPr>
                </pic:pic>
              </a:graphicData>
            </a:graphic>
          </wp:inline>
        </w:drawing>
      </w:r>
    </w:p>
    <w:p w14:paraId="0E71BDD7" w14:textId="1264EB36" w:rsidR="00DE1471" w:rsidRDefault="00FE266F" w:rsidP="004B2578">
      <w:pPr>
        <w:pStyle w:val="Beschriftung"/>
        <w:spacing w:before="120"/>
        <w:rPr>
          <w:rFonts w:cs="Calibri"/>
          <w:szCs w:val="22"/>
          <w:lang w:eastAsia="en-GB"/>
        </w:rPr>
      </w:pPr>
      <w:bookmarkStart w:id="741" w:name="_Ref3565285"/>
      <w:bookmarkStart w:id="742" w:name="_Toc3557094"/>
      <w:bookmarkStart w:id="743" w:name="_Toc27753709"/>
      <w:r>
        <w:t xml:space="preserve">Figure </w:t>
      </w:r>
      <w:r w:rsidR="00406B64">
        <w:fldChar w:fldCharType="begin"/>
      </w:r>
      <w:r w:rsidR="00406B64">
        <w:instrText xml:space="preserve"> SEQ Figure \* ARABIC </w:instrText>
      </w:r>
      <w:r w:rsidR="00406B64">
        <w:fldChar w:fldCharType="separate"/>
      </w:r>
      <w:r w:rsidR="00004854">
        <w:rPr>
          <w:noProof/>
        </w:rPr>
        <w:t>15</w:t>
      </w:r>
      <w:r w:rsidR="00406B64">
        <w:fldChar w:fldCharType="end"/>
      </w:r>
      <w:bookmarkEnd w:id="741"/>
      <w:r>
        <w:t>: Dimensions of Solid Rivets</w:t>
      </w:r>
      <w:bookmarkEnd w:id="742"/>
      <w:bookmarkEnd w:id="743"/>
    </w:p>
    <w:p w14:paraId="3C8C928F" w14:textId="77777777" w:rsidR="00FE266F" w:rsidRDefault="00FE266F" w:rsidP="00FE266F">
      <w:pPr>
        <w:autoSpaceDE w:val="0"/>
        <w:autoSpaceDN w:val="0"/>
        <w:adjustRightInd w:val="0"/>
        <w:spacing w:after="0"/>
        <w:jc w:val="both"/>
        <w:rPr>
          <w:rFonts w:cs="Calibri"/>
          <w:szCs w:val="22"/>
          <w:lang w:eastAsia="en-GB"/>
        </w:rPr>
      </w:pPr>
      <w:r>
        <w:rPr>
          <w:rFonts w:cs="Calibri"/>
          <w:szCs w:val="22"/>
          <w:lang w:eastAsia="en-GB"/>
        </w:rPr>
        <w:t xml:space="preserve">A solid rivet is denoted by a nested element </w:t>
      </w:r>
      <w:r w:rsidRPr="00FE266F">
        <w:rPr>
          <w:rFonts w:ascii="Courier New" w:hAnsi="Courier New" w:cs="Courier New"/>
          <w:b/>
          <w:i/>
          <w:sz w:val="18"/>
          <w:szCs w:val="18"/>
          <w:lang w:eastAsia="en-GB"/>
        </w:rPr>
        <w:t>&lt;solid</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 xml:space="preserve"> within </w:t>
      </w:r>
      <w:r w:rsidRPr="00FE266F">
        <w:rPr>
          <w:rFonts w:ascii="Courier New" w:hAnsi="Courier New" w:cs="Courier New"/>
          <w:b/>
          <w:i/>
          <w:sz w:val="18"/>
          <w:szCs w:val="18"/>
          <w:lang w:eastAsia="en-GB"/>
        </w:rPr>
        <w:t>&lt;rivet</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 xml:space="preserve">. This element is described completely by its attributes and those of </w:t>
      </w:r>
      <w:r w:rsidRPr="00FE266F">
        <w:rPr>
          <w:rFonts w:ascii="Courier New" w:hAnsi="Courier New" w:cs="Courier New"/>
          <w:b/>
          <w:i/>
          <w:sz w:val="18"/>
          <w:szCs w:val="18"/>
          <w:lang w:eastAsia="en-GB"/>
        </w:rPr>
        <w:t>&lt;rivet</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w:t>
      </w:r>
    </w:p>
    <w:p w14:paraId="77DF4D4A" w14:textId="77777777" w:rsidR="00FE266F" w:rsidRDefault="00FE266F" w:rsidP="006E6276">
      <w:pPr>
        <w:keepNext/>
        <w:keepLines/>
        <w:autoSpaceDE w:val="0"/>
        <w:autoSpaceDN w:val="0"/>
        <w:adjustRightInd w:val="0"/>
        <w:spacing w:before="120"/>
        <w:jc w:val="both"/>
        <w:rPr>
          <w:rFonts w:cs="Calibri"/>
          <w:szCs w:val="22"/>
          <w:lang w:eastAsia="en-GB"/>
        </w:rPr>
      </w:pPr>
      <w:r>
        <w:rPr>
          <w:rFonts w:cs="Calibri"/>
          <w:szCs w:val="22"/>
          <w:lang w:eastAsia="en-GB"/>
        </w:rPr>
        <w:t xml:space="preserve">XML specification of </w:t>
      </w:r>
      <w:r w:rsidRPr="00FE266F">
        <w:rPr>
          <w:rFonts w:ascii="Courier New" w:hAnsi="Courier New" w:cs="Courier New"/>
          <w:b/>
          <w:bCs/>
          <w:i/>
          <w:iCs/>
          <w:sz w:val="18"/>
          <w:szCs w:val="18"/>
          <w:lang w:eastAsia="en-GB"/>
        </w:rPr>
        <w:t>&lt;solid</w:t>
      </w:r>
      <w:r w:rsidR="006E6276">
        <w:rPr>
          <w:rFonts w:ascii="Courier New" w:hAnsi="Courier New" w:cs="Courier New"/>
          <w:b/>
          <w:bCs/>
          <w:i/>
          <w:iCs/>
          <w:sz w:val="18"/>
          <w:szCs w:val="18"/>
          <w:lang w:eastAsia="en-GB"/>
        </w:rPr>
        <w:t>/</w:t>
      </w:r>
      <w:r w:rsidRPr="00FE266F">
        <w:rPr>
          <w:rFonts w:ascii="Courier New" w:hAnsi="Courier New" w:cs="Courier New"/>
          <w:b/>
          <w:bCs/>
          <w:i/>
          <w:iCs/>
          <w:sz w:val="18"/>
          <w:szCs w:val="18"/>
          <w:lang w:eastAsia="en-GB"/>
        </w:rPr>
        <w:t>&gt;</w:t>
      </w:r>
      <w:r>
        <w:rPr>
          <w:rFonts w:ascii="Courier" w:hAnsi="Courier" w:cs="Courier"/>
          <w:b/>
          <w:bCs/>
          <w:i/>
          <w:iCs/>
          <w:sz w:val="18"/>
          <w:szCs w:val="18"/>
          <w:lang w:eastAsia="en-GB"/>
        </w:rPr>
        <w:t xml:space="preserve"> </w:t>
      </w:r>
      <w:r>
        <w:rPr>
          <w:rFonts w:cs="Calibri"/>
          <w:szCs w:val="22"/>
          <w:lang w:eastAsia="en-GB"/>
        </w:rPr>
        <w:t>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A77087" w:rsidRPr="00226A3F" w14:paraId="59F99E39" w14:textId="77777777" w:rsidTr="00597ED7">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CA50BD0" w14:textId="77777777" w:rsidR="00FE266F" w:rsidRPr="008348B2" w:rsidRDefault="00FE266F" w:rsidP="00CC5A15">
            <w:pPr>
              <w:keepNext/>
              <w:keepLines/>
              <w:rPr>
                <w:b/>
                <w:i/>
                <w:sz w:val="20"/>
              </w:rPr>
            </w:pPr>
            <w:r w:rsidRPr="008348B2">
              <w:rPr>
                <w:b/>
                <w:i/>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C3152F" w14:textId="77777777" w:rsidR="00FE266F" w:rsidRPr="008348B2" w:rsidRDefault="00FE266F" w:rsidP="00CC5A15">
            <w:pPr>
              <w:keepNext/>
              <w:keepLines/>
              <w:rPr>
                <w:b/>
                <w:i/>
                <w:sz w:val="20"/>
              </w:rPr>
            </w:pPr>
            <w:r w:rsidRPr="008348B2">
              <w:rPr>
                <w:b/>
                <w:i/>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110981F" w14:textId="77777777" w:rsidR="00FE266F" w:rsidRPr="008348B2" w:rsidRDefault="00FE266F" w:rsidP="00CC5A15">
            <w:pPr>
              <w:keepNext/>
              <w:keepLines/>
              <w:rPr>
                <w:b/>
                <w:i/>
                <w:sz w:val="20"/>
              </w:rPr>
            </w:pPr>
            <w:r w:rsidRPr="008348B2">
              <w:rPr>
                <w:b/>
                <w:i/>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4A8B468" w14:textId="77777777" w:rsidR="00FE266F" w:rsidRPr="008348B2" w:rsidRDefault="000E60DF" w:rsidP="00CC5A15">
            <w:pPr>
              <w:keepNext/>
              <w:keepLines/>
              <w:rPr>
                <w:b/>
                <w:i/>
                <w:sz w:val="20"/>
              </w:rPr>
            </w:pPr>
            <w:r>
              <w:rPr>
                <w:b/>
                <w:i/>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1DB6C6" w14:textId="77777777" w:rsidR="00FE266F" w:rsidRPr="008348B2" w:rsidRDefault="00FE266F" w:rsidP="00CC5A15">
            <w:pPr>
              <w:keepNext/>
              <w:keepLines/>
              <w:rPr>
                <w:b/>
                <w:i/>
                <w:sz w:val="20"/>
              </w:rPr>
            </w:pPr>
            <w:r w:rsidRPr="008348B2">
              <w:rPr>
                <w:b/>
                <w:i/>
                <w:sz w:val="20"/>
              </w:rPr>
              <w:t>Constraint</w:t>
            </w:r>
          </w:p>
        </w:tc>
      </w:tr>
      <w:tr w:rsidR="005B1B92" w:rsidRPr="00226A3F" w14:paraId="242A5EFD" w14:textId="77777777" w:rsidTr="00E41C22">
        <w:trPr>
          <w:jc w:val="center"/>
        </w:trPr>
        <w:tc>
          <w:tcPr>
            <w:tcW w:w="1842" w:type="dxa"/>
            <w:shd w:val="clear" w:color="auto" w:fill="auto"/>
          </w:tcPr>
          <w:p w14:paraId="5837D7CF" w14:textId="77777777" w:rsidR="005B1B92" w:rsidRPr="00E55EE7" w:rsidRDefault="005B1B92" w:rsidP="00CC5A15">
            <w:pPr>
              <w:keepNext/>
              <w:keepLines/>
              <w:rPr>
                <w:sz w:val="20"/>
                <w:szCs w:val="20"/>
              </w:rPr>
            </w:pPr>
            <w:proofErr w:type="spellStart"/>
            <w:r w:rsidRPr="00E55EE7">
              <w:rPr>
                <w:sz w:val="20"/>
              </w:rPr>
              <w:t>min_grip</w:t>
            </w:r>
            <w:proofErr w:type="spellEnd"/>
          </w:p>
        </w:tc>
        <w:tc>
          <w:tcPr>
            <w:tcW w:w="1417" w:type="dxa"/>
            <w:shd w:val="clear" w:color="auto" w:fill="auto"/>
          </w:tcPr>
          <w:p w14:paraId="715EF7A3" w14:textId="77777777" w:rsidR="005B1B92" w:rsidRPr="005B1B92" w:rsidRDefault="005B1B92" w:rsidP="00CC5A15">
            <w:pPr>
              <w:keepNext/>
              <w:keepLines/>
              <w:rPr>
                <w:sz w:val="20"/>
                <w:szCs w:val="20"/>
              </w:rPr>
            </w:pPr>
            <w:r w:rsidRPr="005B1B92">
              <w:rPr>
                <w:sz w:val="20"/>
                <w:szCs w:val="20"/>
              </w:rPr>
              <w:t>Floating point</w:t>
            </w:r>
          </w:p>
        </w:tc>
        <w:tc>
          <w:tcPr>
            <w:tcW w:w="1276" w:type="dxa"/>
          </w:tcPr>
          <w:p w14:paraId="634F2771" w14:textId="77777777" w:rsidR="005B1B92" w:rsidRPr="005B1B92" w:rsidRDefault="005B1B92" w:rsidP="00CC5A15">
            <w:pPr>
              <w:keepNext/>
              <w:keepLines/>
              <w:rPr>
                <w:sz w:val="20"/>
                <w:szCs w:val="20"/>
              </w:rPr>
            </w:pPr>
            <w:r w:rsidRPr="005B1B92">
              <w:rPr>
                <w:sz w:val="20"/>
                <w:szCs w:val="20"/>
              </w:rPr>
              <w:t>&gt; 0.0</w:t>
            </w:r>
          </w:p>
        </w:tc>
        <w:tc>
          <w:tcPr>
            <w:tcW w:w="992" w:type="dxa"/>
            <w:shd w:val="clear" w:color="auto" w:fill="auto"/>
          </w:tcPr>
          <w:p w14:paraId="6EA9045F" w14:textId="77777777" w:rsidR="005B1B92" w:rsidRPr="005B1B92" w:rsidRDefault="005B1B92" w:rsidP="00CC5A15">
            <w:pPr>
              <w:keepNext/>
              <w:keepLines/>
              <w:rPr>
                <w:sz w:val="20"/>
                <w:szCs w:val="20"/>
              </w:rPr>
            </w:pPr>
            <w:r w:rsidRPr="005B1B92">
              <w:rPr>
                <w:sz w:val="20"/>
                <w:szCs w:val="20"/>
              </w:rPr>
              <w:t>Optional</w:t>
            </w:r>
          </w:p>
        </w:tc>
        <w:tc>
          <w:tcPr>
            <w:tcW w:w="2973" w:type="dxa"/>
            <w:shd w:val="clear" w:color="auto" w:fill="auto"/>
          </w:tcPr>
          <w:p w14:paraId="6519A70C" w14:textId="77777777" w:rsidR="005B1B92" w:rsidRPr="005B1B92" w:rsidRDefault="005B1B92" w:rsidP="00CC5A15">
            <w:pPr>
              <w:keepNext/>
              <w:keepLines/>
              <w:rPr>
                <w:sz w:val="20"/>
                <w:szCs w:val="20"/>
              </w:rPr>
            </w:pPr>
            <w:r w:rsidRPr="005B1B92">
              <w:rPr>
                <w:sz w:val="20"/>
                <w:szCs w:val="20"/>
              </w:rPr>
              <w:t>-</w:t>
            </w:r>
          </w:p>
        </w:tc>
      </w:tr>
      <w:tr w:rsidR="005B1B92" w:rsidRPr="00226A3F" w14:paraId="605782CB" w14:textId="77777777" w:rsidTr="00E41C22">
        <w:trPr>
          <w:jc w:val="center"/>
        </w:trPr>
        <w:tc>
          <w:tcPr>
            <w:tcW w:w="1842" w:type="dxa"/>
            <w:shd w:val="clear" w:color="auto" w:fill="auto"/>
          </w:tcPr>
          <w:p w14:paraId="088ACB68" w14:textId="77777777" w:rsidR="005B1B92" w:rsidRPr="00E55EE7" w:rsidRDefault="005B1B92" w:rsidP="0097142B">
            <w:pPr>
              <w:rPr>
                <w:sz w:val="20"/>
                <w:szCs w:val="20"/>
              </w:rPr>
            </w:pPr>
            <w:proofErr w:type="spellStart"/>
            <w:r w:rsidRPr="00E55EE7">
              <w:rPr>
                <w:sz w:val="20"/>
              </w:rPr>
              <w:t>max_grip</w:t>
            </w:r>
            <w:proofErr w:type="spellEnd"/>
          </w:p>
        </w:tc>
        <w:tc>
          <w:tcPr>
            <w:tcW w:w="1417" w:type="dxa"/>
            <w:shd w:val="clear" w:color="auto" w:fill="auto"/>
          </w:tcPr>
          <w:p w14:paraId="4FAA10CC" w14:textId="77777777" w:rsidR="005B1B92" w:rsidRPr="005B1B92" w:rsidRDefault="005B1B92" w:rsidP="0097142B">
            <w:pPr>
              <w:rPr>
                <w:sz w:val="20"/>
                <w:szCs w:val="20"/>
              </w:rPr>
            </w:pPr>
            <w:r w:rsidRPr="005B1B92">
              <w:rPr>
                <w:sz w:val="20"/>
                <w:szCs w:val="20"/>
              </w:rPr>
              <w:t>Floating point</w:t>
            </w:r>
          </w:p>
        </w:tc>
        <w:tc>
          <w:tcPr>
            <w:tcW w:w="1276" w:type="dxa"/>
          </w:tcPr>
          <w:p w14:paraId="4A534EE8" w14:textId="77777777" w:rsidR="005B1B92" w:rsidRPr="005B1B92" w:rsidRDefault="005B1B92" w:rsidP="0097142B">
            <w:pPr>
              <w:rPr>
                <w:sz w:val="20"/>
                <w:szCs w:val="20"/>
              </w:rPr>
            </w:pPr>
            <w:r w:rsidRPr="005B1B92">
              <w:rPr>
                <w:sz w:val="20"/>
                <w:szCs w:val="20"/>
              </w:rPr>
              <w:t>&gt; 0.0</w:t>
            </w:r>
          </w:p>
        </w:tc>
        <w:tc>
          <w:tcPr>
            <w:tcW w:w="992" w:type="dxa"/>
            <w:shd w:val="clear" w:color="auto" w:fill="auto"/>
          </w:tcPr>
          <w:p w14:paraId="7906EA3A" w14:textId="77777777" w:rsidR="005B1B92" w:rsidRPr="005B1B92" w:rsidRDefault="005B1B92" w:rsidP="0097142B">
            <w:pPr>
              <w:rPr>
                <w:sz w:val="20"/>
                <w:szCs w:val="20"/>
              </w:rPr>
            </w:pPr>
            <w:r w:rsidRPr="005B1B92">
              <w:rPr>
                <w:sz w:val="20"/>
                <w:szCs w:val="20"/>
              </w:rPr>
              <w:t>Optional</w:t>
            </w:r>
          </w:p>
        </w:tc>
        <w:tc>
          <w:tcPr>
            <w:tcW w:w="2973" w:type="dxa"/>
            <w:shd w:val="clear" w:color="auto" w:fill="auto"/>
          </w:tcPr>
          <w:p w14:paraId="1954AC02" w14:textId="77777777" w:rsidR="005B1B92" w:rsidRPr="005B1B92" w:rsidRDefault="0042581B" w:rsidP="0042581B">
            <w:pPr>
              <w:rPr>
                <w:sz w:val="20"/>
                <w:szCs w:val="20"/>
              </w:rPr>
            </w:pPr>
            <w:commentRangeStart w:id="744"/>
            <w:proofErr w:type="spellStart"/>
            <w:r>
              <w:rPr>
                <w:sz w:val="20"/>
                <w:szCs w:val="20"/>
              </w:rPr>
              <w:t>max_grip</w:t>
            </w:r>
            <w:proofErr w:type="spellEnd"/>
            <w:r>
              <w:rPr>
                <w:sz w:val="20"/>
                <w:szCs w:val="20"/>
              </w:rPr>
              <w:t xml:space="preserve"> </w:t>
            </w:r>
            <w:r>
              <w:rPr>
                <w:rFonts w:cs="Calibri"/>
                <w:sz w:val="20"/>
                <w:szCs w:val="20"/>
              </w:rPr>
              <w:t>≥</w:t>
            </w:r>
            <w:r>
              <w:rPr>
                <w:sz w:val="20"/>
                <w:szCs w:val="20"/>
              </w:rPr>
              <w:t xml:space="preserve"> </w:t>
            </w:r>
            <w:proofErr w:type="spellStart"/>
            <w:r>
              <w:rPr>
                <w:sz w:val="20"/>
                <w:szCs w:val="20"/>
              </w:rPr>
              <w:t>min_grip</w:t>
            </w:r>
            <w:commentRangeStart w:id="745"/>
            <w:commentRangeEnd w:id="745"/>
            <w:proofErr w:type="spellEnd"/>
            <w:r w:rsidR="00B14B2C">
              <w:rPr>
                <w:rStyle w:val="Kommentarzeichen"/>
                <w:lang w:eastAsia="x-none"/>
              </w:rPr>
              <w:commentReference w:id="745"/>
            </w:r>
            <w:commentRangeEnd w:id="744"/>
            <w:r w:rsidR="00F1371D">
              <w:rPr>
                <w:rStyle w:val="Kommentarzeichen"/>
                <w:lang w:eastAsia="x-none"/>
              </w:rPr>
              <w:commentReference w:id="744"/>
            </w:r>
          </w:p>
        </w:tc>
      </w:tr>
      <w:tr w:rsidR="00A403AA" w:rsidRPr="00226A3F" w14:paraId="6F6E8DEB" w14:textId="77777777" w:rsidTr="00E41C22">
        <w:trPr>
          <w:jc w:val="center"/>
        </w:trPr>
        <w:tc>
          <w:tcPr>
            <w:tcW w:w="1842" w:type="dxa"/>
            <w:shd w:val="clear" w:color="auto" w:fill="auto"/>
          </w:tcPr>
          <w:p w14:paraId="18419D2F" w14:textId="77777777" w:rsidR="00A403AA" w:rsidRPr="00E55EE7" w:rsidRDefault="00A403AA" w:rsidP="00A403AA">
            <w:pPr>
              <w:rPr>
                <w:sz w:val="20"/>
              </w:rPr>
            </w:pPr>
            <w:proofErr w:type="spellStart"/>
            <w:r w:rsidRPr="00E55EE7">
              <w:rPr>
                <w:sz w:val="20"/>
              </w:rPr>
              <w:t>hole_d</w:t>
            </w:r>
            <w:r>
              <w:rPr>
                <w:sz w:val="20"/>
              </w:rPr>
              <w:t>iameter</w:t>
            </w:r>
            <w:proofErr w:type="spellEnd"/>
          </w:p>
        </w:tc>
        <w:tc>
          <w:tcPr>
            <w:tcW w:w="1417" w:type="dxa"/>
            <w:shd w:val="clear" w:color="auto" w:fill="auto"/>
          </w:tcPr>
          <w:p w14:paraId="2837DC15" w14:textId="77777777" w:rsidR="00A403AA" w:rsidRPr="005B1B92" w:rsidRDefault="00A403AA" w:rsidP="0097142B">
            <w:pPr>
              <w:rPr>
                <w:sz w:val="20"/>
                <w:szCs w:val="20"/>
              </w:rPr>
            </w:pPr>
            <w:r w:rsidRPr="005B1B92">
              <w:rPr>
                <w:sz w:val="20"/>
                <w:szCs w:val="20"/>
              </w:rPr>
              <w:t>Floating point</w:t>
            </w:r>
          </w:p>
        </w:tc>
        <w:tc>
          <w:tcPr>
            <w:tcW w:w="1276" w:type="dxa"/>
          </w:tcPr>
          <w:p w14:paraId="0202DA77"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4283A99F"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500F20EA" w14:textId="77777777" w:rsidR="00A403AA" w:rsidRPr="005B1B92" w:rsidRDefault="009851CC" w:rsidP="0097142B">
            <w:pPr>
              <w:rPr>
                <w:sz w:val="20"/>
                <w:szCs w:val="20"/>
              </w:rPr>
            </w:pPr>
            <w:r>
              <w:rPr>
                <w:sz w:val="20"/>
                <w:szCs w:val="20"/>
              </w:rPr>
              <w:t>-</w:t>
            </w:r>
          </w:p>
        </w:tc>
      </w:tr>
      <w:tr w:rsidR="00A403AA" w:rsidRPr="0064579A" w14:paraId="1BB23F3C" w14:textId="77777777" w:rsidTr="00E41C22">
        <w:trPr>
          <w:jc w:val="center"/>
        </w:trPr>
        <w:tc>
          <w:tcPr>
            <w:tcW w:w="1842" w:type="dxa"/>
            <w:shd w:val="clear" w:color="auto" w:fill="auto"/>
          </w:tcPr>
          <w:p w14:paraId="7F475333" w14:textId="77777777" w:rsidR="00A403AA" w:rsidRPr="00E55EE7" w:rsidRDefault="00A403AA" w:rsidP="0097142B">
            <w:pPr>
              <w:rPr>
                <w:sz w:val="20"/>
                <w:szCs w:val="20"/>
              </w:rPr>
            </w:pPr>
            <w:proofErr w:type="spellStart"/>
            <w:r w:rsidRPr="00E55EE7">
              <w:rPr>
                <w:sz w:val="20"/>
              </w:rPr>
              <w:t>hole_depth</w:t>
            </w:r>
            <w:proofErr w:type="spellEnd"/>
          </w:p>
        </w:tc>
        <w:tc>
          <w:tcPr>
            <w:tcW w:w="1417" w:type="dxa"/>
            <w:shd w:val="clear" w:color="auto" w:fill="auto"/>
          </w:tcPr>
          <w:p w14:paraId="6E4FBBD8" w14:textId="77777777" w:rsidR="00A403AA" w:rsidRPr="005B1B92" w:rsidRDefault="00A403AA" w:rsidP="0097142B">
            <w:pPr>
              <w:rPr>
                <w:sz w:val="20"/>
                <w:szCs w:val="20"/>
              </w:rPr>
            </w:pPr>
            <w:r w:rsidRPr="005B1B92">
              <w:rPr>
                <w:sz w:val="20"/>
                <w:szCs w:val="20"/>
              </w:rPr>
              <w:t>Floating point</w:t>
            </w:r>
          </w:p>
        </w:tc>
        <w:tc>
          <w:tcPr>
            <w:tcW w:w="1276" w:type="dxa"/>
          </w:tcPr>
          <w:p w14:paraId="03E6321A"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311CC0D3"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371E2D07" w14:textId="77777777" w:rsidR="00A403AA" w:rsidRPr="005B1B92" w:rsidRDefault="009851CC" w:rsidP="0097142B">
            <w:pPr>
              <w:rPr>
                <w:sz w:val="20"/>
                <w:szCs w:val="20"/>
              </w:rPr>
            </w:pPr>
            <w:r>
              <w:rPr>
                <w:sz w:val="20"/>
                <w:szCs w:val="20"/>
              </w:rPr>
              <w:t>-</w:t>
            </w:r>
          </w:p>
        </w:tc>
      </w:tr>
      <w:tr w:rsidR="00A403AA" w:rsidRPr="00226A3F" w14:paraId="437E3861" w14:textId="77777777" w:rsidTr="00E41C22">
        <w:trPr>
          <w:jc w:val="center"/>
        </w:trPr>
        <w:tc>
          <w:tcPr>
            <w:tcW w:w="1842" w:type="dxa"/>
            <w:shd w:val="clear" w:color="auto" w:fill="auto"/>
          </w:tcPr>
          <w:p w14:paraId="2030A489" w14:textId="77777777" w:rsidR="00A403AA" w:rsidRPr="00E55EE7" w:rsidRDefault="00A403AA" w:rsidP="0097142B">
            <w:pPr>
              <w:rPr>
                <w:sz w:val="20"/>
                <w:szCs w:val="20"/>
              </w:rPr>
            </w:pPr>
            <w:proofErr w:type="spellStart"/>
            <w:r w:rsidRPr="00E55EE7">
              <w:rPr>
                <w:sz w:val="20"/>
              </w:rPr>
              <w:lastRenderedPageBreak/>
              <w:t>shoulder_diameter</w:t>
            </w:r>
            <w:proofErr w:type="spellEnd"/>
          </w:p>
        </w:tc>
        <w:tc>
          <w:tcPr>
            <w:tcW w:w="1417" w:type="dxa"/>
            <w:shd w:val="clear" w:color="auto" w:fill="auto"/>
          </w:tcPr>
          <w:p w14:paraId="0524D70B" w14:textId="77777777" w:rsidR="00A403AA" w:rsidRPr="005B1B92" w:rsidRDefault="00A403AA" w:rsidP="0097142B">
            <w:pPr>
              <w:rPr>
                <w:sz w:val="20"/>
                <w:szCs w:val="20"/>
              </w:rPr>
            </w:pPr>
            <w:r w:rsidRPr="005B1B92">
              <w:rPr>
                <w:sz w:val="20"/>
                <w:szCs w:val="20"/>
              </w:rPr>
              <w:t>Floating point</w:t>
            </w:r>
          </w:p>
        </w:tc>
        <w:tc>
          <w:tcPr>
            <w:tcW w:w="1276" w:type="dxa"/>
          </w:tcPr>
          <w:p w14:paraId="715A681B"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3458CCF8"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4DBC14FE" w14:textId="77777777" w:rsidR="00A403AA" w:rsidRPr="005B1B92" w:rsidRDefault="00A403AA" w:rsidP="0097142B">
            <w:pPr>
              <w:rPr>
                <w:sz w:val="20"/>
                <w:szCs w:val="20"/>
              </w:rPr>
            </w:pPr>
            <w:r w:rsidRPr="005B1B92">
              <w:rPr>
                <w:sz w:val="20"/>
                <w:szCs w:val="20"/>
              </w:rPr>
              <w:t>-</w:t>
            </w:r>
          </w:p>
        </w:tc>
      </w:tr>
      <w:tr w:rsidR="00A403AA" w:rsidRPr="00226A3F" w14:paraId="260F5821" w14:textId="77777777" w:rsidTr="00E41C22">
        <w:trPr>
          <w:jc w:val="center"/>
        </w:trPr>
        <w:tc>
          <w:tcPr>
            <w:tcW w:w="1842" w:type="dxa"/>
            <w:shd w:val="clear" w:color="auto" w:fill="auto"/>
          </w:tcPr>
          <w:p w14:paraId="5C45AE7D" w14:textId="77777777" w:rsidR="00A403AA" w:rsidRPr="00E55EE7" w:rsidRDefault="00A403AA" w:rsidP="0097142B">
            <w:pPr>
              <w:rPr>
                <w:sz w:val="20"/>
                <w:szCs w:val="20"/>
              </w:rPr>
            </w:pPr>
            <w:proofErr w:type="spellStart"/>
            <w:r w:rsidRPr="00E55EE7">
              <w:rPr>
                <w:sz w:val="20"/>
              </w:rPr>
              <w:t>shoulder_length</w:t>
            </w:r>
            <w:proofErr w:type="spellEnd"/>
          </w:p>
        </w:tc>
        <w:tc>
          <w:tcPr>
            <w:tcW w:w="1417" w:type="dxa"/>
            <w:shd w:val="clear" w:color="auto" w:fill="auto"/>
          </w:tcPr>
          <w:p w14:paraId="7843D5A9" w14:textId="77777777" w:rsidR="00A403AA" w:rsidRPr="005B1B92" w:rsidRDefault="00A403AA" w:rsidP="0097142B">
            <w:pPr>
              <w:rPr>
                <w:sz w:val="20"/>
                <w:szCs w:val="20"/>
              </w:rPr>
            </w:pPr>
            <w:r w:rsidRPr="005B1B92">
              <w:rPr>
                <w:sz w:val="20"/>
                <w:szCs w:val="20"/>
              </w:rPr>
              <w:t>Floating point</w:t>
            </w:r>
          </w:p>
        </w:tc>
        <w:tc>
          <w:tcPr>
            <w:tcW w:w="1276" w:type="dxa"/>
          </w:tcPr>
          <w:p w14:paraId="5D68B5F2"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1518E101"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767C9FE7" w14:textId="77777777" w:rsidR="00A403AA" w:rsidRPr="005B1B92" w:rsidRDefault="00A403AA" w:rsidP="0097142B">
            <w:pPr>
              <w:rPr>
                <w:sz w:val="20"/>
                <w:szCs w:val="20"/>
              </w:rPr>
            </w:pPr>
            <w:r w:rsidRPr="005B1B92">
              <w:rPr>
                <w:sz w:val="20"/>
                <w:szCs w:val="20"/>
              </w:rPr>
              <w:t>-</w:t>
            </w:r>
          </w:p>
        </w:tc>
      </w:tr>
      <w:tr w:rsidR="00A403AA" w:rsidRPr="00226A3F" w14:paraId="104D2E69" w14:textId="77777777" w:rsidTr="00E41C22">
        <w:trPr>
          <w:jc w:val="center"/>
        </w:trPr>
        <w:tc>
          <w:tcPr>
            <w:tcW w:w="1842" w:type="dxa"/>
            <w:shd w:val="clear" w:color="auto" w:fill="auto"/>
          </w:tcPr>
          <w:p w14:paraId="35B4C387" w14:textId="77777777" w:rsidR="00A403AA" w:rsidRPr="00E55EE7" w:rsidRDefault="00A403AA" w:rsidP="0097142B">
            <w:pPr>
              <w:rPr>
                <w:sz w:val="20"/>
                <w:szCs w:val="20"/>
              </w:rPr>
            </w:pPr>
            <w:proofErr w:type="spellStart"/>
            <w:r w:rsidRPr="00E55EE7">
              <w:rPr>
                <w:sz w:val="20"/>
              </w:rPr>
              <w:t>tennon_diameter</w:t>
            </w:r>
            <w:proofErr w:type="spellEnd"/>
          </w:p>
        </w:tc>
        <w:tc>
          <w:tcPr>
            <w:tcW w:w="1417" w:type="dxa"/>
            <w:shd w:val="clear" w:color="auto" w:fill="auto"/>
          </w:tcPr>
          <w:p w14:paraId="72BDEE34" w14:textId="77777777" w:rsidR="00A403AA" w:rsidRPr="005B1B92" w:rsidRDefault="00A403AA" w:rsidP="0097142B">
            <w:pPr>
              <w:rPr>
                <w:sz w:val="20"/>
                <w:szCs w:val="20"/>
              </w:rPr>
            </w:pPr>
            <w:r w:rsidRPr="005B1B92">
              <w:rPr>
                <w:sz w:val="20"/>
                <w:szCs w:val="20"/>
              </w:rPr>
              <w:t>Floating point</w:t>
            </w:r>
          </w:p>
        </w:tc>
        <w:tc>
          <w:tcPr>
            <w:tcW w:w="1276" w:type="dxa"/>
          </w:tcPr>
          <w:p w14:paraId="7B682AC3"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663D6E01"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5DB1FD3E" w14:textId="77777777" w:rsidR="00A403AA" w:rsidRPr="005B1B92" w:rsidRDefault="009851CC" w:rsidP="008348B2">
            <w:pPr>
              <w:rPr>
                <w:sz w:val="20"/>
                <w:szCs w:val="20"/>
              </w:rPr>
            </w:pPr>
            <w:r>
              <w:rPr>
                <w:sz w:val="20"/>
                <w:szCs w:val="20"/>
              </w:rPr>
              <w:t>-</w:t>
            </w:r>
          </w:p>
        </w:tc>
      </w:tr>
      <w:tr w:rsidR="00A403AA" w:rsidRPr="00226A3F" w14:paraId="78DD8AEC" w14:textId="77777777" w:rsidTr="00E41C22">
        <w:trPr>
          <w:jc w:val="center"/>
        </w:trPr>
        <w:tc>
          <w:tcPr>
            <w:tcW w:w="1842" w:type="dxa"/>
            <w:shd w:val="clear" w:color="auto" w:fill="auto"/>
          </w:tcPr>
          <w:p w14:paraId="7BFA216C" w14:textId="77777777" w:rsidR="00A403AA" w:rsidRPr="00E55EE7" w:rsidRDefault="00A403AA" w:rsidP="0097142B">
            <w:pPr>
              <w:rPr>
                <w:sz w:val="20"/>
                <w:szCs w:val="20"/>
              </w:rPr>
            </w:pPr>
            <w:proofErr w:type="spellStart"/>
            <w:r w:rsidRPr="00E55EE7">
              <w:rPr>
                <w:sz w:val="20"/>
              </w:rPr>
              <w:t>tennon_length</w:t>
            </w:r>
            <w:proofErr w:type="spellEnd"/>
          </w:p>
        </w:tc>
        <w:tc>
          <w:tcPr>
            <w:tcW w:w="1417" w:type="dxa"/>
            <w:shd w:val="clear" w:color="auto" w:fill="auto"/>
          </w:tcPr>
          <w:p w14:paraId="45E11DAD" w14:textId="77777777" w:rsidR="00A403AA" w:rsidRPr="005B1B92" w:rsidRDefault="00A403AA" w:rsidP="0097142B">
            <w:pPr>
              <w:rPr>
                <w:sz w:val="20"/>
                <w:szCs w:val="20"/>
              </w:rPr>
            </w:pPr>
            <w:r w:rsidRPr="005B1B92">
              <w:rPr>
                <w:sz w:val="20"/>
                <w:szCs w:val="20"/>
              </w:rPr>
              <w:t>Floating point</w:t>
            </w:r>
          </w:p>
        </w:tc>
        <w:tc>
          <w:tcPr>
            <w:tcW w:w="1276" w:type="dxa"/>
          </w:tcPr>
          <w:p w14:paraId="683C4FFC"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6CD56417"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516DB5A0" w14:textId="77777777" w:rsidR="00A403AA" w:rsidRPr="005B1B92" w:rsidRDefault="009851CC" w:rsidP="008348B2">
            <w:pPr>
              <w:keepNext/>
              <w:rPr>
                <w:sz w:val="20"/>
                <w:szCs w:val="20"/>
              </w:rPr>
            </w:pPr>
            <w:r>
              <w:rPr>
                <w:sz w:val="20"/>
                <w:szCs w:val="20"/>
              </w:rPr>
              <w:t>-</w:t>
            </w:r>
          </w:p>
        </w:tc>
      </w:tr>
    </w:tbl>
    <w:p w14:paraId="66276ABB" w14:textId="76150F6B" w:rsidR="00DE1471" w:rsidRDefault="005B1B92" w:rsidP="00E55EE7">
      <w:pPr>
        <w:pStyle w:val="Beschriftung"/>
        <w:spacing w:before="120"/>
        <w:rPr>
          <w:rFonts w:cs="Calibri"/>
          <w:sz w:val="18"/>
          <w:szCs w:val="22"/>
          <w:lang w:eastAsia="en-GB"/>
        </w:rPr>
      </w:pPr>
      <w:bookmarkStart w:id="746" w:name="_Toc3566453"/>
      <w:bookmarkStart w:id="747" w:name="_Toc27753821"/>
      <w:r>
        <w:t xml:space="preserve">Table </w:t>
      </w:r>
      <w:ins w:id="748" w:author="Dr. Carsten Franke" w:date="2020-03-09T16:02:00Z">
        <w:r w:rsidR="001D2A94">
          <w:fldChar w:fldCharType="begin"/>
        </w:r>
        <w:r w:rsidR="001D2A94">
          <w:instrText xml:space="preserve"> SEQ Table \* ARABIC </w:instrText>
        </w:r>
      </w:ins>
      <w:r w:rsidR="001D2A94">
        <w:fldChar w:fldCharType="separate"/>
      </w:r>
      <w:ins w:id="749" w:author="Dr. Carsten Franke" w:date="2020-03-09T16:02:00Z">
        <w:r w:rsidR="001D2A94">
          <w:rPr>
            <w:noProof/>
          </w:rPr>
          <w:t>46</w:t>
        </w:r>
        <w:r w:rsidR="001D2A94">
          <w:fldChar w:fldCharType="end"/>
        </w:r>
      </w:ins>
      <w:del w:id="750" w:author="Dr. Carsten Franke" w:date="2020-03-09T16:02:00Z">
        <w:r w:rsidR="00D43112" w:rsidDel="001D2A94">
          <w:fldChar w:fldCharType="begin"/>
        </w:r>
        <w:r w:rsidR="00D43112" w:rsidDel="001D2A94">
          <w:delInstrText xml:space="preserve"> SEQ Table \* ARABIC </w:delInstrText>
        </w:r>
        <w:r w:rsidR="00D43112" w:rsidDel="001D2A94">
          <w:fldChar w:fldCharType="separate"/>
        </w:r>
        <w:r w:rsidR="00004854" w:rsidDel="001D2A94">
          <w:rPr>
            <w:noProof/>
          </w:rPr>
          <w:delText>46</w:delText>
        </w:r>
        <w:r w:rsidR="00D43112" w:rsidDel="001D2A94">
          <w:fldChar w:fldCharType="end"/>
        </w:r>
      </w:del>
      <w:r>
        <w:t xml:space="preserve">: Attributes of element </w:t>
      </w:r>
      <w:r w:rsidRPr="005B1B92">
        <w:rPr>
          <w:rFonts w:ascii="Courier New" w:hAnsi="Courier New" w:cs="Courier New"/>
          <w:i/>
          <w:sz w:val="18"/>
          <w:szCs w:val="18"/>
        </w:rPr>
        <w:t>&lt;solid</w:t>
      </w:r>
      <w:r w:rsidR="006E6276">
        <w:rPr>
          <w:rFonts w:ascii="Courier New" w:hAnsi="Courier New" w:cs="Courier New"/>
          <w:i/>
          <w:sz w:val="18"/>
          <w:szCs w:val="18"/>
        </w:rPr>
        <w:t>/</w:t>
      </w:r>
      <w:r w:rsidRPr="005B1B92">
        <w:rPr>
          <w:rFonts w:ascii="Courier New" w:hAnsi="Courier New" w:cs="Courier New"/>
          <w:i/>
          <w:sz w:val="18"/>
          <w:szCs w:val="18"/>
        </w:rPr>
        <w:t>&gt;</w:t>
      </w:r>
      <w:bookmarkEnd w:id="746"/>
      <w:bookmarkEnd w:id="747"/>
    </w:p>
    <w:p w14:paraId="11367076" w14:textId="77777777" w:rsidR="009851CC" w:rsidRPr="009851CC" w:rsidRDefault="009851CC" w:rsidP="00C6625A">
      <w:pPr>
        <w:autoSpaceDE w:val="0"/>
        <w:autoSpaceDN w:val="0"/>
        <w:adjustRightInd w:val="0"/>
        <w:spacing w:after="0"/>
        <w:jc w:val="both"/>
        <w:rPr>
          <w:rFonts w:cs="Calibri"/>
          <w:szCs w:val="22"/>
          <w:u w:val="single"/>
          <w:lang w:eastAsia="en-GB"/>
        </w:rPr>
      </w:pPr>
      <w:r w:rsidRPr="009851CC">
        <w:rPr>
          <w:rFonts w:cs="Calibri"/>
          <w:szCs w:val="22"/>
          <w:u w:val="single"/>
          <w:lang w:eastAsia="en-GB"/>
        </w:rPr>
        <w:t>Recommendations:</w:t>
      </w:r>
    </w:p>
    <w:p w14:paraId="70852140" w14:textId="77777777" w:rsidR="009851CC" w:rsidRDefault="009851CC" w:rsidP="009851CC">
      <w:pPr>
        <w:pStyle w:val="Listenabsatz"/>
        <w:numPr>
          <w:ilvl w:val="0"/>
          <w:numId w:val="52"/>
        </w:numPr>
        <w:autoSpaceDE w:val="0"/>
        <w:autoSpaceDN w:val="0"/>
        <w:adjustRightInd w:val="0"/>
        <w:jc w:val="both"/>
        <w:rPr>
          <w:rFonts w:cs="Calibri"/>
          <w:lang w:val="en-US" w:eastAsia="en-GB"/>
        </w:rPr>
      </w:pPr>
      <w:proofErr w:type="spellStart"/>
      <w:r w:rsidRPr="009851CC">
        <w:rPr>
          <w:rStyle w:val="elementdeftypeChar"/>
          <w:b w:val="0"/>
          <w:lang w:eastAsia="en-GB"/>
        </w:rPr>
        <w:t>hole_diameter</w:t>
      </w:r>
      <w:proofErr w:type="spellEnd"/>
      <w:r w:rsidRPr="009851CC">
        <w:rPr>
          <w:rFonts w:cs="Calibri"/>
          <w:lang w:val="en-US" w:eastAsia="en-GB"/>
        </w:rPr>
        <w:t xml:space="preserve"> is defined with </w:t>
      </w:r>
      <w:proofErr w:type="spellStart"/>
      <w:r>
        <w:rPr>
          <w:rStyle w:val="elementdeftypeChar"/>
          <w:b w:val="0"/>
        </w:rPr>
        <w:t>hole_depth</w:t>
      </w:r>
      <w:proofErr w:type="spellEnd"/>
      <w:r>
        <w:rPr>
          <w:rStyle w:val="elementdeftypeChar"/>
          <w:b w:val="0"/>
        </w:rPr>
        <w:t xml:space="preserve"> </w:t>
      </w:r>
      <w:r>
        <w:rPr>
          <w:rFonts w:cs="Calibri"/>
          <w:lang w:val="en-US" w:eastAsia="en-GB"/>
        </w:rPr>
        <w:t>and vice versa.</w:t>
      </w:r>
    </w:p>
    <w:p w14:paraId="3E5991E8" w14:textId="77777777" w:rsidR="009851CC" w:rsidRPr="009851CC" w:rsidRDefault="009851CC" w:rsidP="009851CC">
      <w:pPr>
        <w:pStyle w:val="Listenabsatz"/>
        <w:numPr>
          <w:ilvl w:val="0"/>
          <w:numId w:val="52"/>
        </w:numPr>
        <w:autoSpaceDE w:val="0"/>
        <w:autoSpaceDN w:val="0"/>
        <w:adjustRightInd w:val="0"/>
        <w:jc w:val="both"/>
        <w:rPr>
          <w:rFonts w:cs="Calibri"/>
          <w:lang w:val="en-US" w:eastAsia="en-GB"/>
        </w:rPr>
      </w:pPr>
      <w:proofErr w:type="spellStart"/>
      <w:r w:rsidRPr="009851CC">
        <w:rPr>
          <w:rStyle w:val="elementdeftypeChar"/>
          <w:b w:val="0"/>
          <w:lang w:eastAsia="en-GB"/>
        </w:rPr>
        <w:t>tennon_diameter</w:t>
      </w:r>
      <w:proofErr w:type="spellEnd"/>
      <w:r>
        <w:rPr>
          <w:rFonts w:cs="Calibri"/>
          <w:lang w:val="en-US" w:eastAsia="en-GB"/>
        </w:rPr>
        <w:t xml:space="preserve"> e</w:t>
      </w:r>
      <w:r w:rsidRPr="009851CC">
        <w:rPr>
          <w:rFonts w:cs="Calibri"/>
          <w:lang w:val="en-US" w:eastAsia="en-GB"/>
        </w:rPr>
        <w:t xml:space="preserve">xist only if </w:t>
      </w:r>
      <w:proofErr w:type="spellStart"/>
      <w:r w:rsidRPr="009851CC">
        <w:rPr>
          <w:rStyle w:val="elementdeftypeChar"/>
          <w:b w:val="0"/>
          <w:bCs w:val="0"/>
          <w:lang w:eastAsia="en-GB"/>
        </w:rPr>
        <w:t>shoulder_diameter</w:t>
      </w:r>
      <w:proofErr w:type="spellEnd"/>
      <w:r w:rsidRPr="009851CC">
        <w:rPr>
          <w:rFonts w:cs="Calibri"/>
          <w:lang w:val="en-US" w:eastAsia="en-GB"/>
        </w:rPr>
        <w:t xml:space="preserve"> is defined</w:t>
      </w:r>
      <w:r>
        <w:rPr>
          <w:rFonts w:cs="Calibri"/>
          <w:lang w:val="en-US" w:eastAsia="en-GB"/>
        </w:rPr>
        <w:t xml:space="preserve"> and vice versa.</w:t>
      </w:r>
    </w:p>
    <w:p w14:paraId="0D3F3C4A" w14:textId="77777777" w:rsidR="00C6625A" w:rsidRDefault="00C6625A" w:rsidP="009851CC">
      <w:pPr>
        <w:autoSpaceDE w:val="0"/>
        <w:autoSpaceDN w:val="0"/>
        <w:adjustRightInd w:val="0"/>
        <w:spacing w:before="120" w:after="0"/>
        <w:jc w:val="both"/>
        <w:rPr>
          <w:rFonts w:cs="Calibri"/>
          <w:szCs w:val="22"/>
          <w:lang w:eastAsia="en-GB"/>
        </w:rPr>
      </w:pPr>
      <w:r>
        <w:rPr>
          <w:rFonts w:cs="Calibri"/>
          <w:szCs w:val="22"/>
          <w:lang w:eastAsia="en-GB"/>
        </w:rPr>
        <w:t xml:space="preserve">The pictures above describe what the attributes of </w:t>
      </w:r>
      <w:r w:rsidRPr="00E55EE7">
        <w:rPr>
          <w:rFonts w:ascii="Courier New" w:hAnsi="Courier New" w:cs="Courier New"/>
          <w:b/>
          <w:bCs/>
          <w:i/>
          <w:sz w:val="18"/>
          <w:szCs w:val="18"/>
        </w:rPr>
        <w:t>&lt;rivet&gt;</w:t>
      </w:r>
      <w:r>
        <w:rPr>
          <w:rFonts w:cs="Calibri"/>
          <w:szCs w:val="22"/>
          <w:lang w:eastAsia="en-GB"/>
        </w:rPr>
        <w:t xml:space="preserve"> and </w:t>
      </w:r>
      <w:r w:rsidRPr="00C6625A">
        <w:rPr>
          <w:rFonts w:ascii="Courier New" w:hAnsi="Courier New" w:cs="Courier New"/>
          <w:b/>
          <w:bCs/>
          <w:i/>
          <w:sz w:val="18"/>
          <w:szCs w:val="18"/>
        </w:rPr>
        <w:t>&lt;solid&gt;</w:t>
      </w:r>
      <w:r>
        <w:rPr>
          <w:rFonts w:cs="Calibri"/>
          <w:szCs w:val="22"/>
          <w:lang w:eastAsia="en-GB"/>
        </w:rPr>
        <w:t xml:space="preserve"> correspond to:</w:t>
      </w:r>
    </w:p>
    <w:p w14:paraId="4DF88F8A" w14:textId="77777777" w:rsidR="00C6625A" w:rsidRDefault="00C6625A" w:rsidP="00B90690">
      <w:pPr>
        <w:pStyle w:val="Listenabsatz"/>
        <w:numPr>
          <w:ilvl w:val="0"/>
          <w:numId w:val="33"/>
        </w:numPr>
        <w:autoSpaceDE w:val="0"/>
        <w:autoSpaceDN w:val="0"/>
        <w:adjustRightInd w:val="0"/>
        <w:jc w:val="both"/>
        <w:rPr>
          <w:rFonts w:cs="Calibri"/>
          <w:lang w:val="en-US" w:eastAsia="en-GB"/>
        </w:rPr>
      </w:pPr>
      <w:proofErr w:type="spellStart"/>
      <w:r w:rsidRPr="006E6276">
        <w:rPr>
          <w:rStyle w:val="elementdeftypeChar"/>
        </w:rPr>
        <w:t>min_grip</w:t>
      </w:r>
      <w:proofErr w:type="spellEnd"/>
      <w:r w:rsidRPr="001B51BC">
        <w:rPr>
          <w:rFonts w:ascii="Courier" w:hAnsi="Courier" w:cs="Courier"/>
          <w:sz w:val="18"/>
          <w:szCs w:val="18"/>
          <w:lang w:val="en-US" w:eastAsia="en-GB"/>
        </w:rPr>
        <w:t xml:space="preserve">, </w:t>
      </w:r>
      <w:proofErr w:type="spellStart"/>
      <w:r w:rsidRPr="006E6276">
        <w:rPr>
          <w:rStyle w:val="elementdeftypeChar"/>
        </w:rPr>
        <w:t>max_grip</w:t>
      </w:r>
      <w:proofErr w:type="spellEnd"/>
      <w:r w:rsidRPr="001B51BC">
        <w:rPr>
          <w:rFonts w:cs="Calibri"/>
          <w:lang w:val="en-US" w:eastAsia="en-GB"/>
        </w:rPr>
        <w:t>: these two attributes collectively describe the effective grip range</w:t>
      </w:r>
      <w:r w:rsidRPr="008348B2">
        <w:rPr>
          <w:rFonts w:cs="Calibri"/>
          <w:lang w:val="en-US" w:eastAsia="en-GB"/>
        </w:rPr>
        <w:t>.</w:t>
      </w:r>
    </w:p>
    <w:p w14:paraId="53A784DD" w14:textId="77777777" w:rsidR="00A403AA" w:rsidRPr="008348B2" w:rsidRDefault="00A403AA" w:rsidP="00B90690">
      <w:pPr>
        <w:pStyle w:val="Listenabsatz"/>
        <w:numPr>
          <w:ilvl w:val="0"/>
          <w:numId w:val="33"/>
        </w:numPr>
        <w:autoSpaceDE w:val="0"/>
        <w:autoSpaceDN w:val="0"/>
        <w:adjustRightInd w:val="0"/>
        <w:jc w:val="both"/>
        <w:rPr>
          <w:rFonts w:cs="Calibri"/>
          <w:lang w:val="en-US" w:eastAsia="en-GB"/>
        </w:rPr>
      </w:pPr>
      <w:proofErr w:type="spellStart"/>
      <w:r w:rsidRPr="006E6276">
        <w:rPr>
          <w:rStyle w:val="elementdeftypeChar"/>
        </w:rPr>
        <w:t>hole_diameter</w:t>
      </w:r>
      <w:proofErr w:type="spellEnd"/>
      <w:r w:rsidRPr="001B51BC">
        <w:rPr>
          <w:rFonts w:cs="Calibri"/>
          <w:lang w:val="en-US" w:eastAsia="en-GB"/>
        </w:rPr>
        <w:t xml:space="preserve">: this is </w:t>
      </w:r>
      <w:r>
        <w:rPr>
          <w:rFonts w:cs="Calibri"/>
          <w:lang w:val="en-US" w:eastAsia="en-GB"/>
        </w:rPr>
        <w:t>the diameter</w:t>
      </w:r>
      <w:r w:rsidRPr="001B51BC">
        <w:rPr>
          <w:rFonts w:cs="Calibri"/>
          <w:lang w:val="en-US" w:eastAsia="en-GB"/>
        </w:rPr>
        <w:t xml:space="preserve"> of the hole of the tube. </w:t>
      </w:r>
      <w:r>
        <w:rPr>
          <w:rFonts w:cs="Calibri"/>
          <w:lang w:val="en-US" w:eastAsia="en-GB"/>
        </w:rPr>
        <w:t>This value is provided in a supplier standard normally.</w:t>
      </w:r>
    </w:p>
    <w:p w14:paraId="5CA0E30E" w14:textId="77777777" w:rsidR="00C6625A" w:rsidRPr="001B51BC" w:rsidRDefault="00C6625A" w:rsidP="00B90690">
      <w:pPr>
        <w:pStyle w:val="Listenabsatz"/>
        <w:numPr>
          <w:ilvl w:val="0"/>
          <w:numId w:val="33"/>
        </w:numPr>
        <w:autoSpaceDE w:val="0"/>
        <w:autoSpaceDN w:val="0"/>
        <w:adjustRightInd w:val="0"/>
        <w:jc w:val="both"/>
        <w:rPr>
          <w:rFonts w:cs="Calibri"/>
          <w:lang w:val="en-US" w:eastAsia="en-GB"/>
        </w:rPr>
      </w:pPr>
      <w:proofErr w:type="spellStart"/>
      <w:r w:rsidRPr="006E6276">
        <w:rPr>
          <w:rStyle w:val="elementdeftypeChar"/>
        </w:rPr>
        <w:t>hole_depth</w:t>
      </w:r>
      <w:proofErr w:type="spellEnd"/>
      <w:r w:rsidRPr="001B51BC">
        <w:rPr>
          <w:rFonts w:cs="Calibri"/>
          <w:lang w:val="en-US" w:eastAsia="en-GB"/>
        </w:rPr>
        <w:t>: this is a measure of the hole of the tube. There is no exact relation between</w:t>
      </w:r>
      <w:r w:rsidR="001B51BC">
        <w:rPr>
          <w:rFonts w:cs="Calibri"/>
          <w:lang w:val="en-US" w:eastAsia="en-GB"/>
        </w:rPr>
        <w:t xml:space="preserve"> </w:t>
      </w:r>
      <w:proofErr w:type="spellStart"/>
      <w:r w:rsidRPr="006E6276">
        <w:rPr>
          <w:rStyle w:val="elementdeftypeChar"/>
        </w:rPr>
        <w:t>hole_depth</w:t>
      </w:r>
      <w:proofErr w:type="spellEnd"/>
      <w:r w:rsidRPr="001B51BC">
        <w:rPr>
          <w:rFonts w:cs="Calibri"/>
          <w:lang w:val="en-US" w:eastAsia="en-GB"/>
        </w:rPr>
        <w:t xml:space="preserve"> and grip range.</w:t>
      </w:r>
      <w:r w:rsidR="001B51BC" w:rsidRPr="001B51BC">
        <w:rPr>
          <w:rFonts w:cs="Calibri"/>
          <w:lang w:val="en-US" w:eastAsia="en-GB"/>
        </w:rPr>
        <w:t xml:space="preserve"> Based on the supplier it might be a length calculation that could be result in an advised clinch allowance based on the work thickness calculated by the sum of the thicknesses of connected parts.</w:t>
      </w:r>
    </w:p>
    <w:p w14:paraId="233388F3" w14:textId="77777777" w:rsidR="001B51BC" w:rsidRDefault="001B51BC" w:rsidP="001B51BC">
      <w:pPr>
        <w:pStyle w:val="Listenabsatz"/>
        <w:keepNext/>
        <w:autoSpaceDE w:val="0"/>
        <w:autoSpaceDN w:val="0"/>
        <w:adjustRightInd w:val="0"/>
        <w:ind w:left="0"/>
        <w:jc w:val="center"/>
      </w:pPr>
      <w:r>
        <w:rPr>
          <w:noProof/>
          <w:lang w:val="en-US" w:eastAsia="en-US"/>
        </w:rPr>
        <w:drawing>
          <wp:inline distT="0" distB="0" distL="0" distR="0" wp14:anchorId="78D151A4" wp14:editId="1135FBFD">
            <wp:extent cx="3799105" cy="1406106"/>
            <wp:effectExtent l="0" t="0" r="0" b="381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3799397" cy="1406214"/>
                    </a:xfrm>
                    <a:prstGeom prst="rect">
                      <a:avLst/>
                    </a:prstGeom>
                  </pic:spPr>
                </pic:pic>
              </a:graphicData>
            </a:graphic>
          </wp:inline>
        </w:drawing>
      </w:r>
    </w:p>
    <w:p w14:paraId="0B19853B" w14:textId="35C88A9D" w:rsidR="001B51BC" w:rsidRPr="001B51BC" w:rsidRDefault="001B51BC" w:rsidP="00E719F2">
      <w:pPr>
        <w:pStyle w:val="Beschriftung"/>
        <w:spacing w:before="120"/>
        <w:rPr>
          <w:rFonts w:cs="Calibri"/>
          <w:lang w:eastAsia="en-GB"/>
        </w:rPr>
      </w:pPr>
      <w:bookmarkStart w:id="751" w:name="_Toc3557095"/>
      <w:bookmarkStart w:id="752" w:name="_Toc27753710"/>
      <w:r>
        <w:t xml:space="preserve">Figure </w:t>
      </w:r>
      <w:r w:rsidR="00406B64">
        <w:fldChar w:fldCharType="begin"/>
      </w:r>
      <w:r w:rsidR="00406B64">
        <w:instrText xml:space="preserve"> SEQ Figure \* ARABIC </w:instrText>
      </w:r>
      <w:r w:rsidR="00406B64">
        <w:fldChar w:fldCharType="separate"/>
      </w:r>
      <w:r w:rsidR="00004854">
        <w:rPr>
          <w:noProof/>
        </w:rPr>
        <w:t>16</w:t>
      </w:r>
      <w:r w:rsidR="00406B64">
        <w:fldChar w:fldCharType="end"/>
      </w:r>
      <w:r>
        <w:t>: Clinch allowance of solid rivet</w:t>
      </w:r>
      <w:bookmarkEnd w:id="751"/>
      <w:bookmarkEnd w:id="752"/>
    </w:p>
    <w:p w14:paraId="6D18EFB0" w14:textId="77777777" w:rsidR="00C6625A" w:rsidRPr="001B51BC" w:rsidRDefault="00C6625A" w:rsidP="00B90690">
      <w:pPr>
        <w:pStyle w:val="Listenabsatz"/>
        <w:numPr>
          <w:ilvl w:val="0"/>
          <w:numId w:val="33"/>
        </w:numPr>
        <w:autoSpaceDE w:val="0"/>
        <w:autoSpaceDN w:val="0"/>
        <w:adjustRightInd w:val="0"/>
        <w:spacing w:before="120"/>
        <w:ind w:left="714" w:hanging="357"/>
        <w:jc w:val="both"/>
        <w:rPr>
          <w:rFonts w:cs="Calibri"/>
          <w:lang w:val="en-US" w:eastAsia="en-GB"/>
        </w:rPr>
      </w:pPr>
      <w:proofErr w:type="spellStart"/>
      <w:r w:rsidRPr="006E6276">
        <w:rPr>
          <w:rStyle w:val="elementdeftypeChar"/>
        </w:rPr>
        <w:t>shoulder_diameter</w:t>
      </w:r>
      <w:proofErr w:type="spellEnd"/>
      <w:r w:rsidRPr="001B51BC">
        <w:rPr>
          <w:rFonts w:ascii="Courier" w:hAnsi="Courier" w:cs="Courier"/>
          <w:sz w:val="18"/>
          <w:szCs w:val="18"/>
          <w:lang w:val="en-US" w:eastAsia="en-GB"/>
        </w:rPr>
        <w:t xml:space="preserve">, </w:t>
      </w:r>
      <w:proofErr w:type="spellStart"/>
      <w:r w:rsidRPr="006E6276">
        <w:rPr>
          <w:rStyle w:val="elementdeftypeChar"/>
        </w:rPr>
        <w:t>shoulder_length</w:t>
      </w:r>
      <w:proofErr w:type="spellEnd"/>
      <w:r w:rsidRPr="001B51BC">
        <w:rPr>
          <w:rFonts w:cs="Calibri"/>
          <w:lang w:val="en-US" w:eastAsia="en-GB"/>
        </w:rPr>
        <w:t>: the rivet's shoulder sizes. Note that shoulder</w:t>
      </w:r>
      <w:r w:rsidR="001B51BC" w:rsidRPr="001B51BC">
        <w:rPr>
          <w:rFonts w:cs="Calibri"/>
          <w:lang w:val="en-US" w:eastAsia="en-GB"/>
        </w:rPr>
        <w:t xml:space="preserve"> </w:t>
      </w:r>
      <w:r w:rsidRPr="001B51BC">
        <w:rPr>
          <w:rFonts w:cs="Calibri"/>
          <w:lang w:val="en-US" w:eastAsia="en-GB"/>
        </w:rPr>
        <w:t xml:space="preserve">length is typically measured next </w:t>
      </w:r>
      <w:r w:rsidR="001B51BC" w:rsidRPr="001B51BC">
        <w:rPr>
          <w:rFonts w:cs="Calibri"/>
          <w:lang w:val="en-US" w:eastAsia="en-GB"/>
        </w:rPr>
        <w:t>under the head.</w:t>
      </w:r>
    </w:p>
    <w:p w14:paraId="70B0292C" w14:textId="77777777" w:rsidR="00C6625A" w:rsidRPr="008348B2" w:rsidRDefault="008348B2" w:rsidP="00B90690">
      <w:pPr>
        <w:pStyle w:val="Listenabsatz"/>
        <w:numPr>
          <w:ilvl w:val="0"/>
          <w:numId w:val="33"/>
        </w:numPr>
        <w:autoSpaceDE w:val="0"/>
        <w:autoSpaceDN w:val="0"/>
        <w:adjustRightInd w:val="0"/>
        <w:jc w:val="both"/>
        <w:rPr>
          <w:rFonts w:cs="Calibri"/>
          <w:lang w:val="en-US" w:eastAsia="en-GB"/>
        </w:rPr>
      </w:pPr>
      <w:proofErr w:type="spellStart"/>
      <w:r w:rsidRPr="006E6276">
        <w:rPr>
          <w:rStyle w:val="elementdeftypeChar"/>
        </w:rPr>
        <w:t>tennon</w:t>
      </w:r>
      <w:r w:rsidR="00C6625A" w:rsidRPr="006E6276">
        <w:rPr>
          <w:rStyle w:val="elementdeftypeChar"/>
        </w:rPr>
        <w:t>_diameter</w:t>
      </w:r>
      <w:proofErr w:type="spellEnd"/>
      <w:r w:rsidR="00C6625A" w:rsidRPr="008348B2">
        <w:rPr>
          <w:rFonts w:ascii="Courier" w:hAnsi="Courier" w:cs="Courier"/>
          <w:sz w:val="18"/>
          <w:szCs w:val="18"/>
          <w:lang w:val="en-US" w:eastAsia="en-GB"/>
        </w:rPr>
        <w:t xml:space="preserve">, </w:t>
      </w:r>
      <w:proofErr w:type="spellStart"/>
      <w:r w:rsidRPr="006E6276">
        <w:rPr>
          <w:rStyle w:val="elementdeftypeChar"/>
        </w:rPr>
        <w:t>tennon</w:t>
      </w:r>
      <w:r w:rsidR="00C6625A" w:rsidRPr="006E6276">
        <w:rPr>
          <w:rStyle w:val="elementdeftypeChar"/>
        </w:rPr>
        <w:t>_length</w:t>
      </w:r>
      <w:proofErr w:type="spellEnd"/>
      <w:r w:rsidR="00C6625A" w:rsidRPr="008348B2">
        <w:rPr>
          <w:rFonts w:cs="Calibri"/>
          <w:lang w:val="en-US" w:eastAsia="en-GB"/>
        </w:rPr>
        <w:t xml:space="preserve">: </w:t>
      </w:r>
      <w:r>
        <w:rPr>
          <w:rFonts w:cs="Calibri"/>
          <w:lang w:val="en-US" w:eastAsia="en-GB"/>
        </w:rPr>
        <w:t xml:space="preserve">these attributes describe </w:t>
      </w:r>
      <w:r w:rsidR="00C6625A" w:rsidRPr="008348B2">
        <w:rPr>
          <w:rFonts w:cs="Calibri"/>
          <w:lang w:val="en-US" w:eastAsia="en-GB"/>
        </w:rPr>
        <w:t>the secondary</w:t>
      </w:r>
      <w:r>
        <w:rPr>
          <w:rFonts w:cs="Calibri"/>
          <w:lang w:val="en-US" w:eastAsia="en-GB"/>
        </w:rPr>
        <w:t xml:space="preserve"> </w:t>
      </w:r>
      <w:r w:rsidR="00C6625A" w:rsidRPr="008348B2">
        <w:rPr>
          <w:rFonts w:cs="Calibri"/>
          <w:lang w:val="en-US" w:eastAsia="en-GB"/>
        </w:rPr>
        <w:t>smaller shoulder sizes. A</w:t>
      </w:r>
      <w:r w:rsidRPr="008348B2">
        <w:rPr>
          <w:rFonts w:cs="Calibri"/>
          <w:lang w:val="en-US" w:eastAsia="en-GB"/>
        </w:rPr>
        <w:t xml:space="preserve"> </w:t>
      </w:r>
      <w:proofErr w:type="spellStart"/>
      <w:r w:rsidRPr="006E6276">
        <w:rPr>
          <w:rStyle w:val="elementdeftypeChar"/>
        </w:rPr>
        <w:t>tennon</w:t>
      </w:r>
      <w:r w:rsidR="00C6625A" w:rsidRPr="006E6276">
        <w:rPr>
          <w:rStyle w:val="elementdeftypeChar"/>
        </w:rPr>
        <w:t>_diameter</w:t>
      </w:r>
      <w:proofErr w:type="spellEnd"/>
      <w:r w:rsidR="00C6625A" w:rsidRPr="008348B2">
        <w:rPr>
          <w:rFonts w:cs="Calibri"/>
          <w:lang w:val="en-US" w:eastAsia="en-GB"/>
        </w:rPr>
        <w:t xml:space="preserve"> should not exist without a primary </w:t>
      </w:r>
      <w:proofErr w:type="spellStart"/>
      <w:r w:rsidR="00C6625A" w:rsidRPr="006E6276">
        <w:rPr>
          <w:rStyle w:val="elementdeftypeChar"/>
        </w:rPr>
        <w:t>shoulder_diameter</w:t>
      </w:r>
      <w:proofErr w:type="spellEnd"/>
      <w:r w:rsidR="00C6625A" w:rsidRPr="008348B2">
        <w:rPr>
          <w:rFonts w:cs="Calibri"/>
          <w:lang w:val="en-US" w:eastAsia="en-GB"/>
        </w:rPr>
        <w:t>.</w:t>
      </w:r>
    </w:p>
    <w:p w14:paraId="31286F1A" w14:textId="77777777" w:rsidR="005B1B92" w:rsidRDefault="00E719F2" w:rsidP="00C6625A">
      <w:pPr>
        <w:autoSpaceDE w:val="0"/>
        <w:autoSpaceDN w:val="0"/>
        <w:adjustRightInd w:val="0"/>
        <w:spacing w:before="120" w:after="0"/>
        <w:jc w:val="both"/>
        <w:rPr>
          <w:rFonts w:cs="Calibri"/>
          <w:szCs w:val="22"/>
          <w:lang w:eastAsia="en-GB"/>
        </w:rPr>
      </w:pPr>
      <w:r>
        <w:rPr>
          <w:rFonts w:cs="Calibri"/>
          <w:szCs w:val="22"/>
          <w:lang w:eastAsia="en-GB"/>
        </w:rPr>
        <w:t>If</w:t>
      </w:r>
      <w:r w:rsidR="00C6625A">
        <w:rPr>
          <w:rFonts w:cs="Calibri"/>
          <w:szCs w:val="22"/>
          <w:lang w:eastAsia="en-GB"/>
        </w:rPr>
        <w:t xml:space="preserve"> a </w:t>
      </w:r>
      <w:proofErr w:type="spellStart"/>
      <w:r w:rsidR="00C6625A" w:rsidRPr="00E719F2">
        <w:rPr>
          <w:rStyle w:val="elementdeftypeChar"/>
        </w:rPr>
        <w:t>head_height</w:t>
      </w:r>
      <w:proofErr w:type="spellEnd"/>
      <w:r w:rsidR="00C6625A">
        <w:rPr>
          <w:rFonts w:cs="Calibri"/>
          <w:szCs w:val="22"/>
          <w:lang w:eastAsia="en-GB"/>
        </w:rPr>
        <w:t xml:space="preserve"> exists, </w:t>
      </w:r>
      <w:proofErr w:type="spellStart"/>
      <w:r w:rsidR="00C6625A" w:rsidRPr="00E719F2">
        <w:rPr>
          <w:rStyle w:val="elementdeftypeChar"/>
        </w:rPr>
        <w:t>sink_size</w:t>
      </w:r>
      <w:proofErr w:type="spellEnd"/>
      <w:r w:rsidR="00C6625A">
        <w:rPr>
          <w:rFonts w:cs="Calibri"/>
          <w:szCs w:val="22"/>
          <w:lang w:eastAsia="en-GB"/>
        </w:rPr>
        <w:t xml:space="preserve"> will be </w:t>
      </w:r>
      <w:r>
        <w:rPr>
          <w:rFonts w:cs="Calibri"/>
          <w:szCs w:val="22"/>
          <w:lang w:eastAsia="en-GB"/>
        </w:rPr>
        <w:t>0</w:t>
      </w:r>
      <w:r w:rsidR="00C6625A">
        <w:rPr>
          <w:rFonts w:cs="Calibri"/>
          <w:szCs w:val="22"/>
          <w:lang w:eastAsia="en-GB"/>
        </w:rPr>
        <w:t>, and vice versa. But there is no constraint in χMCF.</w:t>
      </w:r>
    </w:p>
    <w:p w14:paraId="773B047F" w14:textId="77777777" w:rsidR="001A15B5" w:rsidRPr="00226A3F" w:rsidRDefault="001A15B5" w:rsidP="006E6276">
      <w:pPr>
        <w:pStyle w:val="Example"/>
        <w:keepNext/>
        <w:spacing w:before="120" w:after="0"/>
      </w:pPr>
      <w:r>
        <w:t>Example:</w:t>
      </w:r>
    </w:p>
    <w:p w14:paraId="2E2863FD" w14:textId="77777777" w:rsidR="001A15B5" w:rsidRPr="00226A3F" w:rsidRDefault="001A15B5" w:rsidP="006E6276">
      <w:pPr>
        <w:pStyle w:val="XMLCode"/>
        <w:keepNext/>
        <w:spacing w:before="120" w:after="120"/>
      </w:pPr>
    </w:p>
    <w:p w14:paraId="5E90B175" w14:textId="77777777" w:rsidR="001A15B5" w:rsidRDefault="001A15B5" w:rsidP="001A15B5">
      <w:pPr>
        <w:pStyle w:val="XMLCode"/>
      </w:pPr>
      <w:r>
        <w:t>&lt;connection_0d label=</w:t>
      </w:r>
      <w:r w:rsidR="00194316">
        <w:t>"</w:t>
      </w:r>
      <w:r w:rsidRPr="000F7EEA">
        <w:t>RVT</w:t>
      </w:r>
      <w:r w:rsidRPr="00226A3F">
        <w:t>_2123921</w:t>
      </w:r>
      <w:r w:rsidR="00194316">
        <w:t>"</w:t>
      </w:r>
      <w:r>
        <w:t>&gt;</w:t>
      </w:r>
    </w:p>
    <w:p w14:paraId="6FF4B975" w14:textId="77777777" w:rsidR="001A15B5" w:rsidRDefault="001A15B5" w:rsidP="001A15B5">
      <w:pPr>
        <w:pStyle w:val="XMLCode"/>
        <w:rPr>
          <w:rFonts w:ascii="Courier" w:hAnsi="Courier" w:cs="Courier"/>
          <w:szCs w:val="16"/>
          <w:lang w:eastAsia="en-GB"/>
        </w:rPr>
      </w:pPr>
      <w:r>
        <w:tab/>
      </w:r>
      <w:r w:rsidRPr="00942C86">
        <w:t>&lt;loc&gt; 1645.83 821.145 616.585 &lt;/loc&gt;</w:t>
      </w:r>
    </w:p>
    <w:p w14:paraId="1A7BA32F" w14:textId="77777777" w:rsidR="0078617E" w:rsidRPr="0078617E" w:rsidRDefault="001A15B5" w:rsidP="0078617E">
      <w:pPr>
        <w:pStyle w:val="XMLCode"/>
        <w:rPr>
          <w:color w:val="0070C0"/>
        </w:rPr>
      </w:pPr>
      <w:r>
        <w:rPr>
          <w:color w:val="0070C0"/>
        </w:rPr>
        <w:tab/>
      </w:r>
      <w:r w:rsidR="0078617E" w:rsidRPr="0078617E">
        <w:rPr>
          <w:color w:val="0070C0"/>
        </w:rPr>
        <w:t xml:space="preserve">&lt;rivet </w:t>
      </w:r>
      <w:proofErr w:type="spellStart"/>
      <w:r w:rsidR="0078617E" w:rsidRPr="0078617E">
        <w:rPr>
          <w:color w:val="0070C0"/>
        </w:rPr>
        <w:t>shaft_diameter</w:t>
      </w:r>
      <w:proofErr w:type="spellEnd"/>
      <w:r w:rsidR="0078617E" w:rsidRPr="0078617E">
        <w:rPr>
          <w:color w:val="0070C0"/>
        </w:rPr>
        <w:t>=</w:t>
      </w:r>
      <w:r w:rsidR="00194316">
        <w:rPr>
          <w:color w:val="0070C0"/>
        </w:rPr>
        <w:t>"</w:t>
      </w:r>
      <w:r w:rsidR="0078617E" w:rsidRPr="0078617E">
        <w:rPr>
          <w:color w:val="0070C0"/>
        </w:rPr>
        <w:t>3.35</w:t>
      </w:r>
      <w:r w:rsidR="00194316">
        <w:rPr>
          <w:color w:val="0070C0"/>
        </w:rPr>
        <w:t>"</w:t>
      </w:r>
      <w:r w:rsidR="0078617E" w:rsidRPr="0078617E">
        <w:rPr>
          <w:color w:val="0070C0"/>
        </w:rPr>
        <w:t xml:space="preserve"> </w:t>
      </w:r>
      <w:proofErr w:type="spellStart"/>
      <w:r w:rsidR="0078617E" w:rsidRPr="0078617E">
        <w:rPr>
          <w:color w:val="0070C0"/>
        </w:rPr>
        <w:t>head_diameter</w:t>
      </w:r>
      <w:proofErr w:type="spellEnd"/>
      <w:r w:rsidR="0078617E" w:rsidRPr="0078617E">
        <w:rPr>
          <w:color w:val="0070C0"/>
        </w:rPr>
        <w:t>=</w:t>
      </w:r>
      <w:r w:rsidR="00194316">
        <w:rPr>
          <w:color w:val="0070C0"/>
        </w:rPr>
        <w:t>"</w:t>
      </w:r>
      <w:r w:rsidR="0078617E" w:rsidRPr="0078617E">
        <w:rPr>
          <w:color w:val="0070C0"/>
        </w:rPr>
        <w:t>5.5</w:t>
      </w:r>
      <w:r w:rsidR="00194316">
        <w:rPr>
          <w:color w:val="0070C0"/>
        </w:rPr>
        <w:t>"</w:t>
      </w:r>
      <w:r w:rsidR="0078617E" w:rsidRPr="0078617E">
        <w:rPr>
          <w:color w:val="0070C0"/>
        </w:rPr>
        <w:t xml:space="preserve"> </w:t>
      </w:r>
      <w:proofErr w:type="spellStart"/>
      <w:r w:rsidR="0078617E" w:rsidRPr="0078617E">
        <w:rPr>
          <w:color w:val="0070C0"/>
        </w:rPr>
        <w:t>head_height</w:t>
      </w:r>
      <w:proofErr w:type="spellEnd"/>
      <w:r w:rsidR="0078617E" w:rsidRPr="0078617E">
        <w:rPr>
          <w:color w:val="0070C0"/>
        </w:rPr>
        <w:t>=</w:t>
      </w:r>
      <w:r w:rsidR="00194316">
        <w:rPr>
          <w:color w:val="0070C0"/>
        </w:rPr>
        <w:t>"</w:t>
      </w:r>
      <w:r w:rsidR="0078617E" w:rsidRPr="0078617E">
        <w:rPr>
          <w:color w:val="0070C0"/>
        </w:rPr>
        <w:t>0.4</w:t>
      </w:r>
      <w:r w:rsidR="00194316">
        <w:rPr>
          <w:color w:val="0070C0"/>
        </w:rPr>
        <w:t>"</w:t>
      </w:r>
      <w:r w:rsidR="0078617E" w:rsidRPr="0078617E">
        <w:rPr>
          <w:color w:val="0070C0"/>
        </w:rPr>
        <w:t xml:space="preserve"> length=</w:t>
      </w:r>
      <w:r w:rsidR="00194316">
        <w:rPr>
          <w:color w:val="0070C0"/>
        </w:rPr>
        <w:t>"</w:t>
      </w:r>
      <w:r w:rsidR="0078617E" w:rsidRPr="0078617E">
        <w:rPr>
          <w:color w:val="0070C0"/>
        </w:rPr>
        <w:t>4</w:t>
      </w:r>
      <w:r w:rsidR="00194316">
        <w:rPr>
          <w:color w:val="0070C0"/>
        </w:rPr>
        <w:t>"</w:t>
      </w:r>
      <w:r w:rsidR="0078617E" w:rsidRPr="0078617E">
        <w:rPr>
          <w:color w:val="0070C0"/>
        </w:rPr>
        <w:t>&gt;</w:t>
      </w:r>
    </w:p>
    <w:p w14:paraId="14300849" w14:textId="77777777" w:rsidR="0078617E" w:rsidRPr="0078617E" w:rsidRDefault="0078617E" w:rsidP="0078617E">
      <w:pPr>
        <w:pStyle w:val="XMLCode"/>
        <w:rPr>
          <w:color w:val="0070C0"/>
        </w:rPr>
      </w:pPr>
      <w:r>
        <w:rPr>
          <w:color w:val="0070C0"/>
        </w:rPr>
        <w:tab/>
      </w:r>
      <w:r>
        <w:rPr>
          <w:color w:val="0070C0"/>
        </w:rPr>
        <w:tab/>
      </w:r>
      <w:r w:rsidRPr="0078617E">
        <w:rPr>
          <w:color w:val="0070C0"/>
        </w:rPr>
        <w:t xml:space="preserve">&lt;solid </w:t>
      </w:r>
      <w:proofErr w:type="spellStart"/>
      <w:r w:rsidRPr="0078617E">
        <w:rPr>
          <w:color w:val="0070C0"/>
        </w:rPr>
        <w:t>min_grip</w:t>
      </w:r>
      <w:proofErr w:type="spellEnd"/>
      <w:r w:rsidRPr="0078617E">
        <w:rPr>
          <w:color w:val="0070C0"/>
        </w:rPr>
        <w:t>=</w:t>
      </w:r>
      <w:r w:rsidR="00194316">
        <w:rPr>
          <w:color w:val="0070C0"/>
        </w:rPr>
        <w:t>"</w:t>
      </w:r>
      <w:r w:rsidRPr="0078617E">
        <w:rPr>
          <w:color w:val="0070C0"/>
        </w:rPr>
        <w:t>3</w:t>
      </w:r>
      <w:r w:rsidR="00194316">
        <w:rPr>
          <w:color w:val="0070C0"/>
        </w:rPr>
        <w:t>"</w:t>
      </w:r>
      <w:r w:rsidRPr="0078617E">
        <w:rPr>
          <w:color w:val="0070C0"/>
        </w:rPr>
        <w:t xml:space="preserve"> </w:t>
      </w:r>
      <w:proofErr w:type="spellStart"/>
      <w:r w:rsidRPr="0078617E">
        <w:rPr>
          <w:color w:val="0070C0"/>
        </w:rPr>
        <w:t>max_grip</w:t>
      </w:r>
      <w:proofErr w:type="spellEnd"/>
      <w:r w:rsidRPr="0078617E">
        <w:rPr>
          <w:color w:val="0070C0"/>
        </w:rPr>
        <w:t>=</w:t>
      </w:r>
      <w:r w:rsidR="00194316">
        <w:rPr>
          <w:color w:val="0070C0"/>
        </w:rPr>
        <w:t>"</w:t>
      </w:r>
      <w:r w:rsidRPr="0078617E">
        <w:rPr>
          <w:color w:val="0070C0"/>
        </w:rPr>
        <w:t>3.2</w:t>
      </w:r>
      <w:r w:rsidR="00194316">
        <w:rPr>
          <w:color w:val="0070C0"/>
        </w:rPr>
        <w:t>"</w:t>
      </w:r>
      <w:r w:rsidRPr="0078617E">
        <w:rPr>
          <w:color w:val="0070C0"/>
        </w:rPr>
        <w:t xml:space="preserve"> </w:t>
      </w:r>
      <w:proofErr w:type="spellStart"/>
      <w:r w:rsidRPr="0078617E">
        <w:rPr>
          <w:color w:val="0070C0"/>
        </w:rPr>
        <w:t>hole_depth</w:t>
      </w:r>
      <w:proofErr w:type="spellEnd"/>
      <w:r w:rsidRPr="0078617E">
        <w:rPr>
          <w:color w:val="0070C0"/>
        </w:rPr>
        <w:t>=</w:t>
      </w:r>
      <w:r w:rsidR="00194316">
        <w:rPr>
          <w:color w:val="0070C0"/>
        </w:rPr>
        <w:t>"</w:t>
      </w:r>
      <w:r w:rsidRPr="0078617E">
        <w:rPr>
          <w:color w:val="0070C0"/>
        </w:rPr>
        <w:t>0.8</w:t>
      </w:r>
      <w:r w:rsidR="00194316">
        <w:rPr>
          <w:color w:val="0070C0"/>
        </w:rPr>
        <w:t>"</w:t>
      </w:r>
    </w:p>
    <w:p w14:paraId="11BA9391" w14:textId="77777777" w:rsidR="0078617E" w:rsidRPr="0078617E" w:rsidRDefault="0078617E" w:rsidP="0078617E">
      <w:pPr>
        <w:pStyle w:val="XMLCode"/>
        <w:rPr>
          <w:color w:val="0070C0"/>
        </w:rPr>
      </w:pPr>
      <w:r>
        <w:rPr>
          <w:color w:val="0070C0"/>
        </w:rPr>
        <w:tab/>
      </w:r>
      <w:r>
        <w:rPr>
          <w:color w:val="0070C0"/>
        </w:rPr>
        <w:tab/>
        <w:t xml:space="preserve">       </w:t>
      </w:r>
      <w:proofErr w:type="spellStart"/>
      <w:r w:rsidRPr="0078617E">
        <w:rPr>
          <w:color w:val="0070C0"/>
        </w:rPr>
        <w:t>shoulder_diameter</w:t>
      </w:r>
      <w:proofErr w:type="spellEnd"/>
      <w:r w:rsidRPr="0078617E">
        <w:rPr>
          <w:color w:val="0070C0"/>
        </w:rPr>
        <w:t>=</w:t>
      </w:r>
      <w:r w:rsidR="00194316">
        <w:rPr>
          <w:color w:val="0070C0"/>
        </w:rPr>
        <w:t>"</w:t>
      </w:r>
      <w:r w:rsidRPr="0078617E">
        <w:rPr>
          <w:color w:val="0070C0"/>
        </w:rPr>
        <w:t>3.8</w:t>
      </w:r>
      <w:r w:rsidR="00194316">
        <w:rPr>
          <w:color w:val="0070C0"/>
        </w:rPr>
        <w:t>"</w:t>
      </w:r>
      <w:r w:rsidRPr="0078617E">
        <w:rPr>
          <w:color w:val="0070C0"/>
        </w:rPr>
        <w:t xml:space="preserve"> </w:t>
      </w:r>
      <w:proofErr w:type="spellStart"/>
      <w:r w:rsidRPr="0078617E">
        <w:rPr>
          <w:color w:val="0070C0"/>
        </w:rPr>
        <w:t>shoulder_length</w:t>
      </w:r>
      <w:proofErr w:type="spellEnd"/>
      <w:r w:rsidRPr="0078617E">
        <w:rPr>
          <w:color w:val="0070C0"/>
        </w:rPr>
        <w:t>=</w:t>
      </w:r>
      <w:r w:rsidR="00194316">
        <w:rPr>
          <w:color w:val="0070C0"/>
        </w:rPr>
        <w:t>"</w:t>
      </w:r>
      <w:r w:rsidRPr="0078617E">
        <w:rPr>
          <w:color w:val="0070C0"/>
        </w:rPr>
        <w:t>1.2</w:t>
      </w:r>
      <w:r w:rsidR="00194316">
        <w:rPr>
          <w:color w:val="0070C0"/>
        </w:rPr>
        <w:t>"</w:t>
      </w:r>
      <w:r w:rsidRPr="0078617E">
        <w:rPr>
          <w:color w:val="0070C0"/>
        </w:rPr>
        <w:t>/&gt;</w:t>
      </w:r>
    </w:p>
    <w:p w14:paraId="3DBBDA3F" w14:textId="77777777" w:rsidR="0078617E" w:rsidRDefault="0078617E" w:rsidP="0078617E">
      <w:pPr>
        <w:pStyle w:val="XMLCode"/>
        <w:rPr>
          <w:color w:val="0070C0"/>
        </w:rPr>
      </w:pPr>
      <w:r>
        <w:rPr>
          <w:color w:val="0070C0"/>
        </w:rPr>
        <w:tab/>
      </w:r>
      <w:r>
        <w:rPr>
          <w:color w:val="0070C0"/>
        </w:rPr>
        <w:tab/>
      </w:r>
      <w:r w:rsidRPr="0078617E">
        <w:rPr>
          <w:color w:val="0070C0"/>
        </w:rPr>
        <w:t>&lt;</w:t>
      </w:r>
      <w:proofErr w:type="spellStart"/>
      <w:r w:rsidRPr="0078617E">
        <w:rPr>
          <w:color w:val="0070C0"/>
        </w:rPr>
        <w:t>normal_direction</w:t>
      </w:r>
      <w:proofErr w:type="spellEnd"/>
      <w:r w:rsidRPr="0078617E">
        <w:rPr>
          <w:color w:val="0070C0"/>
        </w:rPr>
        <w:t xml:space="preserve"> x=</w:t>
      </w:r>
      <w:r w:rsidR="00194316">
        <w:rPr>
          <w:color w:val="0070C0"/>
        </w:rPr>
        <w:t>"</w:t>
      </w:r>
      <w:r w:rsidRPr="0078617E">
        <w:rPr>
          <w:color w:val="0070C0"/>
        </w:rPr>
        <w:t>0</w:t>
      </w:r>
      <w:r w:rsidR="00194316">
        <w:rPr>
          <w:color w:val="0070C0"/>
        </w:rPr>
        <w:t>"</w:t>
      </w:r>
      <w:r w:rsidRPr="0078617E">
        <w:rPr>
          <w:color w:val="0070C0"/>
        </w:rPr>
        <w:t xml:space="preserve"> y=</w:t>
      </w:r>
      <w:r w:rsidR="00194316">
        <w:rPr>
          <w:color w:val="0070C0"/>
        </w:rPr>
        <w:t>"</w:t>
      </w:r>
      <w:r w:rsidRPr="0078617E">
        <w:rPr>
          <w:color w:val="0070C0"/>
        </w:rPr>
        <w:t>1.5</w:t>
      </w:r>
      <w:r w:rsidR="00194316">
        <w:rPr>
          <w:color w:val="0070C0"/>
        </w:rPr>
        <w:t>"</w:t>
      </w:r>
      <w:r w:rsidRPr="0078617E">
        <w:rPr>
          <w:color w:val="0070C0"/>
        </w:rPr>
        <w:t xml:space="preserve"> z=</w:t>
      </w:r>
      <w:r w:rsidR="00194316">
        <w:rPr>
          <w:color w:val="0070C0"/>
        </w:rPr>
        <w:t>"</w:t>
      </w:r>
      <w:r w:rsidRPr="0078617E">
        <w:rPr>
          <w:color w:val="0070C0"/>
        </w:rPr>
        <w:t>3</w:t>
      </w:r>
      <w:r w:rsidR="00194316">
        <w:rPr>
          <w:color w:val="0070C0"/>
        </w:rPr>
        <w:t>"</w:t>
      </w:r>
      <w:r w:rsidRPr="0078617E">
        <w:rPr>
          <w:color w:val="0070C0"/>
        </w:rPr>
        <w:t>/&gt;</w:t>
      </w:r>
    </w:p>
    <w:p w14:paraId="6AB0820B" w14:textId="77777777" w:rsidR="001A15B5" w:rsidRPr="0009532E" w:rsidRDefault="0078617E" w:rsidP="0078617E">
      <w:pPr>
        <w:pStyle w:val="XMLCode"/>
        <w:rPr>
          <w:color w:val="0070C0"/>
        </w:rPr>
      </w:pPr>
      <w:r>
        <w:rPr>
          <w:color w:val="0070C0"/>
        </w:rPr>
        <w:tab/>
      </w:r>
      <w:r w:rsidR="001A15B5" w:rsidRPr="0009532E">
        <w:rPr>
          <w:color w:val="0070C0"/>
        </w:rPr>
        <w:t>&lt;/rivet&gt;</w:t>
      </w:r>
    </w:p>
    <w:p w14:paraId="1079D410" w14:textId="77777777" w:rsidR="001A15B5" w:rsidRDefault="001A15B5" w:rsidP="001A15B5">
      <w:pPr>
        <w:pStyle w:val="XMLCode"/>
      </w:pPr>
      <w:r>
        <w:tab/>
        <w:t>&lt;appdata&gt;</w:t>
      </w:r>
    </w:p>
    <w:p w14:paraId="2CC92B27" w14:textId="77777777" w:rsidR="001A15B5" w:rsidRDefault="001A15B5" w:rsidP="001A15B5">
      <w:pPr>
        <w:pStyle w:val="XMLCode"/>
      </w:pPr>
      <w:r>
        <w:tab/>
      </w:r>
      <w:r>
        <w:tab/>
        <w:t>...</w:t>
      </w:r>
    </w:p>
    <w:p w14:paraId="3C8939A1" w14:textId="77777777" w:rsidR="001A15B5" w:rsidRDefault="001A15B5" w:rsidP="001A15B5">
      <w:pPr>
        <w:pStyle w:val="XMLCode"/>
      </w:pPr>
      <w:r>
        <w:tab/>
        <w:t>&lt;/appdata&gt;</w:t>
      </w:r>
    </w:p>
    <w:p w14:paraId="7774B3BF" w14:textId="77777777" w:rsidR="001A15B5" w:rsidRDefault="001A15B5" w:rsidP="001A15B5">
      <w:pPr>
        <w:pStyle w:val="XMLCode"/>
      </w:pPr>
      <w:r>
        <w:t>&lt;/connection_0d&gt;</w:t>
      </w:r>
    </w:p>
    <w:p w14:paraId="5320938E" w14:textId="77777777" w:rsidR="001A15B5" w:rsidRPr="001A15B5" w:rsidRDefault="001A15B5" w:rsidP="001A15B5">
      <w:pPr>
        <w:pStyle w:val="XMLCode"/>
      </w:pPr>
    </w:p>
    <w:p w14:paraId="23C9A174" w14:textId="77777777" w:rsidR="002E60CB" w:rsidRPr="00F90632" w:rsidRDefault="002E60CB" w:rsidP="00327322">
      <w:pPr>
        <w:pStyle w:val="berschrift3"/>
        <w:pageBreakBefore/>
      </w:pPr>
      <w:bookmarkStart w:id="753" w:name="_Toc428279391"/>
      <w:bookmarkStart w:id="754" w:name="_Toc428456128"/>
      <w:bookmarkStart w:id="755" w:name="_Toc428537091"/>
      <w:bookmarkStart w:id="756" w:name="_Toc428969410"/>
      <w:bookmarkStart w:id="757" w:name="_Toc429052801"/>
      <w:bookmarkStart w:id="758" w:name="_Toc413359589"/>
      <w:bookmarkStart w:id="759" w:name="_Toc3556981"/>
      <w:bookmarkStart w:id="760" w:name="_Toc27753593"/>
      <w:bookmarkEnd w:id="753"/>
      <w:bookmarkEnd w:id="754"/>
      <w:bookmarkEnd w:id="755"/>
      <w:bookmarkEnd w:id="756"/>
      <w:bookmarkEnd w:id="757"/>
      <w:r w:rsidRPr="00F90632">
        <w:lastRenderedPageBreak/>
        <w:t>Swop Rivets</w:t>
      </w:r>
      <w:bookmarkEnd w:id="758"/>
      <w:bookmarkEnd w:id="759"/>
      <w:bookmarkEnd w:id="760"/>
    </w:p>
    <w:p w14:paraId="0943A414" w14:textId="77777777" w:rsidR="002E60CB" w:rsidRDefault="00194316" w:rsidP="00034C0D">
      <w:pPr>
        <w:jc w:val="both"/>
        <w:rPr>
          <w:lang w:eastAsia="x-none"/>
        </w:rPr>
      </w:pPr>
      <w:r>
        <w:rPr>
          <w:lang w:eastAsia="x-none"/>
        </w:rPr>
        <w:t>"</w:t>
      </w:r>
      <w:r w:rsidR="00E0148D">
        <w:rPr>
          <w:lang w:eastAsia="x-none"/>
        </w:rPr>
        <w:t>SWOP</w:t>
      </w:r>
      <w:r>
        <w:rPr>
          <w:lang w:eastAsia="x-none"/>
        </w:rPr>
        <w:t>"</w:t>
      </w:r>
      <w:r w:rsidR="00E0148D">
        <w:rPr>
          <w:lang w:eastAsia="x-none"/>
        </w:rPr>
        <w:t xml:space="preserve"> stands for </w:t>
      </w:r>
      <w:r>
        <w:rPr>
          <w:lang w:eastAsia="x-none"/>
        </w:rPr>
        <w:t>"</w:t>
      </w:r>
      <w:r w:rsidR="006E6276" w:rsidRPr="006E6276">
        <w:rPr>
          <w:u w:val="single"/>
          <w:lang w:eastAsia="x-none"/>
        </w:rPr>
        <w:t>S</w:t>
      </w:r>
      <w:r w:rsidR="00E0148D">
        <w:rPr>
          <w:lang w:eastAsia="x-none"/>
        </w:rPr>
        <w:t xml:space="preserve">heet </w:t>
      </w:r>
      <w:r w:rsidR="006E6276" w:rsidRPr="006E6276">
        <w:rPr>
          <w:u w:val="single"/>
          <w:lang w:eastAsia="x-none"/>
        </w:rPr>
        <w:t>W</w:t>
      </w:r>
      <w:r w:rsidR="00E0148D">
        <w:rPr>
          <w:lang w:eastAsia="x-none"/>
        </w:rPr>
        <w:t xml:space="preserve">eld </w:t>
      </w:r>
      <w:r w:rsidR="006E6276" w:rsidRPr="006E6276">
        <w:rPr>
          <w:u w:val="single"/>
          <w:lang w:eastAsia="x-none"/>
        </w:rPr>
        <w:t>O</w:t>
      </w:r>
      <w:r w:rsidR="00E0148D">
        <w:rPr>
          <w:lang w:eastAsia="x-none"/>
        </w:rPr>
        <w:t xml:space="preserve">pposed </w:t>
      </w:r>
      <w:r w:rsidR="006E6276" w:rsidRPr="006E6276">
        <w:rPr>
          <w:u w:val="single"/>
          <w:lang w:eastAsia="x-none"/>
        </w:rPr>
        <w:t>P</w:t>
      </w:r>
      <w:r w:rsidR="00E0148D">
        <w:rPr>
          <w:lang w:eastAsia="x-none"/>
        </w:rPr>
        <w:t>lug</w:t>
      </w:r>
      <w:r>
        <w:rPr>
          <w:lang w:eastAsia="x-none"/>
        </w:rPr>
        <w:t>"</w:t>
      </w:r>
      <w:r w:rsidR="00E0148D">
        <w:rPr>
          <w:lang w:eastAsia="x-none"/>
        </w:rPr>
        <w:t xml:space="preserve">. The method is used to connect parts with spot welds in cases where one component material is not suitable to create any alloy with the other part’s material. </w:t>
      </w:r>
      <w:proofErr w:type="gramStart"/>
      <w:r w:rsidR="00E0148D">
        <w:rPr>
          <w:lang w:eastAsia="x-none"/>
        </w:rPr>
        <w:t>Typically</w:t>
      </w:r>
      <w:proofErr w:type="gramEnd"/>
      <w:r w:rsidR="00E0148D">
        <w:rPr>
          <w:lang w:eastAsia="x-none"/>
        </w:rPr>
        <w:t xml:space="preserve"> it is the case when aluminum and steel parts are going to be connected.</w:t>
      </w:r>
    </w:p>
    <w:p w14:paraId="02FA4AF1" w14:textId="77777777" w:rsidR="005F05A3" w:rsidRDefault="005F05A3" w:rsidP="00E0148D">
      <w:pPr>
        <w:jc w:val="both"/>
        <w:rPr>
          <w:lang w:eastAsia="x-none"/>
        </w:rPr>
      </w:pPr>
    </w:p>
    <w:p w14:paraId="5719B174" w14:textId="77777777" w:rsidR="00034C0D" w:rsidRDefault="00F34E67" w:rsidP="005F05A3">
      <w:pPr>
        <w:jc w:val="center"/>
      </w:pPr>
      <w:r>
        <w:rPr>
          <w:noProof/>
          <w:lang w:eastAsia="en-US"/>
        </w:rPr>
        <w:drawing>
          <wp:inline distT="0" distB="0" distL="0" distR="0" wp14:anchorId="5F10D2AE" wp14:editId="236F38C6">
            <wp:extent cx="3517577" cy="2612234"/>
            <wp:effectExtent l="0" t="0" r="698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3522337" cy="2615769"/>
                    </a:xfrm>
                    <a:prstGeom prst="rect">
                      <a:avLst/>
                    </a:prstGeom>
                  </pic:spPr>
                </pic:pic>
              </a:graphicData>
            </a:graphic>
          </wp:inline>
        </w:drawing>
      </w:r>
    </w:p>
    <w:tbl>
      <w:tblPr>
        <w:tblStyle w:val="Tabellenraster"/>
        <w:tblW w:w="0" w:type="auto"/>
        <w:tblInd w:w="15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
        <w:gridCol w:w="2693"/>
        <w:gridCol w:w="426"/>
        <w:gridCol w:w="2693"/>
      </w:tblGrid>
      <w:tr w:rsidR="00034C0D" w14:paraId="598287B3" w14:textId="77777777" w:rsidTr="00245478">
        <w:tc>
          <w:tcPr>
            <w:tcW w:w="425" w:type="dxa"/>
            <w:vAlign w:val="center"/>
          </w:tcPr>
          <w:p w14:paraId="0FB987F0" w14:textId="77777777" w:rsidR="00034C0D" w:rsidRPr="00C5224D" w:rsidRDefault="00034C0D" w:rsidP="00245478">
            <w:pPr>
              <w:rPr>
                <w:sz w:val="16"/>
              </w:rPr>
            </w:pPr>
            <w:r w:rsidRPr="00C5224D">
              <w:rPr>
                <w:sz w:val="16"/>
              </w:rPr>
              <w:t>1</w:t>
            </w:r>
            <w:r>
              <w:rPr>
                <w:sz w:val="16"/>
              </w:rPr>
              <w:t xml:space="preserve"> -</w:t>
            </w:r>
          </w:p>
        </w:tc>
        <w:tc>
          <w:tcPr>
            <w:tcW w:w="2693" w:type="dxa"/>
            <w:vAlign w:val="center"/>
          </w:tcPr>
          <w:p w14:paraId="5BA0AFAB" w14:textId="77777777" w:rsidR="00034C0D" w:rsidRPr="00C5224D" w:rsidRDefault="00034C0D" w:rsidP="00245478">
            <w:pPr>
              <w:rPr>
                <w:sz w:val="16"/>
              </w:rPr>
            </w:pPr>
            <w:r>
              <w:rPr>
                <w:sz w:val="16"/>
              </w:rPr>
              <w:t>Connected part A</w:t>
            </w:r>
          </w:p>
        </w:tc>
        <w:tc>
          <w:tcPr>
            <w:tcW w:w="426" w:type="dxa"/>
            <w:vAlign w:val="center"/>
          </w:tcPr>
          <w:p w14:paraId="3E8016C7" w14:textId="77777777" w:rsidR="00034C0D" w:rsidRPr="00C5224D" w:rsidRDefault="00034C0D" w:rsidP="00245478">
            <w:pPr>
              <w:rPr>
                <w:sz w:val="16"/>
              </w:rPr>
            </w:pPr>
            <w:r w:rsidRPr="00C5224D">
              <w:rPr>
                <w:sz w:val="16"/>
              </w:rPr>
              <w:t>5</w:t>
            </w:r>
            <w:r>
              <w:rPr>
                <w:sz w:val="16"/>
              </w:rPr>
              <w:t xml:space="preserve"> -</w:t>
            </w:r>
          </w:p>
        </w:tc>
        <w:tc>
          <w:tcPr>
            <w:tcW w:w="2693" w:type="dxa"/>
            <w:vAlign w:val="center"/>
          </w:tcPr>
          <w:p w14:paraId="52F69A19" w14:textId="77777777" w:rsidR="00034C0D" w:rsidRPr="00C5224D" w:rsidRDefault="00DD557D" w:rsidP="00245478">
            <w:pPr>
              <w:rPr>
                <w:sz w:val="16"/>
              </w:rPr>
            </w:pPr>
            <w:r>
              <w:rPr>
                <w:sz w:val="16"/>
              </w:rPr>
              <w:t>Insert Body</w:t>
            </w:r>
          </w:p>
        </w:tc>
      </w:tr>
      <w:tr w:rsidR="00034C0D" w14:paraId="2503784C" w14:textId="77777777" w:rsidTr="00245478">
        <w:tc>
          <w:tcPr>
            <w:tcW w:w="425" w:type="dxa"/>
            <w:vAlign w:val="center"/>
          </w:tcPr>
          <w:p w14:paraId="7F9CB6F7" w14:textId="77777777" w:rsidR="00034C0D" w:rsidRPr="00C5224D" w:rsidRDefault="00034C0D" w:rsidP="00245478">
            <w:pPr>
              <w:rPr>
                <w:sz w:val="16"/>
              </w:rPr>
            </w:pPr>
            <w:r w:rsidRPr="00C5224D">
              <w:rPr>
                <w:sz w:val="16"/>
              </w:rPr>
              <w:t>2</w:t>
            </w:r>
            <w:r>
              <w:rPr>
                <w:sz w:val="16"/>
              </w:rPr>
              <w:t xml:space="preserve"> -</w:t>
            </w:r>
          </w:p>
        </w:tc>
        <w:tc>
          <w:tcPr>
            <w:tcW w:w="2693" w:type="dxa"/>
            <w:vAlign w:val="center"/>
          </w:tcPr>
          <w:p w14:paraId="3A2412DF" w14:textId="77777777" w:rsidR="00034C0D" w:rsidRPr="00C5224D" w:rsidRDefault="00034C0D" w:rsidP="00245478">
            <w:pPr>
              <w:rPr>
                <w:sz w:val="16"/>
              </w:rPr>
            </w:pPr>
            <w:r>
              <w:rPr>
                <w:sz w:val="16"/>
              </w:rPr>
              <w:t>Connected Part B</w:t>
            </w:r>
          </w:p>
        </w:tc>
        <w:tc>
          <w:tcPr>
            <w:tcW w:w="426" w:type="dxa"/>
            <w:vAlign w:val="center"/>
          </w:tcPr>
          <w:p w14:paraId="14F4D9A5" w14:textId="77777777" w:rsidR="00034C0D" w:rsidRPr="00C5224D" w:rsidRDefault="00034C0D" w:rsidP="00245478">
            <w:pPr>
              <w:rPr>
                <w:sz w:val="16"/>
              </w:rPr>
            </w:pPr>
            <w:r w:rsidRPr="00C5224D">
              <w:rPr>
                <w:sz w:val="16"/>
              </w:rPr>
              <w:t>6</w:t>
            </w:r>
            <w:r>
              <w:rPr>
                <w:sz w:val="16"/>
              </w:rPr>
              <w:t xml:space="preserve"> -</w:t>
            </w:r>
          </w:p>
        </w:tc>
        <w:tc>
          <w:tcPr>
            <w:tcW w:w="2693" w:type="dxa"/>
            <w:vAlign w:val="center"/>
          </w:tcPr>
          <w:p w14:paraId="104E403F" w14:textId="77777777" w:rsidR="00034C0D" w:rsidRPr="00C5224D" w:rsidRDefault="00474735" w:rsidP="00245478">
            <w:pPr>
              <w:rPr>
                <w:sz w:val="16"/>
              </w:rPr>
            </w:pPr>
            <w:r>
              <w:rPr>
                <w:sz w:val="16"/>
              </w:rPr>
              <w:t>Enlarged head</w:t>
            </w:r>
          </w:p>
        </w:tc>
      </w:tr>
      <w:tr w:rsidR="00034C0D" w14:paraId="2DABB038" w14:textId="77777777" w:rsidTr="00245478">
        <w:tc>
          <w:tcPr>
            <w:tcW w:w="425" w:type="dxa"/>
            <w:vAlign w:val="center"/>
          </w:tcPr>
          <w:p w14:paraId="112AB30F" w14:textId="77777777" w:rsidR="00034C0D" w:rsidRPr="00C5224D" w:rsidRDefault="00034C0D" w:rsidP="00245478">
            <w:pPr>
              <w:rPr>
                <w:sz w:val="16"/>
              </w:rPr>
            </w:pPr>
            <w:r w:rsidRPr="00C5224D">
              <w:rPr>
                <w:sz w:val="16"/>
              </w:rPr>
              <w:t>3</w:t>
            </w:r>
            <w:r>
              <w:rPr>
                <w:sz w:val="16"/>
              </w:rPr>
              <w:t xml:space="preserve"> -</w:t>
            </w:r>
          </w:p>
        </w:tc>
        <w:tc>
          <w:tcPr>
            <w:tcW w:w="2693" w:type="dxa"/>
            <w:vAlign w:val="center"/>
          </w:tcPr>
          <w:p w14:paraId="2E2409D0" w14:textId="77777777" w:rsidR="00034C0D" w:rsidRPr="00C5224D" w:rsidRDefault="00034C0D" w:rsidP="00245478">
            <w:pPr>
              <w:rPr>
                <w:sz w:val="16"/>
              </w:rPr>
            </w:pPr>
            <w:r>
              <w:rPr>
                <w:sz w:val="16"/>
              </w:rPr>
              <w:t>Hole on insert side</w:t>
            </w:r>
          </w:p>
        </w:tc>
        <w:tc>
          <w:tcPr>
            <w:tcW w:w="426" w:type="dxa"/>
            <w:vAlign w:val="center"/>
          </w:tcPr>
          <w:p w14:paraId="37992F5A" w14:textId="77777777" w:rsidR="00034C0D" w:rsidRPr="00C5224D" w:rsidRDefault="00034C0D" w:rsidP="00245478">
            <w:pPr>
              <w:rPr>
                <w:sz w:val="16"/>
              </w:rPr>
            </w:pPr>
            <w:r w:rsidRPr="00C5224D">
              <w:rPr>
                <w:sz w:val="16"/>
              </w:rPr>
              <w:t>7</w:t>
            </w:r>
            <w:r>
              <w:rPr>
                <w:sz w:val="16"/>
              </w:rPr>
              <w:t xml:space="preserve"> -</w:t>
            </w:r>
          </w:p>
        </w:tc>
        <w:tc>
          <w:tcPr>
            <w:tcW w:w="2693" w:type="dxa"/>
            <w:vAlign w:val="center"/>
          </w:tcPr>
          <w:p w14:paraId="0ABA71C8" w14:textId="77777777" w:rsidR="00034C0D" w:rsidRPr="00C5224D" w:rsidRDefault="00034C0D" w:rsidP="00245478">
            <w:pPr>
              <w:rPr>
                <w:sz w:val="16"/>
              </w:rPr>
            </w:pPr>
            <w:r>
              <w:rPr>
                <w:sz w:val="16"/>
              </w:rPr>
              <w:t>Stop surface</w:t>
            </w:r>
          </w:p>
        </w:tc>
      </w:tr>
      <w:tr w:rsidR="00034C0D" w14:paraId="10DE431F" w14:textId="77777777" w:rsidTr="00245478">
        <w:tc>
          <w:tcPr>
            <w:tcW w:w="425" w:type="dxa"/>
            <w:vAlign w:val="center"/>
          </w:tcPr>
          <w:p w14:paraId="2E940E6A" w14:textId="77777777" w:rsidR="00034C0D" w:rsidRPr="00C5224D" w:rsidRDefault="00034C0D" w:rsidP="00245478">
            <w:pPr>
              <w:rPr>
                <w:sz w:val="16"/>
              </w:rPr>
            </w:pPr>
            <w:r w:rsidRPr="00C5224D">
              <w:rPr>
                <w:sz w:val="16"/>
              </w:rPr>
              <w:t>4</w:t>
            </w:r>
            <w:r>
              <w:rPr>
                <w:sz w:val="16"/>
              </w:rPr>
              <w:t xml:space="preserve"> -</w:t>
            </w:r>
          </w:p>
        </w:tc>
        <w:tc>
          <w:tcPr>
            <w:tcW w:w="2693" w:type="dxa"/>
            <w:vAlign w:val="center"/>
          </w:tcPr>
          <w:p w14:paraId="00F9C996" w14:textId="77777777" w:rsidR="00034C0D" w:rsidRPr="00C5224D" w:rsidRDefault="00034C0D" w:rsidP="00245478">
            <w:pPr>
              <w:rPr>
                <w:sz w:val="16"/>
              </w:rPr>
            </w:pPr>
            <w:r>
              <w:rPr>
                <w:sz w:val="16"/>
              </w:rPr>
              <w:t>Insert (plug or rivet)</w:t>
            </w:r>
          </w:p>
        </w:tc>
        <w:tc>
          <w:tcPr>
            <w:tcW w:w="426" w:type="dxa"/>
            <w:vAlign w:val="center"/>
          </w:tcPr>
          <w:p w14:paraId="09B72123" w14:textId="77777777" w:rsidR="00034C0D" w:rsidRPr="00C5224D" w:rsidRDefault="00034C0D" w:rsidP="00245478">
            <w:pPr>
              <w:rPr>
                <w:sz w:val="16"/>
              </w:rPr>
            </w:pPr>
            <w:r w:rsidRPr="00C5224D">
              <w:rPr>
                <w:sz w:val="16"/>
              </w:rPr>
              <w:t>8</w:t>
            </w:r>
            <w:r>
              <w:rPr>
                <w:sz w:val="16"/>
              </w:rPr>
              <w:t xml:space="preserve"> -</w:t>
            </w:r>
          </w:p>
        </w:tc>
        <w:tc>
          <w:tcPr>
            <w:tcW w:w="2693" w:type="dxa"/>
            <w:vAlign w:val="center"/>
          </w:tcPr>
          <w:p w14:paraId="517F048C" w14:textId="77777777" w:rsidR="00034C0D" w:rsidRPr="00C5224D" w:rsidRDefault="00034C0D" w:rsidP="00245478">
            <w:pPr>
              <w:rPr>
                <w:sz w:val="16"/>
              </w:rPr>
            </w:pPr>
            <w:r>
              <w:rPr>
                <w:sz w:val="16"/>
              </w:rPr>
              <w:t>Electrodes</w:t>
            </w:r>
          </w:p>
        </w:tc>
      </w:tr>
      <w:tr w:rsidR="00034C0D" w14:paraId="06C0A9E1" w14:textId="77777777" w:rsidTr="00245478">
        <w:tc>
          <w:tcPr>
            <w:tcW w:w="425" w:type="dxa"/>
            <w:vAlign w:val="center"/>
          </w:tcPr>
          <w:p w14:paraId="39C1A65F" w14:textId="77777777" w:rsidR="00034C0D" w:rsidRPr="00C5224D" w:rsidRDefault="00034C0D" w:rsidP="00245478">
            <w:pPr>
              <w:rPr>
                <w:sz w:val="16"/>
              </w:rPr>
            </w:pPr>
            <w:r>
              <w:rPr>
                <w:sz w:val="16"/>
              </w:rPr>
              <w:t>D -</w:t>
            </w:r>
          </w:p>
        </w:tc>
        <w:tc>
          <w:tcPr>
            <w:tcW w:w="2693" w:type="dxa"/>
            <w:vAlign w:val="center"/>
          </w:tcPr>
          <w:p w14:paraId="5518677F" w14:textId="77777777" w:rsidR="00034C0D" w:rsidRDefault="00034C0D" w:rsidP="00245478">
            <w:pPr>
              <w:rPr>
                <w:sz w:val="16"/>
              </w:rPr>
            </w:pPr>
            <w:r>
              <w:rPr>
                <w:sz w:val="16"/>
              </w:rPr>
              <w:t>Spot weld diameter</w:t>
            </w:r>
          </w:p>
        </w:tc>
        <w:tc>
          <w:tcPr>
            <w:tcW w:w="426" w:type="dxa"/>
            <w:vAlign w:val="center"/>
          </w:tcPr>
          <w:p w14:paraId="24475CF0" w14:textId="77777777" w:rsidR="00034C0D" w:rsidRPr="00C5224D" w:rsidRDefault="00034C0D" w:rsidP="00245478">
            <w:pPr>
              <w:rPr>
                <w:sz w:val="16"/>
              </w:rPr>
            </w:pPr>
            <w:r>
              <w:rPr>
                <w:sz w:val="16"/>
              </w:rPr>
              <w:t>d -</w:t>
            </w:r>
          </w:p>
        </w:tc>
        <w:tc>
          <w:tcPr>
            <w:tcW w:w="2693" w:type="dxa"/>
            <w:vAlign w:val="center"/>
          </w:tcPr>
          <w:p w14:paraId="60C528F2" w14:textId="77777777" w:rsidR="00034C0D" w:rsidRPr="00C5224D" w:rsidRDefault="00034C0D" w:rsidP="00245478">
            <w:pPr>
              <w:rPr>
                <w:sz w:val="16"/>
              </w:rPr>
            </w:pPr>
            <w:r>
              <w:rPr>
                <w:sz w:val="16"/>
              </w:rPr>
              <w:t>Hole diameter</w:t>
            </w:r>
          </w:p>
        </w:tc>
      </w:tr>
      <w:tr w:rsidR="00034C0D" w14:paraId="4F986468" w14:textId="77777777" w:rsidTr="00245478">
        <w:tc>
          <w:tcPr>
            <w:tcW w:w="425" w:type="dxa"/>
            <w:vAlign w:val="center"/>
          </w:tcPr>
          <w:p w14:paraId="2841C7AD" w14:textId="77777777" w:rsidR="00034C0D" w:rsidRDefault="00034C0D" w:rsidP="00245478">
            <w:pPr>
              <w:rPr>
                <w:sz w:val="16"/>
              </w:rPr>
            </w:pPr>
            <w:r>
              <w:rPr>
                <w:sz w:val="16"/>
              </w:rPr>
              <w:t>w -</w:t>
            </w:r>
          </w:p>
        </w:tc>
        <w:tc>
          <w:tcPr>
            <w:tcW w:w="2693" w:type="dxa"/>
            <w:vAlign w:val="center"/>
          </w:tcPr>
          <w:p w14:paraId="7E95EE64" w14:textId="77777777" w:rsidR="00034C0D" w:rsidRDefault="00034C0D" w:rsidP="00245478">
            <w:pPr>
              <w:rPr>
                <w:sz w:val="16"/>
              </w:rPr>
            </w:pPr>
            <w:r>
              <w:rPr>
                <w:sz w:val="16"/>
              </w:rPr>
              <w:t>Spot weld nugget</w:t>
            </w:r>
          </w:p>
        </w:tc>
        <w:tc>
          <w:tcPr>
            <w:tcW w:w="426" w:type="dxa"/>
            <w:vAlign w:val="center"/>
          </w:tcPr>
          <w:p w14:paraId="58E77B85" w14:textId="77777777" w:rsidR="00034C0D" w:rsidRDefault="00034C0D" w:rsidP="00245478">
            <w:pPr>
              <w:rPr>
                <w:sz w:val="16"/>
              </w:rPr>
            </w:pPr>
            <w:r>
              <w:rPr>
                <w:sz w:val="16"/>
              </w:rPr>
              <w:t>c -</w:t>
            </w:r>
          </w:p>
        </w:tc>
        <w:tc>
          <w:tcPr>
            <w:tcW w:w="2693" w:type="dxa"/>
            <w:vAlign w:val="center"/>
          </w:tcPr>
          <w:p w14:paraId="437A8DA2" w14:textId="77777777" w:rsidR="00034C0D" w:rsidRDefault="00EC66DA" w:rsidP="00245478">
            <w:pPr>
              <w:rPr>
                <w:sz w:val="16"/>
              </w:rPr>
            </w:pPr>
            <w:r>
              <w:rPr>
                <w:sz w:val="16"/>
              </w:rPr>
              <w:t xml:space="preserve">Core and </w:t>
            </w:r>
            <w:r w:rsidR="00034C0D">
              <w:rPr>
                <w:sz w:val="16"/>
              </w:rPr>
              <w:t>Heat Affected Zone (HZA)</w:t>
            </w:r>
          </w:p>
        </w:tc>
      </w:tr>
    </w:tbl>
    <w:p w14:paraId="2450BA7B" w14:textId="77777777" w:rsidR="005F05A3" w:rsidRDefault="005F05A3" w:rsidP="005F05A3">
      <w:pPr>
        <w:jc w:val="center"/>
        <w:rPr>
          <w:sz w:val="18"/>
        </w:rPr>
      </w:pPr>
      <w:r w:rsidRPr="00034C0D">
        <w:rPr>
          <w:i/>
          <w:sz w:val="18"/>
        </w:rPr>
        <w:t>Source of image:</w:t>
      </w:r>
      <w:r w:rsidRPr="00034C0D">
        <w:rPr>
          <w:sz w:val="18"/>
        </w:rPr>
        <w:t xml:space="preserve"> </w:t>
      </w:r>
      <w:hyperlink r:id="rId78" w:history="1">
        <w:r w:rsidR="004E0DBA" w:rsidRPr="0078423A">
          <w:rPr>
            <w:rStyle w:val="Hyperlink"/>
            <w:sz w:val="18"/>
          </w:rPr>
          <w:t>https://www.google.com.ar/patents/EP0967044A2?cl=en&amp;hl=de</w:t>
        </w:r>
      </w:hyperlink>
    </w:p>
    <w:p w14:paraId="480ECC36" w14:textId="6E7FF8FA" w:rsidR="005F05A3" w:rsidRDefault="00C5224D" w:rsidP="00C5224D">
      <w:pPr>
        <w:pStyle w:val="Beschriftung"/>
      </w:pPr>
      <w:bookmarkStart w:id="761" w:name="_Toc3557096"/>
      <w:bookmarkStart w:id="762" w:name="_Toc27753711"/>
      <w:r>
        <w:t xml:space="preserve">Figure </w:t>
      </w:r>
      <w:r w:rsidR="00406B64">
        <w:fldChar w:fldCharType="begin"/>
      </w:r>
      <w:r w:rsidR="00406B64">
        <w:instrText xml:space="preserve"> SEQ Figure \* ARABIC </w:instrText>
      </w:r>
      <w:r w:rsidR="00406B64">
        <w:fldChar w:fldCharType="separate"/>
      </w:r>
      <w:r w:rsidR="00004854">
        <w:rPr>
          <w:noProof/>
        </w:rPr>
        <w:t>17</w:t>
      </w:r>
      <w:r w:rsidR="00406B64">
        <w:fldChar w:fldCharType="end"/>
      </w:r>
      <w:r>
        <w:t>: Cross section of a SWOP Rivet</w:t>
      </w:r>
      <w:bookmarkEnd w:id="761"/>
      <w:bookmarkEnd w:id="762"/>
    </w:p>
    <w:p w14:paraId="7ABD110D" w14:textId="77777777" w:rsidR="00C5224D" w:rsidRDefault="00C5224D" w:rsidP="00C5224D">
      <w:pPr>
        <w:spacing w:before="120"/>
        <w:jc w:val="both"/>
      </w:pPr>
      <w:r>
        <w:t xml:space="preserve">The following description is quoted from the Patent documented under </w:t>
      </w:r>
      <w:r w:rsidRPr="00C5224D">
        <w:rPr>
          <w:b/>
          <w:color w:val="C00000"/>
        </w:rPr>
        <w:t>EP 0967044 A2</w:t>
      </w:r>
      <w:r>
        <w:t>:</w:t>
      </w:r>
    </w:p>
    <w:p w14:paraId="42440CF8" w14:textId="77777777" w:rsidR="00F34E67" w:rsidRDefault="00194316" w:rsidP="00C5224D">
      <w:pPr>
        <w:spacing w:before="120"/>
        <w:jc w:val="both"/>
      </w:pPr>
      <w:r>
        <w:t>"</w:t>
      </w:r>
      <w:r w:rsidR="00C5224D" w:rsidRPr="00C5224D">
        <w:t>A sheet (</w:t>
      </w:r>
      <w:r w:rsidR="00C5224D" w:rsidRPr="0034718C">
        <w:rPr>
          <w:b/>
        </w:rPr>
        <w:t>1</w:t>
      </w:r>
      <w:r w:rsidR="00C5224D" w:rsidRPr="00C5224D">
        <w:t>) of a material which cannot be electrically welded is connected to a second sheet (</w:t>
      </w:r>
      <w:r w:rsidR="00C5224D" w:rsidRPr="0034718C">
        <w:rPr>
          <w:b/>
        </w:rPr>
        <w:t>2</w:t>
      </w:r>
      <w:r w:rsidR="00C5224D" w:rsidRPr="00C5224D">
        <w:t>) of a weldable material by providing a through hole (</w:t>
      </w:r>
      <w:r w:rsidR="00C5224D" w:rsidRPr="0034718C">
        <w:rPr>
          <w:b/>
        </w:rPr>
        <w:t>3</w:t>
      </w:r>
      <w:r w:rsidR="00C5224D" w:rsidRPr="00C5224D">
        <w:t>) in the first sheet having a transverse dimension substantially greater than the transverse dimension of the tips of the electrodes (</w:t>
      </w:r>
      <w:r w:rsidR="00C5224D" w:rsidRPr="0034718C">
        <w:rPr>
          <w:b/>
        </w:rPr>
        <w:t>8</w:t>
      </w:r>
      <w:r w:rsidR="00C5224D" w:rsidRPr="00C5224D">
        <w:t>) which are used for carrying out the electric welding spot. Within the hole (</w:t>
      </w:r>
      <w:r w:rsidR="00C5224D" w:rsidRPr="0034718C">
        <w:rPr>
          <w:b/>
        </w:rPr>
        <w:t>3</w:t>
      </w:r>
      <w:r w:rsidR="00C5224D" w:rsidRPr="00C5224D">
        <w:t>) there is provided an insert (</w:t>
      </w:r>
      <w:r w:rsidR="00C5224D" w:rsidRPr="0034718C">
        <w:rPr>
          <w:b/>
        </w:rPr>
        <w:t>4</w:t>
      </w:r>
      <w:r w:rsidR="00C5224D" w:rsidRPr="00C5224D">
        <w:t>) of a material which can be electrically welded. The two electrodes (</w:t>
      </w:r>
      <w:r w:rsidR="00C5224D" w:rsidRPr="0034718C">
        <w:rPr>
          <w:b/>
        </w:rPr>
        <w:t>8</w:t>
      </w:r>
      <w:r w:rsidR="00C5224D" w:rsidRPr="00C5224D">
        <w:t xml:space="preserve">) are applied </w:t>
      </w:r>
      <w:proofErr w:type="gramStart"/>
      <w:r w:rsidR="00C5224D" w:rsidRPr="00C5224D">
        <w:t>so as to</w:t>
      </w:r>
      <w:proofErr w:type="gramEnd"/>
      <w:r w:rsidR="00C5224D" w:rsidRPr="00C5224D">
        <w:t xml:space="preserve"> cause welding of the insert (</w:t>
      </w:r>
      <w:r w:rsidR="00C5224D" w:rsidRPr="0034718C">
        <w:rPr>
          <w:b/>
        </w:rPr>
        <w:t>4</w:t>
      </w:r>
      <w:r w:rsidR="00C5224D" w:rsidRPr="00C5224D">
        <w:t>) to the second sheet (</w:t>
      </w:r>
      <w:r w:rsidR="00C5224D" w:rsidRPr="0034718C">
        <w:rPr>
          <w:b/>
        </w:rPr>
        <w:t>2</w:t>
      </w:r>
      <w:r w:rsidR="00C5224D" w:rsidRPr="00C5224D">
        <w:t>). The insert (</w:t>
      </w:r>
      <w:r w:rsidR="00C5224D" w:rsidRPr="0034718C">
        <w:rPr>
          <w:b/>
        </w:rPr>
        <w:t>4</w:t>
      </w:r>
      <w:r w:rsidR="00C5224D" w:rsidRPr="00C5224D">
        <w:t>) has a stop surface (</w:t>
      </w:r>
      <w:r w:rsidR="00C5224D" w:rsidRPr="0034718C">
        <w:rPr>
          <w:b/>
        </w:rPr>
        <w:t>7</w:t>
      </w:r>
      <w:r w:rsidR="00C5224D" w:rsidRPr="00C5224D">
        <w:t>) which prevents the first sheet (</w:t>
      </w:r>
      <w:r w:rsidR="00C5224D" w:rsidRPr="0034718C">
        <w:rPr>
          <w:b/>
        </w:rPr>
        <w:t>1</w:t>
      </w:r>
      <w:r w:rsidR="00C5224D" w:rsidRPr="00C5224D">
        <w:t>) from separating from the second sheet (</w:t>
      </w:r>
      <w:r w:rsidR="00C5224D" w:rsidRPr="0034718C">
        <w:rPr>
          <w:b/>
        </w:rPr>
        <w:t>2</w:t>
      </w:r>
      <w:r w:rsidR="00C5224D" w:rsidRPr="00C5224D">
        <w:t>) after welding. The difference of the transverse dimensions of the tip of each electrode (</w:t>
      </w:r>
      <w:r w:rsidR="00C5224D" w:rsidRPr="0034718C">
        <w:rPr>
          <w:b/>
        </w:rPr>
        <w:t>8</w:t>
      </w:r>
      <w:r w:rsidR="00C5224D" w:rsidRPr="00C5224D">
        <w:t>) and the insert (</w:t>
      </w:r>
      <w:r w:rsidR="00C5224D" w:rsidRPr="0034718C">
        <w:rPr>
          <w:b/>
        </w:rPr>
        <w:t>4</w:t>
      </w:r>
      <w:r w:rsidR="00C5224D" w:rsidRPr="00C5224D">
        <w:t>) avoids any possible overheating up to the melting point of the material constituting the first sheet (</w:t>
      </w:r>
      <w:r w:rsidR="00C5224D" w:rsidRPr="0034718C">
        <w:rPr>
          <w:b/>
        </w:rPr>
        <w:t>1</w:t>
      </w:r>
      <w:r w:rsidR="00C5224D" w:rsidRPr="00C5224D">
        <w:t>) while welding is carried out.</w:t>
      </w:r>
      <w:r>
        <w:t>"</w:t>
      </w:r>
    </w:p>
    <w:p w14:paraId="47B259A3" w14:textId="77777777" w:rsidR="00DD557D" w:rsidRDefault="00DD557D" w:rsidP="00C5224D">
      <w:pPr>
        <w:spacing w:before="120"/>
        <w:jc w:val="both"/>
      </w:pPr>
      <w:r>
        <w:t xml:space="preserve">Based on the description above one can imagine a wide range of insert shapes. Hence, they cannot be part of </w:t>
      </w:r>
      <w:r>
        <w:rPr>
          <w:rFonts w:cs="Calibri"/>
        </w:rPr>
        <w:t>χ</w:t>
      </w:r>
      <w:r>
        <w:t xml:space="preserve">MCF definition. The shape is referred by a string attribute </w:t>
      </w:r>
      <w:proofErr w:type="spellStart"/>
      <w:r w:rsidRPr="00A32748">
        <w:rPr>
          <w:rStyle w:val="elementdeftypeChar"/>
        </w:rPr>
        <w:t>insert_shape</w:t>
      </w:r>
      <w:proofErr w:type="spellEnd"/>
      <w:r>
        <w:t xml:space="preserve">. The possible values of this attribute are </w:t>
      </w:r>
      <w:r>
        <w:rPr>
          <w:i/>
        </w:rPr>
        <w:t>not</w:t>
      </w:r>
      <w:r>
        <w:t xml:space="preserve"> subject of the standard: in general, this is an entry which is very OEM specific. However, to provide a minimum amount of information some general geometric data are given by the attributes introduced below.</w:t>
      </w:r>
    </w:p>
    <w:p w14:paraId="2025B05D" w14:textId="77777777" w:rsidR="00DD557D" w:rsidRDefault="00DD557D" w:rsidP="00C5224D">
      <w:pPr>
        <w:spacing w:before="120"/>
        <w:jc w:val="both"/>
      </w:pPr>
      <w:r>
        <w:t xml:space="preserve">A swop rivet is denoted </w:t>
      </w:r>
      <w:r w:rsidR="00735423">
        <w:t>by a nested element</w:t>
      </w:r>
      <w:r>
        <w:t xml:space="preserve"> </w:t>
      </w:r>
      <w:r w:rsidRPr="0034718C">
        <w:rPr>
          <w:rStyle w:val="elementdeftypeChar"/>
        </w:rPr>
        <w:t>&lt;swop</w:t>
      </w:r>
      <w:r w:rsidR="00A32748">
        <w:rPr>
          <w:rStyle w:val="elementdeftypeChar"/>
        </w:rPr>
        <w:t>/</w:t>
      </w:r>
      <w:r w:rsidRPr="0034718C">
        <w:rPr>
          <w:rStyle w:val="elementdeftypeChar"/>
        </w:rPr>
        <w:t>&gt;</w:t>
      </w:r>
      <w:r>
        <w:t xml:space="preserve"> within </w:t>
      </w:r>
      <w:r w:rsidRPr="0034718C">
        <w:rPr>
          <w:rStyle w:val="elementdeftypeChar"/>
        </w:rPr>
        <w:t>&lt;rivet</w:t>
      </w:r>
      <w:r w:rsidR="00A32748">
        <w:rPr>
          <w:rStyle w:val="elementdeftypeChar"/>
        </w:rPr>
        <w:t>/</w:t>
      </w:r>
      <w:r w:rsidRPr="0034718C">
        <w:rPr>
          <w:rStyle w:val="elementdeftypeChar"/>
        </w:rPr>
        <w:t>&gt;</w:t>
      </w:r>
      <w:r>
        <w:t>.</w:t>
      </w:r>
      <w:r w:rsidR="00474735">
        <w:t xml:space="preserve"> This element is described completely by its attributes and parent element attributes within </w:t>
      </w:r>
      <w:r w:rsidR="00474735" w:rsidRPr="00474735">
        <w:rPr>
          <w:rStyle w:val="elementdeftypeChar"/>
        </w:rPr>
        <w:t>&lt;rivet</w:t>
      </w:r>
      <w:r w:rsidR="00A32748">
        <w:rPr>
          <w:rStyle w:val="elementdeftypeChar"/>
        </w:rPr>
        <w:t>/</w:t>
      </w:r>
      <w:r w:rsidR="00474735" w:rsidRPr="00474735">
        <w:rPr>
          <w:rStyle w:val="elementdeftypeChar"/>
        </w:rPr>
        <w:t>&gt;</w:t>
      </w:r>
      <w:r w:rsidR="00474735">
        <w:t xml:space="preserve">. Especially the attributes </w:t>
      </w:r>
      <w:proofErr w:type="spellStart"/>
      <w:r w:rsidR="00474735" w:rsidRPr="00A32748">
        <w:rPr>
          <w:rStyle w:val="elementdeftypeChar"/>
        </w:rPr>
        <w:t>shaft_diameter</w:t>
      </w:r>
      <w:proofErr w:type="spellEnd"/>
      <w:r w:rsidR="00474735">
        <w:t xml:space="preserve">, </w:t>
      </w:r>
      <w:proofErr w:type="spellStart"/>
      <w:r w:rsidR="00474735" w:rsidRPr="00A32748">
        <w:rPr>
          <w:rStyle w:val="elementdeftypeChar"/>
        </w:rPr>
        <w:t>sink_size</w:t>
      </w:r>
      <w:proofErr w:type="spellEnd"/>
      <w:r w:rsidR="00474735">
        <w:t xml:space="preserve">, </w:t>
      </w:r>
      <w:r w:rsidR="00474735" w:rsidRPr="00A32748">
        <w:rPr>
          <w:rStyle w:val="elementdeftypeChar"/>
        </w:rPr>
        <w:t>length</w:t>
      </w:r>
      <w:r w:rsidR="00474735">
        <w:t xml:space="preserve">, </w:t>
      </w:r>
      <w:proofErr w:type="spellStart"/>
      <w:r w:rsidR="00474735" w:rsidRPr="00A32748">
        <w:rPr>
          <w:rStyle w:val="elementdeftypeChar"/>
        </w:rPr>
        <w:t>head_diameter</w:t>
      </w:r>
      <w:proofErr w:type="spellEnd"/>
      <w:r w:rsidR="00474735">
        <w:t xml:space="preserve"> and </w:t>
      </w:r>
      <w:proofErr w:type="spellStart"/>
      <w:r w:rsidR="00474735" w:rsidRPr="00A32748">
        <w:rPr>
          <w:rStyle w:val="elementdeftypeChar"/>
        </w:rPr>
        <w:t>head_height</w:t>
      </w:r>
      <w:proofErr w:type="spellEnd"/>
      <w:r w:rsidR="00474735">
        <w:t xml:space="preserve"> are inherited from </w:t>
      </w:r>
      <w:r w:rsidR="00474735" w:rsidRPr="00474735">
        <w:rPr>
          <w:rStyle w:val="elementdeftypeChar"/>
        </w:rPr>
        <w:lastRenderedPageBreak/>
        <w:t>&lt;rivet</w:t>
      </w:r>
      <w:r w:rsidR="00A32748">
        <w:rPr>
          <w:rStyle w:val="elementdeftypeChar"/>
        </w:rPr>
        <w:t>/</w:t>
      </w:r>
      <w:r w:rsidR="00474735" w:rsidRPr="00474735">
        <w:rPr>
          <w:rStyle w:val="elementdeftypeChar"/>
        </w:rPr>
        <w:t>&gt;</w:t>
      </w:r>
      <w:r w:rsidR="00474735">
        <w:t xml:space="preserve"> element.</w:t>
      </w:r>
      <w:r w:rsidR="00FC1F60">
        <w:t xml:space="preserve"> Other rivet parameters (e.g.: </w:t>
      </w:r>
      <w:r w:rsidR="00FC1F60" w:rsidRPr="00A32748">
        <w:rPr>
          <w:rStyle w:val="elementdeftypeChar"/>
        </w:rPr>
        <w:t>length</w:t>
      </w:r>
      <w:r w:rsidR="00FC1F60">
        <w:t xml:space="preserve"> or </w:t>
      </w:r>
      <w:proofErr w:type="spellStart"/>
      <w:r w:rsidR="00FC1F60" w:rsidRPr="00A32748">
        <w:rPr>
          <w:rStyle w:val="elementdeftypeChar"/>
        </w:rPr>
        <w:t>shaft_diameter</w:t>
      </w:r>
      <w:proofErr w:type="spellEnd"/>
      <w:r w:rsidR="00FC1F60">
        <w:t>) may be treated meaningless.</w:t>
      </w:r>
    </w:p>
    <w:p w14:paraId="60EB93B5" w14:textId="77777777" w:rsidR="00FC1F60" w:rsidRDefault="00FC1F60" w:rsidP="00C5224D">
      <w:pPr>
        <w:spacing w:before="120"/>
        <w:jc w:val="both"/>
      </w:pPr>
      <w:r>
        <w:t xml:space="preserve">XML specification of </w:t>
      </w:r>
      <w:r w:rsidRPr="00FC1F60">
        <w:rPr>
          <w:rStyle w:val="elementdeftypeChar"/>
        </w:rPr>
        <w:t>&lt;swop</w:t>
      </w:r>
      <w:r w:rsidR="00A32748">
        <w:rPr>
          <w:rStyle w:val="elementdeftypeChar"/>
        </w:rPr>
        <w:t>/</w:t>
      </w:r>
      <w:r w:rsidRPr="00FC1F60">
        <w:rPr>
          <w:rStyle w:val="elementdeftypeChar"/>
        </w:rPr>
        <w:t>&gt;</w:t>
      </w:r>
      <w:r>
        <w:t xml:space="preserve">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90632" w:rsidRPr="00226A3F" w14:paraId="52C65AB7" w14:textId="77777777" w:rsidTr="00245478">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8E823C" w14:textId="77777777" w:rsidR="00F90632" w:rsidRPr="00226A3F" w:rsidRDefault="00F90632" w:rsidP="00245478">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E271ED3" w14:textId="77777777" w:rsidR="00F90632" w:rsidRPr="00226A3F" w:rsidRDefault="00F90632" w:rsidP="00245478">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DD65520" w14:textId="77777777" w:rsidR="00F90632" w:rsidRPr="00226A3F" w:rsidRDefault="00F90632" w:rsidP="00245478">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8C899D" w14:textId="77777777" w:rsidR="00F90632" w:rsidRPr="00226A3F" w:rsidRDefault="000E60DF" w:rsidP="00245478">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4880F78" w14:textId="77777777" w:rsidR="00F90632" w:rsidRPr="00226A3F" w:rsidRDefault="00F90632" w:rsidP="00245478">
            <w:pPr>
              <w:keepNext/>
              <w:rPr>
                <w:b/>
                <w:i/>
              </w:rPr>
            </w:pPr>
            <w:r w:rsidRPr="00226A3F">
              <w:rPr>
                <w:b/>
                <w:i/>
              </w:rPr>
              <w:t>Constraint</w:t>
            </w:r>
          </w:p>
        </w:tc>
      </w:tr>
      <w:tr w:rsidR="00F90632" w:rsidRPr="00226A3F" w14:paraId="141EAD21" w14:textId="77777777" w:rsidTr="00245478">
        <w:trPr>
          <w:cantSplit/>
          <w:jc w:val="center"/>
        </w:trPr>
        <w:tc>
          <w:tcPr>
            <w:tcW w:w="2093" w:type="dxa"/>
            <w:shd w:val="clear" w:color="auto" w:fill="auto"/>
          </w:tcPr>
          <w:p w14:paraId="1E931372" w14:textId="77777777" w:rsidR="00F90632" w:rsidRPr="00F90632" w:rsidRDefault="00B90E8A" w:rsidP="00245478">
            <w:pPr>
              <w:rPr>
                <w:sz w:val="20"/>
                <w:szCs w:val="20"/>
              </w:rPr>
            </w:pPr>
            <w:proofErr w:type="spellStart"/>
            <w:r>
              <w:rPr>
                <w:sz w:val="20"/>
                <w:szCs w:val="20"/>
              </w:rPr>
              <w:t>insert_shape</w:t>
            </w:r>
            <w:proofErr w:type="spellEnd"/>
          </w:p>
        </w:tc>
        <w:tc>
          <w:tcPr>
            <w:tcW w:w="1417" w:type="dxa"/>
            <w:shd w:val="clear" w:color="auto" w:fill="auto"/>
          </w:tcPr>
          <w:p w14:paraId="0B5DC4A6" w14:textId="77777777" w:rsidR="00F90632" w:rsidRPr="005B1B92" w:rsidRDefault="00B90E8A" w:rsidP="00245478">
            <w:pPr>
              <w:rPr>
                <w:sz w:val="20"/>
                <w:szCs w:val="20"/>
              </w:rPr>
            </w:pPr>
            <w:r>
              <w:rPr>
                <w:sz w:val="20"/>
                <w:szCs w:val="20"/>
              </w:rPr>
              <w:t>Alphanumeric</w:t>
            </w:r>
          </w:p>
        </w:tc>
        <w:tc>
          <w:tcPr>
            <w:tcW w:w="1418" w:type="dxa"/>
          </w:tcPr>
          <w:p w14:paraId="274DCBAE" w14:textId="77777777" w:rsidR="00F90632" w:rsidRPr="005B1B92" w:rsidRDefault="00B90E8A" w:rsidP="00245478">
            <w:pPr>
              <w:rPr>
                <w:sz w:val="20"/>
                <w:szCs w:val="20"/>
              </w:rPr>
            </w:pPr>
            <w:r>
              <w:rPr>
                <w:sz w:val="20"/>
                <w:szCs w:val="20"/>
              </w:rPr>
              <w:t>Alphanumeric</w:t>
            </w:r>
          </w:p>
        </w:tc>
        <w:tc>
          <w:tcPr>
            <w:tcW w:w="1163" w:type="dxa"/>
            <w:shd w:val="clear" w:color="auto" w:fill="auto"/>
          </w:tcPr>
          <w:p w14:paraId="6E8B8E9A"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7AEA9337" w14:textId="77777777" w:rsidR="00F90632" w:rsidRPr="005B1B92" w:rsidRDefault="00F90632" w:rsidP="00245478">
            <w:pPr>
              <w:rPr>
                <w:sz w:val="20"/>
                <w:szCs w:val="20"/>
              </w:rPr>
            </w:pPr>
            <w:r w:rsidRPr="005B1B92">
              <w:rPr>
                <w:sz w:val="20"/>
                <w:szCs w:val="20"/>
              </w:rPr>
              <w:t>-</w:t>
            </w:r>
          </w:p>
        </w:tc>
      </w:tr>
      <w:tr w:rsidR="00F90632" w:rsidRPr="00226A3F" w14:paraId="0D702D1E" w14:textId="77777777" w:rsidTr="00245478">
        <w:trPr>
          <w:cantSplit/>
          <w:jc w:val="center"/>
        </w:trPr>
        <w:tc>
          <w:tcPr>
            <w:tcW w:w="2093" w:type="dxa"/>
            <w:shd w:val="clear" w:color="auto" w:fill="auto"/>
          </w:tcPr>
          <w:p w14:paraId="77E4801C" w14:textId="77777777" w:rsidR="00F90632" w:rsidRPr="00F90632" w:rsidRDefault="00B90E8A" w:rsidP="00245478">
            <w:pPr>
              <w:rPr>
                <w:sz w:val="20"/>
                <w:szCs w:val="20"/>
              </w:rPr>
            </w:pPr>
            <w:proofErr w:type="spellStart"/>
            <w:r>
              <w:rPr>
                <w:sz w:val="20"/>
                <w:szCs w:val="20"/>
              </w:rPr>
              <w:t>insert_height</w:t>
            </w:r>
            <w:proofErr w:type="spellEnd"/>
          </w:p>
        </w:tc>
        <w:tc>
          <w:tcPr>
            <w:tcW w:w="1417" w:type="dxa"/>
            <w:shd w:val="clear" w:color="auto" w:fill="auto"/>
          </w:tcPr>
          <w:p w14:paraId="1413AA0F" w14:textId="77777777" w:rsidR="00F90632" w:rsidRPr="005B1B92" w:rsidRDefault="00F90632" w:rsidP="00245478">
            <w:pPr>
              <w:rPr>
                <w:sz w:val="20"/>
                <w:szCs w:val="20"/>
              </w:rPr>
            </w:pPr>
            <w:r w:rsidRPr="005B1B92">
              <w:rPr>
                <w:sz w:val="20"/>
                <w:szCs w:val="20"/>
              </w:rPr>
              <w:t>Floating point</w:t>
            </w:r>
          </w:p>
        </w:tc>
        <w:tc>
          <w:tcPr>
            <w:tcW w:w="1418" w:type="dxa"/>
          </w:tcPr>
          <w:p w14:paraId="516FCCE7" w14:textId="77777777" w:rsidR="00F90632" w:rsidRPr="005B1B92" w:rsidRDefault="00F90632" w:rsidP="00245478">
            <w:pPr>
              <w:rPr>
                <w:sz w:val="20"/>
                <w:szCs w:val="20"/>
              </w:rPr>
            </w:pPr>
            <w:r w:rsidRPr="005B1B92">
              <w:rPr>
                <w:sz w:val="20"/>
                <w:szCs w:val="20"/>
              </w:rPr>
              <w:t>&gt; 0.0</w:t>
            </w:r>
          </w:p>
        </w:tc>
        <w:tc>
          <w:tcPr>
            <w:tcW w:w="1163" w:type="dxa"/>
            <w:shd w:val="clear" w:color="auto" w:fill="auto"/>
          </w:tcPr>
          <w:p w14:paraId="49149063"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34F3F0F8" w14:textId="77777777" w:rsidR="00F90632" w:rsidRPr="005B1B92" w:rsidRDefault="00F90632" w:rsidP="00245478">
            <w:pPr>
              <w:rPr>
                <w:sz w:val="20"/>
                <w:szCs w:val="20"/>
              </w:rPr>
            </w:pPr>
            <w:r w:rsidRPr="005B1B92">
              <w:rPr>
                <w:sz w:val="20"/>
                <w:szCs w:val="20"/>
              </w:rPr>
              <w:t>-</w:t>
            </w:r>
          </w:p>
        </w:tc>
      </w:tr>
      <w:tr w:rsidR="00F90632" w:rsidRPr="0064579A" w14:paraId="430B666C" w14:textId="77777777" w:rsidTr="00245478">
        <w:trPr>
          <w:cantSplit/>
          <w:jc w:val="center"/>
        </w:trPr>
        <w:tc>
          <w:tcPr>
            <w:tcW w:w="2093" w:type="dxa"/>
            <w:shd w:val="clear" w:color="auto" w:fill="auto"/>
          </w:tcPr>
          <w:p w14:paraId="237F9544" w14:textId="77777777" w:rsidR="00F90632" w:rsidRPr="00F90632" w:rsidRDefault="00B90E8A" w:rsidP="00245478">
            <w:pPr>
              <w:rPr>
                <w:sz w:val="20"/>
                <w:szCs w:val="20"/>
              </w:rPr>
            </w:pPr>
            <w:proofErr w:type="spellStart"/>
            <w:r>
              <w:rPr>
                <w:sz w:val="20"/>
                <w:szCs w:val="20"/>
              </w:rPr>
              <w:t>spotweld_diameter</w:t>
            </w:r>
            <w:proofErr w:type="spellEnd"/>
          </w:p>
        </w:tc>
        <w:tc>
          <w:tcPr>
            <w:tcW w:w="1417" w:type="dxa"/>
            <w:shd w:val="clear" w:color="auto" w:fill="auto"/>
          </w:tcPr>
          <w:p w14:paraId="708E2279" w14:textId="77777777" w:rsidR="00F90632" w:rsidRPr="005B1B92" w:rsidRDefault="00F90632" w:rsidP="00245478">
            <w:pPr>
              <w:rPr>
                <w:sz w:val="20"/>
                <w:szCs w:val="20"/>
              </w:rPr>
            </w:pPr>
            <w:r w:rsidRPr="005B1B92">
              <w:rPr>
                <w:sz w:val="20"/>
                <w:szCs w:val="20"/>
              </w:rPr>
              <w:t>Floating point</w:t>
            </w:r>
          </w:p>
        </w:tc>
        <w:tc>
          <w:tcPr>
            <w:tcW w:w="1418" w:type="dxa"/>
          </w:tcPr>
          <w:p w14:paraId="17CD74D2" w14:textId="77777777" w:rsidR="00F90632" w:rsidRPr="005B1B92" w:rsidRDefault="00F90632" w:rsidP="00245478">
            <w:pPr>
              <w:rPr>
                <w:sz w:val="20"/>
                <w:szCs w:val="20"/>
              </w:rPr>
            </w:pPr>
            <w:r w:rsidRPr="005B1B92">
              <w:rPr>
                <w:sz w:val="20"/>
                <w:szCs w:val="20"/>
              </w:rPr>
              <w:t>&gt; 0.0</w:t>
            </w:r>
          </w:p>
        </w:tc>
        <w:tc>
          <w:tcPr>
            <w:tcW w:w="1163" w:type="dxa"/>
            <w:shd w:val="clear" w:color="auto" w:fill="auto"/>
          </w:tcPr>
          <w:p w14:paraId="40074F51"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737AA4A6" w14:textId="77777777" w:rsidR="00F90632" w:rsidRPr="005B1B92" w:rsidRDefault="00F90632" w:rsidP="00245478">
            <w:pPr>
              <w:rPr>
                <w:sz w:val="20"/>
                <w:szCs w:val="20"/>
              </w:rPr>
            </w:pPr>
            <w:r w:rsidRPr="005B1B92">
              <w:rPr>
                <w:sz w:val="20"/>
                <w:szCs w:val="20"/>
              </w:rPr>
              <w:t>-</w:t>
            </w:r>
          </w:p>
        </w:tc>
      </w:tr>
      <w:tr w:rsidR="00F90632" w:rsidRPr="00226A3F" w14:paraId="4FEC2493" w14:textId="77777777" w:rsidTr="00245478">
        <w:trPr>
          <w:cantSplit/>
          <w:jc w:val="center"/>
        </w:trPr>
        <w:tc>
          <w:tcPr>
            <w:tcW w:w="2093" w:type="dxa"/>
            <w:shd w:val="clear" w:color="auto" w:fill="auto"/>
          </w:tcPr>
          <w:p w14:paraId="2765094A" w14:textId="77777777" w:rsidR="00F90632" w:rsidRPr="00F90632" w:rsidRDefault="00B90E8A" w:rsidP="00245478">
            <w:pPr>
              <w:rPr>
                <w:sz w:val="20"/>
                <w:szCs w:val="20"/>
              </w:rPr>
            </w:pPr>
            <w:proofErr w:type="spellStart"/>
            <w:r>
              <w:rPr>
                <w:sz w:val="20"/>
              </w:rPr>
              <w:t>spotweld_technology</w:t>
            </w:r>
            <w:proofErr w:type="spellEnd"/>
          </w:p>
        </w:tc>
        <w:tc>
          <w:tcPr>
            <w:tcW w:w="1417" w:type="dxa"/>
            <w:shd w:val="clear" w:color="auto" w:fill="auto"/>
          </w:tcPr>
          <w:p w14:paraId="6A221D5E" w14:textId="77777777" w:rsidR="00F90632" w:rsidRPr="005B1B92" w:rsidRDefault="00B90E8A" w:rsidP="00245478">
            <w:pPr>
              <w:rPr>
                <w:sz w:val="20"/>
                <w:szCs w:val="20"/>
              </w:rPr>
            </w:pPr>
            <w:r>
              <w:rPr>
                <w:sz w:val="20"/>
                <w:szCs w:val="20"/>
              </w:rPr>
              <w:t>Selection</w:t>
            </w:r>
          </w:p>
        </w:tc>
        <w:tc>
          <w:tcPr>
            <w:tcW w:w="1418" w:type="dxa"/>
          </w:tcPr>
          <w:p w14:paraId="39CD95E9" w14:textId="77777777" w:rsidR="00F90632" w:rsidRDefault="00B90E8A" w:rsidP="00B90E8A">
            <w:pPr>
              <w:spacing w:after="0"/>
              <w:rPr>
                <w:sz w:val="20"/>
                <w:szCs w:val="20"/>
              </w:rPr>
            </w:pPr>
            <w:r>
              <w:rPr>
                <w:sz w:val="20"/>
                <w:szCs w:val="20"/>
              </w:rPr>
              <w:t>resistance</w:t>
            </w:r>
          </w:p>
          <w:p w14:paraId="1EFCE1AA" w14:textId="77777777" w:rsidR="00B90E8A" w:rsidRDefault="00B90E8A" w:rsidP="00B90E8A">
            <w:pPr>
              <w:spacing w:after="0"/>
              <w:rPr>
                <w:sz w:val="20"/>
                <w:szCs w:val="20"/>
              </w:rPr>
            </w:pPr>
            <w:r>
              <w:rPr>
                <w:sz w:val="20"/>
                <w:szCs w:val="20"/>
              </w:rPr>
              <w:t>laser</w:t>
            </w:r>
          </w:p>
          <w:p w14:paraId="6669FE50" w14:textId="77777777" w:rsidR="00B90E8A" w:rsidRDefault="00B90E8A" w:rsidP="00B90E8A">
            <w:pPr>
              <w:spacing w:after="0"/>
              <w:rPr>
                <w:sz w:val="20"/>
                <w:szCs w:val="20"/>
              </w:rPr>
            </w:pPr>
            <w:r>
              <w:rPr>
                <w:sz w:val="20"/>
                <w:szCs w:val="20"/>
              </w:rPr>
              <w:t>projection</w:t>
            </w:r>
          </w:p>
          <w:p w14:paraId="0B4E2ED0" w14:textId="77777777" w:rsidR="00B90E8A" w:rsidRPr="005B1B92" w:rsidRDefault="00B90E8A" w:rsidP="00B90E8A">
            <w:pPr>
              <w:spacing w:after="0"/>
              <w:rPr>
                <w:sz w:val="20"/>
                <w:szCs w:val="20"/>
              </w:rPr>
            </w:pPr>
            <w:r>
              <w:rPr>
                <w:sz w:val="20"/>
                <w:szCs w:val="20"/>
              </w:rPr>
              <w:t>friction</w:t>
            </w:r>
          </w:p>
        </w:tc>
        <w:tc>
          <w:tcPr>
            <w:tcW w:w="1163" w:type="dxa"/>
            <w:shd w:val="clear" w:color="auto" w:fill="auto"/>
          </w:tcPr>
          <w:p w14:paraId="51669CAE"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6895A51C" w14:textId="77777777" w:rsidR="00F90632" w:rsidRPr="005B1B92" w:rsidRDefault="00F90632" w:rsidP="00245478">
            <w:pPr>
              <w:rPr>
                <w:sz w:val="20"/>
                <w:szCs w:val="20"/>
              </w:rPr>
            </w:pPr>
            <w:r w:rsidRPr="005B1B92">
              <w:rPr>
                <w:sz w:val="20"/>
                <w:szCs w:val="20"/>
              </w:rPr>
              <w:t>-</w:t>
            </w:r>
          </w:p>
        </w:tc>
      </w:tr>
    </w:tbl>
    <w:p w14:paraId="3143E97B" w14:textId="36B68481" w:rsidR="00FC1F60" w:rsidRDefault="00F90632" w:rsidP="00F90632">
      <w:pPr>
        <w:pStyle w:val="Beschriftung"/>
        <w:spacing w:before="120"/>
      </w:pPr>
      <w:bookmarkStart w:id="763" w:name="_Toc3566454"/>
      <w:bookmarkStart w:id="764" w:name="_Toc27753822"/>
      <w:r>
        <w:t xml:space="preserve">Table </w:t>
      </w:r>
      <w:ins w:id="765" w:author="Dr. Carsten Franke" w:date="2020-03-09T16:02:00Z">
        <w:r w:rsidR="001D2A94">
          <w:fldChar w:fldCharType="begin"/>
        </w:r>
        <w:r w:rsidR="001D2A94">
          <w:instrText xml:space="preserve"> SEQ Table \* ARABIC </w:instrText>
        </w:r>
      </w:ins>
      <w:r w:rsidR="001D2A94">
        <w:fldChar w:fldCharType="separate"/>
      </w:r>
      <w:ins w:id="766" w:author="Dr. Carsten Franke" w:date="2020-03-09T16:02:00Z">
        <w:r w:rsidR="001D2A94">
          <w:rPr>
            <w:noProof/>
          </w:rPr>
          <w:t>47</w:t>
        </w:r>
        <w:r w:rsidR="001D2A94">
          <w:fldChar w:fldCharType="end"/>
        </w:r>
      </w:ins>
      <w:del w:id="767" w:author="Dr. Carsten Franke" w:date="2020-03-09T16:02:00Z">
        <w:r w:rsidR="00D43112" w:rsidDel="001D2A94">
          <w:fldChar w:fldCharType="begin"/>
        </w:r>
        <w:r w:rsidR="00D43112" w:rsidDel="001D2A94">
          <w:delInstrText xml:space="preserve"> SEQ Table \* ARABIC </w:delInstrText>
        </w:r>
        <w:r w:rsidR="00D43112" w:rsidDel="001D2A94">
          <w:fldChar w:fldCharType="separate"/>
        </w:r>
        <w:r w:rsidR="00004854" w:rsidDel="001D2A94">
          <w:rPr>
            <w:noProof/>
          </w:rPr>
          <w:delText>47</w:delText>
        </w:r>
        <w:r w:rsidR="00D43112" w:rsidDel="001D2A94">
          <w:fldChar w:fldCharType="end"/>
        </w:r>
      </w:del>
      <w:r>
        <w:t xml:space="preserve">: Attributes of element </w:t>
      </w:r>
      <w:r w:rsidRPr="00C6477D">
        <w:rPr>
          <w:rStyle w:val="elementdeftypeChar"/>
          <w:b/>
        </w:rPr>
        <w:t>&lt;swop</w:t>
      </w:r>
      <w:r w:rsidR="00A32748">
        <w:rPr>
          <w:rStyle w:val="elementdeftypeChar"/>
          <w:b/>
        </w:rPr>
        <w:t>/</w:t>
      </w:r>
      <w:r w:rsidRPr="00C6477D">
        <w:rPr>
          <w:rStyle w:val="elementdeftypeChar"/>
          <w:b/>
        </w:rPr>
        <w:t>&gt;</w:t>
      </w:r>
      <w:bookmarkEnd w:id="763"/>
      <w:bookmarkEnd w:id="764"/>
    </w:p>
    <w:p w14:paraId="1560D181" w14:textId="77777777" w:rsidR="00F90632" w:rsidRDefault="00FF0EB3" w:rsidP="00C5224D">
      <w:pPr>
        <w:spacing w:before="120"/>
        <w:jc w:val="both"/>
      </w:pPr>
      <w:r>
        <w:t>All attributes of this connection type are optional for importing it into CAD or CAE application. Although, it can be that some FE pre-processor may declare some of them to be mandatory.</w:t>
      </w:r>
    </w:p>
    <w:p w14:paraId="3E51EFB8" w14:textId="77777777" w:rsidR="00FF0EB3" w:rsidRDefault="00FF0EB3" w:rsidP="00C5224D">
      <w:pPr>
        <w:spacing w:before="120"/>
        <w:jc w:val="both"/>
      </w:pPr>
      <w:r>
        <w:t>These attributes have the following semantics:</w:t>
      </w:r>
    </w:p>
    <w:p w14:paraId="686645F9" w14:textId="77777777" w:rsidR="00FF0EB3" w:rsidRDefault="00FF0EB3" w:rsidP="00B90690">
      <w:pPr>
        <w:pStyle w:val="Listenabsatz"/>
        <w:numPr>
          <w:ilvl w:val="0"/>
          <w:numId w:val="33"/>
        </w:numPr>
        <w:spacing w:before="120"/>
        <w:jc w:val="both"/>
        <w:rPr>
          <w:lang w:val="en-US"/>
        </w:rPr>
      </w:pPr>
      <w:proofErr w:type="spellStart"/>
      <w:r w:rsidRPr="00A32748">
        <w:rPr>
          <w:rStyle w:val="elementdeftypeChar"/>
        </w:rPr>
        <w:t>insert_shape</w:t>
      </w:r>
      <w:proofErr w:type="spellEnd"/>
      <w:r w:rsidRPr="00FF0EB3">
        <w:rPr>
          <w:lang w:val="en-US"/>
        </w:rPr>
        <w:t xml:space="preserve">: Identification of the applied insert shape. </w:t>
      </w:r>
      <w:r>
        <w:rPr>
          <w:lang w:val="en-US"/>
        </w:rPr>
        <w:t>(</w:t>
      </w:r>
      <w:r w:rsidR="001C46AC" w:rsidRPr="001C46AC">
        <w:rPr>
          <w:lang w:val="en-US"/>
        </w:rPr>
        <w:t>In the illustrated example, the hole is circular, but it may have a polygonal shape in order to prevent relative rotation of the two sheets in case they were connected by a single framing spot.</w:t>
      </w:r>
      <w:r>
        <w:rPr>
          <w:lang w:val="en-US"/>
        </w:rPr>
        <w:t>)</w:t>
      </w:r>
    </w:p>
    <w:p w14:paraId="36976362" w14:textId="77777777" w:rsidR="001C46AC" w:rsidRDefault="001C46AC" w:rsidP="00B90690">
      <w:pPr>
        <w:pStyle w:val="Listenabsatz"/>
        <w:numPr>
          <w:ilvl w:val="0"/>
          <w:numId w:val="33"/>
        </w:numPr>
        <w:spacing w:before="120"/>
        <w:jc w:val="both"/>
        <w:rPr>
          <w:lang w:val="en-US"/>
        </w:rPr>
      </w:pPr>
      <w:proofErr w:type="spellStart"/>
      <w:r w:rsidRPr="00A32748">
        <w:rPr>
          <w:rStyle w:val="elementdeftypeChar"/>
        </w:rPr>
        <w:t>insert_height</w:t>
      </w:r>
      <w:proofErr w:type="spellEnd"/>
      <w:r>
        <w:rPr>
          <w:lang w:val="en-US"/>
        </w:rPr>
        <w:t>: Height of the (unmounted) insert.</w:t>
      </w:r>
    </w:p>
    <w:p w14:paraId="68CC7F17" w14:textId="093E944A" w:rsidR="00231DEC" w:rsidRDefault="00231DEC" w:rsidP="00B90690">
      <w:pPr>
        <w:pStyle w:val="Listenabsatz"/>
        <w:numPr>
          <w:ilvl w:val="0"/>
          <w:numId w:val="33"/>
        </w:numPr>
        <w:spacing w:before="120"/>
        <w:jc w:val="both"/>
        <w:rPr>
          <w:lang w:val="en-US"/>
        </w:rPr>
      </w:pPr>
      <w:proofErr w:type="spellStart"/>
      <w:r w:rsidRPr="00A32748">
        <w:rPr>
          <w:rStyle w:val="elementdeftypeChar"/>
        </w:rPr>
        <w:t>spotweld_diameter</w:t>
      </w:r>
      <w:proofErr w:type="spellEnd"/>
      <w:r>
        <w:rPr>
          <w:lang w:val="en-US"/>
        </w:rPr>
        <w:t xml:space="preserve">: Diameter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004854">
        <w:rPr>
          <w:lang w:val="en-US"/>
        </w:rPr>
        <w:t>7.2</w:t>
      </w:r>
      <w:r>
        <w:rPr>
          <w:lang w:val="en-US"/>
        </w:rPr>
        <w:fldChar w:fldCharType="end"/>
      </w:r>
      <w:r w:rsidR="00A32748">
        <w:rPr>
          <w:lang w:val="en-US"/>
        </w:rPr>
        <w:t xml:space="preserve"> </w:t>
      </w:r>
      <w:r w:rsidR="00A32748">
        <w:rPr>
          <w:lang w:val="en-US"/>
        </w:rPr>
        <w:fldChar w:fldCharType="begin"/>
      </w:r>
      <w:r w:rsidR="00A32748">
        <w:rPr>
          <w:lang w:val="en-US"/>
        </w:rPr>
        <w:instrText xml:space="preserve"> REF _Ref428355238 \h </w:instrText>
      </w:r>
      <w:r w:rsidR="00A32748">
        <w:rPr>
          <w:lang w:val="en-US"/>
        </w:rPr>
      </w:r>
      <w:r w:rsidR="00A32748">
        <w:rPr>
          <w:lang w:val="en-US"/>
        </w:rPr>
        <w:fldChar w:fldCharType="separate"/>
      </w:r>
      <w:ins w:id="768" w:author="Dr. Carsten Franke" w:date="2020-03-09T14:38:00Z">
        <w:r w:rsidR="00004854" w:rsidRPr="007055D9">
          <w:t xml:space="preserve">Spot </w:t>
        </w:r>
        <w:r w:rsidR="00004854">
          <w:t>W</w:t>
        </w:r>
        <w:r w:rsidR="00004854" w:rsidRPr="007055D9">
          <w:t>elds</w:t>
        </w:r>
      </w:ins>
      <w:del w:id="769" w:author="Dr. Carsten Franke" w:date="2020-03-09T14:38:00Z">
        <w:r w:rsidR="007E2D34" w:rsidRPr="00D15F1A" w:rsidDel="00004854">
          <w:rPr>
            <w:lang w:val="en-US"/>
          </w:rPr>
          <w:delText>Spot Welds</w:delText>
        </w:r>
      </w:del>
      <w:r w:rsidR="00A32748">
        <w:rPr>
          <w:lang w:val="en-US"/>
        </w:rPr>
        <w:fldChar w:fldCharType="end"/>
      </w:r>
      <w:r>
        <w:rPr>
          <w:lang w:val="en-US"/>
        </w:rPr>
        <w:t>.</w:t>
      </w:r>
    </w:p>
    <w:p w14:paraId="0834830E" w14:textId="5A04C968" w:rsidR="00231DEC" w:rsidRDefault="00231DEC" w:rsidP="00B90690">
      <w:pPr>
        <w:pStyle w:val="Listenabsatz"/>
        <w:numPr>
          <w:ilvl w:val="0"/>
          <w:numId w:val="33"/>
        </w:numPr>
        <w:spacing w:before="120"/>
        <w:jc w:val="both"/>
        <w:rPr>
          <w:lang w:val="en-US"/>
        </w:rPr>
      </w:pPr>
      <w:proofErr w:type="spellStart"/>
      <w:r w:rsidRPr="00A32748">
        <w:rPr>
          <w:rStyle w:val="elementdeftypeChar"/>
        </w:rPr>
        <w:t>spotweld_technology</w:t>
      </w:r>
      <w:proofErr w:type="spellEnd"/>
      <w:r>
        <w:rPr>
          <w:lang w:val="en-US"/>
        </w:rPr>
        <w:t xml:space="preserve">: Technology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004854">
        <w:rPr>
          <w:lang w:val="en-US"/>
        </w:rPr>
        <w:t>7.2</w:t>
      </w:r>
      <w:r>
        <w:rPr>
          <w:lang w:val="en-US"/>
        </w:rPr>
        <w:fldChar w:fldCharType="end"/>
      </w:r>
      <w:r w:rsidR="00A32748">
        <w:rPr>
          <w:lang w:val="en-US"/>
        </w:rPr>
        <w:t xml:space="preserve"> </w:t>
      </w:r>
      <w:r w:rsidR="00A32748">
        <w:rPr>
          <w:lang w:val="en-US"/>
        </w:rPr>
        <w:fldChar w:fldCharType="begin"/>
      </w:r>
      <w:r w:rsidR="00A32748">
        <w:rPr>
          <w:lang w:val="en-US"/>
        </w:rPr>
        <w:instrText xml:space="preserve"> REF _Ref428355238 \h </w:instrText>
      </w:r>
      <w:r w:rsidR="00A32748">
        <w:rPr>
          <w:lang w:val="en-US"/>
        </w:rPr>
      </w:r>
      <w:r w:rsidR="00A32748">
        <w:rPr>
          <w:lang w:val="en-US"/>
        </w:rPr>
        <w:fldChar w:fldCharType="separate"/>
      </w:r>
      <w:ins w:id="770" w:author="Dr. Carsten Franke" w:date="2020-03-09T14:38:00Z">
        <w:r w:rsidR="00004854" w:rsidRPr="007055D9">
          <w:t xml:space="preserve">Spot </w:t>
        </w:r>
        <w:r w:rsidR="00004854">
          <w:t>W</w:t>
        </w:r>
        <w:r w:rsidR="00004854" w:rsidRPr="007055D9">
          <w:t>elds</w:t>
        </w:r>
      </w:ins>
      <w:del w:id="771" w:author="Dr. Carsten Franke" w:date="2020-03-09T14:38:00Z">
        <w:r w:rsidR="007E2D34" w:rsidRPr="00D15F1A" w:rsidDel="00004854">
          <w:rPr>
            <w:lang w:val="en-US"/>
          </w:rPr>
          <w:delText>Spot Welds</w:delText>
        </w:r>
      </w:del>
      <w:r w:rsidR="00A32748">
        <w:rPr>
          <w:lang w:val="en-US"/>
        </w:rPr>
        <w:fldChar w:fldCharType="end"/>
      </w:r>
      <w:r>
        <w:rPr>
          <w:lang w:val="en-US"/>
        </w:rPr>
        <w:t>.</w:t>
      </w:r>
    </w:p>
    <w:p w14:paraId="61946090" w14:textId="77777777" w:rsidR="00231DEC" w:rsidRDefault="00C6477D" w:rsidP="00231DEC">
      <w:pPr>
        <w:pStyle w:val="Listenabsatz"/>
        <w:spacing w:before="120"/>
        <w:ind w:left="0"/>
        <w:rPr>
          <w:lang w:val="en-US"/>
        </w:rPr>
      </w:pPr>
      <w:r>
        <w:rPr>
          <w:lang w:val="en-US"/>
        </w:rPr>
        <w:t xml:space="preserve">The element of </w:t>
      </w:r>
      <w:r w:rsidRPr="00C6477D">
        <w:rPr>
          <w:rStyle w:val="elementdeftypeChar"/>
        </w:rPr>
        <w:t>&lt;swop</w:t>
      </w:r>
      <w:r w:rsidR="00656253">
        <w:rPr>
          <w:rStyle w:val="elementdeftypeChar"/>
        </w:rPr>
        <w:t>/</w:t>
      </w:r>
      <w:r w:rsidRPr="00C6477D">
        <w:rPr>
          <w:rStyle w:val="elementdeftypeChar"/>
        </w:rPr>
        <w:t>&gt;</w:t>
      </w:r>
      <w:r>
        <w:rPr>
          <w:lang w:val="en-US"/>
        </w:rPr>
        <w:t xml:space="preserve"> does not allow any nested elements:</w:t>
      </w:r>
    </w:p>
    <w:p w14:paraId="14496229" w14:textId="77777777" w:rsidR="00C6477D" w:rsidRPr="00E777C6" w:rsidRDefault="00C6477D" w:rsidP="003C3D58">
      <w:pPr>
        <w:pStyle w:val="Listenabsatz"/>
        <w:keepNext/>
        <w:spacing w:before="120"/>
        <w:ind w:left="0"/>
        <w:rPr>
          <w:b/>
          <w:sz w:val="24"/>
          <w:lang w:val="en-US"/>
        </w:rPr>
      </w:pPr>
      <w:r w:rsidRPr="00E777C6">
        <w:rPr>
          <w:b/>
          <w:sz w:val="24"/>
          <w:lang w:val="en-US"/>
        </w:rPr>
        <w:t>Example:</w:t>
      </w:r>
    </w:p>
    <w:p w14:paraId="5E477D4F" w14:textId="77777777" w:rsidR="00C6477D" w:rsidRPr="00226A3F" w:rsidRDefault="00C6477D" w:rsidP="00C6477D">
      <w:pPr>
        <w:pStyle w:val="XMLCode"/>
        <w:keepNext/>
      </w:pPr>
    </w:p>
    <w:p w14:paraId="779F254D" w14:textId="77777777" w:rsidR="00C6477D" w:rsidRDefault="00C6477D" w:rsidP="00C6477D">
      <w:pPr>
        <w:pStyle w:val="XMLCode"/>
      </w:pPr>
      <w:r>
        <w:t>&lt;connection_0d label=</w:t>
      </w:r>
      <w:r w:rsidR="00194316">
        <w:t>"</w:t>
      </w:r>
      <w:r w:rsidRPr="000F7EEA">
        <w:t>RVT</w:t>
      </w:r>
      <w:r w:rsidRPr="00226A3F">
        <w:t>_2123921</w:t>
      </w:r>
      <w:r w:rsidR="00194316">
        <w:t>"</w:t>
      </w:r>
      <w:r>
        <w:t>&gt;</w:t>
      </w:r>
    </w:p>
    <w:p w14:paraId="2F66E080" w14:textId="77777777" w:rsidR="00C6477D" w:rsidRDefault="00C6477D" w:rsidP="00C6477D">
      <w:pPr>
        <w:pStyle w:val="XMLCode"/>
        <w:rPr>
          <w:rFonts w:ascii="Courier" w:hAnsi="Courier" w:cs="Courier"/>
          <w:szCs w:val="16"/>
          <w:lang w:eastAsia="en-GB"/>
        </w:rPr>
      </w:pPr>
      <w:r>
        <w:tab/>
      </w:r>
      <w:r w:rsidRPr="00942C86">
        <w:t>&lt;loc&gt; 1645.83 821.145 616.585 &lt;/loc&gt;</w:t>
      </w:r>
    </w:p>
    <w:p w14:paraId="18BF6D23" w14:textId="77777777" w:rsidR="00C6477D" w:rsidRPr="00E84826" w:rsidRDefault="00C6477D" w:rsidP="00C6477D">
      <w:pPr>
        <w:pStyle w:val="XMLCode"/>
        <w:rPr>
          <w:b/>
          <w:color w:val="0070C0"/>
        </w:rPr>
      </w:pPr>
      <w:r>
        <w:rPr>
          <w:color w:val="0070C0"/>
        </w:rPr>
        <w:tab/>
      </w:r>
      <w:r w:rsidRPr="00C6477D">
        <w:rPr>
          <w:color w:val="0070C0"/>
        </w:rPr>
        <w:t xml:space="preserve">&lt;rivet </w:t>
      </w:r>
      <w:proofErr w:type="spellStart"/>
      <w:r w:rsidRPr="00C6477D">
        <w:rPr>
          <w:color w:val="0070C0"/>
        </w:rPr>
        <w:t>head_diameter</w:t>
      </w:r>
      <w:proofErr w:type="spellEnd"/>
      <w:r w:rsidRPr="00C6477D">
        <w:rPr>
          <w:color w:val="0070C0"/>
        </w:rPr>
        <w:t>=</w:t>
      </w:r>
      <w:r w:rsidR="00194316">
        <w:rPr>
          <w:color w:val="0070C0"/>
        </w:rPr>
        <w:t>"</w:t>
      </w:r>
      <w:r w:rsidRPr="00C6477D">
        <w:rPr>
          <w:color w:val="0070C0"/>
        </w:rPr>
        <w:t>8.5</w:t>
      </w:r>
      <w:r w:rsidR="00194316">
        <w:rPr>
          <w:color w:val="0070C0"/>
        </w:rPr>
        <w:t>"</w:t>
      </w:r>
      <w:r w:rsidRPr="00C6477D">
        <w:rPr>
          <w:color w:val="0070C0"/>
        </w:rPr>
        <w:t xml:space="preserve"> </w:t>
      </w:r>
      <w:proofErr w:type="spellStart"/>
      <w:r w:rsidRPr="00C6477D">
        <w:rPr>
          <w:color w:val="0070C0"/>
        </w:rPr>
        <w:t>head_height</w:t>
      </w:r>
      <w:proofErr w:type="spellEnd"/>
      <w:r w:rsidRPr="00C6477D">
        <w:rPr>
          <w:color w:val="0070C0"/>
        </w:rPr>
        <w:t>=</w:t>
      </w:r>
      <w:r w:rsidR="00194316">
        <w:rPr>
          <w:color w:val="0070C0"/>
        </w:rPr>
        <w:t>"</w:t>
      </w:r>
      <w:r w:rsidRPr="00C6477D">
        <w:rPr>
          <w:color w:val="0070C0"/>
        </w:rPr>
        <w:t>0.9</w:t>
      </w:r>
      <w:r w:rsidR="00194316">
        <w:rPr>
          <w:color w:val="0070C0"/>
        </w:rPr>
        <w:t>"</w:t>
      </w:r>
      <w:r w:rsidRPr="00C6477D">
        <w:rPr>
          <w:color w:val="0070C0"/>
        </w:rPr>
        <w:t xml:space="preserve"> hardness=</w:t>
      </w:r>
      <w:r w:rsidR="00194316">
        <w:rPr>
          <w:color w:val="0070C0"/>
        </w:rPr>
        <w:t>"</w:t>
      </w:r>
      <w:r w:rsidRPr="00C6477D">
        <w:rPr>
          <w:color w:val="0070C0"/>
        </w:rPr>
        <w:t>410</w:t>
      </w:r>
      <w:r w:rsidR="00194316">
        <w:rPr>
          <w:color w:val="0070C0"/>
        </w:rPr>
        <w:t>"</w:t>
      </w:r>
      <w:r w:rsidRPr="00C6477D">
        <w:rPr>
          <w:color w:val="0070C0"/>
        </w:rPr>
        <w:t xml:space="preserve"> </w:t>
      </w:r>
      <w:proofErr w:type="spellStart"/>
      <w:r w:rsidRPr="00E84826">
        <w:rPr>
          <w:b/>
          <w:color w:val="0070C0"/>
        </w:rPr>
        <w:t>shaft_diameter</w:t>
      </w:r>
      <w:proofErr w:type="spellEnd"/>
      <w:r w:rsidRPr="00E84826">
        <w:rPr>
          <w:b/>
          <w:color w:val="0070C0"/>
        </w:rPr>
        <w:t>=</w:t>
      </w:r>
      <w:r w:rsidR="00194316">
        <w:rPr>
          <w:b/>
          <w:color w:val="0070C0"/>
        </w:rPr>
        <w:t>"</w:t>
      </w:r>
      <w:r w:rsidRPr="00E84826">
        <w:rPr>
          <w:b/>
          <w:color w:val="0070C0"/>
        </w:rPr>
        <w:t>5.4</w:t>
      </w:r>
      <w:r w:rsidR="00194316">
        <w:rPr>
          <w:b/>
          <w:color w:val="0070C0"/>
        </w:rPr>
        <w:t>"</w:t>
      </w:r>
    </w:p>
    <w:p w14:paraId="02CA9B01" w14:textId="77777777" w:rsidR="00C6477D" w:rsidRPr="00C6477D" w:rsidRDefault="00C6477D" w:rsidP="00C6477D">
      <w:pPr>
        <w:pStyle w:val="XMLCode"/>
        <w:rPr>
          <w:color w:val="0070C0"/>
        </w:rPr>
      </w:pPr>
      <w:r w:rsidRPr="00E84826">
        <w:rPr>
          <w:b/>
          <w:color w:val="0070C0"/>
        </w:rPr>
        <w:tab/>
      </w:r>
      <w:r w:rsidRPr="00E84826">
        <w:rPr>
          <w:b/>
          <w:color w:val="0070C0"/>
        </w:rPr>
        <w:tab/>
      </w:r>
      <w:proofErr w:type="spellStart"/>
      <w:r w:rsidRPr="00E84826">
        <w:rPr>
          <w:b/>
          <w:color w:val="0070C0"/>
        </w:rPr>
        <w:t>sink_size</w:t>
      </w:r>
      <w:proofErr w:type="spellEnd"/>
      <w:r w:rsidRPr="00E84826">
        <w:rPr>
          <w:b/>
          <w:color w:val="0070C0"/>
        </w:rPr>
        <w:t>=</w:t>
      </w:r>
      <w:r w:rsidR="00194316">
        <w:rPr>
          <w:b/>
          <w:color w:val="0070C0"/>
        </w:rPr>
        <w:t>"</w:t>
      </w:r>
      <w:r w:rsidRPr="00E84826">
        <w:rPr>
          <w:b/>
          <w:color w:val="0070C0"/>
        </w:rPr>
        <w:t>0.3</w:t>
      </w:r>
      <w:r w:rsidR="00194316">
        <w:rPr>
          <w:b/>
          <w:color w:val="0070C0"/>
        </w:rPr>
        <w:t>"</w:t>
      </w:r>
      <w:r w:rsidRPr="00E84826">
        <w:rPr>
          <w:b/>
          <w:color w:val="0070C0"/>
        </w:rPr>
        <w:t xml:space="preserve"> length=</w:t>
      </w:r>
      <w:r w:rsidR="00194316">
        <w:rPr>
          <w:b/>
          <w:color w:val="0070C0"/>
        </w:rPr>
        <w:t>"</w:t>
      </w:r>
      <w:r w:rsidRPr="00E84826">
        <w:rPr>
          <w:b/>
          <w:color w:val="0070C0"/>
        </w:rPr>
        <w:t>1.5</w:t>
      </w:r>
      <w:r w:rsidR="00194316">
        <w:rPr>
          <w:b/>
          <w:color w:val="0070C0"/>
        </w:rPr>
        <w:t>"</w:t>
      </w:r>
      <w:r w:rsidR="00CC429E">
        <w:rPr>
          <w:color w:val="0070C0"/>
        </w:rPr>
        <w:t xml:space="preserve"> </w:t>
      </w:r>
      <w:r w:rsidRPr="00C6477D">
        <w:rPr>
          <w:color w:val="0070C0"/>
        </w:rPr>
        <w:t>&gt;</w:t>
      </w:r>
    </w:p>
    <w:p w14:paraId="31A92D30" w14:textId="77777777" w:rsidR="00C6477D" w:rsidRPr="00C6477D" w:rsidRDefault="00C6477D" w:rsidP="00C6477D">
      <w:pPr>
        <w:pStyle w:val="XMLCode"/>
        <w:rPr>
          <w:color w:val="0070C0"/>
        </w:rPr>
      </w:pPr>
      <w:r>
        <w:rPr>
          <w:color w:val="0070C0"/>
        </w:rPr>
        <w:tab/>
      </w:r>
      <w:r>
        <w:rPr>
          <w:color w:val="0070C0"/>
        </w:rPr>
        <w:tab/>
      </w:r>
      <w:r w:rsidRPr="00C6477D">
        <w:rPr>
          <w:color w:val="0070C0"/>
        </w:rPr>
        <w:t>&lt;</w:t>
      </w:r>
      <w:proofErr w:type="spellStart"/>
      <w:r w:rsidRPr="00C6477D">
        <w:rPr>
          <w:color w:val="0070C0"/>
        </w:rPr>
        <w:t>normal_direction</w:t>
      </w:r>
      <w:proofErr w:type="spellEnd"/>
      <w:r w:rsidRPr="00C6477D">
        <w:rPr>
          <w:color w:val="0070C0"/>
        </w:rPr>
        <w:t xml:space="preserve"> x=</w:t>
      </w:r>
      <w:r w:rsidR="00194316">
        <w:rPr>
          <w:color w:val="0070C0"/>
        </w:rPr>
        <w:t>"</w:t>
      </w:r>
      <w:r w:rsidRPr="00C6477D">
        <w:rPr>
          <w:color w:val="0070C0"/>
        </w:rPr>
        <w:t>0</w:t>
      </w:r>
      <w:r w:rsidR="00194316">
        <w:rPr>
          <w:color w:val="0070C0"/>
        </w:rPr>
        <w:t>"</w:t>
      </w:r>
      <w:r w:rsidRPr="00C6477D">
        <w:rPr>
          <w:color w:val="0070C0"/>
        </w:rPr>
        <w:t xml:space="preserve"> y=</w:t>
      </w:r>
      <w:r w:rsidR="00194316">
        <w:rPr>
          <w:color w:val="0070C0"/>
        </w:rPr>
        <w:t>"</w:t>
      </w:r>
      <w:r w:rsidRPr="00C6477D">
        <w:rPr>
          <w:color w:val="0070C0"/>
        </w:rPr>
        <w:t>0</w:t>
      </w:r>
      <w:r w:rsidR="00194316">
        <w:rPr>
          <w:color w:val="0070C0"/>
        </w:rPr>
        <w:t>"</w:t>
      </w:r>
      <w:r w:rsidRPr="00C6477D">
        <w:rPr>
          <w:color w:val="0070C0"/>
        </w:rPr>
        <w:t xml:space="preserve"> z=</w:t>
      </w:r>
      <w:r w:rsidR="00194316">
        <w:rPr>
          <w:color w:val="0070C0"/>
        </w:rPr>
        <w:t>"</w:t>
      </w:r>
      <w:r w:rsidRPr="00C6477D">
        <w:rPr>
          <w:color w:val="0070C0"/>
        </w:rPr>
        <w:t>3</w:t>
      </w:r>
      <w:r w:rsidR="00194316">
        <w:rPr>
          <w:color w:val="0070C0"/>
        </w:rPr>
        <w:t>"</w:t>
      </w:r>
      <w:r>
        <w:rPr>
          <w:color w:val="0070C0"/>
        </w:rPr>
        <w:t xml:space="preserve"> </w:t>
      </w:r>
      <w:r w:rsidRPr="00C6477D">
        <w:rPr>
          <w:color w:val="0070C0"/>
        </w:rPr>
        <w:t>/&gt;</w:t>
      </w:r>
    </w:p>
    <w:p w14:paraId="42374A47" w14:textId="77777777" w:rsidR="00C6477D" w:rsidRPr="00C6477D" w:rsidRDefault="00C6477D" w:rsidP="00C6477D">
      <w:pPr>
        <w:pStyle w:val="XMLCode"/>
        <w:rPr>
          <w:b/>
          <w:color w:val="0070C0"/>
        </w:rPr>
      </w:pPr>
      <w:r>
        <w:rPr>
          <w:color w:val="0070C0"/>
        </w:rPr>
        <w:tab/>
      </w:r>
      <w:r>
        <w:rPr>
          <w:color w:val="0070C0"/>
        </w:rPr>
        <w:tab/>
      </w:r>
      <w:r w:rsidRPr="00C6477D">
        <w:rPr>
          <w:b/>
          <w:color w:val="0070C0"/>
        </w:rPr>
        <w:t xml:space="preserve">&lt;swop </w:t>
      </w:r>
      <w:proofErr w:type="spellStart"/>
      <w:r w:rsidRPr="00C6477D">
        <w:rPr>
          <w:b/>
          <w:color w:val="0070C0"/>
        </w:rPr>
        <w:t>insert_shape</w:t>
      </w:r>
      <w:proofErr w:type="spellEnd"/>
      <w:r w:rsidRPr="00C6477D">
        <w:rPr>
          <w:b/>
          <w:color w:val="0070C0"/>
        </w:rPr>
        <w:t>=</w:t>
      </w:r>
      <w:r w:rsidR="00194316">
        <w:rPr>
          <w:b/>
          <w:color w:val="0070C0"/>
        </w:rPr>
        <w:t>"</w:t>
      </w:r>
      <w:r w:rsidRPr="00C6477D">
        <w:rPr>
          <w:b/>
          <w:color w:val="0070C0"/>
        </w:rPr>
        <w:t>cone_23</w:t>
      </w:r>
      <w:r w:rsidR="00194316">
        <w:rPr>
          <w:b/>
          <w:color w:val="0070C0"/>
        </w:rPr>
        <w:t>"</w:t>
      </w:r>
      <w:r w:rsidRPr="00C6477D">
        <w:rPr>
          <w:b/>
          <w:color w:val="0070C0"/>
        </w:rPr>
        <w:t xml:space="preserve"> </w:t>
      </w:r>
      <w:proofErr w:type="spellStart"/>
      <w:r w:rsidRPr="00C6477D">
        <w:rPr>
          <w:b/>
          <w:color w:val="0070C0"/>
        </w:rPr>
        <w:t>insert_height</w:t>
      </w:r>
      <w:proofErr w:type="spellEnd"/>
      <w:r w:rsidRPr="00C6477D">
        <w:rPr>
          <w:b/>
          <w:color w:val="0070C0"/>
        </w:rPr>
        <w:t>=</w:t>
      </w:r>
      <w:r w:rsidR="00194316">
        <w:rPr>
          <w:b/>
          <w:color w:val="0070C0"/>
        </w:rPr>
        <w:t>"</w:t>
      </w:r>
      <w:r w:rsidRPr="00C6477D">
        <w:rPr>
          <w:b/>
          <w:color w:val="0070C0"/>
        </w:rPr>
        <w:t>1.8</w:t>
      </w:r>
      <w:r w:rsidR="00194316">
        <w:rPr>
          <w:b/>
          <w:color w:val="0070C0"/>
        </w:rPr>
        <w:t>"</w:t>
      </w:r>
    </w:p>
    <w:p w14:paraId="5E296D58" w14:textId="77777777" w:rsidR="00C6477D" w:rsidRPr="00C6477D" w:rsidRDefault="00C6477D" w:rsidP="00C6477D">
      <w:pPr>
        <w:pStyle w:val="XMLCode"/>
        <w:rPr>
          <w:b/>
          <w:color w:val="0070C0"/>
        </w:rPr>
      </w:pPr>
      <w:r w:rsidRPr="00C6477D">
        <w:rPr>
          <w:b/>
          <w:color w:val="0070C0"/>
        </w:rPr>
        <w:tab/>
      </w:r>
      <w:r w:rsidRPr="00C6477D">
        <w:rPr>
          <w:b/>
          <w:color w:val="0070C0"/>
        </w:rPr>
        <w:tab/>
      </w:r>
      <w:r w:rsidRPr="00C6477D">
        <w:rPr>
          <w:b/>
          <w:color w:val="0070C0"/>
        </w:rPr>
        <w:tab/>
      </w:r>
      <w:proofErr w:type="spellStart"/>
      <w:r w:rsidRPr="00C6477D">
        <w:rPr>
          <w:b/>
          <w:color w:val="0070C0"/>
        </w:rPr>
        <w:t>spotweld_diameter</w:t>
      </w:r>
      <w:proofErr w:type="spellEnd"/>
      <w:r w:rsidRPr="00C6477D">
        <w:rPr>
          <w:b/>
          <w:color w:val="0070C0"/>
        </w:rPr>
        <w:t>=</w:t>
      </w:r>
      <w:r w:rsidR="00194316">
        <w:rPr>
          <w:b/>
          <w:color w:val="0070C0"/>
        </w:rPr>
        <w:t>"</w:t>
      </w:r>
      <w:r w:rsidRPr="00C6477D">
        <w:rPr>
          <w:b/>
          <w:color w:val="0070C0"/>
        </w:rPr>
        <w:t>4.5</w:t>
      </w:r>
      <w:r w:rsidR="00194316">
        <w:rPr>
          <w:b/>
          <w:color w:val="0070C0"/>
        </w:rPr>
        <w:t>"</w:t>
      </w:r>
      <w:r w:rsidRPr="00C6477D">
        <w:rPr>
          <w:b/>
          <w:color w:val="0070C0"/>
        </w:rPr>
        <w:t xml:space="preserve"> </w:t>
      </w:r>
      <w:proofErr w:type="spellStart"/>
      <w:r w:rsidRPr="00C6477D">
        <w:rPr>
          <w:b/>
          <w:color w:val="0070C0"/>
        </w:rPr>
        <w:t>spotweld_technology</w:t>
      </w:r>
      <w:proofErr w:type="spellEnd"/>
      <w:r w:rsidRPr="00C6477D">
        <w:rPr>
          <w:b/>
          <w:color w:val="0070C0"/>
        </w:rPr>
        <w:t>=</w:t>
      </w:r>
      <w:r w:rsidR="00194316">
        <w:rPr>
          <w:b/>
          <w:color w:val="0070C0"/>
        </w:rPr>
        <w:t>"</w:t>
      </w:r>
      <w:r w:rsidRPr="00C6477D">
        <w:rPr>
          <w:b/>
          <w:color w:val="0070C0"/>
        </w:rPr>
        <w:t>resistance</w:t>
      </w:r>
      <w:r w:rsidR="00194316">
        <w:rPr>
          <w:b/>
          <w:color w:val="0070C0"/>
        </w:rPr>
        <w:t>"</w:t>
      </w:r>
      <w:r>
        <w:rPr>
          <w:b/>
          <w:color w:val="0070C0"/>
        </w:rPr>
        <w:t xml:space="preserve"> </w:t>
      </w:r>
      <w:r w:rsidRPr="00C6477D">
        <w:rPr>
          <w:b/>
          <w:color w:val="0070C0"/>
        </w:rPr>
        <w:t>/&gt;</w:t>
      </w:r>
    </w:p>
    <w:p w14:paraId="7654A3DB" w14:textId="77777777" w:rsidR="00C6477D" w:rsidRDefault="00C6477D" w:rsidP="00C6477D">
      <w:pPr>
        <w:pStyle w:val="XMLCode"/>
        <w:rPr>
          <w:color w:val="0070C0"/>
        </w:rPr>
      </w:pPr>
      <w:r>
        <w:rPr>
          <w:color w:val="0070C0"/>
        </w:rPr>
        <w:tab/>
      </w:r>
      <w:r w:rsidRPr="00C6477D">
        <w:rPr>
          <w:color w:val="0070C0"/>
        </w:rPr>
        <w:t>&lt;/rivet&gt;</w:t>
      </w:r>
    </w:p>
    <w:p w14:paraId="281EEF10" w14:textId="77777777" w:rsidR="00C6477D" w:rsidRDefault="00C6477D" w:rsidP="00C6477D">
      <w:pPr>
        <w:pStyle w:val="XMLCode"/>
      </w:pPr>
      <w:r>
        <w:rPr>
          <w:color w:val="0070C0"/>
        </w:rPr>
        <w:tab/>
      </w:r>
      <w:r>
        <w:t>&lt;appdata&gt;</w:t>
      </w:r>
    </w:p>
    <w:p w14:paraId="45C5FEDF" w14:textId="77777777" w:rsidR="00C6477D" w:rsidRDefault="00C6477D" w:rsidP="00C6477D">
      <w:pPr>
        <w:pStyle w:val="XMLCode"/>
      </w:pPr>
      <w:r>
        <w:tab/>
      </w:r>
      <w:r>
        <w:tab/>
        <w:t>...</w:t>
      </w:r>
    </w:p>
    <w:p w14:paraId="57CF847B" w14:textId="77777777" w:rsidR="00C6477D" w:rsidRDefault="00C6477D" w:rsidP="00C6477D">
      <w:pPr>
        <w:pStyle w:val="XMLCode"/>
      </w:pPr>
      <w:r>
        <w:tab/>
        <w:t>&lt;/appdata&gt;</w:t>
      </w:r>
    </w:p>
    <w:p w14:paraId="4F1A49DC" w14:textId="77777777" w:rsidR="00C6477D" w:rsidRDefault="00C6477D" w:rsidP="00C6477D">
      <w:pPr>
        <w:pStyle w:val="XMLCode"/>
      </w:pPr>
      <w:r>
        <w:t>&lt;/connection_0d&gt;</w:t>
      </w:r>
    </w:p>
    <w:p w14:paraId="3E905B55" w14:textId="77777777" w:rsidR="00C6477D" w:rsidRDefault="00C6477D" w:rsidP="00C6477D">
      <w:pPr>
        <w:pStyle w:val="XMLCode"/>
      </w:pPr>
    </w:p>
    <w:p w14:paraId="430CA09F" w14:textId="77777777" w:rsidR="00A56BB3" w:rsidRDefault="00A56BB3" w:rsidP="00A56BB3">
      <w:pPr>
        <w:pStyle w:val="berschrift3"/>
        <w:rPr>
          <w:ins w:id="772" w:author="nick" w:date="2020-02-20T19:35:00Z"/>
        </w:rPr>
      </w:pPr>
      <w:ins w:id="773" w:author="nick" w:date="2020-02-20T19:35:00Z">
        <w:r>
          <w:t>Clinch Rivet Studs</w:t>
        </w:r>
      </w:ins>
    </w:p>
    <w:p w14:paraId="567ADE4F" w14:textId="228FECCA" w:rsidR="00A56BB3" w:rsidRDefault="00A56BB3" w:rsidP="00A56BB3">
      <w:pPr>
        <w:autoSpaceDE w:val="0"/>
        <w:autoSpaceDN w:val="0"/>
        <w:adjustRightInd w:val="0"/>
        <w:spacing w:after="0"/>
        <w:jc w:val="both"/>
        <w:rPr>
          <w:ins w:id="774" w:author="nick" w:date="2020-02-20T19:36:00Z"/>
        </w:rPr>
      </w:pPr>
      <w:commentRangeStart w:id="775"/>
      <w:ins w:id="776" w:author="nick" w:date="2020-02-20T19:36:00Z">
        <w:r>
          <w:rPr>
            <w:rFonts w:cs="Calibri"/>
            <w:szCs w:val="22"/>
            <w:lang w:eastAsia="en-GB"/>
          </w:rPr>
          <w:t xml:space="preserve">A Clinch Rivet Stud </w:t>
        </w:r>
      </w:ins>
      <w:ins w:id="777" w:author="nick" w:date="2020-02-20T19:37:00Z">
        <w:r>
          <w:rPr>
            <w:rFonts w:cs="Calibri"/>
            <w:szCs w:val="22"/>
            <w:lang w:eastAsia="en-GB"/>
          </w:rPr>
          <w:t>(</w:t>
        </w:r>
        <w:proofErr w:type="spellStart"/>
        <w:r>
          <w:rPr>
            <w:rFonts w:cs="Calibri"/>
            <w:szCs w:val="22"/>
            <w:lang w:eastAsia="en-GB"/>
          </w:rPr>
          <w:t>Clinchnietbolzen</w:t>
        </w:r>
        <w:proofErr w:type="spellEnd"/>
        <w:r>
          <w:rPr>
            <w:rFonts w:cs="Calibri"/>
            <w:szCs w:val="22"/>
            <w:lang w:eastAsia="en-GB"/>
          </w:rPr>
          <w:t xml:space="preserve">, or CNB) is </w:t>
        </w:r>
      </w:ins>
      <w:ins w:id="778" w:author="nick" w:date="2020-02-20T19:36:00Z">
        <w:r>
          <w:rPr>
            <w:rFonts w:cs="Calibri"/>
            <w:szCs w:val="22"/>
            <w:lang w:eastAsia="en-GB"/>
          </w:rPr>
          <w:t xml:space="preserve">fixed to the base metal sheet, typically by </w:t>
        </w:r>
        <w:r>
          <w:t>cold forming</w:t>
        </w:r>
      </w:ins>
      <w:ins w:id="779" w:author="Dr. Carsten Franke" w:date="2020-03-09T14:42:00Z">
        <w:r w:rsidR="00004854">
          <w:t>. The</w:t>
        </w:r>
      </w:ins>
      <w:ins w:id="780" w:author="nick" w:date="2020-02-20T19:36:00Z">
        <w:r>
          <w:t xml:space="preserve"> fastening method </w:t>
        </w:r>
        <w:del w:id="781" w:author="Dr. Carsten Franke" w:date="2020-03-09T14:42:00Z">
          <w:r w:rsidDel="00004854">
            <w:delText>without</w:delText>
          </w:r>
        </w:del>
      </w:ins>
      <w:ins w:id="782" w:author="Dr. Carsten Franke" w:date="2020-03-09T14:42:00Z">
        <w:r w:rsidR="00004854">
          <w:t>does not need</w:t>
        </w:r>
      </w:ins>
      <w:ins w:id="783" w:author="nick" w:date="2020-02-20T19:36:00Z">
        <w:r>
          <w:t xml:space="preserve"> additional components</w:t>
        </w:r>
      </w:ins>
      <w:ins w:id="784" w:author="Dr. Carsten Franke" w:date="2020-03-09T14:42:00Z">
        <w:r w:rsidR="00004854">
          <w:t>. It uses</w:t>
        </w:r>
      </w:ins>
      <w:ins w:id="785" w:author="nick" w:date="2020-02-20T19:36:00Z">
        <w:del w:id="786" w:author="Dr. Carsten Franke" w:date="2020-03-09T14:42:00Z">
          <w:r w:rsidDel="00004854">
            <w:delText>, using</w:delText>
          </w:r>
        </w:del>
        <w:r>
          <w:t xml:space="preserve"> special tools to plastically form a mechanical interlock between the pin and the sheet.</w:t>
        </w:r>
      </w:ins>
      <w:commentRangeEnd w:id="775"/>
      <w:r w:rsidR="00004854">
        <w:rPr>
          <w:rStyle w:val="Kommentarzeichen"/>
          <w:lang w:eastAsia="x-none"/>
        </w:rPr>
        <w:commentReference w:id="775"/>
      </w:r>
      <w:ins w:id="787" w:author="Dr. Carsten Franke" w:date="2020-03-09T14:43:00Z">
        <w:r w:rsidR="00004854">
          <w:t xml:space="preserve"> </w:t>
        </w:r>
      </w:ins>
    </w:p>
    <w:p w14:paraId="42AF61C7" w14:textId="11D760B2" w:rsidR="00A56BB3" w:rsidRDefault="00A56BB3" w:rsidP="00EF55DB">
      <w:pPr>
        <w:autoSpaceDE w:val="0"/>
        <w:autoSpaceDN w:val="0"/>
        <w:adjustRightInd w:val="0"/>
        <w:spacing w:before="240" w:after="0"/>
        <w:jc w:val="both"/>
        <w:rPr>
          <w:ins w:id="788" w:author="nick" w:date="2020-02-20T19:36:00Z"/>
          <w:rFonts w:cs="Calibri"/>
          <w:szCs w:val="22"/>
          <w:lang w:eastAsia="en-GB"/>
        </w:rPr>
      </w:pPr>
      <w:ins w:id="789" w:author="nick" w:date="2020-02-20T19:36:00Z">
        <w:del w:id="790" w:author="Dr. Carsten Franke" w:date="2020-03-09T14:44:00Z">
          <w:r w:rsidDel="006E6746">
            <w:delText xml:space="preserve">Ultimately, </w:delText>
          </w:r>
        </w:del>
      </w:ins>
      <w:ins w:id="791" w:author="nick" w:date="2020-02-20T19:38:00Z">
        <w:del w:id="792" w:author="Dr. Carsten Franke" w:date="2020-03-09T14:44:00Z">
          <w:r w:rsidDel="006E6746">
            <w:delText>o</w:delText>
          </w:r>
        </w:del>
      </w:ins>
      <w:ins w:id="793" w:author="Dr. Carsten Franke" w:date="2020-03-09T14:44:00Z">
        <w:r w:rsidR="006E6746">
          <w:t>O</w:t>
        </w:r>
      </w:ins>
      <w:ins w:id="794" w:author="nick" w:date="2020-02-20T19:38:00Z">
        <w:r>
          <w:t>ne or more panels</w:t>
        </w:r>
      </w:ins>
      <w:ins w:id="795" w:author="nick" w:date="2020-02-20T19:44:00Z">
        <w:r>
          <w:t>, typically of different material, are</w:t>
        </w:r>
      </w:ins>
      <w:ins w:id="796" w:author="nick" w:date="2020-02-20T19:38:00Z">
        <w:r>
          <w:t xml:space="preserve"> </w:t>
        </w:r>
      </w:ins>
      <w:ins w:id="797" w:author="nick" w:date="2020-02-21T19:42:00Z">
        <w:r w:rsidR="00541D66">
          <w:t>attached</w:t>
        </w:r>
      </w:ins>
      <w:ins w:id="798" w:author="nick" w:date="2020-02-20T19:36:00Z">
        <w:r>
          <w:t xml:space="preserve"> to </w:t>
        </w:r>
      </w:ins>
      <w:ins w:id="799" w:author="nick" w:date="2020-02-20T19:38:00Z">
        <w:r>
          <w:t xml:space="preserve">the stud </w:t>
        </w:r>
      </w:ins>
      <w:ins w:id="800" w:author="nick" w:date="2020-02-20T19:45:00Z">
        <w:r w:rsidR="00E65321">
          <w:t xml:space="preserve">and </w:t>
        </w:r>
      </w:ins>
      <w:ins w:id="801" w:author="nick" w:date="2020-02-20T19:47:00Z">
        <w:r w:rsidR="00E65321">
          <w:t>fastened</w:t>
        </w:r>
      </w:ins>
      <w:ins w:id="802" w:author="nick" w:date="2020-02-20T19:46:00Z">
        <w:r w:rsidR="00E65321">
          <w:t xml:space="preserve"> </w:t>
        </w:r>
      </w:ins>
      <w:ins w:id="803" w:author="nick" w:date="2020-02-20T19:45:00Z">
        <w:r w:rsidR="00E65321">
          <w:t xml:space="preserve">using </w:t>
        </w:r>
      </w:ins>
      <w:ins w:id="804" w:author="nick" w:date="2020-02-20T19:47:00Z">
        <w:r w:rsidR="00E65321">
          <w:t>a counterpart (</w:t>
        </w:r>
      </w:ins>
      <w:ins w:id="805" w:author="nick" w:date="2020-02-20T19:45:00Z">
        <w:r w:rsidR="00E65321">
          <w:t>a coarse nut, or a Tucker plastic nut</w:t>
        </w:r>
      </w:ins>
      <w:ins w:id="806" w:author="nick" w:date="2020-02-20T19:47:00Z">
        <w:r w:rsidR="00E65321">
          <w:t>)</w:t>
        </w:r>
      </w:ins>
      <w:ins w:id="807" w:author="nick" w:date="2020-02-20T19:46:00Z">
        <w:r w:rsidR="00E65321">
          <w:t>.</w:t>
        </w:r>
      </w:ins>
      <w:ins w:id="808" w:author="Dr. Carsten Franke" w:date="2020-03-09T14:43:00Z">
        <w:r w:rsidR="006E6746">
          <w:t xml:space="preserve"> </w:t>
        </w:r>
      </w:ins>
    </w:p>
    <w:p w14:paraId="5D46EA68" w14:textId="77777777" w:rsidR="00A56BB3" w:rsidRDefault="00E65321" w:rsidP="0047200E">
      <w:pPr>
        <w:keepNext/>
        <w:jc w:val="center"/>
        <w:rPr>
          <w:ins w:id="809" w:author="nick" w:date="2020-02-20T19:51:00Z"/>
          <w:lang w:eastAsia="x-none"/>
        </w:rPr>
      </w:pPr>
      <w:ins w:id="810" w:author="nick" w:date="2020-02-20T19:54:00Z">
        <w:r>
          <w:rPr>
            <w:noProof/>
            <w:lang w:eastAsia="en-US"/>
          </w:rPr>
          <w:lastRenderedPageBreak/>
          <w:drawing>
            <wp:inline distT="0" distB="0" distL="0" distR="0" wp14:anchorId="7CE1DC6B" wp14:editId="7FD1E290">
              <wp:extent cx="2567940" cy="1382395"/>
              <wp:effectExtent l="0" t="0" r="3810" b="825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567940" cy="1382395"/>
                      </a:xfrm>
                      <a:prstGeom prst="rect">
                        <a:avLst/>
                      </a:prstGeom>
                      <a:noFill/>
                      <a:ln>
                        <a:noFill/>
                      </a:ln>
                    </pic:spPr>
                  </pic:pic>
                </a:graphicData>
              </a:graphic>
            </wp:inline>
          </w:drawing>
        </w:r>
      </w:ins>
      <w:ins w:id="811" w:author="nick" w:date="2020-02-20T19:56:00Z">
        <w:r>
          <w:rPr>
            <w:noProof/>
            <w:lang w:eastAsia="en-US"/>
          </w:rPr>
          <w:drawing>
            <wp:inline distT="0" distB="0" distL="0" distR="0" wp14:anchorId="31EDAB85" wp14:editId="05D9D4E0">
              <wp:extent cx="1877519" cy="1385751"/>
              <wp:effectExtent l="0" t="0" r="8890" b="508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877580" cy="1385796"/>
                      </a:xfrm>
                      <a:prstGeom prst="rect">
                        <a:avLst/>
                      </a:prstGeom>
                      <a:noFill/>
                      <a:ln>
                        <a:noFill/>
                      </a:ln>
                    </pic:spPr>
                  </pic:pic>
                </a:graphicData>
              </a:graphic>
            </wp:inline>
          </w:drawing>
        </w:r>
      </w:ins>
    </w:p>
    <w:p w14:paraId="049B6CD4" w14:textId="37219DCD" w:rsidR="0047200E" w:rsidRDefault="0047200E" w:rsidP="0047200E">
      <w:pPr>
        <w:pStyle w:val="Beschriftung"/>
        <w:rPr>
          <w:ins w:id="812" w:author="nick" w:date="2020-02-20T19:57:00Z"/>
        </w:rPr>
      </w:pPr>
      <w:ins w:id="813" w:author="nick" w:date="2020-02-20T19:57:00Z">
        <w:r>
          <w:t xml:space="preserve">Figure </w:t>
        </w:r>
        <w:r>
          <w:fldChar w:fldCharType="begin"/>
        </w:r>
        <w:r>
          <w:instrText xml:space="preserve"> SEQ Figure \* ARABIC </w:instrText>
        </w:r>
      </w:ins>
      <w:r>
        <w:fldChar w:fldCharType="separate"/>
      </w:r>
      <w:r w:rsidR="002D3CC9">
        <w:rPr>
          <w:noProof/>
        </w:rPr>
        <w:t>18</w:t>
      </w:r>
      <w:ins w:id="814" w:author="nick" w:date="2020-02-20T19:57:00Z">
        <w:r>
          <w:fldChar w:fldCharType="end"/>
        </w:r>
        <w:r>
          <w:t xml:space="preserve"> Clinch</w:t>
        </w:r>
      </w:ins>
      <w:ins w:id="815" w:author="Dr. Carsten Franke" w:date="2020-03-09T14:49:00Z">
        <w:r w:rsidR="006E6FBC">
          <w:t xml:space="preserve"> Rivet Stud </w:t>
        </w:r>
      </w:ins>
      <w:ins w:id="816" w:author="nick" w:date="2020-02-20T19:57:00Z">
        <w:del w:id="817" w:author="Dr. Carsten Franke" w:date="2020-03-09T14:49:00Z">
          <w:r w:rsidDel="006E6FBC">
            <w:delText>nietbolzen</w:delText>
          </w:r>
        </w:del>
      </w:ins>
      <w:ins w:id="818" w:author="nick" w:date="2020-02-20T19:58:00Z">
        <w:del w:id="819" w:author="Dr. Carsten Franke" w:date="2020-03-09T14:49:00Z">
          <w:r w:rsidDel="006E6FBC">
            <w:delText xml:space="preserve"> t</w:delText>
          </w:r>
        </w:del>
      </w:ins>
      <w:ins w:id="820" w:author="Dr. Carsten Franke" w:date="2020-03-09T14:49:00Z">
        <w:r w:rsidR="006E6FBC">
          <w:t>T</w:t>
        </w:r>
      </w:ins>
      <w:ins w:id="821" w:author="nick" w:date="2020-02-20T19:58:00Z">
        <w:r>
          <w:t>ypes</w:t>
        </w:r>
      </w:ins>
    </w:p>
    <w:p w14:paraId="59AABAB6" w14:textId="1FAF862F" w:rsidR="00E65321" w:rsidRDefault="00E65321" w:rsidP="00E65321">
      <w:pPr>
        <w:jc w:val="center"/>
        <w:rPr>
          <w:ins w:id="822" w:author="nick" w:date="2020-02-20T20:00:00Z"/>
          <w:i/>
          <w:sz w:val="18"/>
        </w:rPr>
      </w:pPr>
      <w:ins w:id="823" w:author="nick" w:date="2020-02-20T19:51:00Z">
        <w:r w:rsidRPr="00034C0D">
          <w:rPr>
            <w:i/>
            <w:sz w:val="18"/>
          </w:rPr>
          <w:t>Source of image:</w:t>
        </w:r>
        <w:r w:rsidRPr="00E65321">
          <w:rPr>
            <w:i/>
            <w:sz w:val="18"/>
          </w:rPr>
          <w:t xml:space="preserve"> </w:t>
        </w:r>
      </w:ins>
      <w:ins w:id="824" w:author="nick" w:date="2020-02-20T20:00:00Z">
        <w:r w:rsidR="0047200E">
          <w:rPr>
            <w:i/>
            <w:sz w:val="18"/>
          </w:rPr>
          <w:fldChar w:fldCharType="begin"/>
        </w:r>
        <w:r w:rsidR="0047200E">
          <w:rPr>
            <w:i/>
            <w:sz w:val="18"/>
          </w:rPr>
          <w:instrText xml:space="preserve"> HYPERLINK "</w:instrText>
        </w:r>
      </w:ins>
      <w:ins w:id="825" w:author="nick" w:date="2020-02-20T19:52:00Z">
        <w:r w:rsidR="0047200E" w:rsidRPr="00E65321">
          <w:rPr>
            <w:i/>
            <w:sz w:val="18"/>
          </w:rPr>
          <w:instrText>https://de.tox-pressotechnik.com/assets/countries/DE/pdf/TOX_Functional_Elements_85_de.pdf</w:instrText>
        </w:r>
      </w:ins>
      <w:ins w:id="826" w:author="nick" w:date="2020-02-20T20:00:00Z">
        <w:r w:rsidR="0047200E">
          <w:rPr>
            <w:i/>
            <w:sz w:val="18"/>
          </w:rPr>
          <w:instrText xml:space="preserve">" </w:instrText>
        </w:r>
      </w:ins>
      <w:r w:rsidR="002D3CC9">
        <w:rPr>
          <w:i/>
          <w:sz w:val="18"/>
        </w:rPr>
      </w:r>
      <w:ins w:id="827" w:author="nick" w:date="2020-02-20T20:00:00Z">
        <w:r w:rsidR="0047200E">
          <w:rPr>
            <w:i/>
            <w:sz w:val="18"/>
          </w:rPr>
          <w:fldChar w:fldCharType="separate"/>
        </w:r>
      </w:ins>
      <w:ins w:id="828" w:author="nick" w:date="2020-02-20T19:52:00Z">
        <w:r w:rsidR="0047200E" w:rsidRPr="004929C7">
          <w:rPr>
            <w:rStyle w:val="Hyperlink"/>
            <w:i/>
            <w:sz w:val="18"/>
          </w:rPr>
          <w:t>https://de.tox-pressotechnik.com/assets/countries/DE/pdf/TOX_Functional_Elements_85_de.pdf</w:t>
        </w:r>
      </w:ins>
      <w:ins w:id="829" w:author="nick" w:date="2020-02-20T20:00:00Z">
        <w:r w:rsidR="0047200E">
          <w:rPr>
            <w:i/>
            <w:sz w:val="18"/>
          </w:rPr>
          <w:fldChar w:fldCharType="end"/>
        </w:r>
      </w:ins>
    </w:p>
    <w:p w14:paraId="05C9ACB7" w14:textId="77777777" w:rsidR="0047200E" w:rsidRDefault="0047200E" w:rsidP="0047200E">
      <w:pPr>
        <w:keepNext/>
        <w:jc w:val="center"/>
        <w:rPr>
          <w:ins w:id="830" w:author="nick" w:date="2020-02-20T20:00:00Z"/>
        </w:rPr>
      </w:pPr>
      <w:ins w:id="831" w:author="nick" w:date="2020-02-20T20:00:00Z">
        <w:r>
          <w:rPr>
            <w:noProof/>
            <w:lang w:eastAsia="en-US"/>
          </w:rPr>
          <w:drawing>
            <wp:inline distT="0" distB="0" distL="0" distR="0" wp14:anchorId="10C85AC3" wp14:editId="714EA5F5">
              <wp:extent cx="2346308" cy="1685707"/>
              <wp:effectExtent l="76200" t="76200" r="130810" b="124460"/>
              <wp:docPr id="146" name="Grafik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Grafik 6"/>
                      <pic:cNvPicPr preferRelativeResize="0">
                        <a:picLocks/>
                      </pic:cNvPicPr>
                    </pic:nvPicPr>
                    <pic:blipFill>
                      <a:blip r:embed="rId81"/>
                      <a:stretch>
                        <a:fillRect/>
                      </a:stretch>
                    </pic:blipFill>
                    <pic:spPr>
                      <a:xfrm>
                        <a:off x="0" y="0"/>
                        <a:ext cx="2346593" cy="168591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ins>
    </w:p>
    <w:p w14:paraId="24F39EBB" w14:textId="6B020CF4" w:rsidR="0047200E" w:rsidRPr="0047200E" w:rsidRDefault="0047200E" w:rsidP="0047200E">
      <w:pPr>
        <w:pStyle w:val="Beschriftung"/>
        <w:rPr>
          <w:ins w:id="832" w:author="nick" w:date="2020-02-20T19:51:00Z"/>
        </w:rPr>
      </w:pPr>
      <w:ins w:id="833" w:author="nick" w:date="2020-02-20T20:00:00Z">
        <w:r>
          <w:t xml:space="preserve">Figure </w:t>
        </w:r>
        <w:r>
          <w:fldChar w:fldCharType="begin"/>
        </w:r>
        <w:r>
          <w:instrText xml:space="preserve"> SEQ Figure \* ARABIC </w:instrText>
        </w:r>
      </w:ins>
      <w:r>
        <w:fldChar w:fldCharType="separate"/>
      </w:r>
      <w:r w:rsidR="002D3CC9">
        <w:rPr>
          <w:noProof/>
        </w:rPr>
        <w:t>19</w:t>
      </w:r>
      <w:ins w:id="834" w:author="nick" w:date="2020-02-20T20:00:00Z">
        <w:r>
          <w:fldChar w:fldCharType="end"/>
        </w:r>
        <w:r>
          <w:t xml:space="preserve"> </w:t>
        </w:r>
      </w:ins>
      <w:ins w:id="835" w:author="nick" w:date="2020-02-20T20:01:00Z">
        <w:r>
          <w:t xml:space="preserve">Clinch Rivet Stud: </w:t>
        </w:r>
      </w:ins>
      <w:ins w:id="836" w:author="nick" w:date="2020-02-20T20:00:00Z">
        <w:r>
          <w:t>B</w:t>
        </w:r>
      </w:ins>
      <w:ins w:id="837" w:author="nick" w:date="2020-02-20T20:01:00Z">
        <w:r>
          <w:t xml:space="preserve">all </w:t>
        </w:r>
      </w:ins>
      <w:ins w:id="838" w:author="nick" w:date="2020-02-20T20:05:00Z">
        <w:r>
          <w:t>stud</w:t>
        </w:r>
      </w:ins>
    </w:p>
    <w:p w14:paraId="311D32E4" w14:textId="77777777" w:rsidR="00541D66" w:rsidRDefault="00541D66" w:rsidP="0047200E">
      <w:pPr>
        <w:spacing w:before="120"/>
        <w:jc w:val="both"/>
        <w:rPr>
          <w:ins w:id="839" w:author="nick" w:date="2020-02-21T19:43:00Z"/>
        </w:rPr>
      </w:pPr>
    </w:p>
    <w:p w14:paraId="48362F31" w14:textId="378FFCBB" w:rsidR="0047200E" w:rsidRDefault="0047200E" w:rsidP="0047200E">
      <w:pPr>
        <w:spacing w:before="120"/>
        <w:jc w:val="both"/>
        <w:rPr>
          <w:ins w:id="840" w:author="nick" w:date="2020-02-20T19:59:00Z"/>
        </w:rPr>
      </w:pPr>
      <w:ins w:id="841" w:author="nick" w:date="2020-02-20T19:59:00Z">
        <w:r>
          <w:t xml:space="preserve">A </w:t>
        </w:r>
      </w:ins>
      <w:ins w:id="842" w:author="nick" w:date="2020-02-20T20:05:00Z">
        <w:r>
          <w:t xml:space="preserve">clinch </w:t>
        </w:r>
      </w:ins>
      <w:ins w:id="843" w:author="nick" w:date="2020-02-20T19:59:00Z">
        <w:r>
          <w:t xml:space="preserve">rivet </w:t>
        </w:r>
      </w:ins>
      <w:ins w:id="844" w:author="nick" w:date="2020-02-20T20:05:00Z">
        <w:r>
          <w:t xml:space="preserve">stud </w:t>
        </w:r>
      </w:ins>
      <w:ins w:id="845" w:author="nick" w:date="2020-02-20T19:59:00Z">
        <w:r>
          <w:t xml:space="preserve">is denoted by a nested element </w:t>
        </w:r>
        <w:r w:rsidRPr="0034718C">
          <w:rPr>
            <w:rStyle w:val="elementdeftypeChar"/>
          </w:rPr>
          <w:t>&lt;</w:t>
        </w:r>
      </w:ins>
      <w:proofErr w:type="spellStart"/>
      <w:ins w:id="846" w:author="nick" w:date="2020-02-20T20:05:00Z">
        <w:r>
          <w:rPr>
            <w:rStyle w:val="elementdeftypeChar"/>
          </w:rPr>
          <w:t>clinch_rivet_stud</w:t>
        </w:r>
      </w:ins>
      <w:proofErr w:type="spellEnd"/>
      <w:ins w:id="847" w:author="nick" w:date="2020-02-20T19:59:00Z">
        <w:r>
          <w:rPr>
            <w:rStyle w:val="elementdeftypeChar"/>
          </w:rPr>
          <w:t>/</w:t>
        </w:r>
        <w:r w:rsidRPr="0034718C">
          <w:rPr>
            <w:rStyle w:val="elementdeftypeChar"/>
          </w:rPr>
          <w:t>&gt;</w:t>
        </w:r>
        <w:r>
          <w:t xml:space="preserve"> within </w:t>
        </w:r>
        <w:r w:rsidRPr="0034718C">
          <w:rPr>
            <w:rStyle w:val="elementdeftypeChar"/>
          </w:rPr>
          <w:t>&lt;rivet</w:t>
        </w:r>
        <w:r>
          <w:rPr>
            <w:rStyle w:val="elementdeftypeChar"/>
          </w:rPr>
          <w:t>/</w:t>
        </w:r>
        <w:r w:rsidRPr="0034718C">
          <w:rPr>
            <w:rStyle w:val="elementdeftypeChar"/>
          </w:rPr>
          <w:t>&gt;</w:t>
        </w:r>
        <w:r>
          <w:t xml:space="preserve">. This </w:t>
        </w:r>
      </w:ins>
      <w:ins w:id="848" w:author="Dr. Carsten Franke" w:date="2020-03-09T14:51:00Z">
        <w:r w:rsidR="006E6FBC">
          <w:t xml:space="preserve">kind of </w:t>
        </w:r>
      </w:ins>
      <w:ins w:id="849" w:author="Dr. Carsten Franke" w:date="2020-03-09T15:39:00Z">
        <w:r w:rsidR="00997352">
          <w:t>j</w:t>
        </w:r>
      </w:ins>
      <w:ins w:id="850" w:author="Dr. Carsten Franke" w:date="2020-03-09T14:51:00Z">
        <w:r w:rsidR="006E6FBC">
          <w:t xml:space="preserve">oint </w:t>
        </w:r>
      </w:ins>
      <w:ins w:id="851" w:author="nick" w:date="2020-02-20T19:59:00Z">
        <w:del w:id="852" w:author="Dr. Carsten Franke" w:date="2020-03-09T14:52:00Z">
          <w:r w:rsidDel="006E6FBC">
            <w:delText xml:space="preserve">element </w:delText>
          </w:r>
        </w:del>
        <w:r>
          <w:t xml:space="preserve">is described completely by </w:t>
        </w:r>
      </w:ins>
      <w:ins w:id="853" w:author="Dr. Carsten Franke" w:date="2020-03-09T14:52:00Z">
        <w:r w:rsidR="006E6FBC">
          <w:t xml:space="preserve">the attributes of both XML elements. </w:t>
        </w:r>
      </w:ins>
      <w:ins w:id="854" w:author="nick" w:date="2020-02-20T19:59:00Z">
        <w:del w:id="855" w:author="Dr. Carsten Franke" w:date="2020-03-09T14:52:00Z">
          <w:r w:rsidDel="006E6FBC">
            <w:delText xml:space="preserve">its attributes and parent element attributes within </w:delText>
          </w:r>
          <w:r w:rsidRPr="00474735" w:rsidDel="006E6FBC">
            <w:rPr>
              <w:rStyle w:val="elementdeftypeChar"/>
            </w:rPr>
            <w:delText>&lt;rivet</w:delText>
          </w:r>
          <w:r w:rsidDel="006E6FBC">
            <w:rPr>
              <w:rStyle w:val="elementdeftypeChar"/>
            </w:rPr>
            <w:delText>/</w:delText>
          </w:r>
          <w:r w:rsidRPr="00474735" w:rsidDel="006E6FBC">
            <w:rPr>
              <w:rStyle w:val="elementdeftypeChar"/>
            </w:rPr>
            <w:delText>&gt;</w:delText>
          </w:r>
          <w:r w:rsidDel="006E6FBC">
            <w:delText>. Especially t</w:delText>
          </w:r>
        </w:del>
      </w:ins>
      <w:ins w:id="856" w:author="Dr. Carsten Franke" w:date="2020-03-09T14:52:00Z">
        <w:r w:rsidR="006E6FBC">
          <w:t>T</w:t>
        </w:r>
      </w:ins>
      <w:ins w:id="857" w:author="nick" w:date="2020-02-20T19:59:00Z">
        <w:r>
          <w:t xml:space="preserve">he attributes </w:t>
        </w:r>
        <w:proofErr w:type="spellStart"/>
        <w:r w:rsidRPr="00A32748">
          <w:rPr>
            <w:rStyle w:val="elementdeftypeChar"/>
          </w:rPr>
          <w:t>shaft_diameter</w:t>
        </w:r>
        <w:proofErr w:type="spellEnd"/>
        <w:r>
          <w:t xml:space="preserve">, </w:t>
        </w:r>
        <w:r w:rsidRPr="00A32748">
          <w:rPr>
            <w:rStyle w:val="elementdeftypeChar"/>
          </w:rPr>
          <w:t>length</w:t>
        </w:r>
        <w:r>
          <w:t xml:space="preserve">, and </w:t>
        </w:r>
      </w:ins>
      <w:proofErr w:type="spellStart"/>
      <w:ins w:id="858" w:author="nick" w:date="2020-02-20T20:06:00Z">
        <w:r>
          <w:rPr>
            <w:rStyle w:val="elementdeftypeChar"/>
          </w:rPr>
          <w:t>part_code</w:t>
        </w:r>
      </w:ins>
      <w:proofErr w:type="spellEnd"/>
      <w:ins w:id="859" w:author="nick" w:date="2020-02-20T19:59:00Z">
        <w:r>
          <w:t xml:space="preserve"> </w:t>
        </w:r>
        <w:proofErr w:type="gramStart"/>
        <w:r>
          <w:t>are</w:t>
        </w:r>
        <w:proofErr w:type="gramEnd"/>
        <w:r>
          <w:t xml:space="preserve"> inherited from </w:t>
        </w:r>
        <w:r w:rsidRPr="00474735">
          <w:rPr>
            <w:rStyle w:val="elementdeftypeChar"/>
          </w:rPr>
          <w:t>&lt;rivet</w:t>
        </w:r>
        <w:r>
          <w:rPr>
            <w:rStyle w:val="elementdeftypeChar"/>
          </w:rPr>
          <w:t>/</w:t>
        </w:r>
        <w:r w:rsidRPr="00474735">
          <w:rPr>
            <w:rStyle w:val="elementdeftypeChar"/>
          </w:rPr>
          <w:t>&gt;</w:t>
        </w:r>
        <w:r>
          <w:t xml:space="preserve"> element. </w:t>
        </w:r>
        <w:commentRangeStart w:id="860"/>
        <w:del w:id="861" w:author="Dr. Carsten Franke" w:date="2020-03-09T14:53:00Z">
          <w:r w:rsidDel="006E6FBC">
            <w:delText xml:space="preserve">Other rivet parameters (e.g.: </w:delText>
          </w:r>
        </w:del>
      </w:ins>
      <w:ins w:id="862" w:author="nick" w:date="2020-02-20T20:06:00Z">
        <w:del w:id="863" w:author="Dr. Carsten Franke" w:date="2020-03-09T14:53:00Z">
          <w:r w:rsidR="00441C11" w:rsidDel="006E6FBC">
            <w:rPr>
              <w:rStyle w:val="elementdeftypeChar"/>
            </w:rPr>
            <w:delText>hardness</w:delText>
          </w:r>
        </w:del>
      </w:ins>
      <w:ins w:id="864" w:author="nick" w:date="2020-02-20T19:59:00Z">
        <w:del w:id="865" w:author="Dr. Carsten Franke" w:date="2020-03-09T14:53:00Z">
          <w:r w:rsidDel="006E6FBC">
            <w:delText xml:space="preserve">) may be treated </w:delText>
          </w:r>
        </w:del>
      </w:ins>
      <w:ins w:id="866" w:author="nick" w:date="2020-02-21T19:39:00Z">
        <w:del w:id="867" w:author="Dr. Carsten Franke" w:date="2020-03-09T14:53:00Z">
          <w:r w:rsidR="00541D66" w:rsidDel="006E6FBC">
            <w:delText xml:space="preserve">as </w:delText>
          </w:r>
        </w:del>
      </w:ins>
      <w:ins w:id="868" w:author="nick" w:date="2020-02-20T19:59:00Z">
        <w:del w:id="869" w:author="Dr. Carsten Franke" w:date="2020-03-09T14:53:00Z">
          <w:r w:rsidDel="006E6FBC">
            <w:delText>meaningless.</w:delText>
          </w:r>
        </w:del>
      </w:ins>
      <w:commentRangeEnd w:id="860"/>
      <w:r w:rsidR="006E6FBC">
        <w:rPr>
          <w:rStyle w:val="Kommentarzeichen"/>
          <w:lang w:eastAsia="x-none"/>
        </w:rPr>
        <w:commentReference w:id="860"/>
      </w:r>
    </w:p>
    <w:p w14:paraId="61BD46E3" w14:textId="77777777" w:rsidR="0047200E" w:rsidRDefault="0047200E" w:rsidP="0047200E">
      <w:pPr>
        <w:spacing w:before="120"/>
        <w:jc w:val="both"/>
        <w:rPr>
          <w:ins w:id="870" w:author="nick" w:date="2020-02-20T19:59:00Z"/>
        </w:rPr>
      </w:pPr>
      <w:ins w:id="871" w:author="nick" w:date="2020-02-20T19:59:00Z">
        <w:r>
          <w:t xml:space="preserve">XML specification of </w:t>
        </w:r>
        <w:r w:rsidRPr="00FC1F60">
          <w:rPr>
            <w:rStyle w:val="elementdeftypeChar"/>
          </w:rPr>
          <w:t>&lt;</w:t>
        </w:r>
      </w:ins>
      <w:proofErr w:type="spellStart"/>
      <w:ins w:id="872" w:author="nick" w:date="2020-02-20T20:07:00Z">
        <w:r w:rsidR="00441C11">
          <w:rPr>
            <w:rStyle w:val="elementdeftypeChar"/>
          </w:rPr>
          <w:t>clinch_rivet_stud</w:t>
        </w:r>
      </w:ins>
      <w:proofErr w:type="spellEnd"/>
      <w:ins w:id="873" w:author="nick" w:date="2020-02-20T19:59:00Z">
        <w:r>
          <w:rPr>
            <w:rStyle w:val="elementdeftypeChar"/>
          </w:rPr>
          <w:t>/</w:t>
        </w:r>
        <w:r w:rsidRPr="00FC1F60">
          <w:rPr>
            <w:rStyle w:val="elementdeftypeChar"/>
          </w:rPr>
          <w:t>&gt;</w:t>
        </w:r>
        <w:r>
          <w:t xml:space="preserve"> element:</w:t>
        </w:r>
      </w:ins>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47200E" w:rsidRPr="00226A3F" w14:paraId="44B680E5" w14:textId="77777777" w:rsidTr="00BE0BF2">
        <w:trPr>
          <w:tblHeader/>
          <w:jc w:val="center"/>
          <w:ins w:id="874" w:author="nick" w:date="2020-02-20T19:59:00Z"/>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55555F" w14:textId="77777777" w:rsidR="0047200E" w:rsidRPr="00226A3F" w:rsidRDefault="0047200E" w:rsidP="00BE0BF2">
            <w:pPr>
              <w:keepNext/>
              <w:rPr>
                <w:ins w:id="875" w:author="nick" w:date="2020-02-20T19:59:00Z"/>
                <w:b/>
                <w:i/>
              </w:rPr>
            </w:pPr>
            <w:ins w:id="876" w:author="nick" w:date="2020-02-20T19:59:00Z">
              <w:r w:rsidRPr="00226A3F">
                <w:rPr>
                  <w:b/>
                  <w:i/>
                </w:rPr>
                <w:t>Attributes</w:t>
              </w:r>
            </w:ins>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5B8EE5C" w14:textId="77777777" w:rsidR="0047200E" w:rsidRPr="00226A3F" w:rsidRDefault="0047200E" w:rsidP="00BE0BF2">
            <w:pPr>
              <w:keepNext/>
              <w:rPr>
                <w:ins w:id="877" w:author="nick" w:date="2020-02-20T19:59:00Z"/>
                <w:b/>
                <w:i/>
              </w:rPr>
            </w:pPr>
            <w:ins w:id="878" w:author="nick" w:date="2020-02-20T19:59:00Z">
              <w:r w:rsidRPr="00226A3F">
                <w:rPr>
                  <w:b/>
                  <w:i/>
                </w:rPr>
                <w:t>Type</w:t>
              </w:r>
            </w:ins>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9D18E3" w14:textId="77777777" w:rsidR="0047200E" w:rsidRPr="00226A3F" w:rsidRDefault="0047200E" w:rsidP="00BE0BF2">
            <w:pPr>
              <w:keepNext/>
              <w:rPr>
                <w:ins w:id="879" w:author="nick" w:date="2020-02-20T19:59:00Z"/>
                <w:b/>
                <w:i/>
              </w:rPr>
            </w:pPr>
            <w:ins w:id="880" w:author="nick" w:date="2020-02-20T19:59:00Z">
              <w:r w:rsidRPr="00226A3F">
                <w:rPr>
                  <w:b/>
                  <w:i/>
                </w:rPr>
                <w:t>Value Space</w:t>
              </w:r>
            </w:ins>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D091A9" w14:textId="77777777" w:rsidR="0047200E" w:rsidRPr="00226A3F" w:rsidRDefault="0047200E" w:rsidP="00BE0BF2">
            <w:pPr>
              <w:keepNext/>
              <w:rPr>
                <w:ins w:id="881" w:author="nick" w:date="2020-02-20T19:59:00Z"/>
                <w:b/>
                <w:i/>
              </w:rPr>
            </w:pPr>
            <w:ins w:id="882" w:author="nick" w:date="2020-02-20T19:59:00Z">
              <w:r>
                <w:rPr>
                  <w:b/>
                  <w:i/>
                </w:rPr>
                <w:t>Use</w:t>
              </w:r>
            </w:ins>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F70C807" w14:textId="77777777" w:rsidR="0047200E" w:rsidRPr="00226A3F" w:rsidRDefault="0047200E" w:rsidP="00BE0BF2">
            <w:pPr>
              <w:keepNext/>
              <w:rPr>
                <w:ins w:id="883" w:author="nick" w:date="2020-02-20T19:59:00Z"/>
                <w:b/>
                <w:i/>
              </w:rPr>
            </w:pPr>
            <w:ins w:id="884" w:author="nick" w:date="2020-02-20T19:59:00Z">
              <w:r w:rsidRPr="00226A3F">
                <w:rPr>
                  <w:b/>
                  <w:i/>
                </w:rPr>
                <w:t>Constraint</w:t>
              </w:r>
            </w:ins>
          </w:p>
        </w:tc>
      </w:tr>
      <w:tr w:rsidR="0047200E" w:rsidRPr="00226A3F" w14:paraId="3BAC53E3" w14:textId="77777777" w:rsidTr="00BE0BF2">
        <w:trPr>
          <w:cantSplit/>
          <w:jc w:val="center"/>
          <w:ins w:id="885" w:author="nick" w:date="2020-02-20T19:59:00Z"/>
        </w:trPr>
        <w:tc>
          <w:tcPr>
            <w:tcW w:w="2093" w:type="dxa"/>
            <w:shd w:val="clear" w:color="auto" w:fill="auto"/>
          </w:tcPr>
          <w:p w14:paraId="287BAE8E" w14:textId="77777777" w:rsidR="0047200E" w:rsidRPr="00F90632" w:rsidRDefault="00441C11" w:rsidP="00441C11">
            <w:pPr>
              <w:rPr>
                <w:ins w:id="886" w:author="nick" w:date="2020-02-20T19:59:00Z"/>
                <w:sz w:val="20"/>
                <w:szCs w:val="20"/>
              </w:rPr>
            </w:pPr>
            <w:proofErr w:type="spellStart"/>
            <w:ins w:id="887" w:author="nick" w:date="2020-02-20T20:07:00Z">
              <w:r>
                <w:rPr>
                  <w:sz w:val="20"/>
                  <w:szCs w:val="20"/>
                </w:rPr>
                <w:t>press</w:t>
              </w:r>
            </w:ins>
            <w:ins w:id="888" w:author="nick" w:date="2020-02-20T19:59:00Z">
              <w:r w:rsidR="0047200E">
                <w:rPr>
                  <w:sz w:val="20"/>
                  <w:szCs w:val="20"/>
                </w:rPr>
                <w:t>_</w:t>
              </w:r>
            </w:ins>
            <w:ins w:id="889" w:author="nick" w:date="2020-02-20T20:07:00Z">
              <w:r>
                <w:rPr>
                  <w:sz w:val="20"/>
                  <w:szCs w:val="20"/>
                </w:rPr>
                <w:t>in_force</w:t>
              </w:r>
            </w:ins>
            <w:proofErr w:type="spellEnd"/>
          </w:p>
        </w:tc>
        <w:tc>
          <w:tcPr>
            <w:tcW w:w="1417" w:type="dxa"/>
            <w:shd w:val="clear" w:color="auto" w:fill="auto"/>
          </w:tcPr>
          <w:p w14:paraId="2BE43D80" w14:textId="77777777" w:rsidR="0047200E" w:rsidRPr="005B1B92" w:rsidRDefault="00441C11" w:rsidP="00BE0BF2">
            <w:pPr>
              <w:rPr>
                <w:ins w:id="890" w:author="nick" w:date="2020-02-20T19:59:00Z"/>
                <w:sz w:val="20"/>
                <w:szCs w:val="20"/>
              </w:rPr>
            </w:pPr>
            <w:ins w:id="891" w:author="nick" w:date="2020-02-20T20:07:00Z">
              <w:r w:rsidRPr="005B1B92">
                <w:rPr>
                  <w:sz w:val="20"/>
                  <w:szCs w:val="20"/>
                </w:rPr>
                <w:t>Floating point</w:t>
              </w:r>
            </w:ins>
          </w:p>
        </w:tc>
        <w:tc>
          <w:tcPr>
            <w:tcW w:w="1418" w:type="dxa"/>
          </w:tcPr>
          <w:p w14:paraId="6E182F04" w14:textId="77777777" w:rsidR="0047200E" w:rsidRPr="005B1B92" w:rsidRDefault="00441C11" w:rsidP="00BE0BF2">
            <w:pPr>
              <w:rPr>
                <w:ins w:id="892" w:author="nick" w:date="2020-02-20T19:59:00Z"/>
                <w:sz w:val="20"/>
                <w:szCs w:val="20"/>
              </w:rPr>
            </w:pPr>
            <w:ins w:id="893" w:author="nick" w:date="2020-02-20T20:07:00Z">
              <w:r w:rsidRPr="005B1B92">
                <w:rPr>
                  <w:sz w:val="20"/>
                  <w:szCs w:val="20"/>
                </w:rPr>
                <w:t>&gt; 0.0</w:t>
              </w:r>
            </w:ins>
          </w:p>
        </w:tc>
        <w:tc>
          <w:tcPr>
            <w:tcW w:w="1163" w:type="dxa"/>
            <w:shd w:val="clear" w:color="auto" w:fill="auto"/>
          </w:tcPr>
          <w:p w14:paraId="30D08C4A" w14:textId="77777777" w:rsidR="0047200E" w:rsidRPr="005B1B92" w:rsidRDefault="0047200E" w:rsidP="00BE0BF2">
            <w:pPr>
              <w:rPr>
                <w:ins w:id="894" w:author="nick" w:date="2020-02-20T19:59:00Z"/>
                <w:sz w:val="20"/>
                <w:szCs w:val="20"/>
              </w:rPr>
            </w:pPr>
            <w:ins w:id="895" w:author="nick" w:date="2020-02-20T19:59:00Z">
              <w:r w:rsidRPr="005B1B92">
                <w:rPr>
                  <w:sz w:val="20"/>
                  <w:szCs w:val="20"/>
                </w:rPr>
                <w:t>Optional</w:t>
              </w:r>
            </w:ins>
          </w:p>
        </w:tc>
        <w:tc>
          <w:tcPr>
            <w:tcW w:w="2409" w:type="dxa"/>
            <w:shd w:val="clear" w:color="auto" w:fill="auto"/>
          </w:tcPr>
          <w:p w14:paraId="4BA2B2A5" w14:textId="77777777" w:rsidR="0047200E" w:rsidRPr="005B1B92" w:rsidRDefault="0047200E" w:rsidP="00BE0BF2">
            <w:pPr>
              <w:rPr>
                <w:ins w:id="896" w:author="nick" w:date="2020-02-20T19:59:00Z"/>
                <w:sz w:val="20"/>
                <w:szCs w:val="20"/>
              </w:rPr>
            </w:pPr>
            <w:ins w:id="897" w:author="nick" w:date="2020-02-20T19:59:00Z">
              <w:r w:rsidRPr="005B1B92">
                <w:rPr>
                  <w:sz w:val="20"/>
                  <w:szCs w:val="20"/>
                </w:rPr>
                <w:t>-</w:t>
              </w:r>
            </w:ins>
          </w:p>
        </w:tc>
      </w:tr>
    </w:tbl>
    <w:p w14:paraId="5D1AED2D" w14:textId="5F01CEBF" w:rsidR="0047200E" w:rsidRDefault="0047200E" w:rsidP="0047200E">
      <w:pPr>
        <w:pStyle w:val="Beschriftung"/>
        <w:spacing w:before="120"/>
        <w:rPr>
          <w:ins w:id="898" w:author="nick" w:date="2020-02-20T19:59:00Z"/>
        </w:rPr>
      </w:pPr>
      <w:ins w:id="899" w:author="nick" w:date="2020-02-20T19:59:00Z">
        <w:r>
          <w:t xml:space="preserve">Table </w:t>
        </w:r>
      </w:ins>
      <w:ins w:id="900" w:author="Dr. Carsten Franke" w:date="2020-03-09T16:02:00Z">
        <w:r w:rsidR="001D2A94">
          <w:fldChar w:fldCharType="begin"/>
        </w:r>
        <w:r w:rsidR="001D2A94">
          <w:instrText xml:space="preserve"> SEQ Table \* ARABIC </w:instrText>
        </w:r>
      </w:ins>
      <w:r w:rsidR="001D2A94">
        <w:fldChar w:fldCharType="separate"/>
      </w:r>
      <w:r w:rsidR="002D3CC9">
        <w:rPr>
          <w:noProof/>
        </w:rPr>
        <w:t>48</w:t>
      </w:r>
      <w:ins w:id="901" w:author="Dr. Carsten Franke" w:date="2020-03-09T16:02:00Z">
        <w:r w:rsidR="001D2A94">
          <w:fldChar w:fldCharType="end"/>
        </w:r>
      </w:ins>
      <w:ins w:id="902" w:author="nick" w:date="2020-02-20T19:59:00Z">
        <w:r>
          <w:t xml:space="preserve">: Attributes of element </w:t>
        </w:r>
        <w:r w:rsidRPr="00C6477D">
          <w:rPr>
            <w:rStyle w:val="elementdeftypeChar"/>
            <w:b/>
          </w:rPr>
          <w:t>&lt;</w:t>
        </w:r>
      </w:ins>
      <w:proofErr w:type="spellStart"/>
      <w:ins w:id="903" w:author="nick" w:date="2020-02-20T20:08:00Z">
        <w:r w:rsidR="00441C11" w:rsidRPr="00441C11">
          <w:rPr>
            <w:rStyle w:val="elementdeftypeChar"/>
            <w:b/>
          </w:rPr>
          <w:t>clinch_rivet_stud</w:t>
        </w:r>
      </w:ins>
      <w:proofErr w:type="spellEnd"/>
      <w:ins w:id="904" w:author="nick" w:date="2020-02-20T19:59:00Z">
        <w:r>
          <w:rPr>
            <w:rStyle w:val="elementdeftypeChar"/>
            <w:b/>
          </w:rPr>
          <w:t>/</w:t>
        </w:r>
        <w:r w:rsidRPr="00C6477D">
          <w:rPr>
            <w:rStyle w:val="elementdeftypeChar"/>
            <w:b/>
          </w:rPr>
          <w:t>&gt;</w:t>
        </w:r>
      </w:ins>
    </w:p>
    <w:p w14:paraId="6D09BCA6" w14:textId="77777777" w:rsidR="00541D66" w:rsidRDefault="0047200E" w:rsidP="0047200E">
      <w:pPr>
        <w:spacing w:before="120"/>
        <w:jc w:val="both"/>
        <w:rPr>
          <w:ins w:id="905" w:author="nick" w:date="2020-02-20T19:59:00Z"/>
        </w:rPr>
      </w:pPr>
      <w:ins w:id="906" w:author="nick" w:date="2020-02-20T19:59:00Z">
        <w:r>
          <w:t xml:space="preserve">All attributes of this connection type are optional for importing it into CAD or CAE application. </w:t>
        </w:r>
      </w:ins>
    </w:p>
    <w:p w14:paraId="29971C53" w14:textId="77777777" w:rsidR="0047200E" w:rsidRDefault="0047200E" w:rsidP="0047200E">
      <w:pPr>
        <w:spacing w:before="120"/>
        <w:jc w:val="both"/>
        <w:rPr>
          <w:ins w:id="907" w:author="nick" w:date="2020-02-20T19:59:00Z"/>
        </w:rPr>
      </w:pPr>
      <w:ins w:id="908" w:author="nick" w:date="2020-02-20T19:59:00Z">
        <w:r>
          <w:t>These attributes have the following semantics:</w:t>
        </w:r>
      </w:ins>
    </w:p>
    <w:p w14:paraId="252664E9" w14:textId="30B5CA6F" w:rsidR="0047200E" w:rsidRDefault="00541D66" w:rsidP="000616A2">
      <w:pPr>
        <w:pStyle w:val="Listenabsatz"/>
        <w:numPr>
          <w:ilvl w:val="0"/>
          <w:numId w:val="33"/>
        </w:numPr>
        <w:spacing w:before="120"/>
        <w:rPr>
          <w:ins w:id="909" w:author="nick" w:date="2020-02-20T19:59:00Z"/>
          <w:lang w:val="en-US"/>
        </w:rPr>
      </w:pPr>
      <w:proofErr w:type="spellStart"/>
      <w:ins w:id="910" w:author="nick" w:date="2020-02-21T19:44:00Z">
        <w:r>
          <w:rPr>
            <w:rStyle w:val="elementdeftypeChar"/>
          </w:rPr>
          <w:t>press_in_force</w:t>
        </w:r>
      </w:ins>
      <w:proofErr w:type="spellEnd"/>
      <w:ins w:id="911" w:author="nick" w:date="2020-02-20T19:59:00Z">
        <w:r w:rsidR="0047200E" w:rsidRPr="00FF0EB3">
          <w:rPr>
            <w:lang w:val="en-US"/>
          </w:rPr>
          <w:t xml:space="preserve">: </w:t>
        </w:r>
      </w:ins>
      <w:ins w:id="912" w:author="nick" w:date="2020-02-21T19:44:00Z">
        <w:r>
          <w:rPr>
            <w:lang w:val="en-US"/>
          </w:rPr>
          <w:t>The force used to clinch the stud into the base sheet</w:t>
        </w:r>
      </w:ins>
      <w:ins w:id="913" w:author="nick" w:date="2020-02-20T19:59:00Z">
        <w:r w:rsidR="0047200E">
          <w:rPr>
            <w:lang w:val="en-US"/>
          </w:rPr>
          <w:t>.</w:t>
        </w:r>
      </w:ins>
      <w:ins w:id="914" w:author="Dr. Carsten Franke" w:date="2020-03-09T15:06:00Z">
        <w:r w:rsidR="000616A2">
          <w:rPr>
            <w:lang w:val="en-US"/>
          </w:rPr>
          <w:t xml:space="preserve"> </w:t>
        </w:r>
        <w:r w:rsidR="000616A2">
          <w:rPr>
            <w:lang w:val="en-US"/>
          </w:rPr>
          <w:br/>
          <w:t xml:space="preserve">For the unit, see section </w:t>
        </w:r>
      </w:ins>
      <w:ins w:id="915" w:author="Dr. Carsten Franke" w:date="2020-03-09T15:07:00Z">
        <w:r w:rsidR="000616A2">
          <w:rPr>
            <w:lang w:val="en-US"/>
          </w:rPr>
          <w:fldChar w:fldCharType="begin"/>
        </w:r>
        <w:r w:rsidR="000616A2">
          <w:rPr>
            <w:lang w:val="en-US"/>
          </w:rPr>
          <w:instrText xml:space="preserve"> REF _Ref34658855 \r \h </w:instrText>
        </w:r>
        <w:r w:rsidR="000616A2">
          <w:rPr>
            <w:lang w:val="en-US"/>
          </w:rPr>
        </w:r>
      </w:ins>
      <w:r w:rsidR="000616A2">
        <w:rPr>
          <w:lang w:val="en-US"/>
        </w:rPr>
        <w:fldChar w:fldCharType="separate"/>
      </w:r>
      <w:r w:rsidR="002D3CC9">
        <w:rPr>
          <w:lang w:val="en-US"/>
        </w:rPr>
        <w:t>5.1.3</w:t>
      </w:r>
      <w:ins w:id="916" w:author="Dr. Carsten Franke" w:date="2020-03-09T15:07:00Z">
        <w:r w:rsidR="000616A2">
          <w:rPr>
            <w:lang w:val="en-US"/>
          </w:rPr>
          <w:fldChar w:fldCharType="end"/>
        </w:r>
        <w:r w:rsidR="000616A2">
          <w:rPr>
            <w:lang w:val="en-US"/>
          </w:rPr>
          <w:t xml:space="preserve"> </w:t>
        </w:r>
        <w:r w:rsidR="000616A2">
          <w:rPr>
            <w:lang w:val="en-US"/>
          </w:rPr>
          <w:fldChar w:fldCharType="begin"/>
        </w:r>
        <w:r w:rsidR="000616A2">
          <w:rPr>
            <w:lang w:val="en-US"/>
          </w:rPr>
          <w:instrText xml:space="preserve"> REF _Ref34658864 \h </w:instrText>
        </w:r>
        <w:r w:rsidR="000616A2">
          <w:rPr>
            <w:lang w:val="en-US"/>
          </w:rPr>
        </w:r>
      </w:ins>
      <w:r w:rsidR="000616A2">
        <w:rPr>
          <w:lang w:val="en-US"/>
        </w:rPr>
        <w:fldChar w:fldCharType="separate"/>
      </w:r>
      <w:r w:rsidR="002D3CC9" w:rsidRPr="007055D9">
        <w:t>Unit System</w:t>
      </w:r>
      <w:ins w:id="917" w:author="Dr. Carsten Franke" w:date="2020-03-09T15:07:00Z">
        <w:r w:rsidR="000616A2">
          <w:rPr>
            <w:lang w:val="en-US"/>
          </w:rPr>
          <w:fldChar w:fldCharType="end"/>
        </w:r>
        <w:r w:rsidR="000616A2">
          <w:rPr>
            <w:lang w:val="en-US"/>
          </w:rPr>
          <w:t xml:space="preserve">. </w:t>
        </w:r>
      </w:ins>
    </w:p>
    <w:p w14:paraId="4CFA006E" w14:textId="77777777" w:rsidR="0047200E" w:rsidRDefault="0047200E" w:rsidP="0047200E">
      <w:pPr>
        <w:pStyle w:val="Listenabsatz"/>
        <w:spacing w:before="120"/>
        <w:ind w:left="0"/>
        <w:rPr>
          <w:ins w:id="918" w:author="nick" w:date="2020-02-21T19:47:00Z"/>
          <w:lang w:val="en-US"/>
        </w:rPr>
      </w:pPr>
      <w:ins w:id="919" w:author="nick" w:date="2020-02-20T19:59:00Z">
        <w:r>
          <w:rPr>
            <w:lang w:val="en-US"/>
          </w:rPr>
          <w:t xml:space="preserve">The element of </w:t>
        </w:r>
        <w:r w:rsidRPr="00C6477D">
          <w:rPr>
            <w:rStyle w:val="elementdeftypeChar"/>
          </w:rPr>
          <w:t>&lt;</w:t>
        </w:r>
      </w:ins>
      <w:proofErr w:type="spellStart"/>
      <w:ins w:id="920" w:author="nick" w:date="2020-02-21T19:45:00Z">
        <w:r w:rsidR="00541D66">
          <w:rPr>
            <w:rStyle w:val="elementdeftypeChar"/>
          </w:rPr>
          <w:t>clinch_rivet_stud</w:t>
        </w:r>
      </w:ins>
      <w:proofErr w:type="spellEnd"/>
      <w:ins w:id="921" w:author="nick" w:date="2020-02-20T19:59:00Z">
        <w:r>
          <w:rPr>
            <w:rStyle w:val="elementdeftypeChar"/>
          </w:rPr>
          <w:t>/</w:t>
        </w:r>
        <w:r w:rsidRPr="00C6477D">
          <w:rPr>
            <w:rStyle w:val="elementdeftypeChar"/>
          </w:rPr>
          <w:t>&gt;</w:t>
        </w:r>
        <w:r>
          <w:rPr>
            <w:lang w:val="en-US"/>
          </w:rPr>
          <w:t xml:space="preserve"> doe</w:t>
        </w:r>
        <w:r w:rsidR="00541D66">
          <w:rPr>
            <w:lang w:val="en-US"/>
          </w:rPr>
          <w:t>s not allow any nested elements</w:t>
        </w:r>
      </w:ins>
      <w:ins w:id="922" w:author="nick" w:date="2020-02-21T19:45:00Z">
        <w:r w:rsidR="00541D66">
          <w:rPr>
            <w:lang w:val="en-US"/>
          </w:rPr>
          <w:t>.</w:t>
        </w:r>
      </w:ins>
    </w:p>
    <w:p w14:paraId="2DEF683C" w14:textId="77777777" w:rsidR="00541D66" w:rsidRDefault="00541D66" w:rsidP="00FE63EF">
      <w:pPr>
        <w:pStyle w:val="Listenabsatz"/>
        <w:spacing w:before="120"/>
        <w:ind w:left="0"/>
        <w:rPr>
          <w:ins w:id="923" w:author="nick" w:date="2020-02-21T19:49:00Z"/>
          <w:b/>
          <w:sz w:val="24"/>
          <w:lang w:val="en-US"/>
        </w:rPr>
      </w:pPr>
      <w:proofErr w:type="spellStart"/>
      <w:ins w:id="924" w:author="nick" w:date="2020-02-21T19:48:00Z">
        <w:r w:rsidRPr="00366864">
          <w:t>Direction</w:t>
        </w:r>
        <w:proofErr w:type="spellEnd"/>
        <w:r w:rsidRPr="00366864">
          <w:t xml:space="preserve"> sense </w:t>
        </w:r>
        <w:proofErr w:type="spellStart"/>
        <w:r>
          <w:t>of</w:t>
        </w:r>
        <w:proofErr w:type="spellEnd"/>
        <w:r>
          <w:t xml:space="preserve"> </w:t>
        </w:r>
        <w:r w:rsidRPr="00226A3F">
          <w:rPr>
            <w:rFonts w:ascii="Courier New" w:hAnsi="Courier New" w:cs="Courier New"/>
            <w:b/>
            <w:i/>
            <w:sz w:val="18"/>
            <w:szCs w:val="18"/>
          </w:rPr>
          <w:t>&lt;</w:t>
        </w:r>
        <w:proofErr w:type="spellStart"/>
        <w:r>
          <w:rPr>
            <w:rFonts w:ascii="Courier New" w:hAnsi="Courier New" w:cs="Courier New"/>
            <w:b/>
            <w:i/>
            <w:sz w:val="18"/>
            <w:szCs w:val="18"/>
          </w:rPr>
          <w:t>normal_direction</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670301">
          <w:t xml:space="preserve"> </w:t>
        </w:r>
        <w:r w:rsidRPr="00366864">
          <w:t xml:space="preserve">is </w:t>
        </w:r>
      </w:ins>
      <w:proofErr w:type="spellStart"/>
      <w:ins w:id="925" w:author="nick" w:date="2020-02-21T19:50:00Z">
        <w:r w:rsidR="00A10381">
          <w:t>towards</w:t>
        </w:r>
        <w:proofErr w:type="spellEnd"/>
        <w:r w:rsidR="00A10381">
          <w:t xml:space="preserve"> the base </w:t>
        </w:r>
        <w:proofErr w:type="spellStart"/>
        <w:r w:rsidR="00A10381">
          <w:t>sheet</w:t>
        </w:r>
        <w:proofErr w:type="spellEnd"/>
        <w:r w:rsidR="00A10381">
          <w:t xml:space="preserve">, </w:t>
        </w:r>
        <w:proofErr w:type="spellStart"/>
        <w:r w:rsidR="00A10381">
          <w:t>where</w:t>
        </w:r>
        <w:proofErr w:type="spellEnd"/>
        <w:r w:rsidR="00A10381">
          <w:t xml:space="preserve"> the </w:t>
        </w:r>
        <w:proofErr w:type="spellStart"/>
        <w:r w:rsidR="00A10381">
          <w:t>rivet</w:t>
        </w:r>
        <w:proofErr w:type="spellEnd"/>
        <w:r w:rsidR="00A10381">
          <w:t xml:space="preserve"> </w:t>
        </w:r>
        <w:proofErr w:type="spellStart"/>
        <w:r w:rsidR="00A10381">
          <w:t>penetrates</w:t>
        </w:r>
        <w:proofErr w:type="spellEnd"/>
        <w:r w:rsidR="00A10381">
          <w:t xml:space="preserve"> the </w:t>
        </w:r>
        <w:proofErr w:type="spellStart"/>
        <w:r w:rsidR="00A10381">
          <w:t>metal</w:t>
        </w:r>
      </w:ins>
      <w:proofErr w:type="spellEnd"/>
      <w:ins w:id="926" w:author="nick" w:date="2020-02-21T19:49:00Z">
        <w:r w:rsidR="00A10381">
          <w:t>.</w:t>
        </w:r>
      </w:ins>
    </w:p>
    <w:p w14:paraId="547E8B54" w14:textId="77777777" w:rsidR="0047200E" w:rsidRPr="00E777C6" w:rsidRDefault="0047200E" w:rsidP="00FE63EF">
      <w:pPr>
        <w:pStyle w:val="Listenabsatz"/>
        <w:keepNext/>
        <w:keepLines/>
        <w:spacing w:before="120"/>
        <w:ind w:left="0"/>
        <w:rPr>
          <w:ins w:id="927" w:author="nick" w:date="2020-02-20T19:59:00Z"/>
          <w:b/>
          <w:sz w:val="24"/>
          <w:lang w:val="en-US"/>
        </w:rPr>
      </w:pPr>
      <w:ins w:id="928" w:author="nick" w:date="2020-02-20T19:59:00Z">
        <w:r w:rsidRPr="00E777C6">
          <w:rPr>
            <w:b/>
            <w:sz w:val="24"/>
            <w:lang w:val="en-US"/>
          </w:rPr>
          <w:lastRenderedPageBreak/>
          <w:t>Example:</w:t>
        </w:r>
      </w:ins>
    </w:p>
    <w:p w14:paraId="15B404F0" w14:textId="77777777" w:rsidR="0047200E" w:rsidRPr="00226A3F" w:rsidRDefault="0047200E" w:rsidP="00FE63EF">
      <w:pPr>
        <w:pStyle w:val="XMLCode"/>
        <w:keepNext/>
        <w:keepLines/>
        <w:rPr>
          <w:ins w:id="929" w:author="nick" w:date="2020-02-20T19:59:00Z"/>
        </w:rPr>
      </w:pPr>
    </w:p>
    <w:p w14:paraId="362E227C" w14:textId="77777777" w:rsidR="0047200E" w:rsidRDefault="0047200E" w:rsidP="00FE63EF">
      <w:pPr>
        <w:pStyle w:val="XMLCode"/>
        <w:keepNext/>
        <w:keepLines/>
        <w:rPr>
          <w:ins w:id="930" w:author="nick" w:date="2020-02-20T19:59:00Z"/>
        </w:rPr>
      </w:pPr>
      <w:ins w:id="931" w:author="nick" w:date="2020-02-20T19:59:00Z">
        <w:r>
          <w:t>&lt;connection_0d label="</w:t>
        </w:r>
        <w:r w:rsidRPr="000F7EEA">
          <w:t>RVT</w:t>
        </w:r>
        <w:r w:rsidRPr="00226A3F">
          <w:t>_2123921</w:t>
        </w:r>
        <w:r>
          <w:t>"&gt;</w:t>
        </w:r>
      </w:ins>
    </w:p>
    <w:p w14:paraId="22EDCAD6" w14:textId="77777777" w:rsidR="0047200E" w:rsidRDefault="0047200E" w:rsidP="00FE63EF">
      <w:pPr>
        <w:pStyle w:val="XMLCode"/>
        <w:keepNext/>
        <w:keepLines/>
        <w:rPr>
          <w:ins w:id="932" w:author="nick" w:date="2020-02-20T19:59:00Z"/>
          <w:rFonts w:ascii="Courier" w:hAnsi="Courier" w:cs="Courier"/>
          <w:szCs w:val="16"/>
          <w:lang w:eastAsia="en-GB"/>
        </w:rPr>
      </w:pPr>
      <w:ins w:id="933" w:author="nick" w:date="2020-02-20T19:59:00Z">
        <w:r>
          <w:tab/>
        </w:r>
        <w:r w:rsidRPr="00942C86">
          <w:t>&lt;loc&gt; 1645.83 821.145 616.585 &lt;/loc&gt;</w:t>
        </w:r>
      </w:ins>
    </w:p>
    <w:p w14:paraId="178B3AC7" w14:textId="77777777" w:rsidR="0047200E" w:rsidRPr="00C6477D" w:rsidRDefault="0047200E" w:rsidP="00FE63EF">
      <w:pPr>
        <w:pStyle w:val="XMLCode"/>
        <w:keepNext/>
        <w:keepLines/>
        <w:rPr>
          <w:ins w:id="934" w:author="nick" w:date="2020-02-20T19:59:00Z"/>
          <w:color w:val="0070C0"/>
        </w:rPr>
      </w:pPr>
      <w:ins w:id="935" w:author="nick" w:date="2020-02-20T19:59:00Z">
        <w:r>
          <w:rPr>
            <w:color w:val="0070C0"/>
          </w:rPr>
          <w:tab/>
        </w:r>
        <w:r w:rsidR="00541D66">
          <w:rPr>
            <w:color w:val="0070C0"/>
          </w:rPr>
          <w:t xml:space="preserve">&lt;rivet </w:t>
        </w:r>
        <w:proofErr w:type="spellStart"/>
        <w:r w:rsidRPr="00E84826">
          <w:rPr>
            <w:b/>
            <w:color w:val="0070C0"/>
          </w:rPr>
          <w:t>shaft_diameter</w:t>
        </w:r>
        <w:proofErr w:type="spellEnd"/>
        <w:r w:rsidRPr="00E84826">
          <w:rPr>
            <w:b/>
            <w:color w:val="0070C0"/>
          </w:rPr>
          <w:t>=</w:t>
        </w:r>
        <w:r>
          <w:rPr>
            <w:b/>
            <w:color w:val="0070C0"/>
          </w:rPr>
          <w:t>"</w:t>
        </w:r>
      </w:ins>
      <w:ins w:id="936" w:author="nick" w:date="2020-02-21T19:46:00Z">
        <w:r w:rsidR="00541D66">
          <w:rPr>
            <w:b/>
            <w:color w:val="0070C0"/>
          </w:rPr>
          <w:t>4</w:t>
        </w:r>
      </w:ins>
      <w:ins w:id="937" w:author="nick" w:date="2020-02-20T19:59:00Z">
        <w:r w:rsidRPr="00E84826">
          <w:rPr>
            <w:b/>
            <w:color w:val="0070C0"/>
          </w:rPr>
          <w:t>.</w:t>
        </w:r>
      </w:ins>
      <w:ins w:id="938" w:author="nick" w:date="2020-02-21T19:46:00Z">
        <w:r w:rsidR="00541D66">
          <w:rPr>
            <w:b/>
            <w:color w:val="0070C0"/>
          </w:rPr>
          <w:t>0</w:t>
        </w:r>
      </w:ins>
      <w:ins w:id="939" w:author="nick" w:date="2020-02-20T19:59:00Z">
        <w:r>
          <w:rPr>
            <w:b/>
            <w:color w:val="0070C0"/>
          </w:rPr>
          <w:t>"</w:t>
        </w:r>
      </w:ins>
      <w:ins w:id="940" w:author="nick" w:date="2020-02-21T19:46:00Z">
        <w:r w:rsidR="00541D66">
          <w:rPr>
            <w:b/>
            <w:color w:val="0070C0"/>
          </w:rPr>
          <w:t xml:space="preserve"> </w:t>
        </w:r>
      </w:ins>
      <w:ins w:id="941" w:author="nick" w:date="2020-02-20T19:59:00Z">
        <w:r w:rsidRPr="00E84826">
          <w:rPr>
            <w:b/>
            <w:color w:val="0070C0"/>
          </w:rPr>
          <w:t>length=</w:t>
        </w:r>
        <w:r>
          <w:rPr>
            <w:b/>
            <w:color w:val="0070C0"/>
          </w:rPr>
          <w:t>"</w:t>
        </w:r>
      </w:ins>
      <w:ins w:id="942" w:author="nick" w:date="2020-02-21T19:46:00Z">
        <w:r w:rsidR="00541D66">
          <w:rPr>
            <w:b/>
            <w:color w:val="0070C0"/>
          </w:rPr>
          <w:t>6.0</w:t>
        </w:r>
      </w:ins>
      <w:ins w:id="943" w:author="nick" w:date="2020-02-20T19:59:00Z">
        <w:r>
          <w:rPr>
            <w:b/>
            <w:color w:val="0070C0"/>
          </w:rPr>
          <w:t>"</w:t>
        </w:r>
        <w:r>
          <w:rPr>
            <w:color w:val="0070C0"/>
          </w:rPr>
          <w:t xml:space="preserve"> </w:t>
        </w:r>
        <w:r w:rsidRPr="00C6477D">
          <w:rPr>
            <w:color w:val="0070C0"/>
          </w:rPr>
          <w:t>&gt;</w:t>
        </w:r>
      </w:ins>
    </w:p>
    <w:p w14:paraId="535A9F43" w14:textId="77777777" w:rsidR="0047200E" w:rsidRPr="00C6477D" w:rsidRDefault="0047200E" w:rsidP="00FE63EF">
      <w:pPr>
        <w:pStyle w:val="XMLCode"/>
        <w:keepNext/>
        <w:keepLines/>
        <w:rPr>
          <w:ins w:id="944" w:author="nick" w:date="2020-02-20T19:59:00Z"/>
          <w:color w:val="0070C0"/>
        </w:rPr>
      </w:pPr>
      <w:ins w:id="945" w:author="nick" w:date="2020-02-20T19:59:00Z">
        <w:r>
          <w:rPr>
            <w:color w:val="0070C0"/>
          </w:rPr>
          <w:tab/>
        </w:r>
        <w:r>
          <w:rPr>
            <w:color w:val="0070C0"/>
          </w:rPr>
          <w:tab/>
        </w:r>
        <w:r w:rsidRPr="00C6477D">
          <w:rPr>
            <w:color w:val="0070C0"/>
          </w:rPr>
          <w:t>&lt;</w:t>
        </w:r>
        <w:proofErr w:type="spellStart"/>
        <w:r w:rsidRPr="00C6477D">
          <w:rPr>
            <w:color w:val="0070C0"/>
          </w:rPr>
          <w:t>normal_direction</w:t>
        </w:r>
        <w:proofErr w:type="spellEnd"/>
        <w:r w:rsidRPr="00C6477D">
          <w:rPr>
            <w:color w:val="0070C0"/>
          </w:rPr>
          <w:t xml:space="preserve"> x=</w:t>
        </w:r>
        <w:r>
          <w:rPr>
            <w:color w:val="0070C0"/>
          </w:rPr>
          <w:t>"</w:t>
        </w:r>
        <w:r w:rsidRPr="00C6477D">
          <w:rPr>
            <w:color w:val="0070C0"/>
          </w:rPr>
          <w:t>0</w:t>
        </w:r>
        <w:r>
          <w:rPr>
            <w:color w:val="0070C0"/>
          </w:rPr>
          <w:t>"</w:t>
        </w:r>
        <w:r w:rsidRPr="00C6477D">
          <w:rPr>
            <w:color w:val="0070C0"/>
          </w:rPr>
          <w:t xml:space="preserve"> y=</w:t>
        </w:r>
        <w:r>
          <w:rPr>
            <w:color w:val="0070C0"/>
          </w:rPr>
          <w:t>"</w:t>
        </w:r>
        <w:r w:rsidRPr="00C6477D">
          <w:rPr>
            <w:color w:val="0070C0"/>
          </w:rPr>
          <w:t>0</w:t>
        </w:r>
        <w:r>
          <w:rPr>
            <w:color w:val="0070C0"/>
          </w:rPr>
          <w:t>"</w:t>
        </w:r>
        <w:r w:rsidRPr="00C6477D">
          <w:rPr>
            <w:color w:val="0070C0"/>
          </w:rPr>
          <w:t xml:space="preserve"> z=</w:t>
        </w:r>
        <w:r>
          <w:rPr>
            <w:color w:val="0070C0"/>
          </w:rPr>
          <w:t>"</w:t>
        </w:r>
        <w:r w:rsidRPr="00C6477D">
          <w:rPr>
            <w:color w:val="0070C0"/>
          </w:rPr>
          <w:t>3</w:t>
        </w:r>
        <w:r>
          <w:rPr>
            <w:color w:val="0070C0"/>
          </w:rPr>
          <w:t xml:space="preserve">" </w:t>
        </w:r>
        <w:r w:rsidRPr="00C6477D">
          <w:rPr>
            <w:color w:val="0070C0"/>
          </w:rPr>
          <w:t>/&gt;</w:t>
        </w:r>
      </w:ins>
    </w:p>
    <w:p w14:paraId="569CA54E" w14:textId="77777777" w:rsidR="0047200E" w:rsidRPr="00C6477D" w:rsidRDefault="0047200E" w:rsidP="00FE63EF">
      <w:pPr>
        <w:pStyle w:val="XMLCode"/>
        <w:keepNext/>
        <w:keepLines/>
        <w:rPr>
          <w:ins w:id="946" w:author="nick" w:date="2020-02-20T19:59:00Z"/>
          <w:b/>
          <w:color w:val="0070C0"/>
        </w:rPr>
      </w:pPr>
      <w:ins w:id="947" w:author="nick" w:date="2020-02-20T19:59:00Z">
        <w:r>
          <w:rPr>
            <w:color w:val="0070C0"/>
          </w:rPr>
          <w:tab/>
        </w:r>
        <w:r>
          <w:rPr>
            <w:color w:val="0070C0"/>
          </w:rPr>
          <w:tab/>
        </w:r>
        <w:r w:rsidRPr="00C6477D">
          <w:rPr>
            <w:b/>
            <w:color w:val="0070C0"/>
          </w:rPr>
          <w:t>&lt;</w:t>
        </w:r>
      </w:ins>
      <w:proofErr w:type="spellStart"/>
      <w:ins w:id="948" w:author="nick" w:date="2020-02-21T19:46:00Z">
        <w:r w:rsidR="00541D66" w:rsidRPr="00541D66">
          <w:rPr>
            <w:b/>
            <w:color w:val="0070C0"/>
          </w:rPr>
          <w:t>clinch_rivet_stud</w:t>
        </w:r>
      </w:ins>
      <w:proofErr w:type="spellEnd"/>
      <w:ins w:id="949" w:author="nick" w:date="2020-02-20T19:59:00Z">
        <w:r w:rsidRPr="00C6477D">
          <w:rPr>
            <w:b/>
            <w:color w:val="0070C0"/>
          </w:rPr>
          <w:t xml:space="preserve"> </w:t>
        </w:r>
      </w:ins>
      <w:proofErr w:type="spellStart"/>
      <w:ins w:id="950" w:author="nick" w:date="2020-02-21T19:47:00Z">
        <w:r w:rsidR="00541D66">
          <w:rPr>
            <w:b/>
            <w:color w:val="0070C0"/>
          </w:rPr>
          <w:t>press_in_force</w:t>
        </w:r>
        <w:proofErr w:type="spellEnd"/>
        <w:r w:rsidR="00541D66">
          <w:rPr>
            <w:b/>
            <w:color w:val="0070C0"/>
          </w:rPr>
          <w:t>="2000"</w:t>
        </w:r>
      </w:ins>
      <w:ins w:id="951" w:author="nick" w:date="2020-02-20T19:59:00Z">
        <w:r w:rsidRPr="00C6477D">
          <w:rPr>
            <w:b/>
            <w:color w:val="0070C0"/>
          </w:rPr>
          <w:t>/&gt;</w:t>
        </w:r>
      </w:ins>
    </w:p>
    <w:p w14:paraId="527E849D" w14:textId="77777777" w:rsidR="0047200E" w:rsidRDefault="0047200E" w:rsidP="00FE63EF">
      <w:pPr>
        <w:pStyle w:val="XMLCode"/>
        <w:keepNext/>
        <w:keepLines/>
        <w:rPr>
          <w:ins w:id="952" w:author="nick" w:date="2020-02-20T19:59:00Z"/>
          <w:color w:val="0070C0"/>
        </w:rPr>
      </w:pPr>
      <w:ins w:id="953" w:author="nick" w:date="2020-02-20T19:59:00Z">
        <w:r>
          <w:rPr>
            <w:color w:val="0070C0"/>
          </w:rPr>
          <w:tab/>
        </w:r>
        <w:r w:rsidRPr="00C6477D">
          <w:rPr>
            <w:color w:val="0070C0"/>
          </w:rPr>
          <w:t>&lt;/rivet&gt;</w:t>
        </w:r>
      </w:ins>
    </w:p>
    <w:p w14:paraId="5AB26EB9" w14:textId="77777777" w:rsidR="0047200E" w:rsidRDefault="0047200E" w:rsidP="00FE63EF">
      <w:pPr>
        <w:pStyle w:val="XMLCode"/>
        <w:keepNext/>
        <w:keepLines/>
        <w:rPr>
          <w:ins w:id="954" w:author="nick" w:date="2020-02-20T19:59:00Z"/>
        </w:rPr>
      </w:pPr>
      <w:ins w:id="955" w:author="nick" w:date="2020-02-20T19:59:00Z">
        <w:r>
          <w:rPr>
            <w:color w:val="0070C0"/>
          </w:rPr>
          <w:tab/>
        </w:r>
        <w:r>
          <w:t>&lt;appdata&gt;</w:t>
        </w:r>
      </w:ins>
    </w:p>
    <w:p w14:paraId="0A4E9A6F" w14:textId="77777777" w:rsidR="0047200E" w:rsidRDefault="0047200E" w:rsidP="00FE63EF">
      <w:pPr>
        <w:pStyle w:val="XMLCode"/>
        <w:keepNext/>
        <w:keepLines/>
        <w:rPr>
          <w:ins w:id="956" w:author="nick" w:date="2020-02-20T19:59:00Z"/>
        </w:rPr>
      </w:pPr>
      <w:ins w:id="957" w:author="nick" w:date="2020-02-20T19:59:00Z">
        <w:r>
          <w:tab/>
        </w:r>
        <w:r>
          <w:tab/>
          <w:t>...</w:t>
        </w:r>
      </w:ins>
    </w:p>
    <w:p w14:paraId="04874508" w14:textId="77777777" w:rsidR="0047200E" w:rsidRDefault="0047200E" w:rsidP="00FE63EF">
      <w:pPr>
        <w:pStyle w:val="XMLCode"/>
        <w:keepNext/>
        <w:keepLines/>
        <w:rPr>
          <w:ins w:id="958" w:author="nick" w:date="2020-02-20T19:59:00Z"/>
        </w:rPr>
      </w:pPr>
      <w:ins w:id="959" w:author="nick" w:date="2020-02-20T19:59:00Z">
        <w:r>
          <w:tab/>
          <w:t>&lt;/appdata&gt;</w:t>
        </w:r>
      </w:ins>
    </w:p>
    <w:p w14:paraId="546FF9EE" w14:textId="77777777" w:rsidR="0047200E" w:rsidRDefault="0047200E" w:rsidP="00FE63EF">
      <w:pPr>
        <w:pStyle w:val="XMLCode"/>
        <w:keepNext/>
        <w:keepLines/>
        <w:rPr>
          <w:ins w:id="960" w:author="nick" w:date="2020-02-20T19:59:00Z"/>
        </w:rPr>
      </w:pPr>
      <w:ins w:id="961" w:author="nick" w:date="2020-02-20T19:59:00Z">
        <w:r>
          <w:t>&lt;/connection_0d&gt;</w:t>
        </w:r>
      </w:ins>
    </w:p>
    <w:p w14:paraId="66D3F7E0" w14:textId="77777777" w:rsidR="0047200E" w:rsidRDefault="0047200E" w:rsidP="00FE63EF">
      <w:pPr>
        <w:pStyle w:val="XMLCode"/>
        <w:keepLines/>
        <w:rPr>
          <w:ins w:id="962" w:author="nick" w:date="2020-02-20T19:59:00Z"/>
        </w:rPr>
      </w:pPr>
    </w:p>
    <w:p w14:paraId="6CD93319" w14:textId="77777777" w:rsidR="00E65321" w:rsidRPr="00A56BB3" w:rsidRDefault="00E65321" w:rsidP="00A56BB3">
      <w:pPr>
        <w:rPr>
          <w:lang w:eastAsia="x-none"/>
        </w:rPr>
      </w:pPr>
    </w:p>
    <w:p w14:paraId="638A4768" w14:textId="77777777" w:rsidR="002E60CB" w:rsidRPr="00226A3F" w:rsidRDefault="002E60CB" w:rsidP="004C2C37">
      <w:pPr>
        <w:pStyle w:val="berschrift2"/>
        <w:pageBreakBefore/>
        <w:tabs>
          <w:tab w:val="clear" w:pos="576"/>
          <w:tab w:val="left" w:pos="567"/>
          <w:tab w:val="num" w:pos="1134"/>
        </w:tabs>
        <w:ind w:left="578" w:hanging="578"/>
      </w:pPr>
      <w:bookmarkStart w:id="963" w:name="_Toc428456130"/>
      <w:bookmarkStart w:id="964" w:name="_Toc428537093"/>
      <w:bookmarkStart w:id="965" w:name="_Toc428969412"/>
      <w:bookmarkStart w:id="966" w:name="_Toc429052803"/>
      <w:bookmarkStart w:id="967" w:name="_Toc413359590"/>
      <w:bookmarkStart w:id="968" w:name="_Toc3556982"/>
      <w:bookmarkStart w:id="969" w:name="_Toc27753594"/>
      <w:bookmarkEnd w:id="963"/>
      <w:bookmarkEnd w:id="964"/>
      <w:bookmarkEnd w:id="965"/>
      <w:bookmarkEnd w:id="966"/>
      <w:r>
        <w:lastRenderedPageBreak/>
        <w:t xml:space="preserve">Threaded Connections: </w:t>
      </w:r>
      <w:r w:rsidRPr="00226A3F">
        <w:t>Bolts and Screws</w:t>
      </w:r>
      <w:bookmarkEnd w:id="967"/>
      <w:bookmarkEnd w:id="968"/>
      <w:bookmarkEnd w:id="969"/>
    </w:p>
    <w:p w14:paraId="4AE24E67" w14:textId="77777777" w:rsidR="002E60CB" w:rsidRPr="00942FED" w:rsidRDefault="002E60CB" w:rsidP="00327322">
      <w:pPr>
        <w:pStyle w:val="berschrift3"/>
      </w:pPr>
      <w:bookmarkStart w:id="970" w:name="_Toc413359591"/>
      <w:bookmarkStart w:id="971" w:name="_Toc3556983"/>
      <w:bookmarkStart w:id="972" w:name="_Toc27753595"/>
      <w:r>
        <w:t>Introduction</w:t>
      </w:r>
      <w:bookmarkEnd w:id="970"/>
      <w:bookmarkEnd w:id="971"/>
      <w:bookmarkEnd w:id="972"/>
      <w:r>
        <w:t xml:space="preserve"> </w:t>
      </w:r>
    </w:p>
    <w:p w14:paraId="66E6954A" w14:textId="77777777" w:rsidR="002E60CB" w:rsidRDefault="002E60CB" w:rsidP="00E84826">
      <w:pPr>
        <w:jc w:val="both"/>
      </w:pPr>
      <w:r>
        <w:t>Bolts and screws are probably the most well-known connection techniques, even within non-specialists. However, they do need a closer look at their details. This starts, but does not end with the differentiation between screws and bolts</w:t>
      </w:r>
      <w:r w:rsidR="00A15461">
        <w:rPr>
          <w:rStyle w:val="Funotenzeichen"/>
        </w:rPr>
        <w:footnoteReference w:id="12"/>
      </w:r>
      <w:r>
        <w:t>:</w:t>
      </w:r>
    </w:p>
    <w:p w14:paraId="36FA29DA" w14:textId="77777777" w:rsidR="00F256DA" w:rsidRPr="00F256DA" w:rsidRDefault="00F256DA" w:rsidP="000804D1">
      <w:pPr>
        <w:pStyle w:val="Aufzhlungszeichen"/>
        <w:numPr>
          <w:ilvl w:val="0"/>
          <w:numId w:val="19"/>
        </w:numPr>
        <w:rPr>
          <w:ins w:id="973" w:author="nick" w:date="2019-10-08T20:54:00Z"/>
        </w:rPr>
      </w:pPr>
      <w:ins w:id="974" w:author="nick" w:date="2019-10-08T20:54:00Z">
        <w:r w:rsidRPr="00F256DA">
          <w:t>Bolts are for the assembly of unthreaded components, with the aid of a </w:t>
        </w:r>
        <w:r>
          <w:fldChar w:fldCharType="begin"/>
        </w:r>
        <w:r>
          <w:instrText xml:space="preserve"> HYPERLINK "https://en.wikipedia.org/wiki/Nut_(hardware)" \o "Nut (hardware)" </w:instrText>
        </w:r>
        <w:r>
          <w:fldChar w:fldCharType="separate"/>
        </w:r>
        <w:r w:rsidRPr="00F256DA">
          <w:t>nut</w:t>
        </w:r>
        <w:r>
          <w:fldChar w:fldCharType="end"/>
        </w:r>
        <w:r w:rsidRPr="00F256DA">
          <w:t>.</w:t>
        </w:r>
      </w:ins>
    </w:p>
    <w:p w14:paraId="36244E3D" w14:textId="77777777" w:rsidR="002E60CB" w:rsidRPr="00F256DA" w:rsidDel="00F256DA" w:rsidRDefault="002E60CB" w:rsidP="000804D1">
      <w:pPr>
        <w:pStyle w:val="Aufzhlungszeichen"/>
        <w:numPr>
          <w:ilvl w:val="0"/>
          <w:numId w:val="19"/>
        </w:numPr>
        <w:rPr>
          <w:del w:id="975" w:author="nick" w:date="2019-10-08T20:54:00Z"/>
        </w:rPr>
      </w:pPr>
      <w:del w:id="976" w:author="nick" w:date="2019-10-08T20:54:00Z">
        <w:r w:rsidRPr="00F256DA" w:rsidDel="00F256DA">
          <w:delText xml:space="preserve">A screw has a tapped bore. </w:delText>
        </w:r>
      </w:del>
    </w:p>
    <w:p w14:paraId="29DA3CEC" w14:textId="77777777" w:rsidR="002E60CB" w:rsidRDefault="0059233A" w:rsidP="000804D1">
      <w:pPr>
        <w:pStyle w:val="Aufzhlungszeichen"/>
        <w:numPr>
          <w:ilvl w:val="0"/>
          <w:numId w:val="19"/>
        </w:numPr>
      </w:pPr>
      <w:ins w:id="977" w:author="nick" w:date="2019-10-08T20:56:00Z">
        <w:r w:rsidRPr="0059233A">
          <w:t>Screws are used in components which contain their own thread, and the screw may even cut its own internal thread into them. </w:t>
        </w:r>
      </w:ins>
      <w:del w:id="978" w:author="nick" w:date="2019-10-08T20:56:00Z">
        <w:r w:rsidR="002E60CB" w:rsidDel="0059233A">
          <w:delText>A bolt needs a nut.</w:delText>
        </w:r>
      </w:del>
      <w:r w:rsidR="002E60CB">
        <w:t xml:space="preserve"> </w:t>
      </w:r>
    </w:p>
    <w:p w14:paraId="345FFD81" w14:textId="77777777" w:rsidR="002E60CB" w:rsidRDefault="002E60CB" w:rsidP="00E84826">
      <w:pPr>
        <w:jc w:val="both"/>
      </w:pPr>
      <w:del w:id="979" w:author="nick" w:date="2019-10-08T21:12:00Z">
        <w:r w:rsidDel="000C3E68">
          <w:delText xml:space="preserve">On the other hand: What differentiates a nut from any other part, which carries a cut-in inner thread? </w:delText>
        </w:r>
        <w:r w:rsidDel="000C3E68">
          <w:br/>
          <w:delText xml:space="preserve">It is probably just the fact that nuts are standardized and combinations of bolts with fitting screws are available “ready-to-use” in most software systems as well as in real life. </w:delText>
        </w:r>
      </w:del>
    </w:p>
    <w:tbl>
      <w:tblPr>
        <w:tblW w:w="0" w:type="auto"/>
        <w:jc w:val="center"/>
        <w:tblLook w:val="04A0" w:firstRow="1" w:lastRow="0" w:firstColumn="1" w:lastColumn="0" w:noHBand="0" w:noVBand="1"/>
      </w:tblPr>
      <w:tblGrid>
        <w:gridCol w:w="4342"/>
        <w:gridCol w:w="3911"/>
      </w:tblGrid>
      <w:tr w:rsidR="002E60CB" w:rsidRPr="00226A3F" w14:paraId="29DBC50D" w14:textId="77777777" w:rsidTr="00F91EFB">
        <w:trPr>
          <w:jc w:val="center"/>
        </w:trPr>
        <w:tc>
          <w:tcPr>
            <w:tcW w:w="4342" w:type="dxa"/>
            <w:shd w:val="clear" w:color="auto" w:fill="auto"/>
          </w:tcPr>
          <w:p w14:paraId="618D1A8C" w14:textId="77777777" w:rsidR="002E60CB" w:rsidRPr="00226A3F" w:rsidRDefault="004F562F" w:rsidP="0088515B">
            <w:r>
              <w:rPr>
                <w:noProof/>
                <w:lang w:eastAsia="en-US"/>
              </w:rPr>
              <w:drawing>
                <wp:inline distT="0" distB="0" distL="0" distR="0" wp14:anchorId="71418DE7" wp14:editId="7AEDD851">
                  <wp:extent cx="2329132" cy="3388537"/>
                  <wp:effectExtent l="0" t="0" r="0" b="254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330649" cy="3390743"/>
                          </a:xfrm>
                          <a:prstGeom prst="rect">
                            <a:avLst/>
                          </a:prstGeom>
                          <a:noFill/>
                          <a:ln>
                            <a:noFill/>
                          </a:ln>
                        </pic:spPr>
                      </pic:pic>
                    </a:graphicData>
                  </a:graphic>
                </wp:inline>
              </w:drawing>
            </w:r>
          </w:p>
        </w:tc>
        <w:tc>
          <w:tcPr>
            <w:tcW w:w="3696" w:type="dxa"/>
            <w:shd w:val="clear" w:color="auto" w:fill="auto"/>
          </w:tcPr>
          <w:p w14:paraId="7D406125" w14:textId="77777777" w:rsidR="002E60CB" w:rsidRPr="00226A3F" w:rsidRDefault="004F562F" w:rsidP="0088515B">
            <w:r>
              <w:rPr>
                <w:noProof/>
                <w:lang w:eastAsia="en-US"/>
              </w:rPr>
              <w:drawing>
                <wp:inline distT="0" distB="0" distL="0" distR="0" wp14:anchorId="11908FF1" wp14:editId="71EED568">
                  <wp:extent cx="2346385" cy="2208838"/>
                  <wp:effectExtent l="0" t="0" r="0" b="127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347913" cy="2210276"/>
                          </a:xfrm>
                          <a:prstGeom prst="rect">
                            <a:avLst/>
                          </a:prstGeom>
                          <a:noFill/>
                          <a:ln>
                            <a:noFill/>
                          </a:ln>
                        </pic:spPr>
                      </pic:pic>
                    </a:graphicData>
                  </a:graphic>
                </wp:inline>
              </w:drawing>
            </w:r>
          </w:p>
        </w:tc>
      </w:tr>
      <w:tr w:rsidR="002E60CB" w:rsidRPr="000F7EEA" w14:paraId="482F6F21" w14:textId="77777777" w:rsidTr="00F91EFB">
        <w:trPr>
          <w:jc w:val="center"/>
        </w:trPr>
        <w:tc>
          <w:tcPr>
            <w:tcW w:w="4342" w:type="dxa"/>
            <w:shd w:val="clear" w:color="auto" w:fill="auto"/>
          </w:tcPr>
          <w:p w14:paraId="6F2339E5" w14:textId="77777777" w:rsidR="002E60CB" w:rsidRPr="00226A3F" w:rsidRDefault="002E60CB" w:rsidP="00F91EFB">
            <w:pPr>
              <w:jc w:val="center"/>
              <w:rPr>
                <w:noProof/>
                <w:lang w:val="en-GB" w:eastAsia="en-GB"/>
              </w:rPr>
            </w:pPr>
            <w:r w:rsidRPr="000F7EEA">
              <w:rPr>
                <w:noProof/>
                <w:lang w:eastAsia="en-GB"/>
              </w:rPr>
              <w:t>Bolt Representation</w:t>
            </w:r>
          </w:p>
        </w:tc>
        <w:tc>
          <w:tcPr>
            <w:tcW w:w="3696" w:type="dxa"/>
            <w:shd w:val="clear" w:color="auto" w:fill="auto"/>
          </w:tcPr>
          <w:p w14:paraId="3570EC8B" w14:textId="77777777" w:rsidR="002E60CB" w:rsidRPr="000F7EEA" w:rsidRDefault="002E60CB" w:rsidP="00F91EFB">
            <w:pPr>
              <w:keepNext/>
              <w:jc w:val="center"/>
              <w:rPr>
                <w:noProof/>
                <w:lang w:eastAsia="en-GB"/>
              </w:rPr>
            </w:pPr>
            <w:r w:rsidRPr="000F7EEA">
              <w:rPr>
                <w:noProof/>
                <w:lang w:eastAsia="en-GB"/>
              </w:rPr>
              <w:t>Screw Representation</w:t>
            </w:r>
          </w:p>
        </w:tc>
      </w:tr>
    </w:tbl>
    <w:p w14:paraId="5EC72EA3" w14:textId="0AE832A7" w:rsidR="002E60CB" w:rsidRPr="00226A3F" w:rsidRDefault="00E84826" w:rsidP="00E84826">
      <w:pPr>
        <w:pStyle w:val="Beschriftung"/>
        <w:spacing w:before="120"/>
      </w:pPr>
      <w:bookmarkStart w:id="980" w:name="_Toc413359630"/>
      <w:bookmarkStart w:id="981" w:name="_Toc3557097"/>
      <w:bookmarkStart w:id="982" w:name="_Toc27753712"/>
      <w:r>
        <w:t xml:space="preserve">Figure </w:t>
      </w:r>
      <w:r w:rsidR="00406B64">
        <w:fldChar w:fldCharType="begin"/>
      </w:r>
      <w:r w:rsidR="00406B64">
        <w:instrText xml:space="preserve"> SEQ Figure \* ARABIC </w:instrText>
      </w:r>
      <w:r w:rsidR="00406B64">
        <w:fldChar w:fldCharType="separate"/>
      </w:r>
      <w:ins w:id="983" w:author="Dr. Carsten Franke" w:date="2020-03-09T14:39:00Z">
        <w:r w:rsidR="00004854">
          <w:rPr>
            <w:noProof/>
          </w:rPr>
          <w:t>20</w:t>
        </w:r>
      </w:ins>
      <w:ins w:id="984" w:author="nick" w:date="2020-02-20T20:00:00Z">
        <w:del w:id="985" w:author="Dr. Carsten Franke" w:date="2020-03-09T14:38:00Z">
          <w:r w:rsidR="0047200E" w:rsidDel="00004854">
            <w:rPr>
              <w:noProof/>
            </w:rPr>
            <w:delText>20</w:delText>
          </w:r>
        </w:del>
      </w:ins>
      <w:del w:id="986" w:author="Dr. Carsten Franke" w:date="2020-03-09T14:38:00Z">
        <w:r w:rsidR="007E2D34" w:rsidDel="00004854">
          <w:rPr>
            <w:noProof/>
          </w:rPr>
          <w:delText>18</w:delText>
        </w:r>
      </w:del>
      <w:r w:rsidR="00406B64">
        <w:fldChar w:fldCharType="end"/>
      </w:r>
      <w:r>
        <w:t>:</w:t>
      </w:r>
      <w:r w:rsidR="002E60CB">
        <w:t xml:space="preserve"> Bolts and Screws</w:t>
      </w:r>
      <w:bookmarkEnd w:id="980"/>
      <w:bookmarkEnd w:id="981"/>
      <w:bookmarkEnd w:id="982"/>
    </w:p>
    <w:p w14:paraId="1A550167" w14:textId="77777777" w:rsidR="002E60CB" w:rsidRDefault="002E60CB" w:rsidP="002E60CB">
      <w:pPr>
        <w:rPr>
          <w:highlight w:val="yellow"/>
        </w:rPr>
      </w:pPr>
    </w:p>
    <w:p w14:paraId="4A238C42" w14:textId="77777777" w:rsidR="0009530C" w:rsidRDefault="004F562F" w:rsidP="002E60CB">
      <w:pPr>
        <w:keepNext/>
        <w:jc w:val="center"/>
        <w:rPr>
          <w:i/>
          <w:sz w:val="18"/>
        </w:rPr>
      </w:pPr>
      <w:r>
        <w:rPr>
          <w:noProof/>
          <w:lang w:eastAsia="en-US"/>
        </w:rPr>
        <w:lastRenderedPageBreak/>
        <w:drawing>
          <wp:inline distT="0" distB="0" distL="0" distR="0" wp14:anchorId="727DF435" wp14:editId="650E9827">
            <wp:extent cx="3810000" cy="922020"/>
            <wp:effectExtent l="0" t="0" r="0" b="0"/>
            <wp:docPr id="10" name="Picture 10" descr="http://upload.wikimedia.org/wikipedia/commons/thumb/6/61/Screw_head_types.svg/400px-Screw_head_type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upload.wikimedia.org/wikipedia/commons/thumb/6/61/Screw_head_types.svg/400px-Screw_head_types.svg.png"/>
                    <pic:cNvPicPr>
                      <a:picLocks noChangeAspect="1" noChangeArrowheads="1"/>
                    </pic:cNvPicPr>
                  </pic:nvPicPr>
                  <pic:blipFill>
                    <a:blip r:embed="rId84" r:link="rId85">
                      <a:extLst>
                        <a:ext uri="{28A0092B-C50C-407E-A947-70E740481C1C}">
                          <a14:useLocalDpi xmlns:a14="http://schemas.microsoft.com/office/drawing/2010/main" val="0"/>
                        </a:ext>
                      </a:extLst>
                    </a:blip>
                    <a:srcRect/>
                    <a:stretch>
                      <a:fillRect/>
                    </a:stretch>
                  </pic:blipFill>
                  <pic:spPr bwMode="auto">
                    <a:xfrm>
                      <a:off x="0" y="0"/>
                      <a:ext cx="3810000" cy="922020"/>
                    </a:xfrm>
                    <a:prstGeom prst="rect">
                      <a:avLst/>
                    </a:prstGeom>
                    <a:noFill/>
                    <a:ln>
                      <a:noFill/>
                    </a:ln>
                  </pic:spPr>
                </pic:pic>
              </a:graphicData>
            </a:graphic>
          </wp:inline>
        </w:drawing>
      </w:r>
    </w:p>
    <w:tbl>
      <w:tblPr>
        <w:tblStyle w:val="Tabellenraster"/>
        <w:tblW w:w="0" w:type="auto"/>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5"/>
        <w:gridCol w:w="1016"/>
        <w:gridCol w:w="1016"/>
        <w:gridCol w:w="1016"/>
        <w:gridCol w:w="1016"/>
        <w:gridCol w:w="1016"/>
      </w:tblGrid>
      <w:tr w:rsidR="0009530C" w14:paraId="63EBCA80" w14:textId="77777777" w:rsidTr="0009530C">
        <w:tc>
          <w:tcPr>
            <w:tcW w:w="1015" w:type="dxa"/>
          </w:tcPr>
          <w:p w14:paraId="50C89086" w14:textId="77777777" w:rsidR="0009530C" w:rsidRPr="0009530C" w:rsidRDefault="0009530C" w:rsidP="002E60CB">
            <w:pPr>
              <w:keepNext/>
              <w:jc w:val="center"/>
              <w:rPr>
                <w:sz w:val="14"/>
                <w:szCs w:val="16"/>
              </w:rPr>
            </w:pPr>
            <w:r w:rsidRPr="0009530C">
              <w:rPr>
                <w:sz w:val="14"/>
                <w:szCs w:val="16"/>
              </w:rPr>
              <w:t>Button head</w:t>
            </w:r>
          </w:p>
        </w:tc>
        <w:tc>
          <w:tcPr>
            <w:tcW w:w="1016" w:type="dxa"/>
          </w:tcPr>
          <w:p w14:paraId="395D48A2" w14:textId="77777777" w:rsidR="0009530C" w:rsidRPr="0009530C" w:rsidRDefault="0009530C" w:rsidP="002E60CB">
            <w:pPr>
              <w:keepNext/>
              <w:jc w:val="center"/>
              <w:rPr>
                <w:sz w:val="14"/>
                <w:szCs w:val="16"/>
              </w:rPr>
            </w:pPr>
            <w:r w:rsidRPr="0009530C">
              <w:rPr>
                <w:sz w:val="14"/>
                <w:szCs w:val="16"/>
              </w:rPr>
              <w:t>Pan head</w:t>
            </w:r>
          </w:p>
        </w:tc>
        <w:tc>
          <w:tcPr>
            <w:tcW w:w="1016" w:type="dxa"/>
          </w:tcPr>
          <w:p w14:paraId="4AB85487" w14:textId="77777777" w:rsidR="0009530C" w:rsidRPr="0009530C" w:rsidRDefault="0009530C" w:rsidP="002E60CB">
            <w:pPr>
              <w:keepNext/>
              <w:jc w:val="center"/>
              <w:rPr>
                <w:sz w:val="14"/>
                <w:szCs w:val="16"/>
              </w:rPr>
            </w:pPr>
            <w:r>
              <w:rPr>
                <w:sz w:val="14"/>
                <w:szCs w:val="16"/>
              </w:rPr>
              <w:t>Round head</w:t>
            </w:r>
          </w:p>
        </w:tc>
        <w:tc>
          <w:tcPr>
            <w:tcW w:w="1016" w:type="dxa"/>
          </w:tcPr>
          <w:p w14:paraId="1C8FAB8B" w14:textId="77777777" w:rsidR="0009530C" w:rsidRPr="0009530C" w:rsidRDefault="0009530C" w:rsidP="002E60CB">
            <w:pPr>
              <w:keepNext/>
              <w:jc w:val="center"/>
              <w:rPr>
                <w:sz w:val="14"/>
                <w:szCs w:val="16"/>
              </w:rPr>
            </w:pPr>
            <w:r>
              <w:rPr>
                <w:sz w:val="14"/>
                <w:szCs w:val="16"/>
              </w:rPr>
              <w:t>Truss head</w:t>
            </w:r>
          </w:p>
        </w:tc>
        <w:tc>
          <w:tcPr>
            <w:tcW w:w="1016" w:type="dxa"/>
          </w:tcPr>
          <w:p w14:paraId="4EB4A792" w14:textId="77777777" w:rsidR="0009530C" w:rsidRPr="0009530C" w:rsidRDefault="0009530C" w:rsidP="002E60CB">
            <w:pPr>
              <w:keepNext/>
              <w:jc w:val="center"/>
              <w:rPr>
                <w:sz w:val="14"/>
                <w:szCs w:val="16"/>
              </w:rPr>
            </w:pPr>
            <w:r>
              <w:rPr>
                <w:sz w:val="14"/>
                <w:szCs w:val="16"/>
              </w:rPr>
              <w:t>Countersunk</w:t>
            </w:r>
          </w:p>
        </w:tc>
        <w:tc>
          <w:tcPr>
            <w:tcW w:w="1016" w:type="dxa"/>
          </w:tcPr>
          <w:p w14:paraId="038D6F19" w14:textId="77777777" w:rsidR="0009530C" w:rsidRPr="0009530C" w:rsidRDefault="0009530C" w:rsidP="002E60CB">
            <w:pPr>
              <w:keepNext/>
              <w:jc w:val="center"/>
              <w:rPr>
                <w:sz w:val="14"/>
                <w:szCs w:val="16"/>
              </w:rPr>
            </w:pPr>
            <w:r>
              <w:rPr>
                <w:sz w:val="14"/>
                <w:szCs w:val="16"/>
              </w:rPr>
              <w:t>Countersunk (oval) Raised</w:t>
            </w:r>
          </w:p>
        </w:tc>
      </w:tr>
    </w:tbl>
    <w:p w14:paraId="67C48815" w14:textId="77777777" w:rsidR="002E60CB" w:rsidRDefault="002E60CB" w:rsidP="002E60CB">
      <w:pPr>
        <w:keepNext/>
        <w:jc w:val="center"/>
      </w:pPr>
      <w:r w:rsidRPr="00E15A9B">
        <w:rPr>
          <w:i/>
          <w:sz w:val="18"/>
        </w:rPr>
        <w:t>Source</w:t>
      </w:r>
      <w:r>
        <w:rPr>
          <w:i/>
          <w:sz w:val="18"/>
        </w:rPr>
        <w:t xml:space="preserve"> of image</w:t>
      </w:r>
      <w:r w:rsidRPr="00E15A9B">
        <w:rPr>
          <w:i/>
          <w:sz w:val="18"/>
        </w:rPr>
        <w:t xml:space="preserve">: </w:t>
      </w:r>
      <w:hyperlink r:id="rId86" w:history="1">
        <w:r w:rsidRPr="00E15A9B">
          <w:rPr>
            <w:rStyle w:val="Hyperlink"/>
            <w:rFonts w:ascii="Arial" w:hAnsi="Arial" w:cs="Arial"/>
            <w:i/>
            <w:sz w:val="16"/>
            <w:szCs w:val="20"/>
          </w:rPr>
          <w:t>http://commons.wikimedia.org/wiki/File:Screw_head_types.svg</w:t>
        </w:r>
      </w:hyperlink>
      <w:r w:rsidRPr="00E15A9B">
        <w:rPr>
          <w:rFonts w:ascii="Arial" w:hAnsi="Arial" w:cs="Arial"/>
          <w:color w:val="7030A0"/>
          <w:sz w:val="16"/>
          <w:szCs w:val="20"/>
        </w:rPr>
        <w:t>.</w:t>
      </w:r>
      <w:r w:rsidRPr="00E15A9B">
        <w:rPr>
          <w:rFonts w:ascii="Arial" w:hAnsi="Arial" w:cs="Arial"/>
          <w:color w:val="7030A0"/>
          <w:sz w:val="16"/>
          <w:szCs w:val="20"/>
        </w:rPr>
        <w:br/>
      </w:r>
      <w:r w:rsidRPr="00E15A9B">
        <w:rPr>
          <w:i/>
          <w:sz w:val="18"/>
        </w:rPr>
        <w:t xml:space="preserve">Author published it under the </w:t>
      </w:r>
      <w:r w:rsidR="00194316">
        <w:rPr>
          <w:i/>
          <w:sz w:val="18"/>
        </w:rPr>
        <w:t>"</w:t>
      </w:r>
      <w:r w:rsidRPr="00E15A9B">
        <w:rPr>
          <w:i/>
          <w:sz w:val="18"/>
        </w:rPr>
        <w:t xml:space="preserve">under the </w:t>
      </w:r>
      <w:hyperlink r:id="rId87" w:tooltip="w:en:Creative Commons" w:history="1">
        <w:r w:rsidRPr="00E15A9B">
          <w:rPr>
            <w:rStyle w:val="Hyperlink"/>
            <w:i/>
            <w:sz w:val="18"/>
          </w:rPr>
          <w:t>Creative Commons</w:t>
        </w:r>
      </w:hyperlink>
      <w:r w:rsidRPr="00E15A9B">
        <w:rPr>
          <w:i/>
          <w:sz w:val="18"/>
        </w:rPr>
        <w:t xml:space="preserve"> </w:t>
      </w:r>
      <w:hyperlink r:id="rId88" w:history="1">
        <w:r w:rsidRPr="00E15A9B">
          <w:rPr>
            <w:rStyle w:val="Hyperlink"/>
            <w:i/>
            <w:sz w:val="18"/>
          </w:rPr>
          <w:t>Attribution-Share Alike 3.0 Unported</w:t>
        </w:r>
      </w:hyperlink>
      <w:r w:rsidRPr="00E15A9B">
        <w:rPr>
          <w:i/>
          <w:sz w:val="18"/>
        </w:rPr>
        <w:t xml:space="preserve"> license</w:t>
      </w:r>
      <w:r w:rsidR="00194316">
        <w:rPr>
          <w:i/>
          <w:sz w:val="18"/>
        </w:rPr>
        <w:t>"</w:t>
      </w:r>
      <w:r w:rsidRPr="00E15A9B">
        <w:rPr>
          <w:i/>
          <w:sz w:val="18"/>
        </w:rPr>
        <w:t>.</w:t>
      </w:r>
      <w:r>
        <w:t xml:space="preserve"> </w:t>
      </w:r>
    </w:p>
    <w:p w14:paraId="79A589EF" w14:textId="345481B0" w:rsidR="002E60CB" w:rsidRDefault="002E60CB" w:rsidP="002E60CB">
      <w:pPr>
        <w:pStyle w:val="Beschriftung"/>
        <w:rPr>
          <w:highlight w:val="cyan"/>
        </w:rPr>
      </w:pPr>
      <w:bookmarkStart w:id="987" w:name="_Ref401160020"/>
      <w:bookmarkStart w:id="988" w:name="_Toc413359631"/>
      <w:bookmarkStart w:id="989" w:name="_Toc3557098"/>
      <w:bookmarkStart w:id="990" w:name="_Toc27753713"/>
      <w:r>
        <w:t xml:space="preserve">Figure </w:t>
      </w:r>
      <w:r w:rsidR="00406B64">
        <w:fldChar w:fldCharType="begin"/>
      </w:r>
      <w:r w:rsidR="00406B64">
        <w:instrText xml:space="preserve"> SEQ Figure \* ARABIC </w:instrText>
      </w:r>
      <w:r w:rsidR="00406B64">
        <w:fldChar w:fldCharType="separate"/>
      </w:r>
      <w:ins w:id="991" w:author="Dr. Carsten Franke" w:date="2020-03-09T14:39:00Z">
        <w:r w:rsidR="00004854">
          <w:rPr>
            <w:noProof/>
          </w:rPr>
          <w:t>21</w:t>
        </w:r>
      </w:ins>
      <w:ins w:id="992" w:author="nick" w:date="2020-02-20T20:00:00Z">
        <w:del w:id="993" w:author="Dr. Carsten Franke" w:date="2020-03-09T14:38:00Z">
          <w:r w:rsidR="0047200E" w:rsidDel="00004854">
            <w:rPr>
              <w:noProof/>
            </w:rPr>
            <w:delText>21</w:delText>
          </w:r>
        </w:del>
      </w:ins>
      <w:del w:id="994" w:author="Dr. Carsten Franke" w:date="2020-03-09T14:38:00Z">
        <w:r w:rsidR="007E2D34" w:rsidDel="00004854">
          <w:rPr>
            <w:noProof/>
          </w:rPr>
          <w:delText>19</w:delText>
        </w:r>
      </w:del>
      <w:r w:rsidR="00406B64">
        <w:fldChar w:fldCharType="end"/>
      </w:r>
      <w:bookmarkEnd w:id="987"/>
      <w:r>
        <w:t>: Different Screw Forms</w:t>
      </w:r>
      <w:bookmarkEnd w:id="988"/>
      <w:bookmarkEnd w:id="989"/>
      <w:bookmarkEnd w:id="990"/>
    </w:p>
    <w:p w14:paraId="5EA97CC6" w14:textId="77777777" w:rsidR="002E60CB" w:rsidRDefault="004F562F" w:rsidP="002E60CB">
      <w:pPr>
        <w:keepNext/>
        <w:jc w:val="center"/>
      </w:pPr>
      <w:r>
        <w:rPr>
          <w:noProof/>
          <w:lang w:eastAsia="en-US"/>
        </w:rPr>
        <w:drawing>
          <wp:inline distT="0" distB="0" distL="0" distR="0" wp14:anchorId="7BEFF697" wp14:editId="3FD40AAC">
            <wp:extent cx="3817620" cy="2583180"/>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817620" cy="2583180"/>
                    </a:xfrm>
                    <a:prstGeom prst="rect">
                      <a:avLst/>
                    </a:prstGeom>
                    <a:noFill/>
                    <a:ln>
                      <a:noFill/>
                    </a:ln>
                  </pic:spPr>
                </pic:pic>
              </a:graphicData>
            </a:graphic>
          </wp:inline>
        </w:drawing>
      </w:r>
    </w:p>
    <w:p w14:paraId="2724A7F3" w14:textId="30AF1BC2" w:rsidR="002E60CB" w:rsidRPr="001948D2" w:rsidRDefault="002E60CB" w:rsidP="002E60CB">
      <w:pPr>
        <w:pStyle w:val="Beschriftung"/>
        <w:rPr>
          <w:noProof/>
          <w:lang w:val="en-GB" w:eastAsia="en-GB"/>
        </w:rPr>
      </w:pPr>
      <w:bookmarkStart w:id="995" w:name="_Ref401160136"/>
      <w:bookmarkStart w:id="996" w:name="_Toc413359632"/>
      <w:bookmarkStart w:id="997" w:name="_Ref428364733"/>
      <w:bookmarkStart w:id="998" w:name="_Ref428531136"/>
      <w:bookmarkStart w:id="999" w:name="_Toc3557099"/>
      <w:bookmarkStart w:id="1000" w:name="_Toc27753714"/>
      <w:r>
        <w:t xml:space="preserve">Figure </w:t>
      </w:r>
      <w:r w:rsidR="00406B64">
        <w:fldChar w:fldCharType="begin"/>
      </w:r>
      <w:r w:rsidR="00406B64">
        <w:instrText xml:space="preserve"> SEQ Figure \* ARABIC </w:instrText>
      </w:r>
      <w:r w:rsidR="00406B64">
        <w:fldChar w:fldCharType="separate"/>
      </w:r>
      <w:ins w:id="1001" w:author="Dr. Carsten Franke" w:date="2020-03-09T14:39:00Z">
        <w:r w:rsidR="00004854">
          <w:rPr>
            <w:noProof/>
          </w:rPr>
          <w:t>22</w:t>
        </w:r>
      </w:ins>
      <w:ins w:id="1002" w:author="nick" w:date="2020-02-20T20:00:00Z">
        <w:del w:id="1003" w:author="Dr. Carsten Franke" w:date="2020-03-09T14:38:00Z">
          <w:r w:rsidR="0047200E" w:rsidDel="00004854">
            <w:rPr>
              <w:noProof/>
            </w:rPr>
            <w:delText>22</w:delText>
          </w:r>
        </w:del>
      </w:ins>
      <w:del w:id="1004" w:author="Dr. Carsten Franke" w:date="2020-03-09T14:38:00Z">
        <w:r w:rsidR="007E2D34" w:rsidDel="00004854">
          <w:rPr>
            <w:noProof/>
          </w:rPr>
          <w:delText>20</w:delText>
        </w:r>
      </w:del>
      <w:r w:rsidR="00406B64">
        <w:fldChar w:fldCharType="end"/>
      </w:r>
      <w:bookmarkEnd w:id="995"/>
      <w:r>
        <w:t xml:space="preserve">: </w:t>
      </w:r>
      <w:r w:rsidRPr="001B293E">
        <w:t xml:space="preserve">Definition of </w:t>
      </w:r>
      <w:r>
        <w:t>L</w:t>
      </w:r>
      <w:r w:rsidRPr="001B293E">
        <w:t xml:space="preserve">ength and </w:t>
      </w:r>
      <w:r>
        <w:t>H</w:t>
      </w:r>
      <w:r w:rsidRPr="001B293E">
        <w:t xml:space="preserve">ead </w:t>
      </w:r>
      <w:r>
        <w:t>S</w:t>
      </w:r>
      <w:r w:rsidRPr="001B293E">
        <w:t>izes</w:t>
      </w:r>
      <w:bookmarkEnd w:id="996"/>
      <w:bookmarkEnd w:id="997"/>
      <w:bookmarkEnd w:id="998"/>
      <w:bookmarkEnd w:id="999"/>
      <w:bookmarkEnd w:id="1000"/>
    </w:p>
    <w:p w14:paraId="444BDDF5" w14:textId="77777777" w:rsidR="002E60CB" w:rsidRPr="00F81409" w:rsidRDefault="002E60CB" w:rsidP="002E60CB"/>
    <w:p w14:paraId="2D8EE130" w14:textId="77777777" w:rsidR="002E60CB" w:rsidRDefault="004F562F" w:rsidP="002E60CB">
      <w:pPr>
        <w:keepNext/>
        <w:jc w:val="center"/>
        <w:rPr>
          <w:noProof/>
          <w:lang w:eastAsia="en-GB"/>
        </w:rPr>
      </w:pPr>
      <w:r>
        <w:rPr>
          <w:noProof/>
          <w:lang w:eastAsia="en-US"/>
        </w:rPr>
        <w:drawing>
          <wp:inline distT="0" distB="0" distL="0" distR="0" wp14:anchorId="44AA403A" wp14:editId="526EBF72">
            <wp:extent cx="2734574" cy="1367287"/>
            <wp:effectExtent l="0" t="0" r="8890" b="4445"/>
            <wp:docPr id="12" name="Bild 13" descr="Lead_and_p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 descr="Lead_and_pitch"/>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737157" cy="1368578"/>
                    </a:xfrm>
                    <a:prstGeom prst="rect">
                      <a:avLst/>
                    </a:prstGeom>
                    <a:noFill/>
                    <a:ln>
                      <a:noFill/>
                    </a:ln>
                  </pic:spPr>
                </pic:pic>
              </a:graphicData>
            </a:graphic>
          </wp:inline>
        </w:drawing>
      </w:r>
    </w:p>
    <w:p w14:paraId="5D61B877" w14:textId="77777777" w:rsidR="002E60CB" w:rsidRPr="00A03317" w:rsidRDefault="002E60CB" w:rsidP="002E60CB">
      <w:pPr>
        <w:keepNext/>
        <w:jc w:val="center"/>
        <w:rPr>
          <w:i/>
          <w:sz w:val="18"/>
          <w:szCs w:val="18"/>
        </w:rPr>
      </w:pPr>
      <w:r w:rsidRPr="00A03317">
        <w:rPr>
          <w:i/>
          <w:sz w:val="18"/>
          <w:szCs w:val="18"/>
        </w:rPr>
        <w:t xml:space="preserve">Source of image: </w:t>
      </w:r>
      <w:hyperlink r:id="rId91" w:history="1">
        <w:r w:rsidRPr="00A03317">
          <w:rPr>
            <w:rStyle w:val="Hyperlink"/>
            <w:i/>
            <w:sz w:val="18"/>
            <w:szCs w:val="18"/>
          </w:rPr>
          <w:t>http://upload.wikimedia.org/wikipedia/commons/0/00/Lead_and_pitch.png</w:t>
        </w:r>
      </w:hyperlink>
      <w:r w:rsidRPr="00A03317">
        <w:rPr>
          <w:i/>
          <w:sz w:val="18"/>
          <w:szCs w:val="18"/>
        </w:rPr>
        <w:t>.</w:t>
      </w:r>
    </w:p>
    <w:p w14:paraId="08EE98C2" w14:textId="620D36AB" w:rsidR="002E60CB" w:rsidRPr="00F81409" w:rsidRDefault="002E60CB" w:rsidP="002E60CB">
      <w:pPr>
        <w:pStyle w:val="Beschriftung"/>
      </w:pPr>
      <w:bookmarkStart w:id="1005" w:name="_Ref413315993"/>
      <w:bookmarkStart w:id="1006" w:name="_Toc413359633"/>
      <w:bookmarkStart w:id="1007" w:name="_Toc3557100"/>
      <w:bookmarkStart w:id="1008" w:name="_Toc27753715"/>
      <w:r w:rsidRPr="00F81409">
        <w:t xml:space="preserve">Figure </w:t>
      </w:r>
      <w:r w:rsidR="00406B64">
        <w:fldChar w:fldCharType="begin"/>
      </w:r>
      <w:r w:rsidR="00406B64">
        <w:instrText xml:space="preserve"> SEQ Figure \* ARABIC </w:instrText>
      </w:r>
      <w:r w:rsidR="00406B64">
        <w:fldChar w:fldCharType="separate"/>
      </w:r>
      <w:ins w:id="1009" w:author="Dr. Carsten Franke" w:date="2020-03-09T14:39:00Z">
        <w:r w:rsidR="00004854">
          <w:rPr>
            <w:noProof/>
          </w:rPr>
          <w:t>23</w:t>
        </w:r>
      </w:ins>
      <w:ins w:id="1010" w:author="nick" w:date="2020-02-20T20:00:00Z">
        <w:del w:id="1011" w:author="Dr. Carsten Franke" w:date="2020-03-09T14:38:00Z">
          <w:r w:rsidR="0047200E" w:rsidDel="00004854">
            <w:rPr>
              <w:noProof/>
            </w:rPr>
            <w:delText>23</w:delText>
          </w:r>
        </w:del>
      </w:ins>
      <w:del w:id="1012" w:author="Dr. Carsten Franke" w:date="2020-03-09T14:38:00Z">
        <w:r w:rsidR="007E2D34" w:rsidDel="00004854">
          <w:rPr>
            <w:noProof/>
          </w:rPr>
          <w:delText>21</w:delText>
        </w:r>
      </w:del>
      <w:r w:rsidR="00406B64">
        <w:fldChar w:fldCharType="end"/>
      </w:r>
      <w:bookmarkEnd w:id="1005"/>
      <w:r w:rsidRPr="00F81409">
        <w:t>: Definition of lead</w:t>
      </w:r>
      <w:r>
        <w:t>,</w:t>
      </w:r>
      <w:r w:rsidRPr="00F81409">
        <w:t xml:space="preserve"> pitch and</w:t>
      </w:r>
      <w:r>
        <w:t xml:space="preserve"> starts</w:t>
      </w:r>
      <w:r w:rsidRPr="00F81409">
        <w:t xml:space="preserve"> of a thread.</w:t>
      </w:r>
      <w:bookmarkEnd w:id="1006"/>
      <w:bookmarkEnd w:id="1007"/>
      <w:bookmarkEnd w:id="1008"/>
      <w:r w:rsidRPr="00F81409">
        <w:t xml:space="preserve"> </w:t>
      </w:r>
    </w:p>
    <w:p w14:paraId="4466F0B1" w14:textId="77777777" w:rsidR="00ED267C" w:rsidRPr="00942FED" w:rsidRDefault="00A947CD" w:rsidP="00327322">
      <w:pPr>
        <w:pStyle w:val="berschrift3"/>
      </w:pPr>
      <w:bookmarkStart w:id="1013" w:name="_Toc428279395"/>
      <w:bookmarkStart w:id="1014" w:name="_Toc428456133"/>
      <w:bookmarkStart w:id="1015" w:name="_Toc428537096"/>
      <w:bookmarkStart w:id="1016" w:name="_Toc428969415"/>
      <w:bookmarkStart w:id="1017" w:name="_Toc429052806"/>
      <w:bookmarkStart w:id="1018" w:name="_Toc3556984"/>
      <w:bookmarkStart w:id="1019" w:name="_Ref3566661"/>
      <w:bookmarkStart w:id="1020" w:name="_Ref4272362"/>
      <w:bookmarkStart w:id="1021" w:name="_Toc27753596"/>
      <w:bookmarkEnd w:id="1013"/>
      <w:bookmarkEnd w:id="1014"/>
      <w:bookmarkEnd w:id="1015"/>
      <w:bookmarkEnd w:id="1016"/>
      <w:bookmarkEnd w:id="1017"/>
      <w:r w:rsidRPr="00A947CD">
        <w:t>Contacts and Friction</w:t>
      </w:r>
      <w:bookmarkEnd w:id="1018"/>
      <w:bookmarkEnd w:id="1019"/>
      <w:bookmarkEnd w:id="1020"/>
      <w:bookmarkEnd w:id="1021"/>
    </w:p>
    <w:p w14:paraId="3C2C8234" w14:textId="77777777" w:rsidR="00A947CD" w:rsidRDefault="00A947CD" w:rsidP="00A947CD">
      <w:pPr>
        <w:autoSpaceDE w:val="0"/>
        <w:autoSpaceDN w:val="0"/>
        <w:adjustRightInd w:val="0"/>
        <w:spacing w:after="0"/>
        <w:jc w:val="both"/>
        <w:rPr>
          <w:rFonts w:cs="Calibri"/>
          <w:szCs w:val="22"/>
          <w:lang w:eastAsia="en-GB"/>
        </w:rPr>
      </w:pPr>
      <w:r>
        <w:rPr>
          <w:rFonts w:cs="Calibri"/>
          <w:szCs w:val="22"/>
          <w:lang w:eastAsia="en-GB"/>
        </w:rPr>
        <w:t xml:space="preserve">Self-loosening of screws and bolts </w:t>
      </w:r>
      <w:proofErr w:type="gramStart"/>
      <w:r>
        <w:rPr>
          <w:rFonts w:cs="Calibri"/>
          <w:szCs w:val="22"/>
          <w:lang w:eastAsia="en-GB"/>
        </w:rPr>
        <w:t>has to</w:t>
      </w:r>
      <w:proofErr w:type="gramEnd"/>
      <w:r>
        <w:rPr>
          <w:rFonts w:cs="Calibri"/>
          <w:szCs w:val="22"/>
          <w:lang w:eastAsia="en-GB"/>
        </w:rPr>
        <w:t xml:space="preserve"> be prevented. Static friction, together with pretension, is a major means against self-loosening. However, kinetic (or dynamic) friction also has some meaning in CAE processes. Hence, both friction types need to be supported by χMCF.</w:t>
      </w:r>
    </w:p>
    <w:p w14:paraId="128BDECF" w14:textId="77777777" w:rsidR="00A947CD" w:rsidRDefault="00A947CD" w:rsidP="00147227">
      <w:pPr>
        <w:autoSpaceDE w:val="0"/>
        <w:autoSpaceDN w:val="0"/>
        <w:adjustRightInd w:val="0"/>
        <w:spacing w:before="120" w:after="0"/>
        <w:jc w:val="both"/>
        <w:rPr>
          <w:rFonts w:cs="Calibri"/>
          <w:szCs w:val="22"/>
          <w:lang w:eastAsia="en-GB"/>
        </w:rPr>
      </w:pPr>
      <w:r>
        <w:rPr>
          <w:rFonts w:cs="Calibri"/>
          <w:szCs w:val="22"/>
          <w:lang w:eastAsia="en-GB"/>
        </w:rPr>
        <w:t>Friction occurs between any two objects in contact. In case of bolts and screws, these contacts are</w:t>
      </w:r>
      <w:r w:rsidR="00147227">
        <w:rPr>
          <w:rFonts w:cs="Calibri"/>
          <w:szCs w:val="22"/>
          <w:lang w:eastAsia="en-GB"/>
        </w:rPr>
        <w:t xml:space="preserve"> </w:t>
      </w:r>
      <w:r>
        <w:rPr>
          <w:rFonts w:cs="Calibri"/>
          <w:szCs w:val="22"/>
          <w:lang w:eastAsia="en-GB"/>
        </w:rPr>
        <w:t>usually</w:t>
      </w:r>
      <w:r w:rsidR="00147227">
        <w:rPr>
          <w:rFonts w:cs="Calibri"/>
          <w:szCs w:val="22"/>
          <w:lang w:eastAsia="en-GB"/>
        </w:rPr>
        <w:t xml:space="preserve"> obtained between</w:t>
      </w:r>
      <w:r>
        <w:rPr>
          <w:rFonts w:cs="Calibri"/>
          <w:szCs w:val="22"/>
          <w:lang w:eastAsia="en-GB"/>
        </w:rPr>
        <w:t>:</w:t>
      </w:r>
    </w:p>
    <w:p w14:paraId="1AEF5D7B" w14:textId="77777777" w:rsidR="00147227" w:rsidRPr="00147227" w:rsidRDefault="00A947CD" w:rsidP="00B90690">
      <w:pPr>
        <w:pStyle w:val="Listenabsatz"/>
        <w:numPr>
          <w:ilvl w:val="0"/>
          <w:numId w:val="34"/>
        </w:numPr>
        <w:autoSpaceDE w:val="0"/>
        <w:autoSpaceDN w:val="0"/>
        <w:adjustRightInd w:val="0"/>
        <w:jc w:val="both"/>
        <w:rPr>
          <w:rFonts w:cs="Calibri"/>
          <w:lang w:val="en-US" w:eastAsia="en-GB"/>
        </w:rPr>
      </w:pPr>
      <w:r w:rsidRPr="00147227">
        <w:rPr>
          <w:rFonts w:cs="Calibri"/>
          <w:lang w:val="en-US" w:eastAsia="en-GB"/>
        </w:rPr>
        <w:t xml:space="preserve">head and washer (if there </w:t>
      </w:r>
      <w:proofErr w:type="gramStart"/>
      <w:r w:rsidRPr="00147227">
        <w:rPr>
          <w:rFonts w:cs="Calibri"/>
          <w:lang w:val="en-US" w:eastAsia="en-GB"/>
        </w:rPr>
        <w:t>is</w:t>
      </w:r>
      <w:proofErr w:type="gramEnd"/>
      <w:r w:rsidRPr="00147227">
        <w:rPr>
          <w:rFonts w:cs="Calibri"/>
          <w:lang w:val="en-US" w:eastAsia="en-GB"/>
        </w:rPr>
        <w:t xml:space="preserve"> a </w:t>
      </w:r>
      <w:r w:rsidR="00194316">
        <w:rPr>
          <w:rFonts w:cs="Calibri"/>
          <w:lang w:val="en-US" w:eastAsia="en-GB"/>
        </w:rPr>
        <w:t>"</w:t>
      </w:r>
      <w:r w:rsidRPr="00147227">
        <w:rPr>
          <w:rFonts w:cs="Calibri"/>
          <w:lang w:val="en-US" w:eastAsia="en-GB"/>
        </w:rPr>
        <w:t>loose</w:t>
      </w:r>
      <w:r w:rsidR="00194316">
        <w:rPr>
          <w:rFonts w:cs="Calibri"/>
          <w:lang w:val="en-US" w:eastAsia="en-GB"/>
        </w:rPr>
        <w:t>"</w:t>
      </w:r>
      <w:r w:rsidRPr="00147227">
        <w:rPr>
          <w:rFonts w:cs="Calibri"/>
          <w:lang w:val="en-US" w:eastAsia="en-GB"/>
        </w:rPr>
        <w:t xml:space="preserve"> washer, i.</w:t>
      </w:r>
      <w:r w:rsidR="00147227" w:rsidRPr="00147227">
        <w:rPr>
          <w:rFonts w:cs="Calibri"/>
          <w:lang w:val="en-US" w:eastAsia="en-GB"/>
        </w:rPr>
        <w:t>e. a washer not being fixed to</w:t>
      </w:r>
      <w:r w:rsidR="00147227">
        <w:rPr>
          <w:rFonts w:cs="Calibri"/>
          <w:lang w:val="en-US" w:eastAsia="en-GB"/>
        </w:rPr>
        <w:t xml:space="preserve"> </w:t>
      </w:r>
      <w:r w:rsidRPr="00147227">
        <w:rPr>
          <w:rFonts w:cs="Calibri"/>
          <w:lang w:val="en-US" w:eastAsia="en-GB"/>
        </w:rPr>
        <w:t>the</w:t>
      </w:r>
      <w:r w:rsidR="00147227" w:rsidRPr="00147227">
        <w:rPr>
          <w:rFonts w:cs="Calibri"/>
          <w:lang w:val="en-US" w:eastAsia="en-GB"/>
        </w:rPr>
        <w:t xml:space="preserve"> head or shaft)</w:t>
      </w:r>
    </w:p>
    <w:p w14:paraId="6BE1E696" w14:textId="77777777" w:rsidR="00147227" w:rsidRDefault="00A947CD" w:rsidP="00B90690">
      <w:pPr>
        <w:pStyle w:val="Listenabsatz"/>
        <w:numPr>
          <w:ilvl w:val="0"/>
          <w:numId w:val="34"/>
        </w:numPr>
        <w:autoSpaceDE w:val="0"/>
        <w:autoSpaceDN w:val="0"/>
        <w:adjustRightInd w:val="0"/>
        <w:jc w:val="both"/>
        <w:rPr>
          <w:rFonts w:cs="Calibri"/>
          <w:lang w:val="en-US" w:eastAsia="en-GB"/>
        </w:rPr>
      </w:pPr>
      <w:r w:rsidRPr="00147227">
        <w:rPr>
          <w:rFonts w:cs="Calibri"/>
          <w:lang w:val="en-US" w:eastAsia="en-GB"/>
        </w:rPr>
        <w:t>washer (if there is one) and first connected part, or else</w:t>
      </w:r>
    </w:p>
    <w:p w14:paraId="5457FD74" w14:textId="77777777" w:rsidR="00A947CD" w:rsidRPr="00147227" w:rsidRDefault="00147227" w:rsidP="00B90690">
      <w:pPr>
        <w:pStyle w:val="Listenabsatz"/>
        <w:numPr>
          <w:ilvl w:val="0"/>
          <w:numId w:val="34"/>
        </w:numPr>
        <w:autoSpaceDE w:val="0"/>
        <w:autoSpaceDN w:val="0"/>
        <w:adjustRightInd w:val="0"/>
        <w:jc w:val="both"/>
        <w:rPr>
          <w:rFonts w:cs="Calibri"/>
          <w:lang w:val="en-US" w:eastAsia="en-GB"/>
        </w:rPr>
      </w:pPr>
      <w:r>
        <w:rPr>
          <w:rFonts w:cs="Calibri"/>
          <w:lang w:val="en-US" w:eastAsia="en-GB"/>
        </w:rPr>
        <w:t>head and first connected part</w:t>
      </w:r>
    </w:p>
    <w:p w14:paraId="4EA339CF" w14:textId="77777777" w:rsidR="00A947CD" w:rsidRPr="00147227" w:rsidRDefault="00633553" w:rsidP="00B90690">
      <w:pPr>
        <w:pStyle w:val="Listenabsatz"/>
        <w:numPr>
          <w:ilvl w:val="0"/>
          <w:numId w:val="34"/>
        </w:numPr>
        <w:autoSpaceDE w:val="0"/>
        <w:autoSpaceDN w:val="0"/>
        <w:adjustRightInd w:val="0"/>
        <w:jc w:val="both"/>
        <w:rPr>
          <w:rFonts w:cs="Calibri"/>
          <w:lang w:val="en-US" w:eastAsia="en-GB"/>
        </w:rPr>
      </w:pPr>
      <w:r>
        <w:rPr>
          <w:rFonts w:cs="Calibri"/>
          <w:lang w:val="en-US" w:eastAsia="en-GB"/>
        </w:rPr>
        <w:lastRenderedPageBreak/>
        <w:t>between the connected sheets</w:t>
      </w:r>
    </w:p>
    <w:p w14:paraId="66ED9EE7" w14:textId="77777777" w:rsidR="00A947CD" w:rsidRPr="00147227" w:rsidRDefault="00C15EC9" w:rsidP="00B90690">
      <w:pPr>
        <w:pStyle w:val="Listenabsatz"/>
        <w:numPr>
          <w:ilvl w:val="0"/>
          <w:numId w:val="34"/>
        </w:numPr>
        <w:autoSpaceDE w:val="0"/>
        <w:autoSpaceDN w:val="0"/>
        <w:adjustRightInd w:val="0"/>
        <w:jc w:val="both"/>
        <w:rPr>
          <w:rFonts w:cs="Calibri"/>
          <w:lang w:val="en-US" w:eastAsia="en-GB"/>
        </w:rPr>
      </w:pPr>
      <w:r>
        <w:rPr>
          <w:rFonts w:cs="Calibri"/>
          <w:lang w:val="en-US" w:eastAsia="en-GB"/>
        </w:rPr>
        <w:t xml:space="preserve">last connected </w:t>
      </w:r>
      <w:r w:rsidR="00A947CD" w:rsidRPr="00147227">
        <w:rPr>
          <w:rFonts w:cs="Calibri"/>
          <w:lang w:val="en-US" w:eastAsia="en-GB"/>
        </w:rPr>
        <w:t xml:space="preserve">part and </w:t>
      </w:r>
      <w:r w:rsidR="00194316">
        <w:rPr>
          <w:rFonts w:cs="Calibri"/>
          <w:lang w:val="en-US" w:eastAsia="en-GB"/>
        </w:rPr>
        <w:t>"</w:t>
      </w:r>
      <w:r w:rsidR="00147227">
        <w:rPr>
          <w:rFonts w:cs="Calibri"/>
          <w:lang w:val="en-US" w:eastAsia="en-GB"/>
        </w:rPr>
        <w:t>loose</w:t>
      </w:r>
      <w:r w:rsidR="00194316">
        <w:rPr>
          <w:rFonts w:cs="Calibri"/>
          <w:lang w:val="en-US" w:eastAsia="en-GB"/>
        </w:rPr>
        <w:t>"</w:t>
      </w:r>
      <w:r w:rsidR="00147227">
        <w:rPr>
          <w:rFonts w:cs="Calibri"/>
          <w:lang w:val="en-US" w:eastAsia="en-GB"/>
        </w:rPr>
        <w:t xml:space="preserve"> washer (if there is one)</w:t>
      </w:r>
    </w:p>
    <w:p w14:paraId="44F5E28D" w14:textId="77777777" w:rsidR="00A947CD" w:rsidRPr="00147227" w:rsidRDefault="00A947CD" w:rsidP="00B90690">
      <w:pPr>
        <w:pStyle w:val="Listenabsatz"/>
        <w:numPr>
          <w:ilvl w:val="0"/>
          <w:numId w:val="34"/>
        </w:numPr>
        <w:autoSpaceDE w:val="0"/>
        <w:autoSpaceDN w:val="0"/>
        <w:adjustRightInd w:val="0"/>
        <w:jc w:val="both"/>
        <w:rPr>
          <w:rFonts w:cs="Calibri"/>
          <w:lang w:val="en-US" w:eastAsia="en-GB"/>
        </w:rPr>
      </w:pPr>
      <w:r w:rsidRPr="00147227">
        <w:rPr>
          <w:rFonts w:cs="Calibri"/>
          <w:lang w:val="en-US" w:eastAsia="en-GB"/>
        </w:rPr>
        <w:t>washer (if there is one) and nut, or else</w:t>
      </w:r>
    </w:p>
    <w:p w14:paraId="280124E0" w14:textId="77777777" w:rsidR="00A947CD" w:rsidRPr="00147227" w:rsidRDefault="00C15EC9" w:rsidP="00B90690">
      <w:pPr>
        <w:pStyle w:val="Listenabsatz"/>
        <w:numPr>
          <w:ilvl w:val="0"/>
          <w:numId w:val="34"/>
        </w:numPr>
        <w:autoSpaceDE w:val="0"/>
        <w:autoSpaceDN w:val="0"/>
        <w:adjustRightInd w:val="0"/>
        <w:jc w:val="both"/>
        <w:rPr>
          <w:rFonts w:cs="Calibri"/>
          <w:lang w:eastAsia="en-GB"/>
        </w:rPr>
      </w:pPr>
      <w:r>
        <w:rPr>
          <w:rFonts w:cs="Calibri"/>
          <w:lang w:val="en-US" w:eastAsia="en-GB"/>
        </w:rPr>
        <w:t xml:space="preserve">last connected </w:t>
      </w:r>
      <w:r w:rsidRPr="00147227">
        <w:rPr>
          <w:rFonts w:cs="Calibri"/>
          <w:lang w:val="en-US" w:eastAsia="en-GB"/>
        </w:rPr>
        <w:t>part</w:t>
      </w:r>
      <w:r w:rsidR="00A947CD" w:rsidRPr="00147227">
        <w:rPr>
          <w:rFonts w:ascii="Calibri,Italic" w:hAnsi="Calibri,Italic" w:cs="Calibri,Italic"/>
          <w:i/>
          <w:iCs/>
          <w:lang w:eastAsia="en-GB"/>
        </w:rPr>
        <w:t xml:space="preserve"> </w:t>
      </w:r>
      <w:r w:rsidR="00147227">
        <w:rPr>
          <w:rFonts w:cs="Calibri"/>
          <w:lang w:eastAsia="en-GB"/>
        </w:rPr>
        <w:t xml:space="preserve">and </w:t>
      </w:r>
      <w:proofErr w:type="spellStart"/>
      <w:r w:rsidR="00147227">
        <w:rPr>
          <w:rFonts w:cs="Calibri"/>
          <w:lang w:eastAsia="en-GB"/>
        </w:rPr>
        <w:t>nut</w:t>
      </w:r>
      <w:proofErr w:type="spellEnd"/>
    </w:p>
    <w:p w14:paraId="4EF05D32" w14:textId="77777777" w:rsidR="00A947CD" w:rsidRPr="00DA2327" w:rsidRDefault="00DA2327" w:rsidP="00DA2327">
      <w:pPr>
        <w:pStyle w:val="Listenabsatz"/>
        <w:numPr>
          <w:ilvl w:val="0"/>
          <w:numId w:val="34"/>
        </w:numPr>
        <w:autoSpaceDE w:val="0"/>
        <w:autoSpaceDN w:val="0"/>
        <w:adjustRightInd w:val="0"/>
        <w:jc w:val="both"/>
        <w:rPr>
          <w:rFonts w:cs="Calibri"/>
          <w:lang w:val="en-US" w:eastAsia="en-GB"/>
        </w:rPr>
      </w:pPr>
      <w:r w:rsidRPr="00147227">
        <w:rPr>
          <w:rFonts w:cs="Calibri"/>
          <w:lang w:val="en-US" w:eastAsia="en-GB"/>
        </w:rPr>
        <w:t>screw</w:t>
      </w:r>
      <w:r>
        <w:rPr>
          <w:rFonts w:cs="Calibri"/>
          <w:lang w:val="en-US" w:eastAsia="en-GB"/>
        </w:rPr>
        <w:t xml:space="preserve"> and cut thread, or </w:t>
      </w:r>
      <w:r w:rsidRPr="00147227">
        <w:rPr>
          <w:rFonts w:cs="Calibri"/>
          <w:lang w:val="en-US" w:eastAsia="en-GB"/>
        </w:rPr>
        <w:t xml:space="preserve">bolt thread </w:t>
      </w:r>
      <w:r w:rsidR="00F07378">
        <w:rPr>
          <w:rFonts w:cs="Calibri"/>
          <w:lang w:val="en-US" w:eastAsia="en-GB"/>
        </w:rPr>
        <w:t xml:space="preserve">and </w:t>
      </w:r>
      <w:r w:rsidRPr="00147227">
        <w:rPr>
          <w:rFonts w:cs="Calibri"/>
          <w:lang w:val="en-US" w:eastAsia="en-GB"/>
        </w:rPr>
        <w:t>nut thread</w:t>
      </w:r>
    </w:p>
    <w:p w14:paraId="76342D5D" w14:textId="77777777" w:rsidR="00A947CD" w:rsidRDefault="00A947CD" w:rsidP="00147227">
      <w:pPr>
        <w:autoSpaceDE w:val="0"/>
        <w:autoSpaceDN w:val="0"/>
        <w:adjustRightInd w:val="0"/>
        <w:spacing w:before="120"/>
        <w:jc w:val="both"/>
        <w:rPr>
          <w:rFonts w:cs="Calibri"/>
          <w:szCs w:val="22"/>
          <w:lang w:eastAsia="en-GB"/>
        </w:rPr>
      </w:pPr>
      <w:r>
        <w:rPr>
          <w:rFonts w:cs="Calibri"/>
          <w:szCs w:val="22"/>
          <w:lang w:eastAsia="en-GB"/>
        </w:rPr>
        <w:t>Consequently, χMCF assigns friction attributes to</w:t>
      </w:r>
    </w:p>
    <w:p w14:paraId="4ABD3FB2" w14:textId="77777777" w:rsidR="00A947CD" w:rsidRPr="00147227" w:rsidRDefault="00A947CD" w:rsidP="00B90690">
      <w:pPr>
        <w:pStyle w:val="Listenabsatz"/>
        <w:numPr>
          <w:ilvl w:val="0"/>
          <w:numId w:val="35"/>
        </w:numPr>
        <w:autoSpaceDE w:val="0"/>
        <w:autoSpaceDN w:val="0"/>
        <w:adjustRightInd w:val="0"/>
        <w:jc w:val="both"/>
        <w:rPr>
          <w:rFonts w:cs="Calibri"/>
          <w:lang w:val="en-US" w:eastAsia="en-GB"/>
        </w:rPr>
      </w:pPr>
      <w:r w:rsidRPr="00147227">
        <w:rPr>
          <w:rFonts w:cs="Calibri"/>
          <w:lang w:val="en-US" w:eastAsia="en-GB"/>
        </w:rPr>
        <w:t>heads and nuts, applying to their contacts to either washers or adjacent parts,</w:t>
      </w:r>
    </w:p>
    <w:p w14:paraId="594173B1" w14:textId="77777777" w:rsidR="00A947CD" w:rsidRPr="00147227" w:rsidRDefault="00A947CD" w:rsidP="00B90690">
      <w:pPr>
        <w:pStyle w:val="Listenabsatz"/>
        <w:numPr>
          <w:ilvl w:val="0"/>
          <w:numId w:val="35"/>
        </w:numPr>
        <w:autoSpaceDE w:val="0"/>
        <w:autoSpaceDN w:val="0"/>
        <w:adjustRightInd w:val="0"/>
        <w:jc w:val="both"/>
        <w:rPr>
          <w:rFonts w:cs="Calibri"/>
          <w:lang w:val="en-US" w:eastAsia="en-GB"/>
        </w:rPr>
      </w:pPr>
      <w:r w:rsidRPr="00147227">
        <w:rPr>
          <w:rFonts w:cs="Calibri"/>
          <w:lang w:val="en-US" w:eastAsia="en-GB"/>
        </w:rPr>
        <w:t>washers, applying to their contacts to adjacent parts (</w:t>
      </w:r>
      <w:r w:rsidRPr="00147227">
        <w:rPr>
          <w:rFonts w:ascii="Calibri,Italic" w:hAnsi="Calibri,Italic" w:cs="Calibri,Italic"/>
          <w:i/>
          <w:iCs/>
          <w:lang w:val="en-US" w:eastAsia="en-GB"/>
        </w:rPr>
        <w:t xml:space="preserve">not </w:t>
      </w:r>
      <w:r w:rsidRPr="00147227">
        <w:rPr>
          <w:rFonts w:cs="Calibri"/>
          <w:lang w:val="en-US" w:eastAsia="en-GB"/>
        </w:rPr>
        <w:t>to head or nut),</w:t>
      </w:r>
    </w:p>
    <w:p w14:paraId="3F0039F2" w14:textId="77777777" w:rsidR="00A947CD" w:rsidRPr="00147227" w:rsidRDefault="00A947CD" w:rsidP="00B90690">
      <w:pPr>
        <w:pStyle w:val="Listenabsatz"/>
        <w:numPr>
          <w:ilvl w:val="0"/>
          <w:numId w:val="35"/>
        </w:numPr>
        <w:autoSpaceDE w:val="0"/>
        <w:autoSpaceDN w:val="0"/>
        <w:adjustRightInd w:val="0"/>
        <w:jc w:val="both"/>
        <w:rPr>
          <w:rFonts w:cs="Calibri"/>
          <w:lang w:val="en-US" w:eastAsia="en-GB"/>
        </w:rPr>
      </w:pPr>
      <w:r w:rsidRPr="00147227">
        <w:rPr>
          <w:rFonts w:cs="Calibri"/>
          <w:lang w:val="en-US" w:eastAsia="en-GB"/>
        </w:rPr>
        <w:t>any contact between each two adjacent parts,</w:t>
      </w:r>
    </w:p>
    <w:p w14:paraId="06BBE14B" w14:textId="77777777" w:rsidR="00A947CD" w:rsidRPr="00147227" w:rsidRDefault="00D62B21" w:rsidP="00B90690">
      <w:pPr>
        <w:pStyle w:val="Listenabsatz"/>
        <w:numPr>
          <w:ilvl w:val="0"/>
          <w:numId w:val="35"/>
        </w:numPr>
        <w:autoSpaceDE w:val="0"/>
        <w:autoSpaceDN w:val="0"/>
        <w:adjustRightInd w:val="0"/>
        <w:jc w:val="both"/>
        <w:rPr>
          <w:rFonts w:cs="Calibri"/>
          <w:lang w:val="en-US" w:eastAsia="en-GB"/>
        </w:rPr>
      </w:pPr>
      <w:bookmarkStart w:id="1022" w:name="_Ref3566632"/>
      <w:r>
        <w:rPr>
          <w:rFonts w:cs="Calibri"/>
          <w:lang w:val="en-US" w:eastAsia="en-GB"/>
        </w:rPr>
        <w:t>the thread</w:t>
      </w:r>
      <w:r w:rsidR="00A947CD" w:rsidRPr="00147227">
        <w:rPr>
          <w:rFonts w:cs="Calibri"/>
          <w:lang w:val="en-US" w:eastAsia="en-GB"/>
        </w:rPr>
        <w:t>.</w:t>
      </w:r>
      <w:bookmarkEnd w:id="1022"/>
    </w:p>
    <w:p w14:paraId="70BEAEB1" w14:textId="77777777" w:rsidR="00A947CD" w:rsidRDefault="00A947CD" w:rsidP="00147227">
      <w:pPr>
        <w:autoSpaceDE w:val="0"/>
        <w:autoSpaceDN w:val="0"/>
        <w:adjustRightInd w:val="0"/>
        <w:spacing w:before="120" w:after="0"/>
        <w:jc w:val="both"/>
        <w:rPr>
          <w:rFonts w:cs="Calibri"/>
          <w:szCs w:val="22"/>
          <w:lang w:eastAsia="en-GB"/>
        </w:rPr>
      </w:pPr>
      <w:r>
        <w:rPr>
          <w:rFonts w:cs="Calibri"/>
          <w:szCs w:val="22"/>
          <w:lang w:eastAsia="en-GB"/>
        </w:rPr>
        <w:t>For heads (as a constituent part of a screw or bolt), nuts and washers, there are specific XML</w:t>
      </w:r>
      <w:r w:rsidR="00147227">
        <w:rPr>
          <w:rFonts w:cs="Calibri"/>
          <w:szCs w:val="22"/>
          <w:lang w:eastAsia="en-GB"/>
        </w:rPr>
        <w:t xml:space="preserve"> </w:t>
      </w:r>
      <w:r>
        <w:rPr>
          <w:rFonts w:cs="Calibri"/>
          <w:szCs w:val="22"/>
          <w:lang w:eastAsia="en-GB"/>
        </w:rPr>
        <w:t xml:space="preserve">elements in χMCF. </w:t>
      </w:r>
      <w:r w:rsidR="00C15EC9">
        <w:rPr>
          <w:rFonts w:cs="Calibri"/>
          <w:szCs w:val="22"/>
          <w:lang w:eastAsia="en-GB"/>
        </w:rPr>
        <w:t xml:space="preserve">Corresponding </w:t>
      </w:r>
      <w:r>
        <w:rPr>
          <w:rFonts w:cs="Calibri"/>
          <w:szCs w:val="22"/>
          <w:lang w:eastAsia="en-GB"/>
        </w:rPr>
        <w:t>friction attributes are located, there.</w:t>
      </w:r>
    </w:p>
    <w:p w14:paraId="5E40C232" w14:textId="38E8814D" w:rsidR="00DA2327" w:rsidRDefault="00DA2327" w:rsidP="00147227">
      <w:pPr>
        <w:autoSpaceDE w:val="0"/>
        <w:autoSpaceDN w:val="0"/>
        <w:adjustRightInd w:val="0"/>
        <w:spacing w:before="120" w:after="0"/>
        <w:jc w:val="both"/>
        <w:rPr>
          <w:rFonts w:cs="Calibri"/>
          <w:szCs w:val="22"/>
          <w:lang w:eastAsia="en-GB"/>
        </w:rPr>
      </w:pPr>
      <w:commentRangeStart w:id="1023"/>
      <w:r>
        <w:rPr>
          <w:rFonts w:cs="Calibri"/>
          <w:szCs w:val="22"/>
          <w:lang w:eastAsia="en-GB"/>
        </w:rPr>
        <w:t xml:space="preserve">Case c. above, of inter-part contacts, is addressed by sections 5.3.2 (Global Contact Properties) and  </w:t>
      </w:r>
      <w:r>
        <w:rPr>
          <w:rFonts w:cs="Calibri"/>
          <w:szCs w:val="22"/>
          <w:lang w:eastAsia="en-GB"/>
        </w:rPr>
        <w:fldChar w:fldCharType="begin"/>
      </w:r>
      <w:r>
        <w:rPr>
          <w:rFonts w:cs="Calibri"/>
          <w:szCs w:val="22"/>
          <w:lang w:eastAsia="en-GB"/>
        </w:rPr>
        <w:instrText xml:space="preserve"> REF _Ref414837767 \w \h </w:instrText>
      </w:r>
      <w:r>
        <w:rPr>
          <w:rFonts w:cs="Calibri"/>
          <w:szCs w:val="22"/>
          <w:lang w:eastAsia="en-GB"/>
        </w:rPr>
      </w:r>
      <w:r>
        <w:rPr>
          <w:rFonts w:cs="Calibri"/>
          <w:szCs w:val="22"/>
          <w:lang w:eastAsia="en-GB"/>
        </w:rPr>
        <w:fldChar w:fldCharType="separate"/>
      </w:r>
      <w:r w:rsidR="00004854">
        <w:rPr>
          <w:rFonts w:cs="Calibri"/>
          <w:szCs w:val="22"/>
          <w:lang w:eastAsia="en-GB"/>
        </w:rPr>
        <w:t>5.3.2.5</w:t>
      </w:r>
      <w:r>
        <w:rPr>
          <w:rFonts w:cs="Calibri"/>
          <w:szCs w:val="22"/>
          <w:lang w:eastAsia="en-GB"/>
        </w:rPr>
        <w:fldChar w:fldCharType="end"/>
      </w:r>
      <w:r>
        <w:rPr>
          <w:rFonts w:cs="Calibri"/>
          <w:szCs w:val="22"/>
          <w:lang w:eastAsia="en-GB"/>
        </w:rPr>
        <w:t xml:space="preserve"> (Local Contact Properties).</w:t>
      </w:r>
    </w:p>
    <w:p w14:paraId="7566E8C7" w14:textId="27619347" w:rsidR="00633553" w:rsidRDefault="00633553" w:rsidP="00633553">
      <w:pPr>
        <w:autoSpaceDE w:val="0"/>
        <w:autoSpaceDN w:val="0"/>
        <w:adjustRightInd w:val="0"/>
        <w:spacing w:before="120" w:after="0"/>
        <w:jc w:val="both"/>
        <w:rPr>
          <w:rFonts w:cs="Calibri"/>
          <w:szCs w:val="22"/>
          <w:lang w:eastAsia="en-GB"/>
        </w:rPr>
      </w:pPr>
      <w:r>
        <w:rPr>
          <w:rFonts w:cs="Calibri"/>
          <w:szCs w:val="22"/>
          <w:lang w:eastAsia="en-GB"/>
        </w:rPr>
        <w:t>Case d. above</w:t>
      </w:r>
      <w:r w:rsidR="003C6C0B">
        <w:rPr>
          <w:rFonts w:cs="Calibri"/>
          <w:szCs w:val="22"/>
          <w:lang w:eastAsia="en-GB"/>
        </w:rPr>
        <w:t>,</w:t>
      </w:r>
      <w:r>
        <w:rPr>
          <w:rFonts w:cs="Calibri"/>
          <w:szCs w:val="22"/>
          <w:lang w:eastAsia="en-GB"/>
        </w:rPr>
        <w:t xml:space="preserve"> of </w:t>
      </w:r>
      <w:r w:rsidR="003C6C0B">
        <w:rPr>
          <w:rFonts w:cs="Calibri"/>
          <w:szCs w:val="22"/>
          <w:lang w:eastAsia="en-GB"/>
        </w:rPr>
        <w:t>the thread contact,</w:t>
      </w:r>
      <w:r>
        <w:rPr>
          <w:rFonts w:cs="Calibri"/>
          <w:szCs w:val="22"/>
          <w:lang w:eastAsia="en-GB"/>
        </w:rPr>
        <w:t xml:space="preserve"> is addressed</w:t>
      </w:r>
      <w:r w:rsidR="0097759B">
        <w:rPr>
          <w:rFonts w:cs="Calibri"/>
          <w:szCs w:val="22"/>
          <w:lang w:eastAsia="en-GB"/>
        </w:rPr>
        <w:t xml:space="preserve"> in section </w:t>
      </w:r>
      <w:r w:rsidR="0097759B">
        <w:rPr>
          <w:rFonts w:cs="Calibri"/>
          <w:szCs w:val="22"/>
          <w:lang w:eastAsia="en-GB"/>
        </w:rPr>
        <w:fldChar w:fldCharType="begin"/>
      </w:r>
      <w:r w:rsidR="0097759B">
        <w:rPr>
          <w:rFonts w:cs="Calibri"/>
          <w:szCs w:val="22"/>
          <w:lang w:eastAsia="en-GB"/>
        </w:rPr>
        <w:instrText xml:space="preserve"> REF _Ref27683404 \r \h </w:instrText>
      </w:r>
      <w:r w:rsidR="0097759B">
        <w:rPr>
          <w:rFonts w:cs="Calibri"/>
          <w:szCs w:val="22"/>
          <w:lang w:eastAsia="en-GB"/>
        </w:rPr>
      </w:r>
      <w:r w:rsidR="0097759B">
        <w:rPr>
          <w:rFonts w:cs="Calibri"/>
          <w:szCs w:val="22"/>
          <w:lang w:eastAsia="en-GB"/>
        </w:rPr>
        <w:fldChar w:fldCharType="separate"/>
      </w:r>
      <w:r w:rsidR="00004854">
        <w:rPr>
          <w:rFonts w:cs="Calibri"/>
          <w:szCs w:val="22"/>
          <w:lang w:eastAsia="en-GB"/>
        </w:rPr>
        <w:t>7.5.3</w:t>
      </w:r>
      <w:r w:rsidR="0097759B">
        <w:rPr>
          <w:rFonts w:cs="Calibri"/>
          <w:szCs w:val="22"/>
          <w:lang w:eastAsia="en-GB"/>
        </w:rPr>
        <w:fldChar w:fldCharType="end"/>
      </w:r>
      <w:r w:rsidR="0097759B">
        <w:rPr>
          <w:rFonts w:cs="Calibri"/>
          <w:szCs w:val="22"/>
          <w:lang w:eastAsia="en-GB"/>
        </w:rPr>
        <w:t>.</w:t>
      </w:r>
      <w:del w:id="1024" w:author="nick" w:date="2019-12-19T21:27:00Z">
        <w:r w:rsidDel="0097759B">
          <w:rPr>
            <w:rFonts w:cs="Calibri"/>
            <w:szCs w:val="22"/>
            <w:lang w:eastAsia="en-GB"/>
          </w:rPr>
          <w:delText xml:space="preserve"> by the following XML elements.</w:delText>
        </w:r>
      </w:del>
      <w:commentRangeEnd w:id="1023"/>
      <w:r w:rsidR="0097759B">
        <w:rPr>
          <w:rStyle w:val="Kommentarzeichen"/>
          <w:lang w:eastAsia="x-none"/>
        </w:rPr>
        <w:commentReference w:id="1023"/>
      </w:r>
    </w:p>
    <w:p w14:paraId="07FD1AB9" w14:textId="77777777" w:rsidR="00147227" w:rsidDel="0097759B" w:rsidRDefault="00147227" w:rsidP="00B22204">
      <w:pPr>
        <w:autoSpaceDE w:val="0"/>
        <w:autoSpaceDN w:val="0"/>
        <w:adjustRightInd w:val="0"/>
        <w:spacing w:before="120"/>
        <w:jc w:val="both"/>
        <w:rPr>
          <w:del w:id="1025" w:author="nick" w:date="2019-12-19T21:30:00Z"/>
          <w:rFonts w:cs="Calibri"/>
          <w:szCs w:val="22"/>
          <w:lang w:eastAsia="en-GB"/>
        </w:rPr>
      </w:pPr>
      <w:del w:id="1026" w:author="nick" w:date="2019-12-19T21:30:00Z">
        <w:r w:rsidDel="0097759B">
          <w:rPr>
            <w:rFonts w:cs="Calibri"/>
            <w:szCs w:val="22"/>
            <w:lang w:eastAsia="en-GB"/>
          </w:rPr>
          <w:delText xml:space="preserve">XML specification of </w:delText>
        </w:r>
        <w:r w:rsidRPr="00147227" w:rsidDel="0097759B">
          <w:rPr>
            <w:rFonts w:ascii="Courier New" w:hAnsi="Courier New" w:cs="Courier New"/>
            <w:b/>
            <w:bCs/>
            <w:i/>
            <w:iCs/>
            <w:sz w:val="18"/>
            <w:szCs w:val="18"/>
            <w:lang w:eastAsia="en-GB"/>
          </w:rPr>
          <w:delText>&lt;contact_list</w:delText>
        </w:r>
        <w:r w:rsidR="00B86988" w:rsidDel="0097759B">
          <w:rPr>
            <w:rFonts w:ascii="Courier New" w:hAnsi="Courier New" w:cs="Courier New"/>
            <w:b/>
            <w:bCs/>
            <w:i/>
            <w:iCs/>
            <w:sz w:val="18"/>
            <w:szCs w:val="18"/>
            <w:lang w:eastAsia="en-GB"/>
          </w:rPr>
          <w:delText>/</w:delText>
        </w:r>
        <w:r w:rsidRPr="00147227" w:rsidDel="0097759B">
          <w:rPr>
            <w:rFonts w:ascii="Courier New" w:hAnsi="Courier New" w:cs="Courier New"/>
            <w:b/>
            <w:bCs/>
            <w:i/>
            <w:iCs/>
            <w:sz w:val="18"/>
            <w:szCs w:val="18"/>
            <w:lang w:eastAsia="en-GB"/>
          </w:rPr>
          <w:delText>&gt;</w:delText>
        </w:r>
        <w:r w:rsidDel="0097759B">
          <w:rPr>
            <w:rFonts w:ascii="Courier" w:hAnsi="Courier" w:cs="Courier"/>
            <w:b/>
            <w:bCs/>
            <w:i/>
            <w:iCs/>
            <w:sz w:val="18"/>
            <w:szCs w:val="18"/>
            <w:lang w:eastAsia="en-GB"/>
          </w:rPr>
          <w:delText xml:space="preserve"> </w:delText>
        </w:r>
        <w:r w:rsidDel="0097759B">
          <w:rPr>
            <w:rFonts w:cs="Calibri"/>
            <w:szCs w:val="22"/>
            <w:lang w:eastAsia="en-GB"/>
          </w:rPr>
          <w:delText>element</w:delText>
        </w:r>
        <w:r w:rsidRPr="004C405D" w:rsidDel="0097759B">
          <w:rPr>
            <w:rFonts w:asciiTheme="minorHAnsi" w:hAnsiTheme="minorHAnsi" w:cstheme="minorHAnsi"/>
            <w:bCs/>
            <w:iCs/>
            <w:szCs w:val="18"/>
            <w:lang w:eastAsia="en-GB"/>
          </w:rPr>
          <w:delText>:</w:delText>
        </w:r>
      </w:del>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97142B" w:rsidRPr="00226A3F" w:rsidDel="0097759B" w14:paraId="49E94F1D" w14:textId="77777777" w:rsidTr="0097142B">
        <w:trPr>
          <w:tblHeader/>
          <w:jc w:val="center"/>
          <w:del w:id="1027" w:author="nick" w:date="2019-12-19T21:30:00Z"/>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3F6EB93" w14:textId="77777777" w:rsidR="0097142B" w:rsidRPr="00226A3F" w:rsidDel="0097759B" w:rsidRDefault="0097142B" w:rsidP="0097142B">
            <w:pPr>
              <w:keepNext/>
              <w:rPr>
                <w:del w:id="1028" w:author="nick" w:date="2019-12-19T21:30:00Z"/>
                <w:b/>
                <w:i/>
              </w:rPr>
            </w:pPr>
            <w:del w:id="1029" w:author="nick" w:date="2019-12-19T21:30:00Z">
              <w:r w:rsidRPr="00226A3F" w:rsidDel="0097759B">
                <w:rPr>
                  <w:b/>
                  <w:i/>
                </w:rPr>
                <w:delText>Nested Elements</w:delText>
              </w:r>
            </w:del>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B81B02" w14:textId="77777777" w:rsidR="0097142B" w:rsidRPr="00226A3F" w:rsidDel="0097759B" w:rsidRDefault="0097142B" w:rsidP="0097142B">
            <w:pPr>
              <w:keepNext/>
              <w:rPr>
                <w:del w:id="1030" w:author="nick" w:date="2019-12-19T21:30:00Z"/>
                <w:b/>
                <w:i/>
              </w:rPr>
            </w:pPr>
            <w:del w:id="1031" w:author="nick" w:date="2019-12-19T21:30:00Z">
              <w:r w:rsidRPr="00226A3F" w:rsidDel="0097759B">
                <w:rPr>
                  <w:b/>
                  <w:i/>
                </w:rPr>
                <w:delText>Multiplicity</w:delText>
              </w:r>
            </w:del>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F0BC78" w14:textId="77777777" w:rsidR="0097142B" w:rsidRPr="00226A3F" w:rsidDel="0097759B" w:rsidRDefault="000E60DF" w:rsidP="0097142B">
            <w:pPr>
              <w:keepNext/>
              <w:rPr>
                <w:del w:id="1032" w:author="nick" w:date="2019-12-19T21:30:00Z"/>
                <w:b/>
                <w:i/>
              </w:rPr>
            </w:pPr>
            <w:del w:id="1033" w:author="nick" w:date="2019-12-19T21:30:00Z">
              <w:r w:rsidDel="0097759B">
                <w:rPr>
                  <w:b/>
                  <w:i/>
                </w:rPr>
                <w:delText>Use</w:delText>
              </w:r>
            </w:del>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D7B2FE6" w14:textId="77777777" w:rsidR="0097142B" w:rsidRPr="00226A3F" w:rsidDel="0097759B" w:rsidRDefault="0097142B" w:rsidP="0097142B">
            <w:pPr>
              <w:keepNext/>
              <w:rPr>
                <w:del w:id="1034" w:author="nick" w:date="2019-12-19T21:30:00Z"/>
                <w:b/>
                <w:i/>
              </w:rPr>
            </w:pPr>
            <w:del w:id="1035" w:author="nick" w:date="2019-12-19T21:30:00Z">
              <w:r w:rsidRPr="00226A3F" w:rsidDel="0097759B">
                <w:rPr>
                  <w:b/>
                  <w:i/>
                </w:rPr>
                <w:delText>Constraint</w:delText>
              </w:r>
            </w:del>
          </w:p>
        </w:tc>
      </w:tr>
      <w:tr w:rsidR="0097142B" w:rsidRPr="00226A3F" w:rsidDel="0097759B" w14:paraId="405BD928" w14:textId="77777777" w:rsidTr="0097142B">
        <w:trPr>
          <w:jc w:val="center"/>
          <w:del w:id="1036" w:author="nick" w:date="2019-12-19T21:30:00Z"/>
        </w:trPr>
        <w:tc>
          <w:tcPr>
            <w:tcW w:w="2111" w:type="dxa"/>
            <w:shd w:val="clear" w:color="auto" w:fill="auto"/>
          </w:tcPr>
          <w:p w14:paraId="168CED18" w14:textId="77777777" w:rsidR="0097142B" w:rsidRPr="00226A3F" w:rsidDel="0097759B" w:rsidRDefault="0097142B" w:rsidP="0097142B">
            <w:pPr>
              <w:rPr>
                <w:del w:id="1037" w:author="nick" w:date="2019-12-19T21:30:00Z"/>
                <w:sz w:val="20"/>
                <w:szCs w:val="20"/>
              </w:rPr>
            </w:pPr>
            <w:del w:id="1038" w:author="nick" w:date="2019-12-19T21:30:00Z">
              <w:r w:rsidDel="0097759B">
                <w:rPr>
                  <w:sz w:val="20"/>
                  <w:szCs w:val="20"/>
                </w:rPr>
                <w:delText>contact</w:delText>
              </w:r>
            </w:del>
          </w:p>
        </w:tc>
        <w:tc>
          <w:tcPr>
            <w:tcW w:w="2268" w:type="dxa"/>
            <w:shd w:val="clear" w:color="auto" w:fill="auto"/>
          </w:tcPr>
          <w:p w14:paraId="3770783A" w14:textId="77777777" w:rsidR="0097142B" w:rsidRPr="00226A3F" w:rsidDel="0097759B" w:rsidRDefault="0097142B" w:rsidP="0097142B">
            <w:pPr>
              <w:rPr>
                <w:del w:id="1039" w:author="nick" w:date="2019-12-19T21:30:00Z"/>
                <w:sz w:val="20"/>
                <w:szCs w:val="20"/>
              </w:rPr>
            </w:pPr>
            <w:del w:id="1040" w:author="nick" w:date="2019-12-19T21:30:00Z">
              <w:r w:rsidRPr="00226A3F" w:rsidDel="0097759B">
                <w:rPr>
                  <w:sz w:val="20"/>
                  <w:szCs w:val="20"/>
                </w:rPr>
                <w:delText>1</w:delText>
              </w:r>
              <w:r w:rsidDel="0097759B">
                <w:rPr>
                  <w:sz w:val="20"/>
                  <w:szCs w:val="20"/>
                </w:rPr>
                <w:delText xml:space="preserve"> - *</w:delText>
              </w:r>
            </w:del>
          </w:p>
        </w:tc>
        <w:tc>
          <w:tcPr>
            <w:tcW w:w="1276" w:type="dxa"/>
            <w:shd w:val="clear" w:color="auto" w:fill="auto"/>
          </w:tcPr>
          <w:p w14:paraId="70C11FFC" w14:textId="77777777" w:rsidR="0097142B" w:rsidRPr="00226A3F" w:rsidDel="0097759B" w:rsidRDefault="0097142B" w:rsidP="0097142B">
            <w:pPr>
              <w:rPr>
                <w:del w:id="1041" w:author="nick" w:date="2019-12-19T21:30:00Z"/>
                <w:sz w:val="20"/>
                <w:szCs w:val="20"/>
              </w:rPr>
            </w:pPr>
            <w:del w:id="1042" w:author="nick" w:date="2019-12-19T21:30:00Z">
              <w:r w:rsidDel="0097759B">
                <w:rPr>
                  <w:sz w:val="20"/>
                  <w:szCs w:val="20"/>
                </w:rPr>
                <w:delText>Required</w:delText>
              </w:r>
            </w:del>
          </w:p>
        </w:tc>
        <w:tc>
          <w:tcPr>
            <w:tcW w:w="2817" w:type="dxa"/>
            <w:shd w:val="clear" w:color="auto" w:fill="auto"/>
            <w:vAlign w:val="bottom"/>
          </w:tcPr>
          <w:p w14:paraId="3BF4FB5C" w14:textId="77777777" w:rsidR="00867B7E" w:rsidRPr="0097142B" w:rsidDel="0097759B" w:rsidRDefault="00867B7E" w:rsidP="00867B7E">
            <w:pPr>
              <w:jc w:val="both"/>
              <w:rPr>
                <w:del w:id="1043" w:author="nick" w:date="2019-12-19T21:30:00Z"/>
                <w:rFonts w:asciiTheme="minorHAnsi" w:hAnsiTheme="minorHAnsi" w:cstheme="minorHAnsi"/>
                <w:sz w:val="20"/>
                <w:szCs w:val="20"/>
              </w:rPr>
            </w:pPr>
          </w:p>
        </w:tc>
      </w:tr>
    </w:tbl>
    <w:p w14:paraId="1EA69A1E" w14:textId="77777777" w:rsidR="00147227" w:rsidDel="0097759B" w:rsidRDefault="0097142B" w:rsidP="00B22204">
      <w:pPr>
        <w:pStyle w:val="Beschriftung"/>
        <w:spacing w:before="120"/>
        <w:rPr>
          <w:del w:id="1044" w:author="nick" w:date="2019-12-19T21:30:00Z"/>
          <w:rFonts w:cs="Calibri"/>
          <w:szCs w:val="22"/>
          <w:lang w:eastAsia="en-GB"/>
        </w:rPr>
      </w:pPr>
      <w:bookmarkStart w:id="1045" w:name="_Toc3566455"/>
      <w:del w:id="1046" w:author="nick" w:date="2019-12-19T21:30:00Z">
        <w:r w:rsidDel="0097759B">
          <w:delText xml:space="preserve">Table </w:delText>
        </w:r>
        <w:r w:rsidR="00D43112" w:rsidDel="0097759B">
          <w:rPr>
            <w:b w:val="0"/>
            <w:bCs w:val="0"/>
          </w:rPr>
          <w:fldChar w:fldCharType="begin"/>
        </w:r>
        <w:r w:rsidR="00D43112" w:rsidDel="0097759B">
          <w:delInstrText xml:space="preserve"> SEQ Table \* ARABIC </w:delInstrText>
        </w:r>
        <w:r w:rsidR="00D43112" w:rsidDel="0097759B">
          <w:rPr>
            <w:b w:val="0"/>
            <w:bCs w:val="0"/>
          </w:rPr>
          <w:fldChar w:fldCharType="separate"/>
        </w:r>
        <w:r w:rsidR="00020F25" w:rsidDel="0097759B">
          <w:rPr>
            <w:noProof/>
          </w:rPr>
          <w:delText>48</w:delText>
        </w:r>
        <w:r w:rsidR="00D43112" w:rsidDel="0097759B">
          <w:rPr>
            <w:b w:val="0"/>
            <w:bCs w:val="0"/>
          </w:rPr>
          <w:fldChar w:fldCharType="end"/>
        </w:r>
        <w:r w:rsidDel="0097759B">
          <w:delText xml:space="preserve">: </w:delText>
        </w:r>
        <w:r w:rsidRPr="0097142B" w:rsidDel="0097759B">
          <w:delText xml:space="preserve">Nested elements of element </w:delText>
        </w:r>
        <w:r w:rsidRPr="00913551" w:rsidDel="0097759B">
          <w:rPr>
            <w:rFonts w:ascii="Courier New" w:hAnsi="Courier New" w:cs="Courier New"/>
            <w:i/>
            <w:sz w:val="18"/>
          </w:rPr>
          <w:delText>&lt;contact_list</w:delText>
        </w:r>
        <w:r w:rsidR="00B86988" w:rsidDel="0097759B">
          <w:rPr>
            <w:rFonts w:ascii="Courier New" w:hAnsi="Courier New" w:cs="Courier New"/>
            <w:i/>
            <w:sz w:val="18"/>
          </w:rPr>
          <w:delText>/</w:delText>
        </w:r>
        <w:r w:rsidRPr="00913551" w:rsidDel="0097759B">
          <w:rPr>
            <w:rFonts w:ascii="Courier New" w:hAnsi="Courier New" w:cs="Courier New"/>
            <w:i/>
            <w:sz w:val="18"/>
          </w:rPr>
          <w:delText>&gt;</w:delText>
        </w:r>
        <w:bookmarkEnd w:id="1045"/>
      </w:del>
    </w:p>
    <w:p w14:paraId="7873286B" w14:textId="77777777" w:rsidR="004C405D" w:rsidDel="0097759B" w:rsidRDefault="004C405D" w:rsidP="004C405D">
      <w:pPr>
        <w:autoSpaceDE w:val="0"/>
        <w:autoSpaceDN w:val="0"/>
        <w:adjustRightInd w:val="0"/>
        <w:spacing w:after="0"/>
        <w:rPr>
          <w:del w:id="1047" w:author="nick" w:date="2019-12-19T21:30:00Z"/>
          <w:rFonts w:cs="Calibri"/>
          <w:szCs w:val="22"/>
          <w:lang w:eastAsia="en-GB"/>
        </w:rPr>
      </w:pPr>
      <w:del w:id="1048" w:author="nick" w:date="2019-12-19T21:30:00Z">
        <w:r w:rsidDel="0097759B">
          <w:rPr>
            <w:rFonts w:cs="Calibri"/>
            <w:szCs w:val="22"/>
            <w:lang w:eastAsia="en-GB"/>
          </w:rPr>
          <w:delText xml:space="preserve">The element </w:delText>
        </w:r>
        <w:r w:rsidR="00B22204" w:rsidDel="0097759B">
          <w:rPr>
            <w:rFonts w:ascii="Courier New" w:hAnsi="Courier New" w:cs="Courier New"/>
            <w:b/>
            <w:bCs/>
            <w:i/>
            <w:iCs/>
            <w:sz w:val="18"/>
            <w:szCs w:val="18"/>
            <w:lang w:eastAsia="en-GB"/>
          </w:rPr>
          <w:delText>&lt;contact_list</w:delText>
        </w:r>
        <w:r w:rsidR="00B86988" w:rsidDel="0097759B">
          <w:rPr>
            <w:rFonts w:ascii="Courier New" w:hAnsi="Courier New" w:cs="Courier New"/>
            <w:b/>
            <w:bCs/>
            <w:i/>
            <w:iCs/>
            <w:sz w:val="18"/>
            <w:szCs w:val="18"/>
            <w:lang w:eastAsia="en-GB"/>
          </w:rPr>
          <w:delText>/</w:delText>
        </w:r>
        <w:r w:rsidRPr="00B22204" w:rsidDel="0097759B">
          <w:rPr>
            <w:rFonts w:ascii="Courier New" w:hAnsi="Courier New" w:cs="Courier New"/>
            <w:b/>
            <w:bCs/>
            <w:i/>
            <w:iCs/>
            <w:sz w:val="18"/>
            <w:szCs w:val="18"/>
            <w:lang w:eastAsia="en-GB"/>
          </w:rPr>
          <w:delText>&gt;</w:delText>
        </w:r>
        <w:r w:rsidRPr="00E720F7" w:rsidDel="0097759B">
          <w:rPr>
            <w:rFonts w:cs="Calibri"/>
            <w:szCs w:val="22"/>
            <w:lang w:eastAsia="en-GB"/>
          </w:rPr>
          <w:delText xml:space="preserve"> </w:delText>
        </w:r>
        <w:r w:rsidDel="0097759B">
          <w:rPr>
            <w:rFonts w:cs="Calibri"/>
            <w:szCs w:val="22"/>
            <w:lang w:eastAsia="en-GB"/>
          </w:rPr>
          <w:delText>does not allow for any attributes.</w:delText>
        </w:r>
      </w:del>
    </w:p>
    <w:p w14:paraId="74E2818F" w14:textId="77777777" w:rsidR="0097142B" w:rsidDel="0097759B" w:rsidRDefault="004C405D" w:rsidP="00AA6F36">
      <w:pPr>
        <w:autoSpaceDE w:val="0"/>
        <w:autoSpaceDN w:val="0"/>
        <w:adjustRightInd w:val="0"/>
        <w:spacing w:before="120"/>
        <w:jc w:val="both"/>
        <w:rPr>
          <w:del w:id="1049" w:author="nick" w:date="2019-12-19T21:30:00Z"/>
          <w:rFonts w:ascii="Courier" w:hAnsi="Courier" w:cs="Courier"/>
          <w:b/>
          <w:bCs/>
          <w:i/>
          <w:iCs/>
          <w:sz w:val="18"/>
          <w:szCs w:val="18"/>
          <w:lang w:eastAsia="en-GB"/>
        </w:rPr>
      </w:pPr>
      <w:del w:id="1050" w:author="nick" w:date="2019-12-19T21:30:00Z">
        <w:r w:rsidDel="0097759B">
          <w:rPr>
            <w:rFonts w:cs="Calibri"/>
            <w:szCs w:val="22"/>
            <w:lang w:eastAsia="en-GB"/>
          </w:rPr>
          <w:delText xml:space="preserve">XML specification of </w:delText>
        </w:r>
        <w:r w:rsidRPr="00B22204" w:rsidDel="0097759B">
          <w:rPr>
            <w:rFonts w:ascii="Courier New" w:hAnsi="Courier New" w:cs="Courier New"/>
            <w:b/>
            <w:bCs/>
            <w:i/>
            <w:iCs/>
            <w:sz w:val="18"/>
            <w:szCs w:val="18"/>
            <w:lang w:eastAsia="en-GB"/>
          </w:rPr>
          <w:delText>&lt;contact</w:delText>
        </w:r>
        <w:r w:rsidR="00656253" w:rsidDel="0097759B">
          <w:rPr>
            <w:rFonts w:ascii="Courier New" w:hAnsi="Courier New" w:cs="Courier New"/>
            <w:b/>
            <w:bCs/>
            <w:i/>
            <w:iCs/>
            <w:sz w:val="18"/>
            <w:szCs w:val="18"/>
            <w:lang w:eastAsia="en-GB"/>
          </w:rPr>
          <w:delText>/</w:delText>
        </w:r>
        <w:r w:rsidRPr="00B22204" w:rsidDel="0097759B">
          <w:rPr>
            <w:rFonts w:ascii="Courier New" w:hAnsi="Courier New" w:cs="Courier New"/>
            <w:b/>
            <w:bCs/>
            <w:i/>
            <w:iCs/>
            <w:sz w:val="18"/>
            <w:szCs w:val="18"/>
            <w:lang w:eastAsia="en-GB"/>
          </w:rPr>
          <w:delText>&gt;</w:delText>
        </w:r>
        <w:r w:rsidDel="0097759B">
          <w:rPr>
            <w:rFonts w:ascii="Courier" w:hAnsi="Courier" w:cs="Courier"/>
            <w:b/>
            <w:bCs/>
            <w:i/>
            <w:iCs/>
            <w:sz w:val="18"/>
            <w:szCs w:val="18"/>
            <w:lang w:eastAsia="en-GB"/>
          </w:rPr>
          <w:delText xml:space="preserve"> </w:delText>
        </w:r>
        <w:r w:rsidDel="0097759B">
          <w:rPr>
            <w:rFonts w:cs="Calibri"/>
            <w:szCs w:val="22"/>
            <w:lang w:eastAsia="en-GB"/>
          </w:rPr>
          <w:delText>element</w:delText>
        </w:r>
        <w:r w:rsidRPr="004C405D" w:rsidDel="0097759B">
          <w:rPr>
            <w:rFonts w:asciiTheme="minorHAnsi" w:hAnsiTheme="minorHAnsi" w:cstheme="minorHAnsi"/>
            <w:bCs/>
            <w:iCs/>
            <w:szCs w:val="18"/>
            <w:lang w:eastAsia="en-GB"/>
          </w:rPr>
          <w:delText>:</w:delText>
        </w:r>
      </w:del>
    </w:p>
    <w:tbl>
      <w:tblPr>
        <w:tblW w:w="8897"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26"/>
        <w:gridCol w:w="1365"/>
        <w:gridCol w:w="1559"/>
        <w:gridCol w:w="993"/>
        <w:gridCol w:w="3454"/>
      </w:tblGrid>
      <w:tr w:rsidR="004B2578" w:rsidRPr="00226A3F" w:rsidDel="0097759B" w14:paraId="2F8DFA5F" w14:textId="77777777" w:rsidTr="006C2299">
        <w:trPr>
          <w:tblHeader/>
          <w:jc w:val="center"/>
          <w:del w:id="1051" w:author="nick" w:date="2019-12-19T21:30:00Z"/>
        </w:trPr>
        <w:tc>
          <w:tcPr>
            <w:tcW w:w="15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915259" w14:textId="77777777" w:rsidR="004B2578" w:rsidRPr="00226A3F" w:rsidDel="0097759B" w:rsidRDefault="004B2578" w:rsidP="00817E05">
            <w:pPr>
              <w:keepNext/>
              <w:rPr>
                <w:del w:id="1052" w:author="nick" w:date="2019-12-19T21:30:00Z"/>
                <w:b/>
                <w:i/>
              </w:rPr>
            </w:pPr>
            <w:del w:id="1053" w:author="nick" w:date="2019-12-19T21:30:00Z">
              <w:r w:rsidRPr="00226A3F" w:rsidDel="0097759B">
                <w:rPr>
                  <w:b/>
                  <w:i/>
                </w:rPr>
                <w:delText>Attributes</w:delText>
              </w:r>
            </w:del>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10DC80" w14:textId="77777777" w:rsidR="004B2578" w:rsidRPr="00226A3F" w:rsidDel="0097759B" w:rsidRDefault="004B2578" w:rsidP="00817E05">
            <w:pPr>
              <w:keepNext/>
              <w:rPr>
                <w:del w:id="1054" w:author="nick" w:date="2019-12-19T21:30:00Z"/>
                <w:b/>
                <w:i/>
              </w:rPr>
            </w:pPr>
            <w:del w:id="1055" w:author="nick" w:date="2019-12-19T21:30:00Z">
              <w:r w:rsidRPr="00226A3F" w:rsidDel="0097759B">
                <w:rPr>
                  <w:b/>
                  <w:i/>
                </w:rPr>
                <w:delText>Type</w:delText>
              </w:r>
            </w:del>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E7EEDE" w14:textId="77777777" w:rsidR="004B2578" w:rsidRPr="00226A3F" w:rsidDel="0097759B" w:rsidRDefault="004B2578" w:rsidP="00817E05">
            <w:pPr>
              <w:keepNext/>
              <w:rPr>
                <w:del w:id="1056" w:author="nick" w:date="2019-12-19T21:30:00Z"/>
                <w:b/>
                <w:i/>
              </w:rPr>
            </w:pPr>
            <w:del w:id="1057" w:author="nick" w:date="2019-12-19T21:30:00Z">
              <w:r w:rsidRPr="00226A3F" w:rsidDel="0097759B">
                <w:rPr>
                  <w:b/>
                  <w:i/>
                </w:rPr>
                <w:delText>Value Space</w:delText>
              </w:r>
            </w:del>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C3A8B8" w14:textId="77777777" w:rsidR="004B2578" w:rsidRPr="00226A3F" w:rsidDel="0097759B" w:rsidRDefault="000E60DF" w:rsidP="00817E05">
            <w:pPr>
              <w:keepNext/>
              <w:rPr>
                <w:del w:id="1058" w:author="nick" w:date="2019-12-19T21:30:00Z"/>
                <w:b/>
                <w:i/>
              </w:rPr>
            </w:pPr>
            <w:del w:id="1059" w:author="nick" w:date="2019-12-19T21:30:00Z">
              <w:r w:rsidDel="0097759B">
                <w:rPr>
                  <w:b/>
                  <w:i/>
                </w:rPr>
                <w:delText>Use</w:delText>
              </w:r>
            </w:del>
          </w:p>
        </w:tc>
        <w:tc>
          <w:tcPr>
            <w:tcW w:w="345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C2C6E3D" w14:textId="77777777" w:rsidR="004B2578" w:rsidRPr="00226A3F" w:rsidDel="0097759B" w:rsidRDefault="004B2578" w:rsidP="00817E05">
            <w:pPr>
              <w:keepNext/>
              <w:rPr>
                <w:del w:id="1060" w:author="nick" w:date="2019-12-19T21:30:00Z"/>
                <w:b/>
                <w:i/>
              </w:rPr>
            </w:pPr>
            <w:del w:id="1061" w:author="nick" w:date="2019-12-19T21:30:00Z">
              <w:r w:rsidRPr="00226A3F" w:rsidDel="0097759B">
                <w:rPr>
                  <w:b/>
                  <w:i/>
                </w:rPr>
                <w:delText>Constraint</w:delText>
              </w:r>
            </w:del>
          </w:p>
        </w:tc>
      </w:tr>
      <w:tr w:rsidR="004B2578" w:rsidRPr="00226A3F" w:rsidDel="0097759B" w14:paraId="17D60B0E" w14:textId="77777777" w:rsidTr="006C2299">
        <w:trPr>
          <w:jc w:val="center"/>
          <w:del w:id="1062" w:author="nick" w:date="2019-12-19T21:30:00Z"/>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74CACAAD" w14:textId="77777777" w:rsidR="004B2578" w:rsidRPr="00226A3F" w:rsidDel="0097759B" w:rsidRDefault="00AA6F36" w:rsidP="00817E05">
            <w:pPr>
              <w:rPr>
                <w:del w:id="1063" w:author="nick" w:date="2019-12-19T21:30:00Z"/>
                <w:sz w:val="20"/>
                <w:szCs w:val="20"/>
              </w:rPr>
            </w:pPr>
            <w:del w:id="1064" w:author="nick" w:date="2019-12-19T21:30:00Z">
              <w:r w:rsidDel="0097759B">
                <w:rPr>
                  <w:sz w:val="20"/>
                  <w:szCs w:val="20"/>
                </w:rPr>
                <w:delText>thread</w:delText>
              </w:r>
            </w:del>
          </w:p>
        </w:tc>
        <w:tc>
          <w:tcPr>
            <w:tcW w:w="1365" w:type="dxa"/>
            <w:tcBorders>
              <w:top w:val="dotted" w:sz="4" w:space="0" w:color="auto"/>
              <w:left w:val="single" w:sz="4" w:space="0" w:color="000000"/>
              <w:bottom w:val="dotted" w:sz="4" w:space="0" w:color="auto"/>
              <w:right w:val="dotted" w:sz="4" w:space="0" w:color="auto"/>
            </w:tcBorders>
            <w:shd w:val="clear" w:color="auto" w:fill="auto"/>
          </w:tcPr>
          <w:p w14:paraId="22CE4995" w14:textId="77777777" w:rsidR="004B2578" w:rsidRPr="00226A3F" w:rsidDel="0097759B" w:rsidRDefault="00AA6F36" w:rsidP="00817E05">
            <w:pPr>
              <w:rPr>
                <w:del w:id="1065" w:author="nick" w:date="2019-12-19T21:30:00Z"/>
                <w:sz w:val="20"/>
                <w:szCs w:val="20"/>
              </w:rPr>
            </w:pPr>
            <w:del w:id="1066" w:author="nick" w:date="2019-12-19T21:30:00Z">
              <w:r w:rsidDel="0097759B">
                <w:rPr>
                  <w:sz w:val="20"/>
                  <w:szCs w:val="20"/>
                </w:rPr>
                <w:delText>Boolean</w:delText>
              </w:r>
            </w:del>
          </w:p>
        </w:tc>
        <w:tc>
          <w:tcPr>
            <w:tcW w:w="1559" w:type="dxa"/>
            <w:tcBorders>
              <w:top w:val="dotted" w:sz="4" w:space="0" w:color="auto"/>
              <w:left w:val="single" w:sz="4" w:space="0" w:color="000000"/>
              <w:bottom w:val="dotted" w:sz="4" w:space="0" w:color="auto"/>
              <w:right w:val="dotted" w:sz="4" w:space="0" w:color="auto"/>
            </w:tcBorders>
          </w:tcPr>
          <w:p w14:paraId="5EE9A0FC" w14:textId="77777777" w:rsidR="004B2578" w:rsidDel="0097759B" w:rsidRDefault="00194316" w:rsidP="006C2299">
            <w:pPr>
              <w:spacing w:after="0"/>
              <w:rPr>
                <w:del w:id="1067" w:author="nick" w:date="2019-12-19T21:30:00Z"/>
                <w:sz w:val="20"/>
                <w:szCs w:val="20"/>
              </w:rPr>
            </w:pPr>
            <w:del w:id="1068" w:author="nick" w:date="2019-12-19T21:30:00Z">
              <w:r w:rsidDel="0097759B">
                <w:rPr>
                  <w:sz w:val="20"/>
                  <w:szCs w:val="20"/>
                </w:rPr>
                <w:delText>"</w:delText>
              </w:r>
              <w:r w:rsidR="006C2299" w:rsidDel="0097759B">
                <w:rPr>
                  <w:sz w:val="20"/>
                  <w:szCs w:val="20"/>
                </w:rPr>
                <w:delText>false</w:delText>
              </w:r>
              <w:r w:rsidDel="0097759B">
                <w:rPr>
                  <w:sz w:val="20"/>
                  <w:szCs w:val="20"/>
                </w:rPr>
                <w:delText>"</w:delText>
              </w:r>
              <w:r w:rsidR="006C2299" w:rsidDel="0097759B">
                <w:rPr>
                  <w:sz w:val="20"/>
                  <w:szCs w:val="20"/>
                </w:rPr>
                <w:delText xml:space="preserve"> (default)</w:delText>
              </w:r>
            </w:del>
          </w:p>
          <w:p w14:paraId="43D1C4CE" w14:textId="77777777" w:rsidR="006C2299" w:rsidRPr="00226A3F" w:rsidDel="0097759B" w:rsidRDefault="00194316" w:rsidP="006C2299">
            <w:pPr>
              <w:spacing w:after="0"/>
              <w:rPr>
                <w:del w:id="1069" w:author="nick" w:date="2019-12-19T21:30:00Z"/>
                <w:sz w:val="20"/>
                <w:szCs w:val="20"/>
              </w:rPr>
            </w:pPr>
            <w:del w:id="1070" w:author="nick" w:date="2019-12-19T21:30:00Z">
              <w:r w:rsidDel="0097759B">
                <w:rPr>
                  <w:sz w:val="20"/>
                  <w:szCs w:val="20"/>
                </w:rPr>
                <w:delText>"</w:delText>
              </w:r>
              <w:r w:rsidR="006C2299" w:rsidDel="0097759B">
                <w:rPr>
                  <w:sz w:val="20"/>
                  <w:szCs w:val="20"/>
                </w:rPr>
                <w:delText>true</w:delText>
              </w:r>
              <w:r w:rsidDel="0097759B">
                <w:rPr>
                  <w:sz w:val="20"/>
                  <w:szCs w:val="20"/>
                </w:rPr>
                <w:delText>"</w:delText>
              </w:r>
            </w:del>
          </w:p>
        </w:tc>
        <w:tc>
          <w:tcPr>
            <w:tcW w:w="993" w:type="dxa"/>
            <w:tcBorders>
              <w:top w:val="dotted" w:sz="4" w:space="0" w:color="auto"/>
              <w:left w:val="single" w:sz="4" w:space="0" w:color="000000"/>
              <w:bottom w:val="dotted" w:sz="4" w:space="0" w:color="auto"/>
              <w:right w:val="dotted" w:sz="4" w:space="0" w:color="auto"/>
            </w:tcBorders>
            <w:shd w:val="clear" w:color="auto" w:fill="auto"/>
          </w:tcPr>
          <w:p w14:paraId="6177E3D5" w14:textId="77777777" w:rsidR="004B2578" w:rsidRPr="00226A3F" w:rsidDel="0097759B" w:rsidRDefault="006C2299" w:rsidP="00817E05">
            <w:pPr>
              <w:rPr>
                <w:del w:id="1071" w:author="nick" w:date="2019-12-19T21:30:00Z"/>
                <w:sz w:val="20"/>
                <w:szCs w:val="20"/>
              </w:rPr>
            </w:pPr>
            <w:del w:id="1072" w:author="nick" w:date="2019-12-19T21:30:00Z">
              <w:r w:rsidDel="0097759B">
                <w:rPr>
                  <w:sz w:val="20"/>
                  <w:szCs w:val="20"/>
                </w:rPr>
                <w:delText>Optional</w:delText>
              </w:r>
            </w:del>
          </w:p>
        </w:tc>
        <w:tc>
          <w:tcPr>
            <w:tcW w:w="3454" w:type="dxa"/>
            <w:tcBorders>
              <w:top w:val="dotted" w:sz="4" w:space="0" w:color="auto"/>
              <w:left w:val="single" w:sz="4" w:space="0" w:color="000000"/>
              <w:bottom w:val="dotted" w:sz="4" w:space="0" w:color="auto"/>
              <w:right w:val="single" w:sz="8" w:space="0" w:color="000000"/>
            </w:tcBorders>
            <w:shd w:val="clear" w:color="auto" w:fill="auto"/>
          </w:tcPr>
          <w:p w14:paraId="4F6C49C8" w14:textId="77777777" w:rsidR="003C6C0B" w:rsidDel="0097759B" w:rsidRDefault="003C6C0B" w:rsidP="00136578">
            <w:pPr>
              <w:autoSpaceDE w:val="0"/>
              <w:autoSpaceDN w:val="0"/>
              <w:adjustRightInd w:val="0"/>
              <w:spacing w:after="0"/>
              <w:jc w:val="both"/>
              <w:rPr>
                <w:del w:id="1073" w:author="nick" w:date="2019-12-19T21:30:00Z"/>
                <w:rFonts w:cs="Calibri"/>
                <w:sz w:val="20"/>
                <w:szCs w:val="20"/>
                <w:lang w:eastAsia="en-GB"/>
              </w:rPr>
            </w:pPr>
            <w:del w:id="1074" w:author="nick" w:date="2019-12-19T21:30:00Z">
              <w:r w:rsidDel="0097759B">
                <w:rPr>
                  <w:rFonts w:cs="Calibri"/>
                  <w:sz w:val="20"/>
                  <w:szCs w:val="20"/>
                  <w:lang w:eastAsia="en-GB"/>
                </w:rPr>
                <w:delText xml:space="preserve">Should always be </w:delText>
              </w:r>
              <w:r w:rsidR="00194316" w:rsidDel="0097759B">
                <w:rPr>
                  <w:rFonts w:cs="Calibri"/>
                  <w:sz w:val="20"/>
                  <w:szCs w:val="20"/>
                  <w:lang w:eastAsia="en-GB"/>
                </w:rPr>
                <w:delText>"</w:delText>
              </w:r>
              <w:r w:rsidDel="0097759B">
                <w:rPr>
                  <w:rFonts w:cs="Calibri"/>
                  <w:sz w:val="20"/>
                  <w:szCs w:val="20"/>
                  <w:lang w:eastAsia="en-GB"/>
                </w:rPr>
                <w:delText>true</w:delText>
              </w:r>
              <w:r w:rsidR="00194316" w:rsidDel="0097759B">
                <w:rPr>
                  <w:rFonts w:cs="Calibri"/>
                  <w:sz w:val="20"/>
                  <w:szCs w:val="20"/>
                  <w:lang w:eastAsia="en-GB"/>
                </w:rPr>
                <w:delText>"</w:delText>
              </w:r>
              <w:r w:rsidDel="0097759B">
                <w:rPr>
                  <w:rFonts w:cs="Calibri"/>
                  <w:sz w:val="20"/>
                  <w:szCs w:val="20"/>
                  <w:lang w:eastAsia="en-GB"/>
                </w:rPr>
                <w:delText>.</w:delText>
              </w:r>
            </w:del>
          </w:p>
          <w:p w14:paraId="08574A9D" w14:textId="77777777" w:rsidR="004B2578" w:rsidRPr="00226A3F" w:rsidDel="0097759B" w:rsidRDefault="00194316" w:rsidP="00C15EC9">
            <w:pPr>
              <w:autoSpaceDE w:val="0"/>
              <w:autoSpaceDN w:val="0"/>
              <w:adjustRightInd w:val="0"/>
              <w:spacing w:after="0"/>
              <w:rPr>
                <w:del w:id="1075" w:author="nick" w:date="2019-12-19T21:30:00Z"/>
                <w:sz w:val="20"/>
                <w:szCs w:val="20"/>
              </w:rPr>
            </w:pPr>
            <w:del w:id="1076" w:author="nick" w:date="2019-12-19T21:30:00Z">
              <w:r w:rsidDel="0097759B">
                <w:rPr>
                  <w:rFonts w:cs="Calibri"/>
                  <w:sz w:val="20"/>
                  <w:szCs w:val="20"/>
                  <w:lang w:eastAsia="en-GB"/>
                </w:rPr>
                <w:delText>"</w:delText>
              </w:r>
              <w:r w:rsidR="003C6C0B" w:rsidDel="0097759B">
                <w:rPr>
                  <w:rFonts w:cs="Calibri"/>
                  <w:sz w:val="20"/>
                  <w:szCs w:val="20"/>
                  <w:lang w:eastAsia="en-GB"/>
                </w:rPr>
                <w:delText>false</w:delText>
              </w:r>
              <w:r w:rsidDel="0097759B">
                <w:rPr>
                  <w:rFonts w:cs="Calibri"/>
                  <w:sz w:val="20"/>
                  <w:szCs w:val="20"/>
                  <w:lang w:eastAsia="en-GB"/>
                </w:rPr>
                <w:delText>"</w:delText>
              </w:r>
              <w:r w:rsidR="003C6C0B" w:rsidDel="0097759B">
                <w:rPr>
                  <w:rFonts w:cs="Calibri"/>
                  <w:sz w:val="20"/>
                  <w:szCs w:val="20"/>
                  <w:lang w:eastAsia="en-GB"/>
                </w:rPr>
                <w:delText xml:space="preserve"> is reserved for future, alternative contact types.</w:delText>
              </w:r>
            </w:del>
          </w:p>
        </w:tc>
      </w:tr>
      <w:tr w:rsidR="00C15EC9" w:rsidRPr="00226A3F" w:rsidDel="0097759B" w14:paraId="25125D0D" w14:textId="77777777" w:rsidTr="00C15EC9">
        <w:trPr>
          <w:jc w:val="center"/>
          <w:del w:id="1077" w:author="nick" w:date="2019-12-19T21:30:00Z"/>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0972DD66" w14:textId="77777777" w:rsidR="00C15EC9" w:rsidRPr="00226A3F" w:rsidDel="0097759B" w:rsidRDefault="00C15EC9" w:rsidP="00817E05">
            <w:pPr>
              <w:rPr>
                <w:del w:id="1078" w:author="nick" w:date="2019-12-19T21:30:00Z"/>
                <w:sz w:val="20"/>
                <w:szCs w:val="20"/>
              </w:rPr>
            </w:pPr>
            <w:del w:id="1079" w:author="nick" w:date="2019-12-19T21:30:00Z">
              <w:r w:rsidDel="0097759B">
                <w:rPr>
                  <w:sz w:val="20"/>
                  <w:szCs w:val="20"/>
                </w:rPr>
                <w:delText>static_friction</w:delText>
              </w:r>
            </w:del>
          </w:p>
        </w:tc>
        <w:tc>
          <w:tcPr>
            <w:tcW w:w="1365" w:type="dxa"/>
            <w:tcBorders>
              <w:top w:val="dotted" w:sz="4" w:space="0" w:color="auto"/>
              <w:left w:val="single" w:sz="4" w:space="0" w:color="000000"/>
              <w:bottom w:val="dotted" w:sz="4" w:space="0" w:color="auto"/>
              <w:right w:val="dotted" w:sz="4" w:space="0" w:color="auto"/>
            </w:tcBorders>
            <w:shd w:val="clear" w:color="auto" w:fill="auto"/>
          </w:tcPr>
          <w:p w14:paraId="16A44635" w14:textId="77777777" w:rsidR="00C15EC9" w:rsidRPr="00226A3F" w:rsidDel="0097759B" w:rsidRDefault="00C15EC9" w:rsidP="00817E05">
            <w:pPr>
              <w:rPr>
                <w:del w:id="1080" w:author="nick" w:date="2019-12-19T21:30:00Z"/>
                <w:sz w:val="20"/>
                <w:szCs w:val="20"/>
              </w:rPr>
            </w:pPr>
            <w:del w:id="1081" w:author="nick" w:date="2019-12-19T21:30:00Z">
              <w:r w:rsidDel="0097759B">
                <w:rPr>
                  <w:sz w:val="20"/>
                  <w:szCs w:val="20"/>
                </w:rPr>
                <w:delText>Floating point</w:delText>
              </w:r>
            </w:del>
          </w:p>
        </w:tc>
        <w:tc>
          <w:tcPr>
            <w:tcW w:w="1559" w:type="dxa"/>
            <w:tcBorders>
              <w:top w:val="dotted" w:sz="4" w:space="0" w:color="auto"/>
              <w:left w:val="single" w:sz="4" w:space="0" w:color="000000"/>
              <w:bottom w:val="dotted" w:sz="4" w:space="0" w:color="auto"/>
              <w:right w:val="dotted" w:sz="4" w:space="0" w:color="auto"/>
            </w:tcBorders>
          </w:tcPr>
          <w:p w14:paraId="372622EA" w14:textId="77777777" w:rsidR="00C15EC9" w:rsidRPr="00226A3F" w:rsidDel="0097759B" w:rsidRDefault="00C15EC9" w:rsidP="00817E05">
            <w:pPr>
              <w:rPr>
                <w:del w:id="1082" w:author="nick" w:date="2019-12-19T21:30:00Z"/>
                <w:sz w:val="20"/>
                <w:szCs w:val="20"/>
              </w:rPr>
            </w:pPr>
            <w:del w:id="1083" w:author="nick" w:date="2019-12-19T21:30:00Z">
              <w:r w:rsidDel="0097759B">
                <w:rPr>
                  <w:sz w:val="20"/>
                  <w:szCs w:val="20"/>
                </w:rPr>
                <w:delText>&gt; 0.0</w:delText>
              </w:r>
            </w:del>
          </w:p>
        </w:tc>
        <w:tc>
          <w:tcPr>
            <w:tcW w:w="993" w:type="dxa"/>
            <w:tcBorders>
              <w:top w:val="dotted" w:sz="4" w:space="0" w:color="auto"/>
              <w:left w:val="single" w:sz="4" w:space="0" w:color="000000"/>
              <w:bottom w:val="dotted" w:sz="4" w:space="0" w:color="auto"/>
              <w:right w:val="dotted" w:sz="4" w:space="0" w:color="auto"/>
            </w:tcBorders>
            <w:shd w:val="clear" w:color="auto" w:fill="auto"/>
          </w:tcPr>
          <w:p w14:paraId="4D1645AC" w14:textId="77777777" w:rsidR="00C15EC9" w:rsidRPr="00226A3F" w:rsidDel="0097759B" w:rsidRDefault="00C15EC9" w:rsidP="00817E05">
            <w:pPr>
              <w:rPr>
                <w:del w:id="1084" w:author="nick" w:date="2019-12-19T21:30:00Z"/>
                <w:sz w:val="20"/>
                <w:szCs w:val="20"/>
              </w:rPr>
            </w:pPr>
            <w:del w:id="1085" w:author="nick" w:date="2019-12-19T21:30:00Z">
              <w:r w:rsidDel="0097759B">
                <w:rPr>
                  <w:sz w:val="20"/>
                  <w:szCs w:val="20"/>
                </w:rPr>
                <w:delText>Optional</w:delText>
              </w:r>
            </w:del>
          </w:p>
        </w:tc>
        <w:tc>
          <w:tcPr>
            <w:tcW w:w="3454" w:type="dxa"/>
            <w:vMerge w:val="restart"/>
            <w:tcBorders>
              <w:top w:val="dotted" w:sz="4" w:space="0" w:color="auto"/>
              <w:left w:val="single" w:sz="4" w:space="0" w:color="000000"/>
              <w:right w:val="single" w:sz="8" w:space="0" w:color="000000"/>
            </w:tcBorders>
            <w:shd w:val="clear" w:color="auto" w:fill="auto"/>
            <w:vAlign w:val="center"/>
          </w:tcPr>
          <w:p w14:paraId="6A7BA914" w14:textId="77777777" w:rsidR="00C15EC9" w:rsidRPr="00226A3F" w:rsidDel="0097759B" w:rsidRDefault="00C15EC9" w:rsidP="00C15EC9">
            <w:pPr>
              <w:autoSpaceDE w:val="0"/>
              <w:autoSpaceDN w:val="0"/>
              <w:adjustRightInd w:val="0"/>
              <w:spacing w:after="0"/>
              <w:rPr>
                <w:del w:id="1086" w:author="nick" w:date="2019-12-19T21:30:00Z"/>
                <w:sz w:val="20"/>
                <w:szCs w:val="20"/>
              </w:rPr>
            </w:pPr>
            <w:del w:id="1087" w:author="nick" w:date="2019-12-19T21:30:00Z">
              <w:r w:rsidDel="0097759B">
                <w:rPr>
                  <w:rFonts w:cs="Calibri"/>
                  <w:sz w:val="20"/>
                  <w:szCs w:val="20"/>
                  <w:lang w:eastAsia="en-GB"/>
                </w:rPr>
                <w:delText>At least one of these two friction coefficients has to be specified.</w:delText>
              </w:r>
            </w:del>
          </w:p>
        </w:tc>
      </w:tr>
      <w:tr w:rsidR="00C15EC9" w:rsidRPr="00226A3F" w:rsidDel="0097759B" w14:paraId="759208AC" w14:textId="77777777" w:rsidTr="007E22E1">
        <w:trPr>
          <w:jc w:val="center"/>
          <w:del w:id="1088" w:author="nick" w:date="2019-12-19T21:30:00Z"/>
        </w:trPr>
        <w:tc>
          <w:tcPr>
            <w:tcW w:w="1526" w:type="dxa"/>
            <w:tcBorders>
              <w:top w:val="dotted" w:sz="4" w:space="0" w:color="auto"/>
              <w:left w:val="single" w:sz="8" w:space="0" w:color="000000"/>
              <w:bottom w:val="single" w:sz="8" w:space="0" w:color="000000"/>
              <w:right w:val="dotted" w:sz="4" w:space="0" w:color="auto"/>
            </w:tcBorders>
            <w:shd w:val="clear" w:color="auto" w:fill="auto"/>
          </w:tcPr>
          <w:p w14:paraId="4C888E12" w14:textId="77777777" w:rsidR="00C15EC9" w:rsidRPr="00226A3F" w:rsidDel="0097759B" w:rsidRDefault="00C15EC9" w:rsidP="00817E05">
            <w:pPr>
              <w:rPr>
                <w:del w:id="1089" w:author="nick" w:date="2019-12-19T21:30:00Z"/>
                <w:sz w:val="20"/>
                <w:szCs w:val="20"/>
              </w:rPr>
            </w:pPr>
            <w:del w:id="1090" w:author="nick" w:date="2019-12-19T21:30:00Z">
              <w:r w:rsidDel="0097759B">
                <w:rPr>
                  <w:sz w:val="20"/>
                  <w:szCs w:val="20"/>
                </w:rPr>
                <w:delText>kinetic_friction</w:delText>
              </w:r>
            </w:del>
          </w:p>
        </w:tc>
        <w:tc>
          <w:tcPr>
            <w:tcW w:w="1365" w:type="dxa"/>
            <w:tcBorders>
              <w:top w:val="dotted" w:sz="4" w:space="0" w:color="auto"/>
              <w:left w:val="single" w:sz="4" w:space="0" w:color="000000"/>
              <w:bottom w:val="single" w:sz="8" w:space="0" w:color="000000"/>
              <w:right w:val="dotted" w:sz="4" w:space="0" w:color="auto"/>
            </w:tcBorders>
            <w:shd w:val="clear" w:color="auto" w:fill="auto"/>
          </w:tcPr>
          <w:p w14:paraId="2DBF13EB" w14:textId="77777777" w:rsidR="00C15EC9" w:rsidRPr="00226A3F" w:rsidDel="0097759B" w:rsidRDefault="00C15EC9" w:rsidP="00817E05">
            <w:pPr>
              <w:rPr>
                <w:del w:id="1091" w:author="nick" w:date="2019-12-19T21:30:00Z"/>
                <w:sz w:val="20"/>
                <w:szCs w:val="20"/>
              </w:rPr>
            </w:pPr>
            <w:del w:id="1092" w:author="nick" w:date="2019-12-19T21:30:00Z">
              <w:r w:rsidDel="0097759B">
                <w:rPr>
                  <w:sz w:val="20"/>
                  <w:szCs w:val="20"/>
                </w:rPr>
                <w:delText>Floating point</w:delText>
              </w:r>
            </w:del>
          </w:p>
        </w:tc>
        <w:tc>
          <w:tcPr>
            <w:tcW w:w="1559" w:type="dxa"/>
            <w:tcBorders>
              <w:top w:val="dotted" w:sz="4" w:space="0" w:color="auto"/>
              <w:left w:val="single" w:sz="4" w:space="0" w:color="000000"/>
              <w:bottom w:val="single" w:sz="8" w:space="0" w:color="000000"/>
              <w:right w:val="dotted" w:sz="4" w:space="0" w:color="auto"/>
            </w:tcBorders>
          </w:tcPr>
          <w:p w14:paraId="166BEDDF" w14:textId="77777777" w:rsidR="00C15EC9" w:rsidRPr="00226A3F" w:rsidDel="0097759B" w:rsidRDefault="00C15EC9" w:rsidP="00817E05">
            <w:pPr>
              <w:rPr>
                <w:del w:id="1093" w:author="nick" w:date="2019-12-19T21:30:00Z"/>
                <w:sz w:val="20"/>
                <w:szCs w:val="20"/>
              </w:rPr>
            </w:pPr>
            <w:del w:id="1094" w:author="nick" w:date="2019-12-19T21:30:00Z">
              <w:r w:rsidDel="0097759B">
                <w:rPr>
                  <w:sz w:val="20"/>
                  <w:szCs w:val="20"/>
                </w:rPr>
                <w:delText>&gt; 0.0</w:delText>
              </w:r>
            </w:del>
          </w:p>
        </w:tc>
        <w:tc>
          <w:tcPr>
            <w:tcW w:w="993" w:type="dxa"/>
            <w:tcBorders>
              <w:top w:val="dotted" w:sz="4" w:space="0" w:color="auto"/>
              <w:left w:val="single" w:sz="4" w:space="0" w:color="000000"/>
              <w:bottom w:val="single" w:sz="8" w:space="0" w:color="000000"/>
              <w:right w:val="dotted" w:sz="4" w:space="0" w:color="auto"/>
            </w:tcBorders>
            <w:shd w:val="clear" w:color="auto" w:fill="auto"/>
          </w:tcPr>
          <w:p w14:paraId="45915323" w14:textId="77777777" w:rsidR="00C15EC9" w:rsidRPr="00226A3F" w:rsidDel="0097759B" w:rsidRDefault="00C15EC9" w:rsidP="00817E05">
            <w:pPr>
              <w:rPr>
                <w:del w:id="1095" w:author="nick" w:date="2019-12-19T21:30:00Z"/>
                <w:sz w:val="20"/>
                <w:szCs w:val="20"/>
              </w:rPr>
            </w:pPr>
            <w:del w:id="1096" w:author="nick" w:date="2019-12-19T21:30:00Z">
              <w:r w:rsidDel="0097759B">
                <w:rPr>
                  <w:sz w:val="20"/>
                  <w:szCs w:val="20"/>
                </w:rPr>
                <w:delText>Optional</w:delText>
              </w:r>
            </w:del>
          </w:p>
        </w:tc>
        <w:tc>
          <w:tcPr>
            <w:tcW w:w="3454" w:type="dxa"/>
            <w:vMerge/>
            <w:tcBorders>
              <w:left w:val="single" w:sz="4" w:space="0" w:color="000000"/>
              <w:bottom w:val="single" w:sz="8" w:space="0" w:color="000000"/>
              <w:right w:val="single" w:sz="8" w:space="0" w:color="000000"/>
            </w:tcBorders>
            <w:shd w:val="clear" w:color="auto" w:fill="auto"/>
          </w:tcPr>
          <w:p w14:paraId="732F385C" w14:textId="77777777" w:rsidR="00C15EC9" w:rsidRPr="00226A3F" w:rsidDel="0097759B" w:rsidRDefault="00C15EC9" w:rsidP="00136578">
            <w:pPr>
              <w:jc w:val="both"/>
              <w:rPr>
                <w:del w:id="1097" w:author="nick" w:date="2019-12-19T21:30:00Z"/>
                <w:sz w:val="20"/>
                <w:szCs w:val="20"/>
              </w:rPr>
            </w:pPr>
          </w:p>
        </w:tc>
      </w:tr>
    </w:tbl>
    <w:p w14:paraId="7E639402" w14:textId="77777777" w:rsidR="004C405D" w:rsidRPr="004C405D" w:rsidDel="0097759B" w:rsidRDefault="0009096F" w:rsidP="00913551">
      <w:pPr>
        <w:pStyle w:val="Beschriftung"/>
        <w:spacing w:before="120"/>
        <w:rPr>
          <w:del w:id="1098" w:author="nick" w:date="2019-12-19T21:30:00Z"/>
          <w:rFonts w:asciiTheme="minorHAnsi" w:hAnsiTheme="minorHAnsi" w:cstheme="minorHAnsi"/>
          <w:bCs w:val="0"/>
          <w:iCs/>
          <w:sz w:val="22"/>
          <w:szCs w:val="22"/>
          <w:lang w:eastAsia="en-GB"/>
        </w:rPr>
      </w:pPr>
      <w:bookmarkStart w:id="1099" w:name="_Toc3566456"/>
      <w:del w:id="1100" w:author="nick" w:date="2019-12-19T21:30:00Z">
        <w:r w:rsidDel="0097759B">
          <w:delText xml:space="preserve">Table </w:delText>
        </w:r>
        <w:r w:rsidR="00D43112" w:rsidDel="0097759B">
          <w:rPr>
            <w:b w:val="0"/>
            <w:bCs w:val="0"/>
          </w:rPr>
          <w:fldChar w:fldCharType="begin"/>
        </w:r>
        <w:r w:rsidR="00D43112" w:rsidDel="0097759B">
          <w:delInstrText xml:space="preserve"> SEQ Table \* ARABIC </w:delInstrText>
        </w:r>
        <w:r w:rsidR="00D43112" w:rsidDel="0097759B">
          <w:rPr>
            <w:b w:val="0"/>
            <w:bCs w:val="0"/>
          </w:rPr>
          <w:fldChar w:fldCharType="separate"/>
        </w:r>
        <w:r w:rsidR="00020F25" w:rsidDel="0097759B">
          <w:rPr>
            <w:noProof/>
          </w:rPr>
          <w:delText>49</w:delText>
        </w:r>
        <w:r w:rsidR="00D43112" w:rsidDel="0097759B">
          <w:rPr>
            <w:b w:val="0"/>
            <w:bCs w:val="0"/>
          </w:rPr>
          <w:fldChar w:fldCharType="end"/>
        </w:r>
        <w:r w:rsidDel="0097759B">
          <w:delText xml:space="preserve">: Attributes of </w:delText>
        </w:r>
        <w:r w:rsidRPr="00913551" w:rsidDel="0097759B">
          <w:delText xml:space="preserve">element </w:delText>
        </w:r>
        <w:r w:rsidRPr="00913551" w:rsidDel="0097759B">
          <w:rPr>
            <w:rFonts w:ascii="Courier New" w:hAnsi="Courier New" w:cs="Courier New"/>
            <w:i/>
            <w:sz w:val="18"/>
          </w:rPr>
          <w:delText>&lt;contact</w:delText>
        </w:r>
        <w:r w:rsidR="00656253" w:rsidDel="0097759B">
          <w:rPr>
            <w:rFonts w:ascii="Courier New" w:hAnsi="Courier New" w:cs="Courier New"/>
            <w:i/>
            <w:sz w:val="18"/>
          </w:rPr>
          <w:delText>/</w:delText>
        </w:r>
        <w:r w:rsidRPr="00913551" w:rsidDel="0097759B">
          <w:rPr>
            <w:rFonts w:ascii="Courier New" w:hAnsi="Courier New" w:cs="Courier New"/>
            <w:i/>
            <w:sz w:val="18"/>
          </w:rPr>
          <w:delText>&gt;</w:delText>
        </w:r>
        <w:bookmarkEnd w:id="1099"/>
      </w:del>
    </w:p>
    <w:p w14:paraId="4D3215B9" w14:textId="77777777" w:rsidR="006C2299" w:rsidDel="0097759B" w:rsidRDefault="006C2299" w:rsidP="00225E9C">
      <w:pPr>
        <w:keepNext/>
        <w:autoSpaceDE w:val="0"/>
        <w:autoSpaceDN w:val="0"/>
        <w:adjustRightInd w:val="0"/>
        <w:spacing w:after="0"/>
        <w:rPr>
          <w:del w:id="1101" w:author="nick" w:date="2019-12-19T21:30:00Z"/>
          <w:rFonts w:cs="Calibri"/>
          <w:szCs w:val="22"/>
          <w:lang w:eastAsia="en-GB"/>
        </w:rPr>
      </w:pPr>
      <w:del w:id="1102" w:author="nick" w:date="2019-12-19T21:30:00Z">
        <w:r w:rsidDel="0097759B">
          <w:rPr>
            <w:rFonts w:cs="Calibri"/>
            <w:szCs w:val="22"/>
            <w:lang w:eastAsia="en-GB"/>
          </w:rPr>
          <w:delText>These attributes have following semantics:</w:delText>
        </w:r>
      </w:del>
    </w:p>
    <w:p w14:paraId="157843EF" w14:textId="77777777" w:rsidR="006C2299" w:rsidRPr="0033379A" w:rsidDel="0097759B" w:rsidRDefault="006C2299" w:rsidP="00B90690">
      <w:pPr>
        <w:pStyle w:val="Listenabsatz"/>
        <w:numPr>
          <w:ilvl w:val="0"/>
          <w:numId w:val="33"/>
        </w:numPr>
        <w:autoSpaceDE w:val="0"/>
        <w:autoSpaceDN w:val="0"/>
        <w:adjustRightInd w:val="0"/>
        <w:ind w:left="709"/>
        <w:jc w:val="both"/>
        <w:rPr>
          <w:del w:id="1103" w:author="nick" w:date="2019-12-19T21:30:00Z"/>
          <w:rFonts w:cs="Calibri"/>
          <w:lang w:val="en-US" w:eastAsia="en-GB"/>
        </w:rPr>
      </w:pPr>
      <w:del w:id="1104" w:author="nick" w:date="2019-12-19T21:30:00Z">
        <w:r w:rsidRPr="00656253" w:rsidDel="0097759B">
          <w:rPr>
            <w:rStyle w:val="elementdeftypeChar"/>
          </w:rPr>
          <w:delText>thread</w:delText>
        </w:r>
        <w:r w:rsidRPr="006C2299" w:rsidDel="0097759B">
          <w:rPr>
            <w:rFonts w:cs="Calibri"/>
            <w:lang w:val="en-US" w:eastAsia="en-GB"/>
          </w:rPr>
          <w:delText xml:space="preserve">: Value </w:delText>
        </w:r>
        <w:r w:rsidR="00194316" w:rsidDel="0097759B">
          <w:rPr>
            <w:rFonts w:cs="Calibri"/>
            <w:lang w:val="en-US" w:eastAsia="en-GB"/>
          </w:rPr>
          <w:delText>"</w:delText>
        </w:r>
        <w:r w:rsidRPr="006C2299" w:rsidDel="0097759B">
          <w:rPr>
            <w:rFonts w:cs="Calibri"/>
            <w:lang w:val="en-US" w:eastAsia="en-GB"/>
          </w:rPr>
          <w:delText>true</w:delText>
        </w:r>
        <w:r w:rsidR="00194316" w:rsidDel="0097759B">
          <w:rPr>
            <w:rFonts w:cs="Calibri"/>
            <w:lang w:val="en-US" w:eastAsia="en-GB"/>
          </w:rPr>
          <w:delText>"</w:delText>
        </w:r>
        <w:r w:rsidRPr="006C2299" w:rsidDel="0097759B">
          <w:rPr>
            <w:rFonts w:cs="Calibri"/>
            <w:lang w:val="en-US" w:eastAsia="en-GB"/>
          </w:rPr>
          <w:delText xml:space="preserve"> indicates that the contact is between the outer thread of a screw/bolt and the inner thread of a nut/cut thread. </w:delText>
        </w:r>
      </w:del>
    </w:p>
    <w:p w14:paraId="41D2E69D" w14:textId="77777777" w:rsidR="006C2299" w:rsidRPr="006C2299" w:rsidDel="0097759B" w:rsidRDefault="006C2299" w:rsidP="00B90690">
      <w:pPr>
        <w:pStyle w:val="Listenabsatz"/>
        <w:numPr>
          <w:ilvl w:val="0"/>
          <w:numId w:val="33"/>
        </w:numPr>
        <w:autoSpaceDE w:val="0"/>
        <w:autoSpaceDN w:val="0"/>
        <w:adjustRightInd w:val="0"/>
        <w:jc w:val="both"/>
        <w:rPr>
          <w:del w:id="1105" w:author="nick" w:date="2019-12-19T21:30:00Z"/>
          <w:rFonts w:cs="Calibri"/>
          <w:lang w:val="en-US" w:eastAsia="en-GB"/>
        </w:rPr>
      </w:pPr>
      <w:del w:id="1106" w:author="nick" w:date="2019-12-19T21:30:00Z">
        <w:r w:rsidRPr="00656253" w:rsidDel="0097759B">
          <w:rPr>
            <w:rStyle w:val="elementdeftypeChar"/>
          </w:rPr>
          <w:delText>static_friction</w:delText>
        </w:r>
        <w:r w:rsidRPr="006C2299" w:rsidDel="0097759B">
          <w:rPr>
            <w:rFonts w:cs="Calibri"/>
            <w:lang w:val="en-US" w:eastAsia="en-GB"/>
          </w:rPr>
          <w:delText>: the static friction of this contact.</w:delText>
        </w:r>
      </w:del>
    </w:p>
    <w:p w14:paraId="52E5F71E" w14:textId="77777777" w:rsidR="006C2299" w:rsidRPr="006C2299" w:rsidDel="0097759B" w:rsidRDefault="006C2299" w:rsidP="00B90690">
      <w:pPr>
        <w:pStyle w:val="Listenabsatz"/>
        <w:numPr>
          <w:ilvl w:val="0"/>
          <w:numId w:val="33"/>
        </w:numPr>
        <w:autoSpaceDE w:val="0"/>
        <w:autoSpaceDN w:val="0"/>
        <w:adjustRightInd w:val="0"/>
        <w:jc w:val="both"/>
        <w:rPr>
          <w:del w:id="1107" w:author="nick" w:date="2019-12-19T21:30:00Z"/>
          <w:rFonts w:cs="Calibri"/>
          <w:lang w:val="en-US" w:eastAsia="en-GB"/>
        </w:rPr>
      </w:pPr>
      <w:del w:id="1108" w:author="nick" w:date="2019-12-19T21:30:00Z">
        <w:r w:rsidRPr="00656253" w:rsidDel="0097759B">
          <w:rPr>
            <w:rStyle w:val="elementdeftypeChar"/>
          </w:rPr>
          <w:delText>kinetic_friction</w:delText>
        </w:r>
        <w:r w:rsidRPr="006C2299" w:rsidDel="0097759B">
          <w:rPr>
            <w:rFonts w:cs="Calibri"/>
            <w:lang w:val="en-US" w:eastAsia="en-GB"/>
          </w:rPr>
          <w:delText>: the kinetic friction of this contact.</w:delText>
        </w:r>
      </w:del>
    </w:p>
    <w:p w14:paraId="5B460AD2" w14:textId="77777777" w:rsidR="004C405D" w:rsidRPr="004C405D" w:rsidDel="0097759B" w:rsidRDefault="006C2299" w:rsidP="006C4411">
      <w:pPr>
        <w:autoSpaceDE w:val="0"/>
        <w:autoSpaceDN w:val="0"/>
        <w:adjustRightInd w:val="0"/>
        <w:spacing w:before="120" w:after="0"/>
        <w:jc w:val="both"/>
        <w:rPr>
          <w:del w:id="1109" w:author="nick" w:date="2019-12-19T21:30:00Z"/>
          <w:rFonts w:asciiTheme="minorHAnsi" w:hAnsiTheme="minorHAnsi" w:cstheme="minorHAnsi"/>
          <w:bCs/>
          <w:iCs/>
          <w:szCs w:val="22"/>
          <w:lang w:eastAsia="en-GB"/>
        </w:rPr>
      </w:pPr>
      <w:del w:id="1110" w:author="nick" w:date="2019-12-19T21:30:00Z">
        <w:r w:rsidDel="0097759B">
          <w:rPr>
            <w:rFonts w:cs="Calibri"/>
            <w:szCs w:val="22"/>
            <w:lang w:eastAsia="en-GB"/>
          </w:rPr>
          <w:delText xml:space="preserve">The element </w:delText>
        </w:r>
        <w:r w:rsidR="00913551" w:rsidRPr="00913551" w:rsidDel="0097759B">
          <w:rPr>
            <w:rFonts w:ascii="Courier New" w:hAnsi="Courier New" w:cs="Courier New"/>
            <w:b/>
            <w:bCs/>
            <w:i/>
            <w:iCs/>
            <w:sz w:val="18"/>
            <w:szCs w:val="18"/>
            <w:lang w:eastAsia="en-GB"/>
          </w:rPr>
          <w:delText>&lt;contact</w:delText>
        </w:r>
        <w:r w:rsidR="00656253" w:rsidDel="0097759B">
          <w:rPr>
            <w:rFonts w:ascii="Courier New" w:hAnsi="Courier New" w:cs="Courier New"/>
            <w:b/>
            <w:bCs/>
            <w:i/>
            <w:iCs/>
            <w:sz w:val="18"/>
            <w:szCs w:val="18"/>
            <w:lang w:eastAsia="en-GB"/>
          </w:rPr>
          <w:delText>/</w:delText>
        </w:r>
        <w:r w:rsidRPr="00913551" w:rsidDel="0097759B">
          <w:rPr>
            <w:rFonts w:ascii="Courier New" w:hAnsi="Courier New" w:cs="Courier New"/>
            <w:b/>
            <w:bCs/>
            <w:i/>
            <w:iCs/>
            <w:sz w:val="18"/>
            <w:szCs w:val="18"/>
            <w:lang w:eastAsia="en-GB"/>
          </w:rPr>
          <w:delText>&gt;</w:delText>
        </w:r>
        <w:r w:rsidDel="0097759B">
          <w:rPr>
            <w:rFonts w:ascii="Courier" w:hAnsi="Courier" w:cs="Courier"/>
            <w:b/>
            <w:bCs/>
            <w:i/>
            <w:iCs/>
            <w:sz w:val="18"/>
            <w:szCs w:val="18"/>
            <w:lang w:eastAsia="en-GB"/>
          </w:rPr>
          <w:delText xml:space="preserve"> </w:delText>
        </w:r>
        <w:r w:rsidDel="0097759B">
          <w:rPr>
            <w:rFonts w:cs="Calibri"/>
            <w:szCs w:val="22"/>
            <w:lang w:eastAsia="en-GB"/>
          </w:rPr>
          <w:delText>does not allow for any nested elements.</w:delText>
        </w:r>
      </w:del>
    </w:p>
    <w:p w14:paraId="2919FAB9" w14:textId="77777777" w:rsidR="004C405D" w:rsidRPr="00E67A75" w:rsidRDefault="00E67A75" w:rsidP="002C46F8">
      <w:pPr>
        <w:keepNext/>
        <w:keepLines/>
        <w:autoSpaceDE w:val="0"/>
        <w:autoSpaceDN w:val="0"/>
        <w:adjustRightInd w:val="0"/>
        <w:spacing w:before="120" w:after="0"/>
        <w:jc w:val="both"/>
        <w:rPr>
          <w:rFonts w:asciiTheme="minorHAnsi" w:hAnsiTheme="minorHAnsi" w:cstheme="minorHAnsi"/>
          <w:b/>
          <w:szCs w:val="22"/>
          <w:lang w:eastAsia="en-GB"/>
        </w:rPr>
      </w:pPr>
      <w:r w:rsidRPr="00E67A75">
        <w:rPr>
          <w:rFonts w:asciiTheme="minorHAnsi" w:hAnsiTheme="minorHAnsi" w:cstheme="minorHAnsi"/>
          <w:b/>
          <w:szCs w:val="22"/>
          <w:lang w:eastAsia="en-GB"/>
        </w:rPr>
        <w:lastRenderedPageBreak/>
        <w:t>Example A (</w:t>
      </w:r>
      <w:r w:rsidRPr="00656253">
        <w:rPr>
          <w:rFonts w:asciiTheme="minorHAnsi" w:hAnsiTheme="minorHAnsi" w:cstheme="minorHAnsi"/>
          <w:szCs w:val="22"/>
          <w:lang w:eastAsia="en-GB"/>
        </w:rPr>
        <w:t>with washers</w:t>
      </w:r>
      <w:r w:rsidRPr="00E67A75">
        <w:rPr>
          <w:rFonts w:asciiTheme="minorHAnsi" w:hAnsiTheme="minorHAnsi" w:cstheme="minorHAnsi"/>
          <w:b/>
          <w:szCs w:val="22"/>
          <w:lang w:eastAsia="en-GB"/>
        </w:rPr>
        <w:t>):</w:t>
      </w:r>
    </w:p>
    <w:p w14:paraId="64B45C47" w14:textId="77777777" w:rsidR="00A357D6" w:rsidRDefault="00A357D6" w:rsidP="002C46F8">
      <w:pPr>
        <w:pStyle w:val="XMLCode"/>
        <w:keepNext/>
        <w:keepLines/>
      </w:pPr>
    </w:p>
    <w:p w14:paraId="7644FE29" w14:textId="77777777" w:rsidR="00F20EA0" w:rsidRDefault="00F20EA0" w:rsidP="00D30F27">
      <w:pPr>
        <w:pStyle w:val="XMLCode"/>
        <w:keepNext/>
        <w:keepLines/>
      </w:pPr>
      <w:r w:rsidRPr="00F20EA0">
        <w:t>&lt;connection_group id=</w:t>
      </w:r>
      <w:r w:rsidR="00194316">
        <w:t>"</w:t>
      </w:r>
      <w:r w:rsidRPr="00F20EA0">
        <w:t>1</w:t>
      </w:r>
      <w:r w:rsidR="00194316">
        <w:t>"</w:t>
      </w:r>
      <w:r w:rsidRPr="00F20EA0">
        <w:t>&gt;</w:t>
      </w:r>
    </w:p>
    <w:p w14:paraId="4FD75A16" w14:textId="77777777" w:rsidR="00D30F27" w:rsidRDefault="00F20EA0" w:rsidP="00D30F27">
      <w:pPr>
        <w:pStyle w:val="XMLCode"/>
        <w:keepNext/>
        <w:keepLines/>
      </w:pPr>
      <w:r>
        <w:t xml:space="preserve">   </w:t>
      </w:r>
      <w:r w:rsidR="00D30F27">
        <w:t>&lt;connected_to&gt;</w:t>
      </w:r>
    </w:p>
    <w:p w14:paraId="13A7ED1D" w14:textId="77777777" w:rsidR="00D30F27" w:rsidRDefault="00F20EA0" w:rsidP="00D30F27">
      <w:pPr>
        <w:pStyle w:val="XMLCode"/>
        <w:keepNext/>
        <w:keepLines/>
      </w:pPr>
      <w:r>
        <w:t xml:space="preserve">      </w:t>
      </w:r>
      <w:r w:rsidR="00D30F27">
        <w:t>&lt;part index=</w:t>
      </w:r>
      <w:r w:rsidR="00194316">
        <w:t>"</w:t>
      </w:r>
      <w:r w:rsidR="00D30F27">
        <w:t>1</w:t>
      </w:r>
      <w:r w:rsidR="00194316">
        <w:t>"</w:t>
      </w:r>
      <w:r w:rsidR="00D30F27">
        <w:t xml:space="preserve"> label=</w:t>
      </w:r>
      <w:r w:rsidR="00194316">
        <w:t>"</w:t>
      </w:r>
      <w:r w:rsidR="00D30F27">
        <w:t>PART_7000400</w:t>
      </w:r>
      <w:r w:rsidR="00194316">
        <w:t>"</w:t>
      </w:r>
      <w:r w:rsidR="00D30F27">
        <w:t>/&gt;</w:t>
      </w:r>
    </w:p>
    <w:p w14:paraId="2C403353" w14:textId="77777777" w:rsidR="00D30F27" w:rsidRDefault="00F20EA0" w:rsidP="00D30F27">
      <w:pPr>
        <w:pStyle w:val="XMLCode"/>
        <w:keepNext/>
        <w:keepLines/>
      </w:pPr>
      <w:r>
        <w:t xml:space="preserve">      </w:t>
      </w:r>
      <w:r w:rsidR="00D30F27">
        <w:t>&lt;part index=</w:t>
      </w:r>
      <w:r w:rsidR="00194316">
        <w:t>"</w:t>
      </w:r>
      <w:r w:rsidR="00D30F27">
        <w:t>2</w:t>
      </w:r>
      <w:r w:rsidR="00194316">
        <w:t>"</w:t>
      </w:r>
      <w:r w:rsidR="00D30F27">
        <w:t xml:space="preserve"> label=</w:t>
      </w:r>
      <w:r w:rsidR="00194316">
        <w:t>"</w:t>
      </w:r>
      <w:r w:rsidR="00D30F27">
        <w:t>PART_7100100</w:t>
      </w:r>
      <w:r w:rsidR="00194316">
        <w:t>"</w:t>
      </w:r>
      <w:r w:rsidR="00D30F27">
        <w:t>/&gt;</w:t>
      </w:r>
    </w:p>
    <w:p w14:paraId="35FDBD10" w14:textId="77777777" w:rsidR="00D30F27" w:rsidRDefault="00F20EA0" w:rsidP="00D30F27">
      <w:pPr>
        <w:pStyle w:val="XMLCode"/>
        <w:keepNext/>
        <w:keepLines/>
      </w:pPr>
      <w:r>
        <w:t xml:space="preserve">      </w:t>
      </w:r>
      <w:r w:rsidR="00D30F27">
        <w:t>&lt;part index=</w:t>
      </w:r>
      <w:r w:rsidR="00194316">
        <w:t>"</w:t>
      </w:r>
      <w:r w:rsidR="00D30F27">
        <w:t>5</w:t>
      </w:r>
      <w:r w:rsidR="00194316">
        <w:t>"</w:t>
      </w:r>
      <w:r w:rsidR="00D30F27">
        <w:t xml:space="preserve"> label=</w:t>
      </w:r>
      <w:r w:rsidR="00194316">
        <w:t>"</w:t>
      </w:r>
      <w:r w:rsidR="00D30F27">
        <w:t>PART_5000300</w:t>
      </w:r>
      <w:r w:rsidR="00194316">
        <w:t>"</w:t>
      </w:r>
      <w:r w:rsidR="00D30F27">
        <w:t>/&gt;</w:t>
      </w:r>
    </w:p>
    <w:p w14:paraId="624AD458" w14:textId="77777777" w:rsidR="00F20EA0" w:rsidRDefault="00F20EA0" w:rsidP="00D30F27">
      <w:pPr>
        <w:pStyle w:val="XMLCode"/>
        <w:keepNext/>
        <w:keepLines/>
      </w:pPr>
      <w:r>
        <w:t xml:space="preserve">      </w:t>
      </w:r>
      <w:r w:rsidRPr="00F20EA0">
        <w:t>&lt;part index=</w:t>
      </w:r>
      <w:r w:rsidR="00194316">
        <w:t>"</w:t>
      </w:r>
      <w:r w:rsidRPr="00F20EA0">
        <w:t>6</w:t>
      </w:r>
      <w:r w:rsidR="00194316">
        <w:t>"</w:t>
      </w:r>
      <w:r w:rsidRPr="00F20EA0">
        <w:t xml:space="preserve"> label=</w:t>
      </w:r>
      <w:r w:rsidR="00194316">
        <w:t>"</w:t>
      </w:r>
      <w:r w:rsidRPr="00F20EA0">
        <w:t>PART_5000800</w:t>
      </w:r>
      <w:r w:rsidR="00194316">
        <w:t>"</w:t>
      </w:r>
      <w:r w:rsidRPr="00F20EA0">
        <w:t>/&gt;</w:t>
      </w:r>
    </w:p>
    <w:p w14:paraId="6BC12363" w14:textId="77777777" w:rsidR="00D30F27" w:rsidRDefault="00F20EA0" w:rsidP="00D30F27">
      <w:pPr>
        <w:pStyle w:val="XMLCode"/>
        <w:keepNext/>
        <w:keepLines/>
      </w:pPr>
      <w:r>
        <w:t xml:space="preserve">   </w:t>
      </w:r>
      <w:r w:rsidR="00D30F27">
        <w:t>&lt;/connected_to&gt;</w:t>
      </w:r>
    </w:p>
    <w:p w14:paraId="6B776A9F" w14:textId="77777777" w:rsidR="00F20EA0" w:rsidRDefault="00F20EA0" w:rsidP="00D30F27">
      <w:pPr>
        <w:pStyle w:val="XMLCode"/>
        <w:keepNext/>
        <w:keepLines/>
      </w:pPr>
      <w:r>
        <w:t xml:space="preserve">   </w:t>
      </w:r>
      <w:r w:rsidRPr="00F20EA0">
        <w:t>&lt;</w:t>
      </w:r>
      <w:proofErr w:type="spellStart"/>
      <w:r w:rsidRPr="00F20EA0">
        <w:t>connection_list</w:t>
      </w:r>
      <w:proofErr w:type="spellEnd"/>
      <w:r w:rsidRPr="00F20EA0">
        <w:t>&gt;</w:t>
      </w:r>
    </w:p>
    <w:p w14:paraId="5F42580F" w14:textId="77777777" w:rsidR="00F20EA0" w:rsidRDefault="006E2F38" w:rsidP="00D30F27">
      <w:pPr>
        <w:pStyle w:val="XMLCode"/>
        <w:keepNext/>
        <w:keepLines/>
        <w:rPr>
          <w:color w:val="FF0000"/>
        </w:rPr>
      </w:pPr>
      <w:r>
        <w:t xml:space="preserve">     </w:t>
      </w:r>
      <w:r w:rsidR="00F20EA0">
        <w:t>&lt;connection_0d label=</w:t>
      </w:r>
      <w:r w:rsidR="00194316">
        <w:t>"</w:t>
      </w:r>
      <w:r w:rsidR="00CC7960">
        <w:t>BOLT_</w:t>
      </w:r>
      <w:r w:rsidR="00F20EA0">
        <w:t>135</w:t>
      </w:r>
      <w:r w:rsidR="00194316">
        <w:t>"</w:t>
      </w:r>
      <w:r w:rsidR="00F20EA0">
        <w:t xml:space="preserve">&gt; </w:t>
      </w:r>
      <w:proofErr w:type="gramStart"/>
      <w:r w:rsidR="00F20EA0" w:rsidRPr="00F20EA0">
        <w:rPr>
          <w:color w:val="FF0000"/>
        </w:rPr>
        <w:t>&lt;!--</w:t>
      </w:r>
      <w:proofErr w:type="gramEnd"/>
      <w:r w:rsidR="00F20EA0" w:rsidRPr="00F20EA0">
        <w:rPr>
          <w:color w:val="FF0000"/>
        </w:rPr>
        <w:t xml:space="preserve"> bolt with washers --&gt;</w:t>
      </w:r>
    </w:p>
    <w:p w14:paraId="0F3932DC" w14:textId="77777777" w:rsidR="00F20EA0" w:rsidRDefault="00F20EA0" w:rsidP="00D30F27">
      <w:pPr>
        <w:pStyle w:val="XMLCode"/>
        <w:keepNext/>
        <w:keepLines/>
      </w:pPr>
      <w:r>
        <w:rPr>
          <w:color w:val="FF0000"/>
        </w:rPr>
        <w:t xml:space="preserve">      </w:t>
      </w:r>
      <w:r w:rsidR="006E2F38">
        <w:rPr>
          <w:color w:val="FF0000"/>
        </w:rPr>
        <w:t xml:space="preserve"> </w:t>
      </w:r>
      <w:r w:rsidRPr="00F20EA0">
        <w:t>&lt;loc&gt; 84 60 10 &lt;/loc&gt;</w:t>
      </w:r>
    </w:p>
    <w:p w14:paraId="2060DB9E" w14:textId="77777777" w:rsidR="00F20EA0" w:rsidRPr="00F20EA0" w:rsidRDefault="00F20EA0" w:rsidP="002C46F8">
      <w:pPr>
        <w:pStyle w:val="XMLCode"/>
        <w:keepNext/>
        <w:keepLines/>
        <w:rPr>
          <w:color w:val="FF0000"/>
        </w:rPr>
      </w:pPr>
      <w:r>
        <w:t xml:space="preserve">      </w:t>
      </w:r>
      <w:r w:rsidR="006E2F38">
        <w:t xml:space="preserve"> </w:t>
      </w:r>
      <w:proofErr w:type="gramStart"/>
      <w:r w:rsidRPr="00F20EA0">
        <w:rPr>
          <w:color w:val="FF0000"/>
        </w:rPr>
        <w:t>&lt;!--</w:t>
      </w:r>
      <w:proofErr w:type="gramEnd"/>
      <w:r w:rsidRPr="00F20EA0">
        <w:rPr>
          <w:color w:val="FF0000"/>
        </w:rPr>
        <w:t xml:space="preserve"> Friction is </w:t>
      </w:r>
      <w:r w:rsidR="00194316">
        <w:rPr>
          <w:color w:val="FF0000"/>
        </w:rPr>
        <w:t>"</w:t>
      </w:r>
      <w:r w:rsidRPr="00F20EA0">
        <w:rPr>
          <w:color w:val="FF0000"/>
        </w:rPr>
        <w:t>head to washer</w:t>
      </w:r>
      <w:r w:rsidR="00194316">
        <w:rPr>
          <w:color w:val="FF0000"/>
        </w:rPr>
        <w:t>"</w:t>
      </w:r>
      <w:r w:rsidRPr="00F20EA0">
        <w:rPr>
          <w:color w:val="FF0000"/>
        </w:rPr>
        <w:t>: --&gt;</w:t>
      </w:r>
    </w:p>
    <w:p w14:paraId="3ED610FE" w14:textId="77777777" w:rsidR="002D676D" w:rsidRDefault="00F20EA0" w:rsidP="002C46F8">
      <w:pPr>
        <w:pStyle w:val="XMLCode"/>
        <w:keepNext/>
        <w:keepLines/>
        <w:rPr>
          <w:ins w:id="1111" w:author="nick" w:date="2019-12-19T21:36:00Z"/>
        </w:rPr>
      </w:pPr>
      <w:r>
        <w:t xml:space="preserve">      </w:t>
      </w:r>
      <w:r w:rsidR="006E2F38">
        <w:t xml:space="preserve"> </w:t>
      </w:r>
      <w:r w:rsidR="002C46F8">
        <w:t>&lt;</w:t>
      </w:r>
      <w:proofErr w:type="spellStart"/>
      <w:r w:rsidR="002C46F8">
        <w:t>threaded_connection</w:t>
      </w:r>
      <w:proofErr w:type="spellEnd"/>
      <w:r w:rsidR="002C46F8">
        <w:t xml:space="preserve"> leng</w:t>
      </w:r>
      <w:r>
        <w:t>th=</w:t>
      </w:r>
      <w:r w:rsidR="00194316">
        <w:t>"</w:t>
      </w:r>
      <w:r>
        <w:t>50</w:t>
      </w:r>
      <w:r w:rsidR="00194316">
        <w:t>"</w:t>
      </w:r>
      <w:r>
        <w:t xml:space="preserve"> </w:t>
      </w:r>
    </w:p>
    <w:p w14:paraId="3556BCE3" w14:textId="77777777" w:rsidR="0097759B" w:rsidRDefault="002D676D" w:rsidP="002C46F8">
      <w:pPr>
        <w:pStyle w:val="XMLCode"/>
        <w:keepNext/>
        <w:keepLines/>
        <w:rPr>
          <w:ins w:id="1112" w:author="nick" w:date="2019-12-19T21:32:00Z"/>
        </w:rPr>
      </w:pPr>
      <w:ins w:id="1113" w:author="nick" w:date="2019-12-19T21:36:00Z">
        <w:r>
          <w:t xml:space="preserve">                            </w:t>
        </w:r>
      </w:ins>
      <w:proofErr w:type="spellStart"/>
      <w:r w:rsidR="00F20EA0">
        <w:t>static_friction</w:t>
      </w:r>
      <w:proofErr w:type="spellEnd"/>
      <w:r w:rsidR="00F20EA0">
        <w:t>=</w:t>
      </w:r>
      <w:r w:rsidR="00194316">
        <w:t>"</w:t>
      </w:r>
      <w:r w:rsidR="00F20EA0">
        <w:t>0.8</w:t>
      </w:r>
      <w:r w:rsidR="00194316">
        <w:t>"</w:t>
      </w:r>
      <w:r w:rsidR="00F20EA0">
        <w:t xml:space="preserve"> </w:t>
      </w:r>
    </w:p>
    <w:p w14:paraId="5B99176C" w14:textId="77777777" w:rsidR="00F20EA0" w:rsidRDefault="0097759B" w:rsidP="002C46F8">
      <w:pPr>
        <w:pStyle w:val="XMLCode"/>
        <w:keepNext/>
        <w:keepLines/>
      </w:pPr>
      <w:commentRangeStart w:id="1114"/>
      <w:ins w:id="1115" w:author="nick" w:date="2019-12-19T21:32:00Z">
        <w:r>
          <w:t xml:space="preserve">                            </w:t>
        </w:r>
      </w:ins>
      <w:proofErr w:type="spellStart"/>
      <w:ins w:id="1116" w:author="nick" w:date="2019-12-19T21:31:00Z">
        <w:r>
          <w:t>thread_static_friction</w:t>
        </w:r>
        <w:proofErr w:type="spellEnd"/>
        <w:r>
          <w:t>=</w:t>
        </w:r>
      </w:ins>
      <w:ins w:id="1117" w:author="nick" w:date="2019-12-19T21:32:00Z">
        <w:r>
          <w:t>"0.8"</w:t>
        </w:r>
      </w:ins>
      <w:r w:rsidR="00F20EA0">
        <w:t>&gt;</w:t>
      </w:r>
      <w:commentRangeEnd w:id="1114"/>
      <w:r w:rsidR="002D676D">
        <w:rPr>
          <w:rStyle w:val="Kommentarzeichen"/>
          <w:rFonts w:ascii="Calibri" w:hAnsi="Calibri"/>
          <w:lang w:eastAsia="x-none"/>
        </w:rPr>
        <w:commentReference w:id="1114"/>
      </w:r>
    </w:p>
    <w:p w14:paraId="1B24649A" w14:textId="77777777" w:rsidR="002C46F8" w:rsidRPr="0033379A" w:rsidRDefault="00F20EA0" w:rsidP="002C46F8">
      <w:pPr>
        <w:pStyle w:val="XMLCode"/>
        <w:keepNext/>
        <w:keepLines/>
        <w:rPr>
          <w:lang w:val="fr-FR"/>
        </w:rPr>
      </w:pPr>
      <w:r>
        <w:t xml:space="preserve">          </w:t>
      </w:r>
      <w:r w:rsidR="002C46F8" w:rsidRPr="0033379A">
        <w:rPr>
          <w:lang w:val="fr-FR"/>
        </w:rPr>
        <w:t>&lt;</w:t>
      </w:r>
      <w:proofErr w:type="spellStart"/>
      <w:proofErr w:type="gramStart"/>
      <w:r w:rsidR="002C46F8" w:rsidRPr="0033379A">
        <w:rPr>
          <w:lang w:val="fr-FR"/>
        </w:rPr>
        <w:t>normal</w:t>
      </w:r>
      <w:proofErr w:type="gramEnd"/>
      <w:r w:rsidR="002C46F8" w:rsidRPr="0033379A">
        <w:rPr>
          <w:lang w:val="fr-FR"/>
        </w:rPr>
        <w:t>_direction</w:t>
      </w:r>
      <w:proofErr w:type="spellEnd"/>
      <w:r w:rsidR="002C46F8" w:rsidRPr="0033379A">
        <w:rPr>
          <w:lang w:val="fr-FR"/>
        </w:rPr>
        <w:t xml:space="preserve"> x=</w:t>
      </w:r>
      <w:r w:rsidR="00194316" w:rsidRPr="0033379A">
        <w:rPr>
          <w:lang w:val="fr-FR"/>
        </w:rPr>
        <w:t>"</w:t>
      </w:r>
      <w:r w:rsidR="002C46F8" w:rsidRPr="0033379A">
        <w:rPr>
          <w:lang w:val="fr-FR"/>
        </w:rPr>
        <w:t>0</w:t>
      </w:r>
      <w:r w:rsidR="00194316" w:rsidRPr="0033379A">
        <w:rPr>
          <w:lang w:val="fr-FR"/>
        </w:rPr>
        <w:t>"</w:t>
      </w:r>
      <w:r w:rsidR="002C46F8" w:rsidRPr="0033379A">
        <w:rPr>
          <w:lang w:val="fr-FR"/>
        </w:rPr>
        <w:t xml:space="preserve"> y=</w:t>
      </w:r>
      <w:r w:rsidR="00194316" w:rsidRPr="0033379A">
        <w:rPr>
          <w:lang w:val="fr-FR"/>
        </w:rPr>
        <w:t>"</w:t>
      </w:r>
      <w:r w:rsidR="002C46F8" w:rsidRPr="0033379A">
        <w:rPr>
          <w:lang w:val="fr-FR"/>
        </w:rPr>
        <w:t>0</w:t>
      </w:r>
      <w:r w:rsidR="00194316" w:rsidRPr="0033379A">
        <w:rPr>
          <w:lang w:val="fr-FR"/>
        </w:rPr>
        <w:t>"</w:t>
      </w:r>
      <w:r w:rsidR="002C46F8" w:rsidRPr="0033379A">
        <w:rPr>
          <w:lang w:val="fr-FR"/>
        </w:rPr>
        <w:t xml:space="preserve"> z=</w:t>
      </w:r>
      <w:r w:rsidR="00194316" w:rsidRPr="0033379A">
        <w:rPr>
          <w:lang w:val="fr-FR"/>
        </w:rPr>
        <w:t>"</w:t>
      </w:r>
      <w:r w:rsidR="002C46F8" w:rsidRPr="0033379A">
        <w:rPr>
          <w:lang w:val="fr-FR"/>
        </w:rPr>
        <w:t>-10</w:t>
      </w:r>
      <w:r w:rsidR="00194316" w:rsidRPr="0033379A">
        <w:rPr>
          <w:lang w:val="fr-FR"/>
        </w:rPr>
        <w:t>"</w:t>
      </w:r>
      <w:r w:rsidR="002C46F8" w:rsidRPr="0033379A">
        <w:rPr>
          <w:lang w:val="fr-FR"/>
        </w:rPr>
        <w:t>/&gt;</w:t>
      </w:r>
    </w:p>
    <w:p w14:paraId="5E341DAB" w14:textId="77777777" w:rsidR="002C46F8" w:rsidRPr="002C46F8" w:rsidRDefault="00F20EA0" w:rsidP="002C46F8">
      <w:pPr>
        <w:pStyle w:val="XMLCode"/>
        <w:keepNext/>
        <w:keepLines/>
        <w:rPr>
          <w:color w:val="FF0000"/>
        </w:rPr>
      </w:pPr>
      <w:r w:rsidRPr="0033379A">
        <w:rPr>
          <w:color w:val="FF0000"/>
          <w:lang w:val="fr-FR"/>
        </w:rPr>
        <w:t xml:space="preserve">          </w:t>
      </w:r>
      <w:proofErr w:type="gramStart"/>
      <w:r w:rsidR="002C46F8" w:rsidRPr="002C46F8">
        <w:rPr>
          <w:color w:val="FF0000"/>
        </w:rPr>
        <w:t>&lt;!--</w:t>
      </w:r>
      <w:proofErr w:type="gramEnd"/>
      <w:r w:rsidR="002C46F8" w:rsidRPr="002C46F8">
        <w:rPr>
          <w:color w:val="FF0000"/>
        </w:rPr>
        <w:t xml:space="preserve"> Washer next to head with its friction to 1st part --&gt;</w:t>
      </w:r>
    </w:p>
    <w:p w14:paraId="10630C08" w14:textId="77777777" w:rsidR="002C46F8" w:rsidRDefault="00F20EA0" w:rsidP="002C46F8">
      <w:pPr>
        <w:pStyle w:val="XMLCode"/>
        <w:keepNext/>
        <w:keepLines/>
      </w:pPr>
      <w:r>
        <w:t xml:space="preserve">          </w:t>
      </w:r>
      <w:r w:rsidR="002C46F8">
        <w:t xml:space="preserve">&lt;washer </w:t>
      </w:r>
      <w:proofErr w:type="spellStart"/>
      <w:r w:rsidR="002C46F8">
        <w:t>outer_diameter</w:t>
      </w:r>
      <w:proofErr w:type="spellEnd"/>
      <w:r w:rsidR="002C46F8">
        <w:t>=</w:t>
      </w:r>
      <w:r w:rsidR="00194316">
        <w:t>"</w:t>
      </w:r>
      <w:r w:rsidR="002C46F8">
        <w:t>20</w:t>
      </w:r>
      <w:r w:rsidR="00194316">
        <w:t>"</w:t>
      </w:r>
      <w:r w:rsidR="002C46F8">
        <w:t xml:space="preserve"> attached=</w:t>
      </w:r>
      <w:r w:rsidR="00194316">
        <w:t>"</w:t>
      </w:r>
      <w:r w:rsidR="002C46F8">
        <w:t>false</w:t>
      </w:r>
      <w:r w:rsidR="00194316">
        <w:t>"</w:t>
      </w:r>
      <w:r w:rsidR="002C46F8">
        <w:t xml:space="preserve"> </w:t>
      </w:r>
      <w:proofErr w:type="spellStart"/>
      <w:r w:rsidR="002C46F8">
        <w:t>static_friction</w:t>
      </w:r>
      <w:proofErr w:type="spellEnd"/>
      <w:r w:rsidR="002C46F8">
        <w:t>=</w:t>
      </w:r>
      <w:r w:rsidR="00194316">
        <w:t>"</w:t>
      </w:r>
      <w:r w:rsidR="002C46F8">
        <w:t>0.8</w:t>
      </w:r>
      <w:r w:rsidR="00194316">
        <w:t>"</w:t>
      </w:r>
      <w:r w:rsidR="002C46F8">
        <w:t xml:space="preserve"> /&gt;</w:t>
      </w:r>
    </w:p>
    <w:p w14:paraId="42D13964" w14:textId="77777777" w:rsidR="002C46F8" w:rsidRDefault="00F20EA0" w:rsidP="002C46F8">
      <w:pPr>
        <w:pStyle w:val="XMLCode"/>
        <w:keepNext/>
        <w:keepLines/>
      </w:pPr>
      <w:r>
        <w:t xml:space="preserve">          </w:t>
      </w:r>
      <w:r w:rsidR="002C46F8">
        <w:t>&lt;bolt&gt;</w:t>
      </w:r>
    </w:p>
    <w:p w14:paraId="6F938ACA" w14:textId="77777777" w:rsidR="002E18E3" w:rsidRDefault="002E18E3" w:rsidP="002C46F8">
      <w:pPr>
        <w:pStyle w:val="XMLCode"/>
        <w:keepNext/>
        <w:keepLines/>
      </w:pPr>
      <w:r>
        <w:t xml:space="preserve">             </w:t>
      </w:r>
      <w:proofErr w:type="gramStart"/>
      <w:r w:rsidRPr="002C46F8">
        <w:rPr>
          <w:color w:val="FF0000"/>
        </w:rPr>
        <w:t>&lt;!--</w:t>
      </w:r>
      <w:proofErr w:type="gramEnd"/>
      <w:r w:rsidRPr="002C46F8">
        <w:rPr>
          <w:color w:val="FF0000"/>
        </w:rPr>
        <w:t xml:space="preserve"> Friction </w:t>
      </w:r>
      <w:r>
        <w:rPr>
          <w:color w:val="FF0000"/>
        </w:rPr>
        <w:t xml:space="preserve">is </w:t>
      </w:r>
      <w:r w:rsidR="00194316">
        <w:rPr>
          <w:color w:val="FF0000"/>
        </w:rPr>
        <w:t>"</w:t>
      </w:r>
      <w:r w:rsidRPr="002C46F8">
        <w:rPr>
          <w:color w:val="FF0000"/>
        </w:rPr>
        <w:t>nut to washer</w:t>
      </w:r>
      <w:r w:rsidR="00194316">
        <w:rPr>
          <w:color w:val="FF0000"/>
        </w:rPr>
        <w:t>"</w:t>
      </w:r>
      <w:r w:rsidRPr="002C46F8">
        <w:rPr>
          <w:color w:val="FF0000"/>
        </w:rPr>
        <w:t xml:space="preserve"> --&gt;</w:t>
      </w:r>
    </w:p>
    <w:p w14:paraId="0A4062F1" w14:textId="77777777" w:rsidR="002C46F8" w:rsidRDefault="00F20EA0" w:rsidP="002C46F8">
      <w:pPr>
        <w:pStyle w:val="XMLCode"/>
        <w:keepNext/>
        <w:keepLines/>
      </w:pPr>
      <w:r>
        <w:t xml:space="preserve">             </w:t>
      </w:r>
      <w:r w:rsidR="002C46F8">
        <w:t>&lt;nut diameter=</w:t>
      </w:r>
      <w:r w:rsidR="00194316">
        <w:t>"</w:t>
      </w:r>
      <w:r>
        <w:t>16.</w:t>
      </w:r>
      <w:r w:rsidR="00194316">
        <w:t>"</w:t>
      </w:r>
      <w:r>
        <w:t xml:space="preserve"> </w:t>
      </w:r>
      <w:proofErr w:type="spellStart"/>
      <w:r>
        <w:t>static_fricti</w:t>
      </w:r>
      <w:r w:rsidR="002E18E3">
        <w:t>on</w:t>
      </w:r>
      <w:proofErr w:type="spellEnd"/>
      <w:r w:rsidR="002E18E3">
        <w:t>=</w:t>
      </w:r>
      <w:r w:rsidR="00194316">
        <w:t>"</w:t>
      </w:r>
      <w:r w:rsidR="002E18E3">
        <w:t>0.8</w:t>
      </w:r>
      <w:r w:rsidR="00194316">
        <w:t>"</w:t>
      </w:r>
      <w:r w:rsidR="002E18E3">
        <w:t>&gt;</w:t>
      </w:r>
    </w:p>
    <w:p w14:paraId="63207F41" w14:textId="77777777" w:rsidR="002C46F8" w:rsidRDefault="00F20EA0" w:rsidP="002C46F8">
      <w:pPr>
        <w:pStyle w:val="XMLCode"/>
        <w:keepNext/>
        <w:keepLines/>
      </w:pPr>
      <w:r>
        <w:t xml:space="preserve">               </w:t>
      </w:r>
      <w:proofErr w:type="gramStart"/>
      <w:r w:rsidR="002C46F8" w:rsidRPr="002C46F8">
        <w:rPr>
          <w:color w:val="FF0000"/>
        </w:rPr>
        <w:t>&lt;!--</w:t>
      </w:r>
      <w:proofErr w:type="gramEnd"/>
      <w:r w:rsidR="002C46F8" w:rsidRPr="002C46F8">
        <w:rPr>
          <w:color w:val="FF0000"/>
        </w:rPr>
        <w:t xml:space="preserve"> Washer next to nut with its friction to last part --&gt;</w:t>
      </w:r>
    </w:p>
    <w:p w14:paraId="70BEDA4B" w14:textId="77777777" w:rsidR="002C46F8" w:rsidRPr="00D30F27" w:rsidRDefault="00F20EA0" w:rsidP="002C46F8">
      <w:pPr>
        <w:pStyle w:val="XMLCode"/>
        <w:keepNext/>
        <w:keepLines/>
        <w:rPr>
          <w:b/>
        </w:rPr>
      </w:pPr>
      <w:r>
        <w:t xml:space="preserve">               </w:t>
      </w:r>
      <w:r w:rsidR="002C46F8" w:rsidRPr="00D30F27">
        <w:rPr>
          <w:b/>
        </w:rPr>
        <w:t xml:space="preserve">&lt;washer </w:t>
      </w:r>
      <w:proofErr w:type="spellStart"/>
      <w:r w:rsidR="002C46F8" w:rsidRPr="00D30F27">
        <w:rPr>
          <w:b/>
        </w:rPr>
        <w:t>outer_diameter</w:t>
      </w:r>
      <w:proofErr w:type="spellEnd"/>
      <w:r w:rsidR="002C46F8" w:rsidRPr="00D30F27">
        <w:rPr>
          <w:b/>
        </w:rPr>
        <w:t>=</w:t>
      </w:r>
      <w:r w:rsidR="00194316">
        <w:rPr>
          <w:b/>
        </w:rPr>
        <w:t>"</w:t>
      </w:r>
      <w:r w:rsidR="002C46F8" w:rsidRPr="00D30F27">
        <w:rPr>
          <w:b/>
        </w:rPr>
        <w:t>25</w:t>
      </w:r>
      <w:r w:rsidR="00194316">
        <w:rPr>
          <w:b/>
        </w:rPr>
        <w:t>"</w:t>
      </w:r>
      <w:r w:rsidR="002C46F8" w:rsidRPr="00D30F27">
        <w:rPr>
          <w:b/>
        </w:rPr>
        <w:t xml:space="preserve"> attached=</w:t>
      </w:r>
      <w:r w:rsidR="00194316">
        <w:rPr>
          <w:b/>
        </w:rPr>
        <w:t>"</w:t>
      </w:r>
      <w:r w:rsidR="002C46F8" w:rsidRPr="00D30F27">
        <w:rPr>
          <w:b/>
        </w:rPr>
        <w:t>false</w:t>
      </w:r>
      <w:r w:rsidR="00194316">
        <w:rPr>
          <w:b/>
        </w:rPr>
        <w:t>"</w:t>
      </w:r>
      <w:r w:rsidR="002C46F8" w:rsidRPr="00D30F27">
        <w:rPr>
          <w:b/>
        </w:rPr>
        <w:t xml:space="preserve"> </w:t>
      </w:r>
      <w:proofErr w:type="spellStart"/>
      <w:r w:rsidR="002C46F8" w:rsidRPr="00D30F27">
        <w:rPr>
          <w:b/>
        </w:rPr>
        <w:t>static_friction</w:t>
      </w:r>
      <w:proofErr w:type="spellEnd"/>
      <w:r w:rsidR="002C46F8" w:rsidRPr="00D30F27">
        <w:rPr>
          <w:b/>
        </w:rPr>
        <w:t>=</w:t>
      </w:r>
      <w:r w:rsidR="00194316">
        <w:rPr>
          <w:b/>
        </w:rPr>
        <w:t>"</w:t>
      </w:r>
      <w:r w:rsidR="002C46F8" w:rsidRPr="00D30F27">
        <w:rPr>
          <w:b/>
        </w:rPr>
        <w:t>0.8</w:t>
      </w:r>
      <w:r w:rsidR="00194316">
        <w:rPr>
          <w:b/>
        </w:rPr>
        <w:t>"</w:t>
      </w:r>
      <w:r w:rsidR="002C46F8" w:rsidRPr="00D30F27">
        <w:rPr>
          <w:b/>
        </w:rPr>
        <w:t xml:space="preserve"> /&gt;</w:t>
      </w:r>
    </w:p>
    <w:p w14:paraId="64C96ED9" w14:textId="77777777" w:rsidR="002C46F8" w:rsidRDefault="00F20EA0" w:rsidP="002C46F8">
      <w:pPr>
        <w:pStyle w:val="XMLCode"/>
        <w:keepNext/>
        <w:keepLines/>
      </w:pPr>
      <w:r>
        <w:t xml:space="preserve">             </w:t>
      </w:r>
      <w:r w:rsidR="002C46F8">
        <w:t>&lt;/nut&gt;</w:t>
      </w:r>
    </w:p>
    <w:p w14:paraId="1EAE6190" w14:textId="77777777" w:rsidR="002C46F8" w:rsidRDefault="002C46F8" w:rsidP="002C46F8">
      <w:pPr>
        <w:pStyle w:val="XMLCode"/>
        <w:keepNext/>
        <w:keepLines/>
      </w:pPr>
      <w:r>
        <w:tab/>
      </w:r>
      <w:r w:rsidR="00F20EA0">
        <w:t xml:space="preserve">    </w:t>
      </w:r>
      <w:r w:rsidR="006E2F38">
        <w:t xml:space="preserve">  </w:t>
      </w:r>
      <w:r>
        <w:t>&lt;/bolt&gt;</w:t>
      </w:r>
    </w:p>
    <w:p w14:paraId="22E185EA" w14:textId="77777777" w:rsidR="002C46F8" w:rsidDel="0097759B" w:rsidRDefault="002C46F8" w:rsidP="002C46F8">
      <w:pPr>
        <w:pStyle w:val="XMLCode"/>
        <w:keepNext/>
        <w:keepLines/>
        <w:rPr>
          <w:del w:id="1118" w:author="nick" w:date="2019-12-19T21:32:00Z"/>
          <w:b/>
          <w:color w:val="0070C0"/>
        </w:rPr>
      </w:pPr>
      <w:del w:id="1119" w:author="nick" w:date="2019-12-19T21:32:00Z">
        <w:r w:rsidDel="0097759B">
          <w:tab/>
        </w:r>
        <w:r w:rsidR="00F20EA0" w:rsidDel="0097759B">
          <w:delText xml:space="preserve">    </w:delText>
        </w:r>
        <w:r w:rsidR="006E2F38" w:rsidDel="0097759B">
          <w:delText xml:space="preserve">  </w:delText>
        </w:r>
        <w:r w:rsidRPr="00656253" w:rsidDel="0097759B">
          <w:rPr>
            <w:b/>
            <w:color w:val="0070C0"/>
          </w:rPr>
          <w:delText>&lt;contact_list&gt;</w:delText>
        </w:r>
        <w:r w:rsidR="002A49E1" w:rsidDel="0097759B">
          <w:rPr>
            <w:b/>
            <w:color w:val="0070C0"/>
          </w:rPr>
          <w:delText xml:space="preserve">    </w:delText>
        </w:r>
        <w:r w:rsidR="002A49E1" w:rsidRPr="002A49E1" w:rsidDel="0097759B">
          <w:rPr>
            <w:color w:val="FF0000"/>
          </w:rPr>
          <w:delText xml:space="preserve">&lt;!-- </w:delText>
        </w:r>
        <w:r w:rsidR="002A49E1" w:rsidDel="0097759B">
          <w:rPr>
            <w:color w:val="FF0000"/>
          </w:rPr>
          <w:delText>threaded conn</w:delText>
        </w:r>
        <w:r w:rsidR="00C86B06" w:rsidDel="0097759B">
          <w:rPr>
            <w:color w:val="FF0000"/>
          </w:rPr>
          <w:delText>e</w:delText>
        </w:r>
        <w:r w:rsidR="002A49E1" w:rsidDel="0097759B">
          <w:rPr>
            <w:color w:val="FF0000"/>
          </w:rPr>
          <w:delText>ction c</w:delText>
        </w:r>
        <w:r w:rsidR="002A49E1" w:rsidRPr="002A49E1" w:rsidDel="0097759B">
          <w:rPr>
            <w:color w:val="FF0000"/>
          </w:rPr>
          <w:delText xml:space="preserve">ontact, according to </w:delText>
        </w:r>
        <w:r w:rsidR="002A49E1" w:rsidRPr="00C86B06" w:rsidDel="0097759B">
          <w:rPr>
            <w:b/>
            <w:color w:val="FF0000"/>
          </w:rPr>
          <w:delText>7.5.2</w:delText>
        </w:r>
        <w:r w:rsidR="002A49E1" w:rsidRPr="002A49E1" w:rsidDel="0097759B">
          <w:rPr>
            <w:color w:val="FF0000"/>
          </w:rPr>
          <w:delText xml:space="preserve"> --&gt;</w:delText>
        </w:r>
      </w:del>
    </w:p>
    <w:p w14:paraId="40DB291D" w14:textId="77777777" w:rsidR="006E2F38" w:rsidRPr="00656253" w:rsidDel="0097759B" w:rsidRDefault="006E2F38" w:rsidP="002C46F8">
      <w:pPr>
        <w:pStyle w:val="XMLCode"/>
        <w:keepNext/>
        <w:keepLines/>
        <w:rPr>
          <w:del w:id="1120" w:author="nick" w:date="2019-12-19T21:32:00Z"/>
          <w:b/>
          <w:color w:val="0070C0"/>
        </w:rPr>
      </w:pPr>
      <w:del w:id="1121" w:author="nick" w:date="2019-12-19T21:32:00Z">
        <w:r w:rsidDel="0097759B">
          <w:rPr>
            <w:b/>
            <w:color w:val="0070C0"/>
          </w:rPr>
          <w:delText xml:space="preserve">             </w:delText>
        </w:r>
        <w:r w:rsidRPr="00D30F27" w:rsidDel="0097759B">
          <w:rPr>
            <w:b/>
            <w:color w:val="FF0000"/>
          </w:rPr>
          <w:delText>&lt;!-- Friction within thread --&gt;</w:delText>
        </w:r>
      </w:del>
    </w:p>
    <w:p w14:paraId="32C525D6" w14:textId="77777777" w:rsidR="002C46F8" w:rsidDel="0097759B" w:rsidRDefault="002C46F8" w:rsidP="002C46F8">
      <w:pPr>
        <w:pStyle w:val="XMLCode"/>
        <w:keepNext/>
        <w:keepLines/>
        <w:rPr>
          <w:del w:id="1122" w:author="nick" w:date="2019-12-19T21:32:00Z"/>
          <w:b/>
          <w:color w:val="0070C0"/>
        </w:rPr>
      </w:pPr>
      <w:del w:id="1123" w:author="nick" w:date="2019-12-19T21:32:00Z">
        <w:r w:rsidRPr="00D30F27" w:rsidDel="0097759B">
          <w:rPr>
            <w:b/>
          </w:rPr>
          <w:tab/>
          <w:delText xml:space="preserve">   </w:delText>
        </w:r>
        <w:r w:rsidR="00F20EA0" w:rsidDel="0097759B">
          <w:rPr>
            <w:b/>
          </w:rPr>
          <w:delText xml:space="preserve">  </w:delText>
        </w:r>
        <w:r w:rsidRPr="00D30F27" w:rsidDel="0097759B">
          <w:rPr>
            <w:b/>
          </w:rPr>
          <w:delText xml:space="preserve"> </w:delText>
        </w:r>
        <w:r w:rsidR="006E2F38" w:rsidDel="0097759B">
          <w:rPr>
            <w:b/>
          </w:rPr>
          <w:delText xml:space="preserve">   </w:delText>
        </w:r>
        <w:r w:rsidRPr="00656253" w:rsidDel="0097759B">
          <w:rPr>
            <w:b/>
            <w:color w:val="0070C0"/>
          </w:rPr>
          <w:delText>&lt;contact thread=</w:delText>
        </w:r>
        <w:r w:rsidR="00194316" w:rsidDel="0097759B">
          <w:rPr>
            <w:b/>
            <w:color w:val="0070C0"/>
          </w:rPr>
          <w:delText>"</w:delText>
        </w:r>
        <w:r w:rsidRPr="00656253" w:rsidDel="0097759B">
          <w:rPr>
            <w:b/>
            <w:color w:val="0070C0"/>
          </w:rPr>
          <w:delText>true</w:delText>
        </w:r>
        <w:r w:rsidR="00194316" w:rsidDel="0097759B">
          <w:rPr>
            <w:b/>
            <w:color w:val="0070C0"/>
          </w:rPr>
          <w:delText>"</w:delText>
        </w:r>
        <w:r w:rsidRPr="00656253" w:rsidDel="0097759B">
          <w:rPr>
            <w:b/>
            <w:color w:val="0070C0"/>
          </w:rPr>
          <w:delText xml:space="preserve"> static_friction=</w:delText>
        </w:r>
        <w:r w:rsidR="00194316" w:rsidDel="0097759B">
          <w:rPr>
            <w:b/>
            <w:color w:val="0070C0"/>
          </w:rPr>
          <w:delText>"</w:delText>
        </w:r>
        <w:r w:rsidRPr="00656253" w:rsidDel="0097759B">
          <w:rPr>
            <w:b/>
            <w:color w:val="0070C0"/>
          </w:rPr>
          <w:delText>0.8</w:delText>
        </w:r>
        <w:r w:rsidR="00194316" w:rsidDel="0097759B">
          <w:rPr>
            <w:b/>
            <w:color w:val="0070C0"/>
          </w:rPr>
          <w:delText>"</w:delText>
        </w:r>
        <w:r w:rsidR="00CC429E" w:rsidDel="0097759B">
          <w:rPr>
            <w:b/>
            <w:color w:val="0070C0"/>
          </w:rPr>
          <w:delText xml:space="preserve"> </w:delText>
        </w:r>
        <w:r w:rsidRPr="00656253" w:rsidDel="0097759B">
          <w:rPr>
            <w:b/>
            <w:color w:val="0070C0"/>
          </w:rPr>
          <w:delText>/&gt;</w:delText>
        </w:r>
      </w:del>
    </w:p>
    <w:p w14:paraId="50495696" w14:textId="77777777" w:rsidR="002C46F8" w:rsidDel="0097759B" w:rsidRDefault="002C46F8" w:rsidP="002C46F8">
      <w:pPr>
        <w:pStyle w:val="XMLCode"/>
        <w:keepNext/>
        <w:keepLines/>
        <w:rPr>
          <w:del w:id="1124" w:author="nick" w:date="2019-12-19T21:32:00Z"/>
          <w:b/>
          <w:color w:val="0070C0"/>
        </w:rPr>
      </w:pPr>
      <w:del w:id="1125" w:author="nick" w:date="2019-12-19T21:32:00Z">
        <w:r w:rsidRPr="00D30F27" w:rsidDel="0097759B">
          <w:rPr>
            <w:b/>
          </w:rPr>
          <w:tab/>
        </w:r>
        <w:r w:rsidR="00F20EA0" w:rsidDel="0097759B">
          <w:rPr>
            <w:b/>
          </w:rPr>
          <w:delText xml:space="preserve">    </w:delText>
        </w:r>
        <w:r w:rsidR="006E2F38" w:rsidDel="0097759B">
          <w:rPr>
            <w:b/>
          </w:rPr>
          <w:delText xml:space="preserve">  </w:delText>
        </w:r>
        <w:r w:rsidRPr="00656253" w:rsidDel="0097759B">
          <w:rPr>
            <w:b/>
            <w:color w:val="0070C0"/>
          </w:rPr>
          <w:delText>&lt;/contact_list&gt;</w:delText>
        </w:r>
      </w:del>
    </w:p>
    <w:p w14:paraId="288B9C26" w14:textId="77777777" w:rsidR="00F20EA0" w:rsidRDefault="00F20EA0" w:rsidP="00F20EA0">
      <w:pPr>
        <w:pStyle w:val="XMLCode"/>
        <w:keepNext/>
        <w:keepLines/>
      </w:pPr>
      <w:r>
        <w:t xml:space="preserve">      </w:t>
      </w:r>
      <w:r w:rsidR="006E2F38">
        <w:t xml:space="preserve"> </w:t>
      </w:r>
      <w:r>
        <w:t>&lt;/</w:t>
      </w:r>
      <w:proofErr w:type="spellStart"/>
      <w:r>
        <w:t>threaded_connection</w:t>
      </w:r>
      <w:proofErr w:type="spellEnd"/>
      <w:r>
        <w:t>&gt;</w:t>
      </w:r>
    </w:p>
    <w:p w14:paraId="0EF2279D" w14:textId="77777777" w:rsidR="002A49E1" w:rsidRDefault="002A49E1" w:rsidP="002A49E1">
      <w:pPr>
        <w:pStyle w:val="XMLCode"/>
        <w:keepNext/>
        <w:keepLines/>
      </w:pPr>
    </w:p>
    <w:p w14:paraId="7AE66249" w14:textId="77777777" w:rsidR="002A49E1" w:rsidRPr="002A49E1" w:rsidRDefault="002A49E1" w:rsidP="002A49E1">
      <w:pPr>
        <w:pStyle w:val="XMLCode"/>
        <w:keepNext/>
        <w:keepLines/>
      </w:pPr>
      <w:r>
        <w:t xml:space="preserve">     </w:t>
      </w:r>
      <w:r w:rsidRPr="002A49E1">
        <w:t xml:space="preserve">  </w:t>
      </w:r>
      <w:r w:rsidRPr="00C86B06">
        <w:rPr>
          <w:b/>
          <w:color w:val="0070C0"/>
        </w:rPr>
        <w:t>&lt;</w:t>
      </w:r>
      <w:proofErr w:type="spellStart"/>
      <w:r w:rsidRPr="00C86B06">
        <w:rPr>
          <w:b/>
          <w:color w:val="0070C0"/>
        </w:rPr>
        <w:t>contact_list</w:t>
      </w:r>
      <w:proofErr w:type="spellEnd"/>
      <w:r w:rsidRPr="00C86B06">
        <w:rPr>
          <w:b/>
          <w:color w:val="0070C0"/>
        </w:rPr>
        <w:t>&gt;</w:t>
      </w:r>
      <w:r>
        <w:t xml:space="preserve">        </w:t>
      </w:r>
      <w:proofErr w:type="gramStart"/>
      <w:r w:rsidRPr="002A49E1">
        <w:rPr>
          <w:color w:val="FF0000"/>
        </w:rPr>
        <w:t>&lt;!--</w:t>
      </w:r>
      <w:proofErr w:type="gramEnd"/>
      <w:r w:rsidRPr="002A49E1">
        <w:rPr>
          <w:color w:val="FF0000"/>
        </w:rPr>
        <w:t xml:space="preserve"> Local Contact definition, according to </w:t>
      </w:r>
      <w:r w:rsidRPr="00C86B06">
        <w:rPr>
          <w:b/>
          <w:color w:val="FF0000"/>
        </w:rPr>
        <w:t>5.3.2.5</w:t>
      </w:r>
      <w:r w:rsidRPr="002A49E1">
        <w:rPr>
          <w:color w:val="FF0000"/>
        </w:rPr>
        <w:t xml:space="preserve"> --&gt;</w:t>
      </w:r>
    </w:p>
    <w:p w14:paraId="735589D2" w14:textId="77777777" w:rsidR="002A49E1" w:rsidRPr="002A49E1" w:rsidRDefault="002A49E1" w:rsidP="002A49E1">
      <w:pPr>
        <w:pStyle w:val="XMLCode"/>
        <w:keepNext/>
        <w:keepLines/>
      </w:pPr>
      <w:r>
        <w:t xml:space="preserve">    </w:t>
      </w:r>
      <w:r w:rsidRPr="002A49E1">
        <w:t xml:space="preserve">       </w:t>
      </w:r>
      <w:r w:rsidRPr="00C86B06">
        <w:rPr>
          <w:b/>
          <w:color w:val="0070C0"/>
        </w:rPr>
        <w:t>&lt;contact&gt;</w:t>
      </w:r>
    </w:p>
    <w:p w14:paraId="33952E82" w14:textId="77777777" w:rsidR="002A49E1" w:rsidRPr="002A49E1" w:rsidRDefault="002A49E1" w:rsidP="002A49E1">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1</w:t>
      </w:r>
      <w:r w:rsidR="00194316">
        <w:t>"</w:t>
      </w:r>
      <w:r w:rsidRPr="002A49E1">
        <w:t>/&gt;</w:t>
      </w:r>
    </w:p>
    <w:p w14:paraId="7D25F662" w14:textId="77777777" w:rsidR="002A49E1" w:rsidRPr="002A49E1" w:rsidRDefault="002A49E1" w:rsidP="002A49E1">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2</w:t>
      </w:r>
      <w:r w:rsidR="00194316">
        <w:t>"</w:t>
      </w:r>
      <w:r w:rsidRPr="002A49E1">
        <w:t>/&gt;</w:t>
      </w:r>
    </w:p>
    <w:p w14:paraId="346A008B" w14:textId="77777777" w:rsidR="002A49E1" w:rsidRPr="002A49E1" w:rsidRDefault="002A49E1" w:rsidP="002A49E1">
      <w:pPr>
        <w:pStyle w:val="XMLCode"/>
        <w:keepNext/>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61A3A08C" w14:textId="77777777" w:rsidR="002A49E1" w:rsidRPr="00C86B06" w:rsidRDefault="002A49E1" w:rsidP="002A49E1">
      <w:pPr>
        <w:pStyle w:val="XMLCode"/>
        <w:keepNext/>
        <w:keepLines/>
        <w:rPr>
          <w:b/>
          <w:color w:val="0070C0"/>
        </w:rPr>
      </w:pPr>
      <w:r>
        <w:t xml:space="preserve">    </w:t>
      </w:r>
      <w:r w:rsidRPr="002A49E1">
        <w:t xml:space="preserve"> </w:t>
      </w:r>
      <w:r>
        <w:t xml:space="preserve"> </w:t>
      </w:r>
      <w:r w:rsidRPr="002A49E1">
        <w:t xml:space="preserve">     </w:t>
      </w:r>
      <w:r w:rsidRPr="00C86B06">
        <w:rPr>
          <w:b/>
          <w:color w:val="0070C0"/>
        </w:rPr>
        <w:t>&lt;/contact&gt;</w:t>
      </w:r>
    </w:p>
    <w:p w14:paraId="5D5302B5" w14:textId="77777777" w:rsidR="002A49E1" w:rsidRPr="00C86B06" w:rsidRDefault="002A49E1" w:rsidP="002A49E1">
      <w:pPr>
        <w:pStyle w:val="XMLCode"/>
        <w:keepNext/>
        <w:keepLines/>
        <w:rPr>
          <w:b/>
          <w:color w:val="0070C0"/>
        </w:rPr>
      </w:pPr>
      <w:r w:rsidRPr="00C86B06">
        <w:rPr>
          <w:b/>
          <w:color w:val="0070C0"/>
        </w:rPr>
        <w:t xml:space="preserve">           &lt;contact&gt;</w:t>
      </w:r>
    </w:p>
    <w:p w14:paraId="549BD084" w14:textId="77777777" w:rsidR="002A49E1" w:rsidRPr="002A49E1" w:rsidRDefault="002A49E1" w:rsidP="002A49E1">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2</w:t>
      </w:r>
      <w:r w:rsidR="00194316">
        <w:t>"</w:t>
      </w:r>
      <w:r w:rsidRPr="002A49E1">
        <w:t>/&gt;</w:t>
      </w:r>
    </w:p>
    <w:p w14:paraId="789B2DF8" w14:textId="77777777" w:rsidR="002A49E1" w:rsidRPr="002A49E1" w:rsidRDefault="002A49E1" w:rsidP="002A49E1">
      <w:pPr>
        <w:pStyle w:val="XMLCode"/>
        <w:keepNext/>
        <w:keepLines/>
      </w:pPr>
      <w:r w:rsidRPr="002A49E1">
        <w:t xml:space="preserve">  </w:t>
      </w:r>
      <w:r>
        <w:t xml:space="preserve">   </w:t>
      </w:r>
      <w:r w:rsidRPr="002A49E1">
        <w:t xml:space="preserve">          &lt;partner </w:t>
      </w:r>
      <w:proofErr w:type="spellStart"/>
      <w:r w:rsidR="00BE444C">
        <w:t>part_index</w:t>
      </w:r>
      <w:proofErr w:type="spellEnd"/>
      <w:r w:rsidRPr="002A49E1">
        <w:t>=</w:t>
      </w:r>
      <w:r w:rsidR="00194316">
        <w:t>"</w:t>
      </w:r>
      <w:r>
        <w:t>5</w:t>
      </w:r>
      <w:r w:rsidR="00194316">
        <w:t>"</w:t>
      </w:r>
      <w:r w:rsidRPr="002A49E1">
        <w:t>/&gt;</w:t>
      </w:r>
    </w:p>
    <w:p w14:paraId="743F7103" w14:textId="77777777" w:rsidR="002A49E1" w:rsidRPr="002A49E1" w:rsidRDefault="002A49E1" w:rsidP="002A49E1">
      <w:pPr>
        <w:pStyle w:val="XMLCode"/>
        <w:keepNext/>
        <w:keepLines/>
      </w:pP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40DF6BE9" w14:textId="77777777" w:rsidR="002A49E1" w:rsidRPr="00C86B06" w:rsidRDefault="002A49E1" w:rsidP="002A49E1">
      <w:pPr>
        <w:pStyle w:val="XMLCode"/>
        <w:keepNext/>
        <w:keepLines/>
        <w:rPr>
          <w:b/>
          <w:color w:val="0070C0"/>
        </w:rPr>
      </w:pPr>
      <w:r>
        <w:t xml:space="preserve">     </w:t>
      </w:r>
      <w:r w:rsidRPr="002A49E1">
        <w:t xml:space="preserve">      </w:t>
      </w:r>
      <w:r w:rsidRPr="00C86B06">
        <w:rPr>
          <w:b/>
          <w:color w:val="0070C0"/>
        </w:rPr>
        <w:t>&lt;/contact&gt;</w:t>
      </w:r>
    </w:p>
    <w:p w14:paraId="563BB22B" w14:textId="77777777" w:rsidR="002A49E1" w:rsidRPr="00C86B06" w:rsidRDefault="002A49E1" w:rsidP="002A49E1">
      <w:pPr>
        <w:pStyle w:val="XMLCode"/>
        <w:keepNext/>
        <w:keepLines/>
        <w:rPr>
          <w:b/>
          <w:color w:val="0070C0"/>
        </w:rPr>
      </w:pPr>
      <w:r w:rsidRPr="00C86B06">
        <w:rPr>
          <w:b/>
          <w:color w:val="0070C0"/>
        </w:rPr>
        <w:t xml:space="preserve">           &lt;contact&gt;</w:t>
      </w:r>
    </w:p>
    <w:p w14:paraId="4B2F045F" w14:textId="77777777" w:rsidR="002A49E1" w:rsidRPr="002A49E1" w:rsidRDefault="002A49E1" w:rsidP="002A49E1">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t>5</w:t>
      </w:r>
      <w:r w:rsidR="00194316">
        <w:t>"</w:t>
      </w:r>
      <w:r w:rsidRPr="002A49E1">
        <w:t>/&gt;</w:t>
      </w:r>
    </w:p>
    <w:p w14:paraId="65C787CD" w14:textId="77777777" w:rsidR="002A49E1" w:rsidRPr="002A49E1" w:rsidRDefault="002A49E1" w:rsidP="002A49E1">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6</w:t>
      </w:r>
      <w:r w:rsidR="00194316">
        <w:t>"</w:t>
      </w:r>
      <w:r w:rsidRPr="002A49E1">
        <w:t>/&gt;</w:t>
      </w:r>
    </w:p>
    <w:p w14:paraId="32B1B4C4" w14:textId="77777777" w:rsidR="002A49E1" w:rsidRPr="002A49E1" w:rsidRDefault="002A49E1" w:rsidP="002A49E1">
      <w:pPr>
        <w:pStyle w:val="XMLCode"/>
        <w:keepNext/>
        <w:keepLines/>
      </w:pP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66708F41" w14:textId="77777777" w:rsidR="002A49E1" w:rsidRPr="00C86B06" w:rsidRDefault="002A49E1" w:rsidP="002A49E1">
      <w:pPr>
        <w:pStyle w:val="XMLCode"/>
        <w:keepNext/>
        <w:keepLines/>
        <w:rPr>
          <w:b/>
          <w:color w:val="0070C0"/>
        </w:rPr>
      </w:pPr>
      <w:r w:rsidRPr="00C86B06">
        <w:rPr>
          <w:b/>
          <w:color w:val="0070C0"/>
        </w:rPr>
        <w:t xml:space="preserve">           &lt;/contact&gt;</w:t>
      </w:r>
    </w:p>
    <w:p w14:paraId="07349878" w14:textId="77777777" w:rsidR="002A49E1" w:rsidRPr="00C86B06" w:rsidRDefault="002A49E1" w:rsidP="002A49E1">
      <w:pPr>
        <w:pStyle w:val="XMLCode"/>
        <w:keepNext/>
        <w:keepLines/>
        <w:rPr>
          <w:b/>
          <w:color w:val="0070C0"/>
        </w:rPr>
      </w:pPr>
      <w:r w:rsidRPr="00C86B06">
        <w:rPr>
          <w:b/>
          <w:color w:val="0070C0"/>
        </w:rPr>
        <w:t xml:space="preserve">       &lt;/</w:t>
      </w:r>
      <w:proofErr w:type="spellStart"/>
      <w:r w:rsidRPr="00C86B06">
        <w:rPr>
          <w:b/>
          <w:color w:val="0070C0"/>
        </w:rPr>
        <w:t>contact_list</w:t>
      </w:r>
      <w:proofErr w:type="spellEnd"/>
      <w:r w:rsidRPr="00C86B06">
        <w:rPr>
          <w:b/>
          <w:color w:val="0070C0"/>
        </w:rPr>
        <w:t>&gt;</w:t>
      </w:r>
    </w:p>
    <w:p w14:paraId="07C9DDA2" w14:textId="77777777" w:rsidR="002A49E1" w:rsidRDefault="002A49E1" w:rsidP="00F20EA0">
      <w:pPr>
        <w:pStyle w:val="XMLCode"/>
        <w:keepNext/>
        <w:keepLines/>
      </w:pPr>
    </w:p>
    <w:p w14:paraId="66483F81" w14:textId="77777777" w:rsidR="00F20EA0" w:rsidRDefault="006E2F38" w:rsidP="00F20EA0">
      <w:pPr>
        <w:pStyle w:val="XMLCode"/>
        <w:keepNext/>
        <w:keepLines/>
      </w:pPr>
      <w:r>
        <w:t xml:space="preserve">     </w:t>
      </w:r>
      <w:r w:rsidR="00F20EA0">
        <w:t>&lt;/connection_0d&gt;</w:t>
      </w:r>
    </w:p>
    <w:p w14:paraId="7CB925C8" w14:textId="77777777" w:rsidR="00F20EA0" w:rsidRDefault="006E2F38" w:rsidP="00F20EA0">
      <w:pPr>
        <w:pStyle w:val="XMLCode"/>
        <w:keepNext/>
        <w:keepLines/>
      </w:pPr>
      <w:r>
        <w:t xml:space="preserve">   </w:t>
      </w:r>
      <w:r w:rsidR="00F20EA0">
        <w:t>&lt;/</w:t>
      </w:r>
      <w:proofErr w:type="spellStart"/>
      <w:r w:rsidR="00F20EA0">
        <w:t>connection_list</w:t>
      </w:r>
      <w:proofErr w:type="spellEnd"/>
      <w:r w:rsidR="00F20EA0">
        <w:t>&gt;</w:t>
      </w:r>
    </w:p>
    <w:p w14:paraId="65EB5567" w14:textId="77777777" w:rsidR="002C46F8" w:rsidRDefault="00F20EA0" w:rsidP="00F20EA0">
      <w:pPr>
        <w:pStyle w:val="XMLCode"/>
        <w:keepNext/>
        <w:keepLines/>
      </w:pPr>
      <w:r>
        <w:t>&lt;/connection_group&gt;</w:t>
      </w:r>
    </w:p>
    <w:p w14:paraId="1038320E" w14:textId="77777777" w:rsidR="006E2F38" w:rsidRDefault="006E2F38" w:rsidP="00F20EA0">
      <w:pPr>
        <w:pStyle w:val="XMLCode"/>
        <w:keepNext/>
        <w:keepLines/>
      </w:pPr>
    </w:p>
    <w:p w14:paraId="56E4EA33" w14:textId="77777777" w:rsidR="002E638C" w:rsidRPr="006E5172" w:rsidRDefault="00A357D6" w:rsidP="00D05623">
      <w:pPr>
        <w:keepNext/>
        <w:pageBreakBefore/>
        <w:autoSpaceDE w:val="0"/>
        <w:autoSpaceDN w:val="0"/>
        <w:adjustRightInd w:val="0"/>
        <w:spacing w:before="120" w:after="0"/>
        <w:jc w:val="both"/>
        <w:rPr>
          <w:rFonts w:asciiTheme="minorHAnsi" w:hAnsiTheme="minorHAnsi" w:cstheme="minorHAnsi"/>
          <w:szCs w:val="22"/>
          <w:lang w:eastAsia="en-GB"/>
        </w:rPr>
      </w:pPr>
      <w:commentRangeStart w:id="1126"/>
      <w:r w:rsidRPr="00A357D6">
        <w:rPr>
          <w:rFonts w:asciiTheme="minorHAnsi" w:hAnsiTheme="minorHAnsi" w:cstheme="minorHAnsi"/>
          <w:b/>
          <w:szCs w:val="22"/>
          <w:lang w:eastAsia="en-GB"/>
        </w:rPr>
        <w:lastRenderedPageBreak/>
        <w:t>Example B (</w:t>
      </w:r>
      <w:r w:rsidRPr="00656253">
        <w:rPr>
          <w:rFonts w:asciiTheme="minorHAnsi" w:hAnsiTheme="minorHAnsi" w:cstheme="minorHAnsi"/>
          <w:szCs w:val="22"/>
          <w:lang w:eastAsia="en-GB"/>
        </w:rPr>
        <w:t>without washers</w:t>
      </w:r>
      <w:r w:rsidRPr="00A357D6">
        <w:rPr>
          <w:rFonts w:asciiTheme="minorHAnsi" w:hAnsiTheme="minorHAnsi" w:cstheme="minorHAnsi"/>
          <w:b/>
          <w:szCs w:val="22"/>
          <w:lang w:eastAsia="en-GB"/>
        </w:rPr>
        <w:t>)</w:t>
      </w:r>
      <w:r w:rsidR="002E638C">
        <w:rPr>
          <w:rFonts w:asciiTheme="minorHAnsi" w:hAnsiTheme="minorHAnsi" w:cstheme="minorHAnsi"/>
          <w:b/>
          <w:szCs w:val="22"/>
          <w:lang w:eastAsia="en-GB"/>
        </w:rPr>
        <w:t xml:space="preserve">: </w:t>
      </w:r>
      <w:r w:rsidR="002E638C">
        <w:rPr>
          <w:rFonts w:asciiTheme="minorHAnsi" w:hAnsiTheme="minorHAnsi" w:cstheme="minorHAnsi"/>
          <w:szCs w:val="22"/>
          <w:lang w:eastAsia="en-GB"/>
        </w:rPr>
        <w:t xml:space="preserve">with global </w:t>
      </w:r>
      <w:r w:rsidR="006E5172">
        <w:rPr>
          <w:rFonts w:asciiTheme="minorHAnsi" w:hAnsiTheme="minorHAnsi" w:cstheme="minorHAnsi"/>
          <w:szCs w:val="22"/>
          <w:lang w:eastAsia="en-GB"/>
        </w:rPr>
        <w:t>&amp;</w:t>
      </w:r>
      <w:r w:rsidR="002E638C">
        <w:rPr>
          <w:rFonts w:asciiTheme="minorHAnsi" w:hAnsiTheme="minorHAnsi" w:cstheme="minorHAnsi"/>
          <w:szCs w:val="22"/>
          <w:lang w:eastAsia="en-GB"/>
        </w:rPr>
        <w:t xml:space="preserve"> local contact definition, and thread contact</w:t>
      </w:r>
      <w:r w:rsidR="006E5172">
        <w:rPr>
          <w:rFonts w:asciiTheme="minorHAnsi" w:hAnsiTheme="minorHAnsi" w:cstheme="minorHAnsi"/>
          <w:szCs w:val="22"/>
          <w:lang w:eastAsia="en-GB"/>
        </w:rPr>
        <w:t>. Local contacts override global contacts.</w:t>
      </w:r>
      <w:commentRangeEnd w:id="1126"/>
      <w:r w:rsidR="00AD0A1B">
        <w:rPr>
          <w:rStyle w:val="Kommentarzeichen"/>
          <w:lang w:eastAsia="x-none"/>
        </w:rPr>
        <w:commentReference w:id="1126"/>
      </w:r>
    </w:p>
    <w:p w14:paraId="26F97953" w14:textId="77777777" w:rsidR="002C46F8" w:rsidRDefault="002C46F8" w:rsidP="00D05623">
      <w:pPr>
        <w:pStyle w:val="XMLCode"/>
        <w:keepNext/>
      </w:pPr>
    </w:p>
    <w:p w14:paraId="4BB033FA" w14:textId="77777777" w:rsidR="005E2347" w:rsidRDefault="005E2347" w:rsidP="00D05623">
      <w:pPr>
        <w:pStyle w:val="XMLCode"/>
        <w:keepNext/>
      </w:pPr>
      <w:r w:rsidRPr="00F20EA0">
        <w:t>&lt;connection_group id=</w:t>
      </w:r>
      <w:r w:rsidR="00194316">
        <w:t>"</w:t>
      </w:r>
      <w:r w:rsidRPr="00F20EA0">
        <w:t>1</w:t>
      </w:r>
      <w:r w:rsidR="00194316">
        <w:t>"</w:t>
      </w:r>
      <w:r w:rsidRPr="00F20EA0">
        <w:t>&gt;</w:t>
      </w:r>
    </w:p>
    <w:p w14:paraId="41C6DAF5" w14:textId="77777777" w:rsidR="002E638C" w:rsidRDefault="002E638C" w:rsidP="00D05623">
      <w:pPr>
        <w:pStyle w:val="XMLCode"/>
        <w:keepNext/>
      </w:pPr>
    </w:p>
    <w:p w14:paraId="04CABA61" w14:textId="77777777" w:rsidR="005E2347" w:rsidRDefault="005E2347" w:rsidP="00D05623">
      <w:pPr>
        <w:pStyle w:val="XMLCode"/>
        <w:keepNext/>
      </w:pPr>
      <w:r>
        <w:t xml:space="preserve">   &lt;connected_to&gt;</w:t>
      </w:r>
    </w:p>
    <w:p w14:paraId="705CD8C0" w14:textId="77777777" w:rsidR="005E2347" w:rsidRDefault="005E2347" w:rsidP="00D05623">
      <w:pPr>
        <w:pStyle w:val="XMLCode"/>
        <w:keepNext/>
      </w:pPr>
      <w:r>
        <w:t xml:space="preserve">      &lt;part index=</w:t>
      </w:r>
      <w:r w:rsidR="00194316">
        <w:t>"</w:t>
      </w:r>
      <w:r>
        <w:t>1</w:t>
      </w:r>
      <w:r w:rsidR="00194316">
        <w:t>"</w:t>
      </w:r>
      <w:r>
        <w:t xml:space="preserve"> label=</w:t>
      </w:r>
      <w:r w:rsidR="00194316">
        <w:t>"</w:t>
      </w:r>
      <w:r>
        <w:t>PART_7000400</w:t>
      </w:r>
      <w:r w:rsidR="00194316">
        <w:t>"</w:t>
      </w:r>
      <w:r>
        <w:t>/&gt;</w:t>
      </w:r>
    </w:p>
    <w:p w14:paraId="34F442D3" w14:textId="77777777" w:rsidR="005E2347" w:rsidRDefault="005E2347" w:rsidP="00D05623">
      <w:pPr>
        <w:pStyle w:val="XMLCode"/>
        <w:keepNext/>
      </w:pPr>
      <w:r>
        <w:t xml:space="preserve">      &lt;part index=</w:t>
      </w:r>
      <w:r w:rsidR="00194316">
        <w:t>"</w:t>
      </w:r>
      <w:r>
        <w:t>2</w:t>
      </w:r>
      <w:r w:rsidR="00194316">
        <w:t>"</w:t>
      </w:r>
      <w:r>
        <w:t xml:space="preserve"> label=</w:t>
      </w:r>
      <w:r w:rsidR="00194316">
        <w:t>"</w:t>
      </w:r>
      <w:r>
        <w:t>PART_7100100</w:t>
      </w:r>
      <w:r w:rsidR="00194316">
        <w:t>"</w:t>
      </w:r>
      <w:r>
        <w:t>/&gt;</w:t>
      </w:r>
    </w:p>
    <w:p w14:paraId="19B462E9" w14:textId="77777777" w:rsidR="005E2347" w:rsidRDefault="005E2347" w:rsidP="00D05623">
      <w:pPr>
        <w:pStyle w:val="XMLCode"/>
        <w:keepNext/>
      </w:pPr>
      <w:r>
        <w:t xml:space="preserve">      &lt;part index=</w:t>
      </w:r>
      <w:r w:rsidR="00194316">
        <w:t>"</w:t>
      </w:r>
      <w:r>
        <w:t>5</w:t>
      </w:r>
      <w:r w:rsidR="00194316">
        <w:t>"</w:t>
      </w:r>
      <w:r>
        <w:t xml:space="preserve"> label=</w:t>
      </w:r>
      <w:r w:rsidR="00194316">
        <w:t>"</w:t>
      </w:r>
      <w:r>
        <w:t>PART_5000300</w:t>
      </w:r>
      <w:r w:rsidR="00194316">
        <w:t>"</w:t>
      </w:r>
      <w:r>
        <w:t>/&gt;</w:t>
      </w:r>
    </w:p>
    <w:p w14:paraId="38433859" w14:textId="77777777" w:rsidR="005E2347" w:rsidRDefault="005E2347" w:rsidP="00D05623">
      <w:pPr>
        <w:pStyle w:val="XMLCode"/>
        <w:keepNext/>
      </w:pPr>
      <w:r>
        <w:t xml:space="preserve">      </w:t>
      </w:r>
      <w:r w:rsidRPr="00F20EA0">
        <w:t>&lt;part index=</w:t>
      </w:r>
      <w:r w:rsidR="00194316">
        <w:t>"</w:t>
      </w:r>
      <w:r w:rsidRPr="00F20EA0">
        <w:t>6</w:t>
      </w:r>
      <w:r w:rsidR="00194316">
        <w:t>"</w:t>
      </w:r>
      <w:r w:rsidRPr="00F20EA0">
        <w:t xml:space="preserve"> label=</w:t>
      </w:r>
      <w:r w:rsidR="00194316">
        <w:t>"</w:t>
      </w:r>
      <w:r w:rsidRPr="00F20EA0">
        <w:t>PART_5000800</w:t>
      </w:r>
      <w:r w:rsidR="00194316">
        <w:t>"</w:t>
      </w:r>
      <w:r w:rsidRPr="00F20EA0">
        <w:t>/&gt;</w:t>
      </w:r>
    </w:p>
    <w:p w14:paraId="05D56E8D" w14:textId="77777777" w:rsidR="005E2347" w:rsidRDefault="005E2347" w:rsidP="00D05623">
      <w:pPr>
        <w:pStyle w:val="XMLCode"/>
        <w:keepNext/>
      </w:pPr>
      <w:r>
        <w:t xml:space="preserve">   &lt;/connected_to&gt;</w:t>
      </w:r>
    </w:p>
    <w:p w14:paraId="67FEBDE2" w14:textId="77777777" w:rsidR="00C86B06" w:rsidRDefault="00C86B06" w:rsidP="00C86B06">
      <w:pPr>
        <w:pStyle w:val="XMLCode"/>
        <w:keepNext/>
        <w:rPr>
          <w:b/>
          <w:color w:val="0070C0"/>
        </w:rPr>
      </w:pPr>
    </w:p>
    <w:p w14:paraId="32C77CD1" w14:textId="77777777" w:rsidR="00C86B06" w:rsidRPr="002A49E1" w:rsidRDefault="00C86B06" w:rsidP="00C86B06">
      <w:pPr>
        <w:pStyle w:val="XMLCode"/>
        <w:keepNext/>
        <w:keepLines/>
      </w:pPr>
      <w:r>
        <w:t xml:space="preserve"> </w:t>
      </w:r>
      <w:r w:rsidRPr="002A49E1">
        <w:t xml:space="preserve">  </w:t>
      </w:r>
      <w:r w:rsidRPr="00C86B06">
        <w:rPr>
          <w:b/>
          <w:color w:val="0070C0"/>
        </w:rPr>
        <w:t>&lt;</w:t>
      </w:r>
      <w:proofErr w:type="spellStart"/>
      <w:r w:rsidRPr="00C86B06">
        <w:rPr>
          <w:b/>
          <w:color w:val="0070C0"/>
        </w:rPr>
        <w:t>contact_list</w:t>
      </w:r>
      <w:proofErr w:type="spellEnd"/>
      <w:r w:rsidRPr="00C86B06">
        <w:rPr>
          <w:b/>
          <w:color w:val="0070C0"/>
        </w:rPr>
        <w:t>&gt;</w:t>
      </w:r>
      <w:r>
        <w:t xml:space="preserve">   </w:t>
      </w:r>
      <w:proofErr w:type="gramStart"/>
      <w:r w:rsidRPr="002A49E1">
        <w:rPr>
          <w:color w:val="FF0000"/>
        </w:rPr>
        <w:t>&lt;!</w:t>
      </w:r>
      <w:r w:rsidR="00E516A4">
        <w:rPr>
          <w:color w:val="FF0000"/>
        </w:rPr>
        <w:t>--</w:t>
      </w:r>
      <w:proofErr w:type="gramEnd"/>
      <w:r w:rsidR="00E516A4">
        <w:rPr>
          <w:color w:val="FF0000"/>
        </w:rPr>
        <w:t xml:space="preserve"> </w:t>
      </w:r>
      <w:r w:rsidR="006E5172">
        <w:rPr>
          <w:color w:val="FF0000"/>
        </w:rPr>
        <w:t xml:space="preserve">Global </w:t>
      </w:r>
      <w:r w:rsidRPr="002A49E1">
        <w:rPr>
          <w:color w:val="FF0000"/>
        </w:rPr>
        <w:t xml:space="preserve">Contact </w:t>
      </w:r>
      <w:r>
        <w:rPr>
          <w:color w:val="FF0000"/>
        </w:rPr>
        <w:t>Properties</w:t>
      </w:r>
      <w:r w:rsidR="006E5172">
        <w:rPr>
          <w:color w:val="FF0000"/>
        </w:rPr>
        <w:t>,</w:t>
      </w:r>
      <w:r>
        <w:rPr>
          <w:color w:val="FF0000"/>
        </w:rPr>
        <w:t xml:space="preserve"> </w:t>
      </w:r>
      <w:r w:rsidR="002E638C">
        <w:rPr>
          <w:color w:val="FF0000"/>
        </w:rPr>
        <w:t>for</w:t>
      </w:r>
      <w:r>
        <w:rPr>
          <w:color w:val="FF0000"/>
        </w:rPr>
        <w:t xml:space="preserve"> </w:t>
      </w:r>
      <w:r w:rsidR="002E638C">
        <w:rPr>
          <w:color w:val="FF0000"/>
        </w:rPr>
        <w:t xml:space="preserve">the whole </w:t>
      </w:r>
      <w:r>
        <w:rPr>
          <w:color w:val="FF0000"/>
        </w:rPr>
        <w:t>connection_group</w:t>
      </w:r>
      <w:r w:rsidRPr="002A49E1">
        <w:rPr>
          <w:color w:val="FF0000"/>
        </w:rPr>
        <w:t xml:space="preserve"> --&gt;</w:t>
      </w:r>
    </w:p>
    <w:p w14:paraId="2A0C1F1D" w14:textId="77777777" w:rsidR="00C86B06" w:rsidRPr="002A49E1" w:rsidRDefault="00C86B06" w:rsidP="00C86B06">
      <w:pPr>
        <w:pStyle w:val="XMLCode"/>
        <w:keepNext/>
        <w:keepLines/>
      </w:pPr>
      <w:r w:rsidRPr="002A49E1">
        <w:t xml:space="preserve">       </w:t>
      </w:r>
      <w:r w:rsidRPr="00C86B06">
        <w:rPr>
          <w:b/>
          <w:color w:val="0070C0"/>
        </w:rPr>
        <w:t>&lt;contact&gt;</w:t>
      </w:r>
    </w:p>
    <w:p w14:paraId="2E12766D" w14:textId="77777777" w:rsidR="00C86B06" w:rsidRPr="002A49E1" w:rsidRDefault="00C86B06" w:rsidP="00C86B06">
      <w:pPr>
        <w:pStyle w:val="XMLCode"/>
        <w:keepNext/>
        <w:keepLines/>
      </w:pPr>
      <w:r w:rsidRPr="002A49E1">
        <w:t xml:space="preserve">           &lt;partner </w:t>
      </w:r>
      <w:proofErr w:type="spellStart"/>
      <w:r w:rsidR="00BE444C">
        <w:t>part_index</w:t>
      </w:r>
      <w:proofErr w:type="spellEnd"/>
      <w:r w:rsidRPr="002A49E1">
        <w:t>=</w:t>
      </w:r>
      <w:r w:rsidR="00194316">
        <w:t>"</w:t>
      </w:r>
      <w:r w:rsidR="00BE444C">
        <w:t>1</w:t>
      </w:r>
      <w:r w:rsidR="00194316">
        <w:t>"</w:t>
      </w:r>
      <w:r w:rsidRPr="002A49E1">
        <w:t>/&gt;</w:t>
      </w:r>
    </w:p>
    <w:p w14:paraId="1555F3BD" w14:textId="77777777" w:rsidR="00C86B06" w:rsidRPr="002A49E1" w:rsidRDefault="00C86B06" w:rsidP="00C86B06">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2</w:t>
      </w:r>
      <w:r w:rsidR="00194316">
        <w:t>"</w:t>
      </w:r>
      <w:r w:rsidRPr="002A49E1">
        <w:t>/&gt;</w:t>
      </w:r>
    </w:p>
    <w:p w14:paraId="1D745FB8" w14:textId="77777777" w:rsidR="00C86B06" w:rsidRPr="002A49E1" w:rsidRDefault="00C86B06" w:rsidP="00C86B06">
      <w:pPr>
        <w:pStyle w:val="XMLCode"/>
        <w:keepNext/>
        <w:keepLines/>
      </w:pP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1488E951" w14:textId="77777777" w:rsidR="00C86B06" w:rsidRPr="00C86B06" w:rsidRDefault="00C86B06" w:rsidP="00C86B06">
      <w:pPr>
        <w:pStyle w:val="XMLCode"/>
        <w:keepNext/>
        <w:keepLines/>
        <w:rPr>
          <w:b/>
          <w:color w:val="0070C0"/>
        </w:rPr>
      </w:pPr>
      <w:r w:rsidRPr="002A49E1">
        <w:t xml:space="preserve"> </w:t>
      </w:r>
      <w:r>
        <w:t xml:space="preserve"> </w:t>
      </w:r>
      <w:r w:rsidRPr="002A49E1">
        <w:t xml:space="preserve">     </w:t>
      </w:r>
      <w:r w:rsidRPr="00C86B06">
        <w:rPr>
          <w:b/>
          <w:color w:val="0070C0"/>
        </w:rPr>
        <w:t>&lt;/contact&gt;</w:t>
      </w:r>
    </w:p>
    <w:p w14:paraId="636B893D" w14:textId="77777777" w:rsidR="00C86B06" w:rsidRPr="00C86B06" w:rsidRDefault="00C86B06" w:rsidP="00C86B06">
      <w:pPr>
        <w:pStyle w:val="XMLCode"/>
        <w:keepNext/>
        <w:keepLines/>
        <w:rPr>
          <w:b/>
          <w:color w:val="0070C0"/>
        </w:rPr>
      </w:pPr>
      <w:r w:rsidRPr="00C86B06">
        <w:rPr>
          <w:b/>
          <w:color w:val="0070C0"/>
        </w:rPr>
        <w:t xml:space="preserve">       &lt;contact&gt;</w:t>
      </w:r>
    </w:p>
    <w:p w14:paraId="2F7CC792" w14:textId="77777777" w:rsidR="00C86B06" w:rsidRPr="002A49E1" w:rsidRDefault="00C86B06" w:rsidP="00C86B06">
      <w:pPr>
        <w:pStyle w:val="XMLCode"/>
        <w:keepNext/>
        <w:keepLines/>
      </w:pPr>
      <w:r w:rsidRPr="002A49E1">
        <w:t xml:space="preserve">           &lt;partner </w:t>
      </w:r>
      <w:proofErr w:type="spellStart"/>
      <w:r w:rsidR="00BE444C">
        <w:t>part_index</w:t>
      </w:r>
      <w:proofErr w:type="spellEnd"/>
      <w:r w:rsidRPr="002A49E1">
        <w:t>=</w:t>
      </w:r>
      <w:r w:rsidR="00194316">
        <w:t>"</w:t>
      </w:r>
      <w:r w:rsidR="00BE444C">
        <w:t>2</w:t>
      </w:r>
      <w:r w:rsidR="00194316">
        <w:t>"</w:t>
      </w:r>
      <w:r w:rsidRPr="002A49E1">
        <w:t>/&gt;</w:t>
      </w:r>
    </w:p>
    <w:p w14:paraId="610100C8" w14:textId="77777777" w:rsidR="00C86B06" w:rsidRPr="002A49E1" w:rsidRDefault="00C86B06" w:rsidP="00C86B06">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5</w:t>
      </w:r>
      <w:r w:rsidR="00194316">
        <w:t>"</w:t>
      </w:r>
      <w:r w:rsidRPr="002A49E1">
        <w:t>/&gt;</w:t>
      </w:r>
    </w:p>
    <w:p w14:paraId="7E87E333" w14:textId="77777777" w:rsidR="00C86B06" w:rsidRPr="002A49E1" w:rsidRDefault="00C86B06" w:rsidP="00C86B06">
      <w:pPr>
        <w:pStyle w:val="XMLCode"/>
        <w:keepNext/>
        <w:keepLines/>
      </w:pP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3E2426F8" w14:textId="77777777" w:rsidR="00C86B06" w:rsidRPr="00C86B06" w:rsidRDefault="00C86B06" w:rsidP="00C86B06">
      <w:pPr>
        <w:pStyle w:val="XMLCode"/>
        <w:keepNext/>
        <w:keepLines/>
        <w:rPr>
          <w:b/>
          <w:color w:val="0070C0"/>
        </w:rPr>
      </w:pPr>
      <w:r>
        <w:t xml:space="preserve"> </w:t>
      </w:r>
      <w:r w:rsidRPr="002A49E1">
        <w:t xml:space="preserve">      </w:t>
      </w:r>
      <w:r w:rsidRPr="00C86B06">
        <w:rPr>
          <w:b/>
          <w:color w:val="0070C0"/>
        </w:rPr>
        <w:t>&lt;/contact&gt;</w:t>
      </w:r>
    </w:p>
    <w:p w14:paraId="0BF7D349" w14:textId="77777777" w:rsidR="00C86B06" w:rsidRPr="00C86B06" w:rsidRDefault="00C86B06" w:rsidP="00C86B06">
      <w:pPr>
        <w:pStyle w:val="XMLCode"/>
        <w:keepNext/>
        <w:keepLines/>
        <w:rPr>
          <w:b/>
          <w:color w:val="0070C0"/>
        </w:rPr>
      </w:pPr>
      <w:r w:rsidRPr="00C86B06">
        <w:rPr>
          <w:b/>
          <w:color w:val="0070C0"/>
        </w:rPr>
        <w:t xml:space="preserve">       &lt;contact&gt;</w:t>
      </w:r>
    </w:p>
    <w:p w14:paraId="3D714D2B" w14:textId="77777777" w:rsidR="00C86B06" w:rsidRPr="002A49E1" w:rsidRDefault="00C86B06" w:rsidP="00C86B06">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5</w:t>
      </w:r>
      <w:r w:rsidR="00194316">
        <w:t>"</w:t>
      </w:r>
      <w:r w:rsidRPr="002A49E1">
        <w:t>/&gt;</w:t>
      </w:r>
    </w:p>
    <w:p w14:paraId="3EAA468F" w14:textId="77777777" w:rsidR="00C86B06" w:rsidRPr="002A49E1" w:rsidRDefault="00C86B06" w:rsidP="00C86B06">
      <w:pPr>
        <w:pStyle w:val="XMLCode"/>
        <w:keepNext/>
        <w:keepLines/>
      </w:pPr>
      <w:r w:rsidRPr="002A49E1">
        <w:t xml:space="preserve">           &lt;partner </w:t>
      </w:r>
      <w:proofErr w:type="spellStart"/>
      <w:r w:rsidR="00BE444C">
        <w:t>part_index</w:t>
      </w:r>
      <w:proofErr w:type="spellEnd"/>
      <w:r w:rsidRPr="002A49E1">
        <w:t>=</w:t>
      </w:r>
      <w:r w:rsidR="00194316">
        <w:t>"</w:t>
      </w:r>
      <w:r w:rsidR="00BE444C">
        <w:t>6</w:t>
      </w:r>
      <w:r w:rsidR="00194316">
        <w:t>"</w:t>
      </w:r>
      <w:r w:rsidRPr="002A49E1">
        <w:t>/&gt;</w:t>
      </w:r>
    </w:p>
    <w:p w14:paraId="2561B0EB" w14:textId="77777777" w:rsidR="00C86B06" w:rsidRPr="002A49E1" w:rsidRDefault="00C86B06" w:rsidP="00C86B06">
      <w:pPr>
        <w:pStyle w:val="XMLCode"/>
        <w:keepNext/>
        <w:keepLines/>
      </w:pP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2FCD0076" w14:textId="77777777" w:rsidR="00C86B06" w:rsidRPr="00C86B06" w:rsidRDefault="00C86B06" w:rsidP="00C86B06">
      <w:pPr>
        <w:pStyle w:val="XMLCode"/>
        <w:keepNext/>
        <w:keepLines/>
        <w:rPr>
          <w:b/>
          <w:color w:val="0070C0"/>
        </w:rPr>
      </w:pPr>
      <w:r w:rsidRPr="00C86B06">
        <w:rPr>
          <w:b/>
          <w:color w:val="0070C0"/>
        </w:rPr>
        <w:t xml:space="preserve">       &lt;/contact&gt;</w:t>
      </w:r>
    </w:p>
    <w:p w14:paraId="66978795" w14:textId="77777777" w:rsidR="00C86B06" w:rsidRPr="00C86B06" w:rsidRDefault="00C86B06" w:rsidP="00C86B06">
      <w:pPr>
        <w:pStyle w:val="XMLCode"/>
        <w:keepNext/>
        <w:keepLines/>
        <w:rPr>
          <w:b/>
          <w:color w:val="0070C0"/>
        </w:rPr>
      </w:pPr>
      <w:r w:rsidRPr="00C86B06">
        <w:rPr>
          <w:b/>
          <w:color w:val="0070C0"/>
        </w:rPr>
        <w:t xml:space="preserve">   &lt;/</w:t>
      </w:r>
      <w:proofErr w:type="spellStart"/>
      <w:r w:rsidRPr="00C86B06">
        <w:rPr>
          <w:b/>
          <w:color w:val="0070C0"/>
        </w:rPr>
        <w:t>contact_list</w:t>
      </w:r>
      <w:proofErr w:type="spellEnd"/>
      <w:r w:rsidRPr="00C86B06">
        <w:rPr>
          <w:b/>
          <w:color w:val="0070C0"/>
        </w:rPr>
        <w:t>&gt;</w:t>
      </w:r>
    </w:p>
    <w:p w14:paraId="5E393B5D" w14:textId="77777777" w:rsidR="00C86B06" w:rsidRDefault="00C86B06" w:rsidP="00D05623">
      <w:pPr>
        <w:pStyle w:val="XMLCode"/>
        <w:keepNext/>
      </w:pPr>
    </w:p>
    <w:p w14:paraId="54A74FA0" w14:textId="77777777" w:rsidR="005E2347" w:rsidRDefault="005E2347" w:rsidP="00D05623">
      <w:pPr>
        <w:pStyle w:val="XMLCode"/>
        <w:keepNext/>
      </w:pPr>
      <w:r>
        <w:t xml:space="preserve">   </w:t>
      </w:r>
      <w:r w:rsidRPr="00F20EA0">
        <w:t>&lt;</w:t>
      </w:r>
      <w:proofErr w:type="spellStart"/>
      <w:r w:rsidRPr="00F20EA0">
        <w:t>connection_list</w:t>
      </w:r>
      <w:proofErr w:type="spellEnd"/>
      <w:r w:rsidRPr="00F20EA0">
        <w:t>&gt;</w:t>
      </w:r>
    </w:p>
    <w:p w14:paraId="31A69C18" w14:textId="77777777" w:rsidR="005E2347" w:rsidRDefault="005E2347" w:rsidP="00D05623">
      <w:pPr>
        <w:pStyle w:val="XMLCode"/>
        <w:keepNext/>
        <w:rPr>
          <w:color w:val="FF0000"/>
        </w:rPr>
      </w:pPr>
      <w:r>
        <w:t xml:space="preserve">     &lt;connection_0d label=</w:t>
      </w:r>
      <w:r w:rsidR="00194316">
        <w:t>"</w:t>
      </w:r>
      <w:r w:rsidR="00CC7960">
        <w:t>BOLT_</w:t>
      </w:r>
      <w:r>
        <w:t>135</w:t>
      </w:r>
      <w:r w:rsidR="00194316">
        <w:t>"</w:t>
      </w:r>
      <w:r>
        <w:t xml:space="preserve">&gt; </w:t>
      </w:r>
      <w:proofErr w:type="gramStart"/>
      <w:r w:rsidRPr="00F20EA0">
        <w:rPr>
          <w:color w:val="FF0000"/>
        </w:rPr>
        <w:t>&lt;!--</w:t>
      </w:r>
      <w:proofErr w:type="gramEnd"/>
      <w:r w:rsidRPr="00F20EA0">
        <w:rPr>
          <w:color w:val="FF0000"/>
        </w:rPr>
        <w:t xml:space="preserve"> bolt with</w:t>
      </w:r>
      <w:r w:rsidR="002E638C">
        <w:rPr>
          <w:color w:val="FF0000"/>
        </w:rPr>
        <w:t>out</w:t>
      </w:r>
      <w:r w:rsidRPr="00F20EA0">
        <w:rPr>
          <w:color w:val="FF0000"/>
        </w:rPr>
        <w:t xml:space="preserve"> washers --&gt;</w:t>
      </w:r>
    </w:p>
    <w:p w14:paraId="5FBF1EEE" w14:textId="77777777" w:rsidR="005E2347" w:rsidRDefault="005E2347" w:rsidP="00D05623">
      <w:pPr>
        <w:pStyle w:val="XMLCode"/>
        <w:keepNext/>
      </w:pPr>
      <w:r>
        <w:rPr>
          <w:color w:val="FF0000"/>
        </w:rPr>
        <w:t xml:space="preserve">       </w:t>
      </w:r>
      <w:r w:rsidRPr="00F20EA0">
        <w:t>&lt;loc&gt; 84 60 10 &lt;/loc&gt;</w:t>
      </w:r>
    </w:p>
    <w:p w14:paraId="421284FA" w14:textId="77777777" w:rsidR="005E2347" w:rsidRPr="006E5172" w:rsidRDefault="005E2347" w:rsidP="00D05623">
      <w:pPr>
        <w:pStyle w:val="XMLCode"/>
        <w:keepNext/>
        <w:rPr>
          <w:color w:val="FF0000"/>
        </w:rPr>
      </w:pPr>
      <w:r w:rsidRPr="006E5172">
        <w:t xml:space="preserve">       </w:t>
      </w:r>
      <w:proofErr w:type="gramStart"/>
      <w:r w:rsidRPr="006E5172">
        <w:rPr>
          <w:color w:val="FF0000"/>
        </w:rPr>
        <w:t>&lt;!--</w:t>
      </w:r>
      <w:proofErr w:type="gramEnd"/>
      <w:r w:rsidRPr="006E5172">
        <w:rPr>
          <w:color w:val="FF0000"/>
        </w:rPr>
        <w:t xml:space="preserve"> Friction</w:t>
      </w:r>
      <w:del w:id="1127" w:author="nick" w:date="2019-12-19T21:44:00Z">
        <w:r w:rsidRPr="006E5172" w:rsidDel="00EF7CBA">
          <w:rPr>
            <w:color w:val="FF0000"/>
          </w:rPr>
          <w:delText xml:space="preserve"> is</w:delText>
        </w:r>
      </w:del>
      <w:r w:rsidRPr="006E5172">
        <w:rPr>
          <w:color w:val="FF0000"/>
        </w:rPr>
        <w:t xml:space="preserve"> </w:t>
      </w:r>
      <w:r w:rsidR="00194316">
        <w:rPr>
          <w:color w:val="FF0000"/>
        </w:rPr>
        <w:t>"</w:t>
      </w:r>
      <w:r w:rsidRPr="006E5172">
        <w:rPr>
          <w:color w:val="FF0000"/>
        </w:rPr>
        <w:t xml:space="preserve">head to </w:t>
      </w:r>
      <w:r w:rsidR="002E638C" w:rsidRPr="006E5172">
        <w:rPr>
          <w:color w:val="FF0000"/>
        </w:rPr>
        <w:t>first part</w:t>
      </w:r>
      <w:r w:rsidR="00194316">
        <w:rPr>
          <w:color w:val="FF0000"/>
        </w:rPr>
        <w:t>"</w:t>
      </w:r>
      <w:ins w:id="1128" w:author="nick" w:date="2019-12-19T21:44:00Z">
        <w:r w:rsidR="00EF7CBA">
          <w:rPr>
            <w:color w:val="FF0000"/>
          </w:rPr>
          <w:t xml:space="preserve"> and "thread to nut"</w:t>
        </w:r>
      </w:ins>
      <w:r w:rsidRPr="006E5172">
        <w:rPr>
          <w:color w:val="FF0000"/>
        </w:rPr>
        <w:t>: --&gt;</w:t>
      </w:r>
    </w:p>
    <w:p w14:paraId="5B842F9A" w14:textId="77777777" w:rsidR="002D676D" w:rsidRDefault="005E2347" w:rsidP="00D05623">
      <w:pPr>
        <w:pStyle w:val="XMLCode"/>
        <w:keepNext/>
        <w:rPr>
          <w:ins w:id="1129" w:author="nick" w:date="2019-12-19T21:36:00Z"/>
        </w:rPr>
      </w:pPr>
      <w:r>
        <w:t xml:space="preserve">       &lt;</w:t>
      </w:r>
      <w:proofErr w:type="spellStart"/>
      <w:r>
        <w:t>threaded_connection</w:t>
      </w:r>
      <w:proofErr w:type="spellEnd"/>
      <w:r>
        <w:t xml:space="preserve"> length=</w:t>
      </w:r>
      <w:r w:rsidR="00194316">
        <w:t>"</w:t>
      </w:r>
      <w:r>
        <w:t>50</w:t>
      </w:r>
      <w:r w:rsidR="00194316">
        <w:t>"</w:t>
      </w:r>
      <w:r>
        <w:t xml:space="preserve"> </w:t>
      </w:r>
    </w:p>
    <w:p w14:paraId="79231D67" w14:textId="77777777" w:rsidR="0097759B" w:rsidRDefault="002D676D" w:rsidP="00D05623">
      <w:pPr>
        <w:pStyle w:val="XMLCode"/>
        <w:keepNext/>
        <w:rPr>
          <w:ins w:id="1130" w:author="nick" w:date="2019-12-19T21:33:00Z"/>
        </w:rPr>
      </w:pPr>
      <w:ins w:id="1131" w:author="nick" w:date="2019-12-19T21:36:00Z">
        <w:r>
          <w:t xml:space="preserve">                            </w:t>
        </w:r>
      </w:ins>
      <w:proofErr w:type="spellStart"/>
      <w:r w:rsidR="005E2347">
        <w:t>static_friction</w:t>
      </w:r>
      <w:proofErr w:type="spellEnd"/>
      <w:r w:rsidR="005E2347">
        <w:t>=</w:t>
      </w:r>
      <w:r w:rsidR="00194316">
        <w:t>"</w:t>
      </w:r>
      <w:r w:rsidR="005E2347">
        <w:t>0.8</w:t>
      </w:r>
      <w:r w:rsidR="00194316">
        <w:t>"</w:t>
      </w:r>
      <w:r w:rsidR="005E2347">
        <w:t xml:space="preserve"> </w:t>
      </w:r>
    </w:p>
    <w:p w14:paraId="532BFF4A" w14:textId="77777777" w:rsidR="005E2347" w:rsidRDefault="0097759B" w:rsidP="00D05623">
      <w:pPr>
        <w:pStyle w:val="XMLCode"/>
        <w:keepNext/>
      </w:pPr>
      <w:ins w:id="1132" w:author="nick" w:date="2019-12-19T21:33:00Z">
        <w:r>
          <w:t xml:space="preserve">                            </w:t>
        </w:r>
        <w:proofErr w:type="spellStart"/>
        <w:r>
          <w:t>thread_static_friction</w:t>
        </w:r>
        <w:proofErr w:type="spellEnd"/>
        <w:r>
          <w:t>="0.8"</w:t>
        </w:r>
      </w:ins>
      <w:r w:rsidR="005E2347">
        <w:t>&gt;</w:t>
      </w:r>
    </w:p>
    <w:p w14:paraId="59ED91EC" w14:textId="77777777" w:rsidR="005E2347" w:rsidRDefault="005E2347" w:rsidP="00D05623">
      <w:pPr>
        <w:pStyle w:val="XMLCode"/>
        <w:keepNext/>
      </w:pPr>
      <w:r>
        <w:t xml:space="preserve">          &lt;bolt&gt;</w:t>
      </w:r>
    </w:p>
    <w:p w14:paraId="0A03F4FC" w14:textId="77777777" w:rsidR="005E2347" w:rsidRDefault="005E2347" w:rsidP="00D05623">
      <w:pPr>
        <w:pStyle w:val="XMLCode"/>
        <w:keepNext/>
      </w:pPr>
      <w:r>
        <w:t xml:space="preserve">             </w:t>
      </w:r>
      <w:proofErr w:type="gramStart"/>
      <w:r w:rsidRPr="002C46F8">
        <w:rPr>
          <w:color w:val="FF0000"/>
        </w:rPr>
        <w:t>&lt;!--</w:t>
      </w:r>
      <w:proofErr w:type="gramEnd"/>
      <w:r w:rsidRPr="002C46F8">
        <w:rPr>
          <w:color w:val="FF0000"/>
        </w:rPr>
        <w:t xml:space="preserve"> Friction </w:t>
      </w:r>
      <w:r>
        <w:rPr>
          <w:color w:val="FF0000"/>
        </w:rPr>
        <w:t xml:space="preserve">is </w:t>
      </w:r>
      <w:r w:rsidR="00194316">
        <w:rPr>
          <w:color w:val="FF0000"/>
        </w:rPr>
        <w:t>"</w:t>
      </w:r>
      <w:r w:rsidRPr="002C46F8">
        <w:rPr>
          <w:color w:val="FF0000"/>
        </w:rPr>
        <w:t xml:space="preserve">nut to </w:t>
      </w:r>
      <w:r w:rsidR="002E638C">
        <w:rPr>
          <w:color w:val="FF0000"/>
        </w:rPr>
        <w:t>last part</w:t>
      </w:r>
      <w:r w:rsidR="00194316">
        <w:rPr>
          <w:color w:val="FF0000"/>
        </w:rPr>
        <w:t>"</w:t>
      </w:r>
      <w:r w:rsidRPr="002C46F8">
        <w:rPr>
          <w:color w:val="FF0000"/>
        </w:rPr>
        <w:t xml:space="preserve"> --&gt;</w:t>
      </w:r>
    </w:p>
    <w:p w14:paraId="54DA30C0" w14:textId="77777777" w:rsidR="005E2347" w:rsidRDefault="005E2347" w:rsidP="00D05623">
      <w:pPr>
        <w:pStyle w:val="XMLCode"/>
        <w:keepNext/>
      </w:pPr>
      <w:r>
        <w:t xml:space="preserve">             &lt;nut diameter=</w:t>
      </w:r>
      <w:r w:rsidR="00194316">
        <w:t>"</w:t>
      </w:r>
      <w:r>
        <w:t>16.</w:t>
      </w:r>
      <w:r w:rsidR="00194316">
        <w:t>"</w:t>
      </w:r>
      <w:r>
        <w:t xml:space="preserve"> </w:t>
      </w:r>
      <w:proofErr w:type="spellStart"/>
      <w:r>
        <w:t>static_friction</w:t>
      </w:r>
      <w:proofErr w:type="spellEnd"/>
      <w:r>
        <w:t>=</w:t>
      </w:r>
      <w:r w:rsidR="00194316">
        <w:t>"</w:t>
      </w:r>
      <w:r>
        <w:t>0.8</w:t>
      </w:r>
      <w:r w:rsidR="00194316">
        <w:t>"</w:t>
      </w:r>
      <w:r w:rsidR="002E638C">
        <w:t>/</w:t>
      </w:r>
      <w:r>
        <w:t>&gt;</w:t>
      </w:r>
    </w:p>
    <w:p w14:paraId="518D2159" w14:textId="77777777" w:rsidR="005E2347" w:rsidRDefault="005E2347" w:rsidP="00D05623">
      <w:pPr>
        <w:pStyle w:val="XMLCode"/>
        <w:keepNext/>
      </w:pPr>
      <w:r>
        <w:tab/>
        <w:t xml:space="preserve">      &lt;/bolt&gt;</w:t>
      </w:r>
    </w:p>
    <w:p w14:paraId="2E4526E1" w14:textId="77777777" w:rsidR="005E2347" w:rsidDel="0097759B" w:rsidRDefault="005E2347" w:rsidP="00D05623">
      <w:pPr>
        <w:pStyle w:val="XMLCode"/>
        <w:keepNext/>
        <w:rPr>
          <w:del w:id="1133" w:author="nick" w:date="2019-12-19T21:33:00Z"/>
          <w:b/>
          <w:color w:val="0070C0"/>
        </w:rPr>
      </w:pPr>
      <w:del w:id="1134" w:author="nick" w:date="2019-12-19T21:33:00Z">
        <w:r w:rsidDel="0097759B">
          <w:tab/>
          <w:delText xml:space="preserve">      </w:delText>
        </w:r>
        <w:r w:rsidRPr="00656253" w:rsidDel="0097759B">
          <w:rPr>
            <w:b/>
            <w:color w:val="0070C0"/>
          </w:rPr>
          <w:delText>&lt;contact_list&gt;</w:delText>
        </w:r>
      </w:del>
    </w:p>
    <w:p w14:paraId="2DF14D85" w14:textId="77777777" w:rsidR="005E2347" w:rsidRPr="006E5172" w:rsidDel="0097759B" w:rsidRDefault="005E2347" w:rsidP="00D05623">
      <w:pPr>
        <w:pStyle w:val="XMLCode"/>
        <w:keepNext/>
        <w:rPr>
          <w:del w:id="1135" w:author="nick" w:date="2019-12-19T21:33:00Z"/>
          <w:color w:val="0070C0"/>
        </w:rPr>
      </w:pPr>
      <w:del w:id="1136" w:author="nick" w:date="2019-12-19T21:33:00Z">
        <w:r w:rsidRPr="006E5172" w:rsidDel="0097759B">
          <w:rPr>
            <w:color w:val="0070C0"/>
          </w:rPr>
          <w:delText xml:space="preserve">             </w:delText>
        </w:r>
        <w:r w:rsidRPr="006E5172" w:rsidDel="0097759B">
          <w:rPr>
            <w:color w:val="FF0000"/>
          </w:rPr>
          <w:delText>&lt;!-- Friction within thread --&gt;</w:delText>
        </w:r>
      </w:del>
    </w:p>
    <w:p w14:paraId="1D37C19C" w14:textId="77777777" w:rsidR="005E2347" w:rsidDel="0097759B" w:rsidRDefault="005E2347" w:rsidP="00D05623">
      <w:pPr>
        <w:pStyle w:val="XMLCode"/>
        <w:keepNext/>
        <w:rPr>
          <w:del w:id="1137" w:author="nick" w:date="2019-12-19T21:33:00Z"/>
          <w:b/>
          <w:color w:val="0070C0"/>
        </w:rPr>
      </w:pPr>
      <w:del w:id="1138" w:author="nick" w:date="2019-12-19T21:33:00Z">
        <w:r w:rsidRPr="00D30F27" w:rsidDel="0097759B">
          <w:rPr>
            <w:b/>
          </w:rPr>
          <w:tab/>
          <w:delText xml:space="preserve">   </w:delText>
        </w:r>
        <w:r w:rsidDel="0097759B">
          <w:rPr>
            <w:b/>
          </w:rPr>
          <w:delText xml:space="preserve">  </w:delText>
        </w:r>
        <w:r w:rsidRPr="00D30F27" w:rsidDel="0097759B">
          <w:rPr>
            <w:b/>
          </w:rPr>
          <w:delText xml:space="preserve"> </w:delText>
        </w:r>
        <w:r w:rsidDel="0097759B">
          <w:rPr>
            <w:b/>
          </w:rPr>
          <w:delText xml:space="preserve">   </w:delText>
        </w:r>
        <w:r w:rsidRPr="00656253" w:rsidDel="0097759B">
          <w:rPr>
            <w:b/>
            <w:color w:val="0070C0"/>
          </w:rPr>
          <w:delText>&lt;contact thread=</w:delText>
        </w:r>
        <w:r w:rsidR="00194316" w:rsidDel="0097759B">
          <w:rPr>
            <w:b/>
            <w:color w:val="0070C0"/>
          </w:rPr>
          <w:delText>"</w:delText>
        </w:r>
        <w:r w:rsidRPr="00656253" w:rsidDel="0097759B">
          <w:rPr>
            <w:b/>
            <w:color w:val="0070C0"/>
          </w:rPr>
          <w:delText>true</w:delText>
        </w:r>
        <w:r w:rsidR="00194316" w:rsidDel="0097759B">
          <w:rPr>
            <w:b/>
            <w:color w:val="0070C0"/>
          </w:rPr>
          <w:delText>"</w:delText>
        </w:r>
        <w:r w:rsidRPr="00656253" w:rsidDel="0097759B">
          <w:rPr>
            <w:b/>
            <w:color w:val="0070C0"/>
          </w:rPr>
          <w:delText xml:space="preserve"> static_friction=</w:delText>
        </w:r>
        <w:r w:rsidR="00194316" w:rsidDel="0097759B">
          <w:rPr>
            <w:b/>
            <w:color w:val="0070C0"/>
          </w:rPr>
          <w:delText>"</w:delText>
        </w:r>
        <w:r w:rsidRPr="00656253" w:rsidDel="0097759B">
          <w:rPr>
            <w:b/>
            <w:color w:val="0070C0"/>
          </w:rPr>
          <w:delText>0.8</w:delText>
        </w:r>
        <w:r w:rsidR="00194316" w:rsidDel="0097759B">
          <w:rPr>
            <w:b/>
            <w:color w:val="0070C0"/>
          </w:rPr>
          <w:delText>"</w:delText>
        </w:r>
        <w:r w:rsidR="00CC429E" w:rsidDel="0097759B">
          <w:rPr>
            <w:b/>
            <w:color w:val="0070C0"/>
          </w:rPr>
          <w:delText xml:space="preserve"> </w:delText>
        </w:r>
        <w:r w:rsidRPr="00656253" w:rsidDel="0097759B">
          <w:rPr>
            <w:b/>
            <w:color w:val="0070C0"/>
          </w:rPr>
          <w:delText>/&gt;</w:delText>
        </w:r>
      </w:del>
    </w:p>
    <w:p w14:paraId="7F0B2C6C" w14:textId="77777777" w:rsidR="005E2347" w:rsidDel="0097759B" w:rsidRDefault="005E2347" w:rsidP="00D05623">
      <w:pPr>
        <w:pStyle w:val="XMLCode"/>
        <w:keepNext/>
        <w:rPr>
          <w:del w:id="1139" w:author="nick" w:date="2019-12-19T21:33:00Z"/>
          <w:b/>
          <w:color w:val="0070C0"/>
        </w:rPr>
      </w:pPr>
      <w:del w:id="1140" w:author="nick" w:date="2019-12-19T21:33:00Z">
        <w:r w:rsidRPr="00D30F27" w:rsidDel="0097759B">
          <w:rPr>
            <w:b/>
          </w:rPr>
          <w:tab/>
        </w:r>
        <w:r w:rsidDel="0097759B">
          <w:rPr>
            <w:b/>
          </w:rPr>
          <w:delText xml:space="preserve">      </w:delText>
        </w:r>
        <w:r w:rsidRPr="00656253" w:rsidDel="0097759B">
          <w:rPr>
            <w:b/>
            <w:color w:val="0070C0"/>
          </w:rPr>
          <w:delText>&lt;/contact_list&gt;</w:delText>
        </w:r>
      </w:del>
    </w:p>
    <w:p w14:paraId="6AB4389F" w14:textId="77777777" w:rsidR="00506157" w:rsidRDefault="00506157" w:rsidP="00506157">
      <w:pPr>
        <w:pStyle w:val="XMLCode"/>
        <w:keepNext/>
      </w:pPr>
      <w:r>
        <w:t xml:space="preserve">       &lt;/</w:t>
      </w:r>
      <w:proofErr w:type="spellStart"/>
      <w:r>
        <w:t>threaded_connection</w:t>
      </w:r>
      <w:proofErr w:type="spellEnd"/>
      <w:r>
        <w:t>&gt;</w:t>
      </w:r>
    </w:p>
    <w:p w14:paraId="1EED22AD" w14:textId="77777777" w:rsidR="00C86B06" w:rsidRDefault="00C86B06" w:rsidP="00D05623">
      <w:pPr>
        <w:pStyle w:val="XMLCode"/>
        <w:keepNext/>
        <w:rPr>
          <w:b/>
          <w:color w:val="0070C0"/>
        </w:rPr>
      </w:pPr>
    </w:p>
    <w:p w14:paraId="0A580471" w14:textId="77777777" w:rsidR="00C86B06" w:rsidRPr="002A49E1" w:rsidRDefault="00C86B06" w:rsidP="00C86B06">
      <w:pPr>
        <w:pStyle w:val="XMLCode"/>
        <w:keepNext/>
        <w:keepLines/>
      </w:pPr>
      <w:r>
        <w:t xml:space="preserve">     </w:t>
      </w:r>
      <w:r w:rsidRPr="002A49E1">
        <w:t xml:space="preserve">  </w:t>
      </w:r>
      <w:r w:rsidRPr="00C86B06">
        <w:rPr>
          <w:b/>
          <w:color w:val="0070C0"/>
        </w:rPr>
        <w:t>&lt;</w:t>
      </w:r>
      <w:proofErr w:type="spellStart"/>
      <w:r w:rsidRPr="00C86B06">
        <w:rPr>
          <w:b/>
          <w:color w:val="0070C0"/>
        </w:rPr>
        <w:t>contact_list</w:t>
      </w:r>
      <w:proofErr w:type="spellEnd"/>
      <w:r w:rsidRPr="00C86B06">
        <w:rPr>
          <w:b/>
          <w:color w:val="0070C0"/>
        </w:rPr>
        <w:t>&gt;</w:t>
      </w:r>
      <w:r>
        <w:t xml:space="preserve">        </w:t>
      </w:r>
      <w:proofErr w:type="gramStart"/>
      <w:r w:rsidRPr="002A49E1">
        <w:rPr>
          <w:color w:val="FF0000"/>
        </w:rPr>
        <w:t>&lt;!--</w:t>
      </w:r>
      <w:proofErr w:type="gramEnd"/>
      <w:r w:rsidRPr="002A49E1">
        <w:rPr>
          <w:color w:val="FF0000"/>
        </w:rPr>
        <w:t xml:space="preserve"> Local Contact definition, according to </w:t>
      </w:r>
      <w:r w:rsidRPr="00C86B06">
        <w:rPr>
          <w:b/>
          <w:color w:val="FF0000"/>
        </w:rPr>
        <w:t>5.3.2.5</w:t>
      </w:r>
      <w:r w:rsidRPr="002A49E1">
        <w:rPr>
          <w:color w:val="FF0000"/>
        </w:rPr>
        <w:t xml:space="preserve"> --&gt;</w:t>
      </w:r>
    </w:p>
    <w:p w14:paraId="6DAF225D" w14:textId="77777777" w:rsidR="00C86B06" w:rsidRPr="002A49E1" w:rsidRDefault="00C86B06" w:rsidP="00C86B06">
      <w:pPr>
        <w:pStyle w:val="XMLCode"/>
        <w:keepNext/>
        <w:keepLines/>
      </w:pPr>
      <w:r>
        <w:t xml:space="preserve">    </w:t>
      </w:r>
      <w:r w:rsidRPr="002A49E1">
        <w:t xml:space="preserve">       </w:t>
      </w:r>
      <w:r w:rsidRPr="00C86B06">
        <w:rPr>
          <w:b/>
          <w:color w:val="0070C0"/>
        </w:rPr>
        <w:t>&lt;contact&gt;</w:t>
      </w:r>
    </w:p>
    <w:p w14:paraId="72C63647" w14:textId="77777777" w:rsidR="00C86B06" w:rsidRPr="002A49E1" w:rsidRDefault="00C86B06" w:rsidP="00C86B06">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1</w:t>
      </w:r>
      <w:r w:rsidR="00194316">
        <w:t>"</w:t>
      </w:r>
      <w:r w:rsidRPr="002A49E1">
        <w:t>/&gt;</w:t>
      </w:r>
    </w:p>
    <w:p w14:paraId="391D4298" w14:textId="77777777" w:rsidR="00C86B06" w:rsidRPr="002A49E1" w:rsidRDefault="00C86B06" w:rsidP="00C86B06">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2</w:t>
      </w:r>
      <w:r w:rsidR="00194316">
        <w:t>"</w:t>
      </w:r>
      <w:r w:rsidRPr="002A49E1">
        <w:t>/&gt;</w:t>
      </w:r>
    </w:p>
    <w:p w14:paraId="3290A45A" w14:textId="77777777" w:rsidR="00C86B06" w:rsidRPr="002A49E1" w:rsidRDefault="00C86B06" w:rsidP="00C86B06">
      <w:pPr>
        <w:pStyle w:val="XMLCode"/>
        <w:keepNext/>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6E5172">
        <w:rPr>
          <w:b/>
        </w:rPr>
        <w:t>0.</w:t>
      </w:r>
      <w:r w:rsidR="002E638C" w:rsidRPr="006E5172">
        <w:rPr>
          <w:b/>
        </w:rPr>
        <w:t>9</w:t>
      </w:r>
      <w:r w:rsidR="00194316">
        <w:t>"</w:t>
      </w:r>
      <w:r w:rsidRPr="002A49E1">
        <w:t>/&gt;</w:t>
      </w:r>
    </w:p>
    <w:p w14:paraId="71FDD015" w14:textId="77777777" w:rsidR="00C86B06" w:rsidRPr="00C86B06" w:rsidRDefault="00C86B06" w:rsidP="00C86B06">
      <w:pPr>
        <w:pStyle w:val="XMLCode"/>
        <w:keepNext/>
        <w:keepLines/>
        <w:rPr>
          <w:b/>
          <w:color w:val="0070C0"/>
        </w:rPr>
      </w:pPr>
      <w:r>
        <w:t xml:space="preserve">    </w:t>
      </w:r>
      <w:r w:rsidRPr="002A49E1">
        <w:t xml:space="preserve"> </w:t>
      </w:r>
      <w:r>
        <w:t xml:space="preserve"> </w:t>
      </w:r>
      <w:r w:rsidRPr="002A49E1">
        <w:t xml:space="preserve">     </w:t>
      </w:r>
      <w:r w:rsidRPr="00C86B06">
        <w:rPr>
          <w:b/>
          <w:color w:val="0070C0"/>
        </w:rPr>
        <w:t>&lt;/contact&gt;</w:t>
      </w:r>
    </w:p>
    <w:p w14:paraId="3124A918" w14:textId="77777777" w:rsidR="00C86B06" w:rsidRPr="00C86B06" w:rsidRDefault="00C86B06" w:rsidP="00C86B06">
      <w:pPr>
        <w:pStyle w:val="XMLCode"/>
        <w:keepNext/>
        <w:keepLines/>
        <w:rPr>
          <w:b/>
          <w:color w:val="0070C0"/>
        </w:rPr>
      </w:pPr>
      <w:r w:rsidRPr="00C86B06">
        <w:rPr>
          <w:b/>
          <w:color w:val="0070C0"/>
        </w:rPr>
        <w:t xml:space="preserve">       &lt;/</w:t>
      </w:r>
      <w:proofErr w:type="spellStart"/>
      <w:r w:rsidRPr="00C86B06">
        <w:rPr>
          <w:b/>
          <w:color w:val="0070C0"/>
        </w:rPr>
        <w:t>contact_list</w:t>
      </w:r>
      <w:proofErr w:type="spellEnd"/>
      <w:r w:rsidRPr="00C86B06">
        <w:rPr>
          <w:b/>
          <w:color w:val="0070C0"/>
        </w:rPr>
        <w:t>&gt;</w:t>
      </w:r>
    </w:p>
    <w:p w14:paraId="6677D41C" w14:textId="77777777" w:rsidR="00C86B06" w:rsidRDefault="00C86B06" w:rsidP="00D05623">
      <w:pPr>
        <w:pStyle w:val="XMLCode"/>
        <w:keepNext/>
        <w:rPr>
          <w:b/>
          <w:color w:val="0070C0"/>
        </w:rPr>
      </w:pPr>
    </w:p>
    <w:p w14:paraId="1E112093" w14:textId="77777777" w:rsidR="005E2347" w:rsidRDefault="005E2347" w:rsidP="00D05623">
      <w:pPr>
        <w:pStyle w:val="XMLCode"/>
        <w:keepNext/>
      </w:pPr>
      <w:r>
        <w:t xml:space="preserve">     &lt;/connection_0d&gt;</w:t>
      </w:r>
    </w:p>
    <w:p w14:paraId="121B582F" w14:textId="77777777" w:rsidR="005E2347" w:rsidRDefault="005E2347" w:rsidP="00D05623">
      <w:pPr>
        <w:pStyle w:val="XMLCode"/>
        <w:keepNext/>
      </w:pPr>
      <w:r>
        <w:t xml:space="preserve">   &lt;/</w:t>
      </w:r>
      <w:proofErr w:type="spellStart"/>
      <w:r>
        <w:t>connection_list</w:t>
      </w:r>
      <w:proofErr w:type="spellEnd"/>
      <w:r>
        <w:t>&gt;</w:t>
      </w:r>
    </w:p>
    <w:p w14:paraId="3E12C011" w14:textId="77777777" w:rsidR="002E638C" w:rsidRDefault="002E638C" w:rsidP="00D05623">
      <w:pPr>
        <w:pStyle w:val="XMLCode"/>
        <w:keepNext/>
      </w:pPr>
    </w:p>
    <w:p w14:paraId="705F2078" w14:textId="77777777" w:rsidR="005E2347" w:rsidRDefault="005E2347" w:rsidP="00D05623">
      <w:pPr>
        <w:pStyle w:val="XMLCode"/>
        <w:keepNext/>
      </w:pPr>
      <w:r>
        <w:t>&lt;/connection_group&gt;</w:t>
      </w:r>
    </w:p>
    <w:p w14:paraId="0C6D82B3" w14:textId="77777777" w:rsidR="002E638C" w:rsidRDefault="002E638C" w:rsidP="00F52A8F">
      <w:pPr>
        <w:pStyle w:val="XMLCode"/>
      </w:pPr>
    </w:p>
    <w:p w14:paraId="603BBE1B" w14:textId="77777777" w:rsidR="002E60CB" w:rsidRPr="00287A00" w:rsidRDefault="002E60CB" w:rsidP="00327322">
      <w:pPr>
        <w:pStyle w:val="berschrift3"/>
        <w:rPr>
          <w:szCs w:val="30"/>
        </w:rPr>
      </w:pPr>
      <w:bookmarkStart w:id="1141" w:name="_Toc428279398"/>
      <w:bookmarkStart w:id="1142" w:name="_Toc428456136"/>
      <w:bookmarkStart w:id="1143" w:name="_Toc428537099"/>
      <w:bookmarkStart w:id="1144" w:name="_Toc428969418"/>
      <w:bookmarkStart w:id="1145" w:name="_Toc429052809"/>
      <w:bookmarkStart w:id="1146" w:name="_Toc428279400"/>
      <w:bookmarkStart w:id="1147" w:name="_Toc428456138"/>
      <w:bookmarkStart w:id="1148" w:name="_Toc428537101"/>
      <w:bookmarkStart w:id="1149" w:name="_Toc428969420"/>
      <w:bookmarkStart w:id="1150" w:name="_Toc429052811"/>
      <w:bookmarkStart w:id="1151" w:name="_Toc428279401"/>
      <w:bookmarkStart w:id="1152" w:name="_Toc428456139"/>
      <w:bookmarkStart w:id="1153" w:name="_Toc428537102"/>
      <w:bookmarkStart w:id="1154" w:name="_Toc428969421"/>
      <w:bookmarkStart w:id="1155" w:name="_Toc429052812"/>
      <w:bookmarkStart w:id="1156" w:name="_Toc428279402"/>
      <w:bookmarkStart w:id="1157" w:name="_Toc428456140"/>
      <w:bookmarkStart w:id="1158" w:name="_Toc428537103"/>
      <w:bookmarkStart w:id="1159" w:name="_Toc428969422"/>
      <w:bookmarkStart w:id="1160" w:name="_Toc429052813"/>
      <w:bookmarkStart w:id="1161" w:name="_Toc428279403"/>
      <w:bookmarkStart w:id="1162" w:name="_Toc428456141"/>
      <w:bookmarkStart w:id="1163" w:name="_Toc428537104"/>
      <w:bookmarkStart w:id="1164" w:name="_Toc428969423"/>
      <w:bookmarkStart w:id="1165" w:name="_Toc429052814"/>
      <w:bookmarkStart w:id="1166" w:name="_Toc428279404"/>
      <w:bookmarkStart w:id="1167" w:name="_Toc428456142"/>
      <w:bookmarkStart w:id="1168" w:name="_Toc428537105"/>
      <w:bookmarkStart w:id="1169" w:name="_Toc428969424"/>
      <w:bookmarkStart w:id="1170" w:name="_Toc429052815"/>
      <w:bookmarkStart w:id="1171" w:name="_Toc428279405"/>
      <w:bookmarkStart w:id="1172" w:name="_Toc428456143"/>
      <w:bookmarkStart w:id="1173" w:name="_Toc428537106"/>
      <w:bookmarkStart w:id="1174" w:name="_Toc428969425"/>
      <w:bookmarkStart w:id="1175" w:name="_Toc429052816"/>
      <w:bookmarkStart w:id="1176" w:name="_Toc428279406"/>
      <w:bookmarkStart w:id="1177" w:name="_Toc428456144"/>
      <w:bookmarkStart w:id="1178" w:name="_Toc428537107"/>
      <w:bookmarkStart w:id="1179" w:name="_Toc428969426"/>
      <w:bookmarkStart w:id="1180" w:name="_Toc429052817"/>
      <w:bookmarkStart w:id="1181" w:name="_Toc428279408"/>
      <w:bookmarkStart w:id="1182" w:name="_Toc428456146"/>
      <w:bookmarkStart w:id="1183" w:name="_Toc428537109"/>
      <w:bookmarkStart w:id="1184" w:name="_Toc428969428"/>
      <w:bookmarkStart w:id="1185" w:name="_Toc429052819"/>
      <w:bookmarkStart w:id="1186" w:name="_Toc428279409"/>
      <w:bookmarkStart w:id="1187" w:name="_Toc428456147"/>
      <w:bookmarkStart w:id="1188" w:name="_Toc428537110"/>
      <w:bookmarkStart w:id="1189" w:name="_Toc428969429"/>
      <w:bookmarkStart w:id="1190" w:name="_Toc429052820"/>
      <w:bookmarkStart w:id="1191" w:name="_Toc428279410"/>
      <w:bookmarkStart w:id="1192" w:name="_Toc428456148"/>
      <w:bookmarkStart w:id="1193" w:name="_Toc428537111"/>
      <w:bookmarkStart w:id="1194" w:name="_Toc428969430"/>
      <w:bookmarkStart w:id="1195" w:name="_Toc429052821"/>
      <w:bookmarkStart w:id="1196" w:name="_Toc428279411"/>
      <w:bookmarkStart w:id="1197" w:name="_Toc428456149"/>
      <w:bookmarkStart w:id="1198" w:name="_Toc428537112"/>
      <w:bookmarkStart w:id="1199" w:name="_Toc428969431"/>
      <w:bookmarkStart w:id="1200" w:name="_Toc429052822"/>
      <w:bookmarkStart w:id="1201" w:name="_Toc428279413"/>
      <w:bookmarkStart w:id="1202" w:name="_Toc428456151"/>
      <w:bookmarkStart w:id="1203" w:name="_Toc428537114"/>
      <w:bookmarkStart w:id="1204" w:name="_Toc428969433"/>
      <w:bookmarkStart w:id="1205" w:name="_Toc429052824"/>
      <w:bookmarkStart w:id="1206" w:name="_Toc428279414"/>
      <w:bookmarkStart w:id="1207" w:name="_Toc428456152"/>
      <w:bookmarkStart w:id="1208" w:name="_Toc428537115"/>
      <w:bookmarkStart w:id="1209" w:name="_Toc428969434"/>
      <w:bookmarkStart w:id="1210" w:name="_Toc429052825"/>
      <w:bookmarkStart w:id="1211" w:name="_Toc428279416"/>
      <w:bookmarkStart w:id="1212" w:name="_Toc428456154"/>
      <w:bookmarkStart w:id="1213" w:name="_Toc428537117"/>
      <w:bookmarkStart w:id="1214" w:name="_Toc428969436"/>
      <w:bookmarkStart w:id="1215" w:name="_Toc429052827"/>
      <w:bookmarkStart w:id="1216" w:name="_Toc428279417"/>
      <w:bookmarkStart w:id="1217" w:name="_Toc428456155"/>
      <w:bookmarkStart w:id="1218" w:name="_Toc428537118"/>
      <w:bookmarkStart w:id="1219" w:name="_Toc428969437"/>
      <w:bookmarkStart w:id="1220" w:name="_Toc429052828"/>
      <w:bookmarkStart w:id="1221" w:name="_Toc428279419"/>
      <w:bookmarkStart w:id="1222" w:name="_Toc428456157"/>
      <w:bookmarkStart w:id="1223" w:name="_Toc428537120"/>
      <w:bookmarkStart w:id="1224" w:name="_Toc428969439"/>
      <w:bookmarkStart w:id="1225" w:name="_Toc429052830"/>
      <w:bookmarkStart w:id="1226" w:name="_Toc428279421"/>
      <w:bookmarkStart w:id="1227" w:name="_Toc428456159"/>
      <w:bookmarkStart w:id="1228" w:name="_Toc428537122"/>
      <w:bookmarkStart w:id="1229" w:name="_Toc428969441"/>
      <w:bookmarkStart w:id="1230" w:name="_Toc429052832"/>
      <w:bookmarkStart w:id="1231" w:name="_Toc428279422"/>
      <w:bookmarkStart w:id="1232" w:name="_Toc428456160"/>
      <w:bookmarkStart w:id="1233" w:name="_Toc428537123"/>
      <w:bookmarkStart w:id="1234" w:name="_Toc428969442"/>
      <w:bookmarkStart w:id="1235" w:name="_Toc429052833"/>
      <w:bookmarkStart w:id="1236" w:name="_Toc428279423"/>
      <w:bookmarkStart w:id="1237" w:name="_Toc428456161"/>
      <w:bookmarkStart w:id="1238" w:name="_Toc428537124"/>
      <w:bookmarkStart w:id="1239" w:name="_Toc428969443"/>
      <w:bookmarkStart w:id="1240" w:name="_Toc429052834"/>
      <w:bookmarkStart w:id="1241" w:name="_Toc428279424"/>
      <w:bookmarkStart w:id="1242" w:name="_Toc428456162"/>
      <w:bookmarkStart w:id="1243" w:name="_Toc428537125"/>
      <w:bookmarkStart w:id="1244" w:name="_Toc428969444"/>
      <w:bookmarkStart w:id="1245" w:name="_Toc429052835"/>
      <w:bookmarkStart w:id="1246" w:name="_Toc428279426"/>
      <w:bookmarkStart w:id="1247" w:name="_Toc428456164"/>
      <w:bookmarkStart w:id="1248" w:name="_Toc428537127"/>
      <w:bookmarkStart w:id="1249" w:name="_Toc428969446"/>
      <w:bookmarkStart w:id="1250" w:name="_Toc429052837"/>
      <w:bookmarkStart w:id="1251" w:name="_Toc428279427"/>
      <w:bookmarkStart w:id="1252" w:name="_Toc428456165"/>
      <w:bookmarkStart w:id="1253" w:name="_Toc428537128"/>
      <w:bookmarkStart w:id="1254" w:name="_Toc428969447"/>
      <w:bookmarkStart w:id="1255" w:name="_Toc429052838"/>
      <w:bookmarkStart w:id="1256" w:name="_Toc428279431"/>
      <w:bookmarkStart w:id="1257" w:name="_Toc428456169"/>
      <w:bookmarkStart w:id="1258" w:name="_Toc428537132"/>
      <w:bookmarkStart w:id="1259" w:name="_Toc428969451"/>
      <w:bookmarkStart w:id="1260" w:name="_Toc429052842"/>
      <w:bookmarkStart w:id="1261" w:name="_Toc428279432"/>
      <w:bookmarkStart w:id="1262" w:name="_Toc428456170"/>
      <w:bookmarkStart w:id="1263" w:name="_Toc428537133"/>
      <w:bookmarkStart w:id="1264" w:name="_Toc428969452"/>
      <w:bookmarkStart w:id="1265" w:name="_Toc429052843"/>
      <w:bookmarkStart w:id="1266" w:name="_Toc428279434"/>
      <w:bookmarkStart w:id="1267" w:name="_Toc428456172"/>
      <w:bookmarkStart w:id="1268" w:name="_Toc428537135"/>
      <w:bookmarkStart w:id="1269" w:name="_Toc428969454"/>
      <w:bookmarkStart w:id="1270" w:name="_Toc429052845"/>
      <w:bookmarkStart w:id="1271" w:name="_Toc428279435"/>
      <w:bookmarkStart w:id="1272" w:name="_Toc428456173"/>
      <w:bookmarkStart w:id="1273" w:name="_Toc428537136"/>
      <w:bookmarkStart w:id="1274" w:name="_Toc428969455"/>
      <w:bookmarkStart w:id="1275" w:name="_Toc429052846"/>
      <w:bookmarkStart w:id="1276" w:name="_Toc428279439"/>
      <w:bookmarkStart w:id="1277" w:name="_Toc428456177"/>
      <w:bookmarkStart w:id="1278" w:name="_Toc428537140"/>
      <w:bookmarkStart w:id="1279" w:name="_Toc428969459"/>
      <w:bookmarkStart w:id="1280" w:name="_Toc429052850"/>
      <w:bookmarkStart w:id="1281" w:name="_Toc428279440"/>
      <w:bookmarkStart w:id="1282" w:name="_Toc428456178"/>
      <w:bookmarkStart w:id="1283" w:name="_Toc428537141"/>
      <w:bookmarkStart w:id="1284" w:name="_Toc428969460"/>
      <w:bookmarkStart w:id="1285" w:name="_Toc429052851"/>
      <w:bookmarkStart w:id="1286" w:name="_Toc428279441"/>
      <w:bookmarkStart w:id="1287" w:name="_Toc428456179"/>
      <w:bookmarkStart w:id="1288" w:name="_Toc428537142"/>
      <w:bookmarkStart w:id="1289" w:name="_Toc428969461"/>
      <w:bookmarkStart w:id="1290" w:name="_Toc429052852"/>
      <w:bookmarkStart w:id="1291" w:name="_Toc428279442"/>
      <w:bookmarkStart w:id="1292" w:name="_Toc428456180"/>
      <w:bookmarkStart w:id="1293" w:name="_Toc428537143"/>
      <w:bookmarkStart w:id="1294" w:name="_Toc428969462"/>
      <w:bookmarkStart w:id="1295" w:name="_Toc429052853"/>
      <w:bookmarkStart w:id="1296" w:name="_Toc428279444"/>
      <w:bookmarkStart w:id="1297" w:name="_Toc428456182"/>
      <w:bookmarkStart w:id="1298" w:name="_Toc428537145"/>
      <w:bookmarkStart w:id="1299" w:name="_Toc428969464"/>
      <w:bookmarkStart w:id="1300" w:name="_Toc429052855"/>
      <w:bookmarkStart w:id="1301" w:name="_Toc428279445"/>
      <w:bookmarkStart w:id="1302" w:name="_Toc428456183"/>
      <w:bookmarkStart w:id="1303" w:name="_Toc428537146"/>
      <w:bookmarkStart w:id="1304" w:name="_Toc428969465"/>
      <w:bookmarkStart w:id="1305" w:name="_Toc429052856"/>
      <w:bookmarkStart w:id="1306" w:name="_Toc428279449"/>
      <w:bookmarkStart w:id="1307" w:name="_Toc428456187"/>
      <w:bookmarkStart w:id="1308" w:name="_Toc428537150"/>
      <w:bookmarkStart w:id="1309" w:name="_Toc428969469"/>
      <w:bookmarkStart w:id="1310" w:name="_Toc429052860"/>
      <w:bookmarkStart w:id="1311" w:name="_Toc428279450"/>
      <w:bookmarkStart w:id="1312" w:name="_Toc428456188"/>
      <w:bookmarkStart w:id="1313" w:name="_Toc428537151"/>
      <w:bookmarkStart w:id="1314" w:name="_Toc428969470"/>
      <w:bookmarkStart w:id="1315" w:name="_Toc429052861"/>
      <w:bookmarkStart w:id="1316" w:name="_Toc428279452"/>
      <w:bookmarkStart w:id="1317" w:name="_Toc428456190"/>
      <w:bookmarkStart w:id="1318" w:name="_Toc428537153"/>
      <w:bookmarkStart w:id="1319" w:name="_Toc428969472"/>
      <w:bookmarkStart w:id="1320" w:name="_Toc429052863"/>
      <w:bookmarkStart w:id="1321" w:name="_Toc428279453"/>
      <w:bookmarkStart w:id="1322" w:name="_Toc428456191"/>
      <w:bookmarkStart w:id="1323" w:name="_Toc428537154"/>
      <w:bookmarkStart w:id="1324" w:name="_Toc428969473"/>
      <w:bookmarkStart w:id="1325" w:name="_Toc429052864"/>
      <w:bookmarkStart w:id="1326" w:name="_Toc428279457"/>
      <w:bookmarkStart w:id="1327" w:name="_Toc428456195"/>
      <w:bookmarkStart w:id="1328" w:name="_Toc428537158"/>
      <w:bookmarkStart w:id="1329" w:name="_Toc428969477"/>
      <w:bookmarkStart w:id="1330" w:name="_Toc429052868"/>
      <w:bookmarkStart w:id="1331" w:name="_Toc428279458"/>
      <w:bookmarkStart w:id="1332" w:name="_Toc428456196"/>
      <w:bookmarkStart w:id="1333" w:name="_Toc428537159"/>
      <w:bookmarkStart w:id="1334" w:name="_Toc428969478"/>
      <w:bookmarkStart w:id="1335" w:name="_Toc429052869"/>
      <w:bookmarkStart w:id="1336" w:name="_Toc428279459"/>
      <w:bookmarkStart w:id="1337" w:name="_Toc428456197"/>
      <w:bookmarkStart w:id="1338" w:name="_Toc428537160"/>
      <w:bookmarkStart w:id="1339" w:name="_Toc428969479"/>
      <w:bookmarkStart w:id="1340" w:name="_Toc429052870"/>
      <w:bookmarkStart w:id="1341" w:name="_Toc428279461"/>
      <w:bookmarkStart w:id="1342" w:name="_Toc428456199"/>
      <w:bookmarkStart w:id="1343" w:name="_Toc428537162"/>
      <w:bookmarkStart w:id="1344" w:name="_Toc428969481"/>
      <w:bookmarkStart w:id="1345" w:name="_Toc429052872"/>
      <w:bookmarkStart w:id="1346" w:name="_Toc428279462"/>
      <w:bookmarkStart w:id="1347" w:name="_Toc428456200"/>
      <w:bookmarkStart w:id="1348" w:name="_Toc428537163"/>
      <w:bookmarkStart w:id="1349" w:name="_Toc428969482"/>
      <w:bookmarkStart w:id="1350" w:name="_Toc429052873"/>
      <w:bookmarkStart w:id="1351" w:name="_Toc428279463"/>
      <w:bookmarkStart w:id="1352" w:name="_Toc428456201"/>
      <w:bookmarkStart w:id="1353" w:name="_Toc428537164"/>
      <w:bookmarkStart w:id="1354" w:name="_Toc428969483"/>
      <w:bookmarkStart w:id="1355" w:name="_Toc429052874"/>
      <w:bookmarkStart w:id="1356" w:name="_Toc428279464"/>
      <w:bookmarkStart w:id="1357" w:name="_Toc428456202"/>
      <w:bookmarkStart w:id="1358" w:name="_Toc428537165"/>
      <w:bookmarkStart w:id="1359" w:name="_Toc428969484"/>
      <w:bookmarkStart w:id="1360" w:name="_Toc429052875"/>
      <w:bookmarkStart w:id="1361" w:name="_Toc428279465"/>
      <w:bookmarkStart w:id="1362" w:name="_Toc428456203"/>
      <w:bookmarkStart w:id="1363" w:name="_Toc428537166"/>
      <w:bookmarkStart w:id="1364" w:name="_Toc428969485"/>
      <w:bookmarkStart w:id="1365" w:name="_Toc429052876"/>
      <w:bookmarkStart w:id="1366" w:name="_Toc428279467"/>
      <w:bookmarkStart w:id="1367" w:name="_Toc428456205"/>
      <w:bookmarkStart w:id="1368" w:name="_Toc428537168"/>
      <w:bookmarkStart w:id="1369" w:name="_Toc428969487"/>
      <w:bookmarkStart w:id="1370" w:name="_Toc429052878"/>
      <w:bookmarkStart w:id="1371" w:name="_Toc428279470"/>
      <w:bookmarkStart w:id="1372" w:name="_Toc428456208"/>
      <w:bookmarkStart w:id="1373" w:name="_Toc428537171"/>
      <w:bookmarkStart w:id="1374" w:name="_Toc428969490"/>
      <w:bookmarkStart w:id="1375" w:name="_Toc429052881"/>
      <w:bookmarkStart w:id="1376" w:name="_Toc428279471"/>
      <w:bookmarkStart w:id="1377" w:name="_Toc428456209"/>
      <w:bookmarkStart w:id="1378" w:name="_Toc428537172"/>
      <w:bookmarkStart w:id="1379" w:name="_Toc428969491"/>
      <w:bookmarkStart w:id="1380" w:name="_Toc429052882"/>
      <w:bookmarkStart w:id="1381" w:name="_Toc428279472"/>
      <w:bookmarkStart w:id="1382" w:name="_Toc428456210"/>
      <w:bookmarkStart w:id="1383" w:name="_Toc428537173"/>
      <w:bookmarkStart w:id="1384" w:name="_Toc428969492"/>
      <w:bookmarkStart w:id="1385" w:name="_Toc429052883"/>
      <w:bookmarkStart w:id="1386" w:name="_Toc428279473"/>
      <w:bookmarkStart w:id="1387" w:name="_Toc428456211"/>
      <w:bookmarkStart w:id="1388" w:name="_Toc428537174"/>
      <w:bookmarkStart w:id="1389" w:name="_Toc428969493"/>
      <w:bookmarkStart w:id="1390" w:name="_Toc429052884"/>
      <w:bookmarkStart w:id="1391" w:name="_Toc428279474"/>
      <w:bookmarkStart w:id="1392" w:name="_Toc428456212"/>
      <w:bookmarkStart w:id="1393" w:name="_Toc428537175"/>
      <w:bookmarkStart w:id="1394" w:name="_Toc428969494"/>
      <w:bookmarkStart w:id="1395" w:name="_Toc429052885"/>
      <w:bookmarkStart w:id="1396" w:name="_Toc428279475"/>
      <w:bookmarkStart w:id="1397" w:name="_Toc428456213"/>
      <w:bookmarkStart w:id="1398" w:name="_Toc428537176"/>
      <w:bookmarkStart w:id="1399" w:name="_Toc428969495"/>
      <w:bookmarkStart w:id="1400" w:name="_Toc429052886"/>
      <w:bookmarkStart w:id="1401" w:name="_Toc428279476"/>
      <w:bookmarkStart w:id="1402" w:name="_Toc428456214"/>
      <w:bookmarkStart w:id="1403" w:name="_Toc428537177"/>
      <w:bookmarkStart w:id="1404" w:name="_Toc428969496"/>
      <w:bookmarkStart w:id="1405" w:name="_Toc429052887"/>
      <w:bookmarkStart w:id="1406" w:name="_Toc428279481"/>
      <w:bookmarkStart w:id="1407" w:name="_Toc428456219"/>
      <w:bookmarkStart w:id="1408" w:name="_Toc428537182"/>
      <w:bookmarkStart w:id="1409" w:name="_Toc428969501"/>
      <w:bookmarkStart w:id="1410" w:name="_Toc429052892"/>
      <w:bookmarkStart w:id="1411" w:name="_Toc428279482"/>
      <w:bookmarkStart w:id="1412" w:name="_Toc428456220"/>
      <w:bookmarkStart w:id="1413" w:name="_Toc428537183"/>
      <w:bookmarkStart w:id="1414" w:name="_Toc428969502"/>
      <w:bookmarkStart w:id="1415" w:name="_Toc429052893"/>
      <w:bookmarkStart w:id="1416" w:name="_Toc428279490"/>
      <w:bookmarkStart w:id="1417" w:name="_Toc428456228"/>
      <w:bookmarkStart w:id="1418" w:name="_Toc428537191"/>
      <w:bookmarkStart w:id="1419" w:name="_Toc428969510"/>
      <w:bookmarkStart w:id="1420" w:name="_Toc429052901"/>
      <w:bookmarkStart w:id="1421" w:name="_Toc428279504"/>
      <w:bookmarkStart w:id="1422" w:name="_Toc428456242"/>
      <w:bookmarkStart w:id="1423" w:name="_Toc428537205"/>
      <w:bookmarkStart w:id="1424" w:name="_Toc428969524"/>
      <w:bookmarkStart w:id="1425" w:name="_Toc429052915"/>
      <w:bookmarkStart w:id="1426" w:name="_Toc428279508"/>
      <w:bookmarkStart w:id="1427" w:name="_Toc428456246"/>
      <w:bookmarkStart w:id="1428" w:name="_Toc428537209"/>
      <w:bookmarkStart w:id="1429" w:name="_Toc428969528"/>
      <w:bookmarkStart w:id="1430" w:name="_Toc429052919"/>
      <w:bookmarkStart w:id="1431" w:name="_Toc428279509"/>
      <w:bookmarkStart w:id="1432" w:name="_Toc428456247"/>
      <w:bookmarkStart w:id="1433" w:name="_Toc428537210"/>
      <w:bookmarkStart w:id="1434" w:name="_Toc428969529"/>
      <w:bookmarkStart w:id="1435" w:name="_Toc429052920"/>
      <w:bookmarkStart w:id="1436" w:name="_Toc428279510"/>
      <w:bookmarkStart w:id="1437" w:name="_Toc428456248"/>
      <w:bookmarkStart w:id="1438" w:name="_Toc428537211"/>
      <w:bookmarkStart w:id="1439" w:name="_Toc428969530"/>
      <w:bookmarkStart w:id="1440" w:name="_Toc429052921"/>
      <w:bookmarkStart w:id="1441" w:name="_Toc428279512"/>
      <w:bookmarkStart w:id="1442" w:name="_Toc428456250"/>
      <w:bookmarkStart w:id="1443" w:name="_Toc428537213"/>
      <w:bookmarkStart w:id="1444" w:name="_Toc428969532"/>
      <w:bookmarkStart w:id="1445" w:name="_Toc429052923"/>
      <w:bookmarkStart w:id="1446" w:name="_Toc428279516"/>
      <w:bookmarkStart w:id="1447" w:name="_Toc428456254"/>
      <w:bookmarkStart w:id="1448" w:name="_Toc428537217"/>
      <w:bookmarkStart w:id="1449" w:name="_Toc428969536"/>
      <w:bookmarkStart w:id="1450" w:name="_Toc429052927"/>
      <w:bookmarkStart w:id="1451" w:name="_Toc428279517"/>
      <w:bookmarkStart w:id="1452" w:name="_Toc428456255"/>
      <w:bookmarkStart w:id="1453" w:name="_Toc428537218"/>
      <w:bookmarkStart w:id="1454" w:name="_Toc428969537"/>
      <w:bookmarkStart w:id="1455" w:name="_Toc429052928"/>
      <w:bookmarkStart w:id="1456" w:name="_Toc428279521"/>
      <w:bookmarkStart w:id="1457" w:name="_Toc428456259"/>
      <w:bookmarkStart w:id="1458" w:name="_Toc428537222"/>
      <w:bookmarkStart w:id="1459" w:name="_Toc428969541"/>
      <w:bookmarkStart w:id="1460" w:name="_Toc429052932"/>
      <w:bookmarkStart w:id="1461" w:name="_Toc428279522"/>
      <w:bookmarkStart w:id="1462" w:name="_Toc428456260"/>
      <w:bookmarkStart w:id="1463" w:name="_Toc428537223"/>
      <w:bookmarkStart w:id="1464" w:name="_Toc428969542"/>
      <w:bookmarkStart w:id="1465" w:name="_Toc429052933"/>
      <w:bookmarkStart w:id="1466" w:name="_Toc428279523"/>
      <w:bookmarkStart w:id="1467" w:name="_Toc428456261"/>
      <w:bookmarkStart w:id="1468" w:name="_Toc428537224"/>
      <w:bookmarkStart w:id="1469" w:name="_Toc428969543"/>
      <w:bookmarkStart w:id="1470" w:name="_Toc429052934"/>
      <w:bookmarkStart w:id="1471" w:name="_Toc428279524"/>
      <w:bookmarkStart w:id="1472" w:name="_Toc428456262"/>
      <w:bookmarkStart w:id="1473" w:name="_Toc428537225"/>
      <w:bookmarkStart w:id="1474" w:name="_Toc428969544"/>
      <w:bookmarkStart w:id="1475" w:name="_Toc429052935"/>
      <w:bookmarkStart w:id="1476" w:name="_Toc428279525"/>
      <w:bookmarkStart w:id="1477" w:name="_Toc428456263"/>
      <w:bookmarkStart w:id="1478" w:name="_Toc428537226"/>
      <w:bookmarkStart w:id="1479" w:name="_Toc428969545"/>
      <w:bookmarkStart w:id="1480" w:name="_Toc429052936"/>
      <w:bookmarkStart w:id="1481" w:name="_Toc428279526"/>
      <w:bookmarkStart w:id="1482" w:name="_Toc428456264"/>
      <w:bookmarkStart w:id="1483" w:name="_Toc428537227"/>
      <w:bookmarkStart w:id="1484" w:name="_Toc428969546"/>
      <w:bookmarkStart w:id="1485" w:name="_Toc429052937"/>
      <w:bookmarkStart w:id="1486" w:name="_Toc413359593"/>
      <w:bookmarkStart w:id="1487" w:name="_Toc3556985"/>
      <w:bookmarkStart w:id="1488" w:name="_Ref27683404"/>
      <w:bookmarkStart w:id="1489" w:name="_Toc27753597"/>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bookmarkEnd w:id="1484"/>
      <w:bookmarkEnd w:id="1485"/>
      <w:r>
        <w:t xml:space="preserve">Definition </w:t>
      </w:r>
      <w:r w:rsidRPr="00287A00">
        <w:rPr>
          <w:szCs w:val="30"/>
        </w:rPr>
        <w:t xml:space="preserve">of </w:t>
      </w:r>
      <w:r w:rsidR="001E6C77">
        <w:rPr>
          <w:szCs w:val="30"/>
        </w:rPr>
        <w:t>e</w:t>
      </w:r>
      <w:r w:rsidR="001E6C77" w:rsidRPr="00287A00">
        <w:rPr>
          <w:szCs w:val="30"/>
        </w:rPr>
        <w:t xml:space="preserve">lement </w:t>
      </w:r>
      <w:r w:rsidRPr="00287A00">
        <w:rPr>
          <w:rFonts w:ascii="Courier New" w:hAnsi="Courier New" w:cs="Courier New"/>
          <w:b w:val="0"/>
          <w:i/>
          <w:szCs w:val="30"/>
        </w:rPr>
        <w:t>&lt;</w:t>
      </w:r>
      <w:proofErr w:type="spellStart"/>
      <w:r w:rsidRPr="00287A00">
        <w:rPr>
          <w:rFonts w:ascii="Courier New" w:hAnsi="Courier New" w:cs="Courier New"/>
          <w:b w:val="0"/>
          <w:i/>
          <w:szCs w:val="30"/>
        </w:rPr>
        <w:t>threaded_connection</w:t>
      </w:r>
      <w:proofErr w:type="spellEnd"/>
      <w:r w:rsidR="00656253">
        <w:rPr>
          <w:rFonts w:ascii="Courier New" w:hAnsi="Courier New" w:cs="Courier New"/>
          <w:b w:val="0"/>
          <w:i/>
          <w:szCs w:val="30"/>
        </w:rPr>
        <w:t>/</w:t>
      </w:r>
      <w:r w:rsidRPr="00287A00">
        <w:rPr>
          <w:rFonts w:ascii="Courier New" w:hAnsi="Courier New" w:cs="Courier New"/>
          <w:b w:val="0"/>
          <w:i/>
          <w:szCs w:val="30"/>
        </w:rPr>
        <w:t>&gt;</w:t>
      </w:r>
      <w:bookmarkEnd w:id="1486"/>
      <w:bookmarkEnd w:id="1487"/>
      <w:bookmarkEnd w:id="1488"/>
      <w:bookmarkEnd w:id="1489"/>
      <w:r w:rsidRPr="00287A00">
        <w:rPr>
          <w:szCs w:val="30"/>
        </w:rPr>
        <w:t xml:space="preserve"> </w:t>
      </w:r>
    </w:p>
    <w:p w14:paraId="6EF8EAAC" w14:textId="77777777" w:rsidR="00245478" w:rsidRDefault="002E60CB" w:rsidP="00245478">
      <w:pPr>
        <w:jc w:val="both"/>
        <w:rPr>
          <w:rFonts w:ascii="Courier New" w:hAnsi="Courier New" w:cs="Courier New"/>
          <w:b/>
          <w:i/>
          <w:sz w:val="18"/>
          <w:szCs w:val="18"/>
        </w:rPr>
      </w:pPr>
      <w:r w:rsidRPr="00491597">
        <w:t>Due to its similar characters, bolts and screws share a couple of common attributes.</w:t>
      </w:r>
      <w:r>
        <w:t xml:space="preserve"> Hence, in order to reduce redundancy, they are subsumed beneath a common, more abstract XML element </w:t>
      </w:r>
      <w:r w:rsidRPr="00F665A9">
        <w:rPr>
          <w:rFonts w:ascii="Courier New" w:hAnsi="Courier New" w:cs="Courier New"/>
          <w:b/>
          <w:i/>
          <w:sz w:val="18"/>
          <w:szCs w:val="18"/>
        </w:rPr>
        <w:t>&lt;</w:t>
      </w:r>
      <w:proofErr w:type="spellStart"/>
      <w:r w:rsidRPr="00F665A9">
        <w:rPr>
          <w:rFonts w:ascii="Courier New" w:hAnsi="Courier New" w:cs="Courier New"/>
          <w:b/>
          <w:i/>
          <w:sz w:val="18"/>
          <w:szCs w:val="18"/>
        </w:rPr>
        <w:t>threaded_connection</w:t>
      </w:r>
      <w:proofErr w:type="spellEnd"/>
      <w:r w:rsidR="00656253">
        <w:rPr>
          <w:rFonts w:ascii="Courier New" w:hAnsi="Courier New" w:cs="Courier New"/>
          <w:b/>
          <w:i/>
          <w:sz w:val="18"/>
          <w:szCs w:val="18"/>
        </w:rPr>
        <w:t>/</w:t>
      </w:r>
      <w:r w:rsidR="00245478">
        <w:rPr>
          <w:rFonts w:ascii="Courier New" w:hAnsi="Courier New" w:cs="Courier New"/>
          <w:b/>
          <w:i/>
          <w:sz w:val="18"/>
          <w:szCs w:val="18"/>
        </w:rPr>
        <w:t>&gt;.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2E60CB" w:rsidRPr="00226A3F" w14:paraId="0DCAF01B" w14:textId="77777777" w:rsidTr="00B82409">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E4FB2A8" w14:textId="77777777" w:rsidR="002E60CB" w:rsidRPr="00226A3F" w:rsidRDefault="002E60CB" w:rsidP="00245478">
            <w:pPr>
              <w:keepNext/>
              <w:rPr>
                <w:b/>
                <w:i/>
              </w:rPr>
            </w:pPr>
            <w:r w:rsidRPr="00226A3F">
              <w:rPr>
                <w:b/>
                <w:i/>
              </w:rPr>
              <w:lastRenderedPageBreak/>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85BFB5"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185314" w14:textId="77777777" w:rsidR="002E60CB" w:rsidRPr="00226A3F" w:rsidRDefault="000E60DF" w:rsidP="0088515B">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037F550" w14:textId="77777777" w:rsidR="002E60CB" w:rsidRPr="00226A3F" w:rsidRDefault="009436D3" w:rsidP="0088515B">
            <w:pPr>
              <w:keepNext/>
              <w:rPr>
                <w:b/>
                <w:i/>
              </w:rPr>
            </w:pPr>
            <w:r w:rsidRPr="00A20C5C">
              <w:rPr>
                <w:b/>
                <w:i/>
              </w:rPr>
              <w:t>Constraint</w:t>
            </w:r>
            <w:r>
              <w:rPr>
                <w:b/>
                <w:i/>
              </w:rPr>
              <w:t xml:space="preserve"> / Remarks</w:t>
            </w:r>
          </w:p>
        </w:tc>
      </w:tr>
      <w:tr w:rsidR="0078646D" w:rsidRPr="00226A3F" w14:paraId="57BBE4A4" w14:textId="77777777" w:rsidTr="00B82409">
        <w:trPr>
          <w:jc w:val="center"/>
        </w:trPr>
        <w:tc>
          <w:tcPr>
            <w:tcW w:w="2111" w:type="dxa"/>
            <w:shd w:val="clear" w:color="auto" w:fill="auto"/>
            <w:vAlign w:val="bottom"/>
          </w:tcPr>
          <w:p w14:paraId="3D6A00D1" w14:textId="77777777" w:rsidR="0078646D" w:rsidRPr="00226A3F" w:rsidRDefault="0078646D" w:rsidP="00245478">
            <w:pPr>
              <w:keepNext/>
              <w:rPr>
                <w:sz w:val="20"/>
                <w:szCs w:val="20"/>
              </w:rPr>
            </w:pPr>
            <w:proofErr w:type="spellStart"/>
            <w:r w:rsidRPr="002F32EF">
              <w:rPr>
                <w:sz w:val="20"/>
                <w:szCs w:val="20"/>
              </w:rPr>
              <w:t>threaded_connection</w:t>
            </w:r>
            <w:proofErr w:type="spellEnd"/>
          </w:p>
        </w:tc>
        <w:tc>
          <w:tcPr>
            <w:tcW w:w="1701" w:type="dxa"/>
            <w:shd w:val="clear" w:color="auto" w:fill="auto"/>
            <w:vAlign w:val="bottom"/>
          </w:tcPr>
          <w:p w14:paraId="26AE36EE" w14:textId="77777777" w:rsidR="0078646D" w:rsidRPr="00226A3F" w:rsidRDefault="0078646D" w:rsidP="0088515B">
            <w:pPr>
              <w:rPr>
                <w:sz w:val="20"/>
                <w:szCs w:val="20"/>
              </w:rPr>
            </w:pPr>
            <w:r w:rsidRPr="00226A3F">
              <w:rPr>
                <w:sz w:val="20"/>
                <w:szCs w:val="20"/>
              </w:rPr>
              <w:t>1</w:t>
            </w:r>
          </w:p>
        </w:tc>
        <w:tc>
          <w:tcPr>
            <w:tcW w:w="1276" w:type="dxa"/>
            <w:shd w:val="clear" w:color="auto" w:fill="auto"/>
            <w:vAlign w:val="bottom"/>
          </w:tcPr>
          <w:p w14:paraId="047E1C9C" w14:textId="77777777" w:rsidR="0078646D" w:rsidRPr="00226A3F" w:rsidRDefault="0078646D" w:rsidP="0088515B">
            <w:pPr>
              <w:rPr>
                <w:sz w:val="20"/>
                <w:szCs w:val="20"/>
              </w:rPr>
            </w:pPr>
            <w:r w:rsidRPr="00226A3F">
              <w:rPr>
                <w:sz w:val="20"/>
                <w:szCs w:val="20"/>
              </w:rPr>
              <w:t>Optional</w:t>
            </w:r>
          </w:p>
        </w:tc>
        <w:tc>
          <w:tcPr>
            <w:tcW w:w="3384" w:type="dxa"/>
            <w:shd w:val="clear" w:color="auto" w:fill="auto"/>
            <w:vAlign w:val="bottom"/>
          </w:tcPr>
          <w:p w14:paraId="751C3F78" w14:textId="77777777" w:rsidR="0078646D" w:rsidRPr="00226A3F" w:rsidRDefault="0078646D" w:rsidP="0088515B">
            <w:pPr>
              <w:rPr>
                <w:sz w:val="20"/>
                <w:szCs w:val="20"/>
              </w:rPr>
            </w:pPr>
            <w:r w:rsidRPr="00226A3F">
              <w:rPr>
                <w:sz w:val="20"/>
                <w:szCs w:val="20"/>
              </w:rPr>
              <w:t>-</w:t>
            </w:r>
          </w:p>
        </w:tc>
      </w:tr>
      <w:tr w:rsidR="0078646D" w:rsidRPr="00226A3F" w14:paraId="5E584215" w14:textId="77777777" w:rsidTr="00B82409">
        <w:trPr>
          <w:jc w:val="center"/>
        </w:trPr>
        <w:tc>
          <w:tcPr>
            <w:tcW w:w="2111" w:type="dxa"/>
            <w:shd w:val="clear" w:color="auto" w:fill="auto"/>
            <w:vAlign w:val="bottom"/>
          </w:tcPr>
          <w:p w14:paraId="5E3F3FC4" w14:textId="77777777" w:rsidR="0078646D" w:rsidRPr="00226A3F" w:rsidRDefault="0078646D" w:rsidP="00245478">
            <w:pPr>
              <w:keepNext/>
              <w:rPr>
                <w:sz w:val="20"/>
                <w:szCs w:val="20"/>
              </w:rPr>
            </w:pPr>
            <w:r w:rsidRPr="00226A3F">
              <w:rPr>
                <w:sz w:val="20"/>
                <w:szCs w:val="20"/>
              </w:rPr>
              <w:t>loc</w:t>
            </w:r>
          </w:p>
        </w:tc>
        <w:tc>
          <w:tcPr>
            <w:tcW w:w="1701" w:type="dxa"/>
            <w:shd w:val="clear" w:color="auto" w:fill="auto"/>
            <w:vAlign w:val="bottom"/>
          </w:tcPr>
          <w:p w14:paraId="3B7E3A64" w14:textId="77777777" w:rsidR="0078646D" w:rsidRPr="00226A3F" w:rsidRDefault="0078646D" w:rsidP="0088515B">
            <w:pPr>
              <w:rPr>
                <w:sz w:val="20"/>
                <w:szCs w:val="20"/>
              </w:rPr>
            </w:pPr>
            <w:r w:rsidRPr="00226A3F">
              <w:rPr>
                <w:sz w:val="20"/>
                <w:szCs w:val="20"/>
              </w:rPr>
              <w:t>1</w:t>
            </w:r>
          </w:p>
        </w:tc>
        <w:tc>
          <w:tcPr>
            <w:tcW w:w="1276" w:type="dxa"/>
            <w:shd w:val="clear" w:color="auto" w:fill="auto"/>
            <w:vAlign w:val="bottom"/>
          </w:tcPr>
          <w:p w14:paraId="7492CF4A" w14:textId="77777777" w:rsidR="0078646D" w:rsidRPr="00226A3F" w:rsidRDefault="0078646D" w:rsidP="0088515B">
            <w:pPr>
              <w:rPr>
                <w:sz w:val="20"/>
                <w:szCs w:val="20"/>
              </w:rPr>
            </w:pPr>
            <w:r w:rsidRPr="00226A3F">
              <w:rPr>
                <w:sz w:val="20"/>
                <w:szCs w:val="20"/>
              </w:rPr>
              <w:t>Required</w:t>
            </w:r>
          </w:p>
        </w:tc>
        <w:tc>
          <w:tcPr>
            <w:tcW w:w="3384" w:type="dxa"/>
            <w:shd w:val="clear" w:color="auto" w:fill="auto"/>
            <w:vAlign w:val="bottom"/>
          </w:tcPr>
          <w:p w14:paraId="3F27363B" w14:textId="77777777" w:rsidR="0078646D" w:rsidRPr="00226A3F" w:rsidRDefault="0078646D" w:rsidP="0088515B">
            <w:pPr>
              <w:rPr>
                <w:sz w:val="20"/>
                <w:szCs w:val="20"/>
              </w:rPr>
            </w:pPr>
            <w:r w:rsidRPr="00226A3F">
              <w:rPr>
                <w:sz w:val="20"/>
                <w:szCs w:val="20"/>
              </w:rPr>
              <w:t>-</w:t>
            </w:r>
          </w:p>
        </w:tc>
      </w:tr>
      <w:tr w:rsidR="0078646D" w:rsidRPr="00226A3F" w14:paraId="5EE12B2A" w14:textId="77777777" w:rsidTr="00B82409">
        <w:trPr>
          <w:jc w:val="center"/>
        </w:trPr>
        <w:tc>
          <w:tcPr>
            <w:tcW w:w="2111" w:type="dxa"/>
            <w:shd w:val="clear" w:color="auto" w:fill="auto"/>
            <w:vAlign w:val="bottom"/>
          </w:tcPr>
          <w:p w14:paraId="7AEC18DC" w14:textId="77777777" w:rsidR="0078646D" w:rsidRPr="00226A3F" w:rsidRDefault="0078646D" w:rsidP="00245478">
            <w:pPr>
              <w:keepNext/>
              <w:rPr>
                <w:sz w:val="20"/>
                <w:szCs w:val="20"/>
              </w:rPr>
            </w:pPr>
            <w:r w:rsidRPr="00226A3F">
              <w:rPr>
                <w:sz w:val="20"/>
                <w:szCs w:val="20"/>
              </w:rPr>
              <w:t>appdata</w:t>
            </w:r>
          </w:p>
        </w:tc>
        <w:tc>
          <w:tcPr>
            <w:tcW w:w="1701" w:type="dxa"/>
            <w:shd w:val="clear" w:color="auto" w:fill="auto"/>
            <w:vAlign w:val="bottom"/>
          </w:tcPr>
          <w:p w14:paraId="4E82AC14" w14:textId="77777777" w:rsidR="0078646D" w:rsidRPr="00226A3F" w:rsidRDefault="0078646D" w:rsidP="0088515B">
            <w:pPr>
              <w:rPr>
                <w:sz w:val="20"/>
                <w:szCs w:val="20"/>
              </w:rPr>
            </w:pPr>
            <w:r w:rsidRPr="00226A3F">
              <w:rPr>
                <w:sz w:val="20"/>
                <w:szCs w:val="20"/>
              </w:rPr>
              <w:t>1</w:t>
            </w:r>
          </w:p>
        </w:tc>
        <w:tc>
          <w:tcPr>
            <w:tcW w:w="1276" w:type="dxa"/>
            <w:shd w:val="clear" w:color="auto" w:fill="auto"/>
            <w:vAlign w:val="bottom"/>
          </w:tcPr>
          <w:p w14:paraId="0610545C" w14:textId="77777777" w:rsidR="0078646D" w:rsidRPr="00226A3F" w:rsidRDefault="0078646D" w:rsidP="0088515B">
            <w:pPr>
              <w:rPr>
                <w:sz w:val="20"/>
                <w:szCs w:val="20"/>
              </w:rPr>
            </w:pPr>
            <w:r w:rsidRPr="00226A3F">
              <w:rPr>
                <w:sz w:val="20"/>
                <w:szCs w:val="20"/>
              </w:rPr>
              <w:t>Optional</w:t>
            </w:r>
          </w:p>
        </w:tc>
        <w:tc>
          <w:tcPr>
            <w:tcW w:w="3384" w:type="dxa"/>
            <w:shd w:val="clear" w:color="auto" w:fill="auto"/>
            <w:vAlign w:val="bottom"/>
          </w:tcPr>
          <w:p w14:paraId="3B80FFC6" w14:textId="77777777" w:rsidR="0078646D" w:rsidRPr="00226A3F" w:rsidRDefault="0078646D" w:rsidP="0088515B">
            <w:pPr>
              <w:rPr>
                <w:sz w:val="20"/>
                <w:szCs w:val="20"/>
              </w:rPr>
            </w:pPr>
            <w:r w:rsidRPr="00226A3F">
              <w:rPr>
                <w:sz w:val="20"/>
                <w:szCs w:val="20"/>
              </w:rPr>
              <w:t>-</w:t>
            </w:r>
          </w:p>
        </w:tc>
      </w:tr>
      <w:tr w:rsidR="008239EA" w:rsidRPr="00226A3F" w14:paraId="43B42648" w14:textId="77777777" w:rsidTr="00B82409">
        <w:trPr>
          <w:jc w:val="center"/>
        </w:trPr>
        <w:tc>
          <w:tcPr>
            <w:tcW w:w="2111" w:type="dxa"/>
            <w:shd w:val="clear" w:color="auto" w:fill="auto"/>
            <w:vAlign w:val="bottom"/>
          </w:tcPr>
          <w:p w14:paraId="7F41DB19" w14:textId="77777777" w:rsidR="008239EA" w:rsidRPr="00226A3F" w:rsidRDefault="008239EA" w:rsidP="00245478">
            <w:pPr>
              <w:keepNext/>
              <w:rPr>
                <w:sz w:val="20"/>
                <w:szCs w:val="20"/>
              </w:rPr>
            </w:pPr>
            <w:proofErr w:type="spellStart"/>
            <w:r>
              <w:rPr>
                <w:sz w:val="20"/>
                <w:szCs w:val="20"/>
              </w:rPr>
              <w:t>femdata</w:t>
            </w:r>
            <w:proofErr w:type="spellEnd"/>
          </w:p>
        </w:tc>
        <w:tc>
          <w:tcPr>
            <w:tcW w:w="1701" w:type="dxa"/>
            <w:shd w:val="clear" w:color="auto" w:fill="auto"/>
            <w:vAlign w:val="bottom"/>
          </w:tcPr>
          <w:p w14:paraId="1C7F3D0E" w14:textId="77777777" w:rsidR="008239EA" w:rsidDel="009050D3" w:rsidRDefault="008239EA" w:rsidP="0088515B">
            <w:pPr>
              <w:rPr>
                <w:sz w:val="20"/>
                <w:szCs w:val="20"/>
              </w:rPr>
            </w:pPr>
            <w:r>
              <w:rPr>
                <w:sz w:val="20"/>
                <w:szCs w:val="20"/>
              </w:rPr>
              <w:t>1</w:t>
            </w:r>
          </w:p>
        </w:tc>
        <w:tc>
          <w:tcPr>
            <w:tcW w:w="1276" w:type="dxa"/>
            <w:shd w:val="clear" w:color="auto" w:fill="auto"/>
            <w:vAlign w:val="bottom"/>
          </w:tcPr>
          <w:p w14:paraId="5855F603" w14:textId="77777777" w:rsidR="008239EA" w:rsidRPr="00226A3F" w:rsidRDefault="008239EA" w:rsidP="0088515B">
            <w:pPr>
              <w:rPr>
                <w:sz w:val="20"/>
                <w:szCs w:val="20"/>
              </w:rPr>
            </w:pPr>
            <w:r>
              <w:rPr>
                <w:sz w:val="20"/>
                <w:szCs w:val="20"/>
              </w:rPr>
              <w:t>Optional</w:t>
            </w:r>
          </w:p>
        </w:tc>
        <w:tc>
          <w:tcPr>
            <w:tcW w:w="3384" w:type="dxa"/>
            <w:shd w:val="clear" w:color="auto" w:fill="auto"/>
            <w:vAlign w:val="bottom"/>
          </w:tcPr>
          <w:p w14:paraId="74CBA635" w14:textId="77777777" w:rsidR="008239EA" w:rsidRPr="00226A3F" w:rsidRDefault="008239EA" w:rsidP="0088515B">
            <w:pPr>
              <w:rPr>
                <w:sz w:val="20"/>
                <w:szCs w:val="20"/>
              </w:rPr>
            </w:pPr>
            <w:r>
              <w:rPr>
                <w:sz w:val="20"/>
                <w:szCs w:val="20"/>
              </w:rPr>
              <w:t>-</w:t>
            </w:r>
          </w:p>
        </w:tc>
      </w:tr>
      <w:tr w:rsidR="0078646D" w:rsidRPr="00226A3F" w14:paraId="1D535AC8" w14:textId="77777777" w:rsidTr="00B82409">
        <w:trPr>
          <w:jc w:val="center"/>
        </w:trPr>
        <w:tc>
          <w:tcPr>
            <w:tcW w:w="2111" w:type="dxa"/>
            <w:shd w:val="clear" w:color="auto" w:fill="auto"/>
          </w:tcPr>
          <w:p w14:paraId="712D68B4" w14:textId="77777777" w:rsidR="0078646D" w:rsidRPr="00226A3F" w:rsidRDefault="0078646D" w:rsidP="00245478">
            <w:pPr>
              <w:keepNext/>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01" w:type="dxa"/>
            <w:shd w:val="clear" w:color="auto" w:fill="auto"/>
          </w:tcPr>
          <w:p w14:paraId="7616A558" w14:textId="77777777" w:rsidR="0078646D" w:rsidRPr="00226A3F" w:rsidRDefault="0078646D" w:rsidP="0088515B">
            <w:pPr>
              <w:rPr>
                <w:sz w:val="20"/>
                <w:szCs w:val="20"/>
              </w:rPr>
            </w:pPr>
            <w:r>
              <w:rPr>
                <w:sz w:val="20"/>
                <w:szCs w:val="20"/>
              </w:rPr>
              <w:t>1</w:t>
            </w:r>
          </w:p>
        </w:tc>
        <w:tc>
          <w:tcPr>
            <w:tcW w:w="1276" w:type="dxa"/>
            <w:shd w:val="clear" w:color="auto" w:fill="auto"/>
          </w:tcPr>
          <w:p w14:paraId="5DD206CB" w14:textId="77777777" w:rsidR="0078646D" w:rsidRPr="00226A3F" w:rsidRDefault="0078646D" w:rsidP="0088515B">
            <w:pPr>
              <w:rPr>
                <w:sz w:val="20"/>
                <w:szCs w:val="20"/>
              </w:rPr>
            </w:pPr>
            <w:r>
              <w:rPr>
                <w:rFonts w:cs="Calibri"/>
                <w:sz w:val="20"/>
                <w:szCs w:val="20"/>
                <w:lang w:eastAsia="en-GB"/>
              </w:rPr>
              <w:t>Optional</w:t>
            </w:r>
          </w:p>
        </w:tc>
        <w:tc>
          <w:tcPr>
            <w:tcW w:w="3384" w:type="dxa"/>
            <w:shd w:val="clear" w:color="auto" w:fill="auto"/>
          </w:tcPr>
          <w:p w14:paraId="5D5B9441" w14:textId="0FBE1F47" w:rsidR="0078646D" w:rsidRPr="00226A3F" w:rsidRDefault="0078646D" w:rsidP="0088515B">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004854">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ins w:id="1490" w:author="Dr. Carsten Franke" w:date="2020-03-09T14:38:00Z">
              <w:r w:rsidR="00004854" w:rsidRPr="00004854">
                <w:rPr>
                  <w:sz w:val="20"/>
                  <w:szCs w:val="20"/>
                </w:rPr>
                <w:t xml:space="preserve">Custom Attributes </w:t>
              </w:r>
              <w:r w:rsidR="00004854" w:rsidRPr="007331A4">
                <w:t>list</w:t>
              </w:r>
            </w:ins>
            <w:del w:id="1491" w:author="Dr. Carsten Franke" w:date="2020-03-09T14:38:00Z">
              <w:r w:rsidR="007E2D34" w:rsidRPr="007E2D34" w:rsidDel="00004854">
                <w:rPr>
                  <w:sz w:val="20"/>
                  <w:szCs w:val="20"/>
                </w:rPr>
                <w:delText xml:space="preserve">Custom Attributes </w:delText>
              </w:r>
              <w:r w:rsidR="007E2D34" w:rsidRPr="007331A4" w:rsidDel="00004854">
                <w:delText>list</w:delText>
              </w:r>
            </w:del>
            <w:r w:rsidRPr="0011095E">
              <w:rPr>
                <w:rFonts w:cs="Calibri"/>
                <w:sz w:val="20"/>
                <w:szCs w:val="20"/>
                <w:lang w:eastAsia="en-GB"/>
              </w:rPr>
              <w:fldChar w:fldCharType="end"/>
            </w:r>
          </w:p>
        </w:tc>
      </w:tr>
    </w:tbl>
    <w:p w14:paraId="21CE63FB" w14:textId="11B96EA2" w:rsidR="001E6C77" w:rsidRPr="00656253" w:rsidRDefault="001E6C77" w:rsidP="00245478">
      <w:pPr>
        <w:pStyle w:val="Beschriftung"/>
        <w:spacing w:before="120"/>
        <w:rPr>
          <w:b w:val="0"/>
          <w:i/>
          <w:kern w:val="22"/>
          <w:sz w:val="22"/>
        </w:rPr>
      </w:pPr>
      <w:bookmarkStart w:id="1492" w:name="_Toc3566457"/>
      <w:bookmarkStart w:id="1493" w:name="_Toc27753823"/>
      <w:r>
        <w:t xml:space="preserve">Table </w:t>
      </w:r>
      <w:ins w:id="1494" w:author="Dr. Carsten Franke" w:date="2020-03-09T16:02:00Z">
        <w:r w:rsidR="001D2A94">
          <w:fldChar w:fldCharType="begin"/>
        </w:r>
        <w:r w:rsidR="001D2A94">
          <w:instrText xml:space="preserve"> SEQ Table \* ARABIC </w:instrText>
        </w:r>
      </w:ins>
      <w:r w:rsidR="001D2A94">
        <w:fldChar w:fldCharType="separate"/>
      </w:r>
      <w:ins w:id="1495" w:author="Dr. Carsten Franke" w:date="2020-03-09T16:02:00Z">
        <w:r w:rsidR="001D2A94">
          <w:rPr>
            <w:noProof/>
          </w:rPr>
          <w:t>49</w:t>
        </w:r>
        <w:r w:rsidR="001D2A94">
          <w:fldChar w:fldCharType="end"/>
        </w:r>
      </w:ins>
      <w:del w:id="1496" w:author="Dr. Carsten Franke" w:date="2020-03-09T16:02:00Z">
        <w:r w:rsidR="00D43112" w:rsidDel="001D2A94">
          <w:fldChar w:fldCharType="begin"/>
        </w:r>
        <w:r w:rsidR="00D43112" w:rsidDel="001D2A94">
          <w:delInstrText xml:space="preserve"> SEQ Table \* ARABIC </w:delInstrText>
        </w:r>
        <w:r w:rsidR="00D43112" w:rsidDel="001D2A94">
          <w:fldChar w:fldCharType="separate"/>
        </w:r>
      </w:del>
      <w:del w:id="1497" w:author="Dr. Carsten Franke" w:date="2020-03-09T14:38:00Z">
        <w:r w:rsidR="007E2D34" w:rsidDel="00004854">
          <w:rPr>
            <w:noProof/>
          </w:rPr>
          <w:delText>48</w:delText>
        </w:r>
      </w:del>
      <w:del w:id="1498" w:author="Dr. Carsten Franke" w:date="2020-03-09T16:02:00Z">
        <w:r w:rsidR="00D43112" w:rsidDel="001D2A94">
          <w:fldChar w:fldCharType="end"/>
        </w:r>
      </w:del>
      <w:r>
        <w:t xml:space="preserve">: </w:t>
      </w:r>
      <w:r w:rsidR="00656253">
        <w:t>Nested e</w:t>
      </w:r>
      <w:r>
        <w:t xml:space="preserve">lements of </w:t>
      </w:r>
      <w:r w:rsidR="001B26A5" w:rsidRPr="003C3D58">
        <w:rPr>
          <w:rStyle w:val="elementdeftypeChar"/>
        </w:rPr>
        <w:t>&lt;connection_0d/&gt;</w:t>
      </w:r>
      <w:r w:rsidR="001B26A5">
        <w:t xml:space="preserve"> for </w:t>
      </w:r>
      <w:r w:rsidR="00245478" w:rsidRPr="00656253">
        <w:rPr>
          <w:rStyle w:val="elementdeftypeChar"/>
          <w:b/>
        </w:rPr>
        <w:t>&lt;</w:t>
      </w:r>
      <w:proofErr w:type="spellStart"/>
      <w:r w:rsidR="00656253" w:rsidRPr="00656253">
        <w:rPr>
          <w:rStyle w:val="elementdeftypeChar"/>
          <w:b/>
        </w:rPr>
        <w:t>threaded_connection</w:t>
      </w:r>
      <w:proofErr w:type="spellEnd"/>
      <w:r w:rsidR="00656253" w:rsidRPr="00656253">
        <w:rPr>
          <w:rStyle w:val="elementdeftypeChar"/>
          <w:b/>
        </w:rPr>
        <w:t>/</w:t>
      </w:r>
      <w:r w:rsidR="00245478" w:rsidRPr="00656253">
        <w:rPr>
          <w:rStyle w:val="elementdeftypeChar"/>
          <w:b/>
        </w:rPr>
        <w:t>&gt;</w:t>
      </w:r>
      <w:bookmarkEnd w:id="1492"/>
      <w:bookmarkEnd w:id="1493"/>
    </w:p>
    <w:p w14:paraId="05DE45F1" w14:textId="77777777" w:rsidR="002E60CB" w:rsidRPr="00226A3F" w:rsidRDefault="002E60CB" w:rsidP="002E60CB">
      <w:pPr>
        <w:pStyle w:val="berschrift5"/>
        <w:keepNext/>
        <w:spacing w:before="120" w:after="120"/>
        <w:rPr>
          <w:kern w:val="22"/>
        </w:rPr>
      </w:pPr>
      <w:r w:rsidRPr="00226A3F">
        <w:rPr>
          <w:kern w:val="22"/>
        </w:rPr>
        <w:t xml:space="preserve">Element </w:t>
      </w:r>
      <w:r w:rsidR="00194316">
        <w:rPr>
          <w:kern w:val="22"/>
        </w:rPr>
        <w:t>"</w:t>
      </w:r>
      <w:proofErr w:type="spellStart"/>
      <w:r w:rsidRPr="00226A3F">
        <w:rPr>
          <w:kern w:val="22"/>
        </w:rPr>
        <w:t>loc</w:t>
      </w:r>
      <w:proofErr w:type="spellEnd"/>
      <w:r w:rsidR="00194316">
        <w:rPr>
          <w:kern w:val="22"/>
        </w:rPr>
        <w:t>"</w:t>
      </w:r>
    </w:p>
    <w:p w14:paraId="3B2DD30B" w14:textId="03746D65" w:rsidR="002E60CB" w:rsidRPr="00DA6777" w:rsidRDefault="00DA6777" w:rsidP="002E60CB">
      <w:pPr>
        <w:spacing w:before="120"/>
        <w:rPr>
          <w:szCs w:val="22"/>
        </w:rPr>
      </w:pPr>
      <w:r w:rsidRPr="00DA6777">
        <w:rPr>
          <w:szCs w:val="22"/>
        </w:rPr>
        <w:t>The syntax of t</w:t>
      </w:r>
      <w:r w:rsidR="00E86141">
        <w:rPr>
          <w:szCs w:val="22"/>
        </w:rPr>
        <w:t>his</w:t>
      </w:r>
      <w:r w:rsidR="002E60CB" w:rsidRPr="00DA6777">
        <w:rPr>
          <w:szCs w:val="22"/>
        </w:rPr>
        <w:t xml:space="preserve"> element is described in </w:t>
      </w:r>
      <w:r w:rsidR="00E86141">
        <w:rPr>
          <w:szCs w:val="22"/>
        </w:rPr>
        <w:t xml:space="preserve">the corresponding </w:t>
      </w:r>
      <w:r w:rsidR="00081D9A">
        <w:rPr>
          <w:szCs w:val="22"/>
        </w:rPr>
        <w:t xml:space="preserve">section </w:t>
      </w:r>
      <w:r w:rsidR="00081D9A">
        <w:rPr>
          <w:szCs w:val="22"/>
        </w:rPr>
        <w:fldChar w:fldCharType="begin"/>
      </w:r>
      <w:r w:rsidR="00081D9A">
        <w:rPr>
          <w:szCs w:val="22"/>
        </w:rPr>
        <w:instrText xml:space="preserve"> REF _Ref414563154 \r \h </w:instrText>
      </w:r>
      <w:r w:rsidR="00081D9A">
        <w:rPr>
          <w:szCs w:val="22"/>
        </w:rPr>
      </w:r>
      <w:r w:rsidR="00081D9A">
        <w:rPr>
          <w:szCs w:val="22"/>
        </w:rPr>
        <w:fldChar w:fldCharType="separate"/>
      </w:r>
      <w:r w:rsidR="00004854">
        <w:rPr>
          <w:szCs w:val="22"/>
        </w:rPr>
        <w:t>7.1.2</w:t>
      </w:r>
      <w:r w:rsidR="00081D9A">
        <w:rPr>
          <w:szCs w:val="22"/>
        </w:rPr>
        <w:fldChar w:fldCharType="end"/>
      </w:r>
      <w:r w:rsidR="00656253">
        <w:rPr>
          <w:szCs w:val="22"/>
        </w:rPr>
        <w:t xml:space="preserve"> </w:t>
      </w:r>
      <w:r w:rsidR="00656253">
        <w:rPr>
          <w:szCs w:val="22"/>
        </w:rPr>
        <w:fldChar w:fldCharType="begin"/>
      </w:r>
      <w:r w:rsidR="00656253">
        <w:rPr>
          <w:szCs w:val="22"/>
        </w:rPr>
        <w:instrText xml:space="preserve"> REF _Ref414563154 \h </w:instrText>
      </w:r>
      <w:r w:rsidR="00656253">
        <w:rPr>
          <w:szCs w:val="22"/>
        </w:rPr>
      </w:r>
      <w:r w:rsidR="00656253">
        <w:rPr>
          <w:szCs w:val="22"/>
        </w:rPr>
        <w:fldChar w:fldCharType="separate"/>
      </w:r>
      <w:r w:rsidR="00004854" w:rsidRPr="007055D9">
        <w:t>Location</w:t>
      </w:r>
      <w:r w:rsidR="00656253">
        <w:rPr>
          <w:szCs w:val="22"/>
        </w:rPr>
        <w:fldChar w:fldCharType="end"/>
      </w:r>
      <w:r w:rsidR="00E86141">
        <w:rPr>
          <w:szCs w:val="22"/>
        </w:rPr>
        <w:t>.</w:t>
      </w:r>
    </w:p>
    <w:p w14:paraId="68061214" w14:textId="77777777" w:rsidR="002E60CB" w:rsidRPr="00226A3F" w:rsidRDefault="002E60CB" w:rsidP="002E60CB">
      <w:pPr>
        <w:pStyle w:val="Formatvorlageberschrift5BlockUnterschneidungab11pt"/>
        <w:keepNext/>
        <w:jc w:val="left"/>
        <w:rPr>
          <w:rFonts w:cs="Calibri"/>
          <w:kern w:val="22"/>
          <w:lang w:val="en-US" w:eastAsia="zh-CN"/>
        </w:rPr>
      </w:pPr>
      <w:r w:rsidRPr="00226A3F">
        <w:rPr>
          <w:kern w:val="22"/>
        </w:rPr>
        <w:t xml:space="preserve">Element </w:t>
      </w:r>
      <w:r w:rsidR="00194316">
        <w:rPr>
          <w:kern w:val="22"/>
        </w:rPr>
        <w:t>"</w:t>
      </w:r>
      <w:r w:rsidRPr="00226A3F">
        <w:rPr>
          <w:kern w:val="22"/>
        </w:rPr>
        <w:t>appdata</w:t>
      </w:r>
      <w:r w:rsidR="00194316">
        <w:rPr>
          <w:kern w:val="22"/>
        </w:rPr>
        <w:t>"</w:t>
      </w:r>
    </w:p>
    <w:p w14:paraId="4BF0753D" w14:textId="14D38AEA" w:rsidR="002E60CB" w:rsidRDefault="002E60CB" w:rsidP="002E60CB">
      <w:pPr>
        <w:spacing w:before="120"/>
      </w:pPr>
      <w:r w:rsidRPr="00DA6777">
        <w:rPr>
          <w:szCs w:val="22"/>
        </w:rPr>
        <w:t xml:space="preserve">This follows the same syntax as defined in </w:t>
      </w:r>
      <w:r w:rsidR="00081D9A">
        <w:rPr>
          <w:szCs w:val="22"/>
        </w:rPr>
        <w:t xml:space="preserve">section </w:t>
      </w:r>
      <w:r w:rsidR="00081D9A">
        <w:rPr>
          <w:szCs w:val="22"/>
        </w:rPr>
        <w:fldChar w:fldCharType="begin"/>
      </w:r>
      <w:r w:rsidR="00081D9A">
        <w:rPr>
          <w:szCs w:val="22"/>
        </w:rPr>
        <w:instrText xml:space="preserve"> REF _Ref414563183 \r \h </w:instrText>
      </w:r>
      <w:r w:rsidR="00081D9A">
        <w:rPr>
          <w:szCs w:val="22"/>
        </w:rPr>
      </w:r>
      <w:r w:rsidR="00081D9A">
        <w:rPr>
          <w:szCs w:val="22"/>
        </w:rPr>
        <w:fldChar w:fldCharType="separate"/>
      </w:r>
      <w:r w:rsidR="00004854">
        <w:rPr>
          <w:szCs w:val="22"/>
        </w:rPr>
        <w:t>5.2.1</w:t>
      </w:r>
      <w:r w:rsidR="00081D9A">
        <w:rPr>
          <w:szCs w:val="22"/>
        </w:rPr>
        <w:fldChar w:fldCharType="end"/>
      </w:r>
      <w:r w:rsidR="00081D9A">
        <w:t> </w:t>
      </w:r>
      <w:r w:rsidR="00656253">
        <w:fldChar w:fldCharType="begin"/>
      </w:r>
      <w:r w:rsidR="00656253">
        <w:instrText xml:space="preserve"> REF _Ref428530906 \h  \* MERGEFORMAT </w:instrText>
      </w:r>
      <w:r w:rsidR="00656253">
        <w:fldChar w:fldCharType="separate"/>
      </w:r>
      <w:ins w:id="1499" w:author="Dr. Carsten Franke" w:date="2020-03-09T14:38:00Z">
        <w:r w:rsidR="00004854" w:rsidRPr="007055D9">
          <w:t xml:space="preserve">User Specific Data </w:t>
        </w:r>
        <w:r w:rsidR="00004854" w:rsidRPr="00004854">
          <w:rPr>
            <w:rStyle w:val="elementdeftypeChar"/>
          </w:rPr>
          <w:t>&lt;appdata&gt;</w:t>
        </w:r>
      </w:ins>
      <w:del w:id="1500" w:author="Dr. Carsten Franke" w:date="2020-03-09T14:38:00Z">
        <w:r w:rsidR="007E2D34" w:rsidRPr="007055D9" w:rsidDel="00004854">
          <w:delText xml:space="preserve">User Specific Data </w:delText>
        </w:r>
        <w:r w:rsidR="007E2D34" w:rsidRPr="007E2D34" w:rsidDel="00004854">
          <w:rPr>
            <w:rStyle w:val="elementdeftypeChar"/>
          </w:rPr>
          <w:delText>&lt;appdata&gt;</w:delText>
        </w:r>
      </w:del>
      <w:r w:rsidR="00656253">
        <w:fldChar w:fldCharType="end"/>
      </w:r>
      <w:r w:rsidR="00656253">
        <w:t>.</w:t>
      </w:r>
    </w:p>
    <w:p w14:paraId="62CE752F" w14:textId="77777777" w:rsidR="00E915E1" w:rsidRPr="00226A3F" w:rsidRDefault="00E915E1" w:rsidP="00E915E1">
      <w:pPr>
        <w:pStyle w:val="Formatvorlageberschrift5BlockUnterschneidungab11pt"/>
        <w:keepNext/>
        <w:jc w:val="left"/>
        <w:rPr>
          <w:rFonts w:cs="Calibri"/>
          <w:kern w:val="22"/>
          <w:lang w:val="en-US" w:eastAsia="zh-CN"/>
        </w:rPr>
      </w:pPr>
      <w:r>
        <w:rPr>
          <w:kern w:val="22"/>
        </w:rPr>
        <w:t xml:space="preserve">Element </w:t>
      </w:r>
      <w:r w:rsidR="00194316">
        <w:rPr>
          <w:kern w:val="22"/>
        </w:rPr>
        <w:t>"</w:t>
      </w:r>
      <w:proofErr w:type="spellStart"/>
      <w:r>
        <w:rPr>
          <w:kern w:val="22"/>
          <w:lang w:val="en-US"/>
        </w:rPr>
        <w:t>fem</w:t>
      </w:r>
      <w:proofErr w:type="spellEnd"/>
      <w:r w:rsidRPr="00226A3F">
        <w:rPr>
          <w:kern w:val="22"/>
        </w:rPr>
        <w:t>data</w:t>
      </w:r>
      <w:r w:rsidR="00194316">
        <w:rPr>
          <w:kern w:val="22"/>
        </w:rPr>
        <w:t>"</w:t>
      </w:r>
    </w:p>
    <w:p w14:paraId="2572659E" w14:textId="77777777" w:rsidR="00E915E1" w:rsidRDefault="00E915E1" w:rsidP="00E915E1">
      <w:pPr>
        <w:spacing w:before="120"/>
        <w:rPr>
          <w:szCs w:val="22"/>
        </w:rPr>
      </w:pPr>
      <w:r w:rsidRPr="00DA6777">
        <w:rPr>
          <w:szCs w:val="22"/>
        </w:rPr>
        <w:t xml:space="preserve">This follows the same syntax as defined in </w:t>
      </w:r>
      <w:r>
        <w:rPr>
          <w:szCs w:val="22"/>
        </w:rPr>
        <w:t xml:space="preserve">section </w:t>
      </w:r>
      <w:hyperlink w:anchor="_Finite_Element_Specific" w:history="1">
        <w:r w:rsidRPr="00E915E1">
          <w:rPr>
            <w:rStyle w:val="Hyperlink"/>
            <w:szCs w:val="22"/>
          </w:rPr>
          <w:t xml:space="preserve">5.2.2 Finite Element Specific Data </w:t>
        </w:r>
        <w:r w:rsidRPr="00E915E1">
          <w:rPr>
            <w:rStyle w:val="elementdeftypeChar"/>
          </w:rPr>
          <w:t>&lt;</w:t>
        </w:r>
        <w:proofErr w:type="spellStart"/>
        <w:r w:rsidRPr="00E915E1">
          <w:rPr>
            <w:rStyle w:val="elementdeftypeChar"/>
          </w:rPr>
          <w:t>femdata</w:t>
        </w:r>
        <w:proofErr w:type="spellEnd"/>
        <w:r w:rsidRPr="00E915E1">
          <w:rPr>
            <w:rStyle w:val="elementdeftypeChar"/>
          </w:rPr>
          <w:t>&gt;</w:t>
        </w:r>
      </w:hyperlink>
      <w:r>
        <w:t>.</w:t>
      </w:r>
    </w:p>
    <w:p w14:paraId="30B11433" w14:textId="77777777" w:rsidR="00E86141" w:rsidRPr="00DA6777" w:rsidRDefault="00E86141" w:rsidP="00D05623">
      <w:pPr>
        <w:keepNext/>
        <w:spacing w:before="240" w:after="60"/>
        <w:rPr>
          <w:szCs w:val="22"/>
        </w:rPr>
      </w:pPr>
      <w:r w:rsidRPr="00E86141">
        <w:rPr>
          <w:b/>
          <w:bCs/>
          <w:i/>
          <w:iCs/>
          <w:kern w:val="22"/>
          <w:sz w:val="24"/>
          <w:szCs w:val="20"/>
          <w:lang w:val="x-none"/>
        </w:rPr>
        <w:t xml:space="preserve">Element </w:t>
      </w:r>
      <w:r w:rsidR="00194316">
        <w:rPr>
          <w:b/>
          <w:bCs/>
          <w:i/>
          <w:iCs/>
          <w:kern w:val="22"/>
          <w:sz w:val="24"/>
          <w:szCs w:val="20"/>
          <w:lang w:val="x-none"/>
        </w:rPr>
        <w:t>"</w:t>
      </w:r>
      <w:r w:rsidRPr="00E86141">
        <w:t xml:space="preserve"> </w:t>
      </w:r>
      <w:proofErr w:type="spellStart"/>
      <w:r w:rsidRPr="00E86141">
        <w:rPr>
          <w:b/>
          <w:bCs/>
          <w:i/>
          <w:iCs/>
          <w:kern w:val="22"/>
          <w:sz w:val="24"/>
          <w:szCs w:val="20"/>
          <w:lang w:val="x-none"/>
        </w:rPr>
        <w:t>threaded_connection</w:t>
      </w:r>
      <w:proofErr w:type="spellEnd"/>
      <w:r w:rsidR="00194316">
        <w:rPr>
          <w:b/>
          <w:bCs/>
          <w:i/>
          <w:iCs/>
          <w:kern w:val="22"/>
          <w:sz w:val="24"/>
          <w:szCs w:val="20"/>
          <w:lang w:val="x-none"/>
        </w:rPr>
        <w:t>"</w:t>
      </w:r>
    </w:p>
    <w:p w14:paraId="1460AC0A" w14:textId="77777777" w:rsidR="002E60CB" w:rsidRPr="00226A3F" w:rsidRDefault="002E60CB" w:rsidP="00D05623">
      <w:pPr>
        <w:keepNext/>
        <w:spacing w:before="120"/>
      </w:pPr>
      <w:r w:rsidRPr="00226A3F">
        <w:t xml:space="preserve">XML specification of </w:t>
      </w:r>
      <w:r w:rsidRPr="00226A3F">
        <w:rPr>
          <w:rFonts w:ascii="Courier New" w:hAnsi="Courier New" w:cs="Courier New"/>
          <w:b/>
          <w:i/>
          <w:sz w:val="18"/>
          <w:szCs w:val="18"/>
        </w:rPr>
        <w:t>&lt;</w:t>
      </w:r>
      <w:proofErr w:type="spellStart"/>
      <w:r w:rsidRPr="00F665A9">
        <w:rPr>
          <w:rFonts w:ascii="Courier New" w:hAnsi="Courier New" w:cs="Courier New"/>
          <w:b/>
          <w:i/>
          <w:sz w:val="18"/>
          <w:szCs w:val="18"/>
        </w:rPr>
        <w:t>threaded_connection</w:t>
      </w:r>
      <w:proofErr w:type="spellEnd"/>
      <w:r w:rsidR="00656253">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element</w:t>
      </w:r>
      <w:r w:rsidR="0065637D">
        <w:rPr>
          <w:rFonts w:cs="Courier New"/>
          <w:szCs w:val="22"/>
        </w:rPr>
        <w:t xml:space="preserve"> with the following attributes</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135"/>
        <w:gridCol w:w="1418"/>
        <w:gridCol w:w="1417"/>
        <w:gridCol w:w="1058"/>
        <w:gridCol w:w="2492"/>
      </w:tblGrid>
      <w:tr w:rsidR="002E60CB" w:rsidRPr="000F7EEA" w14:paraId="63E0B565" w14:textId="77777777" w:rsidTr="00AD13B9">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5BB4C85C" w14:textId="77777777" w:rsidR="002E60CB" w:rsidRPr="00AD13B9" w:rsidRDefault="002E60CB" w:rsidP="0088515B">
            <w:pPr>
              <w:keepNext/>
              <w:suppressAutoHyphens/>
              <w:rPr>
                <w:rFonts w:cs="Calibri"/>
                <w:b/>
                <w:i/>
                <w:sz w:val="20"/>
                <w:lang w:eastAsia="zh-CN"/>
              </w:rPr>
            </w:pPr>
            <w:r w:rsidRPr="00AD13B9">
              <w:rPr>
                <w:b/>
                <w:i/>
                <w:sz w:val="20"/>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41774B43" w14:textId="77777777" w:rsidR="002E60CB" w:rsidRPr="00AD13B9" w:rsidRDefault="002E60CB" w:rsidP="0088515B">
            <w:pPr>
              <w:keepNext/>
              <w:suppressAutoHyphens/>
              <w:rPr>
                <w:rFonts w:cs="Calibri"/>
                <w:b/>
                <w:i/>
                <w:sz w:val="20"/>
                <w:lang w:eastAsia="zh-CN"/>
              </w:rPr>
            </w:pPr>
            <w:r w:rsidRPr="00AD13B9">
              <w:rPr>
                <w:b/>
                <w:i/>
                <w:sz w:val="20"/>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188F1B04" w14:textId="77777777" w:rsidR="002E60CB" w:rsidRPr="00AD13B9" w:rsidRDefault="002E60CB" w:rsidP="0088515B">
            <w:pPr>
              <w:keepNext/>
              <w:suppressAutoHyphens/>
              <w:rPr>
                <w:rFonts w:cs="Calibri"/>
                <w:b/>
                <w:i/>
                <w:sz w:val="20"/>
                <w:lang w:eastAsia="zh-CN"/>
              </w:rPr>
            </w:pPr>
            <w:r w:rsidRPr="00AD13B9">
              <w:rPr>
                <w:b/>
                <w:i/>
                <w:sz w:val="20"/>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450C1B7B" w14:textId="77777777" w:rsidR="002E60CB" w:rsidRPr="00AD13B9" w:rsidRDefault="000E60DF" w:rsidP="0088515B">
            <w:pPr>
              <w:keepNext/>
              <w:suppressAutoHyphens/>
              <w:rPr>
                <w:rFonts w:cs="Calibri"/>
                <w:b/>
                <w:i/>
                <w:sz w:val="20"/>
                <w:lang w:eastAsia="zh-CN"/>
              </w:rPr>
            </w:pPr>
            <w:r>
              <w:rPr>
                <w:b/>
                <w:i/>
                <w:sz w:val="20"/>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C870BE8" w14:textId="77777777" w:rsidR="002E60CB" w:rsidRPr="00AD13B9" w:rsidRDefault="002E60CB" w:rsidP="0088515B">
            <w:pPr>
              <w:keepNext/>
              <w:suppressAutoHyphens/>
              <w:rPr>
                <w:rFonts w:cs="Calibri"/>
                <w:sz w:val="20"/>
                <w:lang w:eastAsia="zh-CN"/>
              </w:rPr>
            </w:pPr>
            <w:r w:rsidRPr="00AD13B9">
              <w:rPr>
                <w:b/>
                <w:i/>
                <w:sz w:val="20"/>
              </w:rPr>
              <w:t>Constraints / Remarks</w:t>
            </w:r>
          </w:p>
        </w:tc>
      </w:tr>
      <w:tr w:rsidR="002E60CB" w:rsidRPr="000F7EEA" w14:paraId="3E766F1D" w14:textId="77777777" w:rsidTr="00AD13B9">
        <w:trPr>
          <w:cantSplit/>
          <w:jc w:val="center"/>
        </w:trPr>
        <w:tc>
          <w:tcPr>
            <w:tcW w:w="2135" w:type="dxa"/>
            <w:tcBorders>
              <w:top w:val="dotted" w:sz="4" w:space="0" w:color="000000"/>
              <w:left w:val="single" w:sz="8" w:space="0" w:color="000000"/>
              <w:bottom w:val="dotted" w:sz="4" w:space="0" w:color="000000"/>
              <w:right w:val="nil"/>
            </w:tcBorders>
            <w:hideMark/>
          </w:tcPr>
          <w:p w14:paraId="3E9BD61B" w14:textId="77777777" w:rsidR="002E60CB" w:rsidRPr="00AD13B9" w:rsidRDefault="002E60CB" w:rsidP="0088515B">
            <w:pPr>
              <w:suppressAutoHyphens/>
              <w:rPr>
                <w:rFonts w:cs="Calibri"/>
                <w:sz w:val="18"/>
                <w:szCs w:val="18"/>
                <w:lang w:eastAsia="zh-CN"/>
              </w:rPr>
            </w:pPr>
            <w:r w:rsidRPr="00AD13B9">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7B71B1A8"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53B970CB" w14:textId="77777777" w:rsidR="002E60CB" w:rsidRPr="00AD13B9" w:rsidRDefault="002E60CB" w:rsidP="0088515B">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0C28F1D8"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19D293A2" w14:textId="77777777" w:rsidR="002E60CB" w:rsidRPr="00AD13B9" w:rsidRDefault="002E60CB" w:rsidP="0088515B">
            <w:pPr>
              <w:suppressAutoHyphens/>
              <w:rPr>
                <w:rFonts w:cs="Calibri"/>
                <w:sz w:val="18"/>
                <w:szCs w:val="18"/>
                <w:lang w:eastAsia="zh-CN"/>
              </w:rPr>
            </w:pPr>
          </w:p>
        </w:tc>
      </w:tr>
      <w:tr w:rsidR="002E60CB" w:rsidRPr="000F7EEA" w14:paraId="6C04E5DE"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60918D64" w14:textId="77777777" w:rsidR="002E60CB" w:rsidRPr="00AD13B9" w:rsidRDefault="002E60CB" w:rsidP="0088515B">
            <w:pPr>
              <w:suppressAutoHyphens/>
              <w:rPr>
                <w:sz w:val="18"/>
                <w:szCs w:val="18"/>
              </w:rPr>
            </w:pPr>
            <w:r w:rsidRPr="00AD13B9">
              <w:rPr>
                <w:sz w:val="18"/>
                <w:szCs w:val="18"/>
              </w:rPr>
              <w:t>length</w:t>
            </w:r>
          </w:p>
        </w:tc>
        <w:tc>
          <w:tcPr>
            <w:tcW w:w="1418" w:type="dxa"/>
            <w:tcBorders>
              <w:top w:val="dotted" w:sz="4" w:space="0" w:color="000000"/>
              <w:left w:val="single" w:sz="4" w:space="0" w:color="000000"/>
              <w:bottom w:val="dotted" w:sz="4" w:space="0" w:color="000000"/>
              <w:right w:val="nil"/>
            </w:tcBorders>
          </w:tcPr>
          <w:p w14:paraId="4AEA17B5"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19C678E"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383D5C2C"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505D68F" w14:textId="77777777" w:rsidR="002E60CB" w:rsidRPr="00AD13B9" w:rsidRDefault="002E60CB" w:rsidP="0088515B">
            <w:pPr>
              <w:suppressAutoHyphens/>
              <w:rPr>
                <w:sz w:val="18"/>
                <w:szCs w:val="18"/>
              </w:rPr>
            </w:pPr>
            <w:r w:rsidRPr="00AD13B9">
              <w:rPr>
                <w:sz w:val="18"/>
                <w:szCs w:val="18"/>
              </w:rPr>
              <w:t>-</w:t>
            </w:r>
          </w:p>
        </w:tc>
      </w:tr>
      <w:tr w:rsidR="002E60CB" w:rsidRPr="000F7EEA" w14:paraId="766EF72C"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12F35F27" w14:textId="77777777" w:rsidR="002E60CB" w:rsidRPr="00AD13B9" w:rsidRDefault="002E60CB" w:rsidP="0088515B">
            <w:pPr>
              <w:suppressAutoHyphens/>
              <w:rPr>
                <w:sz w:val="18"/>
                <w:szCs w:val="18"/>
              </w:rPr>
            </w:pPr>
            <w:proofErr w:type="spellStart"/>
            <w:r w:rsidRPr="00AD13B9">
              <w:rPr>
                <w:sz w:val="18"/>
                <w:szCs w:val="18"/>
              </w:rPr>
              <w:t>thread_length</w:t>
            </w:r>
            <w:proofErr w:type="spellEnd"/>
          </w:p>
        </w:tc>
        <w:tc>
          <w:tcPr>
            <w:tcW w:w="1418" w:type="dxa"/>
            <w:tcBorders>
              <w:top w:val="dotted" w:sz="4" w:space="0" w:color="000000"/>
              <w:left w:val="single" w:sz="4" w:space="0" w:color="000000"/>
              <w:bottom w:val="dotted" w:sz="4" w:space="0" w:color="000000"/>
              <w:right w:val="nil"/>
            </w:tcBorders>
          </w:tcPr>
          <w:p w14:paraId="1D96050E"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F4CB22B"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5C5BEB6B"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D6352DE" w14:textId="77777777" w:rsidR="002E60CB" w:rsidRPr="00AD13B9" w:rsidRDefault="002E60CB" w:rsidP="0088515B">
            <w:pPr>
              <w:suppressAutoHyphens/>
              <w:rPr>
                <w:sz w:val="18"/>
                <w:szCs w:val="18"/>
              </w:rPr>
            </w:pPr>
            <w:r w:rsidRPr="00AD13B9">
              <w:rPr>
                <w:sz w:val="18"/>
                <w:szCs w:val="18"/>
              </w:rPr>
              <w:t xml:space="preserve">length ≥ </w:t>
            </w:r>
            <w:proofErr w:type="spellStart"/>
            <w:r w:rsidRPr="00AD13B9">
              <w:rPr>
                <w:sz w:val="18"/>
                <w:szCs w:val="18"/>
              </w:rPr>
              <w:t>thread_length</w:t>
            </w:r>
            <w:proofErr w:type="spellEnd"/>
          </w:p>
        </w:tc>
      </w:tr>
      <w:tr w:rsidR="002E60CB" w:rsidRPr="000F7EEA" w14:paraId="07A31978" w14:textId="77777777" w:rsidTr="00AD13B9">
        <w:trPr>
          <w:cantSplit/>
          <w:jc w:val="center"/>
        </w:trPr>
        <w:tc>
          <w:tcPr>
            <w:tcW w:w="2135" w:type="dxa"/>
            <w:tcBorders>
              <w:top w:val="dotted" w:sz="4" w:space="0" w:color="000000"/>
              <w:left w:val="single" w:sz="8" w:space="0" w:color="000000"/>
              <w:bottom w:val="dotted" w:sz="4" w:space="0" w:color="000000"/>
              <w:right w:val="nil"/>
            </w:tcBorders>
            <w:hideMark/>
          </w:tcPr>
          <w:p w14:paraId="1A0D3BBD" w14:textId="77777777" w:rsidR="002E60CB" w:rsidRPr="00AD13B9" w:rsidRDefault="002E60CB" w:rsidP="0088515B">
            <w:pPr>
              <w:suppressAutoHyphens/>
              <w:rPr>
                <w:rFonts w:cs="Calibri"/>
                <w:sz w:val="18"/>
                <w:szCs w:val="18"/>
                <w:lang w:eastAsia="zh-CN"/>
              </w:rPr>
            </w:pPr>
            <w:proofErr w:type="spellStart"/>
            <w:r w:rsidRPr="00AD13B9">
              <w:rPr>
                <w:sz w:val="18"/>
                <w:szCs w:val="18"/>
              </w:rPr>
              <w:t>head_diameter</w:t>
            </w:r>
            <w:proofErr w:type="spellEnd"/>
          </w:p>
        </w:tc>
        <w:tc>
          <w:tcPr>
            <w:tcW w:w="1418" w:type="dxa"/>
            <w:tcBorders>
              <w:top w:val="dotted" w:sz="4" w:space="0" w:color="000000"/>
              <w:left w:val="single" w:sz="4" w:space="0" w:color="000000"/>
              <w:bottom w:val="dotted" w:sz="4" w:space="0" w:color="000000"/>
              <w:right w:val="nil"/>
            </w:tcBorders>
            <w:hideMark/>
          </w:tcPr>
          <w:p w14:paraId="08B972BE"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4D739586" w14:textId="77777777" w:rsidR="002E60CB" w:rsidRPr="00AD13B9" w:rsidRDefault="002E60CB" w:rsidP="0088515B">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663C1FDA"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2B9ED6CC" w14:textId="77777777" w:rsidR="002E60CB" w:rsidRPr="00AD13B9" w:rsidRDefault="002E60CB" w:rsidP="0088515B">
            <w:pPr>
              <w:suppressAutoHyphens/>
              <w:rPr>
                <w:rFonts w:cs="Calibri"/>
                <w:sz w:val="18"/>
                <w:szCs w:val="18"/>
                <w:lang w:eastAsia="zh-CN"/>
              </w:rPr>
            </w:pPr>
            <w:r w:rsidRPr="00AD13B9">
              <w:rPr>
                <w:sz w:val="18"/>
                <w:szCs w:val="18"/>
              </w:rPr>
              <w:t>-</w:t>
            </w:r>
          </w:p>
        </w:tc>
      </w:tr>
      <w:tr w:rsidR="002E60CB" w:rsidRPr="00397AE8" w14:paraId="26416EFF"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1714BD67" w14:textId="77777777" w:rsidR="002E60CB" w:rsidRPr="00AD13B9" w:rsidRDefault="002E60CB" w:rsidP="0088515B">
            <w:pPr>
              <w:suppressAutoHyphens/>
              <w:rPr>
                <w:sz w:val="18"/>
                <w:szCs w:val="18"/>
              </w:rPr>
            </w:pPr>
            <w:proofErr w:type="spellStart"/>
            <w:r w:rsidRPr="00AD13B9">
              <w:rPr>
                <w:sz w:val="18"/>
                <w:szCs w:val="18"/>
              </w:rPr>
              <w:t>head_height</w:t>
            </w:r>
            <w:proofErr w:type="spellEnd"/>
          </w:p>
        </w:tc>
        <w:tc>
          <w:tcPr>
            <w:tcW w:w="1418" w:type="dxa"/>
            <w:tcBorders>
              <w:top w:val="dotted" w:sz="4" w:space="0" w:color="000000"/>
              <w:left w:val="single" w:sz="4" w:space="0" w:color="000000"/>
              <w:bottom w:val="dotted" w:sz="4" w:space="0" w:color="000000"/>
              <w:right w:val="nil"/>
            </w:tcBorders>
          </w:tcPr>
          <w:p w14:paraId="11B2E3B9"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6D6F8BE" w14:textId="77777777" w:rsidR="002E60CB" w:rsidRPr="00AD13B9" w:rsidRDefault="002E60CB" w:rsidP="0088515B">
            <w:pPr>
              <w:suppressAutoHyphens/>
              <w:rPr>
                <w:sz w:val="18"/>
                <w:szCs w:val="18"/>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50113DE8"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080BF8E" w14:textId="77777777" w:rsidR="002E60CB" w:rsidRPr="00AD13B9" w:rsidRDefault="002E60CB" w:rsidP="0088515B">
            <w:pPr>
              <w:suppressAutoHyphens/>
              <w:rPr>
                <w:sz w:val="18"/>
                <w:szCs w:val="18"/>
              </w:rPr>
            </w:pPr>
            <w:r w:rsidRPr="00AD13B9">
              <w:rPr>
                <w:sz w:val="18"/>
                <w:szCs w:val="18"/>
              </w:rPr>
              <w:t xml:space="preserve">If at least one of them is specified, </w:t>
            </w:r>
            <w:r w:rsidRPr="00AD13B9">
              <w:rPr>
                <w:sz w:val="18"/>
                <w:szCs w:val="18"/>
              </w:rPr>
              <w:br/>
            </w:r>
            <w:proofErr w:type="spellStart"/>
            <w:r w:rsidRPr="00AD13B9">
              <w:rPr>
                <w:i/>
                <w:sz w:val="18"/>
                <w:szCs w:val="18"/>
              </w:rPr>
              <w:t>head_height</w:t>
            </w:r>
            <w:proofErr w:type="spellEnd"/>
            <w:r w:rsidRPr="00AD13B9">
              <w:rPr>
                <w:i/>
                <w:sz w:val="18"/>
                <w:szCs w:val="18"/>
              </w:rPr>
              <w:t xml:space="preserve"> + </w:t>
            </w:r>
            <w:proofErr w:type="spellStart"/>
            <w:r w:rsidRPr="00AD13B9">
              <w:rPr>
                <w:i/>
                <w:sz w:val="18"/>
                <w:szCs w:val="18"/>
              </w:rPr>
              <w:t>sink_size</w:t>
            </w:r>
            <w:proofErr w:type="spellEnd"/>
            <w:r w:rsidRPr="00AD13B9">
              <w:rPr>
                <w:i/>
                <w:sz w:val="18"/>
                <w:szCs w:val="18"/>
              </w:rPr>
              <w:t xml:space="preserve"> &gt; 0</w:t>
            </w:r>
            <w:r w:rsidRPr="00AD13B9">
              <w:rPr>
                <w:sz w:val="18"/>
                <w:szCs w:val="18"/>
              </w:rPr>
              <w:t xml:space="preserve"> </w:t>
            </w:r>
            <w:r w:rsidRPr="00AD13B9">
              <w:rPr>
                <w:sz w:val="18"/>
                <w:szCs w:val="18"/>
              </w:rPr>
              <w:br/>
              <w:t xml:space="preserve">is required. </w:t>
            </w:r>
          </w:p>
        </w:tc>
      </w:tr>
      <w:tr w:rsidR="00625A92" w:rsidRPr="00397AE8" w14:paraId="27D0AE80"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74C0042" w14:textId="77777777" w:rsidR="00625A92" w:rsidRPr="00AD13B9" w:rsidRDefault="00625A92" w:rsidP="00544268">
            <w:pPr>
              <w:suppressAutoHyphens/>
              <w:rPr>
                <w:sz w:val="18"/>
                <w:szCs w:val="18"/>
              </w:rPr>
            </w:pPr>
            <w:proofErr w:type="spellStart"/>
            <w:r w:rsidRPr="00AD13B9">
              <w:rPr>
                <w:sz w:val="18"/>
                <w:szCs w:val="18"/>
              </w:rPr>
              <w:t>head_type</w:t>
            </w:r>
            <w:proofErr w:type="spellEnd"/>
          </w:p>
        </w:tc>
        <w:tc>
          <w:tcPr>
            <w:tcW w:w="1418" w:type="dxa"/>
            <w:tcBorders>
              <w:top w:val="dotted" w:sz="4" w:space="0" w:color="000000"/>
              <w:left w:val="single" w:sz="4" w:space="0" w:color="000000"/>
              <w:bottom w:val="dotted" w:sz="4" w:space="0" w:color="000000"/>
              <w:right w:val="nil"/>
            </w:tcBorders>
            <w:vAlign w:val="bottom"/>
          </w:tcPr>
          <w:p w14:paraId="79B2B2B9" w14:textId="77777777" w:rsidR="00625A92" w:rsidRPr="00AD13B9" w:rsidRDefault="00625A92" w:rsidP="00544268">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577F5FBD" w14:textId="77777777" w:rsidR="00625A92" w:rsidRPr="00AD13B9" w:rsidRDefault="00625A92" w:rsidP="00544268">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4C88AB4E" w14:textId="77777777" w:rsidR="00625A92" w:rsidRPr="00AD13B9" w:rsidRDefault="00625A92" w:rsidP="00544268">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32209A6A" w14:textId="77777777" w:rsidR="00625A92" w:rsidRPr="00AD13B9" w:rsidRDefault="00625A92" w:rsidP="00544268">
            <w:pPr>
              <w:suppressAutoHyphens/>
              <w:rPr>
                <w:sz w:val="18"/>
                <w:szCs w:val="18"/>
              </w:rPr>
            </w:pPr>
            <w:r w:rsidRPr="00AD13B9">
              <w:rPr>
                <w:sz w:val="18"/>
                <w:szCs w:val="18"/>
              </w:rPr>
              <w:t>-</w:t>
            </w:r>
          </w:p>
        </w:tc>
      </w:tr>
      <w:tr w:rsidR="002E60CB" w:rsidRPr="00397AE8" w14:paraId="1342DF40"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0BC31DC0" w14:textId="77777777" w:rsidR="002E60CB" w:rsidRPr="00AD13B9" w:rsidRDefault="002E60CB" w:rsidP="0088515B">
            <w:pPr>
              <w:suppressAutoHyphens/>
              <w:rPr>
                <w:rFonts w:cs="Calibri"/>
                <w:sz w:val="18"/>
                <w:szCs w:val="18"/>
                <w:lang w:eastAsia="zh-CN"/>
              </w:rPr>
            </w:pPr>
            <w:proofErr w:type="spellStart"/>
            <w:r w:rsidRPr="00AD13B9">
              <w:rPr>
                <w:rFonts w:cs="Calibri"/>
                <w:sz w:val="18"/>
                <w:szCs w:val="18"/>
                <w:lang w:eastAsia="zh-CN"/>
              </w:rPr>
              <w:t>sink_size</w:t>
            </w:r>
            <w:proofErr w:type="spellEnd"/>
          </w:p>
        </w:tc>
        <w:tc>
          <w:tcPr>
            <w:tcW w:w="1418" w:type="dxa"/>
            <w:tcBorders>
              <w:top w:val="dotted" w:sz="4" w:space="0" w:color="000000"/>
              <w:left w:val="single" w:sz="4" w:space="0" w:color="000000"/>
              <w:bottom w:val="dotted" w:sz="4" w:space="0" w:color="000000"/>
              <w:right w:val="nil"/>
            </w:tcBorders>
          </w:tcPr>
          <w:p w14:paraId="5758F988"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0B69CBBF" w14:textId="77777777" w:rsidR="002E60CB" w:rsidRPr="00AD13B9" w:rsidRDefault="002E60CB" w:rsidP="0088515B">
            <w:pPr>
              <w:suppressAutoHyphens/>
              <w:rPr>
                <w:rFonts w:cs="Calibri"/>
                <w:sz w:val="18"/>
                <w:szCs w:val="18"/>
                <w:lang w:eastAsia="zh-CN"/>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74BA2318"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3E13F37" w14:textId="77777777" w:rsidR="002E60CB" w:rsidRPr="00AD13B9" w:rsidRDefault="002E60CB" w:rsidP="0088515B">
            <w:pPr>
              <w:suppressAutoHyphens/>
              <w:rPr>
                <w:rFonts w:cs="Calibri"/>
                <w:sz w:val="18"/>
                <w:szCs w:val="18"/>
                <w:lang w:eastAsia="zh-CN"/>
              </w:rPr>
            </w:pPr>
            <w:r w:rsidRPr="00AD13B9">
              <w:rPr>
                <w:sz w:val="18"/>
                <w:szCs w:val="18"/>
              </w:rPr>
              <w:t xml:space="preserve">Usually, </w:t>
            </w:r>
            <w:proofErr w:type="spellStart"/>
            <w:r w:rsidRPr="00AD13B9">
              <w:rPr>
                <w:sz w:val="18"/>
                <w:szCs w:val="18"/>
              </w:rPr>
              <w:t>sink_size</w:t>
            </w:r>
            <w:proofErr w:type="spellEnd"/>
            <w:r w:rsidRPr="00AD13B9">
              <w:rPr>
                <w:sz w:val="18"/>
                <w:szCs w:val="18"/>
              </w:rPr>
              <w:t xml:space="preserve"> &gt; 0 implies no washer. </w:t>
            </w:r>
          </w:p>
        </w:tc>
      </w:tr>
      <w:tr w:rsidR="002E60CB" w:rsidRPr="00397AE8" w14:paraId="326DEDEA"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077B4B8E" w14:textId="77777777" w:rsidR="002E60CB" w:rsidRPr="00AD13B9" w:rsidRDefault="002E60CB" w:rsidP="0088515B">
            <w:pPr>
              <w:suppressAutoHyphens/>
              <w:rPr>
                <w:rFonts w:cs="Calibri"/>
                <w:sz w:val="18"/>
                <w:szCs w:val="18"/>
                <w:lang w:eastAsia="zh-CN"/>
              </w:rPr>
            </w:pPr>
            <w:r w:rsidRPr="00AD13B9">
              <w:rPr>
                <w:rFonts w:cs="Calibri"/>
                <w:sz w:val="18"/>
                <w:szCs w:val="18"/>
                <w:lang w:eastAsia="zh-CN"/>
              </w:rPr>
              <w:t>pitch</w:t>
            </w:r>
          </w:p>
        </w:tc>
        <w:tc>
          <w:tcPr>
            <w:tcW w:w="1418" w:type="dxa"/>
            <w:tcBorders>
              <w:top w:val="dotted" w:sz="4" w:space="0" w:color="000000"/>
              <w:left w:val="single" w:sz="4" w:space="0" w:color="000000"/>
              <w:bottom w:val="dotted" w:sz="4" w:space="0" w:color="000000"/>
              <w:right w:val="nil"/>
            </w:tcBorders>
          </w:tcPr>
          <w:p w14:paraId="200E4DFF"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FD2E715"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38F7FA5A"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C4C33DA" w14:textId="77777777" w:rsidR="002E60CB" w:rsidRPr="00AD13B9" w:rsidRDefault="002E60CB" w:rsidP="0088515B">
            <w:pPr>
              <w:suppressAutoHyphens/>
              <w:rPr>
                <w:sz w:val="18"/>
                <w:szCs w:val="18"/>
              </w:rPr>
            </w:pPr>
            <w:r w:rsidRPr="00AD13B9">
              <w:rPr>
                <w:sz w:val="18"/>
                <w:szCs w:val="18"/>
              </w:rPr>
              <w:t xml:space="preserve">Not to be confused with </w:t>
            </w:r>
            <w:r w:rsidR="00194316">
              <w:rPr>
                <w:sz w:val="18"/>
                <w:szCs w:val="18"/>
              </w:rPr>
              <w:t>"</w:t>
            </w:r>
            <w:r w:rsidRPr="00AD13B9">
              <w:rPr>
                <w:sz w:val="18"/>
                <w:szCs w:val="18"/>
              </w:rPr>
              <w:t>lead</w:t>
            </w:r>
            <w:r w:rsidR="00194316">
              <w:rPr>
                <w:sz w:val="18"/>
                <w:szCs w:val="18"/>
              </w:rPr>
              <w:t>"</w:t>
            </w:r>
            <w:r w:rsidRPr="00AD13B9">
              <w:rPr>
                <w:sz w:val="18"/>
                <w:szCs w:val="18"/>
              </w:rPr>
              <w:t>.</w:t>
            </w:r>
          </w:p>
        </w:tc>
      </w:tr>
      <w:tr w:rsidR="006A128E" w:rsidRPr="00397AE8" w14:paraId="2873A6E8"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E4CFAEE" w14:textId="77777777" w:rsidR="006A128E" w:rsidRPr="00AD13B9" w:rsidRDefault="006A128E" w:rsidP="0088515B">
            <w:pPr>
              <w:suppressAutoHyphens/>
              <w:rPr>
                <w:rFonts w:cs="Calibri"/>
                <w:sz w:val="18"/>
                <w:szCs w:val="18"/>
                <w:lang w:eastAsia="zh-CN"/>
              </w:rPr>
            </w:pPr>
            <w:r>
              <w:rPr>
                <w:rFonts w:cs="Calibri"/>
                <w:sz w:val="18"/>
                <w:szCs w:val="18"/>
                <w:lang w:eastAsia="zh-CN"/>
              </w:rPr>
              <w:t>lead</w:t>
            </w:r>
          </w:p>
        </w:tc>
        <w:tc>
          <w:tcPr>
            <w:tcW w:w="1418" w:type="dxa"/>
            <w:tcBorders>
              <w:top w:val="dotted" w:sz="4" w:space="0" w:color="000000"/>
              <w:left w:val="single" w:sz="4" w:space="0" w:color="000000"/>
              <w:bottom w:val="dotted" w:sz="4" w:space="0" w:color="000000"/>
              <w:right w:val="nil"/>
            </w:tcBorders>
          </w:tcPr>
          <w:p w14:paraId="2A435CE5"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54F8E43"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8118EB7"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49CA506" w14:textId="77777777" w:rsidR="006A128E" w:rsidRPr="00AD13B9" w:rsidRDefault="00B36A94" w:rsidP="0088515B">
            <w:pPr>
              <w:suppressAutoHyphens/>
              <w:rPr>
                <w:sz w:val="18"/>
                <w:szCs w:val="18"/>
              </w:rPr>
            </w:pPr>
            <w:r>
              <w:rPr>
                <w:sz w:val="18"/>
                <w:szCs w:val="18"/>
              </w:rPr>
              <w:t xml:space="preserve">In case of </w:t>
            </w:r>
            <w:proofErr w:type="gramStart"/>
            <w:r>
              <w:rPr>
                <w:sz w:val="18"/>
                <w:szCs w:val="18"/>
              </w:rPr>
              <w:t>single-start</w:t>
            </w:r>
            <w:proofErr w:type="gramEnd"/>
            <w:r>
              <w:rPr>
                <w:sz w:val="18"/>
                <w:szCs w:val="18"/>
              </w:rPr>
              <w:t xml:space="preserve"> </w:t>
            </w:r>
            <w:proofErr w:type="spellStart"/>
            <w:r>
              <w:rPr>
                <w:sz w:val="18"/>
                <w:szCs w:val="18"/>
              </w:rPr>
              <w:t>threadform</w:t>
            </w:r>
            <w:proofErr w:type="spellEnd"/>
            <w:r>
              <w:rPr>
                <w:sz w:val="18"/>
                <w:szCs w:val="18"/>
              </w:rPr>
              <w:t xml:space="preserve"> pitch is equal to lead</w:t>
            </w:r>
            <w:r w:rsidR="002978E6">
              <w:rPr>
                <w:sz w:val="18"/>
                <w:szCs w:val="18"/>
              </w:rPr>
              <w:t>. Default value is equal to pitch attribute!</w:t>
            </w:r>
          </w:p>
        </w:tc>
      </w:tr>
      <w:tr w:rsidR="006A128E" w:rsidRPr="00397AE8" w14:paraId="3133AD4A"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77D6CFF2"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torque</w:t>
            </w:r>
          </w:p>
        </w:tc>
        <w:tc>
          <w:tcPr>
            <w:tcW w:w="1418" w:type="dxa"/>
            <w:tcBorders>
              <w:top w:val="dotted" w:sz="4" w:space="0" w:color="000000"/>
              <w:left w:val="single" w:sz="4" w:space="0" w:color="000000"/>
              <w:bottom w:val="dotted" w:sz="4" w:space="0" w:color="000000"/>
              <w:right w:val="nil"/>
            </w:tcBorders>
          </w:tcPr>
          <w:p w14:paraId="06F46390"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89C4D79"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4F5503B5"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B7C0E0D" w14:textId="77777777" w:rsidR="006A128E" w:rsidRPr="00AD13B9" w:rsidRDefault="006A128E" w:rsidP="0088515B">
            <w:pPr>
              <w:suppressAutoHyphens/>
              <w:rPr>
                <w:sz w:val="18"/>
                <w:szCs w:val="18"/>
              </w:rPr>
            </w:pPr>
            <w:r w:rsidRPr="00AD13B9">
              <w:rPr>
                <w:sz w:val="18"/>
                <w:szCs w:val="18"/>
              </w:rPr>
              <w:t>-</w:t>
            </w:r>
          </w:p>
        </w:tc>
      </w:tr>
      <w:tr w:rsidR="006A128E" w:rsidRPr="00397AE8" w14:paraId="40277A7D"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268BBBF0"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angle</w:t>
            </w:r>
          </w:p>
        </w:tc>
        <w:tc>
          <w:tcPr>
            <w:tcW w:w="1418" w:type="dxa"/>
            <w:tcBorders>
              <w:top w:val="dotted" w:sz="4" w:space="0" w:color="000000"/>
              <w:left w:val="single" w:sz="4" w:space="0" w:color="000000"/>
              <w:bottom w:val="dotted" w:sz="4" w:space="0" w:color="000000"/>
              <w:right w:val="nil"/>
            </w:tcBorders>
          </w:tcPr>
          <w:p w14:paraId="59B5A7AC"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8EE683F"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5D220EE7"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EA2A1D6" w14:textId="77777777" w:rsidR="006A128E" w:rsidRPr="00AD13B9" w:rsidRDefault="006A128E" w:rsidP="0088515B">
            <w:pPr>
              <w:suppressAutoHyphens/>
              <w:rPr>
                <w:sz w:val="18"/>
                <w:szCs w:val="18"/>
              </w:rPr>
            </w:pPr>
            <w:r w:rsidRPr="00AD13B9">
              <w:rPr>
                <w:sz w:val="18"/>
                <w:szCs w:val="18"/>
              </w:rPr>
              <w:t>-</w:t>
            </w:r>
          </w:p>
        </w:tc>
      </w:tr>
      <w:tr w:rsidR="006A128E" w:rsidRPr="00397AE8" w14:paraId="7F3A47E8"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4592EF0B"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30E94679"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004162C2"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677654F0"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1A55853" w14:textId="77777777" w:rsidR="006A128E" w:rsidRPr="00AD13B9" w:rsidRDefault="006A128E" w:rsidP="0088515B">
            <w:pPr>
              <w:suppressAutoHyphens/>
              <w:rPr>
                <w:sz w:val="18"/>
                <w:szCs w:val="18"/>
              </w:rPr>
            </w:pPr>
            <w:r w:rsidRPr="00AD13B9">
              <w:rPr>
                <w:sz w:val="18"/>
                <w:szCs w:val="18"/>
              </w:rPr>
              <w:t>-</w:t>
            </w:r>
          </w:p>
        </w:tc>
      </w:tr>
      <w:tr w:rsidR="006A128E" w:rsidRPr="00397AE8" w14:paraId="12B2B7B8"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79E594BA" w14:textId="77777777" w:rsidR="006A128E" w:rsidRPr="00AD13B9" w:rsidRDefault="006A128E" w:rsidP="0088515B">
            <w:pPr>
              <w:suppressAutoHyphens/>
              <w:rPr>
                <w:rFonts w:cs="Calibri"/>
                <w:sz w:val="18"/>
                <w:szCs w:val="18"/>
                <w:lang w:eastAsia="zh-CN"/>
              </w:rPr>
            </w:pPr>
            <w:proofErr w:type="spellStart"/>
            <w:r w:rsidRPr="00AD13B9">
              <w:rPr>
                <w:rFonts w:cs="Calibri"/>
                <w:sz w:val="18"/>
                <w:szCs w:val="18"/>
                <w:lang w:eastAsia="zh-CN"/>
              </w:rPr>
              <w:t>static_friction</w:t>
            </w:r>
            <w:proofErr w:type="spellEnd"/>
          </w:p>
        </w:tc>
        <w:tc>
          <w:tcPr>
            <w:tcW w:w="1418" w:type="dxa"/>
            <w:tcBorders>
              <w:top w:val="dotted" w:sz="4" w:space="0" w:color="000000"/>
              <w:left w:val="single" w:sz="4" w:space="0" w:color="000000"/>
              <w:bottom w:val="dotted" w:sz="4" w:space="0" w:color="000000"/>
              <w:right w:val="nil"/>
            </w:tcBorders>
          </w:tcPr>
          <w:p w14:paraId="778790BD"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6C89587"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781D210D"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089D4BB" w14:textId="77777777" w:rsidR="006A128E" w:rsidRPr="00AD13B9" w:rsidRDefault="006A128E" w:rsidP="0088515B">
            <w:pPr>
              <w:suppressAutoHyphens/>
              <w:rPr>
                <w:sz w:val="18"/>
                <w:szCs w:val="18"/>
              </w:rPr>
            </w:pPr>
          </w:p>
        </w:tc>
      </w:tr>
      <w:tr w:rsidR="006A128E" w:rsidRPr="00397AE8" w14:paraId="45DD1BF7"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6D3EC0A5" w14:textId="77777777" w:rsidR="006A128E" w:rsidRPr="00AD13B9" w:rsidRDefault="006A128E" w:rsidP="0088515B">
            <w:pPr>
              <w:suppressAutoHyphens/>
              <w:rPr>
                <w:rFonts w:cs="Calibri"/>
                <w:sz w:val="18"/>
                <w:szCs w:val="18"/>
                <w:lang w:eastAsia="zh-CN"/>
              </w:rPr>
            </w:pPr>
            <w:proofErr w:type="spellStart"/>
            <w:r w:rsidRPr="00AD13B9">
              <w:rPr>
                <w:rFonts w:cs="Calibri"/>
                <w:sz w:val="18"/>
                <w:szCs w:val="18"/>
                <w:lang w:eastAsia="zh-CN"/>
              </w:rPr>
              <w:t>kinetic_friction</w:t>
            </w:r>
            <w:proofErr w:type="spellEnd"/>
          </w:p>
        </w:tc>
        <w:tc>
          <w:tcPr>
            <w:tcW w:w="1418" w:type="dxa"/>
            <w:tcBorders>
              <w:top w:val="dotted" w:sz="4" w:space="0" w:color="000000"/>
              <w:left w:val="single" w:sz="4" w:space="0" w:color="000000"/>
              <w:bottom w:val="dotted" w:sz="4" w:space="0" w:color="000000"/>
              <w:right w:val="nil"/>
            </w:tcBorders>
          </w:tcPr>
          <w:p w14:paraId="1B7159A1"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6882750"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10592040"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636F836" w14:textId="77777777" w:rsidR="006A128E" w:rsidRPr="00AD13B9" w:rsidRDefault="006A128E" w:rsidP="0088515B">
            <w:pPr>
              <w:suppressAutoHyphens/>
              <w:rPr>
                <w:sz w:val="18"/>
                <w:szCs w:val="18"/>
              </w:rPr>
            </w:pPr>
            <w:r w:rsidRPr="00AD13B9">
              <w:rPr>
                <w:sz w:val="18"/>
                <w:szCs w:val="18"/>
              </w:rPr>
              <w:t>-</w:t>
            </w:r>
          </w:p>
        </w:tc>
      </w:tr>
      <w:tr w:rsidR="002D676D" w:rsidRPr="00397AE8" w14:paraId="7CE66AD2" w14:textId="77777777" w:rsidTr="00AD13B9">
        <w:trPr>
          <w:cantSplit/>
          <w:jc w:val="center"/>
          <w:ins w:id="1501" w:author="nick" w:date="2019-12-19T21:36:00Z"/>
        </w:trPr>
        <w:tc>
          <w:tcPr>
            <w:tcW w:w="2135" w:type="dxa"/>
            <w:tcBorders>
              <w:top w:val="dotted" w:sz="4" w:space="0" w:color="000000"/>
              <w:left w:val="single" w:sz="8" w:space="0" w:color="000000"/>
              <w:bottom w:val="dotted" w:sz="4" w:space="0" w:color="000000"/>
              <w:right w:val="nil"/>
            </w:tcBorders>
          </w:tcPr>
          <w:p w14:paraId="4E869F3B" w14:textId="77777777" w:rsidR="002D676D" w:rsidRPr="00AD13B9" w:rsidRDefault="002D676D" w:rsidP="0088515B">
            <w:pPr>
              <w:suppressAutoHyphens/>
              <w:rPr>
                <w:ins w:id="1502" w:author="nick" w:date="2019-12-19T21:36:00Z"/>
                <w:rFonts w:cs="Calibri"/>
                <w:sz w:val="18"/>
                <w:szCs w:val="18"/>
                <w:lang w:eastAsia="zh-CN"/>
              </w:rPr>
            </w:pPr>
            <w:proofErr w:type="spellStart"/>
            <w:ins w:id="1503" w:author="nick" w:date="2019-12-19T21:37:00Z">
              <w:r>
                <w:rPr>
                  <w:rFonts w:cs="Calibri"/>
                  <w:sz w:val="18"/>
                  <w:szCs w:val="18"/>
                  <w:lang w:eastAsia="zh-CN"/>
                </w:rPr>
                <w:lastRenderedPageBreak/>
                <w:t>thread_</w:t>
              </w:r>
              <w:r w:rsidRPr="00AD13B9">
                <w:rPr>
                  <w:rFonts w:cs="Calibri"/>
                  <w:sz w:val="18"/>
                  <w:szCs w:val="18"/>
                  <w:lang w:eastAsia="zh-CN"/>
                </w:rPr>
                <w:t>static_friction</w:t>
              </w:r>
            </w:ins>
            <w:proofErr w:type="spellEnd"/>
          </w:p>
        </w:tc>
        <w:tc>
          <w:tcPr>
            <w:tcW w:w="1418" w:type="dxa"/>
            <w:tcBorders>
              <w:top w:val="dotted" w:sz="4" w:space="0" w:color="000000"/>
              <w:left w:val="single" w:sz="4" w:space="0" w:color="000000"/>
              <w:bottom w:val="dotted" w:sz="4" w:space="0" w:color="000000"/>
              <w:right w:val="nil"/>
            </w:tcBorders>
          </w:tcPr>
          <w:p w14:paraId="1D9785BC" w14:textId="77777777" w:rsidR="002D676D" w:rsidRPr="00AD13B9" w:rsidRDefault="002D676D" w:rsidP="0088515B">
            <w:pPr>
              <w:suppressAutoHyphens/>
              <w:rPr>
                <w:ins w:id="1504" w:author="nick" w:date="2019-12-19T21:36:00Z"/>
                <w:sz w:val="18"/>
                <w:szCs w:val="18"/>
              </w:rPr>
            </w:pPr>
            <w:ins w:id="1505" w:author="nick" w:date="2019-12-19T21:37:00Z">
              <w:r w:rsidRPr="00AD13B9">
                <w:rPr>
                  <w:sz w:val="18"/>
                  <w:szCs w:val="18"/>
                </w:rPr>
                <w:t>Floating point</w:t>
              </w:r>
            </w:ins>
          </w:p>
        </w:tc>
        <w:tc>
          <w:tcPr>
            <w:tcW w:w="1417" w:type="dxa"/>
            <w:tcBorders>
              <w:top w:val="dotted" w:sz="4" w:space="0" w:color="000000"/>
              <w:left w:val="single" w:sz="4" w:space="0" w:color="000000"/>
              <w:bottom w:val="dotted" w:sz="4" w:space="0" w:color="000000"/>
              <w:right w:val="nil"/>
            </w:tcBorders>
          </w:tcPr>
          <w:p w14:paraId="58F234F8" w14:textId="77777777" w:rsidR="002D676D" w:rsidRPr="00AD13B9" w:rsidRDefault="002D676D" w:rsidP="0088515B">
            <w:pPr>
              <w:suppressAutoHyphens/>
              <w:rPr>
                <w:ins w:id="1506" w:author="nick" w:date="2019-12-19T21:36:00Z"/>
                <w:sz w:val="18"/>
                <w:szCs w:val="18"/>
              </w:rPr>
            </w:pPr>
            <w:ins w:id="1507" w:author="nick" w:date="2019-12-19T21:37:00Z">
              <w:r w:rsidRPr="00AD13B9">
                <w:rPr>
                  <w:sz w:val="18"/>
                  <w:szCs w:val="18"/>
                </w:rPr>
                <w:t>&gt; 0.0</w:t>
              </w:r>
            </w:ins>
          </w:p>
        </w:tc>
        <w:tc>
          <w:tcPr>
            <w:tcW w:w="1058" w:type="dxa"/>
            <w:tcBorders>
              <w:top w:val="dotted" w:sz="4" w:space="0" w:color="000000"/>
              <w:left w:val="single" w:sz="4" w:space="0" w:color="000000"/>
              <w:bottom w:val="dotted" w:sz="4" w:space="0" w:color="000000"/>
              <w:right w:val="nil"/>
            </w:tcBorders>
          </w:tcPr>
          <w:p w14:paraId="5EE6E65C" w14:textId="77777777" w:rsidR="002D676D" w:rsidRPr="00AD13B9" w:rsidRDefault="002D676D" w:rsidP="0088515B">
            <w:pPr>
              <w:suppressAutoHyphens/>
              <w:rPr>
                <w:ins w:id="1508" w:author="nick" w:date="2019-12-19T21:36:00Z"/>
                <w:sz w:val="18"/>
                <w:szCs w:val="18"/>
              </w:rPr>
            </w:pPr>
            <w:ins w:id="1509" w:author="nick" w:date="2019-12-19T21:37:00Z">
              <w:r w:rsidRPr="00AD13B9">
                <w:rPr>
                  <w:sz w:val="18"/>
                  <w:szCs w:val="18"/>
                </w:rPr>
                <w:t>Optional</w:t>
              </w:r>
            </w:ins>
          </w:p>
        </w:tc>
        <w:tc>
          <w:tcPr>
            <w:tcW w:w="2492" w:type="dxa"/>
            <w:tcBorders>
              <w:top w:val="dotted" w:sz="4" w:space="0" w:color="000000"/>
              <w:left w:val="single" w:sz="4" w:space="0" w:color="000000"/>
              <w:bottom w:val="dotted" w:sz="4" w:space="0" w:color="000000"/>
              <w:right w:val="single" w:sz="8" w:space="0" w:color="000000"/>
            </w:tcBorders>
          </w:tcPr>
          <w:p w14:paraId="5B203036" w14:textId="77777777" w:rsidR="002D676D" w:rsidRPr="00AD13B9" w:rsidRDefault="002D676D" w:rsidP="0088515B">
            <w:pPr>
              <w:suppressAutoHyphens/>
              <w:rPr>
                <w:ins w:id="1510" w:author="nick" w:date="2019-12-19T21:36:00Z"/>
                <w:sz w:val="18"/>
                <w:szCs w:val="18"/>
              </w:rPr>
            </w:pPr>
          </w:p>
        </w:tc>
      </w:tr>
      <w:tr w:rsidR="002D676D" w:rsidRPr="00397AE8" w14:paraId="0B0D475A" w14:textId="77777777" w:rsidTr="00AD13B9">
        <w:trPr>
          <w:cantSplit/>
          <w:jc w:val="center"/>
          <w:ins w:id="1511" w:author="nick" w:date="2019-12-19T21:36:00Z"/>
        </w:trPr>
        <w:tc>
          <w:tcPr>
            <w:tcW w:w="2135" w:type="dxa"/>
            <w:tcBorders>
              <w:top w:val="dotted" w:sz="4" w:space="0" w:color="000000"/>
              <w:left w:val="single" w:sz="8" w:space="0" w:color="000000"/>
              <w:bottom w:val="dotted" w:sz="4" w:space="0" w:color="000000"/>
              <w:right w:val="nil"/>
            </w:tcBorders>
          </w:tcPr>
          <w:p w14:paraId="2E9CE703" w14:textId="77777777" w:rsidR="002D676D" w:rsidRPr="00AD13B9" w:rsidRDefault="002D676D" w:rsidP="0088515B">
            <w:pPr>
              <w:suppressAutoHyphens/>
              <w:rPr>
                <w:ins w:id="1512" w:author="nick" w:date="2019-12-19T21:36:00Z"/>
                <w:rFonts w:cs="Calibri"/>
                <w:sz w:val="18"/>
                <w:szCs w:val="18"/>
                <w:lang w:eastAsia="zh-CN"/>
              </w:rPr>
            </w:pPr>
            <w:proofErr w:type="spellStart"/>
            <w:ins w:id="1513" w:author="nick" w:date="2019-12-19T21:37:00Z">
              <w:r>
                <w:rPr>
                  <w:rFonts w:cs="Calibri"/>
                  <w:sz w:val="18"/>
                  <w:szCs w:val="18"/>
                  <w:lang w:eastAsia="zh-CN"/>
                </w:rPr>
                <w:t>thread_</w:t>
              </w:r>
              <w:r w:rsidRPr="00AD13B9">
                <w:rPr>
                  <w:rFonts w:cs="Calibri"/>
                  <w:sz w:val="18"/>
                  <w:szCs w:val="18"/>
                  <w:lang w:eastAsia="zh-CN"/>
                </w:rPr>
                <w:t>kinetic_friction</w:t>
              </w:r>
            </w:ins>
            <w:proofErr w:type="spellEnd"/>
          </w:p>
        </w:tc>
        <w:tc>
          <w:tcPr>
            <w:tcW w:w="1418" w:type="dxa"/>
            <w:tcBorders>
              <w:top w:val="dotted" w:sz="4" w:space="0" w:color="000000"/>
              <w:left w:val="single" w:sz="4" w:space="0" w:color="000000"/>
              <w:bottom w:val="dotted" w:sz="4" w:space="0" w:color="000000"/>
              <w:right w:val="nil"/>
            </w:tcBorders>
          </w:tcPr>
          <w:p w14:paraId="54572725" w14:textId="77777777" w:rsidR="002D676D" w:rsidRPr="00AD13B9" w:rsidRDefault="002D676D" w:rsidP="0088515B">
            <w:pPr>
              <w:suppressAutoHyphens/>
              <w:rPr>
                <w:ins w:id="1514" w:author="nick" w:date="2019-12-19T21:36:00Z"/>
                <w:sz w:val="18"/>
                <w:szCs w:val="18"/>
              </w:rPr>
            </w:pPr>
            <w:ins w:id="1515" w:author="nick" w:date="2019-12-19T21:37:00Z">
              <w:r w:rsidRPr="00AD13B9">
                <w:rPr>
                  <w:sz w:val="18"/>
                  <w:szCs w:val="18"/>
                </w:rPr>
                <w:t>Floating point</w:t>
              </w:r>
            </w:ins>
          </w:p>
        </w:tc>
        <w:tc>
          <w:tcPr>
            <w:tcW w:w="1417" w:type="dxa"/>
            <w:tcBorders>
              <w:top w:val="dotted" w:sz="4" w:space="0" w:color="000000"/>
              <w:left w:val="single" w:sz="4" w:space="0" w:color="000000"/>
              <w:bottom w:val="dotted" w:sz="4" w:space="0" w:color="000000"/>
              <w:right w:val="nil"/>
            </w:tcBorders>
          </w:tcPr>
          <w:p w14:paraId="2E85941A" w14:textId="77777777" w:rsidR="002D676D" w:rsidRPr="00AD13B9" w:rsidRDefault="002D676D" w:rsidP="0088515B">
            <w:pPr>
              <w:suppressAutoHyphens/>
              <w:rPr>
                <w:ins w:id="1516" w:author="nick" w:date="2019-12-19T21:36:00Z"/>
                <w:sz w:val="18"/>
                <w:szCs w:val="18"/>
              </w:rPr>
            </w:pPr>
            <w:ins w:id="1517" w:author="nick" w:date="2019-12-19T21:37:00Z">
              <w:r w:rsidRPr="00AD13B9">
                <w:rPr>
                  <w:sz w:val="18"/>
                  <w:szCs w:val="18"/>
                </w:rPr>
                <w:t>&gt; 0.0</w:t>
              </w:r>
            </w:ins>
          </w:p>
        </w:tc>
        <w:tc>
          <w:tcPr>
            <w:tcW w:w="1058" w:type="dxa"/>
            <w:tcBorders>
              <w:top w:val="dotted" w:sz="4" w:space="0" w:color="000000"/>
              <w:left w:val="single" w:sz="4" w:space="0" w:color="000000"/>
              <w:bottom w:val="dotted" w:sz="4" w:space="0" w:color="000000"/>
              <w:right w:val="nil"/>
            </w:tcBorders>
          </w:tcPr>
          <w:p w14:paraId="558F853B" w14:textId="77777777" w:rsidR="002D676D" w:rsidRPr="00AD13B9" w:rsidRDefault="002D676D" w:rsidP="0088515B">
            <w:pPr>
              <w:suppressAutoHyphens/>
              <w:rPr>
                <w:ins w:id="1518" w:author="nick" w:date="2019-12-19T21:36:00Z"/>
                <w:sz w:val="18"/>
                <w:szCs w:val="18"/>
              </w:rPr>
            </w:pPr>
            <w:ins w:id="1519" w:author="nick" w:date="2019-12-19T21:37:00Z">
              <w:r w:rsidRPr="00AD13B9">
                <w:rPr>
                  <w:sz w:val="18"/>
                  <w:szCs w:val="18"/>
                </w:rPr>
                <w:t>Optional</w:t>
              </w:r>
            </w:ins>
          </w:p>
        </w:tc>
        <w:tc>
          <w:tcPr>
            <w:tcW w:w="2492" w:type="dxa"/>
            <w:tcBorders>
              <w:top w:val="dotted" w:sz="4" w:space="0" w:color="000000"/>
              <w:left w:val="single" w:sz="4" w:space="0" w:color="000000"/>
              <w:bottom w:val="dotted" w:sz="4" w:space="0" w:color="000000"/>
              <w:right w:val="single" w:sz="8" w:space="0" w:color="000000"/>
            </w:tcBorders>
          </w:tcPr>
          <w:p w14:paraId="7DF715D3" w14:textId="77777777" w:rsidR="002D676D" w:rsidRPr="00AD13B9" w:rsidRDefault="002D676D" w:rsidP="0088515B">
            <w:pPr>
              <w:suppressAutoHyphens/>
              <w:rPr>
                <w:ins w:id="1520" w:author="nick" w:date="2019-12-19T21:36:00Z"/>
                <w:sz w:val="18"/>
                <w:szCs w:val="18"/>
              </w:rPr>
            </w:pPr>
          </w:p>
        </w:tc>
      </w:tr>
      <w:tr w:rsidR="002D676D" w:rsidRPr="00397AE8" w14:paraId="114886FD"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1776F960" w14:textId="77777777" w:rsidR="002D676D" w:rsidRPr="00AD13B9" w:rsidRDefault="002D676D" w:rsidP="0088515B">
            <w:pPr>
              <w:suppressAutoHyphens/>
              <w:rPr>
                <w:rFonts w:cs="Calibri"/>
                <w:sz w:val="18"/>
                <w:szCs w:val="18"/>
                <w:lang w:eastAsia="zh-CN"/>
              </w:rPr>
            </w:pPr>
            <w:proofErr w:type="spellStart"/>
            <w:r w:rsidRPr="00AD13B9">
              <w:rPr>
                <w:rFonts w:cs="Calibri"/>
                <w:sz w:val="18"/>
                <w:szCs w:val="18"/>
                <w:lang w:eastAsia="zh-CN"/>
              </w:rPr>
              <w:t>strength_property_class</w:t>
            </w:r>
            <w:proofErr w:type="spellEnd"/>
          </w:p>
        </w:tc>
        <w:tc>
          <w:tcPr>
            <w:tcW w:w="1418" w:type="dxa"/>
            <w:tcBorders>
              <w:top w:val="dotted" w:sz="4" w:space="0" w:color="000000"/>
              <w:left w:val="single" w:sz="4" w:space="0" w:color="000000"/>
              <w:bottom w:val="dotted" w:sz="4" w:space="0" w:color="000000"/>
              <w:right w:val="nil"/>
            </w:tcBorders>
          </w:tcPr>
          <w:p w14:paraId="4A499BC2" w14:textId="77777777" w:rsidR="002D676D" w:rsidRPr="00AD13B9" w:rsidRDefault="002D676D" w:rsidP="0088515B">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04E9510C" w14:textId="77777777" w:rsidR="002D676D" w:rsidRPr="00AD13B9" w:rsidRDefault="002D676D" w:rsidP="0088515B">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tcPr>
          <w:p w14:paraId="05D6FE99" w14:textId="77777777" w:rsidR="002D676D" w:rsidRPr="00AD13B9" w:rsidRDefault="002D676D"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3F1E0C4" w14:textId="77777777" w:rsidR="002D676D" w:rsidRPr="00AD13B9" w:rsidRDefault="002D676D" w:rsidP="0088515B">
            <w:pPr>
              <w:suppressAutoHyphens/>
              <w:rPr>
                <w:sz w:val="18"/>
                <w:szCs w:val="18"/>
              </w:rPr>
            </w:pPr>
            <w:r w:rsidRPr="00AD13B9">
              <w:rPr>
                <w:sz w:val="18"/>
                <w:szCs w:val="18"/>
              </w:rPr>
              <w:t>-</w:t>
            </w:r>
          </w:p>
        </w:tc>
      </w:tr>
      <w:tr w:rsidR="002D676D" w:rsidRPr="00397AE8" w14:paraId="4076C4D6" w14:textId="77777777" w:rsidTr="00AD13B9">
        <w:trPr>
          <w:cantSplit/>
          <w:jc w:val="center"/>
        </w:trPr>
        <w:tc>
          <w:tcPr>
            <w:tcW w:w="2135" w:type="dxa"/>
            <w:tcBorders>
              <w:top w:val="dotted" w:sz="4" w:space="0" w:color="000000"/>
              <w:left w:val="single" w:sz="8" w:space="0" w:color="000000"/>
              <w:bottom w:val="single" w:sz="8" w:space="0" w:color="000000"/>
              <w:right w:val="nil"/>
            </w:tcBorders>
          </w:tcPr>
          <w:p w14:paraId="266F4BD6" w14:textId="77777777" w:rsidR="002D676D" w:rsidRPr="00AD13B9" w:rsidRDefault="002D676D" w:rsidP="0088515B">
            <w:pPr>
              <w:suppressAutoHyphens/>
              <w:rPr>
                <w:rFonts w:cs="Calibri"/>
                <w:sz w:val="18"/>
                <w:szCs w:val="18"/>
                <w:lang w:eastAsia="zh-CN"/>
              </w:rPr>
            </w:pPr>
            <w:proofErr w:type="spellStart"/>
            <w:r w:rsidRPr="00AD13B9">
              <w:rPr>
                <w:sz w:val="18"/>
                <w:szCs w:val="18"/>
              </w:rPr>
              <w:t>part_code</w:t>
            </w:r>
            <w:proofErr w:type="spellEnd"/>
          </w:p>
        </w:tc>
        <w:tc>
          <w:tcPr>
            <w:tcW w:w="1418" w:type="dxa"/>
            <w:tcBorders>
              <w:top w:val="dotted" w:sz="4" w:space="0" w:color="000000"/>
              <w:left w:val="single" w:sz="4" w:space="0" w:color="000000"/>
              <w:bottom w:val="single" w:sz="8" w:space="0" w:color="000000"/>
              <w:right w:val="nil"/>
            </w:tcBorders>
          </w:tcPr>
          <w:p w14:paraId="16BD25DD" w14:textId="77777777" w:rsidR="002D676D" w:rsidRPr="00AD13B9" w:rsidRDefault="002D676D" w:rsidP="0088515B">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single" w:sz="8" w:space="0" w:color="000000"/>
              <w:right w:val="nil"/>
            </w:tcBorders>
          </w:tcPr>
          <w:p w14:paraId="71624FF2" w14:textId="77777777" w:rsidR="002D676D" w:rsidRPr="00AD13B9" w:rsidRDefault="002D676D" w:rsidP="0088515B">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single" w:sz="8" w:space="0" w:color="000000"/>
              <w:right w:val="nil"/>
            </w:tcBorders>
          </w:tcPr>
          <w:p w14:paraId="63A1EDC0" w14:textId="77777777" w:rsidR="002D676D" w:rsidRPr="00AD13B9" w:rsidRDefault="002D676D"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562ABBE3" w14:textId="77777777" w:rsidR="002D676D" w:rsidRPr="00AD13B9" w:rsidRDefault="002D676D" w:rsidP="0088515B">
            <w:pPr>
              <w:keepNext/>
              <w:suppressAutoHyphens/>
              <w:rPr>
                <w:sz w:val="18"/>
                <w:szCs w:val="18"/>
              </w:rPr>
            </w:pPr>
            <w:r w:rsidRPr="00AD13B9">
              <w:rPr>
                <w:sz w:val="18"/>
                <w:szCs w:val="18"/>
              </w:rPr>
              <w:t>-</w:t>
            </w:r>
          </w:p>
        </w:tc>
      </w:tr>
    </w:tbl>
    <w:p w14:paraId="276A29A0" w14:textId="612EC17A" w:rsidR="002E60CB" w:rsidRDefault="002E60CB" w:rsidP="00913551">
      <w:pPr>
        <w:pStyle w:val="Beschriftung"/>
        <w:spacing w:before="120"/>
      </w:pPr>
      <w:bookmarkStart w:id="1521" w:name="_Ref409694950"/>
      <w:bookmarkStart w:id="1522" w:name="_Toc3566458"/>
      <w:bookmarkStart w:id="1523" w:name="_Toc27753824"/>
      <w:r>
        <w:t xml:space="preserve">Table </w:t>
      </w:r>
      <w:ins w:id="1524" w:author="Dr. Carsten Franke" w:date="2020-03-09T16:02:00Z">
        <w:r w:rsidR="001D2A94">
          <w:fldChar w:fldCharType="begin"/>
        </w:r>
        <w:r w:rsidR="001D2A94">
          <w:instrText xml:space="preserve"> SEQ Table \* ARABIC </w:instrText>
        </w:r>
      </w:ins>
      <w:r w:rsidR="001D2A94">
        <w:fldChar w:fldCharType="separate"/>
      </w:r>
      <w:ins w:id="1525" w:author="Dr. Carsten Franke" w:date="2020-03-09T16:02:00Z">
        <w:r w:rsidR="001D2A94">
          <w:rPr>
            <w:noProof/>
          </w:rPr>
          <w:t>50</w:t>
        </w:r>
        <w:r w:rsidR="001D2A94">
          <w:fldChar w:fldCharType="end"/>
        </w:r>
      </w:ins>
      <w:del w:id="1526" w:author="Dr. Carsten Franke" w:date="2020-03-09T16:02:00Z">
        <w:r w:rsidR="00D43112" w:rsidDel="001D2A94">
          <w:fldChar w:fldCharType="begin"/>
        </w:r>
        <w:r w:rsidR="00D43112" w:rsidDel="001D2A94">
          <w:delInstrText xml:space="preserve"> SEQ Table \* ARABIC </w:delInstrText>
        </w:r>
        <w:r w:rsidR="00D43112" w:rsidDel="001D2A94">
          <w:fldChar w:fldCharType="separate"/>
        </w:r>
      </w:del>
      <w:del w:id="1527" w:author="Dr. Carsten Franke" w:date="2020-03-09T14:38:00Z">
        <w:r w:rsidR="007E2D34" w:rsidDel="00004854">
          <w:rPr>
            <w:noProof/>
          </w:rPr>
          <w:delText>49</w:delText>
        </w:r>
      </w:del>
      <w:del w:id="1528" w:author="Dr. Carsten Franke" w:date="2020-03-09T16:02:00Z">
        <w:r w:rsidR="00D43112" w:rsidDel="001D2A94">
          <w:fldChar w:fldCharType="end"/>
        </w:r>
      </w:del>
      <w:bookmarkEnd w:id="1521"/>
      <w:r>
        <w:t xml:space="preserve">: Attributes of element </w:t>
      </w:r>
      <w:r w:rsidRPr="00491597">
        <w:rPr>
          <w:rFonts w:ascii="Courier New" w:hAnsi="Courier New" w:cs="Courier New"/>
          <w:bCs w:val="0"/>
          <w:i/>
          <w:sz w:val="18"/>
          <w:szCs w:val="18"/>
        </w:rPr>
        <w:t>&lt;</w:t>
      </w:r>
      <w:proofErr w:type="spellStart"/>
      <w:r w:rsidRPr="00F665A9">
        <w:rPr>
          <w:rFonts w:ascii="Courier New" w:hAnsi="Courier New" w:cs="Courier New"/>
          <w:b w:val="0"/>
          <w:i/>
          <w:sz w:val="18"/>
          <w:szCs w:val="18"/>
        </w:rPr>
        <w:t>threaded_connection</w:t>
      </w:r>
      <w:proofErr w:type="spellEnd"/>
      <w:r w:rsidR="00656253">
        <w:rPr>
          <w:rFonts w:ascii="Courier New" w:hAnsi="Courier New" w:cs="Courier New"/>
          <w:b w:val="0"/>
          <w:i/>
          <w:sz w:val="18"/>
          <w:szCs w:val="18"/>
        </w:rPr>
        <w:t>/</w:t>
      </w:r>
      <w:r w:rsidRPr="00491597">
        <w:rPr>
          <w:rFonts w:ascii="Courier New" w:hAnsi="Courier New" w:cs="Courier New"/>
          <w:bCs w:val="0"/>
          <w:i/>
          <w:sz w:val="18"/>
          <w:szCs w:val="18"/>
        </w:rPr>
        <w:t>&gt;</w:t>
      </w:r>
      <w:bookmarkEnd w:id="1522"/>
      <w:bookmarkEnd w:id="1523"/>
    </w:p>
    <w:p w14:paraId="2ECB9779" w14:textId="77777777" w:rsidR="002E60CB" w:rsidRPr="000B11EA" w:rsidRDefault="002E60CB" w:rsidP="002E60CB">
      <w:r w:rsidRPr="000B11EA">
        <w:t xml:space="preserve">These attributes have following semantics: </w:t>
      </w:r>
    </w:p>
    <w:p w14:paraId="537EC736" w14:textId="77777777" w:rsidR="002E60CB" w:rsidRPr="000B11EA" w:rsidRDefault="002E60CB" w:rsidP="006D1F3B">
      <w:pPr>
        <w:numPr>
          <w:ilvl w:val="0"/>
          <w:numId w:val="22"/>
        </w:numPr>
        <w:spacing w:before="60" w:after="60"/>
        <w:ind w:left="714" w:hanging="357"/>
        <w:jc w:val="both"/>
      </w:pPr>
      <w:r w:rsidRPr="00656253">
        <w:rPr>
          <w:rStyle w:val="elementdeftypeChar"/>
        </w:rPr>
        <w:t>diameter</w:t>
      </w:r>
      <w:r w:rsidRPr="000B11EA">
        <w:t>: the diameter of the bolt or screw</w:t>
      </w:r>
      <w:r>
        <w:t>. It should</w:t>
      </w:r>
      <w:r w:rsidRPr="00FF5B0E">
        <w:t xml:space="preserve"> be provided, </w:t>
      </w:r>
      <w:r>
        <w:t xml:space="preserve">since e. g. only few CAE simulation types can live without it. </w:t>
      </w:r>
    </w:p>
    <w:p w14:paraId="41AD3CAE" w14:textId="6205B01D" w:rsidR="002E60CB" w:rsidRPr="000B11EA" w:rsidRDefault="002E60CB" w:rsidP="006D1F3B">
      <w:pPr>
        <w:numPr>
          <w:ilvl w:val="0"/>
          <w:numId w:val="22"/>
        </w:numPr>
        <w:spacing w:before="60" w:after="60"/>
        <w:ind w:left="714" w:hanging="357"/>
        <w:jc w:val="both"/>
      </w:pPr>
      <w:r w:rsidRPr="00656253">
        <w:rPr>
          <w:rStyle w:val="elementdeftypeChar"/>
        </w:rPr>
        <w:t>length</w:t>
      </w:r>
      <w:r w:rsidRPr="000B11EA">
        <w:t>: the length of the bolt or screw. Refer to</w:t>
      </w:r>
      <w:r w:rsidR="00B142AC">
        <w:t xml:space="preserve"> </w:t>
      </w:r>
      <w:r w:rsidR="00B142AC">
        <w:fldChar w:fldCharType="begin"/>
      </w:r>
      <w:r w:rsidR="00B142AC">
        <w:instrText xml:space="preserve"> REF _Ref428531136 \h </w:instrText>
      </w:r>
      <w:r w:rsidR="00B142AC">
        <w:fldChar w:fldCharType="separate"/>
      </w:r>
      <w:ins w:id="1529" w:author="Dr. Carsten Franke" w:date="2020-03-09T14:38:00Z">
        <w:r w:rsidR="00004854">
          <w:t xml:space="preserve">Figure </w:t>
        </w:r>
        <w:r w:rsidR="00004854">
          <w:rPr>
            <w:noProof/>
          </w:rPr>
          <w:t>22</w:t>
        </w:r>
        <w:r w:rsidR="00004854">
          <w:t xml:space="preserve">: </w:t>
        </w:r>
        <w:r w:rsidR="00004854" w:rsidRPr="001B293E">
          <w:t xml:space="preserve">Definition of </w:t>
        </w:r>
        <w:r w:rsidR="00004854">
          <w:t>L</w:t>
        </w:r>
        <w:r w:rsidR="00004854" w:rsidRPr="001B293E">
          <w:t xml:space="preserve">ength and </w:t>
        </w:r>
        <w:r w:rsidR="00004854">
          <w:t>H</w:t>
        </w:r>
        <w:r w:rsidR="00004854" w:rsidRPr="001B293E">
          <w:t xml:space="preserve">ead </w:t>
        </w:r>
        <w:r w:rsidR="00004854">
          <w:t>S</w:t>
        </w:r>
        <w:r w:rsidR="00004854" w:rsidRPr="001B293E">
          <w:t>izes</w:t>
        </w:r>
      </w:ins>
      <w:del w:id="1530" w:author="Dr. Carsten Franke" w:date="2020-03-09T14:38:00Z">
        <w:r w:rsidR="007E2D34" w:rsidDel="00004854">
          <w:delText xml:space="preserve">Figure </w:delText>
        </w:r>
        <w:r w:rsidR="007E2D34" w:rsidDel="00004854">
          <w:rPr>
            <w:noProof/>
          </w:rPr>
          <w:delText>20</w:delText>
        </w:r>
        <w:r w:rsidR="007E2D34" w:rsidDel="00004854">
          <w:delText xml:space="preserve">: </w:delText>
        </w:r>
        <w:r w:rsidR="007E2D34" w:rsidRPr="001B293E" w:rsidDel="00004854">
          <w:delText xml:space="preserve">Definition of </w:delText>
        </w:r>
        <w:r w:rsidR="007E2D34" w:rsidDel="00004854">
          <w:delText>L</w:delText>
        </w:r>
        <w:r w:rsidR="007E2D34" w:rsidRPr="001B293E" w:rsidDel="00004854">
          <w:delText xml:space="preserve">ength and </w:delText>
        </w:r>
        <w:r w:rsidR="007E2D34" w:rsidDel="00004854">
          <w:delText>H</w:delText>
        </w:r>
        <w:r w:rsidR="007E2D34" w:rsidRPr="001B293E" w:rsidDel="00004854">
          <w:delText xml:space="preserve">ead </w:delText>
        </w:r>
        <w:r w:rsidR="007E2D34" w:rsidDel="00004854">
          <w:delText>S</w:delText>
        </w:r>
        <w:r w:rsidR="007E2D34" w:rsidRPr="001B293E" w:rsidDel="00004854">
          <w:delText>izes</w:delText>
        </w:r>
      </w:del>
      <w:r w:rsidR="00B142AC">
        <w:fldChar w:fldCharType="end"/>
      </w:r>
      <w:r w:rsidRPr="000B11EA">
        <w:t xml:space="preserve">. </w:t>
      </w:r>
    </w:p>
    <w:p w14:paraId="2DFDC5CA" w14:textId="77777777" w:rsidR="002E60CB" w:rsidRPr="000B11EA" w:rsidRDefault="002E60CB" w:rsidP="006D1F3B">
      <w:pPr>
        <w:numPr>
          <w:ilvl w:val="0"/>
          <w:numId w:val="22"/>
        </w:numPr>
        <w:spacing w:before="60" w:after="60"/>
        <w:ind w:left="714" w:hanging="357"/>
        <w:jc w:val="both"/>
      </w:pPr>
      <w:proofErr w:type="spellStart"/>
      <w:r w:rsidRPr="00656253">
        <w:rPr>
          <w:rStyle w:val="elementdeftypeChar"/>
        </w:rPr>
        <w:t>thread_length</w:t>
      </w:r>
      <w:proofErr w:type="spellEnd"/>
      <w:r w:rsidRPr="000B11EA">
        <w:t xml:space="preserve">: the length of the </w:t>
      </w:r>
      <w:r>
        <w:t xml:space="preserve">thread of the </w:t>
      </w:r>
      <w:r w:rsidRPr="000B11EA">
        <w:t xml:space="preserve">bolt or screw. </w:t>
      </w:r>
      <w:r>
        <w:t xml:space="preserve">Only needed in case of a partial-thread screw. In case of a full-thread screw, thread continues from tip to head, without a non-threaded area. Then, </w:t>
      </w:r>
      <w:proofErr w:type="spellStart"/>
      <w:r w:rsidRPr="00552C8E">
        <w:rPr>
          <w:i/>
        </w:rPr>
        <w:t>thread_length</w:t>
      </w:r>
      <w:proofErr w:type="spellEnd"/>
      <w:r w:rsidRPr="00552C8E">
        <w:rPr>
          <w:i/>
        </w:rPr>
        <w:t xml:space="preserve"> = length – </w:t>
      </w:r>
      <w:proofErr w:type="spellStart"/>
      <w:r w:rsidRPr="00552C8E">
        <w:rPr>
          <w:i/>
        </w:rPr>
        <w:t>sink_size</w:t>
      </w:r>
      <w:proofErr w:type="spellEnd"/>
      <w:r>
        <w:t>.</w:t>
      </w:r>
    </w:p>
    <w:p w14:paraId="7B99A368" w14:textId="77777777" w:rsidR="002E60CB" w:rsidRPr="000B11EA" w:rsidRDefault="002E60CB" w:rsidP="006D1F3B">
      <w:pPr>
        <w:numPr>
          <w:ilvl w:val="0"/>
          <w:numId w:val="22"/>
        </w:numPr>
        <w:spacing w:before="60" w:after="60"/>
        <w:ind w:left="714" w:hanging="357"/>
        <w:jc w:val="both"/>
      </w:pPr>
      <w:proofErr w:type="spellStart"/>
      <w:r w:rsidRPr="00656253">
        <w:rPr>
          <w:rStyle w:val="elementdeftypeChar"/>
        </w:rPr>
        <w:t>head_diameter</w:t>
      </w:r>
      <w:proofErr w:type="spellEnd"/>
      <w:r w:rsidRPr="000B11EA">
        <w:t>: the diameter of the head of the bolt or screw</w:t>
      </w:r>
    </w:p>
    <w:p w14:paraId="501EC27E" w14:textId="77777777" w:rsidR="002E60CB" w:rsidRPr="000B11EA" w:rsidRDefault="002E60CB" w:rsidP="006D1F3B">
      <w:pPr>
        <w:numPr>
          <w:ilvl w:val="0"/>
          <w:numId w:val="22"/>
        </w:numPr>
        <w:spacing w:before="60" w:after="60"/>
        <w:ind w:left="714" w:hanging="357"/>
        <w:jc w:val="both"/>
      </w:pPr>
      <w:proofErr w:type="spellStart"/>
      <w:r w:rsidRPr="00656253">
        <w:rPr>
          <w:rStyle w:val="elementdeftypeChar"/>
        </w:rPr>
        <w:t>head_height</w:t>
      </w:r>
      <w:proofErr w:type="spellEnd"/>
      <w:r w:rsidRPr="000B11EA">
        <w:t xml:space="preserve">: the height of the head. </w:t>
      </w:r>
    </w:p>
    <w:p w14:paraId="47184366" w14:textId="77777777" w:rsidR="00625A92" w:rsidRDefault="00625A92" w:rsidP="006D1F3B">
      <w:pPr>
        <w:numPr>
          <w:ilvl w:val="0"/>
          <w:numId w:val="22"/>
        </w:numPr>
        <w:spacing w:before="60" w:after="60"/>
        <w:ind w:left="714" w:hanging="357"/>
        <w:jc w:val="both"/>
      </w:pPr>
      <w:proofErr w:type="spellStart"/>
      <w:r w:rsidRPr="00656253">
        <w:rPr>
          <w:rStyle w:val="elementdeftypeChar"/>
        </w:rPr>
        <w:t>head_type</w:t>
      </w:r>
      <w:proofErr w:type="spellEnd"/>
      <w:r>
        <w:t xml:space="preserve">: Type of screw head, e. g. </w:t>
      </w:r>
      <w:r w:rsidR="00194316">
        <w:t>"</w:t>
      </w:r>
      <w:r>
        <w:t>outer hexagonal</w:t>
      </w:r>
      <w:r w:rsidR="00194316">
        <w:t>"</w:t>
      </w:r>
      <w:r>
        <w:t xml:space="preserve">, </w:t>
      </w:r>
      <w:r w:rsidR="00194316">
        <w:t>"</w:t>
      </w:r>
      <w:r>
        <w:t>flanged-hex/Phillips-head combi</w:t>
      </w:r>
      <w:r w:rsidR="00194316">
        <w:t>"</w:t>
      </w:r>
      <w:r>
        <w:t xml:space="preserve">, </w:t>
      </w:r>
      <w:r w:rsidR="00194316">
        <w:t>"</w:t>
      </w:r>
      <w:r>
        <w:t>e</w:t>
      </w:r>
      <w:r w:rsidRPr="006A33CA">
        <w:t xml:space="preserve">xternal </w:t>
      </w:r>
      <w:proofErr w:type="spellStart"/>
      <w:r>
        <w:t>t</w:t>
      </w:r>
      <w:r w:rsidRPr="006A33CA">
        <w:t>orx</w:t>
      </w:r>
      <w:proofErr w:type="spellEnd"/>
      <w:r w:rsidRPr="006A33CA">
        <w:t xml:space="preserve"> </w:t>
      </w:r>
      <w:r>
        <w:t>p</w:t>
      </w:r>
      <w:r w:rsidRPr="006A33CA">
        <w:t xml:space="preserve">lus </w:t>
      </w:r>
      <w:r w:rsidR="00194316">
        <w:t>"</w:t>
      </w:r>
      <w:r>
        <w:t xml:space="preserve">. Since there is a </w:t>
      </w:r>
      <w:r w:rsidRPr="006A52D8">
        <w:t>wide variety and ever increasing of screw head types, alphanumeric type is appropriate for this attribute.</w:t>
      </w:r>
      <w:r>
        <w:rPr>
          <w:rStyle w:val="hps"/>
          <w:lang w:val="en"/>
        </w:rPr>
        <w:t xml:space="preserve"> </w:t>
      </w:r>
    </w:p>
    <w:p w14:paraId="08DE81EA" w14:textId="77777777" w:rsidR="002E60CB" w:rsidRDefault="002E60CB" w:rsidP="006D1F3B">
      <w:pPr>
        <w:numPr>
          <w:ilvl w:val="0"/>
          <w:numId w:val="22"/>
        </w:numPr>
        <w:spacing w:before="60" w:after="60"/>
        <w:ind w:left="714" w:hanging="357"/>
        <w:jc w:val="both"/>
      </w:pPr>
      <w:proofErr w:type="spellStart"/>
      <w:r w:rsidRPr="00656253">
        <w:rPr>
          <w:rStyle w:val="elementdeftypeChar"/>
        </w:rPr>
        <w:t>sink_size</w:t>
      </w:r>
      <w:proofErr w:type="spellEnd"/>
      <w:r w:rsidRPr="000B11EA">
        <w:t xml:space="preserve">: the size of the head that is sunk (for countersunk screws). </w:t>
      </w:r>
    </w:p>
    <w:p w14:paraId="5B2AAA06" w14:textId="77777777" w:rsidR="002E60CB" w:rsidRDefault="002E60CB" w:rsidP="006D1F3B">
      <w:pPr>
        <w:numPr>
          <w:ilvl w:val="0"/>
          <w:numId w:val="22"/>
        </w:numPr>
        <w:spacing w:before="60" w:after="60"/>
        <w:ind w:left="714" w:hanging="357"/>
        <w:jc w:val="both"/>
      </w:pPr>
      <w:r w:rsidRPr="00656253">
        <w:rPr>
          <w:rStyle w:val="elementdeftypeChar"/>
        </w:rPr>
        <w:t>pitch</w:t>
      </w:r>
      <w:r w:rsidRPr="00CD36CA">
        <w:rPr>
          <w:rFonts w:ascii="Courier New" w:hAnsi="Courier New" w:cs="Courier New"/>
          <w:sz w:val="18"/>
        </w:rPr>
        <w:t>:</w:t>
      </w:r>
      <w:r>
        <w:t xml:space="preserve"> is the distance from the crest of one thread to the next.</w:t>
      </w:r>
      <w:r>
        <w:rPr>
          <w:rStyle w:val="Funotenzeichen"/>
        </w:rPr>
        <w:footnoteReference w:id="13"/>
      </w:r>
      <w:r>
        <w:t xml:space="preserve"> </w:t>
      </w:r>
    </w:p>
    <w:p w14:paraId="0EC994FB" w14:textId="77777777" w:rsidR="006A128E" w:rsidRPr="00B36A94" w:rsidRDefault="006A128E" w:rsidP="006D1F3B">
      <w:pPr>
        <w:numPr>
          <w:ilvl w:val="0"/>
          <w:numId w:val="22"/>
        </w:numPr>
        <w:spacing w:before="60" w:after="60"/>
        <w:ind w:left="714" w:hanging="357"/>
        <w:jc w:val="both"/>
        <w:rPr>
          <w:lang w:val="en"/>
        </w:rPr>
      </w:pPr>
      <w:r>
        <w:rPr>
          <w:rStyle w:val="elementdeftypeChar"/>
        </w:rPr>
        <w:t>l</w:t>
      </w:r>
      <w:r w:rsidRPr="006A128E">
        <w:rPr>
          <w:rStyle w:val="elementdeftypeChar"/>
        </w:rPr>
        <w:t>ead:</w:t>
      </w:r>
      <w:r>
        <w:rPr>
          <w:lang w:val="en"/>
        </w:rPr>
        <w:t xml:space="preserve"> is the distance along the screw's axis that is covered by one complete rotation of the screw (360°).</w:t>
      </w:r>
      <w:r w:rsidR="00B36A94">
        <w:rPr>
          <w:lang w:val="en"/>
        </w:rPr>
        <w:t xml:space="preserve"> L</w:t>
      </w:r>
      <w:r w:rsidR="00B36A94" w:rsidRPr="00B36A94">
        <w:rPr>
          <w:lang w:val="en"/>
        </w:rPr>
        <w:t>ead and pitch are parametrically related, and the </w:t>
      </w:r>
      <w:hyperlink r:id="rId92" w:tooltip="Parameter" w:history="1">
        <w:r w:rsidR="00B36A94" w:rsidRPr="00B36A94">
          <w:rPr>
            <w:lang w:val="en"/>
          </w:rPr>
          <w:t>parameter</w:t>
        </w:r>
      </w:hyperlink>
      <w:r w:rsidR="00B36A94" w:rsidRPr="00B36A94">
        <w:rPr>
          <w:lang w:val="en"/>
        </w:rPr>
        <w:t> that relates them, the number of starts (number of single thread), very often has a value of 1, in which case their relationship becomes equality. In general, lead is equal to S times pitch, in which S is the number of starts.</w:t>
      </w:r>
    </w:p>
    <w:p w14:paraId="66650AC4" w14:textId="77777777" w:rsidR="002E60CB" w:rsidRPr="000B11EA" w:rsidRDefault="002E60CB" w:rsidP="006D1F3B">
      <w:pPr>
        <w:numPr>
          <w:ilvl w:val="0"/>
          <w:numId w:val="22"/>
        </w:numPr>
        <w:spacing w:before="60" w:after="60"/>
        <w:ind w:left="714" w:hanging="357"/>
        <w:jc w:val="both"/>
      </w:pPr>
      <w:r w:rsidRPr="00656253">
        <w:rPr>
          <w:rStyle w:val="elementdeftypeChar"/>
        </w:rPr>
        <w:t>torque</w:t>
      </w:r>
      <w:r w:rsidRPr="000B11EA">
        <w:t xml:space="preserve">: The torque which should be applied when fastening the bolt or screw. </w:t>
      </w:r>
    </w:p>
    <w:p w14:paraId="4D5AFA23" w14:textId="77777777" w:rsidR="002E60CB" w:rsidRPr="000B11EA" w:rsidRDefault="002E60CB" w:rsidP="006D1F3B">
      <w:pPr>
        <w:numPr>
          <w:ilvl w:val="0"/>
          <w:numId w:val="22"/>
        </w:numPr>
        <w:spacing w:before="60" w:after="60"/>
        <w:ind w:left="714" w:hanging="357"/>
        <w:jc w:val="both"/>
      </w:pPr>
      <w:r w:rsidRPr="00656253">
        <w:rPr>
          <w:rStyle w:val="elementdeftypeChar"/>
        </w:rPr>
        <w:t>angle</w:t>
      </w:r>
      <w:r w:rsidRPr="000B11EA">
        <w:t>: The t</w:t>
      </w:r>
      <w:r>
        <w:t>urning angle</w:t>
      </w:r>
      <w:r w:rsidRPr="000B11EA">
        <w:t xml:space="preserve"> which should be applied when fastening the bolt or screw. </w:t>
      </w:r>
    </w:p>
    <w:p w14:paraId="363AF100" w14:textId="77777777" w:rsidR="002E60CB" w:rsidRPr="000B11EA" w:rsidRDefault="002E60CB" w:rsidP="006D1F3B">
      <w:pPr>
        <w:numPr>
          <w:ilvl w:val="0"/>
          <w:numId w:val="22"/>
        </w:numPr>
        <w:spacing w:before="60" w:after="60"/>
        <w:ind w:left="714" w:hanging="357"/>
        <w:jc w:val="both"/>
      </w:pPr>
      <w:r w:rsidRPr="00656253">
        <w:rPr>
          <w:rStyle w:val="elementdeftypeChar"/>
        </w:rPr>
        <w:t>pretension</w:t>
      </w:r>
      <w:r w:rsidRPr="000B11EA">
        <w:t xml:space="preserve">: The </w:t>
      </w:r>
      <w:r>
        <w:t xml:space="preserve">pretension </w:t>
      </w:r>
      <w:r w:rsidRPr="000B11EA">
        <w:t xml:space="preserve">which </w:t>
      </w:r>
      <w:r>
        <w:t xml:space="preserve">is generated within the </w:t>
      </w:r>
      <w:r w:rsidRPr="000B11EA">
        <w:t xml:space="preserve">bolt or </w:t>
      </w:r>
      <w:r>
        <w:t>screw</w:t>
      </w:r>
      <w:r w:rsidRPr="000B11EA">
        <w:t xml:space="preserve"> when fastening. </w:t>
      </w:r>
    </w:p>
    <w:p w14:paraId="0E3C5024" w14:textId="77777777" w:rsidR="002E60CB" w:rsidRPr="000B11EA" w:rsidRDefault="002E60CB" w:rsidP="006D1F3B">
      <w:pPr>
        <w:numPr>
          <w:ilvl w:val="0"/>
          <w:numId w:val="22"/>
        </w:numPr>
        <w:spacing w:before="60" w:after="60"/>
        <w:ind w:left="714" w:hanging="357"/>
        <w:jc w:val="both"/>
      </w:pPr>
      <w:proofErr w:type="spellStart"/>
      <w:r w:rsidRPr="00656253">
        <w:rPr>
          <w:rStyle w:val="elementdeftypeChar"/>
        </w:rPr>
        <w:t>static_friction</w:t>
      </w:r>
      <w:proofErr w:type="spellEnd"/>
      <w:r w:rsidRPr="000B11EA">
        <w:t xml:space="preserve">: The </w:t>
      </w:r>
      <w:r>
        <w:t>static friction between head and adjacent washer or part</w:t>
      </w:r>
      <w:r w:rsidRPr="000B11EA">
        <w:t xml:space="preserve">. </w:t>
      </w:r>
    </w:p>
    <w:p w14:paraId="3ADB1EF7" w14:textId="77777777" w:rsidR="002E60CB" w:rsidRDefault="002E60CB" w:rsidP="006D1F3B">
      <w:pPr>
        <w:numPr>
          <w:ilvl w:val="0"/>
          <w:numId w:val="22"/>
        </w:numPr>
        <w:spacing w:before="60" w:after="60"/>
        <w:ind w:left="714" w:hanging="357"/>
        <w:jc w:val="both"/>
      </w:pPr>
      <w:proofErr w:type="spellStart"/>
      <w:r w:rsidRPr="00656253">
        <w:rPr>
          <w:rStyle w:val="elementdeftypeChar"/>
        </w:rPr>
        <w:t>kinetic_friction</w:t>
      </w:r>
      <w:proofErr w:type="spellEnd"/>
      <w:r w:rsidRPr="000B11EA">
        <w:t xml:space="preserve">: The </w:t>
      </w:r>
      <w:r>
        <w:t>kinetic friction between head and adjacent washer or part</w:t>
      </w:r>
      <w:r w:rsidRPr="000B11EA">
        <w:t xml:space="preserve">. </w:t>
      </w:r>
    </w:p>
    <w:p w14:paraId="033FB1D1" w14:textId="77777777" w:rsidR="002D676D" w:rsidRPr="000B11EA" w:rsidRDefault="002D676D" w:rsidP="002D676D">
      <w:pPr>
        <w:numPr>
          <w:ilvl w:val="0"/>
          <w:numId w:val="22"/>
        </w:numPr>
        <w:spacing w:before="60" w:after="60"/>
        <w:ind w:left="714" w:hanging="357"/>
        <w:jc w:val="both"/>
        <w:rPr>
          <w:ins w:id="1531" w:author="nick" w:date="2019-12-19T21:37:00Z"/>
        </w:rPr>
      </w:pPr>
      <w:proofErr w:type="spellStart"/>
      <w:ins w:id="1532" w:author="nick" w:date="2019-12-19T21:37:00Z">
        <w:r>
          <w:rPr>
            <w:rStyle w:val="elementdeftypeChar"/>
          </w:rPr>
          <w:t>thread_</w:t>
        </w:r>
        <w:r w:rsidRPr="00656253">
          <w:rPr>
            <w:rStyle w:val="elementdeftypeChar"/>
          </w:rPr>
          <w:t>static_friction</w:t>
        </w:r>
        <w:proofErr w:type="spellEnd"/>
        <w:r w:rsidRPr="000B11EA">
          <w:t xml:space="preserve">: The </w:t>
        </w:r>
        <w:r>
          <w:t xml:space="preserve">static friction between </w:t>
        </w:r>
      </w:ins>
      <w:ins w:id="1533" w:author="nick" w:date="2019-12-19T21:38:00Z">
        <w:r w:rsidRPr="00147227">
          <w:rPr>
            <w:rFonts w:cs="Calibri"/>
            <w:lang w:eastAsia="en-GB"/>
          </w:rPr>
          <w:t>screw</w:t>
        </w:r>
        <w:r>
          <w:rPr>
            <w:rFonts w:cs="Calibri"/>
            <w:lang w:eastAsia="en-GB"/>
          </w:rPr>
          <w:t xml:space="preserve"> and cut thread, or </w:t>
        </w:r>
        <w:r w:rsidRPr="00147227">
          <w:rPr>
            <w:rFonts w:cs="Calibri"/>
            <w:lang w:eastAsia="en-GB"/>
          </w:rPr>
          <w:t xml:space="preserve">bolt thread </w:t>
        </w:r>
        <w:r>
          <w:rPr>
            <w:rFonts w:cs="Calibri"/>
            <w:lang w:eastAsia="en-GB"/>
          </w:rPr>
          <w:t xml:space="preserve">and </w:t>
        </w:r>
        <w:r w:rsidRPr="00147227">
          <w:rPr>
            <w:rFonts w:cs="Calibri"/>
            <w:lang w:eastAsia="en-GB"/>
          </w:rPr>
          <w:t>nut thread</w:t>
        </w:r>
      </w:ins>
      <w:ins w:id="1534" w:author="nick" w:date="2019-12-19T21:37:00Z">
        <w:r w:rsidRPr="000B11EA">
          <w:t xml:space="preserve">. </w:t>
        </w:r>
      </w:ins>
    </w:p>
    <w:p w14:paraId="3D95485D" w14:textId="77777777" w:rsidR="002D676D" w:rsidRDefault="002D676D" w:rsidP="002D676D">
      <w:pPr>
        <w:numPr>
          <w:ilvl w:val="0"/>
          <w:numId w:val="22"/>
        </w:numPr>
        <w:spacing w:before="60" w:after="60"/>
        <w:ind w:left="714" w:hanging="357"/>
        <w:jc w:val="both"/>
        <w:rPr>
          <w:ins w:id="1535" w:author="nick" w:date="2019-12-19T21:37:00Z"/>
        </w:rPr>
      </w:pPr>
      <w:proofErr w:type="spellStart"/>
      <w:ins w:id="1536" w:author="nick" w:date="2019-12-19T21:37:00Z">
        <w:r>
          <w:rPr>
            <w:rStyle w:val="elementdeftypeChar"/>
          </w:rPr>
          <w:t>thread_</w:t>
        </w:r>
        <w:r w:rsidRPr="00656253">
          <w:rPr>
            <w:rStyle w:val="elementdeftypeChar"/>
          </w:rPr>
          <w:t>kinetic_friction</w:t>
        </w:r>
        <w:proofErr w:type="spellEnd"/>
        <w:r w:rsidRPr="000B11EA">
          <w:t xml:space="preserve">: The </w:t>
        </w:r>
        <w:r>
          <w:t xml:space="preserve">kinetic friction between </w:t>
        </w:r>
      </w:ins>
      <w:ins w:id="1537" w:author="nick" w:date="2019-12-19T21:39:00Z">
        <w:r w:rsidRPr="00147227">
          <w:rPr>
            <w:rFonts w:cs="Calibri"/>
            <w:lang w:eastAsia="en-GB"/>
          </w:rPr>
          <w:t>screw</w:t>
        </w:r>
        <w:r>
          <w:rPr>
            <w:rFonts w:cs="Calibri"/>
            <w:lang w:eastAsia="en-GB"/>
          </w:rPr>
          <w:t xml:space="preserve"> and cut thread, or </w:t>
        </w:r>
        <w:r w:rsidRPr="00147227">
          <w:rPr>
            <w:rFonts w:cs="Calibri"/>
            <w:lang w:eastAsia="en-GB"/>
          </w:rPr>
          <w:t xml:space="preserve">bolt thread </w:t>
        </w:r>
        <w:r>
          <w:rPr>
            <w:rFonts w:cs="Calibri"/>
            <w:lang w:eastAsia="en-GB"/>
          </w:rPr>
          <w:t xml:space="preserve">and </w:t>
        </w:r>
        <w:r w:rsidRPr="00147227">
          <w:rPr>
            <w:rFonts w:cs="Calibri"/>
            <w:lang w:eastAsia="en-GB"/>
          </w:rPr>
          <w:t>nut thread</w:t>
        </w:r>
      </w:ins>
      <w:ins w:id="1538" w:author="nick" w:date="2019-12-19T21:37:00Z">
        <w:r w:rsidRPr="000B11EA">
          <w:t xml:space="preserve">. </w:t>
        </w:r>
      </w:ins>
    </w:p>
    <w:p w14:paraId="2305DC6D" w14:textId="77777777" w:rsidR="002E60CB" w:rsidRPr="000B11EA" w:rsidRDefault="002E60CB" w:rsidP="006D1F3B">
      <w:pPr>
        <w:numPr>
          <w:ilvl w:val="0"/>
          <w:numId w:val="22"/>
        </w:numPr>
        <w:spacing w:before="60" w:after="60"/>
        <w:ind w:left="714" w:hanging="357"/>
        <w:jc w:val="both"/>
      </w:pPr>
      <w:proofErr w:type="spellStart"/>
      <w:r w:rsidRPr="00656253">
        <w:rPr>
          <w:rStyle w:val="elementdeftypeChar"/>
        </w:rPr>
        <w:t>strength_property_class</w:t>
      </w:r>
      <w:proofErr w:type="spellEnd"/>
      <w:r>
        <w:t xml:space="preserve">: Strength </w:t>
      </w:r>
      <w:r w:rsidRPr="00991A7F">
        <w:t xml:space="preserve">according to </w:t>
      </w:r>
      <w:r w:rsidR="00E7538E">
        <w:t>applied standard within a unique part supplier or OEM</w:t>
      </w:r>
      <w:r w:rsidRPr="00991A7F">
        <w:t xml:space="preserve">. </w:t>
      </w:r>
    </w:p>
    <w:p w14:paraId="32E5F466" w14:textId="77777777" w:rsidR="002E60CB" w:rsidRPr="000B11EA" w:rsidRDefault="002E60CB" w:rsidP="006D1F3B">
      <w:pPr>
        <w:numPr>
          <w:ilvl w:val="0"/>
          <w:numId w:val="22"/>
        </w:numPr>
        <w:spacing w:before="60" w:after="60"/>
        <w:ind w:left="714" w:hanging="357"/>
        <w:jc w:val="both"/>
      </w:pPr>
      <w:proofErr w:type="spellStart"/>
      <w:r w:rsidRPr="00656253">
        <w:rPr>
          <w:rStyle w:val="elementdeftypeChar"/>
        </w:rPr>
        <w:t>part_code</w:t>
      </w:r>
      <w:proofErr w:type="spellEnd"/>
      <w:r w:rsidRPr="000B11EA">
        <w:t xml:space="preserve">: the part code of the bolt or screw, as used e. g. in a PDM system. </w:t>
      </w:r>
      <w:r>
        <w:t xml:space="preserve">Frequently, it may be convenient to use the screw norm (according to ISO, EN, BSW, DIN, …) as part code. </w:t>
      </w:r>
    </w:p>
    <w:p w14:paraId="3ADDCCBD" w14:textId="77777777" w:rsidR="002E60CB" w:rsidRPr="00CD36CA" w:rsidRDefault="002E60CB" w:rsidP="0031729D">
      <w:pPr>
        <w:jc w:val="both"/>
      </w:pPr>
      <w:r w:rsidRPr="00CD36CA">
        <w:t xml:space="preserve">Torque, pretension and angle interact as follows: </w:t>
      </w:r>
    </w:p>
    <w:p w14:paraId="6A0446C6" w14:textId="77777777" w:rsidR="002E60CB" w:rsidRPr="00CD36CA" w:rsidRDefault="002E60CB" w:rsidP="00B90690">
      <w:pPr>
        <w:numPr>
          <w:ilvl w:val="0"/>
          <w:numId w:val="22"/>
        </w:numPr>
        <w:spacing w:before="120"/>
        <w:jc w:val="both"/>
        <w:rPr>
          <w:rFonts w:cs="Courier New"/>
          <w:szCs w:val="22"/>
        </w:rPr>
      </w:pPr>
      <w:r w:rsidRPr="00CD36CA">
        <w:rPr>
          <w:rFonts w:cs="Courier New"/>
          <w:szCs w:val="22"/>
        </w:rPr>
        <w:lastRenderedPageBreak/>
        <w:t xml:space="preserve">Torque is only applied, if no pretension is given. </w:t>
      </w:r>
    </w:p>
    <w:p w14:paraId="411C0B26" w14:textId="77777777" w:rsidR="002E60CB" w:rsidRPr="00CD36CA" w:rsidRDefault="002E60CB" w:rsidP="00B90690">
      <w:pPr>
        <w:numPr>
          <w:ilvl w:val="0"/>
          <w:numId w:val="22"/>
        </w:numPr>
        <w:spacing w:before="120"/>
        <w:jc w:val="both"/>
        <w:rPr>
          <w:rFonts w:cs="Courier New"/>
          <w:szCs w:val="22"/>
        </w:rPr>
      </w:pPr>
      <w:r w:rsidRPr="00CD36CA">
        <w:rPr>
          <w:rFonts w:cs="Courier New"/>
          <w:szCs w:val="22"/>
        </w:rPr>
        <w:t xml:space="preserve">Angle is only applied, if torque is given and no pretension is present. </w:t>
      </w:r>
    </w:p>
    <w:p w14:paraId="6BE475E3" w14:textId="77777777" w:rsidR="002E60CB" w:rsidRDefault="002E60CB" w:rsidP="0031729D">
      <w:pPr>
        <w:jc w:val="both"/>
      </w:pPr>
      <w:r>
        <w:t xml:space="preserve">For </w:t>
      </w:r>
      <w:r w:rsidRPr="00491597">
        <w:t xml:space="preserve">bolts </w:t>
      </w:r>
      <w:r>
        <w:t>as well as</w:t>
      </w:r>
      <w:r w:rsidRPr="00491597">
        <w:t xml:space="preserve"> screws</w:t>
      </w:r>
      <w:r>
        <w:t xml:space="preserve">, it is recommended to provide the direction of fixation. Hence </w:t>
      </w:r>
      <w:r w:rsidRPr="00226A3F">
        <w:rPr>
          <w:rFonts w:ascii="Courier New" w:hAnsi="Courier New" w:cs="Courier New"/>
          <w:b/>
          <w:i/>
          <w:sz w:val="18"/>
          <w:szCs w:val="18"/>
        </w:rPr>
        <w:t>&lt;</w:t>
      </w:r>
      <w:proofErr w:type="spellStart"/>
      <w:r w:rsidRPr="00F665A9">
        <w:rPr>
          <w:rFonts w:ascii="Courier New" w:hAnsi="Courier New" w:cs="Courier New"/>
          <w:b/>
          <w:i/>
          <w:sz w:val="18"/>
          <w:szCs w:val="18"/>
        </w:rPr>
        <w:t>threaded_connection</w:t>
      </w:r>
      <w:proofErr w:type="spellEnd"/>
      <w:r w:rsidR="00B142AC">
        <w:rPr>
          <w:rFonts w:ascii="Courier New" w:hAnsi="Courier New" w:cs="Courier New"/>
          <w:b/>
          <w:i/>
          <w:sz w:val="18"/>
          <w:szCs w:val="18"/>
        </w:rPr>
        <w:t>/</w:t>
      </w:r>
      <w:r w:rsidRPr="00226A3F">
        <w:rPr>
          <w:rFonts w:ascii="Courier New" w:hAnsi="Courier New" w:cs="Courier New"/>
          <w:b/>
          <w:i/>
          <w:sz w:val="18"/>
          <w:szCs w:val="18"/>
        </w:rPr>
        <w:t>&gt;</w:t>
      </w:r>
      <w:r>
        <w:t xml:space="preserve"> offers following nested elements: </w:t>
      </w:r>
    </w:p>
    <w:tbl>
      <w:tblPr>
        <w:tblW w:w="0" w:type="auto"/>
        <w:jc w:val="center"/>
        <w:tblLayout w:type="fixed"/>
        <w:tblLook w:val="04A0" w:firstRow="1" w:lastRow="0" w:firstColumn="1" w:lastColumn="0" w:noHBand="0" w:noVBand="1"/>
      </w:tblPr>
      <w:tblGrid>
        <w:gridCol w:w="2111"/>
        <w:gridCol w:w="2268"/>
        <w:gridCol w:w="1276"/>
        <w:gridCol w:w="2837"/>
      </w:tblGrid>
      <w:tr w:rsidR="002E60CB" w:rsidRPr="000F7EEA" w14:paraId="638D66F3" w14:textId="77777777" w:rsidTr="00E7538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368B7170" w14:textId="77777777" w:rsidR="002E60CB" w:rsidRPr="00226A3F" w:rsidRDefault="002E60CB" w:rsidP="0088515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E8BA5CA"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6E63F086" w14:textId="77777777" w:rsidR="002E60CB" w:rsidRPr="00226A3F" w:rsidRDefault="000E60DF" w:rsidP="0088515B">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B0F4316"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4826A197" w14:textId="77777777" w:rsidTr="00E7538E">
        <w:trPr>
          <w:jc w:val="center"/>
        </w:trPr>
        <w:tc>
          <w:tcPr>
            <w:tcW w:w="2111" w:type="dxa"/>
            <w:tcBorders>
              <w:top w:val="single" w:sz="8" w:space="0" w:color="000000"/>
              <w:left w:val="single" w:sz="8" w:space="0" w:color="000000"/>
              <w:bottom w:val="dotted" w:sz="4" w:space="0" w:color="auto"/>
              <w:right w:val="nil"/>
            </w:tcBorders>
            <w:hideMark/>
          </w:tcPr>
          <w:p w14:paraId="42B36ED0" w14:textId="77777777" w:rsidR="002E60CB" w:rsidRPr="002D0B90" w:rsidRDefault="002E60CB" w:rsidP="0088515B">
            <w:pPr>
              <w:suppressAutoHyphens/>
              <w:rPr>
                <w:rFonts w:cs="Calibri"/>
                <w:sz w:val="20"/>
                <w:szCs w:val="20"/>
                <w:lang w:eastAsia="zh-CN"/>
              </w:rPr>
            </w:pPr>
            <w:proofErr w:type="spellStart"/>
            <w:r w:rsidRPr="002D0B90">
              <w:rPr>
                <w:sz w:val="20"/>
                <w:szCs w:val="20"/>
              </w:rPr>
              <w:t>normal_direction</w:t>
            </w:r>
            <w:proofErr w:type="spellEnd"/>
          </w:p>
        </w:tc>
        <w:tc>
          <w:tcPr>
            <w:tcW w:w="2268" w:type="dxa"/>
            <w:tcBorders>
              <w:top w:val="single" w:sz="8" w:space="0" w:color="000000"/>
              <w:left w:val="single" w:sz="4" w:space="0" w:color="000000"/>
              <w:bottom w:val="dotted" w:sz="4" w:space="0" w:color="auto"/>
              <w:right w:val="nil"/>
            </w:tcBorders>
            <w:hideMark/>
          </w:tcPr>
          <w:p w14:paraId="78AF0909"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single" w:sz="8" w:space="0" w:color="000000"/>
              <w:left w:val="single" w:sz="4" w:space="0" w:color="000000"/>
              <w:bottom w:val="dotted" w:sz="4" w:space="0" w:color="auto"/>
              <w:right w:val="nil"/>
            </w:tcBorders>
            <w:hideMark/>
          </w:tcPr>
          <w:p w14:paraId="6DFA988D" w14:textId="77777777" w:rsidR="002E60CB" w:rsidRPr="002D0B90" w:rsidRDefault="002E60CB" w:rsidP="0088515B">
            <w:pPr>
              <w:suppressAutoHyphens/>
              <w:rPr>
                <w:rFonts w:cs="Calibri"/>
                <w:sz w:val="20"/>
                <w:szCs w:val="20"/>
                <w:lang w:eastAsia="zh-CN"/>
              </w:rPr>
            </w:pPr>
            <w:r w:rsidRPr="002D0B90">
              <w:rPr>
                <w:sz w:val="20"/>
                <w:szCs w:val="20"/>
              </w:rPr>
              <w:t>Optional</w:t>
            </w:r>
          </w:p>
        </w:tc>
        <w:tc>
          <w:tcPr>
            <w:tcW w:w="2837" w:type="dxa"/>
            <w:tcBorders>
              <w:top w:val="single" w:sz="8" w:space="0" w:color="000000"/>
              <w:left w:val="single" w:sz="4" w:space="0" w:color="000000"/>
              <w:bottom w:val="dotted" w:sz="4" w:space="0" w:color="auto"/>
              <w:right w:val="single" w:sz="8" w:space="0" w:color="000000"/>
            </w:tcBorders>
            <w:hideMark/>
          </w:tcPr>
          <w:p w14:paraId="41BB43D9" w14:textId="77777777" w:rsidR="002E60CB" w:rsidRPr="002D0B90" w:rsidRDefault="002E60CB" w:rsidP="0088515B">
            <w:pPr>
              <w:keepNext/>
              <w:suppressAutoHyphens/>
              <w:rPr>
                <w:rFonts w:cs="Calibri"/>
                <w:lang w:eastAsia="zh-CN"/>
              </w:rPr>
            </w:pPr>
            <w:r w:rsidRPr="002D0B90">
              <w:rPr>
                <w:sz w:val="20"/>
                <w:szCs w:val="20"/>
              </w:rPr>
              <w:t>-</w:t>
            </w:r>
          </w:p>
        </w:tc>
      </w:tr>
      <w:tr w:rsidR="002E60CB" w:rsidRPr="00BC3F09" w14:paraId="72766A4F" w14:textId="77777777" w:rsidTr="00E7538E">
        <w:trPr>
          <w:jc w:val="center"/>
        </w:trPr>
        <w:tc>
          <w:tcPr>
            <w:tcW w:w="2111" w:type="dxa"/>
            <w:tcBorders>
              <w:top w:val="dotted" w:sz="4" w:space="0" w:color="auto"/>
              <w:left w:val="single" w:sz="8" w:space="0" w:color="000000"/>
              <w:bottom w:val="dotted" w:sz="4" w:space="0" w:color="auto"/>
              <w:right w:val="nil"/>
            </w:tcBorders>
            <w:shd w:val="clear" w:color="auto" w:fill="auto"/>
            <w:hideMark/>
          </w:tcPr>
          <w:p w14:paraId="0D11FBD2" w14:textId="77777777" w:rsidR="002E60CB" w:rsidRPr="00BC3F09" w:rsidRDefault="002E60CB" w:rsidP="0088515B">
            <w:pPr>
              <w:suppressAutoHyphens/>
              <w:rPr>
                <w:sz w:val="20"/>
                <w:szCs w:val="20"/>
              </w:rPr>
            </w:pPr>
            <w:r w:rsidRPr="00BC3F09">
              <w:rPr>
                <w:sz w:val="20"/>
                <w:szCs w:val="20"/>
              </w:rPr>
              <w:t>b</w:t>
            </w:r>
            <w:r>
              <w:rPr>
                <w:sz w:val="20"/>
                <w:szCs w:val="20"/>
              </w:rPr>
              <w:t>olt</w:t>
            </w:r>
            <w:r w:rsidRPr="00BC3F09">
              <w:rPr>
                <w:sz w:val="20"/>
                <w:szCs w:val="20"/>
              </w:rPr>
              <w:br/>
              <w:t>s</w:t>
            </w:r>
            <w:r>
              <w:rPr>
                <w:sz w:val="20"/>
                <w:szCs w:val="20"/>
              </w:rPr>
              <w:t>crew</w:t>
            </w:r>
          </w:p>
        </w:tc>
        <w:tc>
          <w:tcPr>
            <w:tcW w:w="2268" w:type="dxa"/>
            <w:tcBorders>
              <w:top w:val="dotted" w:sz="4" w:space="0" w:color="auto"/>
              <w:left w:val="single" w:sz="4" w:space="0" w:color="000000"/>
              <w:bottom w:val="dotted" w:sz="4" w:space="0" w:color="auto"/>
              <w:right w:val="nil"/>
            </w:tcBorders>
            <w:shd w:val="clear" w:color="auto" w:fill="auto"/>
            <w:hideMark/>
          </w:tcPr>
          <w:p w14:paraId="05F6523A" w14:textId="77777777" w:rsidR="002E60CB" w:rsidRPr="00BC3F09" w:rsidRDefault="002E60CB" w:rsidP="0088515B">
            <w:pPr>
              <w:suppressAutoHyphens/>
              <w:rPr>
                <w:sz w:val="20"/>
                <w:szCs w:val="20"/>
              </w:rPr>
            </w:pPr>
            <w:r w:rsidRPr="00BC3F09">
              <w:rPr>
                <w:sz w:val="20"/>
                <w:szCs w:val="20"/>
              </w:rPr>
              <w:t>1</w:t>
            </w:r>
          </w:p>
        </w:tc>
        <w:tc>
          <w:tcPr>
            <w:tcW w:w="1276" w:type="dxa"/>
            <w:tcBorders>
              <w:top w:val="dotted" w:sz="4" w:space="0" w:color="auto"/>
              <w:left w:val="single" w:sz="4" w:space="0" w:color="000000"/>
              <w:bottom w:val="dotted" w:sz="4" w:space="0" w:color="auto"/>
              <w:right w:val="nil"/>
            </w:tcBorders>
            <w:shd w:val="clear" w:color="auto" w:fill="auto"/>
            <w:hideMark/>
          </w:tcPr>
          <w:p w14:paraId="55BD319E" w14:textId="77777777" w:rsidR="002E60CB" w:rsidRPr="00BC3F09" w:rsidRDefault="002E60CB" w:rsidP="0088515B">
            <w:pPr>
              <w:suppressAutoHyphens/>
              <w:rPr>
                <w:sz w:val="20"/>
                <w:szCs w:val="20"/>
              </w:rPr>
            </w:pPr>
            <w:r>
              <w:rPr>
                <w:sz w:val="20"/>
                <w:szCs w:val="20"/>
              </w:rPr>
              <w:t>Required</w:t>
            </w:r>
          </w:p>
        </w:tc>
        <w:tc>
          <w:tcPr>
            <w:tcW w:w="2837" w:type="dxa"/>
            <w:tcBorders>
              <w:top w:val="dotted" w:sz="4" w:space="0" w:color="auto"/>
              <w:left w:val="single" w:sz="4" w:space="0" w:color="000000"/>
              <w:bottom w:val="dotted" w:sz="4" w:space="0" w:color="auto"/>
              <w:right w:val="single" w:sz="8" w:space="0" w:color="000000"/>
            </w:tcBorders>
            <w:shd w:val="clear" w:color="auto" w:fill="auto"/>
            <w:hideMark/>
          </w:tcPr>
          <w:p w14:paraId="56255D3A" w14:textId="77777777" w:rsidR="002E60CB" w:rsidRPr="00BC3F09" w:rsidRDefault="002E60CB" w:rsidP="0088515B">
            <w:pPr>
              <w:keepNext/>
              <w:suppressAutoHyphens/>
              <w:rPr>
                <w:sz w:val="20"/>
                <w:szCs w:val="20"/>
              </w:rPr>
            </w:pPr>
            <w:r>
              <w:rPr>
                <w:sz w:val="20"/>
                <w:szCs w:val="20"/>
              </w:rPr>
              <w:t>Exactly</w:t>
            </w:r>
            <w:r w:rsidRPr="00BC3F09">
              <w:rPr>
                <w:sz w:val="20"/>
                <w:szCs w:val="20"/>
              </w:rPr>
              <w:t xml:space="preserve"> one of the</w:t>
            </w:r>
            <w:r>
              <w:rPr>
                <w:sz w:val="20"/>
                <w:szCs w:val="20"/>
              </w:rPr>
              <w:t>se</w:t>
            </w:r>
            <w:r w:rsidRPr="00BC3F09">
              <w:rPr>
                <w:sz w:val="20"/>
                <w:szCs w:val="20"/>
              </w:rPr>
              <w:t xml:space="preserve"> elements.</w:t>
            </w:r>
          </w:p>
        </w:tc>
      </w:tr>
      <w:tr w:rsidR="002E60CB" w:rsidRPr="00BC3F09" w14:paraId="7EA13503" w14:textId="77777777" w:rsidTr="00E7538E">
        <w:trPr>
          <w:jc w:val="center"/>
        </w:trPr>
        <w:tc>
          <w:tcPr>
            <w:tcW w:w="2111" w:type="dxa"/>
            <w:tcBorders>
              <w:top w:val="dotted" w:sz="4" w:space="0" w:color="auto"/>
              <w:left w:val="single" w:sz="8" w:space="0" w:color="000000"/>
              <w:bottom w:val="dotted" w:sz="4" w:space="0" w:color="auto"/>
              <w:right w:val="nil"/>
            </w:tcBorders>
            <w:shd w:val="clear" w:color="auto" w:fill="auto"/>
            <w:hideMark/>
          </w:tcPr>
          <w:p w14:paraId="43D95CA6" w14:textId="77777777" w:rsidR="002E60CB" w:rsidRPr="00BC3F09" w:rsidRDefault="002E60CB" w:rsidP="0088515B">
            <w:pPr>
              <w:suppressAutoHyphens/>
              <w:rPr>
                <w:sz w:val="20"/>
                <w:szCs w:val="20"/>
              </w:rPr>
            </w:pPr>
            <w:r>
              <w:rPr>
                <w:sz w:val="20"/>
                <w:szCs w:val="20"/>
              </w:rPr>
              <w:t>washer</w:t>
            </w:r>
          </w:p>
        </w:tc>
        <w:tc>
          <w:tcPr>
            <w:tcW w:w="2268" w:type="dxa"/>
            <w:tcBorders>
              <w:top w:val="dotted" w:sz="4" w:space="0" w:color="auto"/>
              <w:left w:val="single" w:sz="4" w:space="0" w:color="000000"/>
              <w:bottom w:val="dotted" w:sz="4" w:space="0" w:color="auto"/>
              <w:right w:val="nil"/>
            </w:tcBorders>
            <w:shd w:val="clear" w:color="auto" w:fill="auto"/>
            <w:hideMark/>
          </w:tcPr>
          <w:p w14:paraId="04C42134" w14:textId="77777777" w:rsidR="002E60CB" w:rsidRPr="00BC3F09" w:rsidRDefault="002E60CB" w:rsidP="0088515B">
            <w:pPr>
              <w:suppressAutoHyphens/>
              <w:rPr>
                <w:sz w:val="20"/>
                <w:szCs w:val="20"/>
              </w:rPr>
            </w:pPr>
            <w:r>
              <w:rPr>
                <w:sz w:val="20"/>
                <w:szCs w:val="20"/>
              </w:rPr>
              <w:t>1</w:t>
            </w:r>
          </w:p>
        </w:tc>
        <w:tc>
          <w:tcPr>
            <w:tcW w:w="1276" w:type="dxa"/>
            <w:tcBorders>
              <w:top w:val="dotted" w:sz="4" w:space="0" w:color="auto"/>
              <w:left w:val="single" w:sz="4" w:space="0" w:color="000000"/>
              <w:bottom w:val="dotted" w:sz="4" w:space="0" w:color="auto"/>
              <w:right w:val="nil"/>
            </w:tcBorders>
            <w:shd w:val="clear" w:color="auto" w:fill="auto"/>
            <w:hideMark/>
          </w:tcPr>
          <w:p w14:paraId="733A73A5" w14:textId="77777777" w:rsidR="002E60CB" w:rsidRDefault="002E60CB" w:rsidP="0088515B">
            <w:pPr>
              <w:suppressAutoHyphens/>
              <w:rPr>
                <w:sz w:val="20"/>
                <w:szCs w:val="20"/>
              </w:rPr>
            </w:pPr>
            <w:r w:rsidRPr="002D0B90">
              <w:rPr>
                <w:sz w:val="20"/>
                <w:szCs w:val="20"/>
              </w:rPr>
              <w:t>Optional</w:t>
            </w:r>
          </w:p>
        </w:tc>
        <w:tc>
          <w:tcPr>
            <w:tcW w:w="2837" w:type="dxa"/>
            <w:tcBorders>
              <w:top w:val="dotted" w:sz="4" w:space="0" w:color="auto"/>
              <w:left w:val="single" w:sz="4" w:space="0" w:color="000000"/>
              <w:bottom w:val="dotted" w:sz="4" w:space="0" w:color="auto"/>
              <w:right w:val="single" w:sz="8" w:space="0" w:color="000000"/>
            </w:tcBorders>
            <w:shd w:val="clear" w:color="auto" w:fill="auto"/>
            <w:hideMark/>
          </w:tcPr>
          <w:p w14:paraId="24738425" w14:textId="77777777" w:rsidR="002E60CB" w:rsidRDefault="002E60CB" w:rsidP="0088515B">
            <w:pPr>
              <w:keepNext/>
              <w:suppressAutoHyphens/>
              <w:rPr>
                <w:sz w:val="20"/>
                <w:szCs w:val="20"/>
              </w:rPr>
            </w:pPr>
            <w:r w:rsidRPr="002D0B90">
              <w:rPr>
                <w:sz w:val="20"/>
                <w:szCs w:val="20"/>
              </w:rPr>
              <w:t>-</w:t>
            </w:r>
          </w:p>
        </w:tc>
      </w:tr>
      <w:tr w:rsidR="00495B2D" w:rsidRPr="00BC3F09" w:rsidDel="00D15DA6" w14:paraId="327E9E5A" w14:textId="77777777" w:rsidTr="00E7538E">
        <w:trPr>
          <w:jc w:val="center"/>
          <w:del w:id="1539" w:author="nick" w:date="2019-12-19T22:05:00Z"/>
        </w:trPr>
        <w:tc>
          <w:tcPr>
            <w:tcW w:w="2111" w:type="dxa"/>
            <w:tcBorders>
              <w:top w:val="dotted" w:sz="4" w:space="0" w:color="auto"/>
              <w:left w:val="single" w:sz="8" w:space="0" w:color="000000"/>
              <w:bottom w:val="single" w:sz="8" w:space="0" w:color="000000"/>
              <w:right w:val="nil"/>
            </w:tcBorders>
            <w:shd w:val="clear" w:color="auto" w:fill="auto"/>
            <w:hideMark/>
          </w:tcPr>
          <w:p w14:paraId="097BAF6D" w14:textId="77777777" w:rsidR="00495B2D" w:rsidDel="00D15DA6" w:rsidRDefault="00495B2D" w:rsidP="0088515B">
            <w:pPr>
              <w:suppressAutoHyphens/>
              <w:rPr>
                <w:del w:id="1540" w:author="nick" w:date="2019-12-19T22:05:00Z"/>
                <w:sz w:val="20"/>
                <w:szCs w:val="20"/>
              </w:rPr>
            </w:pPr>
            <w:del w:id="1541" w:author="nick" w:date="2019-12-19T22:05:00Z">
              <w:r w:rsidDel="00D15DA6">
                <w:rPr>
                  <w:sz w:val="20"/>
                  <w:szCs w:val="20"/>
                </w:rPr>
                <w:delText>contact_list</w:delText>
              </w:r>
            </w:del>
          </w:p>
        </w:tc>
        <w:tc>
          <w:tcPr>
            <w:tcW w:w="2268" w:type="dxa"/>
            <w:tcBorders>
              <w:top w:val="dotted" w:sz="4" w:space="0" w:color="auto"/>
              <w:left w:val="single" w:sz="4" w:space="0" w:color="000000"/>
              <w:bottom w:val="single" w:sz="8" w:space="0" w:color="000000"/>
              <w:right w:val="nil"/>
            </w:tcBorders>
            <w:shd w:val="clear" w:color="auto" w:fill="auto"/>
            <w:hideMark/>
          </w:tcPr>
          <w:p w14:paraId="69059B79" w14:textId="77777777" w:rsidR="00495B2D" w:rsidDel="00D15DA6" w:rsidRDefault="00495B2D" w:rsidP="0088515B">
            <w:pPr>
              <w:suppressAutoHyphens/>
              <w:rPr>
                <w:del w:id="1542" w:author="nick" w:date="2019-12-19T22:05:00Z"/>
                <w:sz w:val="20"/>
                <w:szCs w:val="20"/>
              </w:rPr>
            </w:pPr>
            <w:del w:id="1543" w:author="nick" w:date="2019-12-19T22:05:00Z">
              <w:r w:rsidDel="00D15DA6">
                <w:rPr>
                  <w:sz w:val="20"/>
                  <w:szCs w:val="20"/>
                </w:rPr>
                <w:delText>1</w:delText>
              </w:r>
            </w:del>
          </w:p>
        </w:tc>
        <w:tc>
          <w:tcPr>
            <w:tcW w:w="1276" w:type="dxa"/>
            <w:tcBorders>
              <w:top w:val="dotted" w:sz="4" w:space="0" w:color="auto"/>
              <w:left w:val="single" w:sz="4" w:space="0" w:color="000000"/>
              <w:bottom w:val="single" w:sz="8" w:space="0" w:color="000000"/>
              <w:right w:val="nil"/>
            </w:tcBorders>
            <w:shd w:val="clear" w:color="auto" w:fill="auto"/>
            <w:hideMark/>
          </w:tcPr>
          <w:p w14:paraId="172A579D" w14:textId="77777777" w:rsidR="00495B2D" w:rsidRPr="002D0B90" w:rsidDel="00D15DA6" w:rsidRDefault="00495B2D" w:rsidP="0088515B">
            <w:pPr>
              <w:suppressAutoHyphens/>
              <w:rPr>
                <w:del w:id="1544" w:author="nick" w:date="2019-12-19T22:05:00Z"/>
                <w:sz w:val="20"/>
                <w:szCs w:val="20"/>
              </w:rPr>
            </w:pPr>
            <w:del w:id="1545" w:author="nick" w:date="2019-12-19T22:05:00Z">
              <w:r w:rsidRPr="002D0B90" w:rsidDel="00D15DA6">
                <w:rPr>
                  <w:sz w:val="20"/>
                  <w:szCs w:val="20"/>
                </w:rPr>
                <w:delText>Optional</w:delText>
              </w:r>
            </w:del>
          </w:p>
        </w:tc>
        <w:tc>
          <w:tcPr>
            <w:tcW w:w="2837" w:type="dxa"/>
            <w:tcBorders>
              <w:top w:val="dotted" w:sz="4" w:space="0" w:color="auto"/>
              <w:left w:val="single" w:sz="4" w:space="0" w:color="000000"/>
              <w:bottom w:val="single" w:sz="8" w:space="0" w:color="000000"/>
              <w:right w:val="single" w:sz="8" w:space="0" w:color="000000"/>
            </w:tcBorders>
            <w:shd w:val="clear" w:color="auto" w:fill="auto"/>
            <w:hideMark/>
          </w:tcPr>
          <w:p w14:paraId="4E6FCFAA" w14:textId="77777777" w:rsidR="00495B2D" w:rsidRPr="002D0B90" w:rsidDel="00D15DA6" w:rsidRDefault="00495B2D" w:rsidP="0088515B">
            <w:pPr>
              <w:keepNext/>
              <w:suppressAutoHyphens/>
              <w:rPr>
                <w:del w:id="1546" w:author="nick" w:date="2019-12-19T22:05:00Z"/>
                <w:sz w:val="20"/>
                <w:szCs w:val="20"/>
              </w:rPr>
            </w:pPr>
            <w:del w:id="1547" w:author="nick" w:date="2019-12-19T22:05:00Z">
              <w:r w:rsidRPr="002D0B90" w:rsidDel="00D15DA6">
                <w:rPr>
                  <w:sz w:val="20"/>
                  <w:szCs w:val="20"/>
                </w:rPr>
                <w:delText>-</w:delText>
              </w:r>
            </w:del>
          </w:p>
        </w:tc>
      </w:tr>
    </w:tbl>
    <w:p w14:paraId="3E8DA442" w14:textId="035DDC6F" w:rsidR="002E60CB" w:rsidRDefault="002E60CB" w:rsidP="00E7538E">
      <w:pPr>
        <w:pStyle w:val="Beschriftung"/>
        <w:spacing w:before="120"/>
      </w:pPr>
      <w:bookmarkStart w:id="1548" w:name="_Toc3566459"/>
      <w:bookmarkStart w:id="1549" w:name="_Toc27753825"/>
      <w:r>
        <w:t xml:space="preserve">Table </w:t>
      </w:r>
      <w:ins w:id="1550" w:author="Dr. Carsten Franke" w:date="2020-03-09T16:02:00Z">
        <w:r w:rsidR="001D2A94">
          <w:fldChar w:fldCharType="begin"/>
        </w:r>
        <w:r w:rsidR="001D2A94">
          <w:instrText xml:space="preserve"> SEQ Table \* ARABIC </w:instrText>
        </w:r>
      </w:ins>
      <w:r w:rsidR="001D2A94">
        <w:fldChar w:fldCharType="separate"/>
      </w:r>
      <w:ins w:id="1551" w:author="Dr. Carsten Franke" w:date="2020-03-09T16:02:00Z">
        <w:r w:rsidR="001D2A94">
          <w:rPr>
            <w:noProof/>
          </w:rPr>
          <w:t>51</w:t>
        </w:r>
        <w:r w:rsidR="001D2A94">
          <w:fldChar w:fldCharType="end"/>
        </w:r>
      </w:ins>
      <w:del w:id="1552" w:author="Dr. Carsten Franke" w:date="2020-03-09T16:02:00Z">
        <w:r w:rsidR="00D43112" w:rsidDel="001D2A94">
          <w:fldChar w:fldCharType="begin"/>
        </w:r>
        <w:r w:rsidR="00D43112" w:rsidDel="001D2A94">
          <w:delInstrText xml:space="preserve"> SEQ Table \* ARABIC </w:delInstrText>
        </w:r>
        <w:r w:rsidR="00D43112" w:rsidDel="001D2A94">
          <w:fldChar w:fldCharType="separate"/>
        </w:r>
      </w:del>
      <w:del w:id="1553" w:author="Dr. Carsten Franke" w:date="2020-03-09T14:38:00Z">
        <w:r w:rsidR="007E2D34" w:rsidDel="00004854">
          <w:rPr>
            <w:noProof/>
          </w:rPr>
          <w:delText>50</w:delText>
        </w:r>
      </w:del>
      <w:del w:id="1554" w:author="Dr. Carsten Franke" w:date="2020-03-09T16:02:00Z">
        <w:r w:rsidR="00D43112" w:rsidDel="001D2A94">
          <w:fldChar w:fldCharType="end"/>
        </w:r>
      </w:del>
      <w:r>
        <w:t>: Nested element</w:t>
      </w:r>
      <w:r w:rsidRPr="00396648">
        <w:t xml:space="preserve">s of </w:t>
      </w:r>
      <w:r>
        <w:t xml:space="preserve">element </w:t>
      </w:r>
      <w:r w:rsidRPr="00491597">
        <w:rPr>
          <w:rFonts w:ascii="Courier New" w:hAnsi="Courier New" w:cs="Courier New"/>
          <w:bCs w:val="0"/>
          <w:i/>
          <w:sz w:val="18"/>
          <w:szCs w:val="18"/>
        </w:rPr>
        <w:t>&lt;</w:t>
      </w:r>
      <w:proofErr w:type="spellStart"/>
      <w:r w:rsidRPr="00F665A9">
        <w:rPr>
          <w:rFonts w:ascii="Courier New" w:hAnsi="Courier New" w:cs="Courier New"/>
          <w:b w:val="0"/>
          <w:i/>
          <w:sz w:val="18"/>
          <w:szCs w:val="18"/>
        </w:rPr>
        <w:t>threaded_connection</w:t>
      </w:r>
      <w:proofErr w:type="spellEnd"/>
      <w:r w:rsidR="00B142AC">
        <w:rPr>
          <w:rFonts w:ascii="Courier New" w:hAnsi="Courier New" w:cs="Courier New"/>
          <w:b w:val="0"/>
          <w:i/>
          <w:sz w:val="18"/>
          <w:szCs w:val="18"/>
        </w:rPr>
        <w:t>/</w:t>
      </w:r>
      <w:r w:rsidRPr="00491597">
        <w:rPr>
          <w:rFonts w:ascii="Courier New" w:hAnsi="Courier New" w:cs="Courier New"/>
          <w:bCs w:val="0"/>
          <w:i/>
          <w:sz w:val="18"/>
          <w:szCs w:val="18"/>
        </w:rPr>
        <w:t>&gt;</w:t>
      </w:r>
      <w:bookmarkEnd w:id="1548"/>
      <w:bookmarkEnd w:id="1549"/>
      <w:r>
        <w:t xml:space="preserve"> </w:t>
      </w:r>
    </w:p>
    <w:p w14:paraId="5AE34F57" w14:textId="77777777" w:rsidR="002E60CB" w:rsidRPr="00530AB5" w:rsidRDefault="002E60CB" w:rsidP="002E60CB">
      <w:pPr>
        <w:pStyle w:val="berschrift5"/>
        <w:keepNext/>
        <w:spacing w:before="120" w:after="120"/>
        <w:rPr>
          <w:kern w:val="22"/>
        </w:rPr>
      </w:pPr>
      <w:r w:rsidRPr="00530AB5">
        <w:rPr>
          <w:kern w:val="22"/>
        </w:rPr>
        <w:t xml:space="preserve">Element </w:t>
      </w:r>
      <w:r w:rsidR="00194316">
        <w:rPr>
          <w:kern w:val="22"/>
        </w:rPr>
        <w:t>"</w:t>
      </w:r>
      <w:r w:rsidRPr="00530AB5">
        <w:rPr>
          <w:kern w:val="22"/>
          <w:lang w:val="en-GB"/>
        </w:rPr>
        <w:t>normal_</w:t>
      </w:r>
      <w:proofErr w:type="spellStart"/>
      <w:r w:rsidRPr="00530AB5">
        <w:rPr>
          <w:kern w:val="22"/>
        </w:rPr>
        <w:t>direction</w:t>
      </w:r>
      <w:proofErr w:type="spellEnd"/>
      <w:r w:rsidR="00194316">
        <w:rPr>
          <w:kern w:val="22"/>
        </w:rPr>
        <w:t>"</w:t>
      </w:r>
    </w:p>
    <w:p w14:paraId="5D67B4DD" w14:textId="77777777" w:rsidR="00E7538E" w:rsidRDefault="002E60CB" w:rsidP="00E7538E">
      <w:pPr>
        <w:jc w:val="both"/>
      </w:pPr>
      <w:r w:rsidRPr="00530AB5">
        <w:t xml:space="preserve">The direction of the bolt </w:t>
      </w:r>
      <w:r>
        <w:t xml:space="preserve">or screw </w:t>
      </w:r>
      <w:r w:rsidRPr="00530AB5">
        <w:t xml:space="preserve">is described by the element </w:t>
      </w:r>
      <w:r>
        <w:rPr>
          <w:rStyle w:val="XMLElement"/>
        </w:rPr>
        <w:t>&lt;</w:t>
      </w:r>
      <w:proofErr w:type="spellStart"/>
      <w:r>
        <w:rPr>
          <w:rStyle w:val="XMLElement"/>
        </w:rPr>
        <w:t>n</w:t>
      </w:r>
      <w:r w:rsidRPr="00530AB5">
        <w:rPr>
          <w:rStyle w:val="XMLElement"/>
        </w:rPr>
        <w:t>ormal_directio</w:t>
      </w:r>
      <w:r>
        <w:rPr>
          <w:rStyle w:val="XMLElement"/>
        </w:rPr>
        <w:t>n</w:t>
      </w:r>
      <w:proofErr w:type="spellEnd"/>
      <w:r w:rsidR="00B142AC">
        <w:rPr>
          <w:rStyle w:val="XMLElement"/>
        </w:rPr>
        <w:t>/</w:t>
      </w:r>
      <w:r>
        <w:rPr>
          <w:rStyle w:val="XMLElement"/>
        </w:rPr>
        <w:t>&gt;</w:t>
      </w:r>
      <w:r w:rsidRPr="00530AB5">
        <w:t xml:space="preserve"> in form of an orientation vector. This is necessary to define the orientation of the bolt </w:t>
      </w:r>
      <w:r>
        <w:t xml:space="preserve">or screw and hence </w:t>
      </w:r>
      <w:r w:rsidRPr="00530AB5">
        <w:t xml:space="preserve">which end </w:t>
      </w:r>
      <w:proofErr w:type="gramStart"/>
      <w:r w:rsidRPr="00530AB5">
        <w:t xml:space="preserve">is considered </w:t>
      </w:r>
      <w:r>
        <w:t>to be</w:t>
      </w:r>
      <w:proofErr w:type="gramEnd"/>
      <w:r w:rsidRPr="00530AB5">
        <w:t xml:space="preserve"> the </w:t>
      </w:r>
      <w:r w:rsidR="002474EA">
        <w:t>connectio</w:t>
      </w:r>
      <w:r w:rsidR="002474EA" w:rsidRPr="00530AB5">
        <w:t>n’s</w:t>
      </w:r>
      <w:r w:rsidRPr="00530AB5">
        <w:t xml:space="preserve"> head-side</w:t>
      </w:r>
      <w:r>
        <w:t>.</w:t>
      </w:r>
      <w:r w:rsidRPr="00E17514">
        <w:t xml:space="preserve"> </w:t>
      </w:r>
      <w:r w:rsidRPr="00226A3F">
        <w:t xml:space="preserve">The orientation sense of the </w:t>
      </w:r>
      <w:r>
        <w:t xml:space="preserve">bolt is </w:t>
      </w:r>
      <w:r w:rsidRPr="00E17514">
        <w:rPr>
          <w:i/>
        </w:rPr>
        <w:t>from head to nut</w:t>
      </w:r>
      <w:r>
        <w:t xml:space="preserve"> and of the </w:t>
      </w:r>
      <w:r w:rsidRPr="00226A3F">
        <w:t xml:space="preserve">screw is </w:t>
      </w:r>
      <w:r w:rsidRPr="008353BC">
        <w:rPr>
          <w:i/>
        </w:rPr>
        <w:t>from head to point</w:t>
      </w:r>
      <w:r>
        <w:t xml:space="preserve">. </w:t>
      </w:r>
    </w:p>
    <w:p w14:paraId="6E927094" w14:textId="6371597C" w:rsidR="002E60CB" w:rsidRDefault="002E60CB" w:rsidP="00E7538E">
      <w:pPr>
        <w:jc w:val="both"/>
      </w:pPr>
      <w:r w:rsidRPr="00530AB5">
        <w:t xml:space="preserve">Refer to section </w:t>
      </w:r>
      <w:r w:rsidR="008D51C0" w:rsidRPr="00530AB5">
        <w:fldChar w:fldCharType="begin"/>
      </w:r>
      <w:r w:rsidRPr="00530AB5">
        <w:instrText xml:space="preserve"> REF _Ref400880511 \r \h </w:instrText>
      </w:r>
      <w:r>
        <w:instrText xml:space="preserve"> \* MERGEFORMAT </w:instrText>
      </w:r>
      <w:r w:rsidR="008D51C0" w:rsidRPr="00530AB5">
        <w:fldChar w:fldCharType="separate"/>
      </w:r>
      <w:r w:rsidR="00004854">
        <w:t>7.1.3</w:t>
      </w:r>
      <w:r w:rsidR="008D51C0" w:rsidRPr="00530AB5">
        <w:fldChar w:fldCharType="end"/>
      </w:r>
      <w:r w:rsidRPr="00530AB5">
        <w:t xml:space="preserve"> for syntax of element </w:t>
      </w:r>
      <w:r>
        <w:rPr>
          <w:rStyle w:val="XMLElement"/>
        </w:rPr>
        <w:t>&lt;</w:t>
      </w:r>
      <w:proofErr w:type="spellStart"/>
      <w:r>
        <w:rPr>
          <w:rStyle w:val="XMLElement"/>
        </w:rPr>
        <w:t>n</w:t>
      </w:r>
      <w:r w:rsidRPr="00530AB5">
        <w:rPr>
          <w:rStyle w:val="XMLElement"/>
        </w:rPr>
        <w:t>ormal_directio</w:t>
      </w:r>
      <w:r>
        <w:rPr>
          <w:rStyle w:val="XMLElement"/>
        </w:rPr>
        <w:t>n</w:t>
      </w:r>
      <w:proofErr w:type="spellEnd"/>
      <w:r w:rsidR="00B142AC">
        <w:rPr>
          <w:rStyle w:val="XMLElement"/>
        </w:rPr>
        <w:t>/</w:t>
      </w:r>
      <w:r>
        <w:rPr>
          <w:rStyle w:val="XMLElement"/>
        </w:rPr>
        <w:t>&gt;</w:t>
      </w:r>
      <w:r w:rsidRPr="00530AB5">
        <w:t>.</w:t>
      </w:r>
      <w:r>
        <w:t xml:space="preserve"> </w:t>
      </w:r>
    </w:p>
    <w:p w14:paraId="02F5C5FF" w14:textId="77777777" w:rsidR="002E60CB" w:rsidRDefault="002E60CB" w:rsidP="00E7538E">
      <w:pPr>
        <w:jc w:val="both"/>
      </w:pPr>
      <w:r>
        <w:t xml:space="preserve">Elements </w:t>
      </w:r>
      <w:r>
        <w:rPr>
          <w:rFonts w:ascii="Courier New" w:hAnsi="Courier New" w:cs="Courier New"/>
          <w:b/>
          <w:bCs/>
          <w:i/>
          <w:sz w:val="18"/>
          <w:szCs w:val="18"/>
        </w:rPr>
        <w:t>&lt;bolt/&gt;</w:t>
      </w:r>
      <w:r>
        <w:t xml:space="preserve">, </w:t>
      </w:r>
      <w:r>
        <w:rPr>
          <w:rFonts w:ascii="Courier New" w:hAnsi="Courier New" w:cs="Courier New"/>
          <w:b/>
          <w:bCs/>
          <w:i/>
          <w:sz w:val="18"/>
          <w:szCs w:val="18"/>
        </w:rPr>
        <w:t>&lt;screw/&gt;</w:t>
      </w:r>
      <w:r>
        <w:t xml:space="preserve"> and </w:t>
      </w:r>
      <w:r>
        <w:rPr>
          <w:rFonts w:ascii="Courier New" w:hAnsi="Courier New" w:cs="Courier New"/>
          <w:b/>
          <w:bCs/>
          <w:i/>
          <w:sz w:val="18"/>
          <w:szCs w:val="18"/>
        </w:rPr>
        <w:t>&lt;washer/&gt;</w:t>
      </w:r>
      <w:r>
        <w:t xml:space="preserve"> are described in the following sections. </w:t>
      </w:r>
    </w:p>
    <w:p w14:paraId="29B96E3A" w14:textId="77777777" w:rsidR="002E60CB" w:rsidRDefault="002E60CB" w:rsidP="00E7538E">
      <w:pPr>
        <w:jc w:val="both"/>
      </w:pPr>
      <w:r>
        <w:t xml:space="preserve">The nested element </w:t>
      </w:r>
      <w:r>
        <w:rPr>
          <w:rFonts w:ascii="Courier New" w:hAnsi="Courier New" w:cs="Courier New"/>
          <w:b/>
          <w:bCs/>
          <w:i/>
          <w:sz w:val="18"/>
          <w:szCs w:val="18"/>
        </w:rPr>
        <w:t>&lt;washer/&gt;</w:t>
      </w:r>
      <w:r>
        <w:t xml:space="preserve"> refers to the washer next to the head of a screw or bolt. </w:t>
      </w:r>
    </w:p>
    <w:p w14:paraId="49C66F74" w14:textId="77777777" w:rsidR="002E60CB" w:rsidRDefault="002E60CB" w:rsidP="00E7538E">
      <w:pPr>
        <w:jc w:val="both"/>
      </w:pPr>
      <w:r>
        <w:t xml:space="preserve">All attributes of threaded connections are optional for import to CAD or CAE processors. However, specific FE solvers may declare some of them to be mandatory. </w:t>
      </w:r>
    </w:p>
    <w:p w14:paraId="5CAE9173" w14:textId="77777777" w:rsidR="002E60CB" w:rsidRDefault="002E60CB" w:rsidP="00E7538E">
      <w:pPr>
        <w:jc w:val="both"/>
      </w:pPr>
      <w:r>
        <w:t xml:space="preserve">General defaults are: 0 for numeric values, </w:t>
      </w:r>
      <w:r w:rsidR="00194316">
        <w:t>""</w:t>
      </w:r>
      <w:r>
        <w:t xml:space="preserve"> for strings. However, these defaults are not </w:t>
      </w:r>
      <w:r w:rsidR="0041022D">
        <w:t xml:space="preserve">always </w:t>
      </w:r>
      <w:r>
        <w:t>useful for CAE.</w:t>
      </w:r>
    </w:p>
    <w:p w14:paraId="300EE097" w14:textId="77777777" w:rsidR="002E60CB" w:rsidRPr="00226A3F" w:rsidRDefault="002E60CB" w:rsidP="00327322">
      <w:pPr>
        <w:pStyle w:val="berschrift3"/>
      </w:pPr>
      <w:bookmarkStart w:id="1555" w:name="_Toc428279528"/>
      <w:bookmarkStart w:id="1556" w:name="_Toc428456266"/>
      <w:bookmarkStart w:id="1557" w:name="_Toc428537229"/>
      <w:bookmarkStart w:id="1558" w:name="_Toc428969548"/>
      <w:bookmarkStart w:id="1559" w:name="_Toc429052939"/>
      <w:bookmarkStart w:id="1560" w:name="_Toc413359594"/>
      <w:bookmarkStart w:id="1561" w:name="_Toc3556986"/>
      <w:bookmarkStart w:id="1562" w:name="_Toc27753598"/>
      <w:bookmarkEnd w:id="1555"/>
      <w:bookmarkEnd w:id="1556"/>
      <w:bookmarkEnd w:id="1557"/>
      <w:bookmarkEnd w:id="1558"/>
      <w:bookmarkEnd w:id="1559"/>
      <w:r>
        <w:t>Washer</w:t>
      </w:r>
      <w:bookmarkEnd w:id="1560"/>
      <w:bookmarkEnd w:id="1561"/>
      <w:bookmarkEnd w:id="1562"/>
      <w:r w:rsidRPr="00226A3F">
        <w:t xml:space="preserve"> </w:t>
      </w:r>
    </w:p>
    <w:p w14:paraId="45CAC557" w14:textId="77777777" w:rsidR="002E60CB" w:rsidRDefault="002E60CB" w:rsidP="00B142AC">
      <w:pPr>
        <w:jc w:val="both"/>
      </w:pPr>
      <w:r>
        <w:t xml:space="preserve">Bolts and screws are frequently combined with washers. Hence, we define the XML element </w:t>
      </w:r>
      <w:r>
        <w:rPr>
          <w:rFonts w:ascii="Courier New" w:hAnsi="Courier New" w:cs="Courier New"/>
          <w:b/>
          <w:bCs/>
          <w:i/>
          <w:sz w:val="18"/>
          <w:szCs w:val="18"/>
        </w:rPr>
        <w:t>&lt;washer</w:t>
      </w:r>
      <w:r w:rsidR="00E7538E">
        <w:rPr>
          <w:rFonts w:ascii="Courier New" w:hAnsi="Courier New" w:cs="Courier New"/>
          <w:b/>
          <w:bCs/>
          <w:i/>
          <w:sz w:val="18"/>
          <w:szCs w:val="18"/>
        </w:rPr>
        <w:t>/</w:t>
      </w:r>
      <w:r>
        <w:rPr>
          <w:rFonts w:ascii="Courier New" w:hAnsi="Courier New" w:cs="Courier New"/>
          <w:b/>
          <w:bCs/>
          <w:i/>
          <w:sz w:val="18"/>
          <w:szCs w:val="18"/>
        </w:rPr>
        <w:t>&gt;</w:t>
      </w:r>
      <w:r>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E60CB" w:rsidRPr="000F7EEA" w14:paraId="3EB3179C" w14:textId="77777777" w:rsidTr="0088515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F017532"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5F9C9CB"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ABF474A"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71EB3DB" w14:textId="77777777"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FE6A776" w14:textId="77777777" w:rsidR="002E60CB" w:rsidRPr="00226A3F" w:rsidRDefault="002E60CB" w:rsidP="0088515B">
            <w:pPr>
              <w:keepNext/>
              <w:suppressAutoHyphens/>
              <w:rPr>
                <w:rFonts w:cs="Calibri"/>
                <w:lang w:eastAsia="zh-CN"/>
              </w:rPr>
            </w:pPr>
            <w:r w:rsidRPr="00226A3F">
              <w:rPr>
                <w:b/>
                <w:i/>
              </w:rPr>
              <w:t>Constraint</w:t>
            </w:r>
            <w:r>
              <w:rPr>
                <w:b/>
                <w:i/>
              </w:rPr>
              <w:t>s / Remarks</w:t>
            </w:r>
          </w:p>
        </w:tc>
      </w:tr>
      <w:tr w:rsidR="002E60CB" w:rsidRPr="000F7EEA" w14:paraId="27D8B573" w14:textId="77777777" w:rsidTr="0088515B">
        <w:tc>
          <w:tcPr>
            <w:tcW w:w="1526" w:type="dxa"/>
            <w:tcBorders>
              <w:top w:val="dotted" w:sz="4" w:space="0" w:color="000000"/>
              <w:left w:val="single" w:sz="8" w:space="0" w:color="000000"/>
              <w:bottom w:val="dotted" w:sz="4" w:space="0" w:color="000000"/>
              <w:right w:val="nil"/>
            </w:tcBorders>
            <w:hideMark/>
          </w:tcPr>
          <w:p w14:paraId="779D88EB" w14:textId="77777777" w:rsidR="002E60CB" w:rsidRPr="00226A3F" w:rsidRDefault="002E60CB" w:rsidP="0088515B">
            <w:pPr>
              <w:suppressAutoHyphens/>
              <w:rPr>
                <w:rFonts w:cs="Calibri"/>
                <w:sz w:val="20"/>
                <w:szCs w:val="20"/>
                <w:lang w:eastAsia="zh-CN"/>
              </w:rPr>
            </w:pPr>
            <w:proofErr w:type="spellStart"/>
            <w:r>
              <w:rPr>
                <w:sz w:val="20"/>
                <w:szCs w:val="20"/>
              </w:rPr>
              <w:t>outer_</w:t>
            </w:r>
            <w:r w:rsidRPr="00226A3F">
              <w:rPr>
                <w:sz w:val="20"/>
                <w:szCs w:val="20"/>
              </w:rPr>
              <w:t>diameter</w:t>
            </w:r>
            <w:proofErr w:type="spellEnd"/>
          </w:p>
        </w:tc>
        <w:tc>
          <w:tcPr>
            <w:tcW w:w="1538" w:type="dxa"/>
            <w:tcBorders>
              <w:top w:val="dotted" w:sz="4" w:space="0" w:color="000000"/>
              <w:left w:val="single" w:sz="4" w:space="0" w:color="000000"/>
              <w:bottom w:val="dotted" w:sz="4" w:space="0" w:color="000000"/>
              <w:right w:val="nil"/>
            </w:tcBorders>
            <w:hideMark/>
          </w:tcPr>
          <w:p w14:paraId="719AA9FC" w14:textId="77777777" w:rsidR="002E60CB" w:rsidRPr="00226A3F" w:rsidRDefault="002E60CB" w:rsidP="0088515B">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55782A3F" w14:textId="77777777" w:rsidR="002E60CB" w:rsidRPr="00226A3F" w:rsidRDefault="002E60CB" w:rsidP="0088515B">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7DF99CE8" w14:textId="77777777" w:rsidR="002E60CB" w:rsidRPr="00226A3F"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6C05714E" w14:textId="77777777" w:rsidR="002E60CB" w:rsidRPr="00226A3F" w:rsidRDefault="000A1B06" w:rsidP="0088515B">
            <w:pPr>
              <w:suppressAutoHyphens/>
              <w:rPr>
                <w:rFonts w:cs="Calibri"/>
                <w:lang w:eastAsia="zh-CN"/>
              </w:rPr>
            </w:pPr>
            <w:r w:rsidRPr="00226A3F">
              <w:rPr>
                <w:sz w:val="20"/>
                <w:szCs w:val="20"/>
              </w:rPr>
              <w:t>-</w:t>
            </w:r>
            <w:r w:rsidR="002E60CB">
              <w:rPr>
                <w:sz w:val="20"/>
                <w:szCs w:val="20"/>
              </w:rPr>
              <w:t xml:space="preserve"> </w:t>
            </w:r>
          </w:p>
        </w:tc>
      </w:tr>
      <w:tr w:rsidR="002E60CB" w:rsidRPr="000F7EEA" w14:paraId="7654DD05" w14:textId="77777777" w:rsidTr="0088515B">
        <w:tc>
          <w:tcPr>
            <w:tcW w:w="1526" w:type="dxa"/>
            <w:tcBorders>
              <w:top w:val="dotted" w:sz="4" w:space="0" w:color="000000"/>
              <w:left w:val="single" w:sz="8" w:space="0" w:color="000000"/>
              <w:bottom w:val="dotted" w:sz="4" w:space="0" w:color="000000"/>
              <w:right w:val="nil"/>
            </w:tcBorders>
            <w:hideMark/>
          </w:tcPr>
          <w:p w14:paraId="3FB5B6D9" w14:textId="77777777" w:rsidR="002E60CB" w:rsidRPr="00226A3F" w:rsidRDefault="002E60CB" w:rsidP="0088515B">
            <w:pPr>
              <w:suppressAutoHyphens/>
              <w:rPr>
                <w:rFonts w:cs="Calibri"/>
                <w:sz w:val="20"/>
                <w:szCs w:val="20"/>
                <w:lang w:eastAsia="zh-CN"/>
              </w:rPr>
            </w:pPr>
            <w:proofErr w:type="spellStart"/>
            <w:r>
              <w:rPr>
                <w:sz w:val="20"/>
                <w:szCs w:val="20"/>
              </w:rPr>
              <w:t>inner_</w:t>
            </w:r>
            <w:r w:rsidRPr="00226A3F">
              <w:rPr>
                <w:sz w:val="20"/>
                <w:szCs w:val="20"/>
              </w:rPr>
              <w:t>diameter</w:t>
            </w:r>
            <w:proofErr w:type="spellEnd"/>
          </w:p>
        </w:tc>
        <w:tc>
          <w:tcPr>
            <w:tcW w:w="1538" w:type="dxa"/>
            <w:tcBorders>
              <w:top w:val="dotted" w:sz="4" w:space="0" w:color="000000"/>
              <w:left w:val="single" w:sz="4" w:space="0" w:color="000000"/>
              <w:bottom w:val="dotted" w:sz="4" w:space="0" w:color="000000"/>
              <w:right w:val="nil"/>
            </w:tcBorders>
            <w:hideMark/>
          </w:tcPr>
          <w:p w14:paraId="393473E8" w14:textId="77777777" w:rsidR="002E60CB" w:rsidRPr="00226A3F" w:rsidRDefault="002E60CB" w:rsidP="0088515B">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2C4F534A" w14:textId="77777777" w:rsidR="002E60CB" w:rsidRPr="00226A3F" w:rsidRDefault="002E60CB" w:rsidP="0088515B">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7A3B06B6" w14:textId="77777777" w:rsidR="002E60CB" w:rsidRPr="00226A3F"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457D633C" w14:textId="77777777" w:rsidR="002E60CB" w:rsidRPr="00226A3F" w:rsidRDefault="002E60CB" w:rsidP="0088515B">
            <w:pPr>
              <w:suppressAutoHyphens/>
              <w:rPr>
                <w:rFonts w:cs="Calibri"/>
                <w:lang w:eastAsia="zh-CN"/>
              </w:rPr>
            </w:pPr>
            <w:r>
              <w:rPr>
                <w:sz w:val="20"/>
                <w:szCs w:val="20"/>
              </w:rPr>
              <w:t xml:space="preserve">Usually NO inner diameter, if attached. </w:t>
            </w:r>
          </w:p>
        </w:tc>
      </w:tr>
      <w:tr w:rsidR="002E60CB" w:rsidRPr="000F7EEA" w14:paraId="3D80728F" w14:textId="77777777" w:rsidTr="0088515B">
        <w:tc>
          <w:tcPr>
            <w:tcW w:w="1526" w:type="dxa"/>
            <w:tcBorders>
              <w:top w:val="dotted" w:sz="4" w:space="0" w:color="000000"/>
              <w:left w:val="single" w:sz="8" w:space="0" w:color="000000"/>
              <w:bottom w:val="dotted" w:sz="4" w:space="0" w:color="000000"/>
              <w:right w:val="nil"/>
            </w:tcBorders>
          </w:tcPr>
          <w:p w14:paraId="30AFFC0F" w14:textId="77777777" w:rsidR="002E60CB" w:rsidRPr="00226A3F" w:rsidRDefault="002E60CB" w:rsidP="0088515B">
            <w:pPr>
              <w:suppressAutoHyphens/>
              <w:rPr>
                <w:sz w:val="20"/>
                <w:szCs w:val="20"/>
              </w:rPr>
            </w:pPr>
            <w:r>
              <w:rPr>
                <w:sz w:val="20"/>
                <w:szCs w:val="20"/>
              </w:rPr>
              <w:t>thickness</w:t>
            </w:r>
          </w:p>
        </w:tc>
        <w:tc>
          <w:tcPr>
            <w:tcW w:w="1538" w:type="dxa"/>
            <w:tcBorders>
              <w:top w:val="dotted" w:sz="4" w:space="0" w:color="000000"/>
              <w:left w:val="single" w:sz="4" w:space="0" w:color="000000"/>
              <w:bottom w:val="dotted" w:sz="4" w:space="0" w:color="000000"/>
              <w:right w:val="nil"/>
            </w:tcBorders>
          </w:tcPr>
          <w:p w14:paraId="6A658D02"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54DF8375" w14:textId="77777777" w:rsidR="002E60CB" w:rsidRPr="00226A3F"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DC2F167"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AB3C459" w14:textId="77777777" w:rsidR="002E60CB" w:rsidRPr="00226A3F" w:rsidRDefault="002E60CB" w:rsidP="0088515B">
            <w:pPr>
              <w:suppressAutoHyphens/>
              <w:rPr>
                <w:sz w:val="20"/>
                <w:szCs w:val="20"/>
              </w:rPr>
            </w:pPr>
            <w:r w:rsidRPr="00226A3F">
              <w:rPr>
                <w:sz w:val="20"/>
                <w:szCs w:val="20"/>
              </w:rPr>
              <w:t>-</w:t>
            </w:r>
          </w:p>
        </w:tc>
      </w:tr>
      <w:tr w:rsidR="002E60CB" w:rsidRPr="000F7EEA" w14:paraId="692F8E11" w14:textId="77777777" w:rsidTr="0088515B">
        <w:tc>
          <w:tcPr>
            <w:tcW w:w="1526" w:type="dxa"/>
            <w:tcBorders>
              <w:top w:val="dotted" w:sz="4" w:space="0" w:color="000000"/>
              <w:left w:val="single" w:sz="8" w:space="0" w:color="000000"/>
              <w:bottom w:val="dotted" w:sz="4" w:space="0" w:color="000000"/>
              <w:right w:val="nil"/>
            </w:tcBorders>
          </w:tcPr>
          <w:p w14:paraId="03B7A4D4" w14:textId="77777777" w:rsidR="002E60CB" w:rsidRDefault="002E60CB" w:rsidP="0088515B">
            <w:pPr>
              <w:suppressAutoHyphens/>
              <w:rPr>
                <w:sz w:val="20"/>
                <w:szCs w:val="20"/>
              </w:rPr>
            </w:pPr>
            <w:r>
              <w:rPr>
                <w:sz w:val="20"/>
                <w:szCs w:val="20"/>
              </w:rPr>
              <w:t>attached</w:t>
            </w:r>
          </w:p>
        </w:tc>
        <w:tc>
          <w:tcPr>
            <w:tcW w:w="1538" w:type="dxa"/>
            <w:tcBorders>
              <w:top w:val="dotted" w:sz="4" w:space="0" w:color="000000"/>
              <w:left w:val="single" w:sz="4" w:space="0" w:color="000000"/>
              <w:bottom w:val="dotted" w:sz="4" w:space="0" w:color="000000"/>
              <w:right w:val="nil"/>
            </w:tcBorders>
          </w:tcPr>
          <w:p w14:paraId="373B1A6E" w14:textId="77777777" w:rsidR="002E60CB" w:rsidRPr="00226A3F" w:rsidRDefault="002E60CB" w:rsidP="0088515B">
            <w:pPr>
              <w:suppressAutoHyphens/>
              <w:rPr>
                <w:sz w:val="20"/>
                <w:szCs w:val="20"/>
              </w:rPr>
            </w:pPr>
            <w:r w:rsidRPr="00A20C5C">
              <w:rPr>
                <w:sz w:val="20"/>
                <w:szCs w:val="20"/>
              </w:rPr>
              <w:t>Boolean</w:t>
            </w:r>
          </w:p>
        </w:tc>
        <w:tc>
          <w:tcPr>
            <w:tcW w:w="1612" w:type="dxa"/>
            <w:tcBorders>
              <w:top w:val="dotted" w:sz="4" w:space="0" w:color="000000"/>
              <w:left w:val="single" w:sz="4" w:space="0" w:color="000000"/>
              <w:bottom w:val="dotted" w:sz="4" w:space="0" w:color="000000"/>
              <w:right w:val="nil"/>
            </w:tcBorders>
          </w:tcPr>
          <w:p w14:paraId="7171B763" w14:textId="77777777" w:rsidR="002E60CB" w:rsidRDefault="00194316" w:rsidP="0088515B">
            <w:pPr>
              <w:suppressAutoHyphens/>
              <w:rPr>
                <w:sz w:val="20"/>
                <w:szCs w:val="20"/>
              </w:rPr>
            </w:pPr>
            <w:r>
              <w:rPr>
                <w:sz w:val="20"/>
                <w:szCs w:val="20"/>
              </w:rPr>
              <w:t>"</w:t>
            </w:r>
            <w:r w:rsidR="002E60CB" w:rsidRPr="00A20C5C">
              <w:rPr>
                <w:sz w:val="20"/>
                <w:szCs w:val="20"/>
              </w:rPr>
              <w:t>false</w:t>
            </w:r>
            <w:r>
              <w:rPr>
                <w:sz w:val="20"/>
                <w:szCs w:val="20"/>
              </w:rPr>
              <w:t>"</w:t>
            </w:r>
            <w:r w:rsidR="002E60CB" w:rsidRPr="00A20C5C">
              <w:rPr>
                <w:sz w:val="20"/>
                <w:szCs w:val="20"/>
              </w:rPr>
              <w:t xml:space="preserve"> (default),</w:t>
            </w:r>
            <w:r w:rsidR="002E60CB" w:rsidRPr="00A20C5C">
              <w:rPr>
                <w:sz w:val="20"/>
                <w:szCs w:val="20"/>
              </w:rPr>
              <w:br/>
            </w:r>
            <w:r>
              <w:rPr>
                <w:sz w:val="20"/>
                <w:szCs w:val="20"/>
              </w:rPr>
              <w:t>"</w:t>
            </w:r>
            <w:r w:rsidR="002E60CB" w:rsidRPr="00A20C5C">
              <w:rPr>
                <w:sz w:val="20"/>
                <w:szCs w:val="20"/>
              </w:rPr>
              <w:t>true</w:t>
            </w:r>
            <w:r>
              <w:rPr>
                <w:sz w:val="20"/>
                <w:szCs w:val="20"/>
              </w:rPr>
              <w:t>"</w:t>
            </w:r>
          </w:p>
        </w:tc>
        <w:tc>
          <w:tcPr>
            <w:tcW w:w="1352" w:type="dxa"/>
            <w:tcBorders>
              <w:top w:val="dotted" w:sz="4" w:space="0" w:color="000000"/>
              <w:left w:val="single" w:sz="4" w:space="0" w:color="000000"/>
              <w:bottom w:val="dotted" w:sz="4" w:space="0" w:color="000000"/>
              <w:right w:val="nil"/>
            </w:tcBorders>
          </w:tcPr>
          <w:p w14:paraId="32955178" w14:textId="77777777" w:rsidR="002E60CB" w:rsidRPr="00226A3F" w:rsidRDefault="002E60CB" w:rsidP="0088515B">
            <w:pPr>
              <w:suppressAutoHyphens/>
              <w:rPr>
                <w:sz w:val="20"/>
                <w:szCs w:val="20"/>
              </w:rPr>
            </w:pPr>
            <w:r w:rsidRPr="00A20C5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5632FDA" w14:textId="77777777" w:rsidR="002E60CB" w:rsidRPr="00226A3F" w:rsidRDefault="002E60CB" w:rsidP="0088515B">
            <w:pPr>
              <w:suppressAutoHyphens/>
              <w:rPr>
                <w:sz w:val="20"/>
                <w:szCs w:val="20"/>
              </w:rPr>
            </w:pPr>
            <w:r w:rsidRPr="00226A3F">
              <w:rPr>
                <w:sz w:val="20"/>
                <w:szCs w:val="20"/>
              </w:rPr>
              <w:t>-</w:t>
            </w:r>
          </w:p>
        </w:tc>
      </w:tr>
      <w:tr w:rsidR="002E60CB" w:rsidRPr="00397AE8" w14:paraId="53E55C95" w14:textId="77777777" w:rsidTr="0088515B">
        <w:tc>
          <w:tcPr>
            <w:tcW w:w="1526" w:type="dxa"/>
            <w:tcBorders>
              <w:top w:val="dotted" w:sz="4" w:space="0" w:color="000000"/>
              <w:left w:val="single" w:sz="8" w:space="0" w:color="000000"/>
              <w:bottom w:val="dotted" w:sz="4" w:space="0" w:color="000000"/>
              <w:right w:val="nil"/>
            </w:tcBorders>
          </w:tcPr>
          <w:p w14:paraId="606A1424" w14:textId="77777777" w:rsidR="002E60CB" w:rsidRPr="002B3987" w:rsidRDefault="002E60CB" w:rsidP="0088515B">
            <w:pPr>
              <w:suppressAutoHyphens/>
              <w:rPr>
                <w:rFonts w:cs="Calibri"/>
                <w:sz w:val="20"/>
                <w:szCs w:val="20"/>
                <w:lang w:eastAsia="zh-CN"/>
              </w:rPr>
            </w:pPr>
            <w:proofErr w:type="spellStart"/>
            <w:r>
              <w:rPr>
                <w:rFonts w:cs="Calibri"/>
                <w:sz w:val="20"/>
                <w:szCs w:val="20"/>
                <w:lang w:eastAsia="zh-CN"/>
              </w:rPr>
              <w:t>static_</w:t>
            </w:r>
            <w:r w:rsidRPr="002B3987">
              <w:rPr>
                <w:rFonts w:cs="Calibri"/>
                <w:sz w:val="20"/>
                <w:szCs w:val="20"/>
                <w:lang w:eastAsia="zh-CN"/>
              </w:rPr>
              <w:t>friction</w:t>
            </w:r>
            <w:proofErr w:type="spellEnd"/>
          </w:p>
        </w:tc>
        <w:tc>
          <w:tcPr>
            <w:tcW w:w="1538" w:type="dxa"/>
            <w:tcBorders>
              <w:top w:val="dotted" w:sz="4" w:space="0" w:color="000000"/>
              <w:left w:val="single" w:sz="4" w:space="0" w:color="000000"/>
              <w:bottom w:val="dotted" w:sz="4" w:space="0" w:color="000000"/>
              <w:right w:val="nil"/>
            </w:tcBorders>
          </w:tcPr>
          <w:p w14:paraId="60938D7B"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7A790D0"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26B28F9"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340F8EC8" w14:textId="77777777" w:rsidR="002E60CB" w:rsidRPr="00397AE8" w:rsidRDefault="008A2758" w:rsidP="0088515B">
            <w:pPr>
              <w:suppressAutoHyphens/>
              <w:rPr>
                <w:sz w:val="20"/>
                <w:szCs w:val="20"/>
              </w:rPr>
            </w:pPr>
            <w:r>
              <w:rPr>
                <w:sz w:val="20"/>
                <w:szCs w:val="20"/>
              </w:rPr>
              <w:t>-</w:t>
            </w:r>
          </w:p>
        </w:tc>
      </w:tr>
      <w:tr w:rsidR="002E60CB" w:rsidRPr="006A647A" w14:paraId="4E391417" w14:textId="77777777" w:rsidTr="0088515B">
        <w:tc>
          <w:tcPr>
            <w:tcW w:w="1526" w:type="dxa"/>
            <w:tcBorders>
              <w:top w:val="dotted" w:sz="4" w:space="0" w:color="000000"/>
              <w:left w:val="single" w:sz="8" w:space="0" w:color="000000"/>
              <w:bottom w:val="dotted" w:sz="4" w:space="0" w:color="000000"/>
              <w:right w:val="nil"/>
            </w:tcBorders>
          </w:tcPr>
          <w:p w14:paraId="211D9660" w14:textId="77777777" w:rsidR="002E60CB" w:rsidRPr="00397AE8" w:rsidRDefault="002E60CB" w:rsidP="0088515B">
            <w:pPr>
              <w:suppressAutoHyphens/>
              <w:rPr>
                <w:rFonts w:cs="Calibri"/>
                <w:sz w:val="20"/>
                <w:szCs w:val="20"/>
                <w:lang w:eastAsia="zh-CN"/>
              </w:rPr>
            </w:pPr>
            <w:proofErr w:type="spellStart"/>
            <w:r>
              <w:rPr>
                <w:rFonts w:cs="Calibri"/>
                <w:sz w:val="20"/>
                <w:szCs w:val="20"/>
                <w:lang w:eastAsia="zh-CN"/>
              </w:rPr>
              <w:t>kinetic_</w:t>
            </w:r>
            <w:r w:rsidRPr="002B3987">
              <w:rPr>
                <w:rFonts w:cs="Calibri"/>
                <w:sz w:val="20"/>
                <w:szCs w:val="20"/>
                <w:lang w:eastAsia="zh-CN"/>
              </w:rPr>
              <w:t>friction</w:t>
            </w:r>
            <w:proofErr w:type="spellEnd"/>
          </w:p>
        </w:tc>
        <w:tc>
          <w:tcPr>
            <w:tcW w:w="1538" w:type="dxa"/>
            <w:tcBorders>
              <w:top w:val="dotted" w:sz="4" w:space="0" w:color="000000"/>
              <w:left w:val="single" w:sz="4" w:space="0" w:color="000000"/>
              <w:bottom w:val="dotted" w:sz="4" w:space="0" w:color="000000"/>
              <w:right w:val="nil"/>
            </w:tcBorders>
          </w:tcPr>
          <w:p w14:paraId="071E96FA"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3B92ADD7"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0523F3B7"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4F496874" w14:textId="77777777" w:rsidR="002E60CB" w:rsidRPr="006A647A" w:rsidRDefault="008A2758" w:rsidP="0088515B">
            <w:pPr>
              <w:keepNext/>
              <w:suppressAutoHyphens/>
              <w:rPr>
                <w:rFonts w:cs="Calibri"/>
                <w:sz w:val="20"/>
                <w:szCs w:val="20"/>
                <w:lang w:eastAsia="zh-CN"/>
              </w:rPr>
            </w:pPr>
            <w:r>
              <w:rPr>
                <w:rFonts w:cs="Calibri"/>
                <w:sz w:val="20"/>
                <w:szCs w:val="20"/>
                <w:lang w:eastAsia="zh-CN"/>
              </w:rPr>
              <w:t>-</w:t>
            </w:r>
          </w:p>
        </w:tc>
      </w:tr>
      <w:tr w:rsidR="002E60CB" w:rsidRPr="006A647A" w14:paraId="1674BCF8" w14:textId="77777777" w:rsidTr="0088515B">
        <w:tc>
          <w:tcPr>
            <w:tcW w:w="1526" w:type="dxa"/>
            <w:tcBorders>
              <w:top w:val="dotted" w:sz="4" w:space="0" w:color="000000"/>
              <w:left w:val="single" w:sz="8" w:space="0" w:color="000000"/>
              <w:bottom w:val="dotted" w:sz="4" w:space="0" w:color="000000"/>
              <w:right w:val="nil"/>
            </w:tcBorders>
          </w:tcPr>
          <w:p w14:paraId="7EC48A0C" w14:textId="77777777" w:rsidR="002E60CB" w:rsidRDefault="002E60CB" w:rsidP="0088515B">
            <w:pPr>
              <w:suppressAutoHyphens/>
              <w:rPr>
                <w:rFonts w:cs="Calibri"/>
                <w:sz w:val="20"/>
                <w:szCs w:val="20"/>
                <w:lang w:eastAsia="zh-CN"/>
              </w:rPr>
            </w:pPr>
            <w:proofErr w:type="spellStart"/>
            <w:r>
              <w:rPr>
                <w:rFonts w:cs="Calibri"/>
                <w:sz w:val="20"/>
                <w:szCs w:val="20"/>
                <w:lang w:eastAsia="zh-CN"/>
              </w:rPr>
              <w:t>strength_property_class</w:t>
            </w:r>
            <w:proofErr w:type="spellEnd"/>
          </w:p>
        </w:tc>
        <w:tc>
          <w:tcPr>
            <w:tcW w:w="1538" w:type="dxa"/>
            <w:tcBorders>
              <w:top w:val="dotted" w:sz="4" w:space="0" w:color="000000"/>
              <w:left w:val="single" w:sz="4" w:space="0" w:color="000000"/>
              <w:bottom w:val="dotted" w:sz="4" w:space="0" w:color="000000"/>
              <w:right w:val="nil"/>
            </w:tcBorders>
          </w:tcPr>
          <w:p w14:paraId="54F0EA71" w14:textId="77777777" w:rsidR="002E60CB" w:rsidRPr="006A647A" w:rsidRDefault="002E60CB" w:rsidP="0088515B">
            <w:pPr>
              <w:suppressAutoHyphens/>
              <w:rPr>
                <w:rFonts w:cs="Calibri"/>
                <w:sz w:val="20"/>
                <w:szCs w:val="20"/>
                <w:lang w:eastAsia="zh-CN"/>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395EC319" w14:textId="77777777" w:rsidR="002E60CB" w:rsidRPr="006A647A" w:rsidRDefault="002E60CB" w:rsidP="0088515B">
            <w:pPr>
              <w:suppressAutoHyphens/>
              <w:rPr>
                <w:rFonts w:cs="Calibri"/>
                <w:sz w:val="20"/>
                <w:szCs w:val="20"/>
                <w:lang w:eastAsia="zh-CN"/>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036F6BF4" w14:textId="77777777" w:rsidR="002E60CB" w:rsidRPr="006A647A"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48D2942" w14:textId="77777777" w:rsidR="002E60CB" w:rsidRPr="006A647A" w:rsidRDefault="002E60CB" w:rsidP="0088515B">
            <w:pPr>
              <w:keepNext/>
              <w:suppressAutoHyphens/>
              <w:rPr>
                <w:rFonts w:cs="Calibri"/>
                <w:sz w:val="20"/>
                <w:szCs w:val="20"/>
                <w:lang w:eastAsia="zh-CN"/>
              </w:rPr>
            </w:pPr>
            <w:r w:rsidRPr="00226A3F">
              <w:rPr>
                <w:sz w:val="20"/>
                <w:szCs w:val="20"/>
              </w:rPr>
              <w:t>-</w:t>
            </w:r>
          </w:p>
        </w:tc>
      </w:tr>
      <w:tr w:rsidR="002E60CB" w:rsidRPr="000F7EEA" w14:paraId="7DA61E73" w14:textId="77777777" w:rsidTr="0088515B">
        <w:tc>
          <w:tcPr>
            <w:tcW w:w="1526" w:type="dxa"/>
            <w:tcBorders>
              <w:top w:val="dotted" w:sz="4" w:space="0" w:color="000000"/>
              <w:left w:val="single" w:sz="8" w:space="0" w:color="000000"/>
              <w:bottom w:val="single" w:sz="4" w:space="0" w:color="000000"/>
              <w:right w:val="nil"/>
            </w:tcBorders>
          </w:tcPr>
          <w:p w14:paraId="17823077" w14:textId="77777777" w:rsidR="002E60CB" w:rsidRPr="00226A3F" w:rsidRDefault="002E60CB" w:rsidP="0088515B">
            <w:pPr>
              <w:suppressAutoHyphens/>
              <w:rPr>
                <w:sz w:val="20"/>
                <w:szCs w:val="20"/>
              </w:rPr>
            </w:pPr>
            <w:proofErr w:type="spellStart"/>
            <w:r>
              <w:rPr>
                <w:sz w:val="20"/>
                <w:szCs w:val="20"/>
              </w:rPr>
              <w:t>part_code</w:t>
            </w:r>
            <w:proofErr w:type="spellEnd"/>
          </w:p>
        </w:tc>
        <w:tc>
          <w:tcPr>
            <w:tcW w:w="1538" w:type="dxa"/>
            <w:tcBorders>
              <w:top w:val="dotted" w:sz="4" w:space="0" w:color="000000"/>
              <w:left w:val="single" w:sz="4" w:space="0" w:color="000000"/>
              <w:bottom w:val="single" w:sz="4" w:space="0" w:color="000000"/>
              <w:right w:val="nil"/>
            </w:tcBorders>
          </w:tcPr>
          <w:p w14:paraId="788A0BCF" w14:textId="77777777" w:rsidR="002E60CB" w:rsidRPr="00226A3F"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62F40872"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46F4EE2E"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3D6242B6" w14:textId="77777777" w:rsidR="002E60CB" w:rsidRPr="00226A3F" w:rsidRDefault="009436D3" w:rsidP="0088515B">
            <w:pPr>
              <w:keepNext/>
              <w:suppressAutoHyphens/>
              <w:rPr>
                <w:sz w:val="20"/>
                <w:szCs w:val="20"/>
              </w:rPr>
            </w:pPr>
            <w:r>
              <w:rPr>
                <w:sz w:val="20"/>
                <w:szCs w:val="20"/>
              </w:rPr>
              <w:t>NO</w:t>
            </w:r>
            <w:r w:rsidR="002E60CB">
              <w:rPr>
                <w:sz w:val="20"/>
                <w:szCs w:val="20"/>
              </w:rPr>
              <w:t xml:space="preserve"> part code, if attached. </w:t>
            </w:r>
          </w:p>
        </w:tc>
      </w:tr>
    </w:tbl>
    <w:p w14:paraId="68EB15EA" w14:textId="6905895D" w:rsidR="002E60CB" w:rsidRDefault="002E60CB" w:rsidP="00E7538E">
      <w:pPr>
        <w:pStyle w:val="Beschriftung"/>
        <w:spacing w:before="120"/>
      </w:pPr>
      <w:bookmarkStart w:id="1563" w:name="_Toc3566460"/>
      <w:bookmarkStart w:id="1564" w:name="_Toc27753826"/>
      <w:r>
        <w:t xml:space="preserve">Table </w:t>
      </w:r>
      <w:ins w:id="1565" w:author="Dr. Carsten Franke" w:date="2020-03-09T16:02:00Z">
        <w:r w:rsidR="001D2A94">
          <w:fldChar w:fldCharType="begin"/>
        </w:r>
        <w:r w:rsidR="001D2A94">
          <w:instrText xml:space="preserve"> SEQ Table \* ARABIC </w:instrText>
        </w:r>
      </w:ins>
      <w:r w:rsidR="001D2A94">
        <w:fldChar w:fldCharType="separate"/>
      </w:r>
      <w:ins w:id="1566" w:author="Dr. Carsten Franke" w:date="2020-03-09T16:02:00Z">
        <w:r w:rsidR="001D2A94">
          <w:rPr>
            <w:noProof/>
          </w:rPr>
          <w:t>52</w:t>
        </w:r>
        <w:r w:rsidR="001D2A94">
          <w:fldChar w:fldCharType="end"/>
        </w:r>
      </w:ins>
      <w:del w:id="1567" w:author="Dr. Carsten Franke" w:date="2020-03-09T16:02:00Z">
        <w:r w:rsidR="00D43112" w:rsidDel="001D2A94">
          <w:fldChar w:fldCharType="begin"/>
        </w:r>
        <w:r w:rsidR="00D43112" w:rsidDel="001D2A94">
          <w:delInstrText xml:space="preserve"> SEQ Table \* ARABIC </w:delInstrText>
        </w:r>
        <w:r w:rsidR="00D43112" w:rsidDel="001D2A94">
          <w:fldChar w:fldCharType="separate"/>
        </w:r>
      </w:del>
      <w:del w:id="1568" w:author="Dr. Carsten Franke" w:date="2020-03-09T14:38:00Z">
        <w:r w:rsidR="007E2D34" w:rsidDel="00004854">
          <w:rPr>
            <w:noProof/>
          </w:rPr>
          <w:delText>51</w:delText>
        </w:r>
      </w:del>
      <w:del w:id="1569" w:author="Dr. Carsten Franke" w:date="2020-03-09T16:02:00Z">
        <w:r w:rsidR="00D43112" w:rsidDel="001D2A94">
          <w:fldChar w:fldCharType="end"/>
        </w:r>
      </w:del>
      <w:r>
        <w:t xml:space="preserve">: Attributes of element </w:t>
      </w:r>
      <w:r w:rsidRPr="00E7538E">
        <w:rPr>
          <w:rFonts w:ascii="Courier New" w:hAnsi="Courier New" w:cs="Courier New"/>
          <w:i/>
          <w:sz w:val="18"/>
          <w:szCs w:val="18"/>
        </w:rPr>
        <w:t>&lt;washer</w:t>
      </w:r>
      <w:r w:rsidR="00B142AC">
        <w:rPr>
          <w:rFonts w:ascii="Courier New" w:hAnsi="Courier New" w:cs="Courier New"/>
          <w:i/>
          <w:sz w:val="18"/>
          <w:szCs w:val="18"/>
        </w:rPr>
        <w:t>/</w:t>
      </w:r>
      <w:r w:rsidRPr="00E7538E">
        <w:rPr>
          <w:rFonts w:ascii="Courier New" w:hAnsi="Courier New" w:cs="Courier New"/>
          <w:i/>
          <w:sz w:val="18"/>
          <w:szCs w:val="18"/>
        </w:rPr>
        <w:t>&gt;</w:t>
      </w:r>
      <w:bookmarkEnd w:id="1563"/>
      <w:bookmarkEnd w:id="1564"/>
      <w:r w:rsidRPr="00E7538E">
        <w:t xml:space="preserve"> </w:t>
      </w:r>
    </w:p>
    <w:p w14:paraId="1DB4A0D4" w14:textId="77777777" w:rsidR="002E60CB" w:rsidRPr="000B11EA" w:rsidRDefault="002E60CB" w:rsidP="00E7538E">
      <w:pPr>
        <w:keepNext/>
        <w:jc w:val="both"/>
      </w:pPr>
      <w:r w:rsidRPr="000B11EA">
        <w:lastRenderedPageBreak/>
        <w:t xml:space="preserve">These attributes have following semantics: </w:t>
      </w:r>
    </w:p>
    <w:p w14:paraId="358AB14B" w14:textId="77777777" w:rsidR="002E60CB" w:rsidRPr="0054226C" w:rsidRDefault="002E60CB" w:rsidP="00B36A94">
      <w:pPr>
        <w:numPr>
          <w:ilvl w:val="0"/>
          <w:numId w:val="22"/>
        </w:numPr>
        <w:spacing w:before="60" w:after="60"/>
        <w:ind w:left="714" w:hanging="357"/>
        <w:jc w:val="both"/>
      </w:pPr>
      <w:proofErr w:type="spellStart"/>
      <w:r w:rsidRPr="00B142AC">
        <w:rPr>
          <w:rStyle w:val="elementdeftypeChar"/>
        </w:rPr>
        <w:t>outer_diameter</w:t>
      </w:r>
      <w:proofErr w:type="spellEnd"/>
      <w:r w:rsidRPr="000B11EA">
        <w:t xml:space="preserve">: the </w:t>
      </w:r>
      <w:r>
        <w:t xml:space="preserve">outer </w:t>
      </w:r>
      <w:r w:rsidRPr="000B11EA">
        <w:t xml:space="preserve">diameter of the </w:t>
      </w:r>
      <w:r>
        <w:t xml:space="preserve">washer. If a washer is used at all, at least its diameter must be specified. </w:t>
      </w:r>
    </w:p>
    <w:p w14:paraId="24C060A4" w14:textId="77777777" w:rsidR="002E60CB" w:rsidRPr="0054226C" w:rsidRDefault="002E60CB" w:rsidP="00B36A94">
      <w:pPr>
        <w:numPr>
          <w:ilvl w:val="0"/>
          <w:numId w:val="22"/>
        </w:numPr>
        <w:spacing w:before="60" w:after="60"/>
        <w:ind w:left="714" w:hanging="357"/>
        <w:jc w:val="both"/>
      </w:pPr>
      <w:proofErr w:type="spellStart"/>
      <w:r w:rsidRPr="00B142AC">
        <w:rPr>
          <w:rStyle w:val="elementdeftypeChar"/>
        </w:rPr>
        <w:t>inner_diameter</w:t>
      </w:r>
      <w:proofErr w:type="spellEnd"/>
      <w:r w:rsidRPr="000B11EA">
        <w:t xml:space="preserve">: the </w:t>
      </w:r>
      <w:r>
        <w:t>inner or hole diameter</w:t>
      </w:r>
      <w:r w:rsidRPr="000B11EA">
        <w:t xml:space="preserve"> of the </w:t>
      </w:r>
      <w:r>
        <w:t xml:space="preserve">washer </w:t>
      </w:r>
    </w:p>
    <w:p w14:paraId="0348379E" w14:textId="77777777" w:rsidR="002E60CB" w:rsidRPr="0054226C" w:rsidRDefault="002E60CB" w:rsidP="00B36A94">
      <w:pPr>
        <w:numPr>
          <w:ilvl w:val="0"/>
          <w:numId w:val="22"/>
        </w:numPr>
        <w:spacing w:before="60" w:after="60"/>
        <w:ind w:left="714" w:hanging="357"/>
        <w:jc w:val="both"/>
      </w:pPr>
      <w:r w:rsidRPr="00B142AC">
        <w:rPr>
          <w:rStyle w:val="elementdeftypeChar"/>
        </w:rPr>
        <w:t>thickness</w:t>
      </w:r>
      <w:r w:rsidRPr="000B11EA">
        <w:t xml:space="preserve">: the </w:t>
      </w:r>
      <w:r>
        <w:t xml:space="preserve">thickness </w:t>
      </w:r>
      <w:r w:rsidRPr="000B11EA">
        <w:t xml:space="preserve">of the </w:t>
      </w:r>
      <w:r>
        <w:t xml:space="preserve">washer </w:t>
      </w:r>
    </w:p>
    <w:p w14:paraId="048A592E" w14:textId="77777777" w:rsidR="002E60CB" w:rsidRPr="0054226C" w:rsidRDefault="002E60CB" w:rsidP="00B36A94">
      <w:pPr>
        <w:numPr>
          <w:ilvl w:val="0"/>
          <w:numId w:val="22"/>
        </w:numPr>
        <w:spacing w:before="60" w:after="60"/>
        <w:ind w:left="714" w:hanging="357"/>
        <w:jc w:val="both"/>
      </w:pPr>
      <w:r w:rsidRPr="00B142AC">
        <w:rPr>
          <w:rStyle w:val="elementdeftypeChar"/>
        </w:rPr>
        <w:t>attached</w:t>
      </w:r>
      <w:r w:rsidRPr="000B11EA">
        <w:t>: t</w:t>
      </w:r>
      <w:r>
        <w:t xml:space="preserve">rue, if and only if the washer is firmly attached to the screw head or nut, </w:t>
      </w:r>
      <w:proofErr w:type="spellStart"/>
      <w:r>
        <w:t>rsp</w:t>
      </w:r>
      <w:proofErr w:type="spellEnd"/>
      <w:r>
        <w:t xml:space="preserve">. </w:t>
      </w:r>
    </w:p>
    <w:p w14:paraId="4A8BF6B4" w14:textId="77777777" w:rsidR="002E60CB" w:rsidRPr="000B11EA" w:rsidRDefault="002E60CB" w:rsidP="00B36A94">
      <w:pPr>
        <w:numPr>
          <w:ilvl w:val="0"/>
          <w:numId w:val="22"/>
        </w:numPr>
        <w:spacing w:before="60" w:after="60"/>
        <w:ind w:left="714" w:hanging="357"/>
        <w:jc w:val="both"/>
      </w:pPr>
      <w:proofErr w:type="spellStart"/>
      <w:r w:rsidRPr="00B142AC">
        <w:rPr>
          <w:rStyle w:val="elementdeftypeChar"/>
        </w:rPr>
        <w:t>static_friction</w:t>
      </w:r>
      <w:proofErr w:type="spellEnd"/>
      <w:r w:rsidRPr="000B11EA">
        <w:t>: t</w:t>
      </w:r>
      <w:r>
        <w:t xml:space="preserve">he static friction between this washer and its adjacent part (not head or nut) </w:t>
      </w:r>
    </w:p>
    <w:p w14:paraId="768442AD" w14:textId="77777777" w:rsidR="002E60CB" w:rsidRDefault="002E60CB" w:rsidP="00B36A94">
      <w:pPr>
        <w:numPr>
          <w:ilvl w:val="0"/>
          <w:numId w:val="22"/>
        </w:numPr>
        <w:spacing w:before="60" w:after="60"/>
        <w:ind w:left="714" w:hanging="357"/>
        <w:jc w:val="both"/>
      </w:pPr>
      <w:proofErr w:type="spellStart"/>
      <w:r w:rsidRPr="00B142AC">
        <w:rPr>
          <w:rStyle w:val="elementdeftypeChar"/>
        </w:rPr>
        <w:t>kinetic_friction</w:t>
      </w:r>
      <w:proofErr w:type="spellEnd"/>
      <w:r w:rsidRPr="000B11EA">
        <w:t>: t</w:t>
      </w:r>
      <w:r>
        <w:t xml:space="preserve">he kinetic friction between this washer and its adjacent part (not head or nut) </w:t>
      </w:r>
    </w:p>
    <w:p w14:paraId="4AFEDBF6" w14:textId="77777777" w:rsidR="002E60CB" w:rsidRPr="000B11EA" w:rsidRDefault="002E60CB" w:rsidP="00B36A94">
      <w:pPr>
        <w:numPr>
          <w:ilvl w:val="0"/>
          <w:numId w:val="22"/>
        </w:numPr>
        <w:spacing w:before="60" w:after="60"/>
        <w:ind w:left="714" w:hanging="357"/>
        <w:jc w:val="both"/>
      </w:pPr>
      <w:proofErr w:type="spellStart"/>
      <w:r w:rsidRPr="00B142AC">
        <w:rPr>
          <w:rStyle w:val="elementdeftypeChar"/>
        </w:rPr>
        <w:t>strength_property_class</w:t>
      </w:r>
      <w:proofErr w:type="spellEnd"/>
      <w:r>
        <w:t xml:space="preserve">: </w:t>
      </w:r>
      <w:r w:rsidR="00E7538E">
        <w:t xml:space="preserve">Strength </w:t>
      </w:r>
      <w:r w:rsidR="00E7538E" w:rsidRPr="00991A7F">
        <w:t xml:space="preserve">according to </w:t>
      </w:r>
      <w:r w:rsidR="00E7538E">
        <w:t>applied standard within a unique part supplier or OEM</w:t>
      </w:r>
      <w:r w:rsidR="00E7538E" w:rsidRPr="00991A7F">
        <w:t>.</w:t>
      </w:r>
      <w:r w:rsidRPr="006174AF">
        <w:t xml:space="preserve"> </w:t>
      </w:r>
    </w:p>
    <w:p w14:paraId="2E49429C" w14:textId="77777777" w:rsidR="002E60CB" w:rsidRPr="000B11EA" w:rsidRDefault="002E60CB" w:rsidP="00B36A94">
      <w:pPr>
        <w:numPr>
          <w:ilvl w:val="0"/>
          <w:numId w:val="22"/>
        </w:numPr>
        <w:spacing w:before="60" w:after="60"/>
        <w:ind w:left="714" w:hanging="357"/>
        <w:jc w:val="both"/>
      </w:pPr>
      <w:proofErr w:type="spellStart"/>
      <w:r w:rsidRPr="00B142AC">
        <w:rPr>
          <w:rStyle w:val="elementdeftypeChar"/>
        </w:rPr>
        <w:t>part_code</w:t>
      </w:r>
      <w:proofErr w:type="spellEnd"/>
      <w:r w:rsidRPr="000B11EA">
        <w:t xml:space="preserve">: the part code of the </w:t>
      </w:r>
      <w:r>
        <w:t>washer</w:t>
      </w:r>
      <w:r w:rsidRPr="000B11EA">
        <w:t xml:space="preserve">, as used e. g. in a PDM system. </w:t>
      </w:r>
      <w:r>
        <w:t xml:space="preserve">Frequently, it may be convenient to use the washer norm as part code. </w:t>
      </w:r>
    </w:p>
    <w:p w14:paraId="4B8D3722" w14:textId="77777777" w:rsidR="002E60CB" w:rsidRDefault="002E60CB" w:rsidP="00E7538E">
      <w:pPr>
        <w:spacing w:before="120"/>
        <w:jc w:val="both"/>
      </w:pPr>
      <w:r>
        <w:t xml:space="preserve">The </w:t>
      </w:r>
      <w:r w:rsidRPr="00226A3F">
        <w:t xml:space="preserve">element </w:t>
      </w:r>
      <w:r>
        <w:rPr>
          <w:rFonts w:ascii="Courier New" w:hAnsi="Courier New" w:cs="Courier New"/>
          <w:b/>
          <w:bCs/>
          <w:i/>
          <w:sz w:val="18"/>
          <w:szCs w:val="18"/>
        </w:rPr>
        <w:t>&lt;washer/&gt;</w:t>
      </w:r>
      <w:r>
        <w:t xml:space="preserve"> does not allow for any nested elements. </w:t>
      </w:r>
    </w:p>
    <w:p w14:paraId="0388F2BD" w14:textId="77777777" w:rsidR="002E60CB" w:rsidRPr="00226A3F" w:rsidRDefault="002E60CB" w:rsidP="00327322">
      <w:pPr>
        <w:pStyle w:val="berschrift3"/>
      </w:pPr>
      <w:bookmarkStart w:id="1570" w:name="_Toc428456268"/>
      <w:bookmarkStart w:id="1571" w:name="_Toc428537231"/>
      <w:bookmarkStart w:id="1572" w:name="_Toc428969550"/>
      <w:bookmarkStart w:id="1573" w:name="_Toc429052941"/>
      <w:bookmarkStart w:id="1574" w:name="_Toc413359595"/>
      <w:bookmarkStart w:id="1575" w:name="_Toc3556987"/>
      <w:bookmarkStart w:id="1576" w:name="_Toc27753599"/>
      <w:bookmarkEnd w:id="1570"/>
      <w:bookmarkEnd w:id="1571"/>
      <w:bookmarkEnd w:id="1572"/>
      <w:bookmarkEnd w:id="1573"/>
      <w:r>
        <w:t>Nut</w:t>
      </w:r>
      <w:bookmarkEnd w:id="1574"/>
      <w:bookmarkEnd w:id="1575"/>
      <w:bookmarkEnd w:id="1576"/>
      <w:r w:rsidRPr="00226A3F">
        <w:t xml:space="preserve"> </w:t>
      </w:r>
    </w:p>
    <w:p w14:paraId="37D4F8E7" w14:textId="77777777" w:rsidR="002E60CB" w:rsidRDefault="002E60CB" w:rsidP="00E7538E">
      <w:pPr>
        <w:keepNext/>
        <w:jc w:val="both"/>
      </w:pPr>
      <w:r>
        <w:t xml:space="preserve">Any bolt requires a nut. But since nuts may have </w:t>
      </w:r>
      <w:proofErr w:type="gramStart"/>
      <w:r>
        <w:t>a number of</w:t>
      </w:r>
      <w:proofErr w:type="gramEnd"/>
      <w:r>
        <w:t xml:space="preserve"> own attributes, it is worth to define a separate XML element for them.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E60CB" w:rsidRPr="000F7EEA" w14:paraId="3E3528BE" w14:textId="77777777" w:rsidTr="0088515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05D9143"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09A5490"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BAAEC02"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72CECD5" w14:textId="77777777"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18674A2" w14:textId="77777777" w:rsidR="002E60CB" w:rsidRPr="00226A3F" w:rsidRDefault="002E60CB" w:rsidP="0088515B">
            <w:pPr>
              <w:keepNext/>
              <w:suppressAutoHyphens/>
              <w:rPr>
                <w:rFonts w:cs="Calibri"/>
                <w:lang w:eastAsia="zh-CN"/>
              </w:rPr>
            </w:pPr>
            <w:r w:rsidRPr="00226A3F">
              <w:rPr>
                <w:b/>
                <w:i/>
              </w:rPr>
              <w:t>Constraint</w:t>
            </w:r>
            <w:r>
              <w:rPr>
                <w:b/>
                <w:i/>
              </w:rPr>
              <w:t>s / Remarks</w:t>
            </w:r>
          </w:p>
        </w:tc>
      </w:tr>
      <w:tr w:rsidR="002E60CB" w:rsidRPr="000F7EEA" w14:paraId="6D8F93EA" w14:textId="77777777" w:rsidTr="0088515B">
        <w:tc>
          <w:tcPr>
            <w:tcW w:w="1526" w:type="dxa"/>
            <w:tcBorders>
              <w:top w:val="dotted" w:sz="4" w:space="0" w:color="000000"/>
              <w:left w:val="single" w:sz="8" w:space="0" w:color="000000"/>
              <w:bottom w:val="dotted" w:sz="4" w:space="0" w:color="000000"/>
              <w:right w:val="nil"/>
            </w:tcBorders>
          </w:tcPr>
          <w:p w14:paraId="1868DC37" w14:textId="77777777" w:rsidR="002E60CB" w:rsidRPr="00226A3F" w:rsidRDefault="002E60CB" w:rsidP="0088515B">
            <w:pPr>
              <w:suppressAutoHyphens/>
              <w:rPr>
                <w:sz w:val="20"/>
                <w:szCs w:val="20"/>
              </w:rPr>
            </w:pPr>
            <w:r>
              <w:rPr>
                <w:sz w:val="20"/>
                <w:szCs w:val="20"/>
              </w:rPr>
              <w:t>diameter</w:t>
            </w:r>
          </w:p>
        </w:tc>
        <w:tc>
          <w:tcPr>
            <w:tcW w:w="1538" w:type="dxa"/>
            <w:tcBorders>
              <w:top w:val="dotted" w:sz="4" w:space="0" w:color="000000"/>
              <w:left w:val="single" w:sz="4" w:space="0" w:color="000000"/>
              <w:bottom w:val="dotted" w:sz="4" w:space="0" w:color="000000"/>
              <w:right w:val="nil"/>
            </w:tcBorders>
          </w:tcPr>
          <w:p w14:paraId="09D4DFA2"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693FF6D" w14:textId="77777777" w:rsidR="002E60CB" w:rsidRPr="00226A3F"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6BACD91"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376D0CC4" w14:textId="77777777" w:rsidR="002E60CB" w:rsidRPr="00226A3F" w:rsidRDefault="002E60CB" w:rsidP="0088515B">
            <w:pPr>
              <w:suppressAutoHyphens/>
              <w:rPr>
                <w:sz w:val="20"/>
                <w:szCs w:val="20"/>
              </w:rPr>
            </w:pPr>
            <w:r w:rsidRPr="00226A3F">
              <w:rPr>
                <w:sz w:val="20"/>
                <w:szCs w:val="20"/>
              </w:rPr>
              <w:t>-</w:t>
            </w:r>
          </w:p>
        </w:tc>
      </w:tr>
      <w:tr w:rsidR="002E60CB" w:rsidRPr="000F7EEA" w14:paraId="0B121B60" w14:textId="77777777" w:rsidTr="0088515B">
        <w:tc>
          <w:tcPr>
            <w:tcW w:w="1526" w:type="dxa"/>
            <w:tcBorders>
              <w:top w:val="dotted" w:sz="4" w:space="0" w:color="000000"/>
              <w:left w:val="single" w:sz="8" w:space="0" w:color="000000"/>
              <w:bottom w:val="dotted" w:sz="4" w:space="0" w:color="000000"/>
              <w:right w:val="nil"/>
            </w:tcBorders>
          </w:tcPr>
          <w:p w14:paraId="382A7A9C" w14:textId="77777777" w:rsidR="002E60CB" w:rsidRDefault="002E60CB" w:rsidP="0088515B">
            <w:pPr>
              <w:suppressAutoHyphens/>
              <w:rPr>
                <w:sz w:val="20"/>
                <w:szCs w:val="20"/>
              </w:rPr>
            </w:pPr>
            <w:r>
              <w:rPr>
                <w:sz w:val="20"/>
                <w:szCs w:val="20"/>
              </w:rPr>
              <w:t>height</w:t>
            </w:r>
          </w:p>
        </w:tc>
        <w:tc>
          <w:tcPr>
            <w:tcW w:w="1538" w:type="dxa"/>
            <w:tcBorders>
              <w:top w:val="dotted" w:sz="4" w:space="0" w:color="000000"/>
              <w:left w:val="single" w:sz="4" w:space="0" w:color="000000"/>
              <w:bottom w:val="dotted" w:sz="4" w:space="0" w:color="000000"/>
              <w:right w:val="nil"/>
            </w:tcBorders>
          </w:tcPr>
          <w:p w14:paraId="50AE7D3A" w14:textId="77777777" w:rsidR="002E60CB" w:rsidRPr="00226A3F" w:rsidRDefault="002E60CB" w:rsidP="0088515B">
            <w:pPr>
              <w:suppressAutoHyphens/>
              <w:rPr>
                <w:sz w:val="20"/>
                <w:szCs w:val="20"/>
              </w:rPr>
            </w:pPr>
            <w:r w:rsidRPr="009353AC">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5106E9A5" w14:textId="77777777" w:rsidR="002E60CB" w:rsidRDefault="002E60CB" w:rsidP="0088515B">
            <w:pPr>
              <w:suppressAutoHyphens/>
              <w:rPr>
                <w:sz w:val="20"/>
                <w:szCs w:val="20"/>
              </w:rPr>
            </w:pPr>
            <w:r>
              <w:rPr>
                <w:sz w:val="20"/>
                <w:szCs w:val="20"/>
              </w:rPr>
              <w:t>&gt;</w:t>
            </w:r>
            <w:r w:rsidRPr="009353AC">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13E350A" w14:textId="77777777" w:rsidR="002E60CB" w:rsidRPr="00226A3F" w:rsidRDefault="002E60CB" w:rsidP="0088515B">
            <w:pPr>
              <w:suppressAutoHyphens/>
              <w:rPr>
                <w:sz w:val="20"/>
                <w:szCs w:val="20"/>
              </w:rPr>
            </w:pPr>
            <w:r w:rsidRPr="009353A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A8568CC" w14:textId="77777777" w:rsidR="002E60CB" w:rsidRPr="00226A3F" w:rsidRDefault="002E60CB" w:rsidP="0088515B">
            <w:pPr>
              <w:suppressAutoHyphens/>
              <w:rPr>
                <w:sz w:val="20"/>
                <w:szCs w:val="20"/>
              </w:rPr>
            </w:pPr>
            <w:r w:rsidRPr="009353AC">
              <w:rPr>
                <w:sz w:val="20"/>
                <w:szCs w:val="20"/>
              </w:rPr>
              <w:t>-</w:t>
            </w:r>
          </w:p>
        </w:tc>
      </w:tr>
      <w:tr w:rsidR="002E60CB" w:rsidRPr="00397AE8" w14:paraId="79785850" w14:textId="77777777" w:rsidTr="0088515B">
        <w:tc>
          <w:tcPr>
            <w:tcW w:w="1526" w:type="dxa"/>
            <w:tcBorders>
              <w:top w:val="dotted" w:sz="4" w:space="0" w:color="000000"/>
              <w:left w:val="single" w:sz="8" w:space="0" w:color="000000"/>
              <w:bottom w:val="dotted" w:sz="4" w:space="0" w:color="000000"/>
              <w:right w:val="nil"/>
            </w:tcBorders>
          </w:tcPr>
          <w:p w14:paraId="50B0ED5E" w14:textId="77777777" w:rsidR="002E60CB" w:rsidRPr="002B3987" w:rsidRDefault="002E60CB" w:rsidP="0088515B">
            <w:pPr>
              <w:suppressAutoHyphens/>
              <w:rPr>
                <w:rFonts w:cs="Calibri"/>
                <w:sz w:val="20"/>
                <w:szCs w:val="20"/>
                <w:lang w:eastAsia="zh-CN"/>
              </w:rPr>
            </w:pPr>
            <w:r w:rsidRPr="002B3987">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2E8F1188"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1A054D7"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EE38C0E"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3A80C7A8" w14:textId="77777777" w:rsidR="002E60CB" w:rsidRPr="00397AE8" w:rsidRDefault="002E60CB" w:rsidP="0088515B">
            <w:pPr>
              <w:suppressAutoHyphens/>
              <w:rPr>
                <w:sz w:val="20"/>
                <w:szCs w:val="20"/>
              </w:rPr>
            </w:pPr>
            <w:r w:rsidRPr="00226A3F">
              <w:rPr>
                <w:sz w:val="20"/>
                <w:szCs w:val="20"/>
              </w:rPr>
              <w:t>-</w:t>
            </w:r>
          </w:p>
        </w:tc>
      </w:tr>
      <w:tr w:rsidR="002E60CB" w:rsidRPr="00397AE8" w14:paraId="60EBC44F" w14:textId="77777777" w:rsidTr="0088515B">
        <w:tc>
          <w:tcPr>
            <w:tcW w:w="1526" w:type="dxa"/>
            <w:tcBorders>
              <w:top w:val="dotted" w:sz="4" w:space="0" w:color="000000"/>
              <w:left w:val="single" w:sz="8" w:space="0" w:color="000000"/>
              <w:bottom w:val="dotted" w:sz="4" w:space="0" w:color="000000"/>
              <w:right w:val="nil"/>
            </w:tcBorders>
          </w:tcPr>
          <w:p w14:paraId="18E0DE90" w14:textId="77777777" w:rsidR="002E60CB" w:rsidRPr="002B3987" w:rsidRDefault="002E60CB" w:rsidP="0088515B">
            <w:pPr>
              <w:suppressAutoHyphens/>
              <w:rPr>
                <w:rFonts w:cs="Calibri"/>
                <w:sz w:val="20"/>
                <w:szCs w:val="20"/>
                <w:lang w:eastAsia="zh-CN"/>
              </w:rPr>
            </w:pPr>
            <w:r w:rsidRPr="002B3987">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05C70A91"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FECFE65"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01E8387F"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4CBFE68" w14:textId="77777777" w:rsidR="002E60CB" w:rsidRPr="00397AE8" w:rsidRDefault="002E60CB" w:rsidP="0088515B">
            <w:pPr>
              <w:suppressAutoHyphens/>
              <w:rPr>
                <w:sz w:val="20"/>
                <w:szCs w:val="20"/>
              </w:rPr>
            </w:pPr>
            <w:r w:rsidRPr="00226A3F">
              <w:rPr>
                <w:sz w:val="20"/>
                <w:szCs w:val="20"/>
              </w:rPr>
              <w:t>-</w:t>
            </w:r>
          </w:p>
        </w:tc>
      </w:tr>
      <w:tr w:rsidR="002E60CB" w:rsidRPr="000F7EEA" w14:paraId="47FBC79F" w14:textId="77777777" w:rsidTr="0088515B">
        <w:tc>
          <w:tcPr>
            <w:tcW w:w="1526" w:type="dxa"/>
            <w:tcBorders>
              <w:top w:val="dotted" w:sz="4" w:space="0" w:color="000000"/>
              <w:left w:val="single" w:sz="8" w:space="0" w:color="000000"/>
              <w:bottom w:val="dotted" w:sz="4" w:space="0" w:color="000000"/>
              <w:right w:val="nil"/>
            </w:tcBorders>
          </w:tcPr>
          <w:p w14:paraId="4FD6E417" w14:textId="77777777" w:rsidR="002E60CB" w:rsidRDefault="002E60CB" w:rsidP="0088515B">
            <w:pPr>
              <w:suppressAutoHyphens/>
              <w:rPr>
                <w:sz w:val="20"/>
                <w:szCs w:val="20"/>
              </w:rPr>
            </w:pPr>
            <w:proofErr w:type="spellStart"/>
            <w:r>
              <w:rPr>
                <w:rFonts w:cs="Calibri"/>
                <w:sz w:val="20"/>
                <w:szCs w:val="20"/>
                <w:lang w:eastAsia="zh-CN"/>
              </w:rPr>
              <w:t>static_friction</w:t>
            </w:r>
            <w:proofErr w:type="spellEnd"/>
          </w:p>
        </w:tc>
        <w:tc>
          <w:tcPr>
            <w:tcW w:w="1538" w:type="dxa"/>
            <w:tcBorders>
              <w:top w:val="dotted" w:sz="4" w:space="0" w:color="000000"/>
              <w:left w:val="single" w:sz="4" w:space="0" w:color="000000"/>
              <w:bottom w:val="dotted" w:sz="4" w:space="0" w:color="000000"/>
              <w:right w:val="nil"/>
            </w:tcBorders>
          </w:tcPr>
          <w:p w14:paraId="01F91496"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B9763E2" w14:textId="77777777" w:rsidR="002E60CB"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09DFA116"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3337426" w14:textId="77777777" w:rsidR="002E60CB" w:rsidRPr="00226A3F" w:rsidRDefault="002E60CB" w:rsidP="0088515B">
            <w:pPr>
              <w:suppressAutoHyphens/>
              <w:rPr>
                <w:sz w:val="20"/>
                <w:szCs w:val="20"/>
              </w:rPr>
            </w:pPr>
            <w:r w:rsidRPr="00226A3F">
              <w:rPr>
                <w:sz w:val="20"/>
                <w:szCs w:val="20"/>
              </w:rPr>
              <w:t>-</w:t>
            </w:r>
          </w:p>
        </w:tc>
      </w:tr>
      <w:tr w:rsidR="002E60CB" w:rsidRPr="00397AE8" w14:paraId="48C950A8" w14:textId="77777777" w:rsidTr="0088515B">
        <w:tc>
          <w:tcPr>
            <w:tcW w:w="1526" w:type="dxa"/>
            <w:tcBorders>
              <w:top w:val="dotted" w:sz="4" w:space="0" w:color="000000"/>
              <w:left w:val="single" w:sz="8" w:space="0" w:color="000000"/>
              <w:bottom w:val="dotted" w:sz="4" w:space="0" w:color="000000"/>
              <w:right w:val="nil"/>
            </w:tcBorders>
          </w:tcPr>
          <w:p w14:paraId="2125F53B" w14:textId="77777777" w:rsidR="002E60CB" w:rsidRPr="002B3987" w:rsidRDefault="002E60CB" w:rsidP="0088515B">
            <w:pPr>
              <w:suppressAutoHyphens/>
              <w:rPr>
                <w:rFonts w:cs="Calibri"/>
                <w:sz w:val="20"/>
                <w:szCs w:val="20"/>
                <w:lang w:eastAsia="zh-CN"/>
              </w:rPr>
            </w:pPr>
            <w:proofErr w:type="spellStart"/>
            <w:r>
              <w:rPr>
                <w:rFonts w:cs="Calibri"/>
                <w:sz w:val="20"/>
                <w:szCs w:val="20"/>
                <w:lang w:eastAsia="zh-CN"/>
              </w:rPr>
              <w:t>kinetic_friction</w:t>
            </w:r>
            <w:proofErr w:type="spellEnd"/>
          </w:p>
        </w:tc>
        <w:tc>
          <w:tcPr>
            <w:tcW w:w="1538" w:type="dxa"/>
            <w:tcBorders>
              <w:top w:val="dotted" w:sz="4" w:space="0" w:color="000000"/>
              <w:left w:val="single" w:sz="4" w:space="0" w:color="000000"/>
              <w:bottom w:val="dotted" w:sz="4" w:space="0" w:color="000000"/>
              <w:right w:val="nil"/>
            </w:tcBorders>
          </w:tcPr>
          <w:p w14:paraId="483DA370"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7FB3D2B4"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0A74D7C"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D545EE6" w14:textId="77777777" w:rsidR="002E60CB" w:rsidRPr="00397AE8" w:rsidRDefault="002E60CB" w:rsidP="0088515B">
            <w:pPr>
              <w:suppressAutoHyphens/>
              <w:rPr>
                <w:sz w:val="20"/>
                <w:szCs w:val="20"/>
              </w:rPr>
            </w:pPr>
            <w:r w:rsidRPr="00226A3F">
              <w:rPr>
                <w:sz w:val="20"/>
                <w:szCs w:val="20"/>
              </w:rPr>
              <w:t>-</w:t>
            </w:r>
          </w:p>
        </w:tc>
      </w:tr>
      <w:tr w:rsidR="002E60CB" w:rsidRPr="000F7EEA" w14:paraId="6B12B141" w14:textId="77777777" w:rsidTr="0088515B">
        <w:tc>
          <w:tcPr>
            <w:tcW w:w="1526" w:type="dxa"/>
            <w:tcBorders>
              <w:top w:val="dotted" w:sz="4" w:space="0" w:color="000000"/>
              <w:left w:val="single" w:sz="8" w:space="0" w:color="000000"/>
              <w:bottom w:val="dotted" w:sz="4" w:space="0" w:color="000000"/>
              <w:right w:val="nil"/>
            </w:tcBorders>
          </w:tcPr>
          <w:p w14:paraId="6E281239" w14:textId="77777777" w:rsidR="002E60CB" w:rsidRDefault="002E60CB" w:rsidP="0088515B">
            <w:pPr>
              <w:suppressAutoHyphens/>
              <w:rPr>
                <w:sz w:val="20"/>
                <w:szCs w:val="20"/>
              </w:rPr>
            </w:pPr>
            <w:proofErr w:type="spellStart"/>
            <w:r>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125002B4"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22847FBF"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50257962"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8AE8AE1" w14:textId="77777777" w:rsidR="002E60CB" w:rsidRPr="00226A3F" w:rsidRDefault="00D807FB" w:rsidP="0088515B">
            <w:pPr>
              <w:suppressAutoHyphens/>
              <w:rPr>
                <w:sz w:val="20"/>
                <w:szCs w:val="20"/>
              </w:rPr>
            </w:pPr>
            <w:r>
              <w:rPr>
                <w:sz w:val="20"/>
                <w:szCs w:val="20"/>
              </w:rPr>
              <w:t>-</w:t>
            </w:r>
          </w:p>
        </w:tc>
      </w:tr>
      <w:tr w:rsidR="002E60CB" w:rsidRPr="000F7EEA" w14:paraId="2D906448" w14:textId="77777777" w:rsidTr="0088515B">
        <w:tc>
          <w:tcPr>
            <w:tcW w:w="1526" w:type="dxa"/>
            <w:tcBorders>
              <w:top w:val="dotted" w:sz="4" w:space="0" w:color="000000"/>
              <w:left w:val="single" w:sz="8" w:space="0" w:color="000000"/>
              <w:bottom w:val="dotted" w:sz="4" w:space="0" w:color="000000"/>
              <w:right w:val="nil"/>
            </w:tcBorders>
          </w:tcPr>
          <w:p w14:paraId="4726EA72" w14:textId="77777777" w:rsidR="002E60CB" w:rsidRDefault="002E60CB" w:rsidP="0088515B">
            <w:pPr>
              <w:suppressAutoHyphens/>
              <w:rPr>
                <w:sz w:val="20"/>
                <w:szCs w:val="20"/>
              </w:rPr>
            </w:pPr>
            <w:proofErr w:type="spellStart"/>
            <w:r>
              <w:rPr>
                <w:rFonts w:cs="Calibri"/>
                <w:sz w:val="20"/>
                <w:szCs w:val="20"/>
                <w:lang w:eastAsia="zh-CN"/>
              </w:rPr>
              <w:t>fixed_to</w:t>
            </w:r>
            <w:proofErr w:type="spellEnd"/>
          </w:p>
        </w:tc>
        <w:tc>
          <w:tcPr>
            <w:tcW w:w="1538" w:type="dxa"/>
            <w:tcBorders>
              <w:top w:val="dotted" w:sz="4" w:space="0" w:color="000000"/>
              <w:left w:val="single" w:sz="4" w:space="0" w:color="000000"/>
              <w:bottom w:val="dotted" w:sz="4" w:space="0" w:color="000000"/>
              <w:right w:val="nil"/>
            </w:tcBorders>
          </w:tcPr>
          <w:p w14:paraId="3AFCFD8B"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16978714"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4E25CBFA"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0F1B20" w14:textId="77777777" w:rsidR="002E60CB" w:rsidRPr="00226A3F" w:rsidRDefault="00D807FB" w:rsidP="0088515B">
            <w:pPr>
              <w:suppressAutoHyphens/>
              <w:rPr>
                <w:sz w:val="20"/>
                <w:szCs w:val="20"/>
              </w:rPr>
            </w:pPr>
            <w:r>
              <w:rPr>
                <w:sz w:val="20"/>
                <w:szCs w:val="20"/>
              </w:rPr>
              <w:t>-</w:t>
            </w:r>
          </w:p>
        </w:tc>
      </w:tr>
      <w:tr w:rsidR="002E60CB" w:rsidRPr="000F7EEA" w14:paraId="79DFF680" w14:textId="77777777" w:rsidTr="0088515B">
        <w:tc>
          <w:tcPr>
            <w:tcW w:w="1526" w:type="dxa"/>
            <w:tcBorders>
              <w:top w:val="dotted" w:sz="4" w:space="0" w:color="000000"/>
              <w:left w:val="single" w:sz="8" w:space="0" w:color="000000"/>
              <w:bottom w:val="dotted" w:sz="4" w:space="0" w:color="000000"/>
              <w:right w:val="nil"/>
            </w:tcBorders>
          </w:tcPr>
          <w:p w14:paraId="1763E6D7" w14:textId="77777777" w:rsidR="002E60CB" w:rsidRDefault="002E60CB" w:rsidP="0088515B">
            <w:pPr>
              <w:suppressAutoHyphens/>
              <w:rPr>
                <w:rFonts w:cs="Calibri"/>
                <w:sz w:val="20"/>
                <w:szCs w:val="20"/>
                <w:lang w:eastAsia="zh-CN"/>
              </w:rPr>
            </w:pPr>
            <w:proofErr w:type="spellStart"/>
            <w:r>
              <w:rPr>
                <w:rFonts w:cs="Calibri"/>
                <w:sz w:val="20"/>
                <w:szCs w:val="20"/>
                <w:lang w:eastAsia="zh-CN"/>
              </w:rPr>
              <w:t>strength_property_class</w:t>
            </w:r>
            <w:proofErr w:type="spellEnd"/>
          </w:p>
        </w:tc>
        <w:tc>
          <w:tcPr>
            <w:tcW w:w="1538" w:type="dxa"/>
            <w:tcBorders>
              <w:top w:val="dotted" w:sz="4" w:space="0" w:color="000000"/>
              <w:left w:val="single" w:sz="4" w:space="0" w:color="000000"/>
              <w:bottom w:val="dotted" w:sz="4" w:space="0" w:color="000000"/>
              <w:right w:val="nil"/>
            </w:tcBorders>
          </w:tcPr>
          <w:p w14:paraId="6E9B80EC" w14:textId="77777777" w:rsidR="002E60CB"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5EADCE20"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4CC98D26" w14:textId="77777777" w:rsidR="002E60CB" w:rsidRPr="00137032"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B38B761" w14:textId="77777777" w:rsidR="002E60CB" w:rsidRPr="00226A3F" w:rsidRDefault="002E60CB" w:rsidP="0088515B">
            <w:pPr>
              <w:suppressAutoHyphens/>
              <w:rPr>
                <w:sz w:val="20"/>
                <w:szCs w:val="20"/>
              </w:rPr>
            </w:pPr>
            <w:r w:rsidRPr="00226A3F">
              <w:rPr>
                <w:sz w:val="20"/>
                <w:szCs w:val="20"/>
              </w:rPr>
              <w:t>-</w:t>
            </w:r>
          </w:p>
        </w:tc>
      </w:tr>
      <w:tr w:rsidR="002E60CB" w:rsidRPr="000F7EEA" w14:paraId="52F7C4D4" w14:textId="77777777" w:rsidTr="0088515B">
        <w:tc>
          <w:tcPr>
            <w:tcW w:w="1526" w:type="dxa"/>
            <w:tcBorders>
              <w:top w:val="dotted" w:sz="4" w:space="0" w:color="000000"/>
              <w:left w:val="single" w:sz="8" w:space="0" w:color="000000"/>
              <w:bottom w:val="single" w:sz="4" w:space="0" w:color="000000"/>
              <w:right w:val="nil"/>
            </w:tcBorders>
          </w:tcPr>
          <w:p w14:paraId="20008CDB" w14:textId="77777777" w:rsidR="002E60CB" w:rsidRPr="00226A3F" w:rsidRDefault="002E60CB" w:rsidP="0088515B">
            <w:pPr>
              <w:suppressAutoHyphens/>
              <w:rPr>
                <w:sz w:val="20"/>
                <w:szCs w:val="20"/>
              </w:rPr>
            </w:pPr>
            <w:proofErr w:type="spellStart"/>
            <w:r>
              <w:rPr>
                <w:sz w:val="20"/>
                <w:szCs w:val="20"/>
              </w:rPr>
              <w:t>part_code</w:t>
            </w:r>
            <w:proofErr w:type="spellEnd"/>
          </w:p>
        </w:tc>
        <w:tc>
          <w:tcPr>
            <w:tcW w:w="1538" w:type="dxa"/>
            <w:tcBorders>
              <w:top w:val="dotted" w:sz="4" w:space="0" w:color="000000"/>
              <w:left w:val="single" w:sz="4" w:space="0" w:color="000000"/>
              <w:bottom w:val="single" w:sz="4" w:space="0" w:color="000000"/>
              <w:right w:val="nil"/>
            </w:tcBorders>
          </w:tcPr>
          <w:p w14:paraId="502866E1" w14:textId="77777777" w:rsidR="002E60CB" w:rsidRPr="00226A3F"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38FF9DDB"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4157A56A"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5A719897" w14:textId="77777777" w:rsidR="002E60CB" w:rsidRPr="00226A3F" w:rsidRDefault="00015DC7" w:rsidP="003C3D58">
            <w:pPr>
              <w:keepNext/>
              <w:suppressAutoHyphens/>
              <w:rPr>
                <w:sz w:val="20"/>
                <w:szCs w:val="20"/>
              </w:rPr>
            </w:pPr>
            <w:r>
              <w:rPr>
                <w:sz w:val="20"/>
                <w:szCs w:val="20"/>
              </w:rPr>
              <w:t>-</w:t>
            </w:r>
          </w:p>
        </w:tc>
      </w:tr>
    </w:tbl>
    <w:p w14:paraId="0646C90B" w14:textId="7BDEEF5B" w:rsidR="002E60CB" w:rsidRDefault="002E60CB" w:rsidP="00E7538E">
      <w:pPr>
        <w:pStyle w:val="Beschriftung"/>
        <w:spacing w:before="120"/>
        <w:rPr>
          <w:rStyle w:val="elementdeftypeChar"/>
          <w:b/>
        </w:rPr>
      </w:pPr>
      <w:bookmarkStart w:id="1577" w:name="_Toc3566461"/>
      <w:bookmarkStart w:id="1578" w:name="_Toc27753827"/>
      <w:r w:rsidRPr="009158D1">
        <w:t xml:space="preserve">Table </w:t>
      </w:r>
      <w:ins w:id="1579" w:author="Dr. Carsten Franke" w:date="2020-03-09T16:02:00Z">
        <w:r w:rsidR="001D2A94">
          <w:fldChar w:fldCharType="begin"/>
        </w:r>
        <w:r w:rsidR="001D2A94">
          <w:instrText xml:space="preserve"> SEQ Table \* ARABIC </w:instrText>
        </w:r>
      </w:ins>
      <w:r w:rsidR="001D2A94">
        <w:fldChar w:fldCharType="separate"/>
      </w:r>
      <w:ins w:id="1580" w:author="Dr. Carsten Franke" w:date="2020-03-09T16:02:00Z">
        <w:r w:rsidR="001D2A94">
          <w:rPr>
            <w:noProof/>
          </w:rPr>
          <w:t>53</w:t>
        </w:r>
        <w:r w:rsidR="001D2A94">
          <w:fldChar w:fldCharType="end"/>
        </w:r>
      </w:ins>
      <w:del w:id="1581" w:author="Dr. Carsten Franke" w:date="2020-03-09T16:02:00Z">
        <w:r w:rsidR="00D43112" w:rsidDel="001D2A94">
          <w:fldChar w:fldCharType="begin"/>
        </w:r>
        <w:r w:rsidR="00D43112" w:rsidDel="001D2A94">
          <w:delInstrText xml:space="preserve"> SEQ Table \* ARABIC </w:delInstrText>
        </w:r>
        <w:r w:rsidR="00D43112" w:rsidDel="001D2A94">
          <w:fldChar w:fldCharType="separate"/>
        </w:r>
      </w:del>
      <w:del w:id="1582" w:author="Dr. Carsten Franke" w:date="2020-03-09T14:38:00Z">
        <w:r w:rsidR="007E2D34" w:rsidDel="00004854">
          <w:rPr>
            <w:noProof/>
          </w:rPr>
          <w:delText>52</w:delText>
        </w:r>
      </w:del>
      <w:del w:id="1583" w:author="Dr. Carsten Franke" w:date="2020-03-09T16:02:00Z">
        <w:r w:rsidR="00D43112" w:rsidDel="001D2A94">
          <w:fldChar w:fldCharType="end"/>
        </w:r>
      </w:del>
      <w:r w:rsidRPr="009158D1">
        <w:t xml:space="preserve">: Attributes of element </w:t>
      </w:r>
      <w:r w:rsidRPr="00E7538E">
        <w:rPr>
          <w:rStyle w:val="elementdeftypeChar"/>
          <w:b/>
        </w:rPr>
        <w:t>&lt;nut</w:t>
      </w:r>
      <w:r w:rsidR="00B142AC">
        <w:rPr>
          <w:rStyle w:val="elementdeftypeChar"/>
          <w:b/>
        </w:rPr>
        <w:t>/</w:t>
      </w:r>
      <w:r w:rsidRPr="00E7538E">
        <w:rPr>
          <w:rStyle w:val="elementdeftypeChar"/>
          <w:b/>
        </w:rPr>
        <w:t>&gt;</w:t>
      </w:r>
      <w:bookmarkEnd w:id="1577"/>
      <w:bookmarkEnd w:id="1578"/>
    </w:p>
    <w:p w14:paraId="649B5E2C" w14:textId="77777777" w:rsidR="00E7538E" w:rsidRPr="00E7538E" w:rsidRDefault="00E7538E" w:rsidP="00E7538E">
      <w:r w:rsidRPr="000B11EA">
        <w:t>These attributes have following semantics:</w:t>
      </w:r>
    </w:p>
    <w:p w14:paraId="37789A26" w14:textId="77777777" w:rsidR="002E60CB" w:rsidRPr="00F353C4" w:rsidRDefault="002E60CB" w:rsidP="00B36A94">
      <w:pPr>
        <w:numPr>
          <w:ilvl w:val="0"/>
          <w:numId w:val="23"/>
        </w:numPr>
        <w:spacing w:before="60" w:after="60"/>
        <w:ind w:left="714" w:hanging="357"/>
        <w:jc w:val="both"/>
      </w:pPr>
      <w:r w:rsidRPr="003F199F">
        <w:rPr>
          <w:rStyle w:val="elementdeftypeChar"/>
        </w:rPr>
        <w:t>diameter</w:t>
      </w:r>
      <w:r w:rsidRPr="00226A3F">
        <w:t>: the diameter of the nut</w:t>
      </w:r>
    </w:p>
    <w:p w14:paraId="28BE6751" w14:textId="77777777" w:rsidR="002E60CB" w:rsidRDefault="002E60CB" w:rsidP="00B36A94">
      <w:pPr>
        <w:numPr>
          <w:ilvl w:val="0"/>
          <w:numId w:val="23"/>
        </w:numPr>
        <w:spacing w:before="60" w:after="60"/>
        <w:ind w:left="714" w:hanging="357"/>
        <w:jc w:val="both"/>
      </w:pPr>
      <w:r w:rsidRPr="00B142AC">
        <w:rPr>
          <w:rStyle w:val="elementdeftypeChar"/>
        </w:rPr>
        <w:t>height</w:t>
      </w:r>
      <w:r w:rsidRPr="00B34C7C">
        <w:t>: the height of the nut.</w:t>
      </w:r>
    </w:p>
    <w:p w14:paraId="2B8E5B27" w14:textId="77777777" w:rsidR="002E60CB" w:rsidRPr="000B11EA" w:rsidRDefault="002E60CB" w:rsidP="00B36A94">
      <w:pPr>
        <w:numPr>
          <w:ilvl w:val="0"/>
          <w:numId w:val="22"/>
        </w:numPr>
        <w:spacing w:before="60" w:after="60"/>
        <w:ind w:left="714" w:hanging="357"/>
        <w:jc w:val="both"/>
      </w:pPr>
      <w:r w:rsidRPr="00B142AC">
        <w:rPr>
          <w:rStyle w:val="elementdeftypeChar"/>
        </w:rPr>
        <w:t>torque</w:t>
      </w:r>
      <w:r w:rsidRPr="000B11EA">
        <w:t xml:space="preserve">: The torque which should be applied when fastening the </w:t>
      </w:r>
      <w:r>
        <w:t>nut</w:t>
      </w:r>
      <w:r w:rsidRPr="000B11EA">
        <w:t xml:space="preserve">. </w:t>
      </w:r>
    </w:p>
    <w:p w14:paraId="0F4BC103" w14:textId="77777777" w:rsidR="002E60CB" w:rsidRPr="000B11EA" w:rsidRDefault="002E60CB" w:rsidP="00B36A94">
      <w:pPr>
        <w:numPr>
          <w:ilvl w:val="0"/>
          <w:numId w:val="22"/>
        </w:numPr>
        <w:spacing w:before="60" w:after="60"/>
        <w:ind w:left="714" w:hanging="357"/>
        <w:jc w:val="both"/>
      </w:pPr>
      <w:r w:rsidRPr="00B142AC">
        <w:rPr>
          <w:rStyle w:val="elementdeftypeChar"/>
        </w:rPr>
        <w:t>angle</w:t>
      </w:r>
      <w:r w:rsidRPr="000B11EA">
        <w:t>: The t</w:t>
      </w:r>
      <w:r>
        <w:t>urning angle</w:t>
      </w:r>
      <w:r w:rsidRPr="000B11EA">
        <w:t xml:space="preserve"> which should be applied when fastening the </w:t>
      </w:r>
      <w:r>
        <w:t>nut</w:t>
      </w:r>
      <w:r w:rsidRPr="000B11EA">
        <w:t xml:space="preserve">. </w:t>
      </w:r>
    </w:p>
    <w:p w14:paraId="68383B65" w14:textId="77777777" w:rsidR="002E60CB" w:rsidRPr="000B11EA" w:rsidRDefault="002E60CB" w:rsidP="00B36A94">
      <w:pPr>
        <w:numPr>
          <w:ilvl w:val="0"/>
          <w:numId w:val="22"/>
        </w:numPr>
        <w:spacing w:before="60" w:after="60"/>
        <w:ind w:left="714" w:hanging="357"/>
        <w:jc w:val="both"/>
      </w:pPr>
      <w:proofErr w:type="spellStart"/>
      <w:r w:rsidRPr="00B142AC">
        <w:rPr>
          <w:rStyle w:val="elementdeftypeChar"/>
        </w:rPr>
        <w:t>static_friction</w:t>
      </w:r>
      <w:proofErr w:type="spellEnd"/>
      <w:r w:rsidRPr="000B11EA">
        <w:t xml:space="preserve">: The </w:t>
      </w:r>
      <w:r>
        <w:t>static friction between nut and adjacent washer or part</w:t>
      </w:r>
      <w:r w:rsidRPr="000B11EA">
        <w:t xml:space="preserve">. </w:t>
      </w:r>
    </w:p>
    <w:p w14:paraId="504B9172" w14:textId="77777777" w:rsidR="002E60CB" w:rsidRPr="000B11EA" w:rsidRDefault="002E60CB" w:rsidP="00B36A94">
      <w:pPr>
        <w:numPr>
          <w:ilvl w:val="0"/>
          <w:numId w:val="22"/>
        </w:numPr>
        <w:spacing w:before="60" w:after="60"/>
        <w:ind w:left="714" w:hanging="357"/>
        <w:jc w:val="both"/>
      </w:pPr>
      <w:proofErr w:type="spellStart"/>
      <w:r w:rsidRPr="00B142AC">
        <w:rPr>
          <w:rStyle w:val="elementdeftypeChar"/>
        </w:rPr>
        <w:t>kinetic_friction</w:t>
      </w:r>
      <w:proofErr w:type="spellEnd"/>
      <w:r w:rsidRPr="000B11EA">
        <w:t xml:space="preserve">: The </w:t>
      </w:r>
      <w:r>
        <w:t>kinetic friction between nut and adjacent washer or part</w:t>
      </w:r>
      <w:r w:rsidRPr="000B11EA">
        <w:t xml:space="preserve">. </w:t>
      </w:r>
    </w:p>
    <w:p w14:paraId="7E1790A3" w14:textId="4A23A20E" w:rsidR="002E60CB" w:rsidRDefault="002E60CB" w:rsidP="00B36A94">
      <w:pPr>
        <w:numPr>
          <w:ilvl w:val="0"/>
          <w:numId w:val="22"/>
        </w:numPr>
        <w:spacing w:before="60" w:after="60"/>
        <w:ind w:left="714" w:hanging="357"/>
        <w:jc w:val="both"/>
      </w:pPr>
      <w:proofErr w:type="spellStart"/>
      <w:r w:rsidRPr="00B142AC">
        <w:rPr>
          <w:rStyle w:val="elementdeftypeChar"/>
        </w:rPr>
        <w:lastRenderedPageBreak/>
        <w:t>clipped_to</w:t>
      </w:r>
      <w:proofErr w:type="spellEnd"/>
      <w:r>
        <w:t>: The nut is fixed with a clip or it is a clip itself. It is clipped to the flange partner with this index (see section</w:t>
      </w:r>
      <w:r w:rsidR="00EE3359">
        <w:t xml:space="preserve"> </w:t>
      </w:r>
      <w:r w:rsidR="00EE3359">
        <w:fldChar w:fldCharType="begin"/>
      </w:r>
      <w:r w:rsidR="00EE3359">
        <w:instrText xml:space="preserve"> REF _Ref428791371 \r \h </w:instrText>
      </w:r>
      <w:r w:rsidR="00EE3359">
        <w:fldChar w:fldCharType="separate"/>
      </w:r>
      <w:r w:rsidR="00004854">
        <w:t>5.3.1.1</w:t>
      </w:r>
      <w:r w:rsidR="00EE3359">
        <w:fldChar w:fldCharType="end"/>
      </w:r>
      <w:r>
        <w:t xml:space="preserve">). If attribute is missing, nut is not clipped. Nut and clip share a common part code, </w:t>
      </w:r>
      <w:proofErr w:type="spellStart"/>
      <w:r>
        <w:t>i</w:t>
      </w:r>
      <w:proofErr w:type="spellEnd"/>
      <w:r>
        <w:t xml:space="preserve">. e. they are regarded to be one single part. </w:t>
      </w:r>
    </w:p>
    <w:p w14:paraId="6914AF54" w14:textId="0D154FA2" w:rsidR="002E60CB" w:rsidRDefault="002E60CB" w:rsidP="00B36A94">
      <w:pPr>
        <w:numPr>
          <w:ilvl w:val="0"/>
          <w:numId w:val="22"/>
        </w:numPr>
        <w:spacing w:before="60" w:after="60"/>
        <w:ind w:left="714" w:hanging="357"/>
        <w:jc w:val="both"/>
      </w:pPr>
      <w:proofErr w:type="spellStart"/>
      <w:r w:rsidRPr="00B142AC">
        <w:rPr>
          <w:rStyle w:val="elementdeftypeChar"/>
        </w:rPr>
        <w:t>fixed_to</w:t>
      </w:r>
      <w:proofErr w:type="spellEnd"/>
      <w:r>
        <w:t>: The nut is firmly fixed (e</w:t>
      </w:r>
      <w:r w:rsidR="00F1094E">
        <w:t>.</w:t>
      </w:r>
      <w:r>
        <w:t>g. welded) to the flange partner with this index (see section</w:t>
      </w:r>
      <w:r w:rsidR="00EE3359">
        <w:t xml:space="preserve"> </w:t>
      </w:r>
      <w:r w:rsidR="00EE3359">
        <w:fldChar w:fldCharType="begin"/>
      </w:r>
      <w:r w:rsidR="00EE3359">
        <w:instrText xml:space="preserve"> REF _Ref428791371 \r \h </w:instrText>
      </w:r>
      <w:r w:rsidR="00EE3359">
        <w:fldChar w:fldCharType="separate"/>
      </w:r>
      <w:r w:rsidR="00004854">
        <w:t>5.3.1.1</w:t>
      </w:r>
      <w:r w:rsidR="00EE3359">
        <w:fldChar w:fldCharType="end"/>
      </w:r>
      <w:r>
        <w:t xml:space="preserve">). If attribute is missing, nut is not fixed. </w:t>
      </w:r>
    </w:p>
    <w:p w14:paraId="59971BEE" w14:textId="77777777" w:rsidR="002E60CB" w:rsidRPr="000B11EA" w:rsidRDefault="002E60CB" w:rsidP="00B36A94">
      <w:pPr>
        <w:numPr>
          <w:ilvl w:val="0"/>
          <w:numId w:val="22"/>
        </w:numPr>
        <w:spacing w:before="60" w:after="60"/>
        <w:ind w:left="714" w:hanging="357"/>
        <w:jc w:val="both"/>
      </w:pPr>
      <w:proofErr w:type="spellStart"/>
      <w:r w:rsidRPr="00B142AC">
        <w:rPr>
          <w:rStyle w:val="elementdeftypeChar"/>
        </w:rPr>
        <w:t>strength_property_class</w:t>
      </w:r>
      <w:proofErr w:type="spellEnd"/>
      <w:r>
        <w:t xml:space="preserve">: </w:t>
      </w:r>
      <w:r w:rsidR="00E7538E">
        <w:t xml:space="preserve">Strength </w:t>
      </w:r>
      <w:r w:rsidR="00E7538E" w:rsidRPr="00991A7F">
        <w:t xml:space="preserve">according to </w:t>
      </w:r>
      <w:r w:rsidR="00E7538E">
        <w:t>applied standard within a unique part supplier or OEM</w:t>
      </w:r>
      <w:r w:rsidR="00E7538E" w:rsidRPr="00991A7F">
        <w:t>.</w:t>
      </w:r>
    </w:p>
    <w:p w14:paraId="15176151" w14:textId="77777777" w:rsidR="002E60CB" w:rsidRDefault="002E60CB" w:rsidP="00B36A94">
      <w:pPr>
        <w:numPr>
          <w:ilvl w:val="0"/>
          <w:numId w:val="22"/>
        </w:numPr>
        <w:spacing w:before="60" w:after="60"/>
        <w:ind w:left="714" w:hanging="357"/>
        <w:jc w:val="both"/>
      </w:pPr>
      <w:proofErr w:type="spellStart"/>
      <w:r w:rsidRPr="00B142AC">
        <w:rPr>
          <w:rStyle w:val="elementdeftypeChar"/>
        </w:rPr>
        <w:t>part_code</w:t>
      </w:r>
      <w:proofErr w:type="spellEnd"/>
      <w:r w:rsidRPr="000B11EA">
        <w:t xml:space="preserve">: the part code of the </w:t>
      </w:r>
      <w:r>
        <w:t>nut</w:t>
      </w:r>
      <w:r w:rsidRPr="000B11EA">
        <w:t xml:space="preserve">, as used e. g. in a PDM system. </w:t>
      </w:r>
      <w:r>
        <w:t>Frequently, it may be convenient to use the nut norm (according to ISO, EN, BSW, DIN, …) as part code.</w:t>
      </w:r>
    </w:p>
    <w:p w14:paraId="3CFD0A76" w14:textId="77777777" w:rsidR="002E60CB" w:rsidRDefault="00B142AC" w:rsidP="00E7538E">
      <w:pPr>
        <w:jc w:val="both"/>
      </w:pPr>
      <w:r>
        <w:t xml:space="preserve">Usually nut </w:t>
      </w:r>
      <w:proofErr w:type="spellStart"/>
      <w:r w:rsidRPr="00B142AC">
        <w:rPr>
          <w:rStyle w:val="elementdeftypeChar"/>
        </w:rPr>
        <w:t>fixed_to</w:t>
      </w:r>
      <w:proofErr w:type="spellEnd"/>
      <w:r w:rsidR="002E60CB">
        <w:t xml:space="preserve"> </w:t>
      </w:r>
      <w:r>
        <w:t xml:space="preserve">prohibits nut </w:t>
      </w:r>
      <w:proofErr w:type="spellStart"/>
      <w:r w:rsidR="002E60CB" w:rsidRPr="00B142AC">
        <w:rPr>
          <w:rStyle w:val="elementdeftypeChar"/>
        </w:rPr>
        <w:t>clipped_to</w:t>
      </w:r>
      <w:proofErr w:type="spellEnd"/>
      <w:r w:rsidR="002E60CB">
        <w:t xml:space="preserve"> and vice versa. </w:t>
      </w:r>
    </w:p>
    <w:p w14:paraId="528726E2" w14:textId="77777777" w:rsidR="002E60CB" w:rsidRDefault="002E60CB" w:rsidP="00E7538E">
      <w:pPr>
        <w:jc w:val="both"/>
      </w:pPr>
      <w:r>
        <w:t xml:space="preserve">Usually nut </w:t>
      </w:r>
      <w:proofErr w:type="spellStart"/>
      <w:r w:rsidRPr="00B142AC">
        <w:rPr>
          <w:rStyle w:val="elementdeftypeChar"/>
        </w:rPr>
        <w:t>clipped_to</w:t>
      </w:r>
      <w:proofErr w:type="spellEnd"/>
      <w:r>
        <w:t xml:space="preserve"> or </w:t>
      </w:r>
      <w:proofErr w:type="spellStart"/>
      <w:r w:rsidRPr="00B142AC">
        <w:rPr>
          <w:rStyle w:val="elementdeftypeChar"/>
        </w:rPr>
        <w:t>fixed_to</w:t>
      </w:r>
      <w:proofErr w:type="spellEnd"/>
      <w:r>
        <w:t xml:space="preserve"> prohibits bolt </w:t>
      </w:r>
      <w:proofErr w:type="spellStart"/>
      <w:r w:rsidRPr="00B142AC">
        <w:rPr>
          <w:rStyle w:val="elementdeftypeChar"/>
        </w:rPr>
        <w:t>clipped_to</w:t>
      </w:r>
      <w:proofErr w:type="spellEnd"/>
      <w:r>
        <w:t xml:space="preserve"> or </w:t>
      </w:r>
      <w:proofErr w:type="spellStart"/>
      <w:r w:rsidRPr="00B142AC">
        <w:rPr>
          <w:rStyle w:val="elementdeftypeChar"/>
        </w:rPr>
        <w:t>fixed_to</w:t>
      </w:r>
      <w:proofErr w:type="spellEnd"/>
      <w:r>
        <w:t xml:space="preserve"> and vice versa. </w:t>
      </w:r>
    </w:p>
    <w:p w14:paraId="25EB9A06" w14:textId="77777777" w:rsidR="002E60CB" w:rsidRDefault="002E60CB" w:rsidP="002E60CB">
      <w:r>
        <w:t>There are other means of fixat</w:t>
      </w:r>
      <w:r w:rsidR="00B32797">
        <w:t>ing nuts to sheets, as well, e.</w:t>
      </w:r>
      <w:r>
        <w:t>g. punching or riveting.</w:t>
      </w:r>
      <w:r>
        <w:rPr>
          <w:lang w:eastAsia="x-none"/>
        </w:rPr>
        <w:t xml:space="preserve"> </w:t>
      </w:r>
    </w:p>
    <w:p w14:paraId="5A809D90" w14:textId="77777777" w:rsidR="002E60CB" w:rsidRDefault="002E60CB" w:rsidP="002E60CB">
      <w:pPr>
        <w:keepNext/>
      </w:pPr>
      <w:r>
        <w:t xml:space="preserve">The </w:t>
      </w:r>
      <w:r w:rsidRPr="00226A3F">
        <w:t xml:space="preserve">element </w:t>
      </w:r>
      <w:r>
        <w:rPr>
          <w:rFonts w:ascii="Courier New" w:hAnsi="Courier New" w:cs="Courier New"/>
          <w:b/>
          <w:bCs/>
          <w:i/>
          <w:sz w:val="18"/>
          <w:szCs w:val="18"/>
        </w:rPr>
        <w:t>&lt;nu</w:t>
      </w:r>
      <w:r w:rsidRPr="00226A3F">
        <w:rPr>
          <w:rFonts w:ascii="Courier New" w:hAnsi="Courier New" w:cs="Courier New"/>
          <w:b/>
          <w:bCs/>
          <w:i/>
          <w:sz w:val="18"/>
          <w:szCs w:val="18"/>
        </w:rPr>
        <w:t>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2111"/>
        <w:gridCol w:w="2268"/>
        <w:gridCol w:w="1276"/>
        <w:gridCol w:w="2837"/>
      </w:tblGrid>
      <w:tr w:rsidR="002E60CB" w:rsidRPr="000F7EEA" w14:paraId="3895162D" w14:textId="77777777" w:rsidTr="00E7538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13297ECC" w14:textId="77777777" w:rsidR="002E60CB" w:rsidRPr="00226A3F" w:rsidRDefault="002E60CB" w:rsidP="0088515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9F217A6"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7821658" w14:textId="77777777" w:rsidR="002E60CB" w:rsidRPr="00226A3F" w:rsidRDefault="000E60DF" w:rsidP="0088515B">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49FFC0B"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233DFA95" w14:textId="77777777" w:rsidTr="00E7538E">
        <w:trPr>
          <w:jc w:val="center"/>
        </w:trPr>
        <w:tc>
          <w:tcPr>
            <w:tcW w:w="2111" w:type="dxa"/>
            <w:tcBorders>
              <w:top w:val="nil"/>
              <w:left w:val="single" w:sz="8" w:space="0" w:color="000000"/>
              <w:bottom w:val="single" w:sz="8" w:space="0" w:color="000000"/>
              <w:right w:val="nil"/>
            </w:tcBorders>
            <w:vAlign w:val="bottom"/>
            <w:hideMark/>
          </w:tcPr>
          <w:p w14:paraId="4A8090A4" w14:textId="77777777" w:rsidR="002E60CB" w:rsidRPr="002D0B90" w:rsidRDefault="002E60CB" w:rsidP="0088515B">
            <w:pPr>
              <w:suppressAutoHyphens/>
              <w:rPr>
                <w:rFonts w:cs="Calibri"/>
                <w:sz w:val="20"/>
                <w:szCs w:val="20"/>
                <w:lang w:eastAsia="zh-CN"/>
              </w:rPr>
            </w:pPr>
            <w:r>
              <w:rPr>
                <w:sz w:val="20"/>
                <w:szCs w:val="20"/>
              </w:rPr>
              <w:t>washer</w:t>
            </w:r>
          </w:p>
        </w:tc>
        <w:tc>
          <w:tcPr>
            <w:tcW w:w="2268" w:type="dxa"/>
            <w:tcBorders>
              <w:top w:val="nil"/>
              <w:left w:val="single" w:sz="4" w:space="0" w:color="000000"/>
              <w:bottom w:val="single" w:sz="8" w:space="0" w:color="000000"/>
              <w:right w:val="nil"/>
            </w:tcBorders>
            <w:vAlign w:val="bottom"/>
            <w:hideMark/>
          </w:tcPr>
          <w:p w14:paraId="4139CAAE"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vAlign w:val="bottom"/>
            <w:hideMark/>
          </w:tcPr>
          <w:p w14:paraId="61214CA7" w14:textId="77777777" w:rsidR="002E60CB" w:rsidRPr="002D0B90" w:rsidRDefault="002E60CB" w:rsidP="0088515B">
            <w:pPr>
              <w:suppressAutoHyphens/>
              <w:rPr>
                <w:rFonts w:cs="Calibri"/>
                <w:sz w:val="20"/>
                <w:szCs w:val="20"/>
                <w:lang w:eastAsia="zh-CN"/>
              </w:rPr>
            </w:pPr>
            <w:r w:rsidRPr="002D0B90">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55867B88" w14:textId="77777777" w:rsidR="002E60CB" w:rsidRPr="002D0B90" w:rsidRDefault="002E60CB" w:rsidP="0088515B">
            <w:pPr>
              <w:keepNext/>
              <w:suppressAutoHyphens/>
              <w:rPr>
                <w:rFonts w:cs="Calibri"/>
                <w:lang w:eastAsia="zh-CN"/>
              </w:rPr>
            </w:pPr>
            <w:r w:rsidRPr="002D0B90">
              <w:rPr>
                <w:sz w:val="20"/>
                <w:szCs w:val="20"/>
              </w:rPr>
              <w:t>-</w:t>
            </w:r>
          </w:p>
        </w:tc>
      </w:tr>
    </w:tbl>
    <w:p w14:paraId="1BC2E85E" w14:textId="7203E841" w:rsidR="002E60CB" w:rsidRDefault="002E60CB" w:rsidP="00E7538E">
      <w:pPr>
        <w:pStyle w:val="Beschriftung"/>
        <w:spacing w:before="120"/>
      </w:pPr>
      <w:bookmarkStart w:id="1584" w:name="_Toc3566462"/>
      <w:bookmarkStart w:id="1585" w:name="_Toc27753828"/>
      <w:r w:rsidRPr="009158D1">
        <w:t xml:space="preserve">Table </w:t>
      </w:r>
      <w:ins w:id="1586" w:author="Dr. Carsten Franke" w:date="2020-03-09T16:02:00Z">
        <w:r w:rsidR="001D2A94">
          <w:fldChar w:fldCharType="begin"/>
        </w:r>
        <w:r w:rsidR="001D2A94">
          <w:instrText xml:space="preserve"> SEQ Table \* ARABIC </w:instrText>
        </w:r>
      </w:ins>
      <w:r w:rsidR="001D2A94">
        <w:fldChar w:fldCharType="separate"/>
      </w:r>
      <w:ins w:id="1587" w:author="Dr. Carsten Franke" w:date="2020-03-09T16:02:00Z">
        <w:r w:rsidR="001D2A94">
          <w:rPr>
            <w:noProof/>
          </w:rPr>
          <w:t>54</w:t>
        </w:r>
        <w:r w:rsidR="001D2A94">
          <w:fldChar w:fldCharType="end"/>
        </w:r>
      </w:ins>
      <w:del w:id="1588" w:author="Dr. Carsten Franke" w:date="2020-03-09T16:02:00Z">
        <w:r w:rsidR="00D43112" w:rsidDel="001D2A94">
          <w:fldChar w:fldCharType="begin"/>
        </w:r>
        <w:r w:rsidR="00D43112" w:rsidDel="001D2A94">
          <w:delInstrText xml:space="preserve"> SEQ Table \* ARABIC </w:delInstrText>
        </w:r>
        <w:r w:rsidR="00D43112" w:rsidDel="001D2A94">
          <w:fldChar w:fldCharType="separate"/>
        </w:r>
      </w:del>
      <w:del w:id="1589" w:author="Dr. Carsten Franke" w:date="2020-03-09T14:38:00Z">
        <w:r w:rsidR="007E2D34" w:rsidDel="00004854">
          <w:rPr>
            <w:noProof/>
          </w:rPr>
          <w:delText>53</w:delText>
        </w:r>
      </w:del>
      <w:del w:id="1590" w:author="Dr. Carsten Franke" w:date="2020-03-09T16:02:00Z">
        <w:r w:rsidR="00D43112" w:rsidDel="001D2A94">
          <w:fldChar w:fldCharType="end"/>
        </w:r>
      </w:del>
      <w:r w:rsidRPr="009158D1">
        <w:t xml:space="preserve">: Nested elements of element </w:t>
      </w:r>
      <w:r w:rsidRPr="00E7538E">
        <w:rPr>
          <w:rFonts w:ascii="Courier New" w:hAnsi="Courier New" w:cs="Courier New"/>
          <w:i/>
          <w:sz w:val="18"/>
          <w:szCs w:val="18"/>
        </w:rPr>
        <w:t>&lt;nut</w:t>
      </w:r>
      <w:r w:rsidR="00E7538E">
        <w:rPr>
          <w:rFonts w:ascii="Courier New" w:hAnsi="Courier New" w:cs="Courier New"/>
          <w:i/>
          <w:sz w:val="18"/>
          <w:szCs w:val="18"/>
        </w:rPr>
        <w:t>/</w:t>
      </w:r>
      <w:r w:rsidRPr="00E7538E">
        <w:rPr>
          <w:rFonts w:ascii="Courier New" w:hAnsi="Courier New" w:cs="Courier New"/>
          <w:i/>
          <w:sz w:val="18"/>
          <w:szCs w:val="18"/>
        </w:rPr>
        <w:t>&gt;</w:t>
      </w:r>
      <w:bookmarkEnd w:id="1584"/>
      <w:bookmarkEnd w:id="1585"/>
    </w:p>
    <w:p w14:paraId="1F592781" w14:textId="77777777" w:rsidR="002E60CB" w:rsidRDefault="002E60CB" w:rsidP="002E60CB">
      <w:r>
        <w:t xml:space="preserve">The nested element </w:t>
      </w:r>
      <w:r>
        <w:rPr>
          <w:rFonts w:ascii="Courier New" w:hAnsi="Courier New" w:cs="Courier New"/>
          <w:b/>
          <w:bCs/>
          <w:i/>
          <w:sz w:val="18"/>
          <w:szCs w:val="18"/>
        </w:rPr>
        <w:t>&lt;washer/&gt;</w:t>
      </w:r>
      <w:r>
        <w:t xml:space="preserve"> refers to the washer next to the nut of the bolt. </w:t>
      </w:r>
    </w:p>
    <w:p w14:paraId="3A4D5309" w14:textId="77777777" w:rsidR="002E60CB" w:rsidRPr="00226A3F" w:rsidRDefault="002E60CB" w:rsidP="00327322">
      <w:pPr>
        <w:pStyle w:val="berschrift3"/>
      </w:pPr>
      <w:bookmarkStart w:id="1591" w:name="_Toc428456270"/>
      <w:bookmarkStart w:id="1592" w:name="_Toc428537233"/>
      <w:bookmarkStart w:id="1593" w:name="_Toc428969552"/>
      <w:bookmarkStart w:id="1594" w:name="_Toc429052943"/>
      <w:bookmarkStart w:id="1595" w:name="_Toc413359596"/>
      <w:bookmarkStart w:id="1596" w:name="_Toc3556988"/>
      <w:bookmarkStart w:id="1597" w:name="_Toc27753600"/>
      <w:bookmarkStart w:id="1598" w:name="_Ref401160443"/>
      <w:bookmarkStart w:id="1599" w:name="_Ref401160449"/>
      <w:bookmarkStart w:id="1600" w:name="_Ref401160453"/>
      <w:bookmarkEnd w:id="1591"/>
      <w:bookmarkEnd w:id="1592"/>
      <w:bookmarkEnd w:id="1593"/>
      <w:bookmarkEnd w:id="1594"/>
      <w:r w:rsidRPr="00226A3F">
        <w:t>Bolt</w:t>
      </w:r>
      <w:bookmarkEnd w:id="1595"/>
      <w:bookmarkEnd w:id="1596"/>
      <w:bookmarkEnd w:id="1597"/>
      <w:r w:rsidRPr="00226A3F">
        <w:t xml:space="preserve"> </w:t>
      </w:r>
      <w:bookmarkEnd w:id="1598"/>
      <w:bookmarkEnd w:id="1599"/>
      <w:bookmarkEnd w:id="1600"/>
    </w:p>
    <w:p w14:paraId="43774B93" w14:textId="77777777" w:rsidR="002E60CB" w:rsidRPr="000F7EEA" w:rsidRDefault="002E60CB" w:rsidP="00B32797">
      <w:pPr>
        <w:jc w:val="both"/>
      </w:pPr>
      <w:r w:rsidRPr="00226A3F">
        <w:t xml:space="preserve">A bolt connection is denoted by an 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529B0EEF" w14:textId="77777777" w:rsidR="002E60CB" w:rsidRPr="00226A3F" w:rsidRDefault="002E60CB" w:rsidP="002E60CB">
      <w:pPr>
        <w:pStyle w:val="berschrift5"/>
        <w:keepNext/>
        <w:spacing w:before="120" w:after="120"/>
        <w:rPr>
          <w:rFonts w:cs="Calibri"/>
          <w:kern w:val="22"/>
          <w:lang w:eastAsia="zh-CN"/>
        </w:rPr>
      </w:pPr>
      <w:r w:rsidRPr="00226A3F">
        <w:rPr>
          <w:kern w:val="22"/>
        </w:rPr>
        <w:t xml:space="preserve">Element </w:t>
      </w:r>
      <w:r w:rsidR="00194316">
        <w:rPr>
          <w:kern w:val="22"/>
        </w:rPr>
        <w:t>"</w:t>
      </w:r>
      <w:proofErr w:type="spellStart"/>
      <w:r w:rsidRPr="00226A3F">
        <w:rPr>
          <w:kern w:val="22"/>
        </w:rPr>
        <w:t>bolt</w:t>
      </w:r>
      <w:proofErr w:type="spellEnd"/>
      <w:r w:rsidR="00194316">
        <w:rPr>
          <w:kern w:val="22"/>
        </w:rPr>
        <w:t>"</w:t>
      </w:r>
    </w:p>
    <w:p w14:paraId="2198BA12" w14:textId="77777777" w:rsidR="002E60CB" w:rsidRPr="0036549B" w:rsidRDefault="002E60CB" w:rsidP="002E60CB">
      <w:pPr>
        <w:spacing w:before="120"/>
      </w:pPr>
      <w:r w:rsidRPr="00226A3F">
        <w:t xml:space="preserve">For the </w:t>
      </w:r>
      <w:r w:rsidRPr="00226A3F">
        <w:rPr>
          <w:rFonts w:ascii="Courier New" w:hAnsi="Courier New" w:cs="Courier New"/>
          <w:b/>
          <w:i/>
          <w:sz w:val="18"/>
          <w:szCs w:val="18"/>
        </w:rPr>
        <w:t>&lt;bolt</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w:t>
      </w:r>
      <w:r>
        <w:rPr>
          <w:rFonts w:cs="Courier New"/>
          <w:szCs w:val="22"/>
        </w:rPr>
        <w:t xml:space="preserve">, </w:t>
      </w:r>
      <w:r w:rsidRPr="00226A3F">
        <w:rPr>
          <w:rFonts w:cs="Courier New"/>
          <w:szCs w:val="22"/>
        </w:rPr>
        <w:t xml:space="preserve">the following attributes </w:t>
      </w:r>
      <w:r>
        <w:rPr>
          <w:rFonts w:cs="Courier New"/>
          <w:szCs w:val="22"/>
        </w:rPr>
        <w:t>are allowed</w:t>
      </w:r>
      <w:r w:rsidRPr="00226A3F">
        <w:rPr>
          <w:rFonts w:cs="Courier New"/>
          <w:szCs w:val="22"/>
        </w:rPr>
        <w:t>:</w:t>
      </w:r>
      <w:r>
        <w:rPr>
          <w:rFonts w:cs="Courier New"/>
          <w:szCs w:val="22"/>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2E60CB" w:rsidRPr="000F7EEA" w14:paraId="54C43B75" w14:textId="77777777" w:rsidTr="00E7538E">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B2716CF"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5A2EDF9"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6903D26"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686D6E4" w14:textId="77777777"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EE9483"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75A73BB0" w14:textId="77777777" w:rsidTr="00E7538E">
        <w:trPr>
          <w:jc w:val="center"/>
        </w:trPr>
        <w:tc>
          <w:tcPr>
            <w:tcW w:w="1526" w:type="dxa"/>
            <w:tcBorders>
              <w:top w:val="dotted" w:sz="4" w:space="0" w:color="000000"/>
              <w:left w:val="single" w:sz="8" w:space="0" w:color="000000"/>
              <w:bottom w:val="dotted" w:sz="4" w:space="0" w:color="000000"/>
              <w:right w:val="nil"/>
            </w:tcBorders>
          </w:tcPr>
          <w:p w14:paraId="0729D77E" w14:textId="77777777" w:rsidR="002E60CB" w:rsidRDefault="002E60CB" w:rsidP="0088515B">
            <w:pPr>
              <w:suppressAutoHyphens/>
              <w:rPr>
                <w:sz w:val="20"/>
                <w:szCs w:val="20"/>
              </w:rPr>
            </w:pPr>
            <w:proofErr w:type="spellStart"/>
            <w:r>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6B3CA409"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106DCE01"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5F84C305"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33A7BAD" w14:textId="77777777" w:rsidR="002E60CB" w:rsidRPr="00226A3F" w:rsidRDefault="0062578B" w:rsidP="0088515B">
            <w:pPr>
              <w:suppressAutoHyphens/>
              <w:rPr>
                <w:sz w:val="20"/>
                <w:szCs w:val="20"/>
              </w:rPr>
            </w:pPr>
            <w:r>
              <w:rPr>
                <w:sz w:val="20"/>
                <w:szCs w:val="20"/>
              </w:rPr>
              <w:t>-</w:t>
            </w:r>
          </w:p>
        </w:tc>
      </w:tr>
      <w:tr w:rsidR="002E60CB" w:rsidRPr="00C31177" w14:paraId="7602AC88" w14:textId="77777777" w:rsidTr="00E7538E">
        <w:trPr>
          <w:jc w:val="center"/>
        </w:trPr>
        <w:tc>
          <w:tcPr>
            <w:tcW w:w="1526" w:type="dxa"/>
            <w:tcBorders>
              <w:top w:val="dotted" w:sz="4" w:space="0" w:color="auto"/>
              <w:left w:val="single" w:sz="8" w:space="0" w:color="000000"/>
              <w:bottom w:val="single" w:sz="4" w:space="0" w:color="000000"/>
              <w:right w:val="nil"/>
            </w:tcBorders>
          </w:tcPr>
          <w:p w14:paraId="2BA9D6B6" w14:textId="77777777" w:rsidR="002E60CB" w:rsidRPr="00D32084" w:rsidRDefault="002E60CB" w:rsidP="0088515B">
            <w:pPr>
              <w:rPr>
                <w:rFonts w:cs="Calibri"/>
                <w:sz w:val="20"/>
                <w:szCs w:val="20"/>
                <w:lang w:eastAsia="zh-CN"/>
              </w:rPr>
            </w:pPr>
            <w:proofErr w:type="spellStart"/>
            <w:r>
              <w:rPr>
                <w:rFonts w:cs="Calibri"/>
                <w:sz w:val="20"/>
                <w:szCs w:val="20"/>
                <w:lang w:eastAsia="zh-CN"/>
              </w:rPr>
              <w:t>fixed_to</w:t>
            </w:r>
            <w:proofErr w:type="spellEnd"/>
          </w:p>
        </w:tc>
        <w:tc>
          <w:tcPr>
            <w:tcW w:w="1538" w:type="dxa"/>
            <w:tcBorders>
              <w:top w:val="dotted" w:sz="4" w:space="0" w:color="auto"/>
              <w:left w:val="single" w:sz="4" w:space="0" w:color="000000"/>
              <w:bottom w:val="single" w:sz="4" w:space="0" w:color="000000"/>
              <w:right w:val="nil"/>
            </w:tcBorders>
          </w:tcPr>
          <w:p w14:paraId="2D9ED3C4" w14:textId="77777777" w:rsidR="002E60CB" w:rsidRPr="00226A3F" w:rsidRDefault="002E60CB" w:rsidP="0088515B">
            <w:pPr>
              <w:rPr>
                <w:sz w:val="20"/>
                <w:szCs w:val="20"/>
              </w:rPr>
            </w:pPr>
            <w:r>
              <w:rPr>
                <w:sz w:val="20"/>
                <w:szCs w:val="20"/>
              </w:rPr>
              <w:t>Integer</w:t>
            </w:r>
          </w:p>
        </w:tc>
        <w:tc>
          <w:tcPr>
            <w:tcW w:w="1612" w:type="dxa"/>
            <w:tcBorders>
              <w:top w:val="dotted" w:sz="4" w:space="0" w:color="auto"/>
              <w:left w:val="single" w:sz="4" w:space="0" w:color="000000"/>
              <w:bottom w:val="single" w:sz="4" w:space="0" w:color="000000"/>
              <w:right w:val="nil"/>
            </w:tcBorders>
          </w:tcPr>
          <w:p w14:paraId="412EE344" w14:textId="77777777" w:rsidR="002E60CB" w:rsidRDefault="002E60CB" w:rsidP="0088515B">
            <w:pPr>
              <w:rPr>
                <w:sz w:val="20"/>
                <w:szCs w:val="20"/>
              </w:rPr>
            </w:pPr>
            <w:r>
              <w:rPr>
                <w:sz w:val="20"/>
                <w:szCs w:val="20"/>
              </w:rPr>
              <w:t>&gt; 0</w:t>
            </w:r>
          </w:p>
        </w:tc>
        <w:tc>
          <w:tcPr>
            <w:tcW w:w="1352" w:type="dxa"/>
            <w:tcBorders>
              <w:top w:val="dotted" w:sz="4" w:space="0" w:color="auto"/>
              <w:left w:val="single" w:sz="4" w:space="0" w:color="000000"/>
              <w:bottom w:val="single" w:sz="4" w:space="0" w:color="000000"/>
              <w:right w:val="nil"/>
            </w:tcBorders>
          </w:tcPr>
          <w:p w14:paraId="3ED1721B" w14:textId="77777777" w:rsidR="002E60CB" w:rsidRPr="00226A3F" w:rsidRDefault="002E60CB" w:rsidP="0088515B">
            <w:pPr>
              <w:rPr>
                <w:sz w:val="20"/>
                <w:szCs w:val="20"/>
              </w:rPr>
            </w:pPr>
            <w:r w:rsidRPr="00137032">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04135DD0" w14:textId="77777777" w:rsidR="002E60CB" w:rsidRPr="00226A3F" w:rsidRDefault="0062578B" w:rsidP="0088515B">
            <w:pPr>
              <w:keepNext/>
              <w:rPr>
                <w:sz w:val="20"/>
                <w:szCs w:val="20"/>
              </w:rPr>
            </w:pPr>
            <w:r>
              <w:rPr>
                <w:sz w:val="20"/>
                <w:szCs w:val="20"/>
              </w:rPr>
              <w:t>-</w:t>
            </w:r>
          </w:p>
        </w:tc>
      </w:tr>
    </w:tbl>
    <w:p w14:paraId="5FA1D18B" w14:textId="572CF3A5" w:rsidR="002E60CB" w:rsidRDefault="002E60CB" w:rsidP="002474EA">
      <w:pPr>
        <w:pStyle w:val="Beschriftung"/>
        <w:spacing w:before="120"/>
      </w:pPr>
      <w:bookmarkStart w:id="1601" w:name="_Toc3566463"/>
      <w:bookmarkStart w:id="1602" w:name="_Toc27753829"/>
      <w:r>
        <w:t xml:space="preserve">Table </w:t>
      </w:r>
      <w:ins w:id="1603" w:author="Dr. Carsten Franke" w:date="2020-03-09T16:02:00Z">
        <w:r w:rsidR="001D2A94">
          <w:fldChar w:fldCharType="begin"/>
        </w:r>
        <w:r w:rsidR="001D2A94">
          <w:instrText xml:space="preserve"> SEQ Table \* ARABIC </w:instrText>
        </w:r>
      </w:ins>
      <w:r w:rsidR="001D2A94">
        <w:fldChar w:fldCharType="separate"/>
      </w:r>
      <w:ins w:id="1604" w:author="Dr. Carsten Franke" w:date="2020-03-09T16:02:00Z">
        <w:r w:rsidR="001D2A94">
          <w:rPr>
            <w:noProof/>
          </w:rPr>
          <w:t>55</w:t>
        </w:r>
        <w:r w:rsidR="001D2A94">
          <w:fldChar w:fldCharType="end"/>
        </w:r>
      </w:ins>
      <w:del w:id="1605" w:author="Dr. Carsten Franke" w:date="2020-03-09T16:02:00Z">
        <w:r w:rsidR="00D43112" w:rsidDel="001D2A94">
          <w:fldChar w:fldCharType="begin"/>
        </w:r>
        <w:r w:rsidR="00D43112" w:rsidDel="001D2A94">
          <w:delInstrText xml:space="preserve"> SEQ Table \* ARABIC </w:delInstrText>
        </w:r>
        <w:r w:rsidR="00D43112" w:rsidDel="001D2A94">
          <w:fldChar w:fldCharType="separate"/>
        </w:r>
      </w:del>
      <w:del w:id="1606" w:author="Dr. Carsten Franke" w:date="2020-03-09T14:38:00Z">
        <w:r w:rsidR="007E2D34" w:rsidDel="00004854">
          <w:rPr>
            <w:noProof/>
          </w:rPr>
          <w:delText>54</w:delText>
        </w:r>
      </w:del>
      <w:del w:id="1607" w:author="Dr. Carsten Franke" w:date="2020-03-09T16:02:00Z">
        <w:r w:rsidR="00D43112" w:rsidDel="001D2A94">
          <w:fldChar w:fldCharType="end"/>
        </w:r>
      </w:del>
      <w:r>
        <w:t xml:space="preserve">: Attributes of element </w:t>
      </w:r>
      <w:r w:rsidRPr="00514F9C">
        <w:rPr>
          <w:rFonts w:ascii="Courier New" w:hAnsi="Courier New" w:cs="Courier New"/>
          <w:bCs w:val="0"/>
          <w:i/>
          <w:sz w:val="18"/>
          <w:szCs w:val="18"/>
        </w:rPr>
        <w:t>&lt;bolt</w:t>
      </w:r>
      <w:r w:rsidR="002474EA">
        <w:rPr>
          <w:rFonts w:ascii="Courier New" w:hAnsi="Courier New" w:cs="Courier New"/>
          <w:bCs w:val="0"/>
          <w:i/>
          <w:sz w:val="18"/>
          <w:szCs w:val="18"/>
        </w:rPr>
        <w:t>/</w:t>
      </w:r>
      <w:r w:rsidRPr="00514F9C">
        <w:rPr>
          <w:rFonts w:ascii="Courier New" w:hAnsi="Courier New" w:cs="Courier New"/>
          <w:bCs w:val="0"/>
          <w:i/>
          <w:sz w:val="18"/>
          <w:szCs w:val="18"/>
        </w:rPr>
        <w:t>&gt;</w:t>
      </w:r>
      <w:bookmarkEnd w:id="1601"/>
      <w:bookmarkEnd w:id="1602"/>
    </w:p>
    <w:p w14:paraId="5DF0B050" w14:textId="7B03145C" w:rsidR="002E60CB" w:rsidRDefault="002E60CB" w:rsidP="00B90690">
      <w:pPr>
        <w:numPr>
          <w:ilvl w:val="0"/>
          <w:numId w:val="22"/>
        </w:numPr>
        <w:spacing w:before="120"/>
        <w:jc w:val="both"/>
      </w:pPr>
      <w:proofErr w:type="spellStart"/>
      <w:r w:rsidRPr="00B142AC">
        <w:rPr>
          <w:rFonts w:ascii="Courier New" w:hAnsi="Courier New" w:cs="Courier New"/>
          <w:b/>
          <w:i/>
          <w:sz w:val="18"/>
        </w:rPr>
        <w:t>clipped_to</w:t>
      </w:r>
      <w:proofErr w:type="spellEnd"/>
      <w:r>
        <w:t>: The head of the bolt is fixed with a clip to the flange partner with this index (see section</w:t>
      </w:r>
      <w:r w:rsidR="00E749B2">
        <w:t xml:space="preserve"> </w:t>
      </w:r>
      <w:r w:rsidR="00E749B2">
        <w:fldChar w:fldCharType="begin"/>
      </w:r>
      <w:r w:rsidR="00E749B2">
        <w:instrText xml:space="preserve"> REF _Ref428791371 \r \h </w:instrText>
      </w:r>
      <w:r w:rsidR="00E749B2">
        <w:fldChar w:fldCharType="separate"/>
      </w:r>
      <w:r w:rsidR="00004854">
        <w:t>5.3.1.1</w:t>
      </w:r>
      <w:r w:rsidR="00E749B2">
        <w:fldChar w:fldCharType="end"/>
      </w:r>
      <w:r>
        <w:t xml:space="preserve">). If attribute is missing, bolt is not clipped. Bolt and clip share a common part code, i.e. they are regarded to be one single part. </w:t>
      </w:r>
    </w:p>
    <w:p w14:paraId="75A8DFB3" w14:textId="351E0DD3" w:rsidR="002E60CB" w:rsidRPr="000B11EA" w:rsidRDefault="002E60CB" w:rsidP="00B90690">
      <w:pPr>
        <w:numPr>
          <w:ilvl w:val="0"/>
          <w:numId w:val="22"/>
        </w:numPr>
        <w:spacing w:before="120"/>
        <w:jc w:val="both"/>
      </w:pPr>
      <w:proofErr w:type="spellStart"/>
      <w:r w:rsidRPr="00B142AC">
        <w:rPr>
          <w:rStyle w:val="elementdeftypeChar"/>
        </w:rPr>
        <w:t>fixed_to</w:t>
      </w:r>
      <w:proofErr w:type="spellEnd"/>
      <w:r>
        <w:t>: The head of the bolt is fixed (</w:t>
      </w:r>
      <w:proofErr w:type="spellStart"/>
      <w:r>
        <w:t>eg.</w:t>
      </w:r>
      <w:proofErr w:type="spellEnd"/>
      <w:r>
        <w:t xml:space="preserve"> welded) to the flange partner with this index (see section</w:t>
      </w:r>
      <w:r w:rsidR="00E749B2">
        <w:t xml:space="preserve"> </w:t>
      </w:r>
      <w:r w:rsidR="00E749B2">
        <w:fldChar w:fldCharType="begin"/>
      </w:r>
      <w:r w:rsidR="00E749B2">
        <w:instrText xml:space="preserve"> REF _Ref428791371 \r \h </w:instrText>
      </w:r>
      <w:r w:rsidR="00E749B2">
        <w:fldChar w:fldCharType="separate"/>
      </w:r>
      <w:r w:rsidR="00004854">
        <w:t>5.3.1.1</w:t>
      </w:r>
      <w:r w:rsidR="00E749B2">
        <w:fldChar w:fldCharType="end"/>
      </w:r>
      <w:r>
        <w:t>). Also applies if there is no screw head at all, e</w:t>
      </w:r>
      <w:r w:rsidR="002474EA">
        <w:t>.</w:t>
      </w:r>
      <w:r>
        <w:t xml:space="preserve">g. this bolt </w:t>
      </w:r>
      <w:proofErr w:type="gramStart"/>
      <w:r>
        <w:t>actually is</w:t>
      </w:r>
      <w:proofErr w:type="gramEnd"/>
      <w:r>
        <w:t xml:space="preserve"> stay bolt or stud. If attribute is missing, bolt is not fixed. </w:t>
      </w:r>
    </w:p>
    <w:p w14:paraId="6A9AD2C8" w14:textId="77777777" w:rsidR="00066535" w:rsidRDefault="00066535" w:rsidP="00066535">
      <w:pPr>
        <w:jc w:val="both"/>
      </w:pPr>
      <w:r w:rsidRPr="00066535">
        <w:t xml:space="preserve">There is no </w:t>
      </w:r>
      <w:r w:rsidR="00194316">
        <w:t>"</w:t>
      </w:r>
      <w:r w:rsidRPr="00066535">
        <w:t>base</w:t>
      </w:r>
      <w:r w:rsidR="00194316">
        <w:t>"</w:t>
      </w:r>
      <w:r w:rsidRPr="00066535">
        <w:t xml:space="preserve"> attribute for bolts, since this information can be derived from connection direction.</w:t>
      </w:r>
    </w:p>
    <w:p w14:paraId="50952D21" w14:textId="77777777" w:rsidR="002E60CB" w:rsidRDefault="00B142AC" w:rsidP="002E60CB">
      <w:r>
        <w:t xml:space="preserve">Usually bolt </w:t>
      </w:r>
      <w:proofErr w:type="spellStart"/>
      <w:r w:rsidRPr="00B142AC">
        <w:rPr>
          <w:rStyle w:val="elementdeftypeChar"/>
        </w:rPr>
        <w:t>fixed_to</w:t>
      </w:r>
      <w:proofErr w:type="spellEnd"/>
      <w:r w:rsidR="002E60CB">
        <w:t xml:space="preserve"> prohibits bolt </w:t>
      </w:r>
      <w:proofErr w:type="spellStart"/>
      <w:r w:rsidR="002E60CB" w:rsidRPr="00B142AC">
        <w:rPr>
          <w:rStyle w:val="elementdeftypeChar"/>
        </w:rPr>
        <w:t>clipped_to</w:t>
      </w:r>
      <w:proofErr w:type="spellEnd"/>
      <w:r w:rsidR="002E60CB">
        <w:t xml:space="preserve"> and vice versa. </w:t>
      </w:r>
    </w:p>
    <w:p w14:paraId="05F1291A" w14:textId="77777777" w:rsidR="002E60CB" w:rsidRPr="00B34C7C" w:rsidRDefault="002C46F8" w:rsidP="002E60CB">
      <w:pPr>
        <w:spacing w:before="120"/>
      </w:pPr>
      <w:r>
        <w:t xml:space="preserve">The </w:t>
      </w:r>
      <w:r w:rsidRPr="00226A3F">
        <w:t xml:space="preserve">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1979"/>
        <w:gridCol w:w="1701"/>
        <w:gridCol w:w="1276"/>
        <w:gridCol w:w="3536"/>
      </w:tblGrid>
      <w:tr w:rsidR="002E60CB" w:rsidRPr="000F7EEA" w14:paraId="6F83A2EF" w14:textId="77777777" w:rsidTr="00003FF9">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0FC28352" w14:textId="77777777" w:rsidR="002E60CB" w:rsidRPr="00226A3F" w:rsidRDefault="002E60CB" w:rsidP="0088515B">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34348F19"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F626F4C" w14:textId="77777777" w:rsidR="002E60CB" w:rsidRPr="00226A3F" w:rsidRDefault="000E60DF" w:rsidP="0088515B">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E549FCF"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5D68138B" w14:textId="77777777" w:rsidTr="00003FF9">
        <w:trPr>
          <w:jc w:val="center"/>
        </w:trPr>
        <w:tc>
          <w:tcPr>
            <w:tcW w:w="1979" w:type="dxa"/>
            <w:tcBorders>
              <w:top w:val="nil"/>
              <w:left w:val="single" w:sz="8" w:space="0" w:color="000000"/>
              <w:bottom w:val="single" w:sz="8" w:space="0" w:color="000000"/>
              <w:right w:val="nil"/>
            </w:tcBorders>
            <w:hideMark/>
          </w:tcPr>
          <w:p w14:paraId="280EA9C1" w14:textId="77777777" w:rsidR="002E60CB" w:rsidRPr="002D0B90" w:rsidRDefault="002E60CB" w:rsidP="0088515B">
            <w:pPr>
              <w:suppressAutoHyphens/>
              <w:rPr>
                <w:rFonts w:cs="Calibri"/>
                <w:sz w:val="20"/>
                <w:szCs w:val="20"/>
                <w:lang w:eastAsia="zh-CN"/>
              </w:rPr>
            </w:pPr>
            <w:r>
              <w:rPr>
                <w:sz w:val="20"/>
                <w:szCs w:val="20"/>
              </w:rPr>
              <w:t>nut</w:t>
            </w:r>
          </w:p>
        </w:tc>
        <w:tc>
          <w:tcPr>
            <w:tcW w:w="1701" w:type="dxa"/>
            <w:tcBorders>
              <w:top w:val="nil"/>
              <w:left w:val="single" w:sz="4" w:space="0" w:color="000000"/>
              <w:bottom w:val="single" w:sz="8" w:space="0" w:color="000000"/>
              <w:right w:val="nil"/>
            </w:tcBorders>
            <w:hideMark/>
          </w:tcPr>
          <w:p w14:paraId="55931F90"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hideMark/>
          </w:tcPr>
          <w:p w14:paraId="082EB7F9" w14:textId="77777777" w:rsidR="002E60CB" w:rsidRPr="00835F7D" w:rsidRDefault="00835F7D" w:rsidP="0088515B">
            <w:pPr>
              <w:suppressAutoHyphens/>
              <w:rPr>
                <w:sz w:val="20"/>
                <w:szCs w:val="20"/>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03548B13" w14:textId="77777777" w:rsidR="002E60CB" w:rsidRPr="002D0B90" w:rsidRDefault="002E60CB" w:rsidP="0088515B">
            <w:pPr>
              <w:keepNext/>
              <w:suppressAutoHyphens/>
              <w:rPr>
                <w:rFonts w:cs="Calibri"/>
                <w:lang w:eastAsia="zh-CN"/>
              </w:rPr>
            </w:pPr>
          </w:p>
        </w:tc>
      </w:tr>
    </w:tbl>
    <w:p w14:paraId="7CC2ABD0" w14:textId="01916A81" w:rsidR="002E60CB" w:rsidRDefault="002E60CB" w:rsidP="002474EA">
      <w:pPr>
        <w:pStyle w:val="Beschriftung"/>
        <w:spacing w:before="120"/>
      </w:pPr>
      <w:bookmarkStart w:id="1608" w:name="_Toc3566464"/>
      <w:bookmarkStart w:id="1609" w:name="_Toc27753830"/>
      <w:r>
        <w:lastRenderedPageBreak/>
        <w:t xml:space="preserve">Table </w:t>
      </w:r>
      <w:ins w:id="1610" w:author="Dr. Carsten Franke" w:date="2020-03-09T16:02:00Z">
        <w:r w:rsidR="001D2A94">
          <w:fldChar w:fldCharType="begin"/>
        </w:r>
        <w:r w:rsidR="001D2A94">
          <w:instrText xml:space="preserve"> SEQ Table \* ARABIC </w:instrText>
        </w:r>
      </w:ins>
      <w:r w:rsidR="001D2A94">
        <w:fldChar w:fldCharType="separate"/>
      </w:r>
      <w:ins w:id="1611" w:author="Dr. Carsten Franke" w:date="2020-03-09T16:02:00Z">
        <w:r w:rsidR="001D2A94">
          <w:rPr>
            <w:noProof/>
          </w:rPr>
          <w:t>56</w:t>
        </w:r>
        <w:r w:rsidR="001D2A94">
          <w:fldChar w:fldCharType="end"/>
        </w:r>
      </w:ins>
      <w:del w:id="1612" w:author="Dr. Carsten Franke" w:date="2020-03-09T16:02:00Z">
        <w:r w:rsidR="00D43112" w:rsidDel="001D2A94">
          <w:fldChar w:fldCharType="begin"/>
        </w:r>
        <w:r w:rsidR="00D43112" w:rsidDel="001D2A94">
          <w:delInstrText xml:space="preserve"> SEQ Table \* ARABIC </w:delInstrText>
        </w:r>
        <w:r w:rsidR="00D43112" w:rsidDel="001D2A94">
          <w:fldChar w:fldCharType="separate"/>
        </w:r>
      </w:del>
      <w:del w:id="1613" w:author="Dr. Carsten Franke" w:date="2020-03-09T14:38:00Z">
        <w:r w:rsidR="007E2D34" w:rsidDel="00004854">
          <w:rPr>
            <w:noProof/>
          </w:rPr>
          <w:delText>55</w:delText>
        </w:r>
      </w:del>
      <w:del w:id="1614" w:author="Dr. Carsten Franke" w:date="2020-03-09T16:02:00Z">
        <w:r w:rsidR="00D43112" w:rsidDel="001D2A94">
          <w:fldChar w:fldCharType="end"/>
        </w:r>
      </w:del>
      <w:r>
        <w:t xml:space="preserve">: </w:t>
      </w:r>
      <w:r w:rsidRPr="005C6CF1">
        <w:t>Nested elements of element</w:t>
      </w:r>
      <w:r>
        <w:t xml:space="preserve"> </w:t>
      </w:r>
      <w:r w:rsidRPr="002474EA">
        <w:rPr>
          <w:rStyle w:val="elementdeftypeChar"/>
          <w:b/>
        </w:rPr>
        <w:t>&lt;bolt/&gt;</w:t>
      </w:r>
      <w:bookmarkEnd w:id="1608"/>
      <w:bookmarkEnd w:id="1609"/>
    </w:p>
    <w:p w14:paraId="5346461E" w14:textId="77777777" w:rsidR="002E60CB" w:rsidRDefault="002E60CB" w:rsidP="002474EA">
      <w:pPr>
        <w:jc w:val="both"/>
      </w:pPr>
      <w:r>
        <w:t xml:space="preserve">The nested element </w:t>
      </w:r>
      <w:r>
        <w:rPr>
          <w:rFonts w:ascii="Courier New" w:hAnsi="Courier New" w:cs="Courier New"/>
          <w:b/>
          <w:bCs/>
          <w:i/>
          <w:sz w:val="18"/>
          <w:szCs w:val="18"/>
        </w:rPr>
        <w:t>&lt;nut/&gt;</w:t>
      </w:r>
      <w:r>
        <w:t xml:space="preserve"> refers to the bolt’s nut. This, in turn, may contain a nested element </w:t>
      </w:r>
      <w:r>
        <w:rPr>
          <w:rFonts w:ascii="Courier New" w:hAnsi="Courier New" w:cs="Courier New"/>
          <w:b/>
          <w:bCs/>
          <w:i/>
          <w:sz w:val="18"/>
          <w:szCs w:val="18"/>
        </w:rPr>
        <w:t>&lt;washer/&gt;</w:t>
      </w:r>
      <w:r>
        <w:t xml:space="preserve">. </w:t>
      </w:r>
    </w:p>
    <w:p w14:paraId="49FCDAF8" w14:textId="77777777" w:rsidR="002E60CB" w:rsidRDefault="002E60CB" w:rsidP="002474EA">
      <w:pPr>
        <w:jc w:val="both"/>
      </w:pPr>
      <w:r>
        <w:t xml:space="preserve">The nested element </w:t>
      </w:r>
      <w:r>
        <w:rPr>
          <w:rFonts w:ascii="Courier New" w:hAnsi="Courier New" w:cs="Courier New"/>
          <w:b/>
          <w:bCs/>
          <w:i/>
          <w:sz w:val="18"/>
          <w:szCs w:val="18"/>
        </w:rPr>
        <w:t>&lt;nut/&gt;</w:t>
      </w:r>
      <w:r>
        <w:t xml:space="preserve"> is required</w:t>
      </w:r>
      <w:r w:rsidR="002474EA">
        <w:t xml:space="preserve"> </w:t>
      </w:r>
      <w:proofErr w:type="gramStart"/>
      <w:r>
        <w:t>by definition of</w:t>
      </w:r>
      <w:proofErr w:type="gramEnd"/>
      <w:r>
        <w:t xml:space="preserve"> </w:t>
      </w:r>
      <w:r w:rsidRPr="002E4CF5">
        <w:rPr>
          <w:rFonts w:ascii="Courier New" w:hAnsi="Courier New" w:cs="Courier New"/>
          <w:b/>
          <w:bCs/>
          <w:i/>
          <w:sz w:val="18"/>
          <w:szCs w:val="18"/>
        </w:rPr>
        <w:t>&lt;bolt/&gt;</w:t>
      </w:r>
      <w:r>
        <w:t>. The nut itself (</w:t>
      </w:r>
      <w:proofErr w:type="spellStart"/>
      <w:r>
        <w:t>rsp</w:t>
      </w:r>
      <w:proofErr w:type="spellEnd"/>
      <w:r>
        <w:t xml:space="preserve">. its </w:t>
      </w:r>
      <w:proofErr w:type="spellStart"/>
      <w:r w:rsidRPr="002474EA">
        <w:rPr>
          <w:rStyle w:val="elementdeftypeChar"/>
        </w:rPr>
        <w:t>part_code</w:t>
      </w:r>
      <w:proofErr w:type="spellEnd"/>
      <w:r>
        <w:t xml:space="preserve"> or property) must </w:t>
      </w:r>
      <w:r w:rsidRPr="002E4CF5">
        <w:rPr>
          <w:i/>
        </w:rPr>
        <w:t>not</w:t>
      </w:r>
      <w:r>
        <w:t xml:space="preserve"> be mentioned in element </w:t>
      </w:r>
      <w:r w:rsidRPr="002E4CF5">
        <w:rPr>
          <w:rFonts w:ascii="Courier New" w:hAnsi="Courier New" w:cs="Courier New"/>
          <w:b/>
          <w:bCs/>
          <w:i/>
          <w:sz w:val="18"/>
          <w:szCs w:val="18"/>
        </w:rPr>
        <w:t>&lt;connected_to&gt;</w:t>
      </w:r>
      <w:r>
        <w:rPr>
          <w:rFonts w:ascii="Courier New" w:hAnsi="Courier New" w:cs="Courier New"/>
          <w:b/>
          <w:bCs/>
          <w:i/>
          <w:sz w:val="18"/>
          <w:szCs w:val="18"/>
        </w:rPr>
        <w:t xml:space="preserve"> </w:t>
      </w:r>
      <w:r w:rsidRPr="002E4CF5">
        <w:t>of the</w:t>
      </w:r>
      <w:r>
        <w:t xml:space="preserve"> </w:t>
      </w:r>
      <w:r w:rsidRPr="002E4CF5">
        <w:rPr>
          <w:rFonts w:ascii="Courier New" w:hAnsi="Courier New" w:cs="Courier New"/>
          <w:b/>
          <w:bCs/>
          <w:i/>
          <w:sz w:val="18"/>
          <w:szCs w:val="18"/>
        </w:rPr>
        <w:t>&lt;connection_group</w:t>
      </w:r>
      <w:r w:rsidR="00F14CBF">
        <w:rPr>
          <w:rFonts w:ascii="Courier New" w:hAnsi="Courier New" w:cs="Courier New"/>
          <w:b/>
          <w:bCs/>
          <w:i/>
          <w:sz w:val="18"/>
          <w:szCs w:val="18"/>
        </w:rPr>
        <w:t>/</w:t>
      </w:r>
      <w:r w:rsidRPr="002E4CF5">
        <w:rPr>
          <w:rFonts w:ascii="Courier New" w:hAnsi="Courier New" w:cs="Courier New"/>
          <w:b/>
          <w:bCs/>
          <w:i/>
          <w:sz w:val="18"/>
          <w:szCs w:val="18"/>
        </w:rPr>
        <w:t>&gt;</w:t>
      </w:r>
      <w:r>
        <w:t xml:space="preserve"> containing the </w:t>
      </w:r>
      <w:r w:rsidRPr="002E4CF5">
        <w:rPr>
          <w:rFonts w:ascii="Courier New" w:hAnsi="Courier New" w:cs="Courier New"/>
          <w:b/>
          <w:bCs/>
          <w:i/>
          <w:sz w:val="18"/>
          <w:szCs w:val="18"/>
        </w:rPr>
        <w:t>&lt;bolt/&gt;</w:t>
      </w:r>
      <w:r>
        <w:t xml:space="preserve">. This allows keeping other connection types (glue, </w:t>
      </w:r>
      <w:r w:rsidR="002474EA">
        <w:t>rivets …)</w:t>
      </w:r>
      <w:r>
        <w:t xml:space="preserve"> in the same </w:t>
      </w:r>
      <w:r w:rsidRPr="002E4CF5">
        <w:rPr>
          <w:rFonts w:ascii="Courier New" w:hAnsi="Courier New" w:cs="Courier New"/>
          <w:b/>
          <w:bCs/>
          <w:i/>
          <w:sz w:val="18"/>
          <w:szCs w:val="18"/>
        </w:rPr>
        <w:t>&lt;connection_group</w:t>
      </w:r>
      <w:r w:rsidR="00F14CBF">
        <w:rPr>
          <w:rFonts w:ascii="Courier New" w:hAnsi="Courier New" w:cs="Courier New"/>
          <w:b/>
          <w:bCs/>
          <w:i/>
          <w:sz w:val="18"/>
          <w:szCs w:val="18"/>
        </w:rPr>
        <w:t>/</w:t>
      </w:r>
      <w:r w:rsidRPr="002E4CF5">
        <w:rPr>
          <w:rFonts w:ascii="Courier New" w:hAnsi="Courier New" w:cs="Courier New"/>
          <w:b/>
          <w:bCs/>
          <w:i/>
          <w:sz w:val="18"/>
          <w:szCs w:val="18"/>
        </w:rPr>
        <w:t>&gt;</w:t>
      </w:r>
      <w:r>
        <w:t xml:space="preserve">. </w:t>
      </w:r>
    </w:p>
    <w:p w14:paraId="04692F6B" w14:textId="77777777" w:rsidR="002E60CB" w:rsidRPr="00226A3F" w:rsidRDefault="002E60CB" w:rsidP="004F5A65">
      <w:pPr>
        <w:pStyle w:val="Example"/>
        <w:keepNext/>
        <w:spacing w:before="120"/>
      </w:pPr>
      <w:r w:rsidRPr="00226A3F">
        <w:t xml:space="preserve">Example A: </w:t>
      </w:r>
    </w:p>
    <w:p w14:paraId="524CCEBF" w14:textId="77777777" w:rsidR="002E60CB" w:rsidRPr="00226A3F" w:rsidRDefault="002E60CB" w:rsidP="002E60CB">
      <w:pPr>
        <w:pStyle w:val="XMLCode"/>
        <w:keepNext/>
      </w:pPr>
    </w:p>
    <w:p w14:paraId="67A45C09" w14:textId="77777777" w:rsidR="002474EA" w:rsidRDefault="002474EA" w:rsidP="002474EA">
      <w:pPr>
        <w:pStyle w:val="XMLCode"/>
        <w:keepNext/>
      </w:pPr>
      <w:r>
        <w:t xml:space="preserve">&lt;connection_0d </w:t>
      </w:r>
      <w:r w:rsidR="00C02B23">
        <w:t>label=</w:t>
      </w:r>
      <w:r w:rsidR="00194316">
        <w:t>"</w:t>
      </w:r>
      <w:r w:rsidR="00CC7960">
        <w:t>BOLT_</w:t>
      </w:r>
      <w:r w:rsidR="00C02B23">
        <w:t>100532</w:t>
      </w:r>
      <w:r w:rsidR="00194316">
        <w:t>"</w:t>
      </w:r>
      <w:r>
        <w:t>&gt;</w:t>
      </w:r>
    </w:p>
    <w:p w14:paraId="276BBFA1" w14:textId="77777777" w:rsidR="002474EA" w:rsidRDefault="002474EA" w:rsidP="002474EA">
      <w:pPr>
        <w:pStyle w:val="XMLCode"/>
        <w:keepNext/>
      </w:pPr>
      <w:r>
        <w:tab/>
        <w:t>&lt;</w:t>
      </w:r>
      <w:proofErr w:type="spellStart"/>
      <w:r>
        <w:t>thre</w:t>
      </w:r>
      <w:r w:rsidR="009E6F09">
        <w:t>aded_connection</w:t>
      </w:r>
      <w:proofErr w:type="spellEnd"/>
      <w:r w:rsidR="009E6F09">
        <w:t xml:space="preserve"> diameter=</w:t>
      </w:r>
      <w:r w:rsidR="00194316">
        <w:t>"</w:t>
      </w:r>
      <w:r w:rsidR="009E6F09">
        <w:t>10.0</w:t>
      </w:r>
      <w:r w:rsidR="00194316">
        <w:t>"</w:t>
      </w:r>
      <w:r>
        <w:t xml:space="preserve"> length=</w:t>
      </w:r>
      <w:r w:rsidR="00194316">
        <w:t>"</w:t>
      </w:r>
      <w:r>
        <w:t>50.</w:t>
      </w:r>
      <w:r w:rsidR="009E6F09">
        <w:t>0</w:t>
      </w:r>
      <w:r w:rsidR="00194316">
        <w:t>"</w:t>
      </w:r>
    </w:p>
    <w:p w14:paraId="6BA34EB7" w14:textId="77777777" w:rsidR="002474EA" w:rsidRDefault="00EC4D77" w:rsidP="002474EA">
      <w:pPr>
        <w:pStyle w:val="XMLCode"/>
        <w:keepNext/>
      </w:pPr>
      <w:r>
        <w:tab/>
        <w:t xml:space="preserve">    </w:t>
      </w:r>
      <w:proofErr w:type="spellStart"/>
      <w:r w:rsidR="002474EA">
        <w:t>head_diameter</w:t>
      </w:r>
      <w:proofErr w:type="spellEnd"/>
      <w:r w:rsidR="002474EA">
        <w:t>=</w:t>
      </w:r>
      <w:r w:rsidR="00194316">
        <w:t>"</w:t>
      </w:r>
      <w:r w:rsidR="002474EA">
        <w:t>16.</w:t>
      </w:r>
      <w:r w:rsidR="004C35F4">
        <w:t>0</w:t>
      </w:r>
      <w:r w:rsidR="00194316">
        <w:t>"</w:t>
      </w:r>
      <w:r w:rsidR="002474EA">
        <w:t xml:space="preserve"> </w:t>
      </w:r>
      <w:proofErr w:type="spellStart"/>
      <w:r w:rsidR="002474EA">
        <w:t>head_height</w:t>
      </w:r>
      <w:proofErr w:type="spellEnd"/>
      <w:r w:rsidR="002474EA">
        <w:t>=</w:t>
      </w:r>
      <w:r w:rsidR="00194316">
        <w:t>"</w:t>
      </w:r>
      <w:r w:rsidR="002474EA">
        <w:t>5</w:t>
      </w:r>
      <w:r w:rsidR="00194316">
        <w:t>"</w:t>
      </w:r>
      <w:r w:rsidR="002474EA">
        <w:t xml:space="preserve"> </w:t>
      </w:r>
      <w:proofErr w:type="spellStart"/>
      <w:r w:rsidR="002474EA">
        <w:t>sink_size</w:t>
      </w:r>
      <w:proofErr w:type="spellEnd"/>
      <w:r w:rsidR="002474EA">
        <w:t>=</w:t>
      </w:r>
      <w:r w:rsidR="00194316">
        <w:t>"</w:t>
      </w:r>
      <w:r w:rsidR="002474EA">
        <w:t>3</w:t>
      </w:r>
      <w:r w:rsidR="00194316">
        <w:t>"</w:t>
      </w:r>
      <w:r w:rsidR="002474EA">
        <w:t xml:space="preserve">&gt; </w:t>
      </w:r>
    </w:p>
    <w:p w14:paraId="730FAA67" w14:textId="77777777" w:rsidR="002474EA" w:rsidRPr="0033379A" w:rsidRDefault="00EC4D77" w:rsidP="002474EA">
      <w:pPr>
        <w:pStyle w:val="XMLCode"/>
        <w:keepNext/>
        <w:rPr>
          <w:lang w:val="fr-FR"/>
        </w:rPr>
      </w:pPr>
      <w:r>
        <w:tab/>
        <w:t xml:space="preserve">    </w:t>
      </w:r>
      <w:r w:rsidR="002474EA" w:rsidRPr="0033379A">
        <w:rPr>
          <w:lang w:val="fr-FR"/>
        </w:rPr>
        <w:t>&lt;</w:t>
      </w:r>
      <w:proofErr w:type="spellStart"/>
      <w:proofErr w:type="gramStart"/>
      <w:r w:rsidR="002474EA" w:rsidRPr="0033379A">
        <w:rPr>
          <w:lang w:val="fr-FR"/>
        </w:rPr>
        <w:t>normal</w:t>
      </w:r>
      <w:proofErr w:type="gramEnd"/>
      <w:r w:rsidR="002474EA" w:rsidRPr="0033379A">
        <w:rPr>
          <w:lang w:val="fr-FR"/>
        </w:rPr>
        <w:t>_direc</w:t>
      </w:r>
      <w:r w:rsidR="00C02B23" w:rsidRPr="0033379A">
        <w:rPr>
          <w:lang w:val="fr-FR"/>
        </w:rPr>
        <w:t>tion</w:t>
      </w:r>
      <w:proofErr w:type="spellEnd"/>
      <w:r w:rsidR="00C02B23" w:rsidRPr="0033379A">
        <w:rPr>
          <w:lang w:val="fr-FR"/>
        </w:rPr>
        <w:t>&gt; x=</w:t>
      </w:r>
      <w:r w:rsidR="00194316" w:rsidRPr="0033379A">
        <w:rPr>
          <w:lang w:val="fr-FR"/>
        </w:rPr>
        <w:t>"</w:t>
      </w:r>
      <w:r w:rsidR="00C02B23" w:rsidRPr="0033379A">
        <w:rPr>
          <w:lang w:val="fr-FR"/>
        </w:rPr>
        <w:t>3.0</w:t>
      </w:r>
      <w:r w:rsidR="00194316" w:rsidRPr="0033379A">
        <w:rPr>
          <w:lang w:val="fr-FR"/>
        </w:rPr>
        <w:t>"</w:t>
      </w:r>
      <w:r w:rsidR="00C02B23" w:rsidRPr="0033379A">
        <w:rPr>
          <w:lang w:val="fr-FR"/>
        </w:rPr>
        <w:t xml:space="preserve"> y=</w:t>
      </w:r>
      <w:r w:rsidR="00194316" w:rsidRPr="0033379A">
        <w:rPr>
          <w:lang w:val="fr-FR"/>
        </w:rPr>
        <w:t>"</w:t>
      </w:r>
      <w:r w:rsidR="00C02B23" w:rsidRPr="0033379A">
        <w:rPr>
          <w:lang w:val="fr-FR"/>
        </w:rPr>
        <w:t>0.0</w:t>
      </w:r>
      <w:r w:rsidR="00194316" w:rsidRPr="0033379A">
        <w:rPr>
          <w:lang w:val="fr-FR"/>
        </w:rPr>
        <w:t>"</w:t>
      </w:r>
      <w:r w:rsidR="00C02B23" w:rsidRPr="0033379A">
        <w:rPr>
          <w:lang w:val="fr-FR"/>
        </w:rPr>
        <w:t xml:space="preserve">  z=</w:t>
      </w:r>
      <w:r w:rsidR="00194316" w:rsidRPr="0033379A">
        <w:rPr>
          <w:lang w:val="fr-FR"/>
        </w:rPr>
        <w:t>"</w:t>
      </w:r>
      <w:r w:rsidR="00C02B23" w:rsidRPr="0033379A">
        <w:rPr>
          <w:lang w:val="fr-FR"/>
        </w:rPr>
        <w:t>0.0</w:t>
      </w:r>
      <w:r w:rsidR="00194316" w:rsidRPr="0033379A">
        <w:rPr>
          <w:lang w:val="fr-FR"/>
        </w:rPr>
        <w:t>"</w:t>
      </w:r>
      <w:r w:rsidR="009B14F3" w:rsidRPr="0033379A">
        <w:rPr>
          <w:lang w:val="fr-FR"/>
        </w:rPr>
        <w:t>/</w:t>
      </w:r>
      <w:r w:rsidR="002474EA" w:rsidRPr="0033379A">
        <w:rPr>
          <w:lang w:val="fr-FR"/>
        </w:rPr>
        <w:t xml:space="preserve">&gt;   </w:t>
      </w:r>
    </w:p>
    <w:p w14:paraId="3B092F39" w14:textId="77777777" w:rsidR="002474EA" w:rsidRDefault="00EC4D77" w:rsidP="002474EA">
      <w:pPr>
        <w:pStyle w:val="XMLCode"/>
        <w:keepNext/>
      </w:pPr>
      <w:r w:rsidRPr="0033379A">
        <w:rPr>
          <w:lang w:val="fr-FR"/>
        </w:rPr>
        <w:tab/>
        <w:t xml:space="preserve">    </w:t>
      </w:r>
      <w:proofErr w:type="gramStart"/>
      <w:r w:rsidR="002474EA" w:rsidRPr="004F5A65">
        <w:rPr>
          <w:color w:val="FF0000"/>
        </w:rPr>
        <w:t>&lt;!--</w:t>
      </w:r>
      <w:proofErr w:type="gramEnd"/>
      <w:r w:rsidR="002474EA" w:rsidRPr="004F5A65">
        <w:rPr>
          <w:color w:val="FF0000"/>
        </w:rPr>
        <w:t>magnitude is irrelevant, direction sense is from head to nut--&gt;</w:t>
      </w:r>
    </w:p>
    <w:p w14:paraId="6A6576A5" w14:textId="77777777" w:rsidR="002474EA" w:rsidRPr="00D15F1A" w:rsidRDefault="00EC4D77" w:rsidP="002474EA">
      <w:pPr>
        <w:pStyle w:val="XMLCode"/>
        <w:keepNext/>
        <w:rPr>
          <w:color w:val="0070C0"/>
        </w:rPr>
      </w:pPr>
      <w:r>
        <w:tab/>
        <w:t xml:space="preserve">    </w:t>
      </w:r>
      <w:r w:rsidR="002474EA" w:rsidRPr="00D15F1A">
        <w:rPr>
          <w:color w:val="0070C0"/>
        </w:rPr>
        <w:t>&lt;bolt&gt;</w:t>
      </w:r>
    </w:p>
    <w:p w14:paraId="51858915" w14:textId="77777777" w:rsidR="002474EA" w:rsidRPr="00D15F1A" w:rsidRDefault="003535D6" w:rsidP="002474EA">
      <w:pPr>
        <w:pStyle w:val="XMLCode"/>
        <w:keepNext/>
        <w:rPr>
          <w:color w:val="0070C0"/>
        </w:rPr>
      </w:pPr>
      <w:r w:rsidRPr="00D15F1A">
        <w:rPr>
          <w:color w:val="0070C0"/>
        </w:rPr>
        <w:tab/>
      </w:r>
      <w:r w:rsidRPr="00D15F1A">
        <w:rPr>
          <w:color w:val="0070C0"/>
        </w:rPr>
        <w:tab/>
        <w:t xml:space="preserve"> </w:t>
      </w:r>
      <w:r w:rsidR="002474EA" w:rsidRPr="00D15F1A">
        <w:rPr>
          <w:color w:val="0070C0"/>
        </w:rPr>
        <w:t>&lt;nut diameter=</w:t>
      </w:r>
      <w:r w:rsidR="00194316" w:rsidRPr="00D15F1A">
        <w:rPr>
          <w:color w:val="0070C0"/>
        </w:rPr>
        <w:t>"</w:t>
      </w:r>
      <w:r w:rsidR="002474EA" w:rsidRPr="00D15F1A">
        <w:rPr>
          <w:color w:val="0070C0"/>
        </w:rPr>
        <w:t>16.</w:t>
      </w:r>
      <w:r w:rsidR="00194316" w:rsidRPr="00D15F1A">
        <w:rPr>
          <w:color w:val="0070C0"/>
        </w:rPr>
        <w:t>"</w:t>
      </w:r>
      <w:r w:rsidR="002474EA" w:rsidRPr="00D15F1A">
        <w:rPr>
          <w:color w:val="0070C0"/>
        </w:rPr>
        <w:t xml:space="preserve"> height=</w:t>
      </w:r>
      <w:r w:rsidR="00194316" w:rsidRPr="00D15F1A">
        <w:rPr>
          <w:color w:val="0070C0"/>
        </w:rPr>
        <w:t>"</w:t>
      </w:r>
      <w:r w:rsidR="002474EA" w:rsidRPr="00D15F1A">
        <w:rPr>
          <w:color w:val="0070C0"/>
        </w:rPr>
        <w:t>5</w:t>
      </w:r>
      <w:r w:rsidR="00194316" w:rsidRPr="00D15F1A">
        <w:rPr>
          <w:color w:val="0070C0"/>
        </w:rPr>
        <w:t>"</w:t>
      </w:r>
      <w:r w:rsidR="002474EA" w:rsidRPr="00D15F1A">
        <w:rPr>
          <w:color w:val="0070C0"/>
        </w:rPr>
        <w:t>&gt;</w:t>
      </w:r>
    </w:p>
    <w:p w14:paraId="0AE8CF1C" w14:textId="77777777" w:rsidR="002474EA" w:rsidRPr="00D15F1A" w:rsidRDefault="002474EA" w:rsidP="002474EA">
      <w:pPr>
        <w:pStyle w:val="XMLCode"/>
        <w:keepNext/>
        <w:rPr>
          <w:color w:val="0070C0"/>
        </w:rPr>
      </w:pPr>
      <w:r w:rsidRPr="00D15F1A">
        <w:rPr>
          <w:color w:val="0070C0"/>
        </w:rPr>
        <w:tab/>
      </w:r>
      <w:r w:rsidRPr="00D15F1A">
        <w:rPr>
          <w:color w:val="0070C0"/>
        </w:rPr>
        <w:tab/>
      </w:r>
      <w:r w:rsidR="00EC4D77" w:rsidRPr="00D15F1A">
        <w:rPr>
          <w:color w:val="0070C0"/>
        </w:rPr>
        <w:t xml:space="preserve">     </w:t>
      </w:r>
      <w:r w:rsidR="00C02B23" w:rsidRPr="00D15F1A">
        <w:rPr>
          <w:color w:val="0070C0"/>
        </w:rPr>
        <w:t xml:space="preserve">&lt;washer </w:t>
      </w:r>
      <w:proofErr w:type="spellStart"/>
      <w:r w:rsidR="00C02B23" w:rsidRPr="00D15F1A">
        <w:rPr>
          <w:color w:val="0070C0"/>
        </w:rPr>
        <w:t>outer_diameter</w:t>
      </w:r>
      <w:proofErr w:type="spellEnd"/>
      <w:r w:rsidR="00C02B23" w:rsidRPr="00D15F1A">
        <w:rPr>
          <w:color w:val="0070C0"/>
        </w:rPr>
        <w:t>=</w:t>
      </w:r>
      <w:r w:rsidR="00194316" w:rsidRPr="00D15F1A">
        <w:rPr>
          <w:color w:val="0070C0"/>
        </w:rPr>
        <w:t>"</w:t>
      </w:r>
      <w:r w:rsidR="00C02B23" w:rsidRPr="00D15F1A">
        <w:rPr>
          <w:color w:val="0070C0"/>
        </w:rPr>
        <w:t>20</w:t>
      </w:r>
      <w:r w:rsidR="00194316" w:rsidRPr="00D15F1A">
        <w:rPr>
          <w:color w:val="0070C0"/>
        </w:rPr>
        <w:t>"</w:t>
      </w:r>
      <w:r w:rsidR="009B14F3" w:rsidRPr="00D15F1A">
        <w:rPr>
          <w:color w:val="0070C0"/>
        </w:rPr>
        <w:t>/</w:t>
      </w:r>
      <w:r w:rsidRPr="00D15F1A">
        <w:rPr>
          <w:color w:val="0070C0"/>
        </w:rPr>
        <w:t>&gt;</w:t>
      </w:r>
    </w:p>
    <w:p w14:paraId="205E2EE7" w14:textId="77777777" w:rsidR="002474EA" w:rsidRPr="00D15F1A" w:rsidRDefault="00EC4D77" w:rsidP="002474EA">
      <w:pPr>
        <w:pStyle w:val="XMLCode"/>
        <w:keepNext/>
        <w:rPr>
          <w:color w:val="0070C0"/>
        </w:rPr>
      </w:pPr>
      <w:r w:rsidRPr="00D15F1A">
        <w:rPr>
          <w:color w:val="0070C0"/>
        </w:rPr>
        <w:tab/>
      </w:r>
      <w:r w:rsidRPr="00D15F1A">
        <w:rPr>
          <w:color w:val="0070C0"/>
        </w:rPr>
        <w:tab/>
        <w:t xml:space="preserve"> </w:t>
      </w:r>
      <w:r w:rsidR="002474EA" w:rsidRPr="00D15F1A">
        <w:rPr>
          <w:color w:val="0070C0"/>
        </w:rPr>
        <w:t>&lt;/nut&gt;</w:t>
      </w:r>
    </w:p>
    <w:p w14:paraId="583A2391" w14:textId="77777777" w:rsidR="002474EA" w:rsidRPr="004F5A65" w:rsidRDefault="00EC4D77" w:rsidP="002474EA">
      <w:pPr>
        <w:pStyle w:val="XMLCode"/>
        <w:keepNext/>
        <w:rPr>
          <w:color w:val="0070C0"/>
        </w:rPr>
      </w:pPr>
      <w:r w:rsidRPr="00D15F1A">
        <w:rPr>
          <w:color w:val="0070C0"/>
        </w:rPr>
        <w:tab/>
        <w:t xml:space="preserve">    </w:t>
      </w:r>
      <w:r w:rsidR="002474EA" w:rsidRPr="004F5A65">
        <w:rPr>
          <w:color w:val="0070C0"/>
        </w:rPr>
        <w:t>&lt;/bolt&gt;</w:t>
      </w:r>
    </w:p>
    <w:p w14:paraId="49734EBD" w14:textId="77777777" w:rsidR="002474EA" w:rsidRDefault="00EC4D77" w:rsidP="002474EA">
      <w:pPr>
        <w:pStyle w:val="XMLCode"/>
        <w:keepNext/>
      </w:pPr>
      <w:r>
        <w:tab/>
        <w:t xml:space="preserve">    </w:t>
      </w:r>
      <w:r w:rsidR="002474EA">
        <w:t xml:space="preserve">&lt;washer </w:t>
      </w:r>
      <w:proofErr w:type="spellStart"/>
      <w:r w:rsidR="002474EA">
        <w:t>outer_diameter</w:t>
      </w:r>
      <w:proofErr w:type="spellEnd"/>
      <w:r w:rsidR="002474EA">
        <w:t>=</w:t>
      </w:r>
      <w:r w:rsidR="00194316">
        <w:t>"</w:t>
      </w:r>
      <w:r w:rsidR="002474EA">
        <w:t>20</w:t>
      </w:r>
      <w:r w:rsidR="00194316">
        <w:t>"</w:t>
      </w:r>
      <w:r w:rsidR="002474EA">
        <w:t>&gt;</w:t>
      </w:r>
    </w:p>
    <w:p w14:paraId="67A07310" w14:textId="77777777" w:rsidR="002474EA" w:rsidRDefault="002474EA" w:rsidP="002474EA">
      <w:pPr>
        <w:pStyle w:val="XMLCode"/>
        <w:keepNext/>
      </w:pPr>
      <w:r>
        <w:tab/>
        <w:t>&lt;/</w:t>
      </w:r>
      <w:proofErr w:type="spellStart"/>
      <w:r>
        <w:t>threaded_connection</w:t>
      </w:r>
      <w:proofErr w:type="spellEnd"/>
      <w:r>
        <w:t>&gt;</w:t>
      </w:r>
    </w:p>
    <w:p w14:paraId="116B14D1" w14:textId="77777777" w:rsidR="002474EA" w:rsidRDefault="003535D6" w:rsidP="002474EA">
      <w:pPr>
        <w:pStyle w:val="XMLCode"/>
        <w:keepNext/>
      </w:pPr>
      <w:r>
        <w:tab/>
        <w:t xml:space="preserve">&lt;loc&gt; 1500.3 </w:t>
      </w:r>
      <w:r w:rsidR="002474EA">
        <w:t>838.7 730.6 &lt;/loc&gt;</w:t>
      </w:r>
    </w:p>
    <w:p w14:paraId="540A4DE5" w14:textId="77777777" w:rsidR="002474EA" w:rsidRDefault="002474EA" w:rsidP="002474EA">
      <w:pPr>
        <w:pStyle w:val="XMLCode"/>
        <w:keepNext/>
      </w:pPr>
      <w:r>
        <w:tab/>
        <w:t>&lt;appdata&gt;</w:t>
      </w:r>
    </w:p>
    <w:p w14:paraId="2A5B3E55" w14:textId="77777777" w:rsidR="002474EA" w:rsidRDefault="00EC4D77" w:rsidP="002474EA">
      <w:pPr>
        <w:pStyle w:val="XMLCode"/>
        <w:keepNext/>
      </w:pPr>
      <w:r>
        <w:tab/>
        <w:t xml:space="preserve">      </w:t>
      </w:r>
      <w:r w:rsidR="002474EA">
        <w:t>...</w:t>
      </w:r>
    </w:p>
    <w:p w14:paraId="09730B30" w14:textId="77777777" w:rsidR="002474EA" w:rsidRDefault="002474EA" w:rsidP="002474EA">
      <w:pPr>
        <w:pStyle w:val="XMLCode"/>
        <w:keepNext/>
      </w:pPr>
      <w:r>
        <w:tab/>
        <w:t>&lt;/appdata&gt;</w:t>
      </w:r>
    </w:p>
    <w:p w14:paraId="1D80EEC8" w14:textId="77777777" w:rsidR="002474EA" w:rsidRDefault="002474EA" w:rsidP="002E60CB">
      <w:pPr>
        <w:pStyle w:val="XMLCode"/>
      </w:pPr>
      <w:r>
        <w:t>&lt;/connection_0d&gt;</w:t>
      </w:r>
    </w:p>
    <w:p w14:paraId="765526ED" w14:textId="77777777" w:rsidR="002E60CB" w:rsidRPr="00226A3F" w:rsidRDefault="002E60CB" w:rsidP="002E60CB">
      <w:pPr>
        <w:pStyle w:val="XMLCode"/>
      </w:pPr>
    </w:p>
    <w:p w14:paraId="3BC33BBF" w14:textId="77777777" w:rsidR="002E60CB" w:rsidRPr="00226A3F" w:rsidRDefault="002E60CB" w:rsidP="002E60CB">
      <w:pPr>
        <w:pStyle w:val="Example"/>
        <w:keepNext/>
      </w:pPr>
      <w:r w:rsidRPr="00226A3F">
        <w:t xml:space="preserve">Example </w:t>
      </w:r>
      <w:r>
        <w:t>B</w:t>
      </w:r>
      <w:r w:rsidRPr="00226A3F">
        <w:t xml:space="preserve">: </w:t>
      </w:r>
    </w:p>
    <w:p w14:paraId="4BD7ECB9" w14:textId="77777777" w:rsidR="002E60CB" w:rsidRDefault="002E60CB" w:rsidP="002E60CB">
      <w:pPr>
        <w:pStyle w:val="XMLCode"/>
        <w:keepNext/>
      </w:pPr>
    </w:p>
    <w:p w14:paraId="35A142FC" w14:textId="77777777" w:rsidR="002E60CB" w:rsidRDefault="002E60CB" w:rsidP="002E60CB">
      <w:pPr>
        <w:pStyle w:val="XMLCode"/>
        <w:keepNext/>
      </w:pPr>
      <w:r>
        <w:t>&lt;connection_0d label=</w:t>
      </w:r>
      <w:r w:rsidR="00194316">
        <w:t>"</w:t>
      </w:r>
      <w:r w:rsidR="00CC7960">
        <w:t>BOLT_</w:t>
      </w:r>
      <w:r>
        <w:t>135</w:t>
      </w:r>
      <w:r w:rsidR="00194316">
        <w:t>"</w:t>
      </w:r>
      <w:r>
        <w:t>&gt;</w:t>
      </w:r>
      <w:r w:rsidRPr="007909A5">
        <w:t xml:space="preserve"> </w:t>
      </w:r>
    </w:p>
    <w:p w14:paraId="069385DB" w14:textId="77777777" w:rsidR="002E60CB" w:rsidRDefault="002E60CB" w:rsidP="002E60CB">
      <w:pPr>
        <w:pStyle w:val="XMLCode"/>
        <w:keepNext/>
      </w:pPr>
      <w:r>
        <w:t xml:space="preserve">    &lt;</w:t>
      </w:r>
      <w:proofErr w:type="spellStart"/>
      <w:r>
        <w:t>threaded_connection</w:t>
      </w:r>
      <w:proofErr w:type="spellEnd"/>
      <w:r>
        <w:t xml:space="preserve"> diameter=</w:t>
      </w:r>
      <w:r w:rsidR="00194316">
        <w:t>"</w:t>
      </w:r>
      <w:r>
        <w:t>10</w:t>
      </w:r>
      <w:r w:rsidR="009E6F09">
        <w:t>.0</w:t>
      </w:r>
      <w:r w:rsidR="00194316">
        <w:t>"</w:t>
      </w:r>
      <w:r w:rsidR="009E6F09">
        <w:t xml:space="preserve"> length=</w:t>
      </w:r>
      <w:r w:rsidR="00194316">
        <w:t>"</w:t>
      </w:r>
      <w:r w:rsidR="009E6F09">
        <w:t>50.0</w:t>
      </w:r>
      <w:r w:rsidR="00194316">
        <w:t>"</w:t>
      </w:r>
      <w:r>
        <w:t xml:space="preserve"> </w:t>
      </w:r>
      <w:r>
        <w:br/>
        <w:t xml:space="preserve">         </w:t>
      </w:r>
      <w:proofErr w:type="spellStart"/>
      <w:r>
        <w:t>head_diameter</w:t>
      </w:r>
      <w:proofErr w:type="spellEnd"/>
      <w:r>
        <w:t>=</w:t>
      </w:r>
      <w:r w:rsidR="00194316">
        <w:t>"</w:t>
      </w:r>
      <w:r>
        <w:t>16</w:t>
      </w:r>
      <w:r w:rsidR="004C35F4">
        <w:t>.0</w:t>
      </w:r>
      <w:r w:rsidR="00194316">
        <w:t>"</w:t>
      </w:r>
      <w:r>
        <w:t xml:space="preserve"> </w:t>
      </w:r>
      <w:proofErr w:type="spellStart"/>
      <w:r>
        <w:t>head_height</w:t>
      </w:r>
      <w:proofErr w:type="spellEnd"/>
      <w:r>
        <w:t>=</w:t>
      </w:r>
      <w:r w:rsidR="00194316">
        <w:t>"</w:t>
      </w:r>
      <w:r>
        <w:t>5</w:t>
      </w:r>
      <w:r w:rsidR="00194316">
        <w:t>"</w:t>
      </w:r>
      <w:r>
        <w:t xml:space="preserve"> </w:t>
      </w:r>
      <w:proofErr w:type="spellStart"/>
      <w:r>
        <w:t>thread_length</w:t>
      </w:r>
      <w:proofErr w:type="spellEnd"/>
      <w:r>
        <w:t>=</w:t>
      </w:r>
      <w:r w:rsidR="00194316">
        <w:t>"</w:t>
      </w:r>
      <w:r>
        <w:t>35</w:t>
      </w:r>
      <w:r w:rsidR="00194316">
        <w:t>"</w:t>
      </w:r>
      <w:r>
        <w:t xml:space="preserve"> </w:t>
      </w:r>
      <w:r>
        <w:br/>
        <w:t xml:space="preserve">         torque=</w:t>
      </w:r>
      <w:r w:rsidR="00194316">
        <w:t>"</w:t>
      </w:r>
      <w:r>
        <w:t>80</w:t>
      </w:r>
      <w:r w:rsidR="00194316">
        <w:t>"</w:t>
      </w:r>
      <w:r>
        <w:t xml:space="preserve"> angle=</w:t>
      </w:r>
      <w:r w:rsidR="00194316">
        <w:t>"</w:t>
      </w:r>
      <w:r>
        <w:t>30</w:t>
      </w:r>
      <w:r w:rsidR="00194316">
        <w:t>"</w:t>
      </w:r>
      <w:r>
        <w:t xml:space="preserve"> pretension=</w:t>
      </w:r>
      <w:r w:rsidR="00194316">
        <w:t>"</w:t>
      </w:r>
      <w:r>
        <w:t>1200</w:t>
      </w:r>
      <w:r w:rsidR="00194316">
        <w:t>"</w:t>
      </w:r>
      <w:r>
        <w:t xml:space="preserve"> </w:t>
      </w:r>
      <w:proofErr w:type="spellStart"/>
      <w:r>
        <w:t>part_code</w:t>
      </w:r>
      <w:proofErr w:type="spellEnd"/>
      <w:r>
        <w:t>=</w:t>
      </w:r>
      <w:r w:rsidR="00194316">
        <w:t>"</w:t>
      </w:r>
      <w:r>
        <w:t>M10x50 12.9</w:t>
      </w:r>
      <w:r w:rsidR="00194316">
        <w:t>"</w:t>
      </w:r>
      <w:r>
        <w:t xml:space="preserve"> &gt;</w:t>
      </w:r>
    </w:p>
    <w:p w14:paraId="6482E0E6" w14:textId="77777777" w:rsidR="002E60CB" w:rsidRPr="0033379A" w:rsidRDefault="002E60CB" w:rsidP="002E60CB">
      <w:pPr>
        <w:pStyle w:val="XMLCode"/>
        <w:keepNext/>
        <w:rPr>
          <w:lang w:val="fr-FR"/>
        </w:rPr>
      </w:pPr>
      <w:r>
        <w:t xml:space="preserve">        </w:t>
      </w:r>
      <w:r w:rsidRPr="0033379A">
        <w:rPr>
          <w:lang w:val="fr-FR"/>
        </w:rPr>
        <w:t>&lt;</w:t>
      </w:r>
      <w:proofErr w:type="spellStart"/>
      <w:proofErr w:type="gramStart"/>
      <w:r w:rsidRPr="0033379A">
        <w:rPr>
          <w:lang w:val="fr-FR"/>
        </w:rPr>
        <w:t>norma</w:t>
      </w:r>
      <w:r w:rsidR="007E3DBF" w:rsidRPr="0033379A">
        <w:rPr>
          <w:lang w:val="fr-FR"/>
        </w:rPr>
        <w:t>l</w:t>
      </w:r>
      <w:proofErr w:type="gramEnd"/>
      <w:r w:rsidR="007E3DBF" w:rsidRPr="0033379A">
        <w:rPr>
          <w:lang w:val="fr-FR"/>
        </w:rPr>
        <w:t>_direction</w:t>
      </w:r>
      <w:proofErr w:type="spellEnd"/>
      <w:r w:rsidR="007E3DBF" w:rsidRPr="0033379A">
        <w:rPr>
          <w:lang w:val="fr-FR"/>
        </w:rPr>
        <w:t xml:space="preserve"> x=</w:t>
      </w:r>
      <w:r w:rsidR="00194316" w:rsidRPr="0033379A">
        <w:rPr>
          <w:lang w:val="fr-FR"/>
        </w:rPr>
        <w:t>"</w:t>
      </w:r>
      <w:r w:rsidR="007E3DBF" w:rsidRPr="0033379A">
        <w:rPr>
          <w:lang w:val="fr-FR"/>
        </w:rPr>
        <w:t>0</w:t>
      </w:r>
      <w:r w:rsidR="00194316" w:rsidRPr="0033379A">
        <w:rPr>
          <w:lang w:val="fr-FR"/>
        </w:rPr>
        <w:t>"</w:t>
      </w:r>
      <w:r w:rsidR="007E3DBF" w:rsidRPr="0033379A">
        <w:rPr>
          <w:lang w:val="fr-FR"/>
        </w:rPr>
        <w:t xml:space="preserve"> y=</w:t>
      </w:r>
      <w:r w:rsidR="00194316" w:rsidRPr="0033379A">
        <w:rPr>
          <w:lang w:val="fr-FR"/>
        </w:rPr>
        <w:t>"</w:t>
      </w:r>
      <w:r w:rsidR="007E3DBF" w:rsidRPr="0033379A">
        <w:rPr>
          <w:lang w:val="fr-FR"/>
        </w:rPr>
        <w:t>0</w:t>
      </w:r>
      <w:r w:rsidR="00194316" w:rsidRPr="0033379A">
        <w:rPr>
          <w:lang w:val="fr-FR"/>
        </w:rPr>
        <w:t>"</w:t>
      </w:r>
      <w:r w:rsidR="007E3DBF" w:rsidRPr="0033379A">
        <w:rPr>
          <w:lang w:val="fr-FR"/>
        </w:rPr>
        <w:t xml:space="preserve"> z=</w:t>
      </w:r>
      <w:r w:rsidR="00194316" w:rsidRPr="0033379A">
        <w:rPr>
          <w:lang w:val="fr-FR"/>
        </w:rPr>
        <w:t>"</w:t>
      </w:r>
      <w:r w:rsidR="007E3DBF" w:rsidRPr="0033379A">
        <w:rPr>
          <w:lang w:val="fr-FR"/>
        </w:rPr>
        <w:t>-10</w:t>
      </w:r>
      <w:r w:rsidR="00194316" w:rsidRPr="0033379A">
        <w:rPr>
          <w:lang w:val="fr-FR"/>
        </w:rPr>
        <w:t>"</w:t>
      </w:r>
      <w:r w:rsidR="009B14F3" w:rsidRPr="0033379A">
        <w:rPr>
          <w:lang w:val="fr-FR"/>
        </w:rPr>
        <w:t>/</w:t>
      </w:r>
      <w:r w:rsidRPr="0033379A">
        <w:rPr>
          <w:lang w:val="fr-FR"/>
        </w:rPr>
        <w:t>&gt;</w:t>
      </w:r>
    </w:p>
    <w:p w14:paraId="0BFAB631" w14:textId="77777777" w:rsidR="003535D6" w:rsidRDefault="003535D6" w:rsidP="002E60CB">
      <w:pPr>
        <w:pStyle w:val="XMLCode"/>
        <w:keepNext/>
      </w:pPr>
      <w:r w:rsidRPr="0033379A">
        <w:rPr>
          <w:lang w:val="fr-FR"/>
        </w:rPr>
        <w:t xml:space="preserve">        </w:t>
      </w:r>
      <w:proofErr w:type="gramStart"/>
      <w:r w:rsidRPr="004F5A65">
        <w:rPr>
          <w:color w:val="FF0000"/>
        </w:rPr>
        <w:t>&lt;!--</w:t>
      </w:r>
      <w:proofErr w:type="gramEnd"/>
      <w:r w:rsidRPr="004F5A65">
        <w:rPr>
          <w:color w:val="FF0000"/>
        </w:rPr>
        <w:t xml:space="preserve"> Washer next to head --&gt;</w:t>
      </w:r>
    </w:p>
    <w:p w14:paraId="2C2C3917" w14:textId="77777777" w:rsidR="002E60CB" w:rsidRDefault="002E60CB" w:rsidP="002E60CB">
      <w:pPr>
        <w:pStyle w:val="XMLCode"/>
        <w:keepNext/>
      </w:pPr>
      <w:r>
        <w:t xml:space="preserve">        &lt;washer </w:t>
      </w:r>
      <w:proofErr w:type="spellStart"/>
      <w:r>
        <w:t>outer_diameter</w:t>
      </w:r>
      <w:proofErr w:type="spellEnd"/>
      <w:r>
        <w:t>=</w:t>
      </w:r>
      <w:r w:rsidR="00194316">
        <w:t>"</w:t>
      </w:r>
      <w:r>
        <w:t>20</w:t>
      </w:r>
      <w:r w:rsidR="00194316">
        <w:t>"</w:t>
      </w:r>
      <w:r>
        <w:t xml:space="preserve"> </w:t>
      </w:r>
      <w:proofErr w:type="spellStart"/>
      <w:r>
        <w:t>inner_diameter</w:t>
      </w:r>
      <w:proofErr w:type="spellEnd"/>
      <w:r>
        <w:t>=</w:t>
      </w:r>
      <w:r w:rsidR="00194316">
        <w:t>"</w:t>
      </w:r>
      <w:r>
        <w:t>10.3</w:t>
      </w:r>
      <w:r w:rsidR="00194316">
        <w:t>"</w:t>
      </w:r>
      <w:r>
        <w:t xml:space="preserve"> thickness=</w:t>
      </w:r>
      <w:r w:rsidR="00194316">
        <w:t>"</w:t>
      </w:r>
      <w:r>
        <w:t>1.5</w:t>
      </w:r>
      <w:r w:rsidR="00194316">
        <w:t>"</w:t>
      </w:r>
      <w:r>
        <w:t xml:space="preserve"> </w:t>
      </w:r>
      <w:r>
        <w:br/>
        <w:t xml:space="preserve">             attached=</w:t>
      </w:r>
      <w:r w:rsidR="00194316">
        <w:t>"</w:t>
      </w:r>
      <w:r>
        <w:t>f</w:t>
      </w:r>
      <w:r w:rsidR="003535D6">
        <w:t>alse</w:t>
      </w:r>
      <w:r w:rsidR="00194316">
        <w:t>"</w:t>
      </w:r>
      <w:r w:rsidR="003535D6">
        <w:t xml:space="preserve"> </w:t>
      </w:r>
      <w:proofErr w:type="spellStart"/>
      <w:r w:rsidR="003535D6">
        <w:t>part_code</w:t>
      </w:r>
      <w:proofErr w:type="spellEnd"/>
      <w:r w:rsidR="003535D6">
        <w:t>=</w:t>
      </w:r>
      <w:r w:rsidR="00194316">
        <w:t>"</w:t>
      </w:r>
      <w:r w:rsidR="003535D6">
        <w:t>M10x20x1.</w:t>
      </w:r>
      <w:r w:rsidR="007E3DBF">
        <w:t>5</w:t>
      </w:r>
      <w:r w:rsidR="00194316">
        <w:t>"</w:t>
      </w:r>
      <w:r w:rsidR="009B14F3">
        <w:t>/</w:t>
      </w:r>
      <w:r w:rsidR="003535D6">
        <w:t>&gt;</w:t>
      </w:r>
    </w:p>
    <w:p w14:paraId="3796DF2E" w14:textId="77777777" w:rsidR="002E60CB" w:rsidRPr="004F5A65" w:rsidRDefault="002E60CB" w:rsidP="002E60CB">
      <w:pPr>
        <w:pStyle w:val="XMLCode"/>
        <w:keepNext/>
        <w:rPr>
          <w:color w:val="0070C0"/>
        </w:rPr>
      </w:pPr>
      <w:r w:rsidRPr="00226A3F">
        <w:t xml:space="preserve">        </w:t>
      </w:r>
      <w:r w:rsidRPr="004F5A65">
        <w:rPr>
          <w:color w:val="0070C0"/>
        </w:rPr>
        <w:t xml:space="preserve">&lt;bolt </w:t>
      </w:r>
      <w:proofErr w:type="spellStart"/>
      <w:r w:rsidRPr="004F5A65">
        <w:rPr>
          <w:color w:val="0070C0"/>
        </w:rPr>
        <w:t>fixed_to</w:t>
      </w:r>
      <w:proofErr w:type="spellEnd"/>
      <w:r w:rsidRPr="004F5A65">
        <w:rPr>
          <w:color w:val="0070C0"/>
        </w:rPr>
        <w:t>=</w:t>
      </w:r>
      <w:r w:rsidR="00194316">
        <w:rPr>
          <w:color w:val="0070C0"/>
        </w:rPr>
        <w:t>"</w:t>
      </w:r>
      <w:r w:rsidRPr="004F5A65">
        <w:rPr>
          <w:color w:val="0070C0"/>
        </w:rPr>
        <w:t>1</w:t>
      </w:r>
      <w:r w:rsidR="00194316">
        <w:rPr>
          <w:color w:val="0070C0"/>
        </w:rPr>
        <w:t>"</w:t>
      </w:r>
      <w:r w:rsidRPr="004F5A65">
        <w:rPr>
          <w:color w:val="0070C0"/>
        </w:rPr>
        <w:t xml:space="preserve"> &gt;</w:t>
      </w:r>
    </w:p>
    <w:p w14:paraId="31FCA78D" w14:textId="77777777" w:rsidR="002E60CB" w:rsidRDefault="002E60CB" w:rsidP="002E60CB">
      <w:pPr>
        <w:pStyle w:val="XMLCode"/>
        <w:keepNext/>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w:t>
      </w:r>
      <w:proofErr w:type="spellStart"/>
      <w:r w:rsidRPr="004F5A65">
        <w:rPr>
          <w:color w:val="0070C0"/>
        </w:rPr>
        <w:t>static_friction</w:t>
      </w:r>
      <w:proofErr w:type="spellEnd"/>
      <w:r w:rsidRPr="004F5A65">
        <w:rPr>
          <w:color w:val="0070C0"/>
        </w:rPr>
        <w:t>=</w:t>
      </w:r>
      <w:r w:rsidR="00194316">
        <w:rPr>
          <w:color w:val="0070C0"/>
        </w:rPr>
        <w:t>"</w:t>
      </w:r>
      <w:r w:rsidRPr="004F5A65">
        <w:rPr>
          <w:color w:val="0070C0"/>
        </w:rPr>
        <w:t>0.8</w:t>
      </w:r>
      <w:r w:rsidR="00194316">
        <w:rPr>
          <w:color w:val="0070C0"/>
        </w:rPr>
        <w:t>"</w:t>
      </w:r>
      <w:r w:rsidRPr="004F5A65">
        <w:rPr>
          <w:color w:val="0070C0"/>
        </w:rPr>
        <w:t>&gt;</w:t>
      </w:r>
    </w:p>
    <w:p w14:paraId="44B49CC5" w14:textId="77777777" w:rsidR="003535D6" w:rsidRPr="004F5A65" w:rsidRDefault="003535D6" w:rsidP="002E60CB">
      <w:pPr>
        <w:pStyle w:val="XMLCode"/>
        <w:keepNext/>
        <w:rPr>
          <w:color w:val="0070C0"/>
        </w:rPr>
      </w:pPr>
      <w:r>
        <w:rPr>
          <w:color w:val="0070C0"/>
        </w:rPr>
        <w:t xml:space="preserve">                </w:t>
      </w:r>
      <w:proofErr w:type="gramStart"/>
      <w:r w:rsidRPr="004F5A65">
        <w:rPr>
          <w:color w:val="FF0000"/>
        </w:rPr>
        <w:t>&lt;!--</w:t>
      </w:r>
      <w:proofErr w:type="gramEnd"/>
      <w:r w:rsidRPr="004F5A65">
        <w:rPr>
          <w:color w:val="FF0000"/>
        </w:rPr>
        <w:t xml:space="preserve"> Washer firmly attached to nut --&gt;</w:t>
      </w:r>
    </w:p>
    <w:p w14:paraId="5FEF1585" w14:textId="77777777" w:rsidR="002E60CB" w:rsidRPr="004F5A65" w:rsidRDefault="002E60CB" w:rsidP="002E60CB">
      <w:pPr>
        <w:pStyle w:val="XMLCode"/>
        <w:keepNext/>
        <w:rPr>
          <w:color w:val="0070C0"/>
        </w:rPr>
      </w:pPr>
      <w:r w:rsidRPr="004F5A65">
        <w:rPr>
          <w:color w:val="0070C0"/>
        </w:rPr>
        <w:t xml:space="preserve">                &lt;washer </w:t>
      </w:r>
      <w:proofErr w:type="spellStart"/>
      <w:r w:rsidRPr="004F5A65">
        <w:rPr>
          <w:color w:val="0070C0"/>
        </w:rPr>
        <w:t>outer_diameter</w:t>
      </w:r>
      <w:proofErr w:type="spellEnd"/>
      <w:r w:rsidRPr="004F5A65">
        <w:rPr>
          <w:color w:val="0070C0"/>
        </w:rPr>
        <w:t>=</w:t>
      </w:r>
      <w:r w:rsidR="00194316">
        <w:rPr>
          <w:color w:val="0070C0"/>
        </w:rPr>
        <w:t>"</w:t>
      </w:r>
      <w:r w:rsidRPr="004F5A65">
        <w:rPr>
          <w:color w:val="0070C0"/>
        </w:rPr>
        <w:t>25</w:t>
      </w:r>
      <w:r w:rsidR="00194316">
        <w:rPr>
          <w:color w:val="0070C0"/>
        </w:rPr>
        <w:t>"</w:t>
      </w:r>
      <w:r w:rsidRPr="004F5A65">
        <w:rPr>
          <w:color w:val="0070C0"/>
        </w:rPr>
        <w:t xml:space="preserve"> thickness=</w:t>
      </w:r>
      <w:r w:rsidR="00194316">
        <w:rPr>
          <w:color w:val="0070C0"/>
        </w:rPr>
        <w:t>"</w:t>
      </w:r>
      <w:r w:rsidRPr="004F5A65">
        <w:rPr>
          <w:color w:val="0070C0"/>
        </w:rPr>
        <w:t>1.5</w:t>
      </w:r>
      <w:r w:rsidR="00194316">
        <w:rPr>
          <w:color w:val="0070C0"/>
        </w:rPr>
        <w:t>"</w:t>
      </w:r>
      <w:r w:rsidRPr="004F5A65">
        <w:rPr>
          <w:color w:val="0070C0"/>
        </w:rPr>
        <w:t xml:space="preserve"> </w:t>
      </w:r>
      <w:r w:rsidR="007E3DBF">
        <w:rPr>
          <w:color w:val="0070C0"/>
        </w:rPr>
        <w:t>attached=</w:t>
      </w:r>
      <w:r w:rsidR="00194316">
        <w:rPr>
          <w:color w:val="0070C0"/>
        </w:rPr>
        <w:t>"</w:t>
      </w:r>
      <w:r w:rsidR="007E3DBF">
        <w:rPr>
          <w:color w:val="0070C0"/>
        </w:rPr>
        <w:t>true</w:t>
      </w:r>
      <w:r w:rsidR="00194316">
        <w:rPr>
          <w:color w:val="0070C0"/>
        </w:rPr>
        <w:t>"</w:t>
      </w:r>
      <w:r w:rsidR="009B14F3">
        <w:rPr>
          <w:color w:val="0070C0"/>
        </w:rPr>
        <w:t>/</w:t>
      </w:r>
      <w:r w:rsidRPr="004F5A65">
        <w:rPr>
          <w:color w:val="0070C0"/>
        </w:rPr>
        <w:t>&gt;</w:t>
      </w:r>
    </w:p>
    <w:p w14:paraId="721974FE" w14:textId="77777777" w:rsidR="002E60CB" w:rsidRPr="004F5A65" w:rsidRDefault="002E60CB" w:rsidP="002E60CB">
      <w:pPr>
        <w:pStyle w:val="XMLCode"/>
        <w:keepNext/>
        <w:rPr>
          <w:color w:val="0070C0"/>
        </w:rPr>
      </w:pPr>
      <w:r w:rsidRPr="004F5A65">
        <w:rPr>
          <w:color w:val="0070C0"/>
        </w:rPr>
        <w:t xml:space="preserve">            &lt;/nut&gt;</w:t>
      </w:r>
    </w:p>
    <w:p w14:paraId="55AA20C5" w14:textId="77777777" w:rsidR="002E60CB" w:rsidRPr="004F5A65" w:rsidRDefault="002E60CB" w:rsidP="002E60CB">
      <w:pPr>
        <w:pStyle w:val="XMLCode"/>
        <w:keepNext/>
        <w:rPr>
          <w:color w:val="0070C0"/>
        </w:rPr>
      </w:pPr>
      <w:r w:rsidRPr="004F5A65">
        <w:rPr>
          <w:color w:val="0070C0"/>
        </w:rPr>
        <w:t xml:space="preserve">        &lt;/bolt&gt;</w:t>
      </w:r>
    </w:p>
    <w:p w14:paraId="7AB80000" w14:textId="77777777" w:rsidR="002E60CB" w:rsidRDefault="002E60CB" w:rsidP="002E60CB">
      <w:pPr>
        <w:pStyle w:val="XMLCode"/>
        <w:keepNext/>
      </w:pPr>
      <w:r>
        <w:t xml:space="preserve">    &lt;/</w:t>
      </w:r>
      <w:proofErr w:type="spellStart"/>
      <w:r>
        <w:t>threaded_connection</w:t>
      </w:r>
      <w:proofErr w:type="spellEnd"/>
      <w:r>
        <w:t>&gt;</w:t>
      </w:r>
    </w:p>
    <w:p w14:paraId="7FE5096A" w14:textId="77777777" w:rsidR="00E261F2" w:rsidRDefault="00E261F2" w:rsidP="002E60CB">
      <w:pPr>
        <w:pStyle w:val="XMLCode"/>
        <w:keepNext/>
      </w:pPr>
      <w:r>
        <w:tab/>
      </w:r>
      <w:r w:rsidR="003535D6">
        <w:t>&lt;loc&gt; 1500.3 838.7 730.6 &lt;/loc&gt;</w:t>
      </w:r>
    </w:p>
    <w:p w14:paraId="10A72CCF" w14:textId="77777777" w:rsidR="002E60CB" w:rsidRDefault="002E60CB" w:rsidP="002E60CB">
      <w:pPr>
        <w:pStyle w:val="XMLCode"/>
        <w:keepNext/>
      </w:pPr>
      <w:r>
        <w:t xml:space="preserve">    &lt;appdata&gt;</w:t>
      </w:r>
    </w:p>
    <w:p w14:paraId="786EBA11" w14:textId="77777777" w:rsidR="002E60CB" w:rsidRPr="00226A3F" w:rsidRDefault="002E60CB" w:rsidP="002E60CB">
      <w:pPr>
        <w:pStyle w:val="XMLCode"/>
        <w:keepNext/>
      </w:pPr>
      <w:r w:rsidRPr="00226A3F">
        <w:t xml:space="preserve">    </w:t>
      </w:r>
      <w:r w:rsidR="00E261F2">
        <w:tab/>
      </w:r>
      <w:r w:rsidR="00E261F2">
        <w:tab/>
        <w:t>...</w:t>
      </w:r>
    </w:p>
    <w:p w14:paraId="4AE51935" w14:textId="77777777" w:rsidR="002E60CB" w:rsidRDefault="002E60CB" w:rsidP="002E60CB">
      <w:pPr>
        <w:pStyle w:val="XMLCode"/>
        <w:keepNext/>
      </w:pPr>
      <w:r>
        <w:t xml:space="preserve">    &lt;/appdata&gt;</w:t>
      </w:r>
    </w:p>
    <w:p w14:paraId="5204E9FC" w14:textId="77777777" w:rsidR="002E60CB" w:rsidRDefault="002E60CB" w:rsidP="002E60CB">
      <w:pPr>
        <w:pStyle w:val="XMLCode"/>
        <w:keepNext/>
      </w:pPr>
      <w:r>
        <w:t>&lt;/connection_0d&gt;</w:t>
      </w:r>
    </w:p>
    <w:p w14:paraId="21913952" w14:textId="77777777" w:rsidR="002E60CB" w:rsidRPr="00226A3F" w:rsidRDefault="002E60CB" w:rsidP="002E60CB">
      <w:pPr>
        <w:pStyle w:val="XMLCode"/>
      </w:pPr>
    </w:p>
    <w:p w14:paraId="5B50D149" w14:textId="77777777" w:rsidR="002E60CB" w:rsidRPr="00226A3F" w:rsidRDefault="002E60CB" w:rsidP="004F5A65">
      <w:pPr>
        <w:pStyle w:val="Example"/>
      </w:pPr>
      <w:r w:rsidRPr="00226A3F">
        <w:t xml:space="preserve">Example </w:t>
      </w:r>
      <w:r>
        <w:t>C</w:t>
      </w:r>
      <w:r w:rsidRPr="00226A3F">
        <w:t>:</w:t>
      </w:r>
    </w:p>
    <w:p w14:paraId="4679B6D6" w14:textId="77777777" w:rsidR="002E60CB" w:rsidRDefault="002E60CB" w:rsidP="004F5A65">
      <w:pPr>
        <w:pStyle w:val="XMLCode"/>
      </w:pPr>
    </w:p>
    <w:p w14:paraId="4667F700" w14:textId="77777777" w:rsidR="002E60CB" w:rsidRDefault="002E60CB" w:rsidP="004F5A65">
      <w:pPr>
        <w:pStyle w:val="XMLCode"/>
      </w:pPr>
      <w:r>
        <w:t>&lt;connection_0d label=</w:t>
      </w:r>
      <w:r w:rsidR="00194316">
        <w:t>"</w:t>
      </w:r>
      <w:r w:rsidR="00CC7960">
        <w:t>BOLT_</w:t>
      </w:r>
      <w:r>
        <w:t>135</w:t>
      </w:r>
      <w:r w:rsidR="00194316">
        <w:t>"</w:t>
      </w:r>
      <w:r>
        <w:t>&gt;</w:t>
      </w:r>
      <w:r w:rsidRPr="007909A5">
        <w:t xml:space="preserve"> </w:t>
      </w:r>
    </w:p>
    <w:p w14:paraId="1D7B8AE0" w14:textId="77777777" w:rsidR="002E60CB" w:rsidRDefault="002E60CB" w:rsidP="004F5A65">
      <w:pPr>
        <w:pStyle w:val="XMLCode"/>
      </w:pPr>
      <w:r>
        <w:t xml:space="preserve">    &lt;</w:t>
      </w:r>
      <w:proofErr w:type="spellStart"/>
      <w:r>
        <w:t>threaded_connection</w:t>
      </w:r>
      <w:proofErr w:type="spellEnd"/>
      <w:r>
        <w:t xml:space="preserve"> length=</w:t>
      </w:r>
      <w:r w:rsidR="00194316">
        <w:t>"</w:t>
      </w:r>
      <w:r>
        <w:t>50</w:t>
      </w:r>
      <w:r w:rsidR="00194316">
        <w:t>"</w:t>
      </w:r>
      <w:r>
        <w:t xml:space="preserve"> diameter=</w:t>
      </w:r>
      <w:r w:rsidR="00194316">
        <w:t>"</w:t>
      </w:r>
      <w:r>
        <w:t>10</w:t>
      </w:r>
      <w:r w:rsidR="00194316">
        <w:t>"</w:t>
      </w:r>
      <w:r>
        <w:t xml:space="preserve"> </w:t>
      </w:r>
      <w:r>
        <w:br/>
        <w:t xml:space="preserve">         </w:t>
      </w:r>
      <w:proofErr w:type="spellStart"/>
      <w:r>
        <w:t>head_diameter</w:t>
      </w:r>
      <w:proofErr w:type="spellEnd"/>
      <w:r>
        <w:t>=</w:t>
      </w:r>
      <w:r w:rsidR="00194316">
        <w:t>"</w:t>
      </w:r>
      <w:r>
        <w:t>16</w:t>
      </w:r>
      <w:r w:rsidR="00194316">
        <w:t>"</w:t>
      </w:r>
      <w:r>
        <w:t xml:space="preserve"> </w:t>
      </w:r>
      <w:proofErr w:type="spellStart"/>
      <w:r>
        <w:t>head_height</w:t>
      </w:r>
      <w:proofErr w:type="spellEnd"/>
      <w:r>
        <w:t>=</w:t>
      </w:r>
      <w:r w:rsidR="00194316">
        <w:t>"</w:t>
      </w:r>
      <w:r>
        <w:t>5</w:t>
      </w:r>
      <w:r w:rsidR="00194316">
        <w:t>"</w:t>
      </w:r>
      <w:r>
        <w:t xml:space="preserve"> </w:t>
      </w:r>
      <w:proofErr w:type="spellStart"/>
      <w:r>
        <w:t>thread_length</w:t>
      </w:r>
      <w:proofErr w:type="spellEnd"/>
      <w:r>
        <w:t>=</w:t>
      </w:r>
      <w:r w:rsidR="00194316">
        <w:t>"</w:t>
      </w:r>
      <w:r>
        <w:t>35</w:t>
      </w:r>
      <w:r w:rsidR="00194316">
        <w:t>"</w:t>
      </w:r>
      <w:r>
        <w:t xml:space="preserve"> </w:t>
      </w:r>
      <w:r>
        <w:br/>
        <w:t xml:space="preserve">         torque=</w:t>
      </w:r>
      <w:r w:rsidR="00194316">
        <w:t>"</w:t>
      </w:r>
      <w:r>
        <w:t>80</w:t>
      </w:r>
      <w:r w:rsidR="00194316">
        <w:t>"</w:t>
      </w:r>
      <w:r>
        <w:t xml:space="preserve"> angle=</w:t>
      </w:r>
      <w:r w:rsidR="00194316">
        <w:t>"</w:t>
      </w:r>
      <w:r>
        <w:t>30</w:t>
      </w:r>
      <w:r w:rsidR="00194316">
        <w:t>"</w:t>
      </w:r>
      <w:r>
        <w:t xml:space="preserve"> pretension</w:t>
      </w:r>
      <w:r w:rsidR="007E3DBF">
        <w:t>=</w:t>
      </w:r>
      <w:r w:rsidR="00194316">
        <w:t>"</w:t>
      </w:r>
      <w:r w:rsidR="007E3DBF">
        <w:t>1200</w:t>
      </w:r>
      <w:r w:rsidR="00194316">
        <w:t>"</w:t>
      </w:r>
      <w:r w:rsidR="007E3DBF">
        <w:t xml:space="preserve"> </w:t>
      </w:r>
      <w:proofErr w:type="spellStart"/>
      <w:r w:rsidR="007E3DBF">
        <w:t>part_code</w:t>
      </w:r>
      <w:proofErr w:type="spellEnd"/>
      <w:r w:rsidR="007E3DBF">
        <w:t>=</w:t>
      </w:r>
      <w:r w:rsidR="00194316">
        <w:t>"</w:t>
      </w:r>
      <w:r w:rsidR="007E3DBF">
        <w:t>M10x50 12.9</w:t>
      </w:r>
      <w:r w:rsidR="00194316">
        <w:t>"</w:t>
      </w:r>
      <w:r>
        <w:t>&gt;</w:t>
      </w:r>
    </w:p>
    <w:p w14:paraId="278B7EFB" w14:textId="77777777" w:rsidR="002E60CB" w:rsidRPr="0033379A" w:rsidRDefault="002E60CB" w:rsidP="004F5A65">
      <w:pPr>
        <w:pStyle w:val="XMLCode"/>
        <w:rPr>
          <w:lang w:val="fr-FR"/>
        </w:rPr>
      </w:pPr>
      <w:r>
        <w:t xml:space="preserve">        </w:t>
      </w:r>
      <w:r w:rsidRPr="0033379A">
        <w:rPr>
          <w:lang w:val="fr-FR"/>
        </w:rPr>
        <w:t>&lt;</w:t>
      </w:r>
      <w:proofErr w:type="spellStart"/>
      <w:proofErr w:type="gramStart"/>
      <w:r w:rsidRPr="0033379A">
        <w:rPr>
          <w:lang w:val="fr-FR"/>
        </w:rPr>
        <w:t>norma</w:t>
      </w:r>
      <w:r w:rsidR="007E3DBF" w:rsidRPr="0033379A">
        <w:rPr>
          <w:lang w:val="fr-FR"/>
        </w:rPr>
        <w:t>l</w:t>
      </w:r>
      <w:proofErr w:type="gramEnd"/>
      <w:r w:rsidR="007E3DBF" w:rsidRPr="0033379A">
        <w:rPr>
          <w:lang w:val="fr-FR"/>
        </w:rPr>
        <w:t>_direction</w:t>
      </w:r>
      <w:proofErr w:type="spellEnd"/>
      <w:r w:rsidR="007E3DBF" w:rsidRPr="0033379A">
        <w:rPr>
          <w:lang w:val="fr-FR"/>
        </w:rPr>
        <w:t xml:space="preserve"> x=</w:t>
      </w:r>
      <w:r w:rsidR="00194316" w:rsidRPr="0033379A">
        <w:rPr>
          <w:lang w:val="fr-FR"/>
        </w:rPr>
        <w:t>"</w:t>
      </w:r>
      <w:r w:rsidR="007E3DBF" w:rsidRPr="0033379A">
        <w:rPr>
          <w:lang w:val="fr-FR"/>
        </w:rPr>
        <w:t>0</w:t>
      </w:r>
      <w:r w:rsidR="00194316" w:rsidRPr="0033379A">
        <w:rPr>
          <w:lang w:val="fr-FR"/>
        </w:rPr>
        <w:t>"</w:t>
      </w:r>
      <w:r w:rsidR="007E3DBF" w:rsidRPr="0033379A">
        <w:rPr>
          <w:lang w:val="fr-FR"/>
        </w:rPr>
        <w:t xml:space="preserve"> y=</w:t>
      </w:r>
      <w:r w:rsidR="00194316" w:rsidRPr="0033379A">
        <w:rPr>
          <w:lang w:val="fr-FR"/>
        </w:rPr>
        <w:t>"</w:t>
      </w:r>
      <w:r w:rsidR="007E3DBF" w:rsidRPr="0033379A">
        <w:rPr>
          <w:lang w:val="fr-FR"/>
        </w:rPr>
        <w:t>0</w:t>
      </w:r>
      <w:r w:rsidR="00194316" w:rsidRPr="0033379A">
        <w:rPr>
          <w:lang w:val="fr-FR"/>
        </w:rPr>
        <w:t>"</w:t>
      </w:r>
      <w:r w:rsidR="007E3DBF" w:rsidRPr="0033379A">
        <w:rPr>
          <w:lang w:val="fr-FR"/>
        </w:rPr>
        <w:t xml:space="preserve"> z=</w:t>
      </w:r>
      <w:r w:rsidR="00194316" w:rsidRPr="0033379A">
        <w:rPr>
          <w:lang w:val="fr-FR"/>
        </w:rPr>
        <w:t>"</w:t>
      </w:r>
      <w:r w:rsidR="007E3DBF" w:rsidRPr="0033379A">
        <w:rPr>
          <w:lang w:val="fr-FR"/>
        </w:rPr>
        <w:t>-10</w:t>
      </w:r>
      <w:r w:rsidR="00194316" w:rsidRPr="0033379A">
        <w:rPr>
          <w:lang w:val="fr-FR"/>
        </w:rPr>
        <w:t>"</w:t>
      </w:r>
      <w:r w:rsidR="009B14F3" w:rsidRPr="0033379A">
        <w:rPr>
          <w:lang w:val="fr-FR"/>
        </w:rPr>
        <w:t>/</w:t>
      </w:r>
      <w:r w:rsidRPr="0033379A">
        <w:rPr>
          <w:lang w:val="fr-FR"/>
        </w:rPr>
        <w:t>&gt;</w:t>
      </w:r>
    </w:p>
    <w:p w14:paraId="2D93213A" w14:textId="77777777" w:rsidR="003535D6" w:rsidRDefault="003535D6" w:rsidP="004F5A65">
      <w:pPr>
        <w:pStyle w:val="XMLCode"/>
      </w:pPr>
      <w:r w:rsidRPr="0033379A">
        <w:rPr>
          <w:lang w:val="fr-FR"/>
        </w:rPr>
        <w:t xml:space="preserve">        </w:t>
      </w:r>
      <w:proofErr w:type="gramStart"/>
      <w:r w:rsidRPr="004F5A65">
        <w:rPr>
          <w:color w:val="FF0000"/>
        </w:rPr>
        <w:t>&lt;!--</w:t>
      </w:r>
      <w:proofErr w:type="gramEnd"/>
      <w:r w:rsidRPr="004F5A65">
        <w:rPr>
          <w:color w:val="FF0000"/>
        </w:rPr>
        <w:t xml:space="preserve"> Washer </w:t>
      </w:r>
      <w:r w:rsidR="003C3D58">
        <w:rPr>
          <w:color w:val="FF0000"/>
        </w:rPr>
        <w:t xml:space="preserve">is part of the </w:t>
      </w:r>
      <w:r w:rsidRPr="004F5A65">
        <w:rPr>
          <w:color w:val="FF0000"/>
        </w:rPr>
        <w:t>head</w:t>
      </w:r>
      <w:r w:rsidR="003C3D58">
        <w:rPr>
          <w:color w:val="FF0000"/>
        </w:rPr>
        <w:t xml:space="preserve">, so it cannot have part code </w:t>
      </w:r>
      <w:r w:rsidRPr="004F5A65">
        <w:rPr>
          <w:color w:val="FF0000"/>
        </w:rPr>
        <w:t>--&gt;</w:t>
      </w:r>
    </w:p>
    <w:p w14:paraId="006E70D6" w14:textId="77777777" w:rsidR="002E60CB" w:rsidRDefault="002E60CB" w:rsidP="004F5A65">
      <w:pPr>
        <w:pStyle w:val="XMLCode"/>
      </w:pPr>
      <w:r>
        <w:t xml:space="preserve">        &lt;washer </w:t>
      </w:r>
      <w:proofErr w:type="spellStart"/>
      <w:r>
        <w:t>outer_diameter</w:t>
      </w:r>
      <w:proofErr w:type="spellEnd"/>
      <w:r>
        <w:t>=</w:t>
      </w:r>
      <w:r w:rsidR="00194316">
        <w:t>"</w:t>
      </w:r>
      <w:r>
        <w:t>20</w:t>
      </w:r>
      <w:r w:rsidR="00194316">
        <w:t>"</w:t>
      </w:r>
      <w:r>
        <w:t xml:space="preserve"> </w:t>
      </w:r>
      <w:proofErr w:type="spellStart"/>
      <w:r>
        <w:t>inner_diameter</w:t>
      </w:r>
      <w:proofErr w:type="spellEnd"/>
      <w:r>
        <w:t>=</w:t>
      </w:r>
      <w:r w:rsidR="00194316">
        <w:t>"</w:t>
      </w:r>
      <w:r>
        <w:t>10.3</w:t>
      </w:r>
      <w:r w:rsidR="00194316">
        <w:t>"</w:t>
      </w:r>
      <w:r>
        <w:t xml:space="preserve"> thickness=</w:t>
      </w:r>
      <w:r w:rsidR="00194316">
        <w:t>"</w:t>
      </w:r>
      <w:r>
        <w:t>1.5</w:t>
      </w:r>
      <w:r w:rsidR="00194316">
        <w:t>"</w:t>
      </w:r>
      <w:r>
        <w:t xml:space="preserve"> </w:t>
      </w:r>
      <w:r>
        <w:br/>
        <w:t xml:space="preserve">             attache</w:t>
      </w:r>
      <w:r w:rsidR="007E3DBF">
        <w:t>d=</w:t>
      </w:r>
      <w:r w:rsidR="00194316">
        <w:t>"</w:t>
      </w:r>
      <w:r w:rsidR="007E3DBF">
        <w:t>true</w:t>
      </w:r>
      <w:r w:rsidR="00194316">
        <w:t>"</w:t>
      </w:r>
      <w:r w:rsidR="009B14F3">
        <w:t>/</w:t>
      </w:r>
      <w:r w:rsidR="003535D6">
        <w:t>&gt;</w:t>
      </w:r>
    </w:p>
    <w:p w14:paraId="27EB6F27" w14:textId="77777777" w:rsidR="002E60CB" w:rsidRPr="004F5A65" w:rsidRDefault="002E60CB" w:rsidP="004F5A65">
      <w:pPr>
        <w:pStyle w:val="XMLCode"/>
        <w:rPr>
          <w:color w:val="0070C0"/>
        </w:rPr>
      </w:pPr>
      <w:r w:rsidRPr="00226A3F">
        <w:t xml:space="preserve">        </w:t>
      </w:r>
      <w:r w:rsidRPr="004F5A65">
        <w:rPr>
          <w:color w:val="0070C0"/>
        </w:rPr>
        <w:t>&lt;bolt&gt;</w:t>
      </w:r>
    </w:p>
    <w:p w14:paraId="0E13E17F" w14:textId="77777777" w:rsidR="002E60CB" w:rsidRPr="004F5A65" w:rsidRDefault="002E60CB" w:rsidP="004F5A65">
      <w:pPr>
        <w:pStyle w:val="XMLCode"/>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w:t>
      </w:r>
      <w:proofErr w:type="spellStart"/>
      <w:r w:rsidRPr="004F5A65">
        <w:rPr>
          <w:color w:val="0070C0"/>
        </w:rPr>
        <w:t>stati</w:t>
      </w:r>
      <w:r w:rsidR="007E3DBF">
        <w:rPr>
          <w:color w:val="0070C0"/>
        </w:rPr>
        <w:t>c_friction</w:t>
      </w:r>
      <w:proofErr w:type="spellEnd"/>
      <w:r w:rsidR="007E3DBF">
        <w:rPr>
          <w:color w:val="0070C0"/>
        </w:rPr>
        <w:t>=</w:t>
      </w:r>
      <w:r w:rsidR="00194316">
        <w:rPr>
          <w:color w:val="0070C0"/>
        </w:rPr>
        <w:t>"</w:t>
      </w:r>
      <w:r w:rsidR="007E3DBF">
        <w:rPr>
          <w:color w:val="0070C0"/>
        </w:rPr>
        <w:t>0.8</w:t>
      </w:r>
      <w:r w:rsidR="00194316">
        <w:rPr>
          <w:color w:val="0070C0"/>
        </w:rPr>
        <w:t>"</w:t>
      </w:r>
      <w:r w:rsidR="007E3DBF">
        <w:rPr>
          <w:color w:val="0070C0"/>
        </w:rPr>
        <w:t xml:space="preserve"> </w:t>
      </w:r>
      <w:proofErr w:type="spellStart"/>
      <w:r w:rsidR="007E3DBF">
        <w:rPr>
          <w:color w:val="0070C0"/>
        </w:rPr>
        <w:t>clipped_to</w:t>
      </w:r>
      <w:proofErr w:type="spellEnd"/>
      <w:r w:rsidR="007E3DBF">
        <w:rPr>
          <w:color w:val="0070C0"/>
        </w:rPr>
        <w:t>=</w:t>
      </w:r>
      <w:r w:rsidR="00194316">
        <w:rPr>
          <w:color w:val="0070C0"/>
        </w:rPr>
        <w:t>"</w:t>
      </w:r>
      <w:r w:rsidR="007E3DBF">
        <w:rPr>
          <w:color w:val="0070C0"/>
        </w:rPr>
        <w:t>4</w:t>
      </w:r>
      <w:r w:rsidR="00194316">
        <w:rPr>
          <w:color w:val="0070C0"/>
        </w:rPr>
        <w:t>"</w:t>
      </w:r>
      <w:r w:rsidR="009B14F3">
        <w:rPr>
          <w:color w:val="0070C0"/>
        </w:rPr>
        <w:t>/</w:t>
      </w:r>
      <w:r w:rsidRPr="004F5A65">
        <w:rPr>
          <w:color w:val="0070C0"/>
        </w:rPr>
        <w:t>&gt;</w:t>
      </w:r>
    </w:p>
    <w:p w14:paraId="2BBE7834" w14:textId="77777777" w:rsidR="002E60CB" w:rsidRPr="004F5A65" w:rsidRDefault="002E60CB" w:rsidP="004F5A65">
      <w:pPr>
        <w:pStyle w:val="XMLCode"/>
        <w:rPr>
          <w:color w:val="0070C0"/>
        </w:rPr>
      </w:pPr>
      <w:r w:rsidRPr="004F5A65">
        <w:rPr>
          <w:color w:val="0070C0"/>
        </w:rPr>
        <w:lastRenderedPageBreak/>
        <w:t xml:space="preserve">        &lt;/bolt&gt;</w:t>
      </w:r>
    </w:p>
    <w:p w14:paraId="4516216B" w14:textId="77777777" w:rsidR="002E60CB" w:rsidRDefault="002E60CB" w:rsidP="004F5A65">
      <w:pPr>
        <w:pStyle w:val="XMLCode"/>
      </w:pPr>
      <w:r>
        <w:t xml:space="preserve">    &lt;/</w:t>
      </w:r>
      <w:proofErr w:type="spellStart"/>
      <w:r>
        <w:t>threaded_connection</w:t>
      </w:r>
      <w:proofErr w:type="spellEnd"/>
      <w:r>
        <w:t>&gt;</w:t>
      </w:r>
    </w:p>
    <w:p w14:paraId="7D0CE2BE" w14:textId="77777777" w:rsidR="004F5A65" w:rsidRDefault="004F5A65" w:rsidP="004F5A65">
      <w:pPr>
        <w:pStyle w:val="XMLCode"/>
      </w:pPr>
      <w:r>
        <w:t xml:space="preserve">    </w:t>
      </w:r>
      <w:r w:rsidR="003535D6">
        <w:t>&lt;loc&gt; 1500.3 838.7 730.6 &lt;/loc&gt;</w:t>
      </w:r>
    </w:p>
    <w:p w14:paraId="72638583" w14:textId="77777777" w:rsidR="002E60CB" w:rsidRDefault="002E60CB" w:rsidP="004F5A65">
      <w:pPr>
        <w:pStyle w:val="XMLCode"/>
      </w:pPr>
      <w:r>
        <w:t xml:space="preserve">    &lt;appdata&gt;</w:t>
      </w:r>
    </w:p>
    <w:p w14:paraId="6F05E168" w14:textId="77777777" w:rsidR="002E60CB" w:rsidRPr="00226A3F" w:rsidRDefault="002E60CB" w:rsidP="004F5A65">
      <w:pPr>
        <w:pStyle w:val="XMLCode"/>
      </w:pPr>
      <w:r w:rsidRPr="00226A3F">
        <w:t xml:space="preserve">    </w:t>
      </w:r>
      <w:r w:rsidR="004F5A65">
        <w:tab/>
      </w:r>
      <w:r w:rsidR="004F5A65">
        <w:tab/>
        <w:t>...</w:t>
      </w:r>
    </w:p>
    <w:p w14:paraId="4FA5457F" w14:textId="77777777" w:rsidR="002E60CB" w:rsidRDefault="002E60CB" w:rsidP="004F5A65">
      <w:pPr>
        <w:pStyle w:val="XMLCode"/>
      </w:pPr>
      <w:r>
        <w:t xml:space="preserve">    &lt;/appdata&gt;</w:t>
      </w:r>
    </w:p>
    <w:p w14:paraId="1267F693" w14:textId="77777777" w:rsidR="002E60CB" w:rsidRDefault="002E60CB" w:rsidP="004F5A65">
      <w:pPr>
        <w:pStyle w:val="XMLCode"/>
      </w:pPr>
      <w:r>
        <w:t>&lt;/connection_0d&gt;</w:t>
      </w:r>
    </w:p>
    <w:p w14:paraId="396B2C49" w14:textId="77777777" w:rsidR="002E60CB" w:rsidRDefault="002E60CB" w:rsidP="002E60CB">
      <w:pPr>
        <w:pStyle w:val="XMLCode"/>
      </w:pPr>
    </w:p>
    <w:p w14:paraId="5F8EBFEA" w14:textId="77777777" w:rsidR="00F76553" w:rsidRPr="00226A3F" w:rsidRDefault="00F76553" w:rsidP="00F76553">
      <w:pPr>
        <w:pStyle w:val="Example"/>
        <w:keepNext/>
        <w:keepLines/>
      </w:pPr>
      <w:r w:rsidRPr="00226A3F">
        <w:t xml:space="preserve">Example </w:t>
      </w:r>
      <w:r>
        <w:t xml:space="preserve">D (using every attribute, as </w:t>
      </w:r>
      <w:r w:rsidR="008B4B4B">
        <w:t>many</w:t>
      </w:r>
      <w:r>
        <w:t xml:space="preserve"> as possible)</w:t>
      </w:r>
      <w:r w:rsidRPr="00226A3F">
        <w:t>:</w:t>
      </w:r>
      <w:r>
        <w:t xml:space="preserve"> </w:t>
      </w:r>
    </w:p>
    <w:p w14:paraId="02655438" w14:textId="77777777" w:rsidR="00F76553" w:rsidRDefault="00F76553" w:rsidP="00F76553">
      <w:pPr>
        <w:pStyle w:val="XMLCode"/>
        <w:keepNext/>
        <w:keepLines/>
      </w:pPr>
    </w:p>
    <w:p w14:paraId="045CA484" w14:textId="77777777" w:rsidR="00F76553" w:rsidRPr="00DB0BEF" w:rsidRDefault="00F76553" w:rsidP="00F76553">
      <w:pPr>
        <w:pStyle w:val="XMLCode"/>
        <w:keepNext/>
        <w:keepLines/>
        <w:rPr>
          <w:b/>
          <w:bCs/>
          <w:color w:val="000000"/>
        </w:rPr>
      </w:pPr>
      <w:r w:rsidRPr="00927F2D">
        <w:t>&lt;?</w:t>
      </w:r>
      <w:r w:rsidRPr="00DB0BEF">
        <w:rPr>
          <w:color w:val="0000FF"/>
        </w:rPr>
        <w:t>xml</w:t>
      </w:r>
      <w:r w:rsidRPr="00DB0BEF">
        <w:rPr>
          <w:color w:val="000000"/>
        </w:rPr>
        <w:t xml:space="preserve"> </w:t>
      </w:r>
      <w:r w:rsidRPr="00DB0BEF">
        <w:t>version</w:t>
      </w:r>
      <w:r w:rsidRPr="00DB0BEF">
        <w:rPr>
          <w:color w:val="000000"/>
        </w:rPr>
        <w:t>=</w:t>
      </w:r>
      <w:r w:rsidR="00194316">
        <w:rPr>
          <w:b/>
          <w:bCs/>
          <w:color w:val="8000FF"/>
        </w:rPr>
        <w:t>"</w:t>
      </w:r>
      <w:r w:rsidRPr="00DB0BEF">
        <w:rPr>
          <w:b/>
          <w:bCs/>
          <w:color w:val="8000FF"/>
        </w:rPr>
        <w:t>1.0</w:t>
      </w:r>
      <w:r w:rsidR="00194316">
        <w:rPr>
          <w:b/>
          <w:bCs/>
          <w:color w:val="8000FF"/>
        </w:rPr>
        <w:t>"</w:t>
      </w:r>
      <w:r w:rsidRPr="00DB0BEF">
        <w:rPr>
          <w:color w:val="000000"/>
        </w:rPr>
        <w:t xml:space="preserve"> </w:t>
      </w:r>
      <w:r w:rsidRPr="00DB0BEF">
        <w:t>encoding</w:t>
      </w:r>
      <w:r w:rsidRPr="00DB0BEF">
        <w:rPr>
          <w:color w:val="000000"/>
        </w:rPr>
        <w:t>=</w:t>
      </w:r>
      <w:r w:rsidR="00194316">
        <w:rPr>
          <w:b/>
          <w:bCs/>
          <w:color w:val="8000FF"/>
        </w:rPr>
        <w:t>"</w:t>
      </w:r>
      <w:r w:rsidRPr="00DB0BEF">
        <w:rPr>
          <w:b/>
          <w:bCs/>
          <w:color w:val="8000FF"/>
        </w:rPr>
        <w:t>iso-8859-1</w:t>
      </w:r>
      <w:r w:rsidR="00194316">
        <w:rPr>
          <w:b/>
          <w:bCs/>
          <w:color w:val="8000FF"/>
        </w:rPr>
        <w:t>"</w:t>
      </w:r>
      <w:r w:rsidRPr="00DB0BEF">
        <w:rPr>
          <w:color w:val="000000"/>
        </w:rPr>
        <w:t xml:space="preserve"> </w:t>
      </w:r>
      <w:r w:rsidRPr="00DB0BEF">
        <w:t>standalone</w:t>
      </w:r>
      <w:r w:rsidRPr="00DB0BEF">
        <w:rPr>
          <w:color w:val="000000"/>
        </w:rPr>
        <w:t>=</w:t>
      </w:r>
      <w:r w:rsidR="00194316">
        <w:rPr>
          <w:b/>
          <w:bCs/>
          <w:color w:val="8000FF"/>
        </w:rPr>
        <w:t>"</w:t>
      </w:r>
      <w:r w:rsidRPr="00DB0BEF">
        <w:rPr>
          <w:b/>
          <w:bCs/>
          <w:color w:val="8000FF"/>
        </w:rPr>
        <w:t>no</w:t>
      </w:r>
      <w:r w:rsidR="00194316">
        <w:rPr>
          <w:b/>
          <w:bCs/>
          <w:color w:val="8000FF"/>
        </w:rPr>
        <w:t>"</w:t>
      </w:r>
      <w:r w:rsidRPr="00927F2D">
        <w:t>?&gt;</w:t>
      </w:r>
    </w:p>
    <w:p w14:paraId="712009F5" w14:textId="77777777" w:rsidR="00F76553" w:rsidRPr="00DB0BEF" w:rsidRDefault="00F76553" w:rsidP="00F76553">
      <w:pPr>
        <w:pStyle w:val="XMLCode"/>
        <w:keepNext/>
        <w:keepLines/>
        <w:rPr>
          <w:b/>
          <w:bCs/>
          <w:color w:val="000000"/>
        </w:rPr>
      </w:pPr>
      <w:r w:rsidRPr="00DB0BEF">
        <w:rPr>
          <w:color w:val="0000FF"/>
        </w:rPr>
        <w:t>&lt;</w:t>
      </w:r>
      <w:proofErr w:type="spellStart"/>
      <w:r w:rsidRPr="00DB0BEF">
        <w:rPr>
          <w:color w:val="0000FF"/>
        </w:rPr>
        <w:t>xmcf</w:t>
      </w:r>
      <w:proofErr w:type="spellEnd"/>
      <w:r w:rsidRPr="00DB0BEF">
        <w:rPr>
          <w:color w:val="000000"/>
        </w:rPr>
        <w:t xml:space="preserve"> </w:t>
      </w:r>
      <w:proofErr w:type="spellStart"/>
      <w:proofErr w:type="gramStart"/>
      <w:r w:rsidRPr="00DB0BEF">
        <w:t>xmlns:xsi</w:t>
      </w:r>
      <w:proofErr w:type="spellEnd"/>
      <w:proofErr w:type="gramEnd"/>
      <w:r w:rsidRPr="00DB0BEF">
        <w:rPr>
          <w:color w:val="000000"/>
        </w:rPr>
        <w:t>=</w:t>
      </w:r>
      <w:r w:rsidR="00194316">
        <w:rPr>
          <w:b/>
          <w:bCs/>
          <w:color w:val="8000FF"/>
        </w:rPr>
        <w:t>"</w:t>
      </w:r>
      <w:r w:rsidRPr="00DB0BEF">
        <w:rPr>
          <w:b/>
          <w:bCs/>
          <w:color w:val="8000FF"/>
        </w:rPr>
        <w:t>http://www.w3.org/2001/XMLSchema-instance</w:t>
      </w:r>
      <w:r w:rsidR="00194316">
        <w:rPr>
          <w:b/>
          <w:bCs/>
          <w:color w:val="8000FF"/>
        </w:rPr>
        <w:t>"</w:t>
      </w:r>
      <w:r w:rsidRPr="00DB0BEF">
        <w:rPr>
          <w:color w:val="000000"/>
        </w:rPr>
        <w:t xml:space="preserve"> </w:t>
      </w:r>
      <w:r>
        <w:rPr>
          <w:color w:val="000000"/>
        </w:rPr>
        <w:br/>
      </w:r>
      <w:r>
        <w:rPr>
          <w:b/>
          <w:bCs/>
          <w:color w:val="000000"/>
        </w:rPr>
        <w:t xml:space="preserve">   </w:t>
      </w:r>
      <w:proofErr w:type="spellStart"/>
      <w:r w:rsidRPr="00DB0BEF">
        <w:t>xsi:noNamespaceSchemaLocation</w:t>
      </w:r>
      <w:proofErr w:type="spellEnd"/>
      <w:r w:rsidRPr="00DB0BEF">
        <w:rPr>
          <w:color w:val="000000"/>
        </w:rPr>
        <w:t>=</w:t>
      </w:r>
      <w:r w:rsidR="00194316">
        <w:rPr>
          <w:b/>
          <w:bCs/>
          <w:color w:val="8000FF"/>
        </w:rPr>
        <w:t>"</w:t>
      </w:r>
      <w:r w:rsidR="009A3F31">
        <w:rPr>
          <w:b/>
          <w:bCs/>
          <w:color w:val="8000FF"/>
        </w:rPr>
        <w:t>xmcf_3_0_1.xsd</w:t>
      </w:r>
      <w:r w:rsidR="00194316">
        <w:rPr>
          <w:b/>
          <w:bCs/>
          <w:color w:val="8000FF"/>
        </w:rPr>
        <w:t>"</w:t>
      </w:r>
      <w:r w:rsidRPr="00DB0BEF">
        <w:rPr>
          <w:color w:val="0000FF"/>
        </w:rPr>
        <w:t>&gt;</w:t>
      </w:r>
    </w:p>
    <w:p w14:paraId="752B0110"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&lt;version&gt;</w:t>
      </w:r>
      <w:r w:rsidRPr="00DB0BEF">
        <w:rPr>
          <w:b/>
          <w:bCs/>
          <w:color w:val="000000"/>
        </w:rPr>
        <w:t xml:space="preserve"> </w:t>
      </w:r>
      <w:r w:rsidR="009A3F31">
        <w:t>3</w:t>
      </w:r>
      <w:r w:rsidR="009A3F31" w:rsidRPr="00BA120B">
        <w:t>.0.</w:t>
      </w:r>
      <w:r w:rsidR="009A3F31">
        <w:t>1</w:t>
      </w:r>
      <w:r w:rsidRPr="00DB0BEF">
        <w:rPr>
          <w:b/>
          <w:bCs/>
          <w:color w:val="000000"/>
        </w:rPr>
        <w:t xml:space="preserve"> </w:t>
      </w:r>
      <w:r w:rsidRPr="00DB0BEF">
        <w:rPr>
          <w:color w:val="0000FF"/>
        </w:rPr>
        <w:t>&lt;/version&gt;</w:t>
      </w:r>
    </w:p>
    <w:p w14:paraId="0DD4CAA9"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&lt;date&gt;</w:t>
      </w:r>
      <w:r w:rsidRPr="00DB0BEF">
        <w:rPr>
          <w:b/>
          <w:bCs/>
          <w:color w:val="000000"/>
        </w:rPr>
        <w:t xml:space="preserve"> 201</w:t>
      </w:r>
      <w:r>
        <w:rPr>
          <w:b/>
          <w:bCs/>
          <w:color w:val="000000"/>
        </w:rPr>
        <w:t>6</w:t>
      </w:r>
      <w:r w:rsidRPr="00DB0BEF">
        <w:rPr>
          <w:b/>
          <w:bCs/>
          <w:color w:val="000000"/>
        </w:rPr>
        <w:t>-</w:t>
      </w:r>
      <w:r>
        <w:rPr>
          <w:b/>
          <w:bCs/>
          <w:color w:val="000000"/>
        </w:rPr>
        <w:t>0</w:t>
      </w:r>
      <w:r w:rsidRPr="00DB0BEF">
        <w:rPr>
          <w:b/>
          <w:bCs/>
          <w:color w:val="000000"/>
        </w:rPr>
        <w:t>1-0</w:t>
      </w:r>
      <w:r>
        <w:rPr>
          <w:b/>
          <w:bCs/>
          <w:color w:val="000000"/>
        </w:rPr>
        <w:t>8</w:t>
      </w:r>
      <w:r w:rsidRPr="00DB0BEF">
        <w:rPr>
          <w:b/>
          <w:bCs/>
          <w:color w:val="000000"/>
        </w:rPr>
        <w:t xml:space="preserve"> </w:t>
      </w:r>
      <w:r w:rsidRPr="00DB0BEF">
        <w:rPr>
          <w:color w:val="0000FF"/>
        </w:rPr>
        <w:t>&lt;/date&gt;</w:t>
      </w:r>
    </w:p>
    <w:p w14:paraId="376F7502" w14:textId="77777777" w:rsidR="00F76553" w:rsidRPr="00573CF0" w:rsidRDefault="00F76553" w:rsidP="00F76553">
      <w:pPr>
        <w:pStyle w:val="XMLCode"/>
        <w:keepNext/>
        <w:keepLines/>
        <w:rPr>
          <w:color w:val="000000"/>
        </w:rPr>
      </w:pPr>
      <w:r>
        <w:rPr>
          <w:color w:val="000000"/>
        </w:rPr>
        <w:t xml:space="preserve">   </w:t>
      </w:r>
      <w:r w:rsidRPr="00C43F7A">
        <w:rPr>
          <w:color w:val="0000FF"/>
        </w:rPr>
        <w:t>&lt;</w:t>
      </w:r>
      <w:proofErr w:type="gramStart"/>
      <w:r w:rsidRPr="00C43F7A">
        <w:rPr>
          <w:color w:val="0000FF"/>
        </w:rPr>
        <w:t>units</w:t>
      </w:r>
      <w:proofErr w:type="gramEnd"/>
      <w:r w:rsidRPr="00C43F7A">
        <w:t xml:space="preserve"> length=</w:t>
      </w:r>
      <w:r w:rsidR="00194316">
        <w:rPr>
          <w:color w:val="8000FF"/>
        </w:rPr>
        <w:t>"</w:t>
      </w:r>
      <w:r w:rsidRPr="00C43F7A">
        <w:rPr>
          <w:color w:val="8000FF"/>
        </w:rPr>
        <w:t>mm</w:t>
      </w:r>
      <w:r w:rsidR="00194316">
        <w:rPr>
          <w:color w:val="8000FF"/>
        </w:rPr>
        <w:t>"</w:t>
      </w:r>
      <w:r w:rsidRPr="00C43F7A">
        <w:t xml:space="preserve"> angle=</w:t>
      </w:r>
      <w:r w:rsidR="00194316">
        <w:rPr>
          <w:color w:val="8000FF"/>
        </w:rPr>
        <w:t>"</w:t>
      </w:r>
      <w:r w:rsidR="001C7DB1">
        <w:rPr>
          <w:color w:val="8000FF"/>
        </w:rPr>
        <w:t>deg</w:t>
      </w:r>
      <w:r w:rsidR="00194316">
        <w:rPr>
          <w:color w:val="8000FF"/>
        </w:rPr>
        <w:t>"</w:t>
      </w:r>
      <w:r w:rsidRPr="00C43F7A">
        <w:t xml:space="preserve"> mass=</w:t>
      </w:r>
      <w:r w:rsidR="00194316">
        <w:rPr>
          <w:color w:val="8000FF"/>
        </w:rPr>
        <w:t>"</w:t>
      </w:r>
      <w:r w:rsidRPr="00C43F7A">
        <w:rPr>
          <w:color w:val="8000FF"/>
        </w:rPr>
        <w:t>kg</w:t>
      </w:r>
      <w:r w:rsidR="00194316">
        <w:rPr>
          <w:color w:val="8000FF"/>
        </w:rPr>
        <w:t>"</w:t>
      </w:r>
      <w:r w:rsidRPr="00C43F7A">
        <w:t xml:space="preserve"> force=</w:t>
      </w:r>
      <w:r w:rsidR="00194316">
        <w:rPr>
          <w:color w:val="8000FF"/>
        </w:rPr>
        <w:t>"</w:t>
      </w:r>
      <w:r w:rsidRPr="00C43F7A">
        <w:rPr>
          <w:color w:val="8000FF"/>
        </w:rPr>
        <w:t>N</w:t>
      </w:r>
      <w:r w:rsidR="00194316">
        <w:rPr>
          <w:color w:val="8000FF"/>
        </w:rPr>
        <w:t>"</w:t>
      </w:r>
      <w:r w:rsidRPr="00C43F7A">
        <w:t xml:space="preserve"> torque=</w:t>
      </w:r>
      <w:r w:rsidR="00194316">
        <w:rPr>
          <w:color w:val="8000FF"/>
        </w:rPr>
        <w:t>"</w:t>
      </w:r>
      <w:r w:rsidRPr="00C43F7A">
        <w:rPr>
          <w:color w:val="8000FF"/>
        </w:rPr>
        <w:t>Nm</w:t>
      </w:r>
      <w:r w:rsidR="00194316">
        <w:rPr>
          <w:color w:val="8000FF"/>
        </w:rPr>
        <w:t>"</w:t>
      </w:r>
      <w:r w:rsidRPr="00C43F7A">
        <w:t xml:space="preserve"> time=</w:t>
      </w:r>
      <w:r w:rsidR="00194316">
        <w:rPr>
          <w:color w:val="8000FF"/>
        </w:rPr>
        <w:t>"</w:t>
      </w:r>
      <w:r w:rsidRPr="00C43F7A">
        <w:rPr>
          <w:color w:val="8000FF"/>
        </w:rPr>
        <w:t>s</w:t>
      </w:r>
      <w:r w:rsidR="00194316">
        <w:rPr>
          <w:color w:val="8000FF"/>
        </w:rPr>
        <w:t>"</w:t>
      </w:r>
      <w:r w:rsidR="009B14F3">
        <w:rPr>
          <w:color w:val="8000FF"/>
        </w:rPr>
        <w:t>/</w:t>
      </w:r>
      <w:r w:rsidRPr="00C43F7A">
        <w:rPr>
          <w:color w:val="0000FF"/>
        </w:rPr>
        <w:t>&gt;</w:t>
      </w:r>
    </w:p>
    <w:p w14:paraId="49E8AFBC"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&lt;connection_group</w:t>
      </w:r>
      <w:r w:rsidRPr="00DB0BEF">
        <w:rPr>
          <w:color w:val="000000"/>
        </w:rPr>
        <w:t xml:space="preserve"> </w:t>
      </w:r>
      <w:r w:rsidRPr="00DB0BEF">
        <w:t>id</w:t>
      </w:r>
      <w:r w:rsidRPr="00DB0BEF">
        <w:rPr>
          <w:color w:val="000000"/>
        </w:rPr>
        <w:t>=</w:t>
      </w:r>
      <w:r w:rsidR="00194316">
        <w:rPr>
          <w:b/>
          <w:bCs/>
          <w:color w:val="8000FF"/>
        </w:rPr>
        <w:t>"</w:t>
      </w:r>
      <w:r w:rsidRPr="00DB0BEF">
        <w:rPr>
          <w:b/>
          <w:bCs/>
          <w:color w:val="8000FF"/>
        </w:rPr>
        <w:t>1</w:t>
      </w:r>
      <w:r w:rsidR="00194316">
        <w:rPr>
          <w:b/>
          <w:bCs/>
          <w:color w:val="8000FF"/>
        </w:rPr>
        <w:t>"</w:t>
      </w:r>
      <w:r w:rsidRPr="00DB0BEF">
        <w:rPr>
          <w:color w:val="0000FF"/>
        </w:rPr>
        <w:t>&gt;</w:t>
      </w:r>
    </w:p>
    <w:p w14:paraId="7EAA893F"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&lt;connected_to&gt;</w:t>
      </w:r>
    </w:p>
    <w:p w14:paraId="6F6040CD"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sidRPr="00DB0BEF">
        <w:rPr>
          <w:b/>
          <w:bCs/>
          <w:color w:val="8000FF"/>
        </w:rPr>
        <w:t>1</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PART_7000400</w:t>
      </w:r>
      <w:r w:rsidR="00194316">
        <w:rPr>
          <w:b/>
          <w:bCs/>
          <w:color w:val="8000FF"/>
        </w:rPr>
        <w:t>"</w:t>
      </w:r>
      <w:r w:rsidR="00862882">
        <w:rPr>
          <w:b/>
          <w:bCs/>
          <w:color w:val="8000FF"/>
        </w:rPr>
        <w:t>/</w:t>
      </w:r>
      <w:r w:rsidRPr="00DB0BEF">
        <w:rPr>
          <w:color w:val="0000FF"/>
        </w:rPr>
        <w:t>&gt;</w:t>
      </w:r>
    </w:p>
    <w:p w14:paraId="5AA2EFAF"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sidRPr="00DB0BEF">
        <w:rPr>
          <w:b/>
          <w:bCs/>
          <w:color w:val="8000FF"/>
        </w:rPr>
        <w:t>2</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PART_7100100</w:t>
      </w:r>
      <w:r w:rsidR="00194316">
        <w:rPr>
          <w:b/>
          <w:bCs/>
          <w:color w:val="8000FF"/>
        </w:rPr>
        <w:t>"</w:t>
      </w:r>
      <w:r w:rsidR="00862882">
        <w:rPr>
          <w:b/>
          <w:bCs/>
          <w:color w:val="8000FF"/>
        </w:rPr>
        <w:t>/</w:t>
      </w:r>
      <w:r w:rsidRPr="00DB0BEF">
        <w:rPr>
          <w:color w:val="0000FF"/>
        </w:rPr>
        <w:t>&gt;</w:t>
      </w:r>
    </w:p>
    <w:p w14:paraId="37D1E61D"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sidRPr="00DB0BEF">
        <w:rPr>
          <w:b/>
          <w:bCs/>
          <w:color w:val="8000FF"/>
        </w:rPr>
        <w:t>5</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PART_5000300</w:t>
      </w:r>
      <w:r w:rsidR="00194316">
        <w:rPr>
          <w:b/>
          <w:bCs/>
          <w:color w:val="8000FF"/>
        </w:rPr>
        <w:t>"</w:t>
      </w:r>
      <w:r w:rsidR="00862882">
        <w:rPr>
          <w:b/>
          <w:bCs/>
          <w:color w:val="8000FF"/>
        </w:rPr>
        <w:t>/</w:t>
      </w:r>
      <w:r w:rsidRPr="00DB0BEF">
        <w:rPr>
          <w:color w:val="0000FF"/>
        </w:rPr>
        <w:t>&gt;</w:t>
      </w:r>
    </w:p>
    <w:p w14:paraId="0A75C2B3"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Pr>
          <w:b/>
          <w:bCs/>
          <w:color w:val="8000FF"/>
        </w:rPr>
        <w:t>6</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PART_5000</w:t>
      </w:r>
      <w:r>
        <w:rPr>
          <w:b/>
          <w:bCs/>
          <w:color w:val="8000FF"/>
        </w:rPr>
        <w:t>8</w:t>
      </w:r>
      <w:r w:rsidRPr="00DB0BEF">
        <w:rPr>
          <w:b/>
          <w:bCs/>
          <w:color w:val="8000FF"/>
        </w:rPr>
        <w:t>00</w:t>
      </w:r>
      <w:r w:rsidR="00194316">
        <w:rPr>
          <w:b/>
          <w:bCs/>
          <w:color w:val="8000FF"/>
        </w:rPr>
        <w:t>"</w:t>
      </w:r>
      <w:r w:rsidR="00862882">
        <w:rPr>
          <w:b/>
          <w:bCs/>
          <w:color w:val="8000FF"/>
        </w:rPr>
        <w:t>/</w:t>
      </w:r>
      <w:r w:rsidRPr="00DB0BEF">
        <w:rPr>
          <w:color w:val="0000FF"/>
        </w:rPr>
        <w:t>&gt;</w:t>
      </w:r>
    </w:p>
    <w:p w14:paraId="62BB1089"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&lt;/connected_to&gt;</w:t>
      </w:r>
    </w:p>
    <w:p w14:paraId="3D764ADC"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w:t>
      </w:r>
      <w:proofErr w:type="spellStart"/>
      <w:r w:rsidRPr="00DB0BEF">
        <w:rPr>
          <w:color w:val="0000FF"/>
        </w:rPr>
        <w:t>connection_list</w:t>
      </w:r>
      <w:proofErr w:type="spellEnd"/>
      <w:r w:rsidRPr="00DB0BEF">
        <w:rPr>
          <w:color w:val="0000FF"/>
        </w:rPr>
        <w:t>&gt;</w:t>
      </w:r>
    </w:p>
    <w:p w14:paraId="7E22B3C2"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&lt;connection_0d</w:t>
      </w:r>
      <w:r w:rsidRPr="00DB0BEF">
        <w:rPr>
          <w:color w:val="000000"/>
        </w:rPr>
        <w:t xml:space="preserve"> </w:t>
      </w:r>
      <w:r w:rsidRPr="00DB0BEF">
        <w:t>label</w:t>
      </w:r>
      <w:r w:rsidRPr="00DB0BEF">
        <w:rPr>
          <w:color w:val="000000"/>
        </w:rPr>
        <w:t>=</w:t>
      </w:r>
      <w:r w:rsidR="00194316">
        <w:rPr>
          <w:b/>
          <w:bCs/>
          <w:color w:val="8000FF"/>
        </w:rPr>
        <w:t>"</w:t>
      </w:r>
      <w:r w:rsidR="00CC7960">
        <w:rPr>
          <w:b/>
          <w:bCs/>
          <w:color w:val="8000FF"/>
        </w:rPr>
        <w:t>BOLT_</w:t>
      </w:r>
      <w:r w:rsidRPr="00DB0BEF">
        <w:rPr>
          <w:b/>
          <w:bCs/>
          <w:color w:val="8000FF"/>
        </w:rPr>
        <w:t>135</w:t>
      </w:r>
      <w:r w:rsidR="00194316">
        <w:rPr>
          <w:b/>
          <w:bCs/>
          <w:color w:val="8000FF"/>
        </w:rPr>
        <w:t>"</w:t>
      </w:r>
      <w:r w:rsidRPr="00DB0BEF">
        <w:rPr>
          <w:color w:val="0000FF"/>
        </w:rPr>
        <w:t>&gt;</w:t>
      </w:r>
      <w:r w:rsidRPr="00DB0BEF">
        <w:rPr>
          <w:b/>
          <w:bCs/>
          <w:color w:val="000000"/>
        </w:rPr>
        <w:t xml:space="preserve">   </w:t>
      </w:r>
      <w:proofErr w:type="gramStart"/>
      <w:r w:rsidRPr="00E019D4">
        <w:rPr>
          <w:color w:val="008000"/>
          <w:u w:val="single"/>
        </w:rPr>
        <w:t>&lt;!--</w:t>
      </w:r>
      <w:proofErr w:type="gramEnd"/>
      <w:r w:rsidRPr="00E019D4">
        <w:rPr>
          <w:color w:val="008000"/>
          <w:u w:val="single"/>
        </w:rPr>
        <w:t xml:space="preserve"> bolt with washers --&gt;</w:t>
      </w:r>
    </w:p>
    <w:p w14:paraId="14571184"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&lt;loc&gt;</w:t>
      </w:r>
      <w:r w:rsidRPr="00DB0BEF">
        <w:rPr>
          <w:b/>
          <w:bCs/>
          <w:color w:val="000000"/>
        </w:rPr>
        <w:t xml:space="preserve"> 84 60 10 </w:t>
      </w:r>
      <w:r w:rsidRPr="00DB0BEF">
        <w:rPr>
          <w:color w:val="0000FF"/>
        </w:rPr>
        <w:t>&lt;/loc&gt;</w:t>
      </w:r>
    </w:p>
    <w:p w14:paraId="6B47A820" w14:textId="77777777" w:rsidR="00176129" w:rsidRDefault="00F76553" w:rsidP="006521D4">
      <w:pPr>
        <w:pStyle w:val="XMLCode"/>
        <w:keepLines/>
        <w:rPr>
          <w:ins w:id="1615" w:author="nick" w:date="2019-12-19T21:41:00Z"/>
          <w:b/>
          <w:bCs/>
          <w:color w:val="8000FF"/>
        </w:rPr>
      </w:pPr>
      <w:r>
        <w:rPr>
          <w:b/>
          <w:bCs/>
          <w:color w:val="000000"/>
        </w:rPr>
        <w:t xml:space="preserve">        </w:t>
      </w:r>
      <w:r w:rsidRPr="00DB0BEF">
        <w:rPr>
          <w:b/>
          <w:bCs/>
          <w:color w:val="000000"/>
        </w:rPr>
        <w:t xml:space="preserve"> </w:t>
      </w:r>
      <w:r>
        <w:rPr>
          <w:b/>
          <w:bCs/>
          <w:color w:val="000000"/>
        </w:rPr>
        <w:t xml:space="preserve">   </w:t>
      </w:r>
      <w:r w:rsidRPr="00DB0BEF">
        <w:rPr>
          <w:color w:val="008000"/>
        </w:rPr>
        <w:t xml:space="preserve">&lt;!-- Friction </w:t>
      </w:r>
      <w:del w:id="1616" w:author="nick" w:date="2019-12-19T21:42:00Z">
        <w:r w:rsidDel="00176129">
          <w:rPr>
            <w:color w:val="008000"/>
          </w:rPr>
          <w:delText xml:space="preserve">is </w:delText>
        </w:r>
      </w:del>
      <w:ins w:id="1617" w:author="nick" w:date="2019-12-19T21:42:00Z">
        <w:r w:rsidR="00176129">
          <w:rPr>
            <w:color w:val="008000"/>
          </w:rPr>
          <w:t xml:space="preserve">between </w:t>
        </w:r>
      </w:ins>
      <w:r w:rsidR="00194316">
        <w:rPr>
          <w:color w:val="008000"/>
        </w:rPr>
        <w:t>"</w:t>
      </w:r>
      <w:r w:rsidRPr="00DB0BEF">
        <w:rPr>
          <w:color w:val="008000"/>
        </w:rPr>
        <w:t>head to washer</w:t>
      </w:r>
      <w:r w:rsidR="00194316">
        <w:rPr>
          <w:color w:val="008000"/>
        </w:rPr>
        <w:t>"</w:t>
      </w:r>
      <w:ins w:id="1618" w:author="nick" w:date="2019-12-19T21:42:00Z">
        <w:r w:rsidR="00176129">
          <w:rPr>
            <w:color w:val="008000"/>
          </w:rPr>
          <w:t xml:space="preserve"> and "</w:t>
        </w:r>
        <w:r w:rsidR="00176129" w:rsidRPr="00176129">
          <w:rPr>
            <w:color w:val="008000"/>
          </w:rPr>
          <w:t xml:space="preserve"> </w:t>
        </w:r>
        <w:r w:rsidR="00176129" w:rsidRPr="00DB0BEF">
          <w:rPr>
            <w:color w:val="008000"/>
          </w:rPr>
          <w:t>thread</w:t>
        </w:r>
        <w:r w:rsidR="00176129">
          <w:rPr>
            <w:color w:val="008000"/>
          </w:rPr>
          <w:t xml:space="preserve"> and nut "</w:t>
        </w:r>
      </w:ins>
      <w:r>
        <w:rPr>
          <w:color w:val="008000"/>
        </w:rPr>
        <w:t>:</w:t>
      </w:r>
      <w:r w:rsidRPr="00DB0BEF">
        <w:rPr>
          <w:color w:val="008000"/>
        </w:rPr>
        <w:t xml:space="preserve"> --&gt;</w:t>
      </w:r>
      <w:r>
        <w:rPr>
          <w:color w:val="000000"/>
        </w:rPr>
        <w:br/>
      </w:r>
      <w:r>
        <w:rPr>
          <w:b/>
          <w:bCs/>
          <w:color w:val="000000"/>
        </w:rPr>
        <w:t xml:space="preserve">            </w:t>
      </w:r>
      <w:r w:rsidR="00862882">
        <w:rPr>
          <w:b/>
          <w:bCs/>
          <w:color w:val="000000"/>
        </w:rPr>
        <w:t xml:space="preserve"> </w:t>
      </w:r>
      <w:r w:rsidRPr="00DB0BEF">
        <w:rPr>
          <w:color w:val="0000FF"/>
        </w:rPr>
        <w:t>&lt;</w:t>
      </w:r>
      <w:proofErr w:type="spellStart"/>
      <w:r w:rsidRPr="00DB0BEF">
        <w:rPr>
          <w:color w:val="0000FF"/>
        </w:rPr>
        <w:t>threaded_connection</w:t>
      </w:r>
      <w:proofErr w:type="spellEnd"/>
      <w:r w:rsidRPr="00DB0BEF">
        <w:rPr>
          <w:color w:val="000000"/>
        </w:rPr>
        <w:t xml:space="preserve"> </w:t>
      </w:r>
      <w:r>
        <w:t>diameter</w:t>
      </w:r>
      <w:r w:rsidRPr="00DB0BEF">
        <w:rPr>
          <w:color w:val="000000"/>
        </w:rPr>
        <w:t>=</w:t>
      </w:r>
      <w:r w:rsidR="00194316">
        <w:rPr>
          <w:b/>
          <w:bCs/>
          <w:color w:val="8000FF"/>
        </w:rPr>
        <w:t>"</w:t>
      </w:r>
      <w:r>
        <w:rPr>
          <w:b/>
          <w:bCs/>
          <w:color w:val="8000FF"/>
        </w:rPr>
        <w:t>1</w:t>
      </w:r>
      <w:r w:rsidRPr="00DB0BEF">
        <w:rPr>
          <w:b/>
          <w:bCs/>
          <w:color w:val="8000FF"/>
        </w:rPr>
        <w:t>0</w:t>
      </w:r>
      <w:r w:rsidR="00194316">
        <w:rPr>
          <w:b/>
          <w:bCs/>
          <w:color w:val="8000FF"/>
        </w:rPr>
        <w:t>"</w:t>
      </w:r>
      <w:r w:rsidRPr="00DB0BEF">
        <w:rPr>
          <w:color w:val="000000"/>
        </w:rPr>
        <w:t xml:space="preserve"> </w:t>
      </w:r>
      <w:r w:rsidRPr="00DB0BEF">
        <w:t>length</w:t>
      </w:r>
      <w:r w:rsidRPr="00DB0BEF">
        <w:rPr>
          <w:color w:val="000000"/>
        </w:rPr>
        <w:t>=</w:t>
      </w:r>
      <w:r w:rsidR="00194316">
        <w:rPr>
          <w:b/>
          <w:bCs/>
          <w:color w:val="8000FF"/>
        </w:rPr>
        <w:t>"</w:t>
      </w:r>
      <w:r w:rsidRPr="00DB0BEF">
        <w:rPr>
          <w:b/>
          <w:bCs/>
          <w:color w:val="8000FF"/>
        </w:rPr>
        <w:t>50</w:t>
      </w:r>
      <w:r w:rsidR="00194316">
        <w:rPr>
          <w:b/>
          <w:bCs/>
          <w:color w:val="8000FF"/>
        </w:rPr>
        <w:t>"</w:t>
      </w:r>
      <w:r w:rsidRPr="00DB0BEF">
        <w:rPr>
          <w:color w:val="000000"/>
        </w:rPr>
        <w:t xml:space="preserve"> </w:t>
      </w:r>
      <w:proofErr w:type="spellStart"/>
      <w:r>
        <w:rPr>
          <w:color w:val="000000"/>
        </w:rPr>
        <w:t>thread_</w:t>
      </w:r>
      <w:r w:rsidRPr="00DB0BEF">
        <w:t>length</w:t>
      </w:r>
      <w:proofErr w:type="spellEnd"/>
      <w:r w:rsidRPr="00DB0BEF">
        <w:rPr>
          <w:color w:val="000000"/>
        </w:rPr>
        <w:t>=</w:t>
      </w:r>
      <w:r w:rsidR="00194316">
        <w:rPr>
          <w:b/>
          <w:bCs/>
          <w:color w:val="8000FF"/>
        </w:rPr>
        <w:t>"</w:t>
      </w:r>
      <w:r>
        <w:rPr>
          <w:b/>
          <w:bCs/>
          <w:color w:val="8000FF"/>
        </w:rPr>
        <w:t>26</w:t>
      </w:r>
      <w:r w:rsidR="00194316">
        <w:rPr>
          <w:b/>
          <w:bCs/>
          <w:color w:val="8000FF"/>
        </w:rPr>
        <w:t>"</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proofErr w:type="spellStart"/>
      <w:r>
        <w:t>head_diameter</w:t>
      </w:r>
      <w:proofErr w:type="spellEnd"/>
      <w:r w:rsidRPr="00DB0BEF">
        <w:rPr>
          <w:color w:val="000000"/>
        </w:rPr>
        <w:t>=</w:t>
      </w:r>
      <w:r w:rsidR="00194316">
        <w:rPr>
          <w:b/>
          <w:bCs/>
          <w:color w:val="8000FF"/>
        </w:rPr>
        <w:t>"</w:t>
      </w:r>
      <w:r>
        <w:rPr>
          <w:b/>
          <w:bCs/>
          <w:color w:val="8000FF"/>
        </w:rPr>
        <w:t>16</w:t>
      </w:r>
      <w:r w:rsidR="00194316">
        <w:rPr>
          <w:b/>
          <w:bCs/>
          <w:color w:val="8000FF"/>
        </w:rPr>
        <w:t>"</w:t>
      </w:r>
      <w:r w:rsidRPr="00DB0BEF">
        <w:rPr>
          <w:color w:val="000000"/>
        </w:rPr>
        <w:t xml:space="preserve"> </w:t>
      </w:r>
      <w:proofErr w:type="spellStart"/>
      <w:r>
        <w:t>head_height</w:t>
      </w:r>
      <w:proofErr w:type="spellEnd"/>
      <w:r w:rsidRPr="00DB0BEF">
        <w:rPr>
          <w:color w:val="000000"/>
        </w:rPr>
        <w:t>=</w:t>
      </w:r>
      <w:r w:rsidR="00194316">
        <w:rPr>
          <w:b/>
          <w:bCs/>
          <w:color w:val="8000FF"/>
        </w:rPr>
        <w:t>"</w:t>
      </w:r>
      <w:r>
        <w:rPr>
          <w:b/>
          <w:bCs/>
          <w:color w:val="8000FF"/>
        </w:rPr>
        <w:t>6.4</w:t>
      </w:r>
      <w:r w:rsidR="00194316">
        <w:rPr>
          <w:b/>
          <w:bCs/>
          <w:color w:val="8000FF"/>
        </w:rPr>
        <w:t>"</w:t>
      </w:r>
      <w:r w:rsidRPr="00DB0BEF">
        <w:rPr>
          <w:color w:val="000000"/>
        </w:rPr>
        <w:t xml:space="preserve"> </w:t>
      </w:r>
      <w:proofErr w:type="spellStart"/>
      <w:r>
        <w:t>head_type</w:t>
      </w:r>
      <w:proofErr w:type="spellEnd"/>
      <w:r w:rsidRPr="00DB0BEF">
        <w:rPr>
          <w:color w:val="000000"/>
        </w:rPr>
        <w:t>=</w:t>
      </w:r>
      <w:r w:rsidR="00194316">
        <w:rPr>
          <w:b/>
          <w:bCs/>
          <w:color w:val="8000FF"/>
        </w:rPr>
        <w:t>"</w:t>
      </w:r>
      <w:r>
        <w:rPr>
          <w:b/>
          <w:bCs/>
          <w:color w:val="8000FF"/>
        </w:rPr>
        <w:t>hexagonal</w:t>
      </w:r>
      <w:r w:rsidR="00194316">
        <w:rPr>
          <w:b/>
          <w:bCs/>
          <w:color w:val="8000FF"/>
        </w:rPr>
        <w:t>"</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proofErr w:type="spellStart"/>
      <w:r>
        <w:t>sink_size</w:t>
      </w:r>
      <w:proofErr w:type="spellEnd"/>
      <w:r w:rsidRPr="00DB0BEF">
        <w:rPr>
          <w:color w:val="000000"/>
        </w:rPr>
        <w:t>=</w:t>
      </w:r>
      <w:r w:rsidR="00194316">
        <w:rPr>
          <w:b/>
          <w:bCs/>
          <w:color w:val="8000FF"/>
        </w:rPr>
        <w:t>"</w:t>
      </w:r>
      <w:r>
        <w:rPr>
          <w:b/>
          <w:bCs/>
          <w:color w:val="8000FF"/>
        </w:rPr>
        <w:t>0</w:t>
      </w:r>
      <w:r w:rsidR="00194316">
        <w:rPr>
          <w:b/>
          <w:bCs/>
          <w:color w:val="8000FF"/>
        </w:rPr>
        <w:t>"</w:t>
      </w:r>
      <w:r w:rsidRPr="00DB0BEF">
        <w:rPr>
          <w:color w:val="000000"/>
        </w:rPr>
        <w:t xml:space="preserve"> </w:t>
      </w:r>
      <w:r>
        <w:t>pitch</w:t>
      </w:r>
      <w:r w:rsidRPr="00DB0BEF">
        <w:rPr>
          <w:color w:val="000000"/>
        </w:rPr>
        <w:t>=</w:t>
      </w:r>
      <w:r w:rsidR="00194316">
        <w:rPr>
          <w:b/>
          <w:bCs/>
          <w:color w:val="8000FF"/>
        </w:rPr>
        <w:t>"</w:t>
      </w:r>
      <w:r>
        <w:rPr>
          <w:b/>
          <w:bCs/>
          <w:color w:val="8000FF"/>
        </w:rPr>
        <w:t>0.75</w:t>
      </w:r>
      <w:r w:rsidR="00194316">
        <w:rPr>
          <w:b/>
          <w:bCs/>
          <w:color w:val="8000FF"/>
        </w:rPr>
        <w:t>"</w:t>
      </w:r>
      <w:r>
        <w:rPr>
          <w:b/>
          <w:bCs/>
          <w:color w:val="8000FF"/>
        </w:rPr>
        <w:t xml:space="preserve"> </w:t>
      </w:r>
      <w:r w:rsidR="009D6650" w:rsidRPr="009D6650">
        <w:t>lead=</w:t>
      </w:r>
      <w:r w:rsidR="00194316">
        <w:rPr>
          <w:b/>
          <w:bCs/>
          <w:color w:val="8000FF"/>
        </w:rPr>
        <w:t>"</w:t>
      </w:r>
      <w:r w:rsidR="009D6650">
        <w:rPr>
          <w:b/>
          <w:bCs/>
          <w:color w:val="8000FF"/>
        </w:rPr>
        <w:t>1.5</w:t>
      </w:r>
      <w:r w:rsidR="00194316">
        <w:rPr>
          <w:b/>
          <w:bCs/>
          <w:color w:val="8000FF"/>
        </w:rPr>
        <w:t>"</w:t>
      </w:r>
      <w:r>
        <w:rPr>
          <w:color w:val="000000"/>
        </w:rPr>
        <w:br/>
      </w:r>
      <w:r>
        <w:rPr>
          <w:b/>
          <w:bCs/>
          <w:color w:val="000000"/>
        </w:rPr>
        <w:t xml:space="preserve">        </w:t>
      </w:r>
      <w:r w:rsidRPr="00DB0BEF">
        <w:rPr>
          <w:b/>
          <w:bCs/>
          <w:color w:val="000000"/>
        </w:rPr>
        <w:t xml:space="preserve"> </w:t>
      </w:r>
      <w:r>
        <w:rPr>
          <w:b/>
          <w:bCs/>
          <w:color w:val="000000"/>
        </w:rPr>
        <w:t xml:space="preserve">      </w:t>
      </w:r>
      <w:r w:rsidR="008E18BC">
        <w:rPr>
          <w:b/>
          <w:bCs/>
          <w:color w:val="000000"/>
        </w:rPr>
        <w:t>torque=</w:t>
      </w:r>
      <w:r w:rsidR="00194316">
        <w:rPr>
          <w:b/>
          <w:bCs/>
          <w:color w:val="8000FF"/>
        </w:rPr>
        <w:t>"</w:t>
      </w:r>
      <w:r w:rsidR="008E18BC">
        <w:rPr>
          <w:b/>
          <w:bCs/>
          <w:color w:val="8000FF"/>
        </w:rPr>
        <w:t>20</w:t>
      </w:r>
      <w:r w:rsidR="00194316">
        <w:rPr>
          <w:b/>
          <w:bCs/>
          <w:color w:val="8000FF"/>
        </w:rPr>
        <w:t>"</w:t>
      </w:r>
      <w:r w:rsidR="008E18BC">
        <w:rPr>
          <w:b/>
          <w:bCs/>
          <w:color w:val="8000FF"/>
        </w:rPr>
        <w:t xml:space="preserve"> </w:t>
      </w:r>
      <w:r w:rsidR="008E18BC">
        <w:rPr>
          <w:b/>
          <w:bCs/>
          <w:color w:val="000000"/>
        </w:rPr>
        <w:t>angle=</w:t>
      </w:r>
      <w:r w:rsidR="00194316">
        <w:rPr>
          <w:b/>
          <w:bCs/>
          <w:color w:val="8000FF"/>
        </w:rPr>
        <w:t>"</w:t>
      </w:r>
      <w:r w:rsidR="008E18BC">
        <w:rPr>
          <w:b/>
          <w:bCs/>
          <w:color w:val="8000FF"/>
        </w:rPr>
        <w:t>35</w:t>
      </w:r>
      <w:r w:rsidR="00194316">
        <w:rPr>
          <w:b/>
          <w:bCs/>
          <w:color w:val="8000FF"/>
        </w:rPr>
        <w:t>"</w:t>
      </w:r>
      <w:r w:rsidR="008E18BC">
        <w:rPr>
          <w:b/>
          <w:bCs/>
          <w:color w:val="000000"/>
        </w:rPr>
        <w:t xml:space="preserve"> </w:t>
      </w:r>
      <w:r>
        <w:t>pretension</w:t>
      </w:r>
      <w:r w:rsidRPr="00DB0BEF">
        <w:rPr>
          <w:color w:val="000000"/>
        </w:rPr>
        <w:t>=</w:t>
      </w:r>
      <w:r w:rsidR="00194316">
        <w:rPr>
          <w:b/>
          <w:bCs/>
          <w:color w:val="8000FF"/>
        </w:rPr>
        <w:t>"</w:t>
      </w:r>
      <w:r>
        <w:rPr>
          <w:b/>
          <w:bCs/>
          <w:color w:val="8000FF"/>
        </w:rPr>
        <w:t>180</w:t>
      </w:r>
      <w:r w:rsidR="00194316">
        <w:rPr>
          <w:b/>
          <w:bCs/>
          <w:color w:val="8000FF"/>
        </w:rPr>
        <w:t>"</w:t>
      </w:r>
      <w:r>
        <w:rPr>
          <w:b/>
          <w:bCs/>
          <w:color w:val="8000FF"/>
        </w:rPr>
        <w:t xml:space="preserve"> </w:t>
      </w:r>
      <w:r>
        <w:rPr>
          <w:color w:val="000000"/>
        </w:rPr>
        <w:br/>
        <w:t xml:space="preserve">               </w:t>
      </w:r>
      <w:proofErr w:type="spellStart"/>
      <w:r w:rsidRPr="00DB0BEF">
        <w:t>static_friction</w:t>
      </w:r>
      <w:proofErr w:type="spellEnd"/>
      <w:r w:rsidRPr="00DB0BEF">
        <w:rPr>
          <w:color w:val="000000"/>
        </w:rPr>
        <w:t>=</w:t>
      </w:r>
      <w:r w:rsidR="00194316">
        <w:rPr>
          <w:b/>
          <w:bCs/>
          <w:color w:val="8000FF"/>
        </w:rPr>
        <w:t>"</w:t>
      </w:r>
      <w:r w:rsidRPr="00DB0BEF">
        <w:rPr>
          <w:b/>
          <w:bCs/>
          <w:color w:val="8000FF"/>
        </w:rPr>
        <w:t>0.8</w:t>
      </w:r>
      <w:r w:rsidR="00194316">
        <w:rPr>
          <w:b/>
          <w:bCs/>
          <w:color w:val="8000FF"/>
        </w:rPr>
        <w:t>"</w:t>
      </w:r>
      <w:r w:rsidRPr="00DB0BEF">
        <w:rPr>
          <w:color w:val="000000"/>
        </w:rPr>
        <w:t xml:space="preserve"> </w:t>
      </w:r>
      <w:proofErr w:type="spellStart"/>
      <w:r>
        <w:t>kine</w:t>
      </w:r>
      <w:r w:rsidRPr="00DB0BEF">
        <w:t>tic_friction</w:t>
      </w:r>
      <w:proofErr w:type="spellEnd"/>
      <w:r w:rsidRPr="00DB0BEF">
        <w:rPr>
          <w:color w:val="000000"/>
        </w:rPr>
        <w:t>=</w:t>
      </w:r>
      <w:r w:rsidR="00194316">
        <w:rPr>
          <w:b/>
          <w:bCs/>
          <w:color w:val="8000FF"/>
        </w:rPr>
        <w:t>"</w:t>
      </w:r>
      <w:r w:rsidRPr="00DB0BEF">
        <w:rPr>
          <w:b/>
          <w:bCs/>
          <w:color w:val="8000FF"/>
        </w:rPr>
        <w:t>0.</w:t>
      </w:r>
      <w:r>
        <w:rPr>
          <w:b/>
          <w:bCs/>
          <w:color w:val="8000FF"/>
        </w:rPr>
        <w:t>6</w:t>
      </w:r>
      <w:r w:rsidR="00194316">
        <w:rPr>
          <w:b/>
          <w:bCs/>
          <w:color w:val="8000FF"/>
        </w:rPr>
        <w:t>"</w:t>
      </w:r>
    </w:p>
    <w:p w14:paraId="3709D627" w14:textId="77777777" w:rsidR="00F76553" w:rsidRPr="00DB0BEF" w:rsidRDefault="00176129" w:rsidP="006521D4">
      <w:pPr>
        <w:pStyle w:val="XMLCode"/>
        <w:keepLines/>
        <w:rPr>
          <w:b/>
          <w:bCs/>
          <w:color w:val="000000"/>
        </w:rPr>
      </w:pPr>
      <w:ins w:id="1619" w:author="nick" w:date="2019-12-19T21:41:00Z">
        <w:r>
          <w:rPr>
            <w:color w:val="008000"/>
          </w:rPr>
          <w:t xml:space="preserve">              </w:t>
        </w:r>
        <w:proofErr w:type="spellStart"/>
        <w:r>
          <w:rPr>
            <w:color w:val="008000"/>
          </w:rPr>
          <w:t>thread_static_friction</w:t>
        </w:r>
        <w:proofErr w:type="spellEnd"/>
        <w:r>
          <w:rPr>
            <w:color w:val="008000"/>
          </w:rPr>
          <w:t>="0.6"</w:t>
        </w:r>
      </w:ins>
      <w:r w:rsidR="00F76553">
        <w:rPr>
          <w:b/>
          <w:bCs/>
          <w:color w:val="8000FF"/>
        </w:rPr>
        <w:br/>
      </w:r>
      <w:r w:rsidR="00F76553" w:rsidRPr="002F587A">
        <w:t xml:space="preserve">               </w:t>
      </w:r>
      <w:proofErr w:type="spellStart"/>
      <w:r w:rsidR="00F76553">
        <w:t>strength_property_class</w:t>
      </w:r>
      <w:proofErr w:type="spellEnd"/>
      <w:r w:rsidR="00F76553" w:rsidRPr="00DB0BEF">
        <w:rPr>
          <w:color w:val="000000"/>
        </w:rPr>
        <w:t>=</w:t>
      </w:r>
      <w:r w:rsidR="00194316">
        <w:rPr>
          <w:b/>
          <w:bCs/>
          <w:color w:val="8000FF"/>
        </w:rPr>
        <w:t>"</w:t>
      </w:r>
      <w:r w:rsidR="00F76553">
        <w:rPr>
          <w:b/>
          <w:bCs/>
          <w:color w:val="8000FF"/>
        </w:rPr>
        <w:t>8.8</w:t>
      </w:r>
      <w:r w:rsidR="00194316">
        <w:rPr>
          <w:b/>
          <w:bCs/>
          <w:color w:val="8000FF"/>
        </w:rPr>
        <w:t>"</w:t>
      </w:r>
      <w:r w:rsidR="00F76553">
        <w:rPr>
          <w:b/>
          <w:bCs/>
          <w:color w:val="8000FF"/>
        </w:rPr>
        <w:br/>
      </w:r>
      <w:r w:rsidR="00F76553" w:rsidRPr="002F587A">
        <w:t xml:space="preserve">               </w:t>
      </w:r>
      <w:proofErr w:type="spellStart"/>
      <w:r w:rsidR="00F76553">
        <w:t>part_code</w:t>
      </w:r>
      <w:proofErr w:type="spellEnd"/>
      <w:r w:rsidR="00F76553" w:rsidRPr="00DB0BEF">
        <w:rPr>
          <w:color w:val="000000"/>
        </w:rPr>
        <w:t>=</w:t>
      </w:r>
      <w:r w:rsidR="00194316">
        <w:rPr>
          <w:b/>
          <w:bCs/>
          <w:color w:val="8000FF"/>
        </w:rPr>
        <w:t>"</w:t>
      </w:r>
      <w:r w:rsidR="00F76553">
        <w:rPr>
          <w:b/>
          <w:bCs/>
          <w:color w:val="8000FF"/>
        </w:rPr>
        <w:t>M10x50 8.8</w:t>
      </w:r>
      <w:r w:rsidR="00194316">
        <w:rPr>
          <w:b/>
          <w:bCs/>
          <w:color w:val="8000FF"/>
        </w:rPr>
        <w:t>"</w:t>
      </w:r>
      <w:r w:rsidR="00F76553" w:rsidRPr="00DB0BEF">
        <w:rPr>
          <w:color w:val="0000FF"/>
        </w:rPr>
        <w:t>&gt;</w:t>
      </w:r>
    </w:p>
    <w:p w14:paraId="0F6959D5" w14:textId="77777777" w:rsidR="00F76553" w:rsidRPr="0033379A" w:rsidRDefault="00F76553" w:rsidP="006521D4">
      <w:pPr>
        <w:pStyle w:val="XMLCode"/>
        <w:keepLines/>
        <w:rPr>
          <w:b/>
          <w:bCs/>
          <w:color w:val="000000"/>
          <w:lang w:val="fr-FR"/>
        </w:rPr>
      </w:pPr>
      <w:r>
        <w:rPr>
          <w:b/>
          <w:bCs/>
          <w:color w:val="000000"/>
        </w:rPr>
        <w:t xml:space="preserve">               </w:t>
      </w:r>
      <w:r w:rsidRPr="0033379A">
        <w:rPr>
          <w:color w:val="0000FF"/>
          <w:lang w:val="fr-FR"/>
        </w:rPr>
        <w:t>&lt;</w:t>
      </w:r>
      <w:proofErr w:type="spellStart"/>
      <w:proofErr w:type="gramStart"/>
      <w:r w:rsidRPr="0033379A">
        <w:rPr>
          <w:color w:val="0000FF"/>
          <w:lang w:val="fr-FR"/>
        </w:rPr>
        <w:t>normal</w:t>
      </w:r>
      <w:proofErr w:type="gramEnd"/>
      <w:r w:rsidRPr="0033379A">
        <w:rPr>
          <w:color w:val="0000FF"/>
          <w:lang w:val="fr-FR"/>
        </w:rPr>
        <w:t>_direction</w:t>
      </w:r>
      <w:proofErr w:type="spellEnd"/>
      <w:r w:rsidRPr="0033379A">
        <w:rPr>
          <w:color w:val="000000"/>
          <w:lang w:val="fr-FR"/>
        </w:rPr>
        <w:t xml:space="preserve"> </w:t>
      </w:r>
      <w:r w:rsidRPr="0033379A">
        <w:rPr>
          <w:lang w:val="fr-FR"/>
        </w:rPr>
        <w:t>x</w:t>
      </w:r>
      <w:r w:rsidRPr="0033379A">
        <w:rPr>
          <w:color w:val="000000"/>
          <w:lang w:val="fr-FR"/>
        </w:rPr>
        <w:t>=</w:t>
      </w:r>
      <w:r w:rsidR="00194316" w:rsidRPr="0033379A">
        <w:rPr>
          <w:b/>
          <w:bCs/>
          <w:color w:val="8000FF"/>
          <w:lang w:val="fr-FR"/>
        </w:rPr>
        <w:t>"</w:t>
      </w:r>
      <w:r w:rsidRPr="0033379A">
        <w:rPr>
          <w:b/>
          <w:bCs/>
          <w:color w:val="8000FF"/>
          <w:lang w:val="fr-FR"/>
        </w:rPr>
        <w:t>0</w:t>
      </w:r>
      <w:r w:rsidR="00194316" w:rsidRPr="0033379A">
        <w:rPr>
          <w:b/>
          <w:bCs/>
          <w:color w:val="8000FF"/>
          <w:lang w:val="fr-FR"/>
        </w:rPr>
        <w:t>"</w:t>
      </w:r>
      <w:r w:rsidRPr="0033379A">
        <w:rPr>
          <w:color w:val="000000"/>
          <w:lang w:val="fr-FR"/>
        </w:rPr>
        <w:t xml:space="preserve"> </w:t>
      </w:r>
      <w:r w:rsidRPr="0033379A">
        <w:rPr>
          <w:lang w:val="fr-FR"/>
        </w:rPr>
        <w:t>y</w:t>
      </w:r>
      <w:r w:rsidRPr="0033379A">
        <w:rPr>
          <w:color w:val="000000"/>
          <w:lang w:val="fr-FR"/>
        </w:rPr>
        <w:t>=</w:t>
      </w:r>
      <w:r w:rsidR="00194316" w:rsidRPr="0033379A">
        <w:rPr>
          <w:b/>
          <w:bCs/>
          <w:color w:val="8000FF"/>
          <w:lang w:val="fr-FR"/>
        </w:rPr>
        <w:t>"</w:t>
      </w:r>
      <w:r w:rsidRPr="0033379A">
        <w:rPr>
          <w:b/>
          <w:bCs/>
          <w:color w:val="8000FF"/>
          <w:lang w:val="fr-FR"/>
        </w:rPr>
        <w:t>0</w:t>
      </w:r>
      <w:r w:rsidR="00194316" w:rsidRPr="0033379A">
        <w:rPr>
          <w:b/>
          <w:bCs/>
          <w:color w:val="8000FF"/>
          <w:lang w:val="fr-FR"/>
        </w:rPr>
        <w:t>"</w:t>
      </w:r>
      <w:r w:rsidRPr="0033379A">
        <w:rPr>
          <w:color w:val="000000"/>
          <w:lang w:val="fr-FR"/>
        </w:rPr>
        <w:t xml:space="preserve"> </w:t>
      </w:r>
      <w:r w:rsidRPr="0033379A">
        <w:rPr>
          <w:lang w:val="fr-FR"/>
        </w:rPr>
        <w:t>z</w:t>
      </w:r>
      <w:r w:rsidRPr="0033379A">
        <w:rPr>
          <w:color w:val="000000"/>
          <w:lang w:val="fr-FR"/>
        </w:rPr>
        <w:t>=</w:t>
      </w:r>
      <w:r w:rsidR="00194316" w:rsidRPr="0033379A">
        <w:rPr>
          <w:b/>
          <w:bCs/>
          <w:color w:val="8000FF"/>
          <w:lang w:val="fr-FR"/>
        </w:rPr>
        <w:t>"</w:t>
      </w:r>
      <w:r w:rsidRPr="0033379A">
        <w:rPr>
          <w:b/>
          <w:bCs/>
          <w:color w:val="8000FF"/>
          <w:lang w:val="fr-FR"/>
        </w:rPr>
        <w:t>-10</w:t>
      </w:r>
      <w:r w:rsidR="00194316" w:rsidRPr="0033379A">
        <w:rPr>
          <w:b/>
          <w:bCs/>
          <w:color w:val="8000FF"/>
          <w:lang w:val="fr-FR"/>
        </w:rPr>
        <w:t>"</w:t>
      </w:r>
      <w:r w:rsidR="009B14F3" w:rsidRPr="0033379A">
        <w:rPr>
          <w:b/>
          <w:bCs/>
          <w:color w:val="8000FF"/>
          <w:lang w:val="fr-FR"/>
        </w:rPr>
        <w:t>/</w:t>
      </w:r>
      <w:r w:rsidRPr="0033379A">
        <w:rPr>
          <w:color w:val="0000FF"/>
          <w:lang w:val="fr-FR"/>
        </w:rPr>
        <w:t>&gt;</w:t>
      </w:r>
    </w:p>
    <w:p w14:paraId="57A7F4AE" w14:textId="77777777" w:rsidR="00F76553" w:rsidRPr="00DB0BEF" w:rsidRDefault="00F76553" w:rsidP="006521D4">
      <w:pPr>
        <w:pStyle w:val="XMLCode"/>
        <w:keepLines/>
        <w:rPr>
          <w:b/>
          <w:bCs/>
          <w:color w:val="000000"/>
        </w:rPr>
      </w:pPr>
      <w:r w:rsidRPr="0033379A">
        <w:rPr>
          <w:b/>
          <w:bCs/>
          <w:color w:val="000000"/>
          <w:lang w:val="fr-FR"/>
        </w:rPr>
        <w:t xml:space="preserve">               </w:t>
      </w:r>
      <w:proofErr w:type="gramStart"/>
      <w:r w:rsidRPr="00DB0BEF">
        <w:rPr>
          <w:color w:val="008000"/>
        </w:rPr>
        <w:t>&lt;!--</w:t>
      </w:r>
      <w:proofErr w:type="gramEnd"/>
      <w:r w:rsidRPr="00DB0BEF">
        <w:rPr>
          <w:color w:val="008000"/>
        </w:rPr>
        <w:t xml:space="preserve"> Washer next to head with its friction to 1st part --&gt;</w:t>
      </w:r>
    </w:p>
    <w:p w14:paraId="616288CE"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&lt;washer</w:t>
      </w:r>
      <w:r w:rsidRPr="00DB0BEF">
        <w:rPr>
          <w:color w:val="000000"/>
        </w:rPr>
        <w:t xml:space="preserve"> </w:t>
      </w:r>
      <w:proofErr w:type="spellStart"/>
      <w:r w:rsidRPr="00DB0BEF">
        <w:t>outer_diameter</w:t>
      </w:r>
      <w:proofErr w:type="spellEnd"/>
      <w:r w:rsidRPr="00DB0BEF">
        <w:rPr>
          <w:color w:val="000000"/>
        </w:rPr>
        <w:t>=</w:t>
      </w:r>
      <w:r w:rsidR="00194316">
        <w:rPr>
          <w:b/>
          <w:bCs/>
          <w:color w:val="8000FF"/>
        </w:rPr>
        <w:t>"</w:t>
      </w:r>
      <w:r w:rsidRPr="00DB0BEF">
        <w:rPr>
          <w:b/>
          <w:bCs/>
          <w:color w:val="8000FF"/>
        </w:rPr>
        <w:t>20</w:t>
      </w:r>
      <w:r w:rsidR="00194316">
        <w:rPr>
          <w:b/>
          <w:bCs/>
          <w:color w:val="8000FF"/>
        </w:rPr>
        <w:t>"</w:t>
      </w:r>
      <w:r w:rsidRPr="00DB0BEF">
        <w:rPr>
          <w:color w:val="000000"/>
        </w:rPr>
        <w:t xml:space="preserve"> </w:t>
      </w:r>
      <w:proofErr w:type="spellStart"/>
      <w:r>
        <w:t>inn</w:t>
      </w:r>
      <w:r w:rsidRPr="00DB0BEF">
        <w:t>er_diameter</w:t>
      </w:r>
      <w:proofErr w:type="spellEnd"/>
      <w:r w:rsidRPr="00DB0BEF">
        <w:rPr>
          <w:color w:val="000000"/>
        </w:rPr>
        <w:t>=</w:t>
      </w:r>
      <w:r w:rsidR="00194316">
        <w:rPr>
          <w:b/>
          <w:bCs/>
          <w:color w:val="8000FF"/>
        </w:rPr>
        <w:t>"</w:t>
      </w:r>
      <w:r>
        <w:rPr>
          <w:b/>
          <w:bCs/>
          <w:color w:val="8000FF"/>
        </w:rPr>
        <w:t>1</w:t>
      </w:r>
      <w:r w:rsidRPr="00DB0BEF">
        <w:rPr>
          <w:b/>
          <w:bCs/>
          <w:color w:val="8000FF"/>
        </w:rPr>
        <w:t>0</w:t>
      </w:r>
      <w:r>
        <w:rPr>
          <w:b/>
          <w:bCs/>
          <w:color w:val="8000FF"/>
        </w:rPr>
        <w:t>.4</w:t>
      </w:r>
      <w:r w:rsidR="00194316">
        <w:rPr>
          <w:b/>
          <w:bCs/>
          <w:color w:val="8000FF"/>
        </w:rPr>
        <w:t>"</w:t>
      </w:r>
      <w:r w:rsidRPr="00DB0BEF">
        <w:rPr>
          <w:color w:val="000000"/>
        </w:rPr>
        <w:t xml:space="preserve"> </w:t>
      </w:r>
      <w:r>
        <w:rPr>
          <w:color w:val="000000"/>
        </w:rPr>
        <w:t>thickness</w:t>
      </w:r>
      <w:r w:rsidRPr="00DB0BEF">
        <w:rPr>
          <w:color w:val="000000"/>
        </w:rPr>
        <w:t>=</w:t>
      </w:r>
      <w:r w:rsidR="00194316">
        <w:rPr>
          <w:b/>
          <w:bCs/>
          <w:color w:val="8000FF"/>
        </w:rPr>
        <w:t>"</w:t>
      </w:r>
      <w:r>
        <w:rPr>
          <w:b/>
          <w:bCs/>
          <w:color w:val="8000FF"/>
        </w:rPr>
        <w:t>1.25</w:t>
      </w:r>
      <w:r w:rsidR="00194316">
        <w:rPr>
          <w:b/>
          <w:bCs/>
          <w:color w:val="8000FF"/>
        </w:rPr>
        <w:t>"</w:t>
      </w:r>
      <w:r>
        <w:rPr>
          <w:b/>
          <w:bCs/>
          <w:color w:val="8000FF"/>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rsidRPr="00DB0BEF">
        <w:t>attached</w:t>
      </w:r>
      <w:r w:rsidRPr="00DB0BEF">
        <w:rPr>
          <w:color w:val="000000"/>
        </w:rPr>
        <w:t>=</w:t>
      </w:r>
      <w:r w:rsidR="00194316">
        <w:rPr>
          <w:b/>
          <w:bCs/>
          <w:color w:val="8000FF"/>
        </w:rPr>
        <w:t>"</w:t>
      </w:r>
      <w:r w:rsidRPr="00DB0BEF">
        <w:rPr>
          <w:b/>
          <w:bCs/>
          <w:color w:val="8000FF"/>
        </w:rPr>
        <w:t>false</w:t>
      </w:r>
      <w:r w:rsidR="00194316">
        <w:rPr>
          <w:b/>
          <w:bCs/>
          <w:color w:val="8000FF"/>
        </w:rPr>
        <w:t>"</w:t>
      </w:r>
      <w:r w:rsidRPr="00DB0BEF">
        <w:rPr>
          <w:color w:val="000000"/>
        </w:rPr>
        <w:t xml:space="preserve"> </w:t>
      </w:r>
      <w:r>
        <w:rPr>
          <w:color w:val="000000"/>
        </w:rPr>
        <w:br/>
        <w:t xml:space="preserve">                  </w:t>
      </w:r>
      <w:proofErr w:type="spellStart"/>
      <w:r w:rsidRPr="00DB0BEF">
        <w:t>static_friction</w:t>
      </w:r>
      <w:proofErr w:type="spellEnd"/>
      <w:r w:rsidRPr="00DB0BEF">
        <w:rPr>
          <w:color w:val="000000"/>
        </w:rPr>
        <w:t>=</w:t>
      </w:r>
      <w:r w:rsidR="00194316">
        <w:rPr>
          <w:b/>
          <w:bCs/>
          <w:color w:val="8000FF"/>
        </w:rPr>
        <w:t>"</w:t>
      </w:r>
      <w:r w:rsidRPr="00DB0BEF">
        <w:rPr>
          <w:b/>
          <w:bCs/>
          <w:color w:val="8000FF"/>
        </w:rPr>
        <w:t>0.8</w:t>
      </w:r>
      <w:r w:rsidR="00194316">
        <w:rPr>
          <w:b/>
          <w:bCs/>
          <w:color w:val="8000FF"/>
        </w:rPr>
        <w:t>"</w:t>
      </w:r>
      <w:r w:rsidRPr="00DB0BEF">
        <w:rPr>
          <w:color w:val="000000"/>
        </w:rPr>
        <w:t xml:space="preserve"> </w:t>
      </w:r>
      <w:proofErr w:type="spellStart"/>
      <w:r>
        <w:t>kine</w:t>
      </w:r>
      <w:r w:rsidRPr="00DB0BEF">
        <w:t>tic_friction</w:t>
      </w:r>
      <w:proofErr w:type="spellEnd"/>
      <w:r w:rsidRPr="00DB0BEF">
        <w:rPr>
          <w:color w:val="000000"/>
        </w:rPr>
        <w:t>=</w:t>
      </w:r>
      <w:r w:rsidR="00194316">
        <w:rPr>
          <w:b/>
          <w:bCs/>
          <w:color w:val="8000FF"/>
        </w:rPr>
        <w:t>"</w:t>
      </w:r>
      <w:r w:rsidRPr="00DB0BEF">
        <w:rPr>
          <w:b/>
          <w:bCs/>
          <w:color w:val="8000FF"/>
        </w:rPr>
        <w:t>0.</w:t>
      </w:r>
      <w:r>
        <w:rPr>
          <w:b/>
          <w:bCs/>
          <w:color w:val="8000FF"/>
        </w:rPr>
        <w:t>6</w:t>
      </w:r>
      <w:r w:rsidR="00194316">
        <w:rPr>
          <w:b/>
          <w:bCs/>
          <w:color w:val="8000FF"/>
        </w:rPr>
        <w:t>"</w:t>
      </w:r>
      <w:r w:rsidRPr="00DB0BEF">
        <w:rPr>
          <w:color w:val="000000"/>
        </w:rPr>
        <w:t xml:space="preserve"> </w:t>
      </w:r>
      <w:r>
        <w:rPr>
          <w:b/>
          <w:bCs/>
          <w:color w:val="8000FF"/>
        </w:rPr>
        <w:br/>
      </w:r>
      <w:r w:rsidRPr="002F587A">
        <w:t xml:space="preserve">                 </w:t>
      </w:r>
      <w:r>
        <w:t xml:space="preserve"> </w:t>
      </w:r>
      <w:proofErr w:type="spellStart"/>
      <w:r>
        <w:t>strength_property_class</w:t>
      </w:r>
      <w:proofErr w:type="spellEnd"/>
      <w:r w:rsidRPr="00DB0BEF">
        <w:rPr>
          <w:color w:val="000000"/>
        </w:rPr>
        <w:t>=</w:t>
      </w:r>
      <w:r w:rsidR="00194316">
        <w:rPr>
          <w:b/>
          <w:bCs/>
          <w:color w:val="8000FF"/>
        </w:rPr>
        <w:t>"</w:t>
      </w:r>
      <w:r>
        <w:rPr>
          <w:b/>
          <w:bCs/>
          <w:color w:val="8000FF"/>
        </w:rPr>
        <w:t>8.8</w:t>
      </w:r>
      <w:r w:rsidR="00194316">
        <w:rPr>
          <w:b/>
          <w:bCs/>
          <w:color w:val="8000FF"/>
        </w:rPr>
        <w:t>"</w:t>
      </w:r>
      <w:r>
        <w:rPr>
          <w:b/>
          <w:bCs/>
          <w:color w:val="8000FF"/>
        </w:rPr>
        <w:br/>
      </w:r>
      <w:r w:rsidRPr="002F587A">
        <w:t xml:space="preserve">                 </w:t>
      </w:r>
      <w:r>
        <w:t xml:space="preserve"> </w:t>
      </w:r>
      <w:proofErr w:type="spellStart"/>
      <w:r>
        <w:t>part_code</w:t>
      </w:r>
      <w:proofErr w:type="spellEnd"/>
      <w:r w:rsidRPr="00DB0BEF">
        <w:rPr>
          <w:color w:val="000000"/>
        </w:rPr>
        <w:t>=</w:t>
      </w:r>
      <w:r w:rsidR="00194316">
        <w:rPr>
          <w:b/>
          <w:bCs/>
          <w:color w:val="8000FF"/>
        </w:rPr>
        <w:t>"</w:t>
      </w:r>
      <w:r>
        <w:rPr>
          <w:b/>
          <w:bCs/>
          <w:color w:val="8000FF"/>
        </w:rPr>
        <w:t>W20/10.4x1.25 8.8</w:t>
      </w:r>
      <w:r w:rsidR="00194316">
        <w:rPr>
          <w:b/>
          <w:bCs/>
          <w:color w:val="8000FF"/>
        </w:rPr>
        <w:t>"</w:t>
      </w:r>
      <w:r w:rsidR="009B14F3">
        <w:rPr>
          <w:b/>
          <w:bCs/>
          <w:color w:val="8000FF"/>
        </w:rPr>
        <w:t>/</w:t>
      </w:r>
      <w:r w:rsidRPr="00DB0BEF">
        <w:rPr>
          <w:color w:val="0000FF"/>
        </w:rPr>
        <w:t>&gt;</w:t>
      </w:r>
    </w:p>
    <w:p w14:paraId="1C273F9F"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&lt;bolt&gt;</w:t>
      </w:r>
    </w:p>
    <w:p w14:paraId="28C0891C" w14:textId="77777777" w:rsidR="00F76553" w:rsidRPr="00DB0BEF" w:rsidRDefault="00F76553" w:rsidP="006521D4">
      <w:pPr>
        <w:pStyle w:val="XMLCode"/>
        <w:keepLines/>
        <w:rPr>
          <w:b/>
          <w:bCs/>
          <w:color w:val="000000"/>
        </w:rPr>
      </w:pPr>
      <w:r>
        <w:rPr>
          <w:b/>
          <w:bCs/>
          <w:color w:val="000000"/>
        </w:rPr>
        <w:t xml:space="preserve">                  </w:t>
      </w:r>
      <w:proofErr w:type="gramStart"/>
      <w:r w:rsidRPr="00DB0BEF">
        <w:rPr>
          <w:color w:val="008000"/>
        </w:rPr>
        <w:t>&lt;!--</w:t>
      </w:r>
      <w:proofErr w:type="gramEnd"/>
      <w:r w:rsidRPr="00DB0BEF">
        <w:rPr>
          <w:color w:val="008000"/>
        </w:rPr>
        <w:t xml:space="preserve"> </w:t>
      </w:r>
      <w:r>
        <w:rPr>
          <w:color w:val="008000"/>
        </w:rPr>
        <w:t xml:space="preserve">No </w:t>
      </w:r>
      <w:r w:rsidRPr="00DB0BEF">
        <w:rPr>
          <w:color w:val="008000"/>
        </w:rPr>
        <w:t>Friction nut to washer</w:t>
      </w:r>
      <w:r>
        <w:rPr>
          <w:color w:val="008000"/>
        </w:rPr>
        <w:t>, since washer is attached!</w:t>
      </w:r>
      <w:r w:rsidRPr="00DB0BEF">
        <w:rPr>
          <w:color w:val="008000"/>
        </w:rPr>
        <w:t xml:space="preserve"> --&gt;</w:t>
      </w:r>
    </w:p>
    <w:p w14:paraId="7D58C28C" w14:textId="77777777" w:rsidR="00F76553" w:rsidRDefault="00F76553" w:rsidP="006521D4">
      <w:pPr>
        <w:pStyle w:val="XMLCode"/>
        <w:keepLines/>
        <w:rPr>
          <w:color w:val="0000FF"/>
        </w:rPr>
      </w:pPr>
      <w:r>
        <w:rPr>
          <w:b/>
          <w:bCs/>
          <w:color w:val="000000"/>
        </w:rPr>
        <w:t xml:space="preserve">                  </w:t>
      </w:r>
      <w:r w:rsidRPr="00DB0BEF">
        <w:rPr>
          <w:color w:val="0000FF"/>
        </w:rPr>
        <w:t>&lt;nut</w:t>
      </w:r>
      <w:r w:rsidRPr="00DB0BEF">
        <w:rPr>
          <w:color w:val="000000"/>
        </w:rPr>
        <w:t xml:space="preserve"> </w:t>
      </w:r>
      <w:r w:rsidRPr="00DB0BEF">
        <w:t>diameter</w:t>
      </w:r>
      <w:r w:rsidRPr="00DB0BEF">
        <w:rPr>
          <w:color w:val="000000"/>
        </w:rPr>
        <w:t>=</w:t>
      </w:r>
      <w:r w:rsidR="00194316">
        <w:rPr>
          <w:b/>
          <w:bCs/>
          <w:color w:val="8000FF"/>
        </w:rPr>
        <w:t>"</w:t>
      </w:r>
      <w:r w:rsidRPr="00DB0BEF">
        <w:rPr>
          <w:b/>
          <w:bCs/>
          <w:color w:val="8000FF"/>
        </w:rPr>
        <w:t>16.</w:t>
      </w:r>
      <w:r w:rsidR="00194316">
        <w:rPr>
          <w:b/>
          <w:bCs/>
          <w:color w:val="8000FF"/>
        </w:rPr>
        <w:t>"</w:t>
      </w:r>
      <w:r w:rsidRPr="00DB0BEF">
        <w:rPr>
          <w:color w:val="000000"/>
        </w:rPr>
        <w:t xml:space="preserve"> </w:t>
      </w:r>
      <w:r>
        <w:t>height</w:t>
      </w:r>
      <w:r w:rsidRPr="00DB0BEF">
        <w:rPr>
          <w:color w:val="000000"/>
        </w:rPr>
        <w:t>=</w:t>
      </w:r>
      <w:r w:rsidR="00194316">
        <w:rPr>
          <w:b/>
          <w:bCs/>
          <w:color w:val="8000FF"/>
        </w:rPr>
        <w:t>"</w:t>
      </w:r>
      <w:r>
        <w:rPr>
          <w:b/>
          <w:bCs/>
          <w:color w:val="8000FF"/>
        </w:rPr>
        <w:t>6.4</w:t>
      </w:r>
      <w:r w:rsidR="00194316">
        <w:rPr>
          <w:b/>
          <w:bCs/>
          <w:color w:val="8000FF"/>
        </w:rPr>
        <w:t>"</w:t>
      </w:r>
      <w:r>
        <w:rPr>
          <w:b/>
          <w:bCs/>
          <w:color w:val="8000FF"/>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t>torque</w:t>
      </w:r>
      <w:r w:rsidRPr="00DB0BEF">
        <w:rPr>
          <w:color w:val="000000"/>
        </w:rPr>
        <w:t>=</w:t>
      </w:r>
      <w:r w:rsidR="00194316">
        <w:rPr>
          <w:b/>
          <w:bCs/>
          <w:color w:val="8000FF"/>
        </w:rPr>
        <w:t>"</w:t>
      </w:r>
      <w:r>
        <w:rPr>
          <w:b/>
          <w:bCs/>
          <w:color w:val="8000FF"/>
        </w:rPr>
        <w:t>20</w:t>
      </w:r>
      <w:r w:rsidR="00194316">
        <w:rPr>
          <w:b/>
          <w:bCs/>
          <w:color w:val="8000FF"/>
        </w:rPr>
        <w:t>"</w:t>
      </w:r>
      <w:r w:rsidRPr="00DB0BEF">
        <w:rPr>
          <w:color w:val="000000"/>
        </w:rPr>
        <w:t xml:space="preserve"> </w:t>
      </w:r>
      <w:r>
        <w:t>angle</w:t>
      </w:r>
      <w:r w:rsidRPr="00DB0BEF">
        <w:rPr>
          <w:color w:val="000000"/>
        </w:rPr>
        <w:t>=</w:t>
      </w:r>
      <w:r w:rsidR="00194316">
        <w:rPr>
          <w:b/>
          <w:bCs/>
          <w:color w:val="8000FF"/>
        </w:rPr>
        <w:t>"</w:t>
      </w:r>
      <w:r>
        <w:rPr>
          <w:b/>
          <w:bCs/>
          <w:color w:val="8000FF"/>
        </w:rPr>
        <w:t>35</w:t>
      </w:r>
      <w:r w:rsidR="00194316">
        <w:rPr>
          <w:b/>
          <w:bCs/>
          <w:color w:val="8000FF"/>
        </w:rPr>
        <w:t>"</w:t>
      </w:r>
      <w:r>
        <w:rPr>
          <w:color w:val="000000"/>
        </w:rPr>
        <w:br/>
        <w:t xml:space="preserve">                     </w:t>
      </w:r>
      <w:proofErr w:type="spellStart"/>
      <w:r>
        <w:t>clipped_to</w:t>
      </w:r>
      <w:proofErr w:type="spellEnd"/>
      <w:r w:rsidRPr="00DB0BEF">
        <w:rPr>
          <w:color w:val="000000"/>
        </w:rPr>
        <w:t>=</w:t>
      </w:r>
      <w:r w:rsidR="00194316">
        <w:rPr>
          <w:b/>
          <w:bCs/>
          <w:color w:val="8000FF"/>
        </w:rPr>
        <w:t>"</w:t>
      </w:r>
      <w:r>
        <w:rPr>
          <w:b/>
          <w:bCs/>
          <w:color w:val="8000FF"/>
        </w:rPr>
        <w:t>6</w:t>
      </w:r>
      <w:r w:rsidR="00194316">
        <w:rPr>
          <w:b/>
          <w:bCs/>
          <w:color w:val="8000FF"/>
        </w:rPr>
        <w:t>"</w:t>
      </w:r>
      <w:r w:rsidRPr="00DB0BEF">
        <w:rPr>
          <w:color w:val="000000"/>
        </w:rPr>
        <w:t xml:space="preserve"> </w:t>
      </w:r>
      <w:r>
        <w:rPr>
          <w:b/>
          <w:bCs/>
          <w:color w:val="8000FF"/>
        </w:rPr>
        <w:br/>
      </w:r>
      <w:r>
        <w:t xml:space="preserve">   </w:t>
      </w:r>
      <w:r w:rsidRPr="002F587A">
        <w:t xml:space="preserve">                 </w:t>
      </w:r>
      <w:r>
        <w:t xml:space="preserve"> </w:t>
      </w:r>
      <w:proofErr w:type="spellStart"/>
      <w:r>
        <w:t>strength_property_class</w:t>
      </w:r>
      <w:proofErr w:type="spellEnd"/>
      <w:r w:rsidRPr="00DB0BEF">
        <w:rPr>
          <w:color w:val="000000"/>
        </w:rPr>
        <w:t>=</w:t>
      </w:r>
      <w:r w:rsidR="00194316">
        <w:rPr>
          <w:b/>
          <w:bCs/>
          <w:color w:val="8000FF"/>
        </w:rPr>
        <w:t>"</w:t>
      </w:r>
      <w:r>
        <w:rPr>
          <w:b/>
          <w:bCs/>
          <w:color w:val="8000FF"/>
        </w:rPr>
        <w:t>8.8</w:t>
      </w:r>
      <w:r w:rsidR="00194316">
        <w:rPr>
          <w:b/>
          <w:bCs/>
          <w:color w:val="8000FF"/>
        </w:rPr>
        <w:t>"</w:t>
      </w:r>
      <w:r>
        <w:rPr>
          <w:b/>
          <w:bCs/>
          <w:color w:val="8000FF"/>
        </w:rPr>
        <w:br/>
      </w:r>
      <w:r w:rsidRPr="002F587A">
        <w:t xml:space="preserve">   </w:t>
      </w:r>
      <w:r>
        <w:t xml:space="preserve">   </w:t>
      </w:r>
      <w:r w:rsidRPr="002F587A">
        <w:t xml:space="preserve">              </w:t>
      </w:r>
      <w:r>
        <w:t xml:space="preserve"> </w:t>
      </w:r>
      <w:proofErr w:type="spellStart"/>
      <w:r>
        <w:t>part_code</w:t>
      </w:r>
      <w:proofErr w:type="spellEnd"/>
      <w:r w:rsidRPr="00DB0BEF">
        <w:rPr>
          <w:color w:val="000000"/>
        </w:rPr>
        <w:t>=</w:t>
      </w:r>
      <w:r w:rsidR="00194316">
        <w:rPr>
          <w:b/>
          <w:bCs/>
          <w:color w:val="8000FF"/>
        </w:rPr>
        <w:t>"</w:t>
      </w:r>
      <w:r>
        <w:rPr>
          <w:b/>
          <w:bCs/>
          <w:color w:val="8000FF"/>
        </w:rPr>
        <w:t>N10 8.8</w:t>
      </w:r>
      <w:r w:rsidR="00194316">
        <w:rPr>
          <w:b/>
          <w:bCs/>
          <w:color w:val="8000FF"/>
        </w:rPr>
        <w:t>"</w:t>
      </w:r>
      <w:r w:rsidRPr="00DB0BEF">
        <w:rPr>
          <w:color w:val="0000FF"/>
        </w:rPr>
        <w:t>&gt;</w:t>
      </w:r>
    </w:p>
    <w:p w14:paraId="512C6AB9" w14:textId="77777777" w:rsidR="00F76553" w:rsidRPr="00DB0BEF" w:rsidRDefault="00F76553" w:rsidP="006521D4">
      <w:pPr>
        <w:pStyle w:val="XMLCode"/>
        <w:keepLines/>
        <w:rPr>
          <w:b/>
          <w:bCs/>
          <w:color w:val="000000"/>
        </w:rPr>
      </w:pPr>
      <w:r>
        <w:rPr>
          <w:b/>
          <w:bCs/>
          <w:color w:val="000000"/>
        </w:rPr>
        <w:t xml:space="preserve">                     </w:t>
      </w:r>
      <w:proofErr w:type="gramStart"/>
      <w:r w:rsidRPr="00DB0BEF">
        <w:rPr>
          <w:color w:val="008000"/>
        </w:rPr>
        <w:t>&lt;!--</w:t>
      </w:r>
      <w:proofErr w:type="gramEnd"/>
      <w:r w:rsidRPr="00DB0BEF">
        <w:rPr>
          <w:color w:val="008000"/>
        </w:rPr>
        <w:t xml:space="preserve"> Washer </w:t>
      </w:r>
      <w:r>
        <w:rPr>
          <w:color w:val="008000"/>
        </w:rPr>
        <w:t>attached</w:t>
      </w:r>
      <w:r w:rsidRPr="00DB0BEF">
        <w:rPr>
          <w:color w:val="008000"/>
        </w:rPr>
        <w:t xml:space="preserve"> to nut with its friction to last part --&gt;</w:t>
      </w:r>
    </w:p>
    <w:p w14:paraId="30070A68"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&lt;washer</w:t>
      </w:r>
      <w:r w:rsidRPr="00DB0BEF">
        <w:rPr>
          <w:color w:val="000000"/>
        </w:rPr>
        <w:t xml:space="preserve"> </w:t>
      </w:r>
      <w:proofErr w:type="spellStart"/>
      <w:r w:rsidRPr="00DB0BEF">
        <w:t>outer_diameter</w:t>
      </w:r>
      <w:proofErr w:type="spellEnd"/>
      <w:r w:rsidRPr="00DB0BEF">
        <w:rPr>
          <w:color w:val="000000"/>
        </w:rPr>
        <w:t>=</w:t>
      </w:r>
      <w:r w:rsidR="00194316">
        <w:rPr>
          <w:b/>
          <w:bCs/>
          <w:color w:val="8000FF"/>
        </w:rPr>
        <w:t>"</w:t>
      </w:r>
      <w:r w:rsidRPr="00DB0BEF">
        <w:rPr>
          <w:b/>
          <w:bCs/>
          <w:color w:val="8000FF"/>
        </w:rPr>
        <w:t>25</w:t>
      </w:r>
      <w:r w:rsidR="00194316">
        <w:rPr>
          <w:b/>
          <w:bCs/>
          <w:color w:val="8000FF"/>
        </w:rPr>
        <w:t>"</w:t>
      </w:r>
      <w:r w:rsidRPr="00DB0BEF">
        <w:rPr>
          <w:color w:val="000000"/>
        </w:rPr>
        <w:t xml:space="preserve"> </w:t>
      </w:r>
      <w:r w:rsidRPr="00DB0BEF">
        <w:t>attached</w:t>
      </w:r>
      <w:r w:rsidRPr="00DB0BEF">
        <w:rPr>
          <w:color w:val="000000"/>
        </w:rPr>
        <w:t>=</w:t>
      </w:r>
      <w:r w:rsidR="00194316">
        <w:rPr>
          <w:b/>
          <w:bCs/>
          <w:color w:val="8000FF"/>
        </w:rPr>
        <w:t>"</w:t>
      </w:r>
      <w:r>
        <w:rPr>
          <w:b/>
          <w:bCs/>
          <w:color w:val="8000FF"/>
        </w:rPr>
        <w:t>tru</w:t>
      </w:r>
      <w:r w:rsidRPr="00DB0BEF">
        <w:rPr>
          <w:b/>
          <w:bCs/>
          <w:color w:val="8000FF"/>
        </w:rPr>
        <w:t>e</w:t>
      </w:r>
      <w:r w:rsidR="00194316">
        <w:rPr>
          <w:b/>
          <w:bCs/>
          <w:color w:val="8000FF"/>
        </w:rPr>
        <w:t>"</w:t>
      </w:r>
      <w:r w:rsidRPr="00DB0BEF">
        <w:rPr>
          <w:color w:val="000000"/>
        </w:rPr>
        <w:t xml:space="preserve"> </w:t>
      </w:r>
      <w:proofErr w:type="spellStart"/>
      <w:r w:rsidRPr="00DB0BEF">
        <w:t>static_friction</w:t>
      </w:r>
      <w:proofErr w:type="spellEnd"/>
      <w:r w:rsidRPr="00DB0BEF">
        <w:rPr>
          <w:color w:val="000000"/>
        </w:rPr>
        <w:t>=</w:t>
      </w:r>
      <w:r w:rsidR="00194316">
        <w:rPr>
          <w:b/>
          <w:bCs/>
          <w:color w:val="8000FF"/>
        </w:rPr>
        <w:t>"</w:t>
      </w:r>
      <w:r w:rsidRPr="00DB0BEF">
        <w:rPr>
          <w:b/>
          <w:bCs/>
          <w:color w:val="8000FF"/>
        </w:rPr>
        <w:t>.8</w:t>
      </w:r>
      <w:r w:rsidR="00194316">
        <w:rPr>
          <w:b/>
          <w:bCs/>
          <w:color w:val="8000FF"/>
        </w:rPr>
        <w:t>"</w:t>
      </w:r>
      <w:r w:rsidR="009B14F3">
        <w:rPr>
          <w:b/>
          <w:bCs/>
          <w:color w:val="8000FF"/>
        </w:rPr>
        <w:t>/</w:t>
      </w:r>
      <w:r w:rsidRPr="00DB0BEF">
        <w:rPr>
          <w:color w:val="0000FF"/>
        </w:rPr>
        <w:t>&gt;</w:t>
      </w:r>
    </w:p>
    <w:p w14:paraId="19271166"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&lt;/nut&gt;</w:t>
      </w:r>
    </w:p>
    <w:p w14:paraId="0AD332D3"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&lt;/bolt&gt;</w:t>
      </w:r>
    </w:p>
    <w:p w14:paraId="6351880A" w14:textId="77777777" w:rsidR="00F76553" w:rsidRPr="00DB0BEF" w:rsidDel="00176129" w:rsidRDefault="00F76553" w:rsidP="006521D4">
      <w:pPr>
        <w:pStyle w:val="XMLCode"/>
        <w:keepLines/>
        <w:rPr>
          <w:del w:id="1620" w:author="nick" w:date="2019-12-19T21:42:00Z"/>
          <w:b/>
          <w:bCs/>
          <w:color w:val="000000"/>
        </w:rPr>
      </w:pPr>
      <w:del w:id="1621" w:author="nick" w:date="2019-12-19T21:42:00Z">
        <w:r w:rsidDel="00176129">
          <w:rPr>
            <w:b/>
            <w:bCs/>
            <w:color w:val="000000"/>
          </w:rPr>
          <w:delText xml:space="preserve">               </w:delText>
        </w:r>
        <w:r w:rsidRPr="00DB0BEF" w:rsidDel="00176129">
          <w:rPr>
            <w:color w:val="0000FF"/>
          </w:rPr>
          <w:delText>&lt;contact_list&gt;</w:delText>
        </w:r>
      </w:del>
    </w:p>
    <w:p w14:paraId="49DCDB19" w14:textId="77777777" w:rsidR="00F76553" w:rsidRPr="00DB0BEF" w:rsidDel="00176129" w:rsidRDefault="00F76553" w:rsidP="006521D4">
      <w:pPr>
        <w:pStyle w:val="XMLCode"/>
        <w:keepLines/>
        <w:rPr>
          <w:del w:id="1622" w:author="nick" w:date="2019-12-19T21:42:00Z"/>
          <w:b/>
          <w:bCs/>
          <w:color w:val="000000"/>
        </w:rPr>
      </w:pPr>
      <w:del w:id="1623" w:author="nick" w:date="2019-12-19T21:42:00Z">
        <w:r w:rsidDel="00176129">
          <w:rPr>
            <w:b/>
            <w:bCs/>
            <w:color w:val="000000"/>
          </w:rPr>
          <w:delText xml:space="preserve">                  </w:delText>
        </w:r>
        <w:r w:rsidRPr="00DB0BEF" w:rsidDel="00176129">
          <w:rPr>
            <w:color w:val="008000"/>
          </w:rPr>
          <w:delText xml:space="preserve">&lt;!-- </w:delText>
        </w:r>
        <w:r w:rsidR="00FC2263" w:rsidRPr="00DB0BEF" w:rsidDel="00176129">
          <w:rPr>
            <w:color w:val="008000"/>
          </w:rPr>
          <w:delText xml:space="preserve">Friction </w:delText>
        </w:r>
        <w:r w:rsidR="00FC2263" w:rsidDel="00176129">
          <w:rPr>
            <w:color w:val="008000"/>
          </w:rPr>
          <w:delText>between</w:delText>
        </w:r>
        <w:r w:rsidR="00FC2263" w:rsidRPr="00DB0BEF" w:rsidDel="00176129">
          <w:rPr>
            <w:color w:val="008000"/>
          </w:rPr>
          <w:delText xml:space="preserve"> thread</w:delText>
        </w:r>
        <w:r w:rsidR="00FC2263" w:rsidDel="00176129">
          <w:rPr>
            <w:color w:val="008000"/>
          </w:rPr>
          <w:delText xml:space="preserve"> and nut</w:delText>
        </w:r>
        <w:r w:rsidDel="00176129">
          <w:rPr>
            <w:color w:val="008000"/>
          </w:rPr>
          <w:delText>:</w:delText>
        </w:r>
        <w:r w:rsidRPr="00DB0BEF" w:rsidDel="00176129">
          <w:rPr>
            <w:color w:val="008000"/>
          </w:rPr>
          <w:delText xml:space="preserve"> --&gt;</w:delText>
        </w:r>
      </w:del>
    </w:p>
    <w:p w14:paraId="38CE2466" w14:textId="77777777" w:rsidR="00F76553" w:rsidRPr="00DB0BEF" w:rsidDel="00176129" w:rsidRDefault="00F76553" w:rsidP="006521D4">
      <w:pPr>
        <w:pStyle w:val="XMLCode"/>
        <w:keepLines/>
        <w:rPr>
          <w:del w:id="1624" w:author="nick" w:date="2019-12-19T21:42:00Z"/>
          <w:b/>
          <w:bCs/>
          <w:color w:val="000000"/>
        </w:rPr>
      </w:pPr>
      <w:del w:id="1625" w:author="nick" w:date="2019-12-19T21:42:00Z">
        <w:r w:rsidDel="00176129">
          <w:rPr>
            <w:b/>
            <w:bCs/>
            <w:color w:val="000000"/>
          </w:rPr>
          <w:delText xml:space="preserve">                  </w:delText>
        </w:r>
        <w:r w:rsidRPr="00DB0BEF" w:rsidDel="00176129">
          <w:rPr>
            <w:color w:val="0000FF"/>
          </w:rPr>
          <w:delText>&lt;contact</w:delText>
        </w:r>
        <w:r w:rsidRPr="00DB0BEF" w:rsidDel="00176129">
          <w:rPr>
            <w:color w:val="000000"/>
          </w:rPr>
          <w:delText xml:space="preserve"> </w:delText>
        </w:r>
        <w:r w:rsidRPr="00DB0BEF" w:rsidDel="00176129">
          <w:delText>thread</w:delText>
        </w:r>
        <w:r w:rsidRPr="00DB0BEF" w:rsidDel="00176129">
          <w:rPr>
            <w:color w:val="000000"/>
          </w:rPr>
          <w:delText>=</w:delText>
        </w:r>
        <w:r w:rsidR="00194316" w:rsidDel="00176129">
          <w:rPr>
            <w:b/>
            <w:bCs/>
            <w:color w:val="8000FF"/>
          </w:rPr>
          <w:delText>"</w:delText>
        </w:r>
        <w:r w:rsidRPr="00DB0BEF" w:rsidDel="00176129">
          <w:rPr>
            <w:b/>
            <w:bCs/>
            <w:color w:val="8000FF"/>
          </w:rPr>
          <w:delText>true</w:delText>
        </w:r>
        <w:r w:rsidR="00194316" w:rsidDel="00176129">
          <w:rPr>
            <w:b/>
            <w:bCs/>
            <w:color w:val="8000FF"/>
          </w:rPr>
          <w:delText>"</w:delText>
        </w:r>
        <w:r w:rsidRPr="00DB0BEF" w:rsidDel="00176129">
          <w:rPr>
            <w:color w:val="000000"/>
          </w:rPr>
          <w:delText xml:space="preserve"> </w:delText>
        </w:r>
        <w:r w:rsidRPr="00DB0BEF" w:rsidDel="00176129">
          <w:delText>static_friction</w:delText>
        </w:r>
        <w:r w:rsidRPr="00DB0BEF" w:rsidDel="00176129">
          <w:rPr>
            <w:color w:val="000000"/>
          </w:rPr>
          <w:delText>=</w:delText>
        </w:r>
        <w:r w:rsidR="00194316" w:rsidDel="00176129">
          <w:rPr>
            <w:b/>
            <w:bCs/>
            <w:color w:val="8000FF"/>
          </w:rPr>
          <w:delText>"</w:delText>
        </w:r>
        <w:r w:rsidRPr="00DB0BEF" w:rsidDel="00176129">
          <w:rPr>
            <w:b/>
            <w:bCs/>
            <w:color w:val="8000FF"/>
          </w:rPr>
          <w:delText>0.8</w:delText>
        </w:r>
        <w:r w:rsidR="00194316" w:rsidDel="00176129">
          <w:rPr>
            <w:b/>
            <w:bCs/>
            <w:color w:val="8000FF"/>
          </w:rPr>
          <w:delText>"</w:delText>
        </w:r>
        <w:r w:rsidRPr="00DB0BEF" w:rsidDel="00176129">
          <w:rPr>
            <w:color w:val="000000"/>
          </w:rPr>
          <w:delText xml:space="preserve"> </w:delText>
        </w:r>
        <w:r w:rsidDel="00176129">
          <w:delText>kine</w:delText>
        </w:r>
        <w:r w:rsidRPr="00DB0BEF" w:rsidDel="00176129">
          <w:delText>tic_friction</w:delText>
        </w:r>
        <w:r w:rsidRPr="00DB0BEF" w:rsidDel="00176129">
          <w:rPr>
            <w:color w:val="000000"/>
          </w:rPr>
          <w:delText>=</w:delText>
        </w:r>
        <w:r w:rsidR="00194316" w:rsidDel="00176129">
          <w:rPr>
            <w:b/>
            <w:bCs/>
            <w:color w:val="8000FF"/>
          </w:rPr>
          <w:delText>"</w:delText>
        </w:r>
        <w:r w:rsidRPr="00DB0BEF" w:rsidDel="00176129">
          <w:rPr>
            <w:b/>
            <w:bCs/>
            <w:color w:val="8000FF"/>
          </w:rPr>
          <w:delText>0.</w:delText>
        </w:r>
        <w:r w:rsidDel="00176129">
          <w:rPr>
            <w:b/>
            <w:bCs/>
            <w:color w:val="8000FF"/>
          </w:rPr>
          <w:delText>6</w:delText>
        </w:r>
        <w:r w:rsidR="00194316" w:rsidDel="00176129">
          <w:rPr>
            <w:b/>
            <w:bCs/>
            <w:color w:val="8000FF"/>
          </w:rPr>
          <w:delText>"</w:delText>
        </w:r>
        <w:r w:rsidR="009B14F3" w:rsidDel="00176129">
          <w:rPr>
            <w:b/>
            <w:bCs/>
            <w:color w:val="8000FF"/>
          </w:rPr>
          <w:delText>/</w:delText>
        </w:r>
        <w:r w:rsidRPr="00DB0BEF" w:rsidDel="00176129">
          <w:rPr>
            <w:color w:val="0000FF"/>
          </w:rPr>
          <w:delText>&gt;</w:delText>
        </w:r>
        <w:r w:rsidRPr="00DB0BEF" w:rsidDel="00176129">
          <w:rPr>
            <w:b/>
            <w:bCs/>
            <w:color w:val="000000"/>
          </w:rPr>
          <w:delText xml:space="preserve"> </w:delText>
        </w:r>
      </w:del>
    </w:p>
    <w:p w14:paraId="5757407C" w14:textId="77777777" w:rsidR="00F76553" w:rsidRPr="00DB0BEF" w:rsidDel="00176129" w:rsidRDefault="00F76553" w:rsidP="006521D4">
      <w:pPr>
        <w:pStyle w:val="XMLCode"/>
        <w:keepLines/>
        <w:rPr>
          <w:del w:id="1626" w:author="nick" w:date="2019-12-19T21:42:00Z"/>
          <w:b/>
          <w:bCs/>
          <w:color w:val="000000"/>
        </w:rPr>
      </w:pPr>
      <w:del w:id="1627" w:author="nick" w:date="2019-12-19T21:42:00Z">
        <w:r w:rsidDel="00176129">
          <w:rPr>
            <w:b/>
            <w:bCs/>
            <w:color w:val="000000"/>
          </w:rPr>
          <w:delText xml:space="preserve">               </w:delText>
        </w:r>
        <w:r w:rsidRPr="00DB0BEF" w:rsidDel="00176129">
          <w:rPr>
            <w:color w:val="0000FF"/>
          </w:rPr>
          <w:delText>&lt;/contact_list&gt;</w:delText>
        </w:r>
      </w:del>
    </w:p>
    <w:p w14:paraId="4951B04F" w14:textId="77777777" w:rsidR="00F76553" w:rsidRDefault="00F76553" w:rsidP="006521D4">
      <w:pPr>
        <w:pStyle w:val="XMLCode"/>
        <w:keepLines/>
        <w:rPr>
          <w:color w:val="0000FF"/>
        </w:rPr>
      </w:pPr>
      <w:r>
        <w:rPr>
          <w:b/>
          <w:bCs/>
          <w:color w:val="000000"/>
        </w:rPr>
        <w:t xml:space="preserve">            </w:t>
      </w:r>
      <w:r w:rsidRPr="00DB0BEF">
        <w:rPr>
          <w:color w:val="0000FF"/>
        </w:rPr>
        <w:t>&lt;/</w:t>
      </w:r>
      <w:proofErr w:type="spellStart"/>
      <w:r w:rsidRPr="00DB0BEF">
        <w:rPr>
          <w:color w:val="0000FF"/>
        </w:rPr>
        <w:t>threaded_connection</w:t>
      </w:r>
      <w:proofErr w:type="spellEnd"/>
      <w:r w:rsidRPr="00DB0BEF">
        <w:rPr>
          <w:color w:val="0000FF"/>
        </w:rPr>
        <w:t>&gt;</w:t>
      </w:r>
    </w:p>
    <w:p w14:paraId="5DE5A9AE" w14:textId="77777777" w:rsidR="007E22E1" w:rsidRDefault="007E22E1" w:rsidP="006521D4">
      <w:pPr>
        <w:pStyle w:val="XMLCode"/>
        <w:keepLines/>
        <w:rPr>
          <w:color w:val="0000FF"/>
        </w:rPr>
      </w:pPr>
    </w:p>
    <w:p w14:paraId="4EAB5007" w14:textId="77777777" w:rsidR="007E22E1" w:rsidRPr="002A49E1" w:rsidRDefault="007E22E1" w:rsidP="006521D4">
      <w:pPr>
        <w:pStyle w:val="XMLCode"/>
        <w:keepLines/>
      </w:pPr>
      <w:r>
        <w:t xml:space="preserve">     </w:t>
      </w:r>
      <w:r w:rsidRPr="002A49E1">
        <w:t xml:space="preserve">  </w:t>
      </w:r>
      <w:r>
        <w:t xml:space="preserve">     </w:t>
      </w:r>
      <w:r w:rsidRPr="009117CB">
        <w:rPr>
          <w:color w:val="0000FF"/>
        </w:rPr>
        <w:t>&lt;</w:t>
      </w:r>
      <w:proofErr w:type="spellStart"/>
      <w:r w:rsidRPr="009117CB">
        <w:rPr>
          <w:color w:val="0000FF"/>
        </w:rPr>
        <w:t>contact_list</w:t>
      </w:r>
      <w:proofErr w:type="spellEnd"/>
      <w:r w:rsidRPr="009117CB">
        <w:rPr>
          <w:color w:val="0000FF"/>
        </w:rPr>
        <w:t>&gt;</w:t>
      </w:r>
      <w:r w:rsidR="00D53323" w:rsidRPr="009117CB">
        <w:rPr>
          <w:color w:val="0000FF"/>
        </w:rPr>
        <w:t xml:space="preserve"> </w:t>
      </w:r>
      <w:r w:rsidR="00D53323">
        <w:t xml:space="preserve">   </w:t>
      </w:r>
      <w:r>
        <w:t xml:space="preserve">  </w:t>
      </w:r>
      <w:commentRangeStart w:id="1628"/>
      <w:proofErr w:type="gramStart"/>
      <w:r w:rsidRPr="009117CB">
        <w:rPr>
          <w:color w:val="008000"/>
        </w:rPr>
        <w:t>&lt;!--</w:t>
      </w:r>
      <w:proofErr w:type="gramEnd"/>
      <w:r w:rsidRPr="009117CB">
        <w:rPr>
          <w:color w:val="008000"/>
        </w:rPr>
        <w:t xml:space="preserve"> </w:t>
      </w:r>
      <w:r w:rsidR="00D53323" w:rsidRPr="009117CB">
        <w:rPr>
          <w:color w:val="008000"/>
        </w:rPr>
        <w:t>friction between adjacent flange partners</w:t>
      </w:r>
      <w:r w:rsidRPr="009117CB">
        <w:rPr>
          <w:color w:val="008000"/>
        </w:rPr>
        <w:t xml:space="preserve"> --&gt;</w:t>
      </w:r>
      <w:commentRangeEnd w:id="1628"/>
      <w:r w:rsidRPr="009117CB">
        <w:rPr>
          <w:color w:val="008000"/>
        </w:rPr>
        <w:commentReference w:id="1628"/>
      </w:r>
    </w:p>
    <w:p w14:paraId="1D29F1E4" w14:textId="77777777" w:rsidR="007E22E1" w:rsidRPr="009117CB" w:rsidRDefault="007E22E1" w:rsidP="006521D4">
      <w:pPr>
        <w:pStyle w:val="XMLCode"/>
        <w:keepLines/>
        <w:rPr>
          <w:color w:val="0000FF"/>
        </w:rPr>
      </w:pPr>
      <w:r>
        <w:t xml:space="preserve">         </w:t>
      </w:r>
      <w:r w:rsidRPr="002A49E1">
        <w:t xml:space="preserve">       </w:t>
      </w:r>
      <w:r w:rsidRPr="009117CB">
        <w:rPr>
          <w:color w:val="0000FF"/>
        </w:rPr>
        <w:t>&lt;contact&gt;</w:t>
      </w:r>
    </w:p>
    <w:p w14:paraId="6D316708" w14:textId="77777777" w:rsidR="007E22E1" w:rsidRPr="002A49E1" w:rsidRDefault="007E22E1" w:rsidP="006521D4">
      <w:pPr>
        <w:pStyle w:val="XMLCode"/>
        <w:keepLines/>
      </w:pPr>
      <w:r>
        <w:t xml:space="preserve">         </w:t>
      </w:r>
      <w:r w:rsidRPr="002A49E1">
        <w:t xml:space="preserve">           &lt;partner </w:t>
      </w:r>
      <w:proofErr w:type="spellStart"/>
      <w:r w:rsidR="00BE444C">
        <w:t>part_index</w:t>
      </w:r>
      <w:proofErr w:type="spellEnd"/>
      <w:r w:rsidRPr="002A49E1">
        <w:t>=</w:t>
      </w:r>
      <w:r w:rsidR="00194316">
        <w:t>"</w:t>
      </w:r>
      <w:r w:rsidR="00BE444C">
        <w:t>1</w:t>
      </w:r>
      <w:r w:rsidR="00194316">
        <w:t>"</w:t>
      </w:r>
      <w:r w:rsidRPr="002A49E1">
        <w:t>/&gt;</w:t>
      </w:r>
    </w:p>
    <w:p w14:paraId="1B4A8862" w14:textId="77777777" w:rsidR="007E22E1" w:rsidRPr="002A49E1" w:rsidRDefault="007E22E1" w:rsidP="006521D4">
      <w:pPr>
        <w:pStyle w:val="XMLCode"/>
        <w:keepLines/>
      </w:pPr>
      <w:r>
        <w:t xml:space="preserve">          </w:t>
      </w:r>
      <w:r w:rsidRPr="002A49E1">
        <w:t xml:space="preserve">          &lt;partner </w:t>
      </w:r>
      <w:proofErr w:type="spellStart"/>
      <w:r w:rsidR="00BE444C">
        <w:t>part_index</w:t>
      </w:r>
      <w:proofErr w:type="spellEnd"/>
      <w:r w:rsidRPr="002A49E1">
        <w:t>=</w:t>
      </w:r>
      <w:r w:rsidR="00194316">
        <w:t>"</w:t>
      </w:r>
      <w:r w:rsidR="00BE444C">
        <w:t>2</w:t>
      </w:r>
      <w:r w:rsidR="00194316">
        <w:t>"</w:t>
      </w:r>
      <w:r w:rsidRPr="002A49E1">
        <w:t>/&gt;</w:t>
      </w:r>
    </w:p>
    <w:p w14:paraId="155ECF6D" w14:textId="77777777" w:rsidR="007E22E1" w:rsidRPr="002A49E1" w:rsidRDefault="007E22E1" w:rsidP="006521D4">
      <w:pPr>
        <w:pStyle w:val="XMLCode"/>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7148486F" w14:textId="77777777" w:rsidR="007E22E1" w:rsidRPr="009117CB" w:rsidRDefault="007E22E1" w:rsidP="006521D4">
      <w:pPr>
        <w:pStyle w:val="XMLCode"/>
        <w:keepLines/>
        <w:rPr>
          <w:color w:val="0000FF"/>
        </w:rPr>
      </w:pPr>
      <w:r w:rsidRPr="009117CB">
        <w:rPr>
          <w:color w:val="0000FF"/>
        </w:rPr>
        <w:t xml:space="preserve">                &lt;/contact&gt;</w:t>
      </w:r>
    </w:p>
    <w:p w14:paraId="7D0FC13B" w14:textId="77777777" w:rsidR="007E22E1" w:rsidRPr="009117CB" w:rsidRDefault="007E22E1" w:rsidP="006521D4">
      <w:pPr>
        <w:pStyle w:val="XMLCode"/>
        <w:keepLines/>
        <w:rPr>
          <w:color w:val="0000FF"/>
        </w:rPr>
      </w:pPr>
      <w:r w:rsidRPr="009117CB">
        <w:rPr>
          <w:color w:val="0000FF"/>
        </w:rPr>
        <w:t xml:space="preserve">                &lt;contact&gt;</w:t>
      </w:r>
    </w:p>
    <w:p w14:paraId="6074FED3" w14:textId="77777777" w:rsidR="007E22E1" w:rsidRPr="002A49E1" w:rsidRDefault="007E22E1" w:rsidP="006521D4">
      <w:pPr>
        <w:pStyle w:val="XMLCode"/>
        <w:keepLines/>
      </w:pPr>
      <w:r>
        <w:t xml:space="preserve">         </w:t>
      </w:r>
      <w:r w:rsidRPr="002A49E1">
        <w:t xml:space="preserve">           &lt;partner </w:t>
      </w:r>
      <w:proofErr w:type="spellStart"/>
      <w:r w:rsidR="00BE444C">
        <w:t>part_index</w:t>
      </w:r>
      <w:proofErr w:type="spellEnd"/>
      <w:r w:rsidRPr="002A49E1">
        <w:t>=</w:t>
      </w:r>
      <w:r w:rsidR="00194316">
        <w:t>"</w:t>
      </w:r>
      <w:r w:rsidR="00BE444C">
        <w:t>2</w:t>
      </w:r>
      <w:r w:rsidR="00194316">
        <w:t>"</w:t>
      </w:r>
      <w:r w:rsidRPr="002A49E1">
        <w:t>/&gt;</w:t>
      </w:r>
    </w:p>
    <w:p w14:paraId="0360D161" w14:textId="77777777" w:rsidR="007E22E1" w:rsidRPr="002A49E1" w:rsidRDefault="007E22E1" w:rsidP="006521D4">
      <w:pPr>
        <w:pStyle w:val="XMLCode"/>
        <w:keepLines/>
      </w:pPr>
      <w:r>
        <w:t xml:space="preserve">     </w:t>
      </w:r>
      <w:r w:rsidRPr="002A49E1">
        <w:t xml:space="preserve">  </w:t>
      </w:r>
      <w:r>
        <w:t xml:space="preserve">   </w:t>
      </w:r>
      <w:r w:rsidRPr="002A49E1">
        <w:t xml:space="preserve">          &lt;partner </w:t>
      </w:r>
      <w:proofErr w:type="spellStart"/>
      <w:r w:rsidR="00BE444C">
        <w:t>part_index</w:t>
      </w:r>
      <w:proofErr w:type="spellEnd"/>
      <w:r w:rsidRPr="002A49E1">
        <w:t>=</w:t>
      </w:r>
      <w:r w:rsidR="00194316">
        <w:t>"</w:t>
      </w:r>
      <w:r w:rsidR="00BE444C">
        <w:t>5</w:t>
      </w:r>
      <w:r w:rsidR="00194316">
        <w:t>"</w:t>
      </w:r>
      <w:r w:rsidRPr="002A49E1">
        <w:t>/&gt;</w:t>
      </w:r>
    </w:p>
    <w:p w14:paraId="344D18DB" w14:textId="77777777" w:rsidR="007E22E1" w:rsidRPr="002A49E1" w:rsidRDefault="007E22E1" w:rsidP="006521D4">
      <w:pPr>
        <w:pStyle w:val="XMLCode"/>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0CBF6041" w14:textId="77777777" w:rsidR="007E22E1" w:rsidRPr="009117CB" w:rsidRDefault="007E22E1" w:rsidP="006521D4">
      <w:pPr>
        <w:pStyle w:val="XMLCode"/>
        <w:keepLines/>
        <w:rPr>
          <w:color w:val="0000FF"/>
        </w:rPr>
      </w:pPr>
      <w:r w:rsidRPr="009117CB">
        <w:rPr>
          <w:color w:val="0000FF"/>
        </w:rPr>
        <w:t xml:space="preserve">                &lt;/contact&gt;</w:t>
      </w:r>
    </w:p>
    <w:p w14:paraId="24DC5729" w14:textId="77777777" w:rsidR="007E22E1" w:rsidRPr="009117CB" w:rsidRDefault="007E22E1" w:rsidP="006521D4">
      <w:pPr>
        <w:pStyle w:val="XMLCode"/>
        <w:keepLines/>
        <w:rPr>
          <w:color w:val="0000FF"/>
        </w:rPr>
      </w:pPr>
      <w:r w:rsidRPr="009117CB">
        <w:rPr>
          <w:color w:val="0000FF"/>
        </w:rPr>
        <w:t xml:space="preserve">                &lt;contact&gt;</w:t>
      </w:r>
    </w:p>
    <w:p w14:paraId="3408868E" w14:textId="77777777" w:rsidR="007E22E1" w:rsidRPr="002A49E1" w:rsidRDefault="007E22E1" w:rsidP="006521D4">
      <w:pPr>
        <w:pStyle w:val="XMLCode"/>
        <w:keepLines/>
      </w:pPr>
      <w:r>
        <w:t xml:space="preserve">          </w:t>
      </w:r>
      <w:r w:rsidRPr="002A49E1">
        <w:t xml:space="preserve">          &lt;partner </w:t>
      </w:r>
      <w:proofErr w:type="spellStart"/>
      <w:r w:rsidR="00BE444C">
        <w:t>part_index</w:t>
      </w:r>
      <w:proofErr w:type="spellEnd"/>
      <w:r w:rsidRPr="002A49E1">
        <w:t>=</w:t>
      </w:r>
      <w:r w:rsidR="00194316">
        <w:t>"</w:t>
      </w:r>
      <w:r w:rsidR="00BE444C">
        <w:t>5</w:t>
      </w:r>
      <w:r w:rsidR="00194316">
        <w:t>"</w:t>
      </w:r>
      <w:r w:rsidRPr="002A49E1">
        <w:t>/&gt;</w:t>
      </w:r>
    </w:p>
    <w:p w14:paraId="461EB413" w14:textId="77777777" w:rsidR="007E22E1" w:rsidRPr="002A49E1" w:rsidRDefault="007E22E1" w:rsidP="006521D4">
      <w:pPr>
        <w:pStyle w:val="XMLCode"/>
        <w:keepLines/>
      </w:pPr>
      <w:r>
        <w:t xml:space="preserve">        </w:t>
      </w:r>
      <w:r w:rsidRPr="002A49E1">
        <w:t xml:space="preserve">            &lt;partner </w:t>
      </w:r>
      <w:proofErr w:type="spellStart"/>
      <w:r w:rsidR="00BE444C">
        <w:t>part_index</w:t>
      </w:r>
      <w:proofErr w:type="spellEnd"/>
      <w:r w:rsidRPr="002A49E1">
        <w:t>=</w:t>
      </w:r>
      <w:r w:rsidR="00194316">
        <w:t>"</w:t>
      </w:r>
      <w:r w:rsidR="00BE444C">
        <w:t>6</w:t>
      </w:r>
      <w:r w:rsidR="00194316">
        <w:t>"</w:t>
      </w:r>
      <w:r w:rsidRPr="002A49E1">
        <w:t>/&gt;</w:t>
      </w:r>
    </w:p>
    <w:p w14:paraId="22EF297A" w14:textId="77777777" w:rsidR="007E22E1" w:rsidRPr="002A49E1" w:rsidRDefault="007E22E1" w:rsidP="006521D4">
      <w:pPr>
        <w:pStyle w:val="XMLCode"/>
        <w:keepLines/>
      </w:pP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4C16E85D" w14:textId="77777777" w:rsidR="007E22E1" w:rsidRPr="009117CB" w:rsidRDefault="007E22E1" w:rsidP="006521D4">
      <w:pPr>
        <w:pStyle w:val="XMLCode"/>
        <w:keepLines/>
        <w:rPr>
          <w:color w:val="0000FF"/>
        </w:rPr>
      </w:pPr>
      <w:r w:rsidRPr="009117CB">
        <w:rPr>
          <w:color w:val="0000FF"/>
        </w:rPr>
        <w:lastRenderedPageBreak/>
        <w:t xml:space="preserve">                &lt;/contact&gt;</w:t>
      </w:r>
    </w:p>
    <w:p w14:paraId="25DD16B9" w14:textId="77777777" w:rsidR="007E22E1" w:rsidRPr="009117CB" w:rsidRDefault="007E22E1" w:rsidP="006521D4">
      <w:pPr>
        <w:pStyle w:val="XMLCode"/>
        <w:keepLines/>
        <w:rPr>
          <w:color w:val="0000FF"/>
        </w:rPr>
      </w:pPr>
      <w:r w:rsidRPr="009117CB">
        <w:rPr>
          <w:color w:val="0000FF"/>
        </w:rPr>
        <w:t xml:space="preserve">            &lt;/</w:t>
      </w:r>
      <w:proofErr w:type="spellStart"/>
      <w:r w:rsidRPr="009117CB">
        <w:rPr>
          <w:color w:val="0000FF"/>
        </w:rPr>
        <w:t>contact_list</w:t>
      </w:r>
      <w:proofErr w:type="spellEnd"/>
      <w:r w:rsidRPr="009117CB">
        <w:rPr>
          <w:color w:val="0000FF"/>
        </w:rPr>
        <w:t>&gt;</w:t>
      </w:r>
    </w:p>
    <w:p w14:paraId="2DBD7001" w14:textId="77777777" w:rsidR="007E22E1" w:rsidRPr="00DB0BEF" w:rsidRDefault="007E22E1" w:rsidP="00F76553">
      <w:pPr>
        <w:pStyle w:val="XMLCode"/>
        <w:keepNext/>
        <w:keepLines/>
        <w:rPr>
          <w:b/>
          <w:bCs/>
          <w:color w:val="000000"/>
        </w:rPr>
      </w:pPr>
    </w:p>
    <w:p w14:paraId="577EA410"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&lt;/connection_0d&gt;</w:t>
      </w:r>
    </w:p>
    <w:p w14:paraId="3068E184"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w:t>
      </w:r>
      <w:proofErr w:type="spellStart"/>
      <w:r w:rsidRPr="00DB0BEF">
        <w:rPr>
          <w:color w:val="0000FF"/>
        </w:rPr>
        <w:t>connection_list</w:t>
      </w:r>
      <w:proofErr w:type="spellEnd"/>
      <w:r w:rsidRPr="00DB0BEF">
        <w:rPr>
          <w:color w:val="0000FF"/>
        </w:rPr>
        <w:t>&gt;</w:t>
      </w:r>
    </w:p>
    <w:p w14:paraId="42A0476A"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&lt;/connection_group&gt;</w:t>
      </w:r>
    </w:p>
    <w:p w14:paraId="19E08BC5" w14:textId="77777777" w:rsidR="00F76553" w:rsidRPr="00DB0BEF" w:rsidRDefault="00F76553" w:rsidP="00F76553">
      <w:pPr>
        <w:pStyle w:val="XMLCode"/>
        <w:keepNext/>
        <w:keepLines/>
        <w:rPr>
          <w:b/>
          <w:bCs/>
          <w:color w:val="000000"/>
        </w:rPr>
      </w:pPr>
      <w:r w:rsidRPr="00DB0BEF">
        <w:rPr>
          <w:color w:val="0000FF"/>
        </w:rPr>
        <w:t>&lt;/</w:t>
      </w:r>
      <w:proofErr w:type="spellStart"/>
      <w:r w:rsidRPr="00DB0BEF">
        <w:rPr>
          <w:color w:val="0000FF"/>
        </w:rPr>
        <w:t>xmcf</w:t>
      </w:r>
      <w:proofErr w:type="spellEnd"/>
      <w:r w:rsidRPr="00DB0BEF">
        <w:rPr>
          <w:color w:val="0000FF"/>
        </w:rPr>
        <w:t>&gt;</w:t>
      </w:r>
    </w:p>
    <w:p w14:paraId="565ECB5F" w14:textId="77777777" w:rsidR="00F76553" w:rsidRPr="00226A3F" w:rsidRDefault="00F76553" w:rsidP="002E60CB">
      <w:pPr>
        <w:pStyle w:val="XMLCode"/>
      </w:pPr>
    </w:p>
    <w:p w14:paraId="0DACEE4E" w14:textId="77777777" w:rsidR="002E60CB" w:rsidRDefault="002E60CB" w:rsidP="00350C79">
      <w:pPr>
        <w:pStyle w:val="berschrift4"/>
      </w:pPr>
      <w:bookmarkStart w:id="1629" w:name="_Toc428456272"/>
      <w:bookmarkStart w:id="1630" w:name="_Toc428537235"/>
      <w:bookmarkStart w:id="1631" w:name="_Toc428969554"/>
      <w:bookmarkStart w:id="1632" w:name="_Toc429052945"/>
      <w:bookmarkStart w:id="1633" w:name="_Toc3556989"/>
      <w:bookmarkStart w:id="1634" w:name="_Toc27753601"/>
      <w:bookmarkEnd w:id="1629"/>
      <w:bookmarkEnd w:id="1630"/>
      <w:bookmarkEnd w:id="1631"/>
      <w:bookmarkEnd w:id="1632"/>
      <w:r>
        <w:t>Possible Bolt and Screw Assemblies</w:t>
      </w:r>
      <w:bookmarkEnd w:id="1633"/>
      <w:bookmarkEnd w:id="1634"/>
      <w:r>
        <w:t xml:space="preserve"> </w:t>
      </w:r>
    </w:p>
    <w:p w14:paraId="3E3EE44D" w14:textId="77777777" w:rsidR="002E60CB" w:rsidRPr="00226A3F" w:rsidRDefault="002E60CB" w:rsidP="00350C79">
      <w:pPr>
        <w:keepNext/>
        <w:spacing w:before="120"/>
      </w:pPr>
      <w:r>
        <w:t xml:space="preserve">Altogether, there are following cases of assembly: </w:t>
      </w:r>
    </w:p>
    <w:p w14:paraId="0DC94022" w14:textId="77777777" w:rsidR="00A03929" w:rsidRPr="00A03929" w:rsidRDefault="00A03929" w:rsidP="00B90690">
      <w:pPr>
        <w:pStyle w:val="Listenabsatz"/>
        <w:keepNext/>
        <w:numPr>
          <w:ilvl w:val="0"/>
          <w:numId w:val="36"/>
        </w:numPr>
        <w:spacing w:before="120" w:after="120"/>
        <w:ind w:left="357" w:hanging="357"/>
        <w:rPr>
          <w:lang w:val="en-US"/>
        </w:rPr>
      </w:pPr>
      <w:r w:rsidRPr="00A03929">
        <w:rPr>
          <w:lang w:val="en-US"/>
        </w:rPr>
        <w:t>B</w:t>
      </w:r>
      <w:r w:rsidR="002E60CB" w:rsidRPr="00A03929">
        <w:rPr>
          <w:lang w:val="en-US"/>
        </w:rPr>
        <w:t>olt with welded nut (to the bottom sheet)</w:t>
      </w:r>
      <w:r w:rsidRPr="00A03929">
        <w:rPr>
          <w:lang w:val="en-US"/>
        </w:rPr>
        <w:t>:</w:t>
      </w:r>
    </w:p>
    <w:p w14:paraId="7CAE09E0" w14:textId="77777777" w:rsidR="00E62DBF" w:rsidRDefault="004F562F" w:rsidP="00E62DBF">
      <w:pPr>
        <w:keepNext/>
        <w:spacing w:before="100" w:beforeAutospacing="1" w:after="100" w:afterAutospacing="1"/>
        <w:jc w:val="center"/>
      </w:pPr>
      <w:r>
        <w:rPr>
          <w:noProof/>
          <w:lang w:eastAsia="en-US"/>
        </w:rPr>
        <w:drawing>
          <wp:inline distT="0" distB="0" distL="0" distR="0" wp14:anchorId="7DB3521A" wp14:editId="6361998B">
            <wp:extent cx="1356095" cy="936000"/>
            <wp:effectExtent l="0" t="0" r="0" b="0"/>
            <wp:docPr id="13"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6"/>
                    <pic:cNvPicPr>
                      <a:picLocks noChangeAspect="1" noChangeArrowheads="1"/>
                    </pic:cNvPicPr>
                  </pic:nvPicPr>
                  <pic:blipFill rotWithShape="1">
                    <a:blip r:embed="rId93">
                      <a:extLst>
                        <a:ext uri="{28A0092B-C50C-407E-A947-70E740481C1C}">
                          <a14:useLocalDpi xmlns:a14="http://schemas.microsoft.com/office/drawing/2010/main" val="0"/>
                        </a:ext>
                      </a:extLst>
                    </a:blip>
                    <a:srcRect l="5641"/>
                    <a:stretch/>
                  </pic:blipFill>
                  <pic:spPr bwMode="auto">
                    <a:xfrm>
                      <a:off x="0" y="0"/>
                      <a:ext cx="1356095"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3BBDD90D" w14:textId="217417FA" w:rsidR="00314F5A" w:rsidRDefault="00E62DBF" w:rsidP="00E62DBF">
      <w:pPr>
        <w:pStyle w:val="Beschriftung"/>
      </w:pPr>
      <w:bookmarkStart w:id="1635" w:name="_Toc3557101"/>
      <w:bookmarkStart w:id="1636" w:name="_Toc27753716"/>
      <w:r>
        <w:t xml:space="preserve">Figure </w:t>
      </w:r>
      <w:r w:rsidR="00406B64">
        <w:fldChar w:fldCharType="begin"/>
      </w:r>
      <w:r w:rsidR="00406B64">
        <w:instrText xml:space="preserve"> SEQ Figure \* ARABIC </w:instrText>
      </w:r>
      <w:r w:rsidR="00406B64">
        <w:fldChar w:fldCharType="separate"/>
      </w:r>
      <w:ins w:id="1637" w:author="Dr. Carsten Franke" w:date="2020-03-09T14:39:00Z">
        <w:r w:rsidR="00004854">
          <w:rPr>
            <w:noProof/>
          </w:rPr>
          <w:t>24</w:t>
        </w:r>
      </w:ins>
      <w:ins w:id="1638" w:author="nick" w:date="2020-02-20T20:00:00Z">
        <w:del w:id="1639" w:author="Dr. Carsten Franke" w:date="2020-03-09T14:38:00Z">
          <w:r w:rsidR="0047200E" w:rsidDel="00004854">
            <w:rPr>
              <w:noProof/>
            </w:rPr>
            <w:delText>24</w:delText>
          </w:r>
        </w:del>
      </w:ins>
      <w:del w:id="1640" w:author="Dr. Carsten Franke" w:date="2020-03-09T14:38:00Z">
        <w:r w:rsidR="007E2D34" w:rsidDel="00004854">
          <w:rPr>
            <w:noProof/>
          </w:rPr>
          <w:delText>22</w:delText>
        </w:r>
      </w:del>
      <w:r w:rsidR="00406B64">
        <w:fldChar w:fldCharType="end"/>
      </w:r>
      <w:r>
        <w:t>: Bolt with welded nut</w:t>
      </w:r>
      <w:bookmarkEnd w:id="1635"/>
      <w:bookmarkEnd w:id="1636"/>
    </w:p>
    <w:p w14:paraId="7D3C992B" w14:textId="77777777" w:rsidR="00314F5A" w:rsidRPr="00226A3F" w:rsidRDefault="00314F5A" w:rsidP="001D764B">
      <w:pPr>
        <w:pStyle w:val="Example"/>
        <w:keepNext/>
        <w:spacing w:before="120"/>
      </w:pPr>
      <w:r>
        <w:t>Example</w:t>
      </w:r>
      <w:r w:rsidRPr="00226A3F">
        <w:t xml:space="preserve">: </w:t>
      </w:r>
    </w:p>
    <w:p w14:paraId="18CCF179" w14:textId="77777777" w:rsidR="00314F5A" w:rsidRDefault="00314F5A" w:rsidP="001D764B">
      <w:pPr>
        <w:pStyle w:val="XMLCode"/>
        <w:keepNext/>
        <w:spacing w:before="120"/>
      </w:pPr>
    </w:p>
    <w:p w14:paraId="09586356" w14:textId="77777777" w:rsidR="00314F5A" w:rsidRDefault="00314F5A" w:rsidP="00314F5A">
      <w:pPr>
        <w:pStyle w:val="XMLCode"/>
        <w:keepNext/>
      </w:pPr>
      <w:r>
        <w:t>&lt;connection_0d label=</w:t>
      </w:r>
      <w:r w:rsidR="00194316">
        <w:t>"</w:t>
      </w:r>
      <w:r w:rsidR="00CC7960">
        <w:t>BOLT_</w:t>
      </w:r>
      <w:r>
        <w:t>135</w:t>
      </w:r>
      <w:r w:rsidR="00194316">
        <w:t>"</w:t>
      </w:r>
      <w:r>
        <w:t>&gt;</w:t>
      </w:r>
      <w:r w:rsidRPr="007909A5">
        <w:t xml:space="preserve"> </w:t>
      </w:r>
    </w:p>
    <w:p w14:paraId="1EE78C72" w14:textId="77777777" w:rsidR="00314F5A" w:rsidRDefault="00314F5A" w:rsidP="00314F5A">
      <w:pPr>
        <w:pStyle w:val="XMLCode"/>
        <w:keepNext/>
      </w:pPr>
      <w:r>
        <w:t xml:space="preserve">    &lt;</w:t>
      </w:r>
      <w:proofErr w:type="spellStart"/>
      <w:r>
        <w:t>threaded_connection</w:t>
      </w:r>
      <w:proofErr w:type="spellEnd"/>
      <w:r>
        <w:t xml:space="preserve"> </w:t>
      </w:r>
      <w:r w:rsidRPr="00314F5A">
        <w:rPr>
          <w:color w:val="0070C0"/>
        </w:rPr>
        <w:t>diameter=</w:t>
      </w:r>
      <w:r w:rsidR="00194316">
        <w:rPr>
          <w:color w:val="0070C0"/>
        </w:rPr>
        <w:t>"</w:t>
      </w:r>
      <w:r w:rsidRPr="00314F5A">
        <w:rPr>
          <w:color w:val="0070C0"/>
        </w:rPr>
        <w:t>10.0</w:t>
      </w:r>
      <w:r w:rsidR="00194316">
        <w:rPr>
          <w:color w:val="0070C0"/>
        </w:rPr>
        <w:t>"</w:t>
      </w:r>
      <w:r w:rsidRPr="00314F5A">
        <w:rPr>
          <w:color w:val="0070C0"/>
        </w:rPr>
        <w:t xml:space="preserve"> length=</w:t>
      </w:r>
      <w:r w:rsidR="00194316">
        <w:rPr>
          <w:color w:val="0070C0"/>
        </w:rPr>
        <w:t>"</w:t>
      </w:r>
      <w:r w:rsidRPr="00314F5A">
        <w:rPr>
          <w:color w:val="0070C0"/>
        </w:rPr>
        <w:t>50.0</w:t>
      </w:r>
      <w:r w:rsidR="00194316">
        <w:rPr>
          <w:color w:val="0070C0"/>
        </w:rPr>
        <w:t>"</w:t>
      </w:r>
      <w:r w:rsidRPr="00314F5A">
        <w:rPr>
          <w:color w:val="0070C0"/>
        </w:rPr>
        <w:t xml:space="preserve"> </w:t>
      </w:r>
      <w:r w:rsidRPr="00314F5A">
        <w:rPr>
          <w:color w:val="0070C0"/>
        </w:rPr>
        <w:br/>
        <w:t xml:space="preserve">         </w:t>
      </w:r>
      <w:proofErr w:type="spellStart"/>
      <w:r w:rsidRPr="00314F5A">
        <w:rPr>
          <w:color w:val="0070C0"/>
        </w:rPr>
        <w:t>head_diameter</w:t>
      </w:r>
      <w:proofErr w:type="spellEnd"/>
      <w:r w:rsidRPr="00314F5A">
        <w:rPr>
          <w:color w:val="0070C0"/>
        </w:rPr>
        <w:t>=</w:t>
      </w:r>
      <w:r w:rsidR="00194316">
        <w:rPr>
          <w:color w:val="0070C0"/>
        </w:rPr>
        <w:t>"</w:t>
      </w:r>
      <w:r w:rsidRPr="00314F5A">
        <w:rPr>
          <w:color w:val="0070C0"/>
        </w:rPr>
        <w:t>16.0</w:t>
      </w:r>
      <w:r w:rsidR="00194316">
        <w:rPr>
          <w:color w:val="0070C0"/>
        </w:rPr>
        <w:t>"</w:t>
      </w:r>
      <w:r w:rsidRPr="00314F5A">
        <w:rPr>
          <w:color w:val="0070C0"/>
        </w:rPr>
        <w:t xml:space="preserve"> </w:t>
      </w:r>
      <w:proofErr w:type="spellStart"/>
      <w:r w:rsidRPr="00314F5A">
        <w:rPr>
          <w:color w:val="0070C0"/>
        </w:rPr>
        <w:t>head_height</w:t>
      </w:r>
      <w:proofErr w:type="spellEnd"/>
      <w:r w:rsidRPr="00314F5A">
        <w:rPr>
          <w:color w:val="0070C0"/>
        </w:rPr>
        <w:t>=</w:t>
      </w:r>
      <w:r w:rsidR="00194316">
        <w:rPr>
          <w:color w:val="0070C0"/>
        </w:rPr>
        <w:t>"</w:t>
      </w:r>
      <w:r w:rsidRPr="00314F5A">
        <w:rPr>
          <w:color w:val="0070C0"/>
        </w:rPr>
        <w:t>5</w:t>
      </w:r>
      <w:r w:rsidR="00194316">
        <w:rPr>
          <w:color w:val="0070C0"/>
        </w:rPr>
        <w:t>"</w:t>
      </w:r>
      <w:r w:rsidRPr="00314F5A">
        <w:rPr>
          <w:color w:val="0070C0"/>
        </w:rPr>
        <w:t xml:space="preserve"> </w:t>
      </w:r>
      <w:proofErr w:type="spellStart"/>
      <w:r w:rsidRPr="00314F5A">
        <w:rPr>
          <w:color w:val="0070C0"/>
        </w:rPr>
        <w:t>thread_length</w:t>
      </w:r>
      <w:proofErr w:type="spellEnd"/>
      <w:r w:rsidRPr="00314F5A">
        <w:rPr>
          <w:color w:val="0070C0"/>
        </w:rPr>
        <w:t>=</w:t>
      </w:r>
      <w:r w:rsidR="00194316">
        <w:rPr>
          <w:color w:val="0070C0"/>
        </w:rPr>
        <w:t>"</w:t>
      </w:r>
      <w:r w:rsidRPr="00314F5A">
        <w:rPr>
          <w:color w:val="0070C0"/>
        </w:rPr>
        <w:t>35</w:t>
      </w:r>
      <w:r w:rsidR="00194316">
        <w:rPr>
          <w:color w:val="0070C0"/>
        </w:rPr>
        <w:t>"</w:t>
      </w:r>
      <w:r w:rsidRPr="00314F5A">
        <w:rPr>
          <w:color w:val="0070C0"/>
        </w:rPr>
        <w:t xml:space="preserve"> </w:t>
      </w:r>
      <w:r w:rsidRPr="00314F5A">
        <w:rPr>
          <w:color w:val="0070C0"/>
        </w:rPr>
        <w:br/>
        <w:t xml:space="preserve">         torque=</w:t>
      </w:r>
      <w:r w:rsidR="00194316">
        <w:rPr>
          <w:color w:val="0070C0"/>
        </w:rPr>
        <w:t>"</w:t>
      </w:r>
      <w:r w:rsidRPr="00314F5A">
        <w:rPr>
          <w:color w:val="0070C0"/>
        </w:rPr>
        <w:t>80</w:t>
      </w:r>
      <w:r w:rsidR="00194316">
        <w:rPr>
          <w:color w:val="0070C0"/>
        </w:rPr>
        <w:t>"</w:t>
      </w:r>
      <w:r w:rsidRPr="00314F5A">
        <w:rPr>
          <w:color w:val="0070C0"/>
        </w:rPr>
        <w:t xml:space="preserve"> angle=</w:t>
      </w:r>
      <w:r w:rsidR="00194316">
        <w:rPr>
          <w:color w:val="0070C0"/>
        </w:rPr>
        <w:t>"</w:t>
      </w:r>
      <w:r w:rsidRPr="00314F5A">
        <w:rPr>
          <w:color w:val="0070C0"/>
        </w:rPr>
        <w:t>30</w:t>
      </w:r>
      <w:r w:rsidR="00194316">
        <w:rPr>
          <w:color w:val="0070C0"/>
        </w:rPr>
        <w:t>"</w:t>
      </w:r>
      <w:r w:rsidRPr="00314F5A">
        <w:rPr>
          <w:color w:val="0070C0"/>
        </w:rPr>
        <w:t xml:space="preserve"> pretension=</w:t>
      </w:r>
      <w:r w:rsidR="00194316">
        <w:rPr>
          <w:color w:val="0070C0"/>
        </w:rPr>
        <w:t>"</w:t>
      </w:r>
      <w:r w:rsidRPr="00314F5A">
        <w:rPr>
          <w:color w:val="0070C0"/>
        </w:rPr>
        <w:t>1200</w:t>
      </w:r>
      <w:r w:rsidR="00194316">
        <w:rPr>
          <w:color w:val="0070C0"/>
        </w:rPr>
        <w:t>"</w:t>
      </w:r>
      <w:r w:rsidRPr="00314F5A">
        <w:rPr>
          <w:color w:val="0070C0"/>
        </w:rPr>
        <w:t xml:space="preserve"> </w:t>
      </w:r>
      <w:proofErr w:type="spellStart"/>
      <w:r w:rsidRPr="00314F5A">
        <w:rPr>
          <w:color w:val="0070C0"/>
        </w:rPr>
        <w:t>part_code</w:t>
      </w:r>
      <w:proofErr w:type="spellEnd"/>
      <w:r w:rsidRPr="00314F5A">
        <w:rPr>
          <w:color w:val="0070C0"/>
        </w:rPr>
        <w:t>=</w:t>
      </w:r>
      <w:r w:rsidR="00194316">
        <w:rPr>
          <w:color w:val="0070C0"/>
        </w:rPr>
        <w:t>"</w:t>
      </w:r>
      <w:r w:rsidRPr="00314F5A">
        <w:rPr>
          <w:color w:val="0070C0"/>
        </w:rPr>
        <w:t>M10x50 12.9</w:t>
      </w:r>
      <w:r w:rsidR="00194316">
        <w:rPr>
          <w:color w:val="0070C0"/>
        </w:rPr>
        <w:t>"</w:t>
      </w:r>
      <w:r w:rsidRPr="00314F5A">
        <w:rPr>
          <w:color w:val="0070C0"/>
        </w:rPr>
        <w:t xml:space="preserve"> </w:t>
      </w:r>
      <w:r>
        <w:t>&gt;</w:t>
      </w:r>
    </w:p>
    <w:p w14:paraId="3403BFB7" w14:textId="77777777" w:rsidR="00314F5A" w:rsidRPr="0033379A" w:rsidRDefault="00314F5A" w:rsidP="00314F5A">
      <w:pPr>
        <w:pStyle w:val="XMLCode"/>
        <w:keepNext/>
        <w:rPr>
          <w:lang w:val="fr-FR"/>
        </w:rPr>
      </w:pPr>
      <w:r>
        <w:t xml:space="preserve">        </w:t>
      </w:r>
      <w:r w:rsidRPr="0033379A">
        <w:rPr>
          <w:lang w:val="fr-FR"/>
        </w:rPr>
        <w:t>&lt;</w:t>
      </w:r>
      <w:proofErr w:type="spellStart"/>
      <w:proofErr w:type="gramStart"/>
      <w:r w:rsidRPr="0033379A">
        <w:rPr>
          <w:lang w:val="fr-FR"/>
        </w:rPr>
        <w:t>normal</w:t>
      </w:r>
      <w:proofErr w:type="gramEnd"/>
      <w:r w:rsidRPr="0033379A">
        <w:rPr>
          <w:lang w:val="fr-FR"/>
        </w:rPr>
        <w:t>_direction</w:t>
      </w:r>
      <w:proofErr w:type="spellEnd"/>
      <w:r w:rsidRPr="0033379A">
        <w:rPr>
          <w:lang w:val="fr-FR"/>
        </w:rPr>
        <w:t xml:space="preserve">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14:paraId="0EDEA234" w14:textId="77777777" w:rsidR="00314F5A" w:rsidRDefault="00314F5A" w:rsidP="00314F5A">
      <w:pPr>
        <w:pStyle w:val="XMLCode"/>
        <w:keepNext/>
      </w:pPr>
      <w:r w:rsidRPr="0033379A">
        <w:rPr>
          <w:lang w:val="fr-FR"/>
        </w:rPr>
        <w:t xml:space="preserve">        </w:t>
      </w:r>
      <w:proofErr w:type="gramStart"/>
      <w:r w:rsidRPr="004F5A65">
        <w:rPr>
          <w:color w:val="FF0000"/>
        </w:rPr>
        <w:t>&lt;!</w:t>
      </w:r>
      <w:r>
        <w:rPr>
          <w:color w:val="FF0000"/>
        </w:rPr>
        <w:t>--</w:t>
      </w:r>
      <w:proofErr w:type="gramEnd"/>
      <w:r>
        <w:rPr>
          <w:color w:val="FF0000"/>
        </w:rPr>
        <w:t xml:space="preserve">No </w:t>
      </w:r>
      <w:r w:rsidRPr="004F5A65">
        <w:rPr>
          <w:color w:val="FF0000"/>
        </w:rPr>
        <w:t xml:space="preserve">Washer </w:t>
      </w:r>
      <w:r>
        <w:rPr>
          <w:color w:val="FF0000"/>
        </w:rPr>
        <w:t>in this case</w:t>
      </w:r>
      <w:r w:rsidRPr="004F5A65">
        <w:rPr>
          <w:color w:val="FF0000"/>
        </w:rPr>
        <w:t>--&gt;</w:t>
      </w:r>
    </w:p>
    <w:p w14:paraId="0E016CC0" w14:textId="77777777" w:rsidR="00314F5A" w:rsidRPr="004F5A65" w:rsidRDefault="00314F5A" w:rsidP="00314F5A">
      <w:pPr>
        <w:pStyle w:val="XMLCode"/>
        <w:keepNext/>
        <w:rPr>
          <w:color w:val="0070C0"/>
        </w:rPr>
      </w:pPr>
      <w:r w:rsidRPr="00226A3F">
        <w:t xml:space="preserve">        </w:t>
      </w:r>
      <w:r>
        <w:rPr>
          <w:color w:val="0070C0"/>
        </w:rPr>
        <w:t>&lt;bolt</w:t>
      </w:r>
      <w:r w:rsidRPr="004F5A65">
        <w:rPr>
          <w:color w:val="0070C0"/>
        </w:rPr>
        <w:t>&gt;</w:t>
      </w:r>
    </w:p>
    <w:p w14:paraId="67B5BCA4" w14:textId="77777777" w:rsidR="00314F5A" w:rsidRPr="004F5A65" w:rsidRDefault="00314F5A" w:rsidP="00314F5A">
      <w:pPr>
        <w:pStyle w:val="XMLCode"/>
        <w:keepNext/>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w:t>
      </w:r>
      <w:proofErr w:type="spellStart"/>
      <w:r>
        <w:rPr>
          <w:color w:val="0070C0"/>
        </w:rPr>
        <w:t>fixed_to</w:t>
      </w:r>
      <w:proofErr w:type="spellEnd"/>
      <w:r>
        <w:rPr>
          <w:color w:val="0070C0"/>
        </w:rPr>
        <w:t>=</w:t>
      </w:r>
      <w:r w:rsidR="00194316">
        <w:rPr>
          <w:color w:val="0070C0"/>
        </w:rPr>
        <w:t>"</w:t>
      </w:r>
      <w:r>
        <w:rPr>
          <w:color w:val="0070C0"/>
        </w:rPr>
        <w:t>3</w:t>
      </w:r>
      <w:r w:rsidR="00194316">
        <w:rPr>
          <w:color w:val="0070C0"/>
        </w:rPr>
        <w:t>"</w:t>
      </w:r>
      <w:r>
        <w:rPr>
          <w:color w:val="0070C0"/>
        </w:rPr>
        <w:t xml:space="preserve"> /</w:t>
      </w:r>
      <w:r w:rsidRPr="004F5A65">
        <w:rPr>
          <w:color w:val="0070C0"/>
        </w:rPr>
        <w:t>&gt;</w:t>
      </w:r>
    </w:p>
    <w:p w14:paraId="4212D6F0" w14:textId="77777777" w:rsidR="00314F5A" w:rsidRPr="004F5A65" w:rsidRDefault="00314F5A" w:rsidP="00314F5A">
      <w:pPr>
        <w:pStyle w:val="XMLCode"/>
        <w:keepNext/>
        <w:rPr>
          <w:color w:val="0070C0"/>
        </w:rPr>
      </w:pPr>
      <w:r>
        <w:rPr>
          <w:color w:val="0070C0"/>
        </w:rPr>
        <w:t xml:space="preserve"> </w:t>
      </w:r>
      <w:r w:rsidRPr="004F5A65">
        <w:rPr>
          <w:color w:val="0070C0"/>
        </w:rPr>
        <w:t xml:space="preserve">       &lt;/bolt&gt;</w:t>
      </w:r>
    </w:p>
    <w:p w14:paraId="67CC9C96" w14:textId="77777777" w:rsidR="00314F5A" w:rsidRDefault="00314F5A" w:rsidP="00314F5A">
      <w:pPr>
        <w:pStyle w:val="XMLCode"/>
        <w:keepNext/>
      </w:pPr>
      <w:r>
        <w:t xml:space="preserve">    &lt;/</w:t>
      </w:r>
      <w:proofErr w:type="spellStart"/>
      <w:r>
        <w:t>threaded_connection</w:t>
      </w:r>
      <w:proofErr w:type="spellEnd"/>
      <w:r>
        <w:t>&gt;</w:t>
      </w:r>
    </w:p>
    <w:p w14:paraId="2FA019CF" w14:textId="77777777" w:rsidR="00314F5A" w:rsidRDefault="00314F5A" w:rsidP="00314F5A">
      <w:pPr>
        <w:pStyle w:val="XMLCode"/>
        <w:keepNext/>
      </w:pPr>
      <w:r>
        <w:tab/>
        <w:t xml:space="preserve">&lt;loc&gt; </w:t>
      </w:r>
      <w:proofErr w:type="gramStart"/>
      <w:r>
        <w:t>1500.3809  838.75885</w:t>
      </w:r>
      <w:proofErr w:type="gramEnd"/>
      <w:r>
        <w:t xml:space="preserve">  730.6529 &lt;/loc&gt;</w:t>
      </w:r>
    </w:p>
    <w:p w14:paraId="2C0AE295" w14:textId="77777777" w:rsidR="00314F5A" w:rsidRDefault="00314F5A" w:rsidP="00314F5A">
      <w:pPr>
        <w:pStyle w:val="XMLCode"/>
        <w:keepNext/>
      </w:pPr>
      <w:r>
        <w:t xml:space="preserve">    &lt;appdata&gt;</w:t>
      </w:r>
    </w:p>
    <w:p w14:paraId="38A33370" w14:textId="77777777" w:rsidR="00314F5A" w:rsidRPr="00226A3F" w:rsidRDefault="00314F5A" w:rsidP="00314F5A">
      <w:pPr>
        <w:pStyle w:val="XMLCode"/>
        <w:keepNext/>
      </w:pPr>
      <w:r w:rsidRPr="00226A3F">
        <w:t xml:space="preserve">    </w:t>
      </w:r>
      <w:r w:rsidR="001D764B">
        <w:tab/>
        <w:t xml:space="preserve">    </w:t>
      </w:r>
      <w:r>
        <w:t>...</w:t>
      </w:r>
    </w:p>
    <w:p w14:paraId="67F92A33" w14:textId="77777777" w:rsidR="00314F5A" w:rsidRDefault="00314F5A" w:rsidP="00314F5A">
      <w:pPr>
        <w:pStyle w:val="XMLCode"/>
        <w:keepNext/>
      </w:pPr>
      <w:r>
        <w:t xml:space="preserve">    &lt;/appdata&gt;</w:t>
      </w:r>
    </w:p>
    <w:p w14:paraId="5CD4D08D" w14:textId="77777777" w:rsidR="00314F5A" w:rsidRDefault="00314F5A" w:rsidP="00314F5A">
      <w:pPr>
        <w:pStyle w:val="XMLCode"/>
        <w:keepNext/>
      </w:pPr>
      <w:r>
        <w:t>&lt;/connection_0d&gt;</w:t>
      </w:r>
    </w:p>
    <w:p w14:paraId="6B518BE2" w14:textId="77777777" w:rsidR="002E60CB" w:rsidRDefault="002E60CB" w:rsidP="001D764B">
      <w:pPr>
        <w:pStyle w:val="XMLCode"/>
        <w:keepNext/>
        <w:spacing w:after="120"/>
      </w:pPr>
    </w:p>
    <w:p w14:paraId="32705510" w14:textId="77777777" w:rsidR="00A03929" w:rsidRPr="00A03929" w:rsidRDefault="00A03929" w:rsidP="001C0495">
      <w:pPr>
        <w:pStyle w:val="Listenabsatz"/>
        <w:numPr>
          <w:ilvl w:val="0"/>
          <w:numId w:val="36"/>
        </w:numPr>
        <w:spacing w:before="240" w:after="120"/>
        <w:ind w:left="357" w:hanging="357"/>
        <w:jc w:val="both"/>
        <w:rPr>
          <w:lang w:val="en-US"/>
        </w:rPr>
      </w:pPr>
      <w:r w:rsidRPr="00A03929">
        <w:rPr>
          <w:lang w:val="en-US"/>
        </w:rPr>
        <w:t>B</w:t>
      </w:r>
      <w:r w:rsidR="002E60CB" w:rsidRPr="00A03929">
        <w:rPr>
          <w:lang w:val="en-US"/>
        </w:rPr>
        <w:t>olt with clipped nut (clipped to the bottom sheet)</w:t>
      </w:r>
      <w:r w:rsidRPr="00A03929">
        <w:rPr>
          <w:lang w:val="en-US"/>
        </w:rPr>
        <w:t xml:space="preserve">: </w:t>
      </w:r>
      <w:r w:rsidR="002E60CB" w:rsidRPr="00A03929">
        <w:rPr>
          <w:lang w:val="en-US"/>
        </w:rPr>
        <w:t xml:space="preserve">This is the </w:t>
      </w:r>
      <w:r w:rsidR="002E60CB" w:rsidRPr="00A03929">
        <w:rPr>
          <w:i/>
          <w:iCs/>
          <w:lang w:val="en-US"/>
        </w:rPr>
        <w:t>same</w:t>
      </w:r>
      <w:r w:rsidR="002E60CB" w:rsidRPr="00A03929">
        <w:rPr>
          <w:lang w:val="en-US"/>
        </w:rPr>
        <w:t xml:space="preserve">, only </w:t>
      </w:r>
      <w:proofErr w:type="spellStart"/>
      <w:r w:rsidR="002E60CB" w:rsidRPr="00A03929">
        <w:rPr>
          <w:rStyle w:val="elementdeftypeChar"/>
        </w:rPr>
        <w:t>fixed_to</w:t>
      </w:r>
      <w:proofErr w:type="spellEnd"/>
      <w:r w:rsidRPr="00A03929">
        <w:rPr>
          <w:lang w:val="en-US"/>
        </w:rPr>
        <w:t xml:space="preserve"> is</w:t>
      </w:r>
      <w:r w:rsidR="002E60CB" w:rsidRPr="00A03929">
        <w:rPr>
          <w:lang w:val="en-US"/>
        </w:rPr>
        <w:t xml:space="preserve"> replaced by </w:t>
      </w:r>
      <w:proofErr w:type="spellStart"/>
      <w:r w:rsidR="002E60CB" w:rsidRPr="00A03929">
        <w:rPr>
          <w:rStyle w:val="elementdeftypeChar"/>
        </w:rPr>
        <w:t>clipped_to</w:t>
      </w:r>
      <w:proofErr w:type="spellEnd"/>
      <w:r w:rsidR="002E60CB" w:rsidRPr="00A03929">
        <w:rPr>
          <w:lang w:val="en-US"/>
        </w:rPr>
        <w:t>.</w:t>
      </w:r>
    </w:p>
    <w:p w14:paraId="1A7C1950" w14:textId="77777777" w:rsidR="00A03929" w:rsidRDefault="00A03929" w:rsidP="006521D4">
      <w:pPr>
        <w:pStyle w:val="Listenabsatz"/>
        <w:keepNext/>
        <w:numPr>
          <w:ilvl w:val="0"/>
          <w:numId w:val="36"/>
        </w:numPr>
        <w:spacing w:after="120"/>
        <w:ind w:left="357" w:hanging="357"/>
        <w:rPr>
          <w:lang w:val="en-US"/>
        </w:rPr>
      </w:pPr>
      <w:r w:rsidRPr="00A03929">
        <w:rPr>
          <w:lang w:val="en-US"/>
        </w:rPr>
        <w:t>B</w:t>
      </w:r>
      <w:r w:rsidR="002E60CB" w:rsidRPr="00A03929">
        <w:rPr>
          <w:lang w:val="en-US"/>
        </w:rPr>
        <w:t>olt with free nut (not clipped, nor welded to the bottom sheet)</w:t>
      </w:r>
      <w:r w:rsidRPr="00A03929">
        <w:rPr>
          <w:lang w:val="en-US"/>
        </w:rPr>
        <w:t xml:space="preserve">: </w:t>
      </w:r>
    </w:p>
    <w:p w14:paraId="25E3C504" w14:textId="77777777" w:rsidR="00E62DBF" w:rsidRDefault="00A03929" w:rsidP="00E62DBF">
      <w:pPr>
        <w:keepNext/>
        <w:jc w:val="center"/>
      </w:pPr>
      <w:r>
        <w:rPr>
          <w:noProof/>
          <w:lang w:eastAsia="en-US"/>
        </w:rPr>
        <w:drawing>
          <wp:inline distT="0" distB="0" distL="0" distR="0" wp14:anchorId="324C4B21" wp14:editId="33EAFE77">
            <wp:extent cx="1428206" cy="936000"/>
            <wp:effectExtent l="0" t="0" r="635" b="0"/>
            <wp:docPr id="290"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7"/>
                    <pic:cNvPicPr>
                      <a:picLocks noChangeAspect="1" noChangeArrowheads="1"/>
                    </pic:cNvPicPr>
                  </pic:nvPicPr>
                  <pic:blipFill rotWithShape="1">
                    <a:blip r:embed="rId94">
                      <a:extLst>
                        <a:ext uri="{28A0092B-C50C-407E-A947-70E740481C1C}">
                          <a14:useLocalDpi xmlns:a14="http://schemas.microsoft.com/office/drawing/2010/main" val="0"/>
                        </a:ext>
                      </a:extLst>
                    </a:blip>
                    <a:srcRect l="4456"/>
                    <a:stretch/>
                  </pic:blipFill>
                  <pic:spPr bwMode="auto">
                    <a:xfrm>
                      <a:off x="0" y="0"/>
                      <a:ext cx="1428206"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2E09F1B6" w14:textId="07D5A07C" w:rsidR="0086511D" w:rsidRDefault="00E62DBF" w:rsidP="00E62DBF">
      <w:pPr>
        <w:pStyle w:val="Beschriftung"/>
      </w:pPr>
      <w:bookmarkStart w:id="1641" w:name="_Ref3568949"/>
      <w:bookmarkStart w:id="1642" w:name="_Toc3557102"/>
      <w:bookmarkStart w:id="1643" w:name="_Ref3568942"/>
      <w:bookmarkStart w:id="1644" w:name="_Toc27753717"/>
      <w:r>
        <w:t xml:space="preserve">Figure </w:t>
      </w:r>
      <w:r w:rsidR="00406B64">
        <w:fldChar w:fldCharType="begin"/>
      </w:r>
      <w:r w:rsidR="00406B64">
        <w:instrText xml:space="preserve"> SEQ Figure \* ARABIC </w:instrText>
      </w:r>
      <w:r w:rsidR="00406B64">
        <w:fldChar w:fldCharType="separate"/>
      </w:r>
      <w:ins w:id="1645" w:author="Dr. Carsten Franke" w:date="2020-03-09T14:39:00Z">
        <w:r w:rsidR="00004854">
          <w:rPr>
            <w:noProof/>
          </w:rPr>
          <w:t>25</w:t>
        </w:r>
      </w:ins>
      <w:ins w:id="1646" w:author="nick" w:date="2020-02-20T20:00:00Z">
        <w:del w:id="1647" w:author="Dr. Carsten Franke" w:date="2020-03-09T14:38:00Z">
          <w:r w:rsidR="0047200E" w:rsidDel="00004854">
            <w:rPr>
              <w:noProof/>
            </w:rPr>
            <w:delText>25</w:delText>
          </w:r>
        </w:del>
      </w:ins>
      <w:del w:id="1648" w:author="Dr. Carsten Franke" w:date="2020-03-09T14:38:00Z">
        <w:r w:rsidR="007E2D34" w:rsidDel="00004854">
          <w:rPr>
            <w:noProof/>
          </w:rPr>
          <w:delText>23</w:delText>
        </w:r>
      </w:del>
      <w:r w:rsidR="00406B64">
        <w:fldChar w:fldCharType="end"/>
      </w:r>
      <w:bookmarkEnd w:id="1641"/>
      <w:r>
        <w:t>: Bolt with free nut</w:t>
      </w:r>
      <w:bookmarkEnd w:id="1642"/>
      <w:bookmarkEnd w:id="1643"/>
      <w:bookmarkEnd w:id="1644"/>
    </w:p>
    <w:p w14:paraId="4E8AA2FD" w14:textId="77777777" w:rsidR="00A03929" w:rsidRDefault="00E62DBF" w:rsidP="00E62DBF">
      <w:pPr>
        <w:pStyle w:val="Beschriftung"/>
      </w:pPr>
      <w:r>
        <w:t>(</w:t>
      </w:r>
      <w:r w:rsidR="00A03929" w:rsidRPr="00E62DBF">
        <w:rPr>
          <w:b w:val="0"/>
        </w:rPr>
        <w:t xml:space="preserve">Since both, the screw and the nut are free, there is </w:t>
      </w:r>
      <w:r w:rsidR="00A03929" w:rsidRPr="00E62DBF">
        <w:rPr>
          <w:b w:val="0"/>
          <w:bCs w:val="0"/>
          <w:i/>
        </w:rPr>
        <w:t>no</w:t>
      </w:r>
      <w:r w:rsidR="00A03929" w:rsidRPr="00E62DBF">
        <w:rPr>
          <w:b w:val="0"/>
          <w:bCs w:val="0"/>
        </w:rPr>
        <w:t xml:space="preserve"> </w:t>
      </w:r>
      <w:proofErr w:type="spellStart"/>
      <w:r w:rsidR="00A03929" w:rsidRPr="00E62DBF">
        <w:rPr>
          <w:rStyle w:val="elementdeftypeChar"/>
          <w:b/>
        </w:rPr>
        <w:t>fixed_to</w:t>
      </w:r>
      <w:proofErr w:type="spellEnd"/>
      <w:r w:rsidR="00A03929" w:rsidRPr="00E62DBF">
        <w:rPr>
          <w:b w:val="0"/>
        </w:rPr>
        <w:t xml:space="preserve"> nor </w:t>
      </w:r>
      <w:proofErr w:type="spellStart"/>
      <w:r w:rsidR="00A03929" w:rsidRPr="00E62DBF">
        <w:rPr>
          <w:rStyle w:val="elementdeftypeChar"/>
          <w:b/>
        </w:rPr>
        <w:t>clipped_to</w:t>
      </w:r>
      <w:proofErr w:type="spellEnd"/>
      <w:r w:rsidR="00A03929" w:rsidRPr="00E62DBF">
        <w:rPr>
          <w:rStyle w:val="elementdeftypeChar"/>
          <w:b/>
        </w:rPr>
        <w:t xml:space="preserve"> </w:t>
      </w:r>
      <w:r w:rsidR="00A03929" w:rsidRPr="00E62DBF">
        <w:rPr>
          <w:b w:val="0"/>
        </w:rPr>
        <w:t>attribute</w:t>
      </w:r>
      <w:r>
        <w:t>)</w:t>
      </w:r>
    </w:p>
    <w:p w14:paraId="379BB5E0" w14:textId="77777777" w:rsidR="00A03929" w:rsidRDefault="00A03929" w:rsidP="006521D4">
      <w:pPr>
        <w:pStyle w:val="Listenabsatz"/>
        <w:keepNext/>
        <w:numPr>
          <w:ilvl w:val="0"/>
          <w:numId w:val="36"/>
        </w:numPr>
        <w:spacing w:before="120" w:after="120"/>
        <w:ind w:left="357" w:hanging="357"/>
        <w:rPr>
          <w:lang w:val="en-US"/>
        </w:rPr>
      </w:pPr>
      <w:r w:rsidRPr="00A03929">
        <w:rPr>
          <w:lang w:val="en-US"/>
        </w:rPr>
        <w:lastRenderedPageBreak/>
        <w:t>Screw (screwed to the last sheet):</w:t>
      </w:r>
    </w:p>
    <w:p w14:paraId="6B9D36C7" w14:textId="77777777" w:rsidR="00E62DBF" w:rsidRDefault="002E60CB" w:rsidP="0086511D">
      <w:pPr>
        <w:keepNext/>
        <w:spacing w:before="120"/>
        <w:jc w:val="center"/>
      </w:pPr>
      <w:r>
        <w:rPr>
          <w:b/>
          <w:bCs/>
        </w:rPr>
        <w:t xml:space="preserve"> </w:t>
      </w:r>
      <w:r w:rsidR="004F562F">
        <w:rPr>
          <w:b/>
          <w:noProof/>
          <w:lang w:eastAsia="en-US"/>
        </w:rPr>
        <w:drawing>
          <wp:inline distT="0" distB="0" distL="0" distR="0" wp14:anchorId="5930EE06" wp14:editId="4528515E">
            <wp:extent cx="1414520" cy="936000"/>
            <wp:effectExtent l="0" t="0" r="0" b="0"/>
            <wp:docPr id="15"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8"/>
                    <pic:cNvPicPr>
                      <a:picLocks noChangeAspect="1" noChangeArrowheads="1"/>
                    </pic:cNvPicPr>
                  </pic:nvPicPr>
                  <pic:blipFill rotWithShape="1">
                    <a:blip r:embed="rId95">
                      <a:extLst>
                        <a:ext uri="{28A0092B-C50C-407E-A947-70E740481C1C}">
                          <a14:useLocalDpi xmlns:a14="http://schemas.microsoft.com/office/drawing/2010/main" val="0"/>
                        </a:ext>
                      </a:extLst>
                    </a:blip>
                    <a:srcRect l="-1845"/>
                    <a:stretch/>
                  </pic:blipFill>
                  <pic:spPr bwMode="auto">
                    <a:xfrm>
                      <a:off x="0" y="0"/>
                      <a:ext cx="1414520"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094B596C" w14:textId="42DD3707" w:rsidR="00A03929" w:rsidRDefault="00E62DBF" w:rsidP="00D35409">
      <w:pPr>
        <w:pStyle w:val="Beschriftung"/>
        <w:rPr>
          <w:b w:val="0"/>
          <w:bCs w:val="0"/>
        </w:rPr>
      </w:pPr>
      <w:bookmarkStart w:id="1649" w:name="_Ref3568964"/>
      <w:bookmarkStart w:id="1650" w:name="_Toc3557103"/>
      <w:bookmarkStart w:id="1651" w:name="_Toc27753718"/>
      <w:r>
        <w:t xml:space="preserve">Figure </w:t>
      </w:r>
      <w:r w:rsidR="00406B64">
        <w:fldChar w:fldCharType="begin"/>
      </w:r>
      <w:r w:rsidR="00406B64">
        <w:instrText xml:space="preserve"> SEQ Figure \* ARABIC </w:instrText>
      </w:r>
      <w:r w:rsidR="00406B64">
        <w:fldChar w:fldCharType="separate"/>
      </w:r>
      <w:ins w:id="1652" w:author="Dr. Carsten Franke" w:date="2020-03-09T14:39:00Z">
        <w:r w:rsidR="00004854">
          <w:rPr>
            <w:noProof/>
          </w:rPr>
          <w:t>26</w:t>
        </w:r>
      </w:ins>
      <w:ins w:id="1653" w:author="nick" w:date="2020-02-20T20:00:00Z">
        <w:del w:id="1654" w:author="Dr. Carsten Franke" w:date="2020-03-09T14:38:00Z">
          <w:r w:rsidR="0047200E" w:rsidDel="00004854">
            <w:rPr>
              <w:noProof/>
            </w:rPr>
            <w:delText>26</w:delText>
          </w:r>
        </w:del>
      </w:ins>
      <w:del w:id="1655" w:author="Dr. Carsten Franke" w:date="2020-03-09T14:38:00Z">
        <w:r w:rsidR="007E2D34" w:rsidDel="00004854">
          <w:rPr>
            <w:noProof/>
          </w:rPr>
          <w:delText>24</w:delText>
        </w:r>
      </w:del>
      <w:r w:rsidR="00406B64">
        <w:fldChar w:fldCharType="end"/>
      </w:r>
      <w:bookmarkEnd w:id="1649"/>
      <w:r>
        <w:t>: Screw</w:t>
      </w:r>
      <w:bookmarkEnd w:id="1650"/>
      <w:bookmarkEnd w:id="1651"/>
    </w:p>
    <w:p w14:paraId="2AB231B8" w14:textId="77777777" w:rsidR="0086511D" w:rsidRPr="00226A3F" w:rsidRDefault="0086511D" w:rsidP="001D764B">
      <w:pPr>
        <w:pStyle w:val="Example"/>
        <w:keepNext/>
        <w:spacing w:before="120"/>
      </w:pPr>
      <w:r>
        <w:t>Example</w:t>
      </w:r>
      <w:r w:rsidRPr="00226A3F">
        <w:t xml:space="preserve">: </w:t>
      </w:r>
    </w:p>
    <w:p w14:paraId="112A1D23" w14:textId="77777777" w:rsidR="0086511D" w:rsidRDefault="0086511D" w:rsidP="001D764B">
      <w:pPr>
        <w:pStyle w:val="XMLCode"/>
        <w:keepNext/>
        <w:spacing w:before="120" w:after="120"/>
      </w:pPr>
    </w:p>
    <w:p w14:paraId="17AC9186" w14:textId="77777777" w:rsidR="0086511D" w:rsidRDefault="0086511D" w:rsidP="0086511D">
      <w:pPr>
        <w:pStyle w:val="XMLCode"/>
        <w:keepNext/>
      </w:pPr>
      <w:r>
        <w:t>&lt;connection_0d label=</w:t>
      </w:r>
      <w:r w:rsidR="00194316">
        <w:t>"</w:t>
      </w:r>
      <w:r w:rsidR="00CC7960">
        <w:t>SCREW_</w:t>
      </w:r>
      <w:r>
        <w:t>1</w:t>
      </w:r>
      <w:r w:rsidR="00CC7960">
        <w:t>39</w:t>
      </w:r>
      <w:r w:rsidR="00194316">
        <w:t>"</w:t>
      </w:r>
      <w:r>
        <w:t>&gt;</w:t>
      </w:r>
      <w:r w:rsidRPr="007909A5">
        <w:t xml:space="preserve"> </w:t>
      </w:r>
    </w:p>
    <w:p w14:paraId="525771EF" w14:textId="77777777" w:rsidR="0086511D" w:rsidRDefault="0086511D" w:rsidP="0086511D">
      <w:pPr>
        <w:pStyle w:val="XMLCode"/>
        <w:keepNext/>
      </w:pPr>
      <w:r>
        <w:t xml:space="preserve">    &lt;</w:t>
      </w:r>
      <w:proofErr w:type="spellStart"/>
      <w:r>
        <w:t>threaded_connection</w:t>
      </w:r>
      <w:proofErr w:type="spellEnd"/>
      <w:r>
        <w:t xml:space="preserve"> </w:t>
      </w:r>
      <w:r w:rsidRPr="00314F5A">
        <w:rPr>
          <w:color w:val="0070C0"/>
        </w:rPr>
        <w:t>diameter=</w:t>
      </w:r>
      <w:r w:rsidR="00194316">
        <w:rPr>
          <w:color w:val="0070C0"/>
        </w:rPr>
        <w:t>"</w:t>
      </w:r>
      <w:r w:rsidRPr="00314F5A">
        <w:rPr>
          <w:color w:val="0070C0"/>
        </w:rPr>
        <w:t>10.0</w:t>
      </w:r>
      <w:r w:rsidR="00194316">
        <w:rPr>
          <w:color w:val="0070C0"/>
        </w:rPr>
        <w:t>"</w:t>
      </w:r>
      <w:r w:rsidRPr="00314F5A">
        <w:rPr>
          <w:color w:val="0070C0"/>
        </w:rPr>
        <w:t xml:space="preserve"> length=</w:t>
      </w:r>
      <w:r w:rsidR="00194316">
        <w:rPr>
          <w:color w:val="0070C0"/>
        </w:rPr>
        <w:t>"</w:t>
      </w:r>
      <w:r w:rsidRPr="00314F5A">
        <w:rPr>
          <w:color w:val="0070C0"/>
        </w:rPr>
        <w:t>50.0</w:t>
      </w:r>
      <w:r w:rsidR="00194316">
        <w:rPr>
          <w:color w:val="0070C0"/>
        </w:rPr>
        <w:t>"</w:t>
      </w:r>
      <w:r w:rsidRPr="00314F5A">
        <w:rPr>
          <w:color w:val="0070C0"/>
        </w:rPr>
        <w:t xml:space="preserve"> </w:t>
      </w:r>
      <w:r w:rsidRPr="00314F5A">
        <w:rPr>
          <w:color w:val="0070C0"/>
        </w:rPr>
        <w:br/>
        <w:t xml:space="preserve">         </w:t>
      </w:r>
      <w:proofErr w:type="spellStart"/>
      <w:r w:rsidRPr="00314F5A">
        <w:rPr>
          <w:color w:val="0070C0"/>
        </w:rPr>
        <w:t>head_diameter</w:t>
      </w:r>
      <w:proofErr w:type="spellEnd"/>
      <w:r w:rsidRPr="00314F5A">
        <w:rPr>
          <w:color w:val="0070C0"/>
        </w:rPr>
        <w:t>=</w:t>
      </w:r>
      <w:r w:rsidR="00194316">
        <w:rPr>
          <w:color w:val="0070C0"/>
        </w:rPr>
        <w:t>"</w:t>
      </w:r>
      <w:r w:rsidRPr="00314F5A">
        <w:rPr>
          <w:color w:val="0070C0"/>
        </w:rPr>
        <w:t>16.0</w:t>
      </w:r>
      <w:r w:rsidR="00194316">
        <w:rPr>
          <w:color w:val="0070C0"/>
        </w:rPr>
        <w:t>"</w:t>
      </w:r>
      <w:r w:rsidRPr="00314F5A">
        <w:rPr>
          <w:color w:val="0070C0"/>
        </w:rPr>
        <w:t xml:space="preserve"> </w:t>
      </w:r>
      <w:proofErr w:type="spellStart"/>
      <w:r w:rsidRPr="00314F5A">
        <w:rPr>
          <w:color w:val="0070C0"/>
        </w:rPr>
        <w:t>head_height</w:t>
      </w:r>
      <w:proofErr w:type="spellEnd"/>
      <w:r w:rsidRPr="00314F5A">
        <w:rPr>
          <w:color w:val="0070C0"/>
        </w:rPr>
        <w:t>=</w:t>
      </w:r>
      <w:r w:rsidR="00194316">
        <w:rPr>
          <w:color w:val="0070C0"/>
        </w:rPr>
        <w:t>"</w:t>
      </w:r>
      <w:r w:rsidRPr="00314F5A">
        <w:rPr>
          <w:color w:val="0070C0"/>
        </w:rPr>
        <w:t>5</w:t>
      </w:r>
      <w:r w:rsidR="00194316">
        <w:rPr>
          <w:color w:val="0070C0"/>
        </w:rPr>
        <w:t>"</w:t>
      </w:r>
      <w:r w:rsidRPr="00314F5A">
        <w:rPr>
          <w:color w:val="0070C0"/>
        </w:rPr>
        <w:t xml:space="preserve"> </w:t>
      </w:r>
      <w:proofErr w:type="spellStart"/>
      <w:r w:rsidRPr="00314F5A">
        <w:rPr>
          <w:color w:val="0070C0"/>
        </w:rPr>
        <w:t>thread_length</w:t>
      </w:r>
      <w:proofErr w:type="spellEnd"/>
      <w:r w:rsidRPr="00314F5A">
        <w:rPr>
          <w:color w:val="0070C0"/>
        </w:rPr>
        <w:t>=</w:t>
      </w:r>
      <w:r w:rsidR="00194316">
        <w:rPr>
          <w:color w:val="0070C0"/>
        </w:rPr>
        <w:t>"</w:t>
      </w:r>
      <w:r w:rsidRPr="00314F5A">
        <w:rPr>
          <w:color w:val="0070C0"/>
        </w:rPr>
        <w:t>35</w:t>
      </w:r>
      <w:r w:rsidR="00194316">
        <w:rPr>
          <w:color w:val="0070C0"/>
        </w:rPr>
        <w:t>"</w:t>
      </w:r>
      <w:r w:rsidRPr="00314F5A">
        <w:rPr>
          <w:color w:val="0070C0"/>
        </w:rPr>
        <w:t xml:space="preserve"> </w:t>
      </w:r>
      <w:r w:rsidRPr="00314F5A">
        <w:rPr>
          <w:color w:val="0070C0"/>
        </w:rPr>
        <w:br/>
        <w:t xml:space="preserve">         torque=</w:t>
      </w:r>
      <w:r w:rsidR="00194316">
        <w:rPr>
          <w:color w:val="0070C0"/>
        </w:rPr>
        <w:t>"</w:t>
      </w:r>
      <w:r w:rsidRPr="00314F5A">
        <w:rPr>
          <w:color w:val="0070C0"/>
        </w:rPr>
        <w:t>80</w:t>
      </w:r>
      <w:r w:rsidR="00194316">
        <w:rPr>
          <w:color w:val="0070C0"/>
        </w:rPr>
        <w:t>"</w:t>
      </w:r>
      <w:r w:rsidRPr="00314F5A">
        <w:rPr>
          <w:color w:val="0070C0"/>
        </w:rPr>
        <w:t xml:space="preserve"> angle=</w:t>
      </w:r>
      <w:r w:rsidR="00194316">
        <w:rPr>
          <w:color w:val="0070C0"/>
        </w:rPr>
        <w:t>"</w:t>
      </w:r>
      <w:r w:rsidRPr="00314F5A">
        <w:rPr>
          <w:color w:val="0070C0"/>
        </w:rPr>
        <w:t>30</w:t>
      </w:r>
      <w:r w:rsidR="00194316">
        <w:rPr>
          <w:color w:val="0070C0"/>
        </w:rPr>
        <w:t>"</w:t>
      </w:r>
      <w:r w:rsidRPr="00314F5A">
        <w:rPr>
          <w:color w:val="0070C0"/>
        </w:rPr>
        <w:t xml:space="preserve"> pretension=</w:t>
      </w:r>
      <w:r w:rsidR="00194316">
        <w:rPr>
          <w:color w:val="0070C0"/>
        </w:rPr>
        <w:t>"</w:t>
      </w:r>
      <w:r w:rsidRPr="00314F5A">
        <w:rPr>
          <w:color w:val="0070C0"/>
        </w:rPr>
        <w:t>1200</w:t>
      </w:r>
      <w:r w:rsidR="00194316">
        <w:rPr>
          <w:color w:val="0070C0"/>
        </w:rPr>
        <w:t>"</w:t>
      </w:r>
      <w:r w:rsidRPr="00314F5A">
        <w:rPr>
          <w:color w:val="0070C0"/>
        </w:rPr>
        <w:t xml:space="preserve"> </w:t>
      </w:r>
      <w:proofErr w:type="spellStart"/>
      <w:r w:rsidRPr="00314F5A">
        <w:rPr>
          <w:color w:val="0070C0"/>
        </w:rPr>
        <w:t>part_code</w:t>
      </w:r>
      <w:proofErr w:type="spellEnd"/>
      <w:r w:rsidRPr="00314F5A">
        <w:rPr>
          <w:color w:val="0070C0"/>
        </w:rPr>
        <w:t>=</w:t>
      </w:r>
      <w:r w:rsidR="00194316">
        <w:rPr>
          <w:color w:val="0070C0"/>
        </w:rPr>
        <w:t>"</w:t>
      </w:r>
      <w:r w:rsidRPr="00314F5A">
        <w:rPr>
          <w:color w:val="0070C0"/>
        </w:rPr>
        <w:t>M10x50 12.9</w:t>
      </w:r>
      <w:r w:rsidR="00194316">
        <w:rPr>
          <w:color w:val="0070C0"/>
        </w:rPr>
        <w:t>"</w:t>
      </w:r>
      <w:r w:rsidRPr="00314F5A">
        <w:rPr>
          <w:color w:val="0070C0"/>
        </w:rPr>
        <w:t xml:space="preserve"> </w:t>
      </w:r>
      <w:r>
        <w:t>&gt;</w:t>
      </w:r>
    </w:p>
    <w:p w14:paraId="7FBAB6C3" w14:textId="77777777" w:rsidR="0086511D" w:rsidRPr="0033379A" w:rsidRDefault="0086511D" w:rsidP="0086511D">
      <w:pPr>
        <w:pStyle w:val="XMLCode"/>
        <w:keepNext/>
        <w:rPr>
          <w:lang w:val="fr-FR"/>
        </w:rPr>
      </w:pPr>
      <w:r>
        <w:t xml:space="preserve">        </w:t>
      </w:r>
      <w:r w:rsidRPr="0033379A">
        <w:rPr>
          <w:lang w:val="fr-FR"/>
        </w:rPr>
        <w:t>&lt;</w:t>
      </w:r>
      <w:proofErr w:type="spellStart"/>
      <w:proofErr w:type="gramStart"/>
      <w:r w:rsidRPr="0033379A">
        <w:rPr>
          <w:lang w:val="fr-FR"/>
        </w:rPr>
        <w:t>normal</w:t>
      </w:r>
      <w:proofErr w:type="gramEnd"/>
      <w:r w:rsidRPr="0033379A">
        <w:rPr>
          <w:lang w:val="fr-FR"/>
        </w:rPr>
        <w:t>_direction</w:t>
      </w:r>
      <w:proofErr w:type="spellEnd"/>
      <w:r w:rsidRPr="0033379A">
        <w:rPr>
          <w:lang w:val="fr-FR"/>
        </w:rPr>
        <w:t xml:space="preserve">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14:paraId="390247FB" w14:textId="77777777" w:rsidR="004C67D3" w:rsidRPr="004F5A65" w:rsidRDefault="004C67D3" w:rsidP="004C67D3">
      <w:pPr>
        <w:pStyle w:val="XMLCode"/>
        <w:keepNext/>
        <w:rPr>
          <w:color w:val="0070C0"/>
        </w:rPr>
      </w:pPr>
      <w:r w:rsidRPr="0033379A">
        <w:rPr>
          <w:lang w:val="fr-FR"/>
        </w:rPr>
        <w:t xml:space="preserve">        </w:t>
      </w:r>
      <w:r>
        <w:rPr>
          <w:color w:val="0070C0"/>
        </w:rPr>
        <w:t>&lt;screw base=</w:t>
      </w:r>
      <w:r w:rsidR="00194316">
        <w:rPr>
          <w:color w:val="0070C0"/>
        </w:rPr>
        <w:t>"</w:t>
      </w:r>
      <w:r>
        <w:rPr>
          <w:color w:val="0070C0"/>
        </w:rPr>
        <w:t>3</w:t>
      </w:r>
      <w:r w:rsidR="00194316">
        <w:rPr>
          <w:color w:val="0070C0"/>
        </w:rPr>
        <w:t>"</w:t>
      </w:r>
      <w:r>
        <w:rPr>
          <w:color w:val="0070C0"/>
        </w:rPr>
        <w:t>/</w:t>
      </w:r>
      <w:r w:rsidRPr="004F5A65">
        <w:rPr>
          <w:color w:val="0070C0"/>
        </w:rPr>
        <w:t>&gt;</w:t>
      </w:r>
    </w:p>
    <w:p w14:paraId="27904CD0" w14:textId="77777777" w:rsidR="0086511D" w:rsidRDefault="0086511D" w:rsidP="0086511D">
      <w:pPr>
        <w:pStyle w:val="XMLCode"/>
        <w:keepNext/>
      </w:pPr>
      <w:r>
        <w:t xml:space="preserve">    &lt;/</w:t>
      </w:r>
      <w:proofErr w:type="spellStart"/>
      <w:r>
        <w:t>threaded_connection</w:t>
      </w:r>
      <w:proofErr w:type="spellEnd"/>
      <w:r>
        <w:t>&gt;</w:t>
      </w:r>
    </w:p>
    <w:p w14:paraId="65DF9F3A" w14:textId="77777777" w:rsidR="0086511D" w:rsidRDefault="0086511D" w:rsidP="0086511D">
      <w:pPr>
        <w:pStyle w:val="XMLCode"/>
        <w:keepNext/>
      </w:pPr>
      <w:r>
        <w:tab/>
        <w:t xml:space="preserve">&lt;loc&gt; </w:t>
      </w:r>
      <w:proofErr w:type="gramStart"/>
      <w:r>
        <w:t>1500.3809  838.75885</w:t>
      </w:r>
      <w:proofErr w:type="gramEnd"/>
      <w:r>
        <w:t xml:space="preserve">  730.6529 &lt;/loc&gt;</w:t>
      </w:r>
    </w:p>
    <w:p w14:paraId="4EEC61D7" w14:textId="77777777" w:rsidR="0086511D" w:rsidRDefault="0086511D" w:rsidP="0086511D">
      <w:pPr>
        <w:pStyle w:val="XMLCode"/>
        <w:keepNext/>
      </w:pPr>
      <w:r>
        <w:t xml:space="preserve">    &lt;appdata&gt;</w:t>
      </w:r>
    </w:p>
    <w:p w14:paraId="5D7252EA" w14:textId="77777777" w:rsidR="0086511D" w:rsidRPr="00226A3F" w:rsidRDefault="0086511D" w:rsidP="0086511D">
      <w:pPr>
        <w:pStyle w:val="XMLCode"/>
        <w:keepNext/>
      </w:pPr>
      <w:r w:rsidRPr="00226A3F">
        <w:t xml:space="preserve">    </w:t>
      </w:r>
      <w:r w:rsidR="001D764B">
        <w:tab/>
        <w:t xml:space="preserve">    </w:t>
      </w:r>
      <w:r>
        <w:t>...</w:t>
      </w:r>
    </w:p>
    <w:p w14:paraId="05E3C4BC" w14:textId="77777777" w:rsidR="0086511D" w:rsidRDefault="0086511D" w:rsidP="0086511D">
      <w:pPr>
        <w:pStyle w:val="XMLCode"/>
        <w:keepNext/>
      </w:pPr>
      <w:r>
        <w:t xml:space="preserve">    &lt;/appdata&gt;</w:t>
      </w:r>
    </w:p>
    <w:p w14:paraId="0DFF1F17" w14:textId="77777777" w:rsidR="0086511D" w:rsidRDefault="0086511D" w:rsidP="004F3E0A">
      <w:pPr>
        <w:pStyle w:val="XMLCode"/>
        <w:keepNext/>
      </w:pPr>
      <w:r>
        <w:t>&lt;/connection_0d&gt;</w:t>
      </w:r>
    </w:p>
    <w:p w14:paraId="0F587114" w14:textId="77777777" w:rsidR="004F3E0A" w:rsidRPr="004F3E0A" w:rsidRDefault="004F3E0A" w:rsidP="001D764B">
      <w:pPr>
        <w:pStyle w:val="XMLCode"/>
        <w:keepNext/>
        <w:spacing w:before="120" w:after="120"/>
      </w:pPr>
    </w:p>
    <w:p w14:paraId="4EF6B6D3" w14:textId="77777777" w:rsidR="002E60CB" w:rsidRPr="00A03929" w:rsidRDefault="00A03929" w:rsidP="00B90690">
      <w:pPr>
        <w:pStyle w:val="Listenabsatz"/>
        <w:numPr>
          <w:ilvl w:val="0"/>
          <w:numId w:val="36"/>
        </w:numPr>
        <w:spacing w:before="120" w:after="120"/>
        <w:ind w:left="357" w:hanging="357"/>
        <w:rPr>
          <w:b/>
          <w:bCs/>
          <w:lang w:val="en-US"/>
        </w:rPr>
      </w:pPr>
      <w:r>
        <w:rPr>
          <w:lang w:val="en-US"/>
        </w:rPr>
        <w:t>W</w:t>
      </w:r>
      <w:r w:rsidRPr="00A03929">
        <w:rPr>
          <w:lang w:val="en-US"/>
        </w:rPr>
        <w:t>elded stud (with a free nut, of course)</w:t>
      </w:r>
      <w:r>
        <w:rPr>
          <w:lang w:val="en-US"/>
        </w:rPr>
        <w:t xml:space="preserve">: </w:t>
      </w:r>
    </w:p>
    <w:p w14:paraId="69D09D15" w14:textId="77777777" w:rsidR="00E62DBF" w:rsidRDefault="004F562F" w:rsidP="00E62DBF">
      <w:pPr>
        <w:pStyle w:val="Listenabsatz"/>
        <w:keepNext/>
        <w:spacing w:before="120"/>
        <w:ind w:left="0"/>
        <w:jc w:val="center"/>
      </w:pPr>
      <w:r>
        <w:rPr>
          <w:noProof/>
          <w:lang w:val="en-US" w:eastAsia="en-US"/>
        </w:rPr>
        <w:drawing>
          <wp:inline distT="0" distB="0" distL="0" distR="0" wp14:anchorId="36C66049" wp14:editId="7368A1E4">
            <wp:extent cx="1373806" cy="936000"/>
            <wp:effectExtent l="0" t="0" r="0" b="0"/>
            <wp:docPr id="1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6"/>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373806" cy="936000"/>
                    </a:xfrm>
                    <a:prstGeom prst="rect">
                      <a:avLst/>
                    </a:prstGeom>
                    <a:noFill/>
                    <a:ln>
                      <a:noFill/>
                    </a:ln>
                  </pic:spPr>
                </pic:pic>
              </a:graphicData>
            </a:graphic>
          </wp:inline>
        </w:drawing>
      </w:r>
    </w:p>
    <w:p w14:paraId="03272612" w14:textId="6C7ACE17" w:rsidR="00A03929" w:rsidRDefault="00E62DBF" w:rsidP="001D764B">
      <w:pPr>
        <w:pStyle w:val="Beschriftung"/>
        <w:spacing w:before="120"/>
      </w:pPr>
      <w:bookmarkStart w:id="1656" w:name="_Toc3557104"/>
      <w:bookmarkStart w:id="1657" w:name="_Toc27753719"/>
      <w:r>
        <w:t xml:space="preserve">Figure </w:t>
      </w:r>
      <w:r w:rsidR="00406B64">
        <w:fldChar w:fldCharType="begin"/>
      </w:r>
      <w:r w:rsidR="00406B64">
        <w:instrText xml:space="preserve"> SEQ Figure \* ARABIC </w:instrText>
      </w:r>
      <w:r w:rsidR="00406B64">
        <w:fldChar w:fldCharType="separate"/>
      </w:r>
      <w:ins w:id="1658" w:author="Dr. Carsten Franke" w:date="2020-03-09T14:39:00Z">
        <w:r w:rsidR="00004854">
          <w:rPr>
            <w:noProof/>
          </w:rPr>
          <w:t>27</w:t>
        </w:r>
      </w:ins>
      <w:ins w:id="1659" w:author="nick" w:date="2020-02-20T20:00:00Z">
        <w:del w:id="1660" w:author="Dr. Carsten Franke" w:date="2020-03-09T14:38:00Z">
          <w:r w:rsidR="0047200E" w:rsidDel="00004854">
            <w:rPr>
              <w:noProof/>
            </w:rPr>
            <w:delText>27</w:delText>
          </w:r>
        </w:del>
      </w:ins>
      <w:del w:id="1661" w:author="Dr. Carsten Franke" w:date="2020-03-09T14:38:00Z">
        <w:r w:rsidR="007E2D34" w:rsidDel="00004854">
          <w:rPr>
            <w:noProof/>
          </w:rPr>
          <w:delText>25</w:delText>
        </w:r>
      </w:del>
      <w:r w:rsidR="00406B64">
        <w:fldChar w:fldCharType="end"/>
      </w:r>
      <w:r>
        <w:t>: Welded stud with free nut</w:t>
      </w:r>
      <w:bookmarkEnd w:id="1656"/>
      <w:bookmarkEnd w:id="1657"/>
    </w:p>
    <w:p w14:paraId="0FEC222F" w14:textId="77777777" w:rsidR="00823AA6" w:rsidRPr="00226A3F" w:rsidRDefault="00823AA6" w:rsidP="001D764B">
      <w:pPr>
        <w:pStyle w:val="Example"/>
        <w:spacing w:before="0"/>
      </w:pPr>
      <w:r>
        <w:t>Example</w:t>
      </w:r>
      <w:r w:rsidRPr="00226A3F">
        <w:t xml:space="preserve">: </w:t>
      </w:r>
    </w:p>
    <w:p w14:paraId="70E82DE7" w14:textId="77777777" w:rsidR="00823AA6" w:rsidRDefault="00823AA6" w:rsidP="001D764B">
      <w:pPr>
        <w:pStyle w:val="XMLCode"/>
        <w:spacing w:before="120" w:after="120"/>
      </w:pPr>
    </w:p>
    <w:p w14:paraId="1635FD0B" w14:textId="77777777" w:rsidR="00823AA6" w:rsidRDefault="00823AA6" w:rsidP="001D764B">
      <w:pPr>
        <w:pStyle w:val="XMLCode"/>
      </w:pPr>
      <w:r>
        <w:t>&lt;connection_0d label=</w:t>
      </w:r>
      <w:r w:rsidR="00194316">
        <w:t>"</w:t>
      </w:r>
      <w:r w:rsidR="00CC7960">
        <w:t>BOLT_</w:t>
      </w:r>
      <w:r>
        <w:t>135</w:t>
      </w:r>
      <w:r w:rsidR="00194316">
        <w:t>"</w:t>
      </w:r>
      <w:r>
        <w:t>&gt;</w:t>
      </w:r>
      <w:r w:rsidRPr="007909A5">
        <w:t xml:space="preserve"> </w:t>
      </w:r>
    </w:p>
    <w:p w14:paraId="303947DE" w14:textId="77777777" w:rsidR="001D764B" w:rsidRDefault="00823AA6" w:rsidP="001D764B">
      <w:pPr>
        <w:pStyle w:val="XMLCode"/>
        <w:rPr>
          <w:color w:val="0070C0"/>
        </w:rPr>
      </w:pPr>
      <w:r>
        <w:t xml:space="preserve">    &lt;</w:t>
      </w:r>
      <w:proofErr w:type="spellStart"/>
      <w:r>
        <w:t>threaded_connection</w:t>
      </w:r>
      <w:proofErr w:type="spellEnd"/>
      <w:r>
        <w:t xml:space="preserve"> </w:t>
      </w:r>
      <w:r w:rsidR="001D764B">
        <w:rPr>
          <w:color w:val="0070C0"/>
        </w:rPr>
        <w:t>diameter=</w:t>
      </w:r>
      <w:r w:rsidR="00194316">
        <w:rPr>
          <w:color w:val="0070C0"/>
        </w:rPr>
        <w:t>"</w:t>
      </w:r>
      <w:r w:rsidR="001D764B">
        <w:rPr>
          <w:color w:val="0070C0"/>
        </w:rPr>
        <w:t>10</w:t>
      </w:r>
      <w:r w:rsidR="00194316">
        <w:rPr>
          <w:color w:val="0070C0"/>
        </w:rPr>
        <w:t>"</w:t>
      </w:r>
      <w:r w:rsidRPr="00314F5A">
        <w:rPr>
          <w:color w:val="0070C0"/>
        </w:rPr>
        <w:t xml:space="preserve"> length=</w:t>
      </w:r>
      <w:r w:rsidR="00194316">
        <w:rPr>
          <w:color w:val="0070C0"/>
        </w:rPr>
        <w:t>"</w:t>
      </w:r>
      <w:r w:rsidRPr="00314F5A">
        <w:rPr>
          <w:color w:val="0070C0"/>
        </w:rPr>
        <w:t>50</w:t>
      </w:r>
      <w:r w:rsidR="00194316">
        <w:rPr>
          <w:color w:val="0070C0"/>
        </w:rPr>
        <w:t>"</w:t>
      </w:r>
      <w:r w:rsidRPr="00314F5A">
        <w:rPr>
          <w:color w:val="0070C0"/>
        </w:rPr>
        <w:t xml:space="preserve"> </w:t>
      </w:r>
      <w:proofErr w:type="spellStart"/>
      <w:r w:rsidRPr="00314F5A">
        <w:rPr>
          <w:color w:val="0070C0"/>
        </w:rPr>
        <w:t>head_diameter</w:t>
      </w:r>
      <w:proofErr w:type="spellEnd"/>
      <w:r w:rsidRPr="00314F5A">
        <w:rPr>
          <w:color w:val="0070C0"/>
        </w:rPr>
        <w:t>=</w:t>
      </w:r>
      <w:r w:rsidR="00194316">
        <w:rPr>
          <w:color w:val="0070C0"/>
        </w:rPr>
        <w:t>"</w:t>
      </w:r>
      <w:r w:rsidRPr="00314F5A">
        <w:rPr>
          <w:color w:val="0070C0"/>
        </w:rPr>
        <w:t>16</w:t>
      </w:r>
      <w:r w:rsidR="00194316">
        <w:rPr>
          <w:color w:val="0070C0"/>
        </w:rPr>
        <w:t>"</w:t>
      </w:r>
      <w:r w:rsidR="001D764B">
        <w:rPr>
          <w:color w:val="0070C0"/>
        </w:rPr>
        <w:t xml:space="preserve"> </w:t>
      </w:r>
      <w:proofErr w:type="spellStart"/>
      <w:r w:rsidRPr="00314F5A">
        <w:rPr>
          <w:color w:val="0070C0"/>
        </w:rPr>
        <w:t>head_height</w:t>
      </w:r>
      <w:proofErr w:type="spellEnd"/>
      <w:r w:rsidRPr="00314F5A">
        <w:rPr>
          <w:color w:val="0070C0"/>
        </w:rPr>
        <w:t>=</w:t>
      </w:r>
      <w:r w:rsidR="00194316">
        <w:rPr>
          <w:color w:val="0070C0"/>
        </w:rPr>
        <w:t>"</w:t>
      </w:r>
      <w:r w:rsidR="001D764B">
        <w:rPr>
          <w:color w:val="0070C0"/>
        </w:rPr>
        <w:t>5</w:t>
      </w:r>
      <w:r w:rsidR="00194316">
        <w:rPr>
          <w:color w:val="0070C0"/>
        </w:rPr>
        <w:t>"</w:t>
      </w:r>
      <w:r w:rsidR="001D764B">
        <w:rPr>
          <w:color w:val="0070C0"/>
        </w:rPr>
        <w:t xml:space="preserve"> </w:t>
      </w:r>
      <w:r w:rsidR="001D764B">
        <w:rPr>
          <w:color w:val="0070C0"/>
        </w:rPr>
        <w:tab/>
        <w:t xml:space="preserve">   </w:t>
      </w:r>
      <w:proofErr w:type="spellStart"/>
      <w:r w:rsidR="001D764B">
        <w:rPr>
          <w:color w:val="0070C0"/>
        </w:rPr>
        <w:t>thread_length</w:t>
      </w:r>
      <w:proofErr w:type="spellEnd"/>
      <w:r w:rsidR="001D764B">
        <w:rPr>
          <w:color w:val="0070C0"/>
        </w:rPr>
        <w:t>=</w:t>
      </w:r>
      <w:r w:rsidR="00194316">
        <w:rPr>
          <w:color w:val="0070C0"/>
        </w:rPr>
        <w:t>"</w:t>
      </w:r>
      <w:r w:rsidR="001D764B">
        <w:rPr>
          <w:color w:val="0070C0"/>
        </w:rPr>
        <w:t>35</w:t>
      </w:r>
      <w:r w:rsidR="00194316">
        <w:rPr>
          <w:color w:val="0070C0"/>
        </w:rPr>
        <w:t>"</w:t>
      </w:r>
      <w:r w:rsidR="001D764B">
        <w:rPr>
          <w:color w:val="0070C0"/>
        </w:rPr>
        <w:t xml:space="preserve"> </w:t>
      </w:r>
      <w:r w:rsidRPr="00314F5A">
        <w:rPr>
          <w:color w:val="0070C0"/>
        </w:rPr>
        <w:t>torque=</w:t>
      </w:r>
      <w:r w:rsidR="00194316">
        <w:rPr>
          <w:color w:val="0070C0"/>
        </w:rPr>
        <w:t>"</w:t>
      </w:r>
      <w:r w:rsidRPr="00314F5A">
        <w:rPr>
          <w:color w:val="0070C0"/>
        </w:rPr>
        <w:t>80</w:t>
      </w:r>
      <w:r w:rsidR="00194316">
        <w:rPr>
          <w:color w:val="0070C0"/>
        </w:rPr>
        <w:t>"</w:t>
      </w:r>
      <w:r w:rsidRPr="00314F5A">
        <w:rPr>
          <w:color w:val="0070C0"/>
        </w:rPr>
        <w:t xml:space="preserve"> angle</w:t>
      </w:r>
      <w:r w:rsidR="001D764B">
        <w:rPr>
          <w:color w:val="0070C0"/>
        </w:rPr>
        <w:t>=</w:t>
      </w:r>
      <w:r w:rsidR="00194316">
        <w:rPr>
          <w:color w:val="0070C0"/>
        </w:rPr>
        <w:t>"</w:t>
      </w:r>
      <w:r w:rsidR="001D764B">
        <w:rPr>
          <w:color w:val="0070C0"/>
        </w:rPr>
        <w:t>30</w:t>
      </w:r>
      <w:r w:rsidR="00194316">
        <w:rPr>
          <w:color w:val="0070C0"/>
        </w:rPr>
        <w:t>"</w:t>
      </w:r>
      <w:r w:rsidR="001D764B">
        <w:rPr>
          <w:color w:val="0070C0"/>
        </w:rPr>
        <w:t xml:space="preserve"> pretension=</w:t>
      </w:r>
      <w:r w:rsidR="00194316">
        <w:rPr>
          <w:color w:val="0070C0"/>
        </w:rPr>
        <w:t>"</w:t>
      </w:r>
      <w:r w:rsidR="001D764B">
        <w:rPr>
          <w:color w:val="0070C0"/>
        </w:rPr>
        <w:t>1200</w:t>
      </w:r>
      <w:r w:rsidR="00194316">
        <w:rPr>
          <w:color w:val="0070C0"/>
        </w:rPr>
        <w:t>"</w:t>
      </w:r>
    </w:p>
    <w:p w14:paraId="2086E452" w14:textId="77777777" w:rsidR="00823AA6" w:rsidRPr="0033379A" w:rsidRDefault="001D764B" w:rsidP="001D764B">
      <w:pPr>
        <w:pStyle w:val="XMLCode"/>
        <w:rPr>
          <w:lang w:val="fr-FR"/>
        </w:rPr>
      </w:pPr>
      <w:r>
        <w:rPr>
          <w:color w:val="0070C0"/>
        </w:rPr>
        <w:tab/>
        <w:t xml:space="preserve">   </w:t>
      </w:r>
      <w:proofErr w:type="spellStart"/>
      <w:proofErr w:type="gramStart"/>
      <w:r w:rsidR="00823AA6" w:rsidRPr="0033379A">
        <w:rPr>
          <w:color w:val="0070C0"/>
          <w:lang w:val="fr-FR"/>
        </w:rPr>
        <w:t>part</w:t>
      </w:r>
      <w:proofErr w:type="gramEnd"/>
      <w:r w:rsidR="00823AA6" w:rsidRPr="0033379A">
        <w:rPr>
          <w:color w:val="0070C0"/>
          <w:lang w:val="fr-FR"/>
        </w:rPr>
        <w:t>_code</w:t>
      </w:r>
      <w:proofErr w:type="spellEnd"/>
      <w:r w:rsidR="00823AA6" w:rsidRPr="0033379A">
        <w:rPr>
          <w:color w:val="0070C0"/>
          <w:lang w:val="fr-FR"/>
        </w:rPr>
        <w:t>=</w:t>
      </w:r>
      <w:r w:rsidR="00194316" w:rsidRPr="0033379A">
        <w:rPr>
          <w:color w:val="0070C0"/>
          <w:lang w:val="fr-FR"/>
        </w:rPr>
        <w:t>"</w:t>
      </w:r>
      <w:r w:rsidR="00823AA6" w:rsidRPr="0033379A">
        <w:rPr>
          <w:color w:val="0070C0"/>
          <w:lang w:val="fr-FR"/>
        </w:rPr>
        <w:t>M10x50</w:t>
      </w:r>
      <w:r w:rsidRPr="0033379A">
        <w:rPr>
          <w:color w:val="0070C0"/>
          <w:lang w:val="fr-FR"/>
        </w:rPr>
        <w:t xml:space="preserve"> </w:t>
      </w:r>
      <w:r w:rsidR="00823AA6" w:rsidRPr="0033379A">
        <w:rPr>
          <w:color w:val="0070C0"/>
          <w:lang w:val="fr-FR"/>
        </w:rPr>
        <w:t>12.9</w:t>
      </w:r>
      <w:r w:rsidR="00194316" w:rsidRPr="0033379A">
        <w:rPr>
          <w:color w:val="0070C0"/>
          <w:lang w:val="fr-FR"/>
        </w:rPr>
        <w:t>"</w:t>
      </w:r>
      <w:r w:rsidR="00823AA6" w:rsidRPr="0033379A">
        <w:rPr>
          <w:lang w:val="fr-FR"/>
        </w:rPr>
        <w:t>&gt;</w:t>
      </w:r>
    </w:p>
    <w:p w14:paraId="71F1DB01" w14:textId="77777777" w:rsidR="00823AA6" w:rsidRPr="0033379A" w:rsidRDefault="00823AA6" w:rsidP="001D764B">
      <w:pPr>
        <w:pStyle w:val="XMLCode"/>
        <w:rPr>
          <w:lang w:val="fr-FR"/>
        </w:rPr>
      </w:pPr>
      <w:r w:rsidRPr="0033379A">
        <w:rPr>
          <w:lang w:val="fr-FR"/>
        </w:rPr>
        <w:t xml:space="preserve">        &lt;</w:t>
      </w:r>
      <w:proofErr w:type="spellStart"/>
      <w:proofErr w:type="gramStart"/>
      <w:r w:rsidRPr="0033379A">
        <w:rPr>
          <w:lang w:val="fr-FR"/>
        </w:rPr>
        <w:t>normal</w:t>
      </w:r>
      <w:proofErr w:type="gramEnd"/>
      <w:r w:rsidRPr="0033379A">
        <w:rPr>
          <w:lang w:val="fr-FR"/>
        </w:rPr>
        <w:t>_direction</w:t>
      </w:r>
      <w:proofErr w:type="spellEnd"/>
      <w:r w:rsidRPr="0033379A">
        <w:rPr>
          <w:lang w:val="fr-FR"/>
        </w:rPr>
        <w:t xml:space="preserve">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14:paraId="666B9E90" w14:textId="77777777" w:rsidR="00823AA6" w:rsidRDefault="00823AA6" w:rsidP="001D764B">
      <w:pPr>
        <w:pStyle w:val="XMLCode"/>
      </w:pPr>
      <w:r w:rsidRPr="0033379A">
        <w:rPr>
          <w:lang w:val="fr-FR"/>
        </w:rPr>
        <w:t xml:space="preserve">        </w:t>
      </w:r>
      <w:proofErr w:type="gramStart"/>
      <w:r w:rsidRPr="004F5A65">
        <w:rPr>
          <w:color w:val="FF0000"/>
        </w:rPr>
        <w:t>&lt;!</w:t>
      </w:r>
      <w:r>
        <w:rPr>
          <w:color w:val="FF0000"/>
        </w:rPr>
        <w:t>--</w:t>
      </w:r>
      <w:proofErr w:type="gramEnd"/>
      <w:r>
        <w:rPr>
          <w:color w:val="FF0000"/>
        </w:rPr>
        <w:t xml:space="preserve">No </w:t>
      </w:r>
      <w:r w:rsidRPr="004F5A65">
        <w:rPr>
          <w:color w:val="FF0000"/>
        </w:rPr>
        <w:t xml:space="preserve">Washer </w:t>
      </w:r>
      <w:r>
        <w:rPr>
          <w:color w:val="FF0000"/>
        </w:rPr>
        <w:t>in this case</w:t>
      </w:r>
      <w:r w:rsidRPr="004F5A65">
        <w:rPr>
          <w:color w:val="FF0000"/>
        </w:rPr>
        <w:t>--&gt;</w:t>
      </w:r>
    </w:p>
    <w:p w14:paraId="49AED50D" w14:textId="77777777" w:rsidR="00823AA6" w:rsidRPr="004F5A65" w:rsidRDefault="00823AA6" w:rsidP="001D764B">
      <w:pPr>
        <w:pStyle w:val="XMLCode"/>
        <w:rPr>
          <w:color w:val="0070C0"/>
        </w:rPr>
      </w:pPr>
      <w:r w:rsidRPr="00226A3F">
        <w:t xml:space="preserve">        </w:t>
      </w:r>
      <w:r>
        <w:rPr>
          <w:color w:val="0070C0"/>
        </w:rPr>
        <w:t xml:space="preserve">&lt;bolt </w:t>
      </w:r>
      <w:proofErr w:type="spellStart"/>
      <w:r>
        <w:rPr>
          <w:color w:val="0070C0"/>
        </w:rPr>
        <w:t>fixed_to</w:t>
      </w:r>
      <w:proofErr w:type="spellEnd"/>
      <w:r>
        <w:rPr>
          <w:color w:val="0070C0"/>
        </w:rPr>
        <w:t>=</w:t>
      </w:r>
      <w:r w:rsidR="00194316">
        <w:rPr>
          <w:color w:val="0070C0"/>
        </w:rPr>
        <w:t>"</w:t>
      </w:r>
      <w:r>
        <w:rPr>
          <w:color w:val="0070C0"/>
        </w:rPr>
        <w:t>1</w:t>
      </w:r>
      <w:r w:rsidR="00194316">
        <w:rPr>
          <w:color w:val="0070C0"/>
        </w:rPr>
        <w:t>"</w:t>
      </w:r>
      <w:r>
        <w:rPr>
          <w:color w:val="0070C0"/>
        </w:rPr>
        <w:t xml:space="preserve"> </w:t>
      </w:r>
      <w:r w:rsidRPr="004F5A65">
        <w:rPr>
          <w:color w:val="0070C0"/>
        </w:rPr>
        <w:t>&gt;</w:t>
      </w:r>
    </w:p>
    <w:p w14:paraId="53302C49" w14:textId="77777777" w:rsidR="00823AA6" w:rsidRPr="004F5A65" w:rsidRDefault="00823AA6" w:rsidP="001D764B">
      <w:pPr>
        <w:pStyle w:val="XMLCode"/>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w:t>
      </w:r>
      <w:r>
        <w:rPr>
          <w:color w:val="0070C0"/>
        </w:rPr>
        <w:t>/</w:t>
      </w:r>
      <w:r w:rsidRPr="004F5A65">
        <w:rPr>
          <w:color w:val="0070C0"/>
        </w:rPr>
        <w:t>&gt;</w:t>
      </w:r>
    </w:p>
    <w:p w14:paraId="7A1FE12E" w14:textId="77777777" w:rsidR="00823AA6" w:rsidRPr="004F5A65" w:rsidRDefault="00823AA6" w:rsidP="001D764B">
      <w:pPr>
        <w:pStyle w:val="XMLCode"/>
        <w:rPr>
          <w:color w:val="0070C0"/>
        </w:rPr>
      </w:pPr>
      <w:r>
        <w:rPr>
          <w:color w:val="0070C0"/>
        </w:rPr>
        <w:t xml:space="preserve"> </w:t>
      </w:r>
      <w:r w:rsidRPr="004F5A65">
        <w:rPr>
          <w:color w:val="0070C0"/>
        </w:rPr>
        <w:t xml:space="preserve">       &lt;/bolt&gt;</w:t>
      </w:r>
    </w:p>
    <w:p w14:paraId="340E9ACC" w14:textId="77777777" w:rsidR="00823AA6" w:rsidRDefault="00823AA6" w:rsidP="001D764B">
      <w:pPr>
        <w:pStyle w:val="XMLCode"/>
      </w:pPr>
      <w:r>
        <w:t xml:space="preserve">    &lt;/</w:t>
      </w:r>
      <w:proofErr w:type="spellStart"/>
      <w:r>
        <w:t>threaded_connection</w:t>
      </w:r>
      <w:proofErr w:type="spellEnd"/>
      <w:r>
        <w:t>&gt;</w:t>
      </w:r>
    </w:p>
    <w:p w14:paraId="2F554BF8" w14:textId="77777777" w:rsidR="00823AA6" w:rsidRDefault="00823AA6" w:rsidP="001D764B">
      <w:pPr>
        <w:pStyle w:val="XMLCode"/>
      </w:pPr>
      <w:r>
        <w:tab/>
        <w:t xml:space="preserve">&lt;loc&gt; </w:t>
      </w:r>
      <w:proofErr w:type="gramStart"/>
      <w:r>
        <w:t>1500.3809  838.75885</w:t>
      </w:r>
      <w:proofErr w:type="gramEnd"/>
      <w:r>
        <w:t xml:space="preserve">  730.6529 &lt;/loc&gt;</w:t>
      </w:r>
    </w:p>
    <w:p w14:paraId="765023FC" w14:textId="77777777" w:rsidR="00823AA6" w:rsidRDefault="00823AA6" w:rsidP="001D764B">
      <w:pPr>
        <w:pStyle w:val="XMLCode"/>
      </w:pPr>
      <w:r>
        <w:t xml:space="preserve">    &lt;appdata&gt;</w:t>
      </w:r>
    </w:p>
    <w:p w14:paraId="7B8171E8" w14:textId="77777777" w:rsidR="00823AA6" w:rsidRPr="00226A3F" w:rsidRDefault="00823AA6" w:rsidP="001D764B">
      <w:pPr>
        <w:pStyle w:val="XMLCode"/>
      </w:pPr>
      <w:r w:rsidRPr="00226A3F">
        <w:t xml:space="preserve">    </w:t>
      </w:r>
      <w:r>
        <w:tab/>
      </w:r>
      <w:r>
        <w:tab/>
        <w:t>...</w:t>
      </w:r>
    </w:p>
    <w:p w14:paraId="2FFBB8C2" w14:textId="77777777" w:rsidR="00823AA6" w:rsidRDefault="00823AA6" w:rsidP="001D764B">
      <w:pPr>
        <w:pStyle w:val="XMLCode"/>
      </w:pPr>
      <w:r>
        <w:t xml:space="preserve">    &lt;/appdata&gt;</w:t>
      </w:r>
    </w:p>
    <w:p w14:paraId="66EBBE78" w14:textId="77777777" w:rsidR="00823AA6" w:rsidRDefault="00823AA6" w:rsidP="001D764B">
      <w:pPr>
        <w:pStyle w:val="XMLCode"/>
      </w:pPr>
      <w:r>
        <w:t>&lt;/connection_0d&gt;</w:t>
      </w:r>
    </w:p>
    <w:p w14:paraId="7CF6F32F" w14:textId="77777777" w:rsidR="001D764B" w:rsidRPr="00823AA6" w:rsidRDefault="001D764B" w:rsidP="001D764B">
      <w:pPr>
        <w:pStyle w:val="XMLCode"/>
      </w:pPr>
    </w:p>
    <w:p w14:paraId="28DC3A00" w14:textId="77777777" w:rsidR="007B3BC4" w:rsidRPr="007B3BC4" w:rsidRDefault="007B3BC4" w:rsidP="00B90690">
      <w:pPr>
        <w:pStyle w:val="Listenabsatz"/>
        <w:numPr>
          <w:ilvl w:val="0"/>
          <w:numId w:val="36"/>
        </w:numPr>
        <w:spacing w:before="120" w:after="120"/>
        <w:ind w:left="357" w:hanging="357"/>
        <w:rPr>
          <w:lang w:val="en-US"/>
        </w:rPr>
      </w:pPr>
      <w:r>
        <w:rPr>
          <w:lang w:val="en-US"/>
        </w:rPr>
        <w:t>P</w:t>
      </w:r>
      <w:r w:rsidR="00A03929" w:rsidRPr="00A03929">
        <w:rPr>
          <w:lang w:val="en-US"/>
        </w:rPr>
        <w:t>lain stud (with a nut on one end, screwed into a part on the opposite end)</w:t>
      </w:r>
      <w:r w:rsidR="00A03929">
        <w:rPr>
          <w:lang w:val="en-US"/>
        </w:rPr>
        <w:t xml:space="preserve">: </w:t>
      </w:r>
    </w:p>
    <w:p w14:paraId="23A9E972" w14:textId="77777777" w:rsidR="00E82958" w:rsidRDefault="004F562F" w:rsidP="00E82958">
      <w:pPr>
        <w:pStyle w:val="Listenabsatz"/>
        <w:keepNext/>
        <w:spacing w:before="120" w:after="120"/>
        <w:ind w:left="0"/>
        <w:jc w:val="center"/>
      </w:pPr>
      <w:r>
        <w:rPr>
          <w:noProof/>
          <w:lang w:val="en-US" w:eastAsia="en-US"/>
        </w:rPr>
        <w:lastRenderedPageBreak/>
        <w:drawing>
          <wp:inline distT="0" distB="0" distL="0" distR="0" wp14:anchorId="10178BB6" wp14:editId="72577D89">
            <wp:extent cx="905774" cy="1199316"/>
            <wp:effectExtent l="0" t="0" r="8890" b="1270"/>
            <wp:docPr id="17"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911774" cy="1207260"/>
                    </a:xfrm>
                    <a:prstGeom prst="rect">
                      <a:avLst/>
                    </a:prstGeom>
                    <a:noFill/>
                    <a:ln>
                      <a:noFill/>
                    </a:ln>
                  </pic:spPr>
                </pic:pic>
              </a:graphicData>
            </a:graphic>
          </wp:inline>
        </w:drawing>
      </w:r>
    </w:p>
    <w:p w14:paraId="486D6CEA" w14:textId="604E2FE0" w:rsidR="007B3BC4" w:rsidRDefault="00E82958" w:rsidP="00E82958">
      <w:pPr>
        <w:pStyle w:val="Beschriftung"/>
        <w:rPr>
          <w:lang w:eastAsia="x-none"/>
        </w:rPr>
      </w:pPr>
      <w:bookmarkStart w:id="1662" w:name="_Toc3557105"/>
      <w:bookmarkStart w:id="1663" w:name="_Toc27753720"/>
      <w:r>
        <w:t xml:space="preserve">Figure </w:t>
      </w:r>
      <w:r>
        <w:fldChar w:fldCharType="begin"/>
      </w:r>
      <w:r>
        <w:instrText xml:space="preserve"> SEQ Figure \* ARABIC </w:instrText>
      </w:r>
      <w:r>
        <w:fldChar w:fldCharType="separate"/>
      </w:r>
      <w:ins w:id="1664" w:author="Dr. Carsten Franke" w:date="2020-03-09T14:39:00Z">
        <w:r w:rsidR="00004854">
          <w:rPr>
            <w:noProof/>
          </w:rPr>
          <w:t>28</w:t>
        </w:r>
      </w:ins>
      <w:ins w:id="1665" w:author="nick" w:date="2020-02-20T20:00:00Z">
        <w:del w:id="1666" w:author="Dr. Carsten Franke" w:date="2020-03-09T14:38:00Z">
          <w:r w:rsidR="0047200E" w:rsidDel="00004854">
            <w:rPr>
              <w:noProof/>
            </w:rPr>
            <w:delText>28</w:delText>
          </w:r>
        </w:del>
      </w:ins>
      <w:del w:id="1667" w:author="Dr. Carsten Franke" w:date="2020-03-09T14:38:00Z">
        <w:r w:rsidR="007E2D34" w:rsidDel="00004854">
          <w:rPr>
            <w:noProof/>
          </w:rPr>
          <w:delText>26</w:delText>
        </w:r>
      </w:del>
      <w:r>
        <w:fldChar w:fldCharType="end"/>
      </w:r>
      <w:r>
        <w:t>: Plain stud</w:t>
      </w:r>
      <w:bookmarkEnd w:id="1662"/>
      <w:bookmarkEnd w:id="1663"/>
    </w:p>
    <w:p w14:paraId="28F8372F" w14:textId="77777777" w:rsidR="002E60CB" w:rsidRPr="00A03929" w:rsidRDefault="002E60CB" w:rsidP="007B3BC4">
      <w:pPr>
        <w:pStyle w:val="Listenabsatz"/>
        <w:spacing w:before="120" w:after="120"/>
        <w:ind w:left="357"/>
        <w:jc w:val="both"/>
        <w:rPr>
          <w:lang w:val="en-US"/>
        </w:rPr>
      </w:pPr>
      <w:r w:rsidRPr="007B3BC4">
        <w:rPr>
          <w:lang w:val="en-US" w:eastAsia="x-none"/>
        </w:rPr>
        <w:t xml:space="preserve">These studs are not a feature of </w:t>
      </w:r>
      <w:r w:rsidRPr="0033379A">
        <w:rPr>
          <w:lang w:val="en-US" w:eastAsia="x-none"/>
        </w:rPr>
        <w:t>χ</w:t>
      </w:r>
      <w:r w:rsidRPr="007B3BC4">
        <w:rPr>
          <w:lang w:val="en-US" w:eastAsia="x-none"/>
        </w:rPr>
        <w:t xml:space="preserve">MCF version </w:t>
      </w:r>
      <w:r w:rsidR="00872201">
        <w:rPr>
          <w:lang w:val="en-US" w:eastAsia="x-none"/>
        </w:rPr>
        <w:t>3</w:t>
      </w:r>
      <w:r w:rsidRPr="007B3BC4">
        <w:rPr>
          <w:lang w:val="en-US" w:eastAsia="x-none"/>
        </w:rPr>
        <w:t>.</w:t>
      </w:r>
      <w:r w:rsidR="00872201">
        <w:rPr>
          <w:lang w:val="en-US" w:eastAsia="x-none"/>
        </w:rPr>
        <w:t>0</w:t>
      </w:r>
      <w:r w:rsidRPr="007B3BC4">
        <w:rPr>
          <w:lang w:val="en-US" w:eastAsia="x-none"/>
        </w:rPr>
        <w:t xml:space="preserve">. </w:t>
      </w:r>
      <w:r w:rsidRPr="00A03929">
        <w:rPr>
          <w:lang w:val="en-US" w:eastAsia="x-none"/>
        </w:rPr>
        <w:t>They can be modeled according to case </w:t>
      </w:r>
      <w:proofErr w:type="gramStart"/>
      <w:r w:rsidR="006539DD">
        <w:rPr>
          <w:lang w:val="en-US" w:eastAsia="x-none"/>
        </w:rPr>
        <w:t>4</w:t>
      </w:r>
      <w:r w:rsidR="00872201">
        <w:rPr>
          <w:lang w:val="en-US" w:eastAsia="x-none"/>
        </w:rPr>
        <w:t>,</w:t>
      </w:r>
      <w:r w:rsidRPr="00A03929">
        <w:rPr>
          <w:lang w:val="en-US" w:eastAsia="x-none"/>
        </w:rPr>
        <w:t xml:space="preserve"> but</w:t>
      </w:r>
      <w:proofErr w:type="gramEnd"/>
      <w:r w:rsidRPr="00A03929">
        <w:rPr>
          <w:lang w:val="en-US" w:eastAsia="x-none"/>
        </w:rPr>
        <w:t xml:space="preserve"> may become a topic of version 3.</w:t>
      </w:r>
      <w:r w:rsidR="001D764B">
        <w:rPr>
          <w:lang w:val="en-US" w:eastAsia="x-none"/>
        </w:rPr>
        <w:t>1</w:t>
      </w:r>
      <w:r w:rsidRPr="00A03929">
        <w:rPr>
          <w:lang w:val="en-US" w:eastAsia="x-none"/>
        </w:rPr>
        <w:t>.</w:t>
      </w:r>
    </w:p>
    <w:p w14:paraId="5569C84F" w14:textId="77777777" w:rsidR="004F62C7" w:rsidRDefault="002E60CB" w:rsidP="007B3BC4">
      <w:pPr>
        <w:spacing w:before="120"/>
        <w:jc w:val="both"/>
      </w:pPr>
      <w:r>
        <w:t>I</w:t>
      </w:r>
      <w:r w:rsidRPr="00AE3187">
        <w:t>n all case</w:t>
      </w:r>
      <w:r w:rsidR="007B3BC4">
        <w:t>s</w:t>
      </w:r>
      <w:r w:rsidR="007E7215">
        <w:t>,</w:t>
      </w:r>
      <w:r w:rsidRPr="00AE3187">
        <w:t xml:space="preserve"> the </w:t>
      </w:r>
      <w:r w:rsidRPr="00AE3187">
        <w:rPr>
          <w:rFonts w:ascii="Courier New" w:hAnsi="Courier New" w:cs="Courier New"/>
          <w:b/>
          <w:bCs/>
          <w:i/>
          <w:sz w:val="18"/>
          <w:szCs w:val="18"/>
        </w:rPr>
        <w:t>&lt;connected_to</w:t>
      </w:r>
      <w:r>
        <w:rPr>
          <w:rFonts w:ascii="Courier New" w:hAnsi="Courier New" w:cs="Courier New"/>
          <w:b/>
          <w:bCs/>
          <w:i/>
          <w:sz w:val="18"/>
          <w:szCs w:val="18"/>
        </w:rPr>
        <w:t>/</w:t>
      </w:r>
      <w:r w:rsidRPr="00AE3187">
        <w:rPr>
          <w:rFonts w:ascii="Courier New" w:hAnsi="Courier New" w:cs="Courier New"/>
          <w:b/>
          <w:bCs/>
          <w:i/>
          <w:sz w:val="18"/>
          <w:szCs w:val="18"/>
        </w:rPr>
        <w:t>&gt;</w:t>
      </w:r>
      <w:r w:rsidRPr="00AE3187">
        <w:t xml:space="preserve"> element </w:t>
      </w:r>
      <w:r w:rsidR="007E7215">
        <w:t>contains</w:t>
      </w:r>
      <w:r w:rsidR="007E7215" w:rsidRPr="00AE3187">
        <w:t xml:space="preserve"> </w:t>
      </w:r>
      <w:r w:rsidRPr="00AE3187">
        <w:t xml:space="preserve">only the </w:t>
      </w:r>
      <w:r w:rsidR="007E7215">
        <w:t xml:space="preserve">assemblies, </w:t>
      </w:r>
      <w:r>
        <w:t>part codes or property IDs of the connected</w:t>
      </w:r>
      <w:r w:rsidRPr="00AE3187">
        <w:t xml:space="preserve"> sheets</w:t>
      </w:r>
      <w:r>
        <w:t>.</w:t>
      </w:r>
      <w:r w:rsidR="007E7215">
        <w:t xml:space="preserve"> </w:t>
      </w:r>
    </w:p>
    <w:p w14:paraId="56366E6B" w14:textId="77777777" w:rsidR="002E60CB" w:rsidRPr="00226A3F" w:rsidRDefault="002E60CB" w:rsidP="00327322">
      <w:pPr>
        <w:pStyle w:val="berschrift3"/>
      </w:pPr>
      <w:bookmarkStart w:id="1668" w:name="_Toc428456274"/>
      <w:bookmarkStart w:id="1669" w:name="_Toc428537237"/>
      <w:bookmarkStart w:id="1670" w:name="_Toc428969556"/>
      <w:bookmarkStart w:id="1671" w:name="_Toc429052947"/>
      <w:bookmarkStart w:id="1672" w:name="_Toc428456275"/>
      <w:bookmarkStart w:id="1673" w:name="_Toc428537238"/>
      <w:bookmarkStart w:id="1674" w:name="_Toc428969557"/>
      <w:bookmarkStart w:id="1675" w:name="_Toc429052948"/>
      <w:bookmarkStart w:id="1676" w:name="_Toc413359597"/>
      <w:bookmarkStart w:id="1677" w:name="_Toc3556990"/>
      <w:bookmarkStart w:id="1678" w:name="_Toc27753602"/>
      <w:bookmarkEnd w:id="1668"/>
      <w:bookmarkEnd w:id="1669"/>
      <w:bookmarkEnd w:id="1670"/>
      <w:bookmarkEnd w:id="1671"/>
      <w:bookmarkEnd w:id="1672"/>
      <w:bookmarkEnd w:id="1673"/>
      <w:bookmarkEnd w:id="1674"/>
      <w:bookmarkEnd w:id="1675"/>
      <w:r w:rsidRPr="00226A3F">
        <w:t>Screw</w:t>
      </w:r>
      <w:bookmarkEnd w:id="1676"/>
      <w:bookmarkEnd w:id="1677"/>
      <w:bookmarkEnd w:id="1678"/>
      <w:r w:rsidRPr="00226A3F">
        <w:t xml:space="preserve"> </w:t>
      </w:r>
    </w:p>
    <w:p w14:paraId="0136D20C" w14:textId="77777777" w:rsidR="002E60CB" w:rsidRPr="000F7EEA" w:rsidRDefault="002E60CB" w:rsidP="00E62DBF">
      <w:pPr>
        <w:jc w:val="both"/>
      </w:pPr>
      <w:r w:rsidRPr="00226A3F">
        <w:t xml:space="preserve">A screw connection is denoted by an element </w:t>
      </w:r>
      <w:r>
        <w:rPr>
          <w:rFonts w:ascii="Courier New" w:hAnsi="Courier New" w:cs="Courier New"/>
          <w:b/>
          <w:bCs/>
          <w:i/>
          <w:sz w:val="18"/>
          <w:szCs w:val="18"/>
        </w:rPr>
        <w:t>&lt;s</w:t>
      </w:r>
      <w:r w:rsidRPr="00226A3F">
        <w:rPr>
          <w:rFonts w:ascii="Courier New" w:hAnsi="Courier New" w:cs="Courier New"/>
          <w:b/>
          <w:bCs/>
          <w:i/>
          <w:sz w:val="18"/>
          <w:szCs w:val="18"/>
        </w:rPr>
        <w:t>crew</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2F24BB4D" w14:textId="77777777" w:rsidR="002E60CB" w:rsidRPr="00226A3F" w:rsidRDefault="002E60CB" w:rsidP="002E60CB">
      <w:pPr>
        <w:pStyle w:val="berschrift5"/>
        <w:keepNext/>
        <w:spacing w:before="120" w:after="120"/>
        <w:rPr>
          <w:rFonts w:cs="Calibri"/>
          <w:kern w:val="22"/>
          <w:lang w:eastAsia="zh-CN"/>
        </w:rPr>
      </w:pPr>
      <w:r w:rsidRPr="00226A3F">
        <w:rPr>
          <w:kern w:val="22"/>
        </w:rPr>
        <w:t xml:space="preserve">Element </w:t>
      </w:r>
      <w:r w:rsidR="00194316">
        <w:rPr>
          <w:kern w:val="22"/>
        </w:rPr>
        <w:t>"</w:t>
      </w:r>
      <w:proofErr w:type="spellStart"/>
      <w:r w:rsidRPr="000F7EEA">
        <w:rPr>
          <w:kern w:val="22"/>
        </w:rPr>
        <w:t>screw</w:t>
      </w:r>
      <w:proofErr w:type="spellEnd"/>
      <w:r w:rsidR="00194316">
        <w:rPr>
          <w:kern w:val="22"/>
        </w:rPr>
        <w:t>"</w:t>
      </w:r>
    </w:p>
    <w:p w14:paraId="2F324181" w14:textId="77777777" w:rsidR="002E60CB" w:rsidRPr="00226A3F" w:rsidRDefault="002E60CB" w:rsidP="002E60CB">
      <w:pPr>
        <w:spacing w:before="120"/>
        <w:rPr>
          <w:rFonts w:cs="Courier New"/>
          <w:szCs w:val="22"/>
        </w:rPr>
      </w:pPr>
      <w:r w:rsidRPr="00226A3F">
        <w:t xml:space="preserve">For the </w:t>
      </w:r>
      <w:r w:rsidRPr="00226A3F">
        <w:rPr>
          <w:rFonts w:ascii="Courier New" w:hAnsi="Courier New" w:cs="Courier New"/>
          <w:b/>
          <w:i/>
          <w:sz w:val="18"/>
          <w:szCs w:val="18"/>
        </w:rPr>
        <w:t>&lt;screw</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2E60CB" w:rsidRPr="000F7EEA" w14:paraId="0907B0EB" w14:textId="77777777" w:rsidTr="00E62DBF">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607D09C"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4DAD197"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9A77901"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8D9EB76" w14:textId="77777777"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B2AEE61"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71E92868" w14:textId="77777777" w:rsidTr="00E62DBF">
        <w:trPr>
          <w:jc w:val="center"/>
        </w:trPr>
        <w:tc>
          <w:tcPr>
            <w:tcW w:w="1526" w:type="dxa"/>
            <w:tcBorders>
              <w:top w:val="single" w:sz="8" w:space="0" w:color="000000"/>
              <w:left w:val="single" w:sz="8" w:space="0" w:color="000000"/>
              <w:bottom w:val="single" w:sz="4" w:space="0" w:color="000000"/>
              <w:right w:val="nil"/>
            </w:tcBorders>
            <w:hideMark/>
          </w:tcPr>
          <w:p w14:paraId="071AEB43" w14:textId="77777777" w:rsidR="002E60CB" w:rsidRPr="00226A3F" w:rsidRDefault="002E60CB" w:rsidP="0088515B">
            <w:pPr>
              <w:suppressAutoHyphens/>
              <w:rPr>
                <w:rFonts w:cs="Calibri"/>
                <w:sz w:val="20"/>
                <w:szCs w:val="20"/>
                <w:lang w:eastAsia="zh-CN"/>
              </w:rPr>
            </w:pPr>
            <w:r>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2EC00C2F" w14:textId="77777777" w:rsidR="002E60CB" w:rsidRPr="00226A3F" w:rsidRDefault="002E60CB" w:rsidP="0088515B">
            <w:pPr>
              <w:suppressAutoHyphens/>
              <w:rPr>
                <w:rFonts w:cs="Calibri"/>
                <w:sz w:val="20"/>
                <w:szCs w:val="20"/>
                <w:lang w:eastAsia="zh-CN"/>
              </w:rPr>
            </w:pPr>
            <w:r>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18A02C50" w14:textId="77777777" w:rsidR="002E60CB" w:rsidRPr="00226A3F" w:rsidRDefault="002E60CB" w:rsidP="0088515B">
            <w:pPr>
              <w:suppressAutoHyphens/>
              <w:rPr>
                <w:rFonts w:cs="Calibri"/>
                <w:sz w:val="20"/>
                <w:szCs w:val="20"/>
                <w:lang w:eastAsia="zh-CN"/>
              </w:rPr>
            </w:pPr>
            <w:r>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53D0A63E" w14:textId="77777777" w:rsidR="002E60CB" w:rsidRPr="00226A3F" w:rsidRDefault="002E60CB" w:rsidP="0088515B">
            <w:pPr>
              <w:suppressAutoHyphens/>
              <w:rPr>
                <w:rFonts w:cs="Calibri"/>
                <w:sz w:val="20"/>
                <w:szCs w:val="20"/>
                <w:lang w:eastAsia="zh-CN"/>
              </w:rPr>
            </w:pPr>
            <w:r w:rsidRPr="00137032">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068686AC" w14:textId="77777777" w:rsidR="002E60CB" w:rsidRPr="00226A3F" w:rsidRDefault="002E60CB" w:rsidP="0088515B">
            <w:pPr>
              <w:suppressAutoHyphens/>
              <w:rPr>
                <w:rFonts w:cs="Calibri"/>
                <w:lang w:eastAsia="zh-CN"/>
              </w:rPr>
            </w:pPr>
            <w:r w:rsidRPr="00226A3F">
              <w:rPr>
                <w:sz w:val="20"/>
                <w:szCs w:val="20"/>
              </w:rPr>
              <w:t>-</w:t>
            </w:r>
          </w:p>
        </w:tc>
      </w:tr>
    </w:tbl>
    <w:p w14:paraId="18C01944" w14:textId="58CD1D16" w:rsidR="002E60CB" w:rsidRDefault="002E60CB" w:rsidP="00E62DBF">
      <w:pPr>
        <w:pStyle w:val="Beschriftung"/>
        <w:spacing w:before="120"/>
      </w:pPr>
      <w:bookmarkStart w:id="1679" w:name="_Toc3566465"/>
      <w:bookmarkStart w:id="1680" w:name="_Toc27753831"/>
      <w:r>
        <w:t xml:space="preserve">Table </w:t>
      </w:r>
      <w:ins w:id="1681" w:author="Dr. Carsten Franke" w:date="2020-03-09T16:02:00Z">
        <w:r w:rsidR="001D2A94">
          <w:fldChar w:fldCharType="begin"/>
        </w:r>
        <w:r w:rsidR="001D2A94">
          <w:instrText xml:space="preserve"> SEQ Table \* ARABIC </w:instrText>
        </w:r>
      </w:ins>
      <w:r w:rsidR="001D2A94">
        <w:fldChar w:fldCharType="separate"/>
      </w:r>
      <w:ins w:id="1682" w:author="Dr. Carsten Franke" w:date="2020-03-09T16:02:00Z">
        <w:r w:rsidR="001D2A94">
          <w:rPr>
            <w:noProof/>
          </w:rPr>
          <w:t>57</w:t>
        </w:r>
        <w:r w:rsidR="001D2A94">
          <w:fldChar w:fldCharType="end"/>
        </w:r>
      </w:ins>
      <w:del w:id="1683" w:author="Dr. Carsten Franke" w:date="2020-03-09T16:02:00Z">
        <w:r w:rsidR="00D43112" w:rsidDel="001D2A94">
          <w:fldChar w:fldCharType="begin"/>
        </w:r>
        <w:r w:rsidR="00D43112" w:rsidDel="001D2A94">
          <w:delInstrText xml:space="preserve"> SEQ Table \* ARABIC </w:delInstrText>
        </w:r>
        <w:r w:rsidR="00D43112" w:rsidDel="001D2A94">
          <w:fldChar w:fldCharType="separate"/>
        </w:r>
      </w:del>
      <w:del w:id="1684" w:author="Dr. Carsten Franke" w:date="2020-03-09T14:38:00Z">
        <w:r w:rsidR="007E2D34" w:rsidDel="00004854">
          <w:rPr>
            <w:noProof/>
          </w:rPr>
          <w:delText>56</w:delText>
        </w:r>
      </w:del>
      <w:del w:id="1685" w:author="Dr. Carsten Franke" w:date="2020-03-09T16:02:00Z">
        <w:r w:rsidR="00D43112" w:rsidDel="001D2A94">
          <w:fldChar w:fldCharType="end"/>
        </w:r>
      </w:del>
      <w:r>
        <w:t xml:space="preserve">: Attributes of element </w:t>
      </w:r>
      <w:r w:rsidRPr="00514F9C">
        <w:rPr>
          <w:rFonts w:ascii="Courier New" w:hAnsi="Courier New" w:cs="Courier New"/>
          <w:bCs w:val="0"/>
          <w:i/>
          <w:sz w:val="18"/>
          <w:szCs w:val="18"/>
        </w:rPr>
        <w:t>&lt;screw/&gt;</w:t>
      </w:r>
      <w:bookmarkEnd w:id="1679"/>
      <w:bookmarkEnd w:id="1680"/>
    </w:p>
    <w:p w14:paraId="1C96065E" w14:textId="3D7D5105" w:rsidR="002E60CB" w:rsidRPr="00A747C6" w:rsidRDefault="002E60CB" w:rsidP="00B90690">
      <w:pPr>
        <w:pStyle w:val="Listenabsatz"/>
        <w:numPr>
          <w:ilvl w:val="0"/>
          <w:numId w:val="37"/>
        </w:numPr>
        <w:spacing w:before="120"/>
        <w:jc w:val="both"/>
        <w:rPr>
          <w:rFonts w:ascii="Courier New" w:hAnsi="Courier New" w:cs="Calibri"/>
          <w:sz w:val="18"/>
          <w:szCs w:val="18"/>
          <w:lang w:val="en-US" w:eastAsia="zh-CN"/>
        </w:rPr>
      </w:pPr>
      <w:r w:rsidRPr="00A747C6">
        <w:rPr>
          <w:rFonts w:ascii="Courier New" w:hAnsi="Courier New"/>
          <w:sz w:val="18"/>
          <w:szCs w:val="18"/>
          <w:lang w:val="en-US"/>
        </w:rPr>
        <w:t>base</w:t>
      </w:r>
      <w:r w:rsidRPr="00A747C6">
        <w:rPr>
          <w:lang w:val="en-US"/>
        </w:rPr>
        <w:t>: the index (see section</w:t>
      </w:r>
      <w:r w:rsidR="00E749B2">
        <w:rPr>
          <w:lang w:val="en-US"/>
        </w:rPr>
        <w:t xml:space="preserve"> </w:t>
      </w:r>
      <w:r w:rsidR="00E749B2">
        <w:rPr>
          <w:lang w:val="en-US"/>
        </w:rPr>
        <w:fldChar w:fldCharType="begin"/>
      </w:r>
      <w:r w:rsidR="00E749B2">
        <w:rPr>
          <w:lang w:val="en-US"/>
        </w:rPr>
        <w:instrText xml:space="preserve"> REF _Ref428791371 \r \h </w:instrText>
      </w:r>
      <w:r w:rsidR="00E749B2">
        <w:rPr>
          <w:lang w:val="en-US"/>
        </w:rPr>
      </w:r>
      <w:r w:rsidR="00E749B2">
        <w:rPr>
          <w:lang w:val="en-US"/>
        </w:rPr>
        <w:fldChar w:fldCharType="separate"/>
      </w:r>
      <w:r w:rsidR="00004854">
        <w:rPr>
          <w:lang w:val="en-US"/>
        </w:rPr>
        <w:t>5.3.1.1</w:t>
      </w:r>
      <w:r w:rsidR="00E749B2">
        <w:rPr>
          <w:lang w:val="en-US"/>
        </w:rPr>
        <w:fldChar w:fldCharType="end"/>
      </w:r>
      <w:r w:rsidRPr="00A747C6">
        <w:rPr>
          <w:lang w:val="en-US"/>
        </w:rPr>
        <w:t>) of the flange partner, which is carrying the thread.</w:t>
      </w:r>
      <w:r w:rsidR="00AC3EA4">
        <w:rPr>
          <w:lang w:val="en-US"/>
        </w:rPr>
        <w:t xml:space="preserve"> If attribute is missing, the threaded part </w:t>
      </w:r>
      <w:proofErr w:type="gramStart"/>
      <w:r w:rsidR="00AC3EA4">
        <w:rPr>
          <w:lang w:val="en-US"/>
        </w:rPr>
        <w:t>has to</w:t>
      </w:r>
      <w:proofErr w:type="gramEnd"/>
      <w:r w:rsidR="00AC3EA4">
        <w:rPr>
          <w:lang w:val="en-US"/>
        </w:rPr>
        <w:t xml:space="preserve"> be derived from </w:t>
      </w:r>
      <w:r w:rsidR="00AC3EA4" w:rsidRPr="00A262B7">
        <w:rPr>
          <w:lang w:val="en-US"/>
        </w:rPr>
        <w:t>connection direction.</w:t>
      </w:r>
    </w:p>
    <w:p w14:paraId="427F149F" w14:textId="77777777" w:rsidR="00003FF9" w:rsidRDefault="00A747C6" w:rsidP="00A747C6">
      <w:pPr>
        <w:spacing w:before="120"/>
        <w:jc w:val="both"/>
        <w:rPr>
          <w:rFonts w:cs="Calibri"/>
          <w:szCs w:val="22"/>
          <w:lang w:eastAsia="en-GB"/>
        </w:rPr>
      </w:pPr>
      <w:r>
        <w:rPr>
          <w:rFonts w:cs="Calibri"/>
          <w:szCs w:val="22"/>
          <w:lang w:eastAsia="en-GB"/>
        </w:rPr>
        <w:t>Specific subtypes of screws are defined by adding according nested elements, listed in following table:</w:t>
      </w:r>
    </w:p>
    <w:tbl>
      <w:tblPr>
        <w:tblW w:w="0" w:type="auto"/>
        <w:jc w:val="center"/>
        <w:tblLayout w:type="fixed"/>
        <w:tblLook w:val="04A0" w:firstRow="1" w:lastRow="0" w:firstColumn="1" w:lastColumn="0" w:noHBand="0" w:noVBand="1"/>
      </w:tblPr>
      <w:tblGrid>
        <w:gridCol w:w="1979"/>
        <w:gridCol w:w="1701"/>
        <w:gridCol w:w="1276"/>
        <w:gridCol w:w="3536"/>
      </w:tblGrid>
      <w:tr w:rsidR="00003FF9" w:rsidRPr="000F7EEA" w14:paraId="0C17D8ED" w14:textId="77777777" w:rsidTr="00EF4929">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2046F4C0" w14:textId="77777777" w:rsidR="00003FF9" w:rsidRPr="00226A3F" w:rsidRDefault="00003FF9" w:rsidP="00EF4929">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5D282D2F" w14:textId="77777777" w:rsidR="00003FF9" w:rsidRPr="00226A3F" w:rsidRDefault="00003FF9" w:rsidP="00EF4929">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695A5032" w14:textId="77777777" w:rsidR="00003FF9" w:rsidRPr="00226A3F" w:rsidRDefault="000E60DF" w:rsidP="00EF4929">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8C36C20" w14:textId="77777777" w:rsidR="00003FF9" w:rsidRPr="00226A3F" w:rsidRDefault="00003FF9" w:rsidP="00EF4929">
            <w:pPr>
              <w:keepNext/>
              <w:suppressAutoHyphens/>
              <w:rPr>
                <w:rFonts w:cs="Calibri"/>
                <w:lang w:eastAsia="zh-CN"/>
              </w:rPr>
            </w:pPr>
            <w:r w:rsidRPr="00226A3F">
              <w:rPr>
                <w:b/>
                <w:i/>
              </w:rPr>
              <w:t>Constraint</w:t>
            </w:r>
          </w:p>
        </w:tc>
      </w:tr>
      <w:tr w:rsidR="00003FF9" w:rsidRPr="000F7EEA" w14:paraId="516348D6" w14:textId="77777777" w:rsidTr="00EF4929">
        <w:trPr>
          <w:jc w:val="center"/>
        </w:trPr>
        <w:tc>
          <w:tcPr>
            <w:tcW w:w="1979" w:type="dxa"/>
            <w:tcBorders>
              <w:top w:val="nil"/>
              <w:left w:val="single" w:sz="8" w:space="0" w:color="000000"/>
              <w:bottom w:val="single" w:sz="8" w:space="0" w:color="000000"/>
              <w:right w:val="nil"/>
            </w:tcBorders>
            <w:hideMark/>
          </w:tcPr>
          <w:p w14:paraId="09E9B2A6" w14:textId="77777777" w:rsidR="00003FF9" w:rsidRPr="002D0B90" w:rsidRDefault="00003FF9" w:rsidP="00EF4929">
            <w:pPr>
              <w:suppressAutoHyphens/>
              <w:rPr>
                <w:rFonts w:cs="Calibri"/>
                <w:sz w:val="20"/>
                <w:szCs w:val="20"/>
                <w:lang w:eastAsia="zh-CN"/>
              </w:rPr>
            </w:pPr>
            <w:proofErr w:type="spellStart"/>
            <w:r>
              <w:rPr>
                <w:sz w:val="20"/>
                <w:szCs w:val="20"/>
              </w:rPr>
              <w:t>flow_drilled</w:t>
            </w:r>
            <w:proofErr w:type="spellEnd"/>
          </w:p>
        </w:tc>
        <w:tc>
          <w:tcPr>
            <w:tcW w:w="1701" w:type="dxa"/>
            <w:tcBorders>
              <w:top w:val="nil"/>
              <w:left w:val="single" w:sz="4" w:space="0" w:color="000000"/>
              <w:bottom w:val="single" w:sz="8" w:space="0" w:color="000000"/>
              <w:right w:val="nil"/>
            </w:tcBorders>
            <w:hideMark/>
          </w:tcPr>
          <w:p w14:paraId="657746C5" w14:textId="77777777" w:rsidR="00003FF9" w:rsidRPr="002D0B90" w:rsidRDefault="009050D3" w:rsidP="00EF4929">
            <w:pPr>
              <w:suppressAutoHyphens/>
              <w:rPr>
                <w:rFonts w:cs="Calibri"/>
                <w:sz w:val="20"/>
                <w:szCs w:val="20"/>
                <w:lang w:eastAsia="zh-CN"/>
              </w:rPr>
            </w:pPr>
            <w:r>
              <w:rPr>
                <w:sz w:val="20"/>
                <w:szCs w:val="20"/>
              </w:rPr>
              <w:t>1 - *</w:t>
            </w:r>
          </w:p>
        </w:tc>
        <w:tc>
          <w:tcPr>
            <w:tcW w:w="1276" w:type="dxa"/>
            <w:tcBorders>
              <w:top w:val="nil"/>
              <w:left w:val="single" w:sz="4" w:space="0" w:color="000000"/>
              <w:bottom w:val="single" w:sz="8" w:space="0" w:color="000000"/>
              <w:right w:val="nil"/>
            </w:tcBorders>
            <w:hideMark/>
          </w:tcPr>
          <w:p w14:paraId="2BE2E3CF" w14:textId="77777777" w:rsidR="00003FF9" w:rsidRPr="002D0B90" w:rsidRDefault="00003FF9" w:rsidP="00EF4929">
            <w:pPr>
              <w:suppressAutoHyphens/>
              <w:rPr>
                <w:rFonts w:cs="Calibri"/>
                <w:sz w:val="20"/>
                <w:szCs w:val="20"/>
                <w:lang w:eastAsia="zh-CN"/>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3A4A59C9" w14:textId="77777777" w:rsidR="00003FF9" w:rsidRPr="002D0B90" w:rsidRDefault="00003FF9" w:rsidP="00EF4929">
            <w:pPr>
              <w:keepNext/>
              <w:suppressAutoHyphens/>
              <w:rPr>
                <w:rFonts w:cs="Calibri"/>
                <w:lang w:eastAsia="zh-CN"/>
              </w:rPr>
            </w:pPr>
            <w:r>
              <w:rPr>
                <w:sz w:val="20"/>
                <w:szCs w:val="20"/>
              </w:rPr>
              <w:t>-</w:t>
            </w:r>
          </w:p>
        </w:tc>
      </w:tr>
    </w:tbl>
    <w:p w14:paraId="68EE2B42" w14:textId="4F8268C2" w:rsidR="00003FF9" w:rsidRDefault="00003FF9" w:rsidP="00003FF9">
      <w:pPr>
        <w:pStyle w:val="Beschriftung"/>
        <w:spacing w:before="120"/>
        <w:rPr>
          <w:rStyle w:val="elementdeftypeChar"/>
          <w:b/>
        </w:rPr>
      </w:pPr>
      <w:bookmarkStart w:id="1686" w:name="_Toc3566466"/>
      <w:bookmarkStart w:id="1687" w:name="_Toc27753832"/>
      <w:r>
        <w:t xml:space="preserve">Table </w:t>
      </w:r>
      <w:ins w:id="1688" w:author="Dr. Carsten Franke" w:date="2020-03-09T16:02:00Z">
        <w:r w:rsidR="001D2A94">
          <w:fldChar w:fldCharType="begin"/>
        </w:r>
        <w:r w:rsidR="001D2A94">
          <w:instrText xml:space="preserve"> SEQ Table \* ARABIC </w:instrText>
        </w:r>
      </w:ins>
      <w:r w:rsidR="001D2A94">
        <w:fldChar w:fldCharType="separate"/>
      </w:r>
      <w:ins w:id="1689" w:author="Dr. Carsten Franke" w:date="2020-03-09T16:02:00Z">
        <w:r w:rsidR="001D2A94">
          <w:rPr>
            <w:noProof/>
          </w:rPr>
          <w:t>58</w:t>
        </w:r>
        <w:r w:rsidR="001D2A94">
          <w:fldChar w:fldCharType="end"/>
        </w:r>
      </w:ins>
      <w:del w:id="1690" w:author="Dr. Carsten Franke" w:date="2020-03-09T16:02:00Z">
        <w:r w:rsidR="00D43112" w:rsidDel="001D2A94">
          <w:fldChar w:fldCharType="begin"/>
        </w:r>
        <w:r w:rsidR="00D43112" w:rsidDel="001D2A94">
          <w:delInstrText xml:space="preserve"> SEQ Table \* ARABIC </w:delInstrText>
        </w:r>
        <w:r w:rsidR="00D43112" w:rsidDel="001D2A94">
          <w:fldChar w:fldCharType="separate"/>
        </w:r>
      </w:del>
      <w:del w:id="1691" w:author="Dr. Carsten Franke" w:date="2020-03-09T14:38:00Z">
        <w:r w:rsidR="007E2D34" w:rsidDel="00004854">
          <w:rPr>
            <w:noProof/>
          </w:rPr>
          <w:delText>57</w:delText>
        </w:r>
      </w:del>
      <w:del w:id="1692" w:author="Dr. Carsten Franke" w:date="2020-03-09T16:02:00Z">
        <w:r w:rsidR="00D43112" w:rsidDel="001D2A94">
          <w:fldChar w:fldCharType="end"/>
        </w:r>
      </w:del>
      <w:r>
        <w:t xml:space="preserve">: </w:t>
      </w:r>
      <w:r w:rsidRPr="00003FF9">
        <w:t xml:space="preserve">Nested elements of element </w:t>
      </w:r>
      <w:r w:rsidRPr="00003FF9">
        <w:rPr>
          <w:rStyle w:val="elementdeftypeChar"/>
          <w:b/>
        </w:rPr>
        <w:t>&lt;screw/&gt;</w:t>
      </w:r>
      <w:bookmarkEnd w:id="1686"/>
      <w:bookmarkEnd w:id="1687"/>
    </w:p>
    <w:p w14:paraId="13FE63F0" w14:textId="77777777" w:rsidR="00003FF9" w:rsidRPr="00003FF9" w:rsidRDefault="00003FF9" w:rsidP="00003FF9">
      <w:r>
        <w:rPr>
          <w:rFonts w:cs="Calibri"/>
          <w:szCs w:val="22"/>
          <w:lang w:eastAsia="en-GB"/>
        </w:rPr>
        <w:t>The subtypes are described in detail in sections below.</w:t>
      </w:r>
    </w:p>
    <w:p w14:paraId="214CA350" w14:textId="77777777" w:rsidR="002E60CB" w:rsidRPr="00003FF9" w:rsidRDefault="002E60CB" w:rsidP="00003FF9">
      <w:pPr>
        <w:spacing w:before="120"/>
        <w:jc w:val="both"/>
        <w:rPr>
          <w:b/>
          <w:sz w:val="24"/>
        </w:rPr>
      </w:pPr>
      <w:r w:rsidRPr="00003FF9">
        <w:rPr>
          <w:b/>
          <w:sz w:val="24"/>
        </w:rPr>
        <w:t>Example A</w:t>
      </w:r>
      <w:r w:rsidR="00A13FE4">
        <w:rPr>
          <w:b/>
          <w:sz w:val="24"/>
        </w:rPr>
        <w:t xml:space="preserve"> (</w:t>
      </w:r>
      <w:r w:rsidR="00FD0F5B" w:rsidRPr="00FD0F5B">
        <w:rPr>
          <w:rStyle w:val="elementdeftypeChar"/>
          <w:b w:val="0"/>
          <w:sz w:val="22"/>
        </w:rPr>
        <w:t>screw</w:t>
      </w:r>
      <w:r w:rsidR="00FD0F5B" w:rsidRPr="00FD0F5B">
        <w:rPr>
          <w:sz w:val="32"/>
        </w:rPr>
        <w:t xml:space="preserve"> </w:t>
      </w:r>
      <w:r w:rsidR="00FD0F5B">
        <w:rPr>
          <w:sz w:val="24"/>
        </w:rPr>
        <w:t>with no attributes</w:t>
      </w:r>
      <w:r w:rsidR="00A13FE4">
        <w:rPr>
          <w:b/>
          <w:sz w:val="24"/>
        </w:rPr>
        <w:t>)</w:t>
      </w:r>
      <w:r w:rsidRPr="00003FF9">
        <w:rPr>
          <w:b/>
          <w:sz w:val="24"/>
        </w:rPr>
        <w:t xml:space="preserve">: </w:t>
      </w:r>
    </w:p>
    <w:p w14:paraId="14220596" w14:textId="77777777" w:rsidR="002E60CB" w:rsidRPr="00226A3F" w:rsidRDefault="002E60CB" w:rsidP="002E60CB">
      <w:pPr>
        <w:pStyle w:val="XMLCode"/>
        <w:keepNext/>
      </w:pPr>
    </w:p>
    <w:p w14:paraId="783D16F1" w14:textId="77777777" w:rsidR="002E60CB" w:rsidRPr="00226A3F" w:rsidRDefault="002E60CB" w:rsidP="002E60CB">
      <w:pPr>
        <w:pStyle w:val="XMLCode"/>
        <w:keepNext/>
      </w:pPr>
      <w:r w:rsidRPr="00226A3F">
        <w:t>&lt;connection_0d label=</w:t>
      </w:r>
      <w:r w:rsidR="00194316">
        <w:t>"</w:t>
      </w:r>
      <w:r w:rsidR="00CC7960">
        <w:t>SCREW_</w:t>
      </w:r>
      <w:r w:rsidRPr="00226A3F">
        <w:t>100532</w:t>
      </w:r>
      <w:r w:rsidR="00194316">
        <w:t>"</w:t>
      </w:r>
      <w:r w:rsidRPr="00226A3F">
        <w:t>&gt;</w:t>
      </w:r>
    </w:p>
    <w:p w14:paraId="5AA61861" w14:textId="77777777" w:rsidR="002E60CB" w:rsidRPr="00FD0F5B" w:rsidRDefault="002E60CB" w:rsidP="002E60CB">
      <w:pPr>
        <w:pStyle w:val="XMLCode"/>
        <w:keepNext/>
        <w:rPr>
          <w:color w:val="0070C0"/>
        </w:rPr>
      </w:pPr>
      <w:r w:rsidRPr="00226A3F">
        <w:t xml:space="preserve">      </w:t>
      </w:r>
      <w:r w:rsidRPr="00226A3F">
        <w:rPr>
          <w:b/>
        </w:rPr>
        <w:t>&lt;</w:t>
      </w:r>
      <w:proofErr w:type="spellStart"/>
      <w:r>
        <w:t>threaded_connection</w:t>
      </w:r>
      <w:proofErr w:type="spellEnd"/>
      <w:r w:rsidRPr="00226A3F">
        <w:rPr>
          <w:b/>
        </w:rPr>
        <w:t xml:space="preserve"> </w:t>
      </w:r>
      <w:r w:rsidRPr="00FD0F5B">
        <w:rPr>
          <w:color w:val="0070C0"/>
        </w:rPr>
        <w:t>length=</w:t>
      </w:r>
      <w:r w:rsidR="00194316">
        <w:rPr>
          <w:color w:val="0070C0"/>
        </w:rPr>
        <w:t>"</w:t>
      </w:r>
      <w:r w:rsidRPr="00FD0F5B">
        <w:rPr>
          <w:color w:val="0070C0"/>
        </w:rPr>
        <w:t>50.</w:t>
      </w:r>
      <w:r w:rsidR="00194316">
        <w:rPr>
          <w:color w:val="0070C0"/>
        </w:rPr>
        <w:t>"</w:t>
      </w:r>
      <w:r w:rsidRPr="00FD0F5B">
        <w:rPr>
          <w:color w:val="0070C0"/>
        </w:rPr>
        <w:t xml:space="preserve"> diameter=</w:t>
      </w:r>
      <w:r w:rsidR="00194316">
        <w:rPr>
          <w:color w:val="0070C0"/>
        </w:rPr>
        <w:t>"</w:t>
      </w:r>
      <w:r w:rsidRPr="00FD0F5B">
        <w:rPr>
          <w:color w:val="0070C0"/>
        </w:rPr>
        <w:t>10</w:t>
      </w:r>
      <w:r w:rsidR="00194316">
        <w:rPr>
          <w:color w:val="0070C0"/>
        </w:rPr>
        <w:t>"</w:t>
      </w:r>
      <w:r w:rsidRPr="00FD0F5B">
        <w:rPr>
          <w:color w:val="0070C0"/>
        </w:rPr>
        <w:t xml:space="preserve"> </w:t>
      </w:r>
    </w:p>
    <w:p w14:paraId="310232C2" w14:textId="77777777" w:rsidR="002E60CB" w:rsidRPr="00FD0F5B" w:rsidRDefault="002E60CB" w:rsidP="002E60CB">
      <w:pPr>
        <w:pStyle w:val="XMLCode"/>
        <w:keepNext/>
      </w:pPr>
      <w:r w:rsidRPr="00FD0F5B">
        <w:rPr>
          <w:color w:val="0070C0"/>
        </w:rPr>
        <w:t xml:space="preserve">           </w:t>
      </w:r>
      <w:proofErr w:type="spellStart"/>
      <w:r w:rsidRPr="00FD0F5B">
        <w:rPr>
          <w:color w:val="0070C0"/>
        </w:rPr>
        <w:t>head_diameter</w:t>
      </w:r>
      <w:proofErr w:type="spellEnd"/>
      <w:r w:rsidRPr="00FD0F5B">
        <w:rPr>
          <w:color w:val="0070C0"/>
        </w:rPr>
        <w:t>=</w:t>
      </w:r>
      <w:r w:rsidR="00194316">
        <w:rPr>
          <w:color w:val="0070C0"/>
        </w:rPr>
        <w:t>"</w:t>
      </w:r>
      <w:r w:rsidRPr="00FD0F5B">
        <w:rPr>
          <w:color w:val="0070C0"/>
        </w:rPr>
        <w:t>16.</w:t>
      </w:r>
      <w:r w:rsidR="00194316">
        <w:rPr>
          <w:color w:val="0070C0"/>
        </w:rPr>
        <w:t>"</w:t>
      </w:r>
      <w:r w:rsidRPr="00FD0F5B">
        <w:rPr>
          <w:color w:val="0070C0"/>
        </w:rPr>
        <w:t xml:space="preserve"> </w:t>
      </w:r>
      <w:proofErr w:type="spellStart"/>
      <w:r w:rsidRPr="00FD0F5B">
        <w:rPr>
          <w:color w:val="0070C0"/>
        </w:rPr>
        <w:t>head_height</w:t>
      </w:r>
      <w:proofErr w:type="spellEnd"/>
      <w:r w:rsidRPr="00FD0F5B">
        <w:rPr>
          <w:color w:val="0070C0"/>
        </w:rPr>
        <w:t>=</w:t>
      </w:r>
      <w:r w:rsidR="00194316">
        <w:rPr>
          <w:color w:val="0070C0"/>
        </w:rPr>
        <w:t>"</w:t>
      </w:r>
      <w:r w:rsidRPr="00FD0F5B">
        <w:rPr>
          <w:color w:val="0070C0"/>
        </w:rPr>
        <w:t>3</w:t>
      </w:r>
      <w:r w:rsidR="00194316">
        <w:rPr>
          <w:color w:val="0070C0"/>
        </w:rPr>
        <w:t>"</w:t>
      </w:r>
      <w:r w:rsidRPr="00FD0F5B">
        <w:rPr>
          <w:color w:val="0070C0"/>
        </w:rPr>
        <w:t xml:space="preserve"> </w:t>
      </w:r>
      <w:proofErr w:type="spellStart"/>
      <w:r w:rsidRPr="00FD0F5B">
        <w:rPr>
          <w:color w:val="0070C0"/>
        </w:rPr>
        <w:t>sink_size</w:t>
      </w:r>
      <w:proofErr w:type="spellEnd"/>
      <w:r w:rsidRPr="00FD0F5B">
        <w:rPr>
          <w:color w:val="0070C0"/>
        </w:rPr>
        <w:t>=</w:t>
      </w:r>
      <w:r w:rsidR="00194316">
        <w:rPr>
          <w:color w:val="0070C0"/>
        </w:rPr>
        <w:t>"</w:t>
      </w:r>
      <w:r w:rsidRPr="00FD0F5B">
        <w:rPr>
          <w:color w:val="0070C0"/>
        </w:rPr>
        <w:t>4</w:t>
      </w:r>
      <w:r w:rsidR="00194316">
        <w:rPr>
          <w:color w:val="0070C0"/>
        </w:rPr>
        <w:t>"</w:t>
      </w:r>
      <w:r w:rsidRPr="00FD0F5B">
        <w:t>&gt;</w:t>
      </w:r>
    </w:p>
    <w:p w14:paraId="3C61F712" w14:textId="77777777" w:rsidR="002E60CB" w:rsidRPr="0033379A" w:rsidRDefault="002E60CB" w:rsidP="002E60CB">
      <w:pPr>
        <w:pStyle w:val="XMLCode"/>
        <w:keepNext/>
        <w:rPr>
          <w:lang w:val="fr-FR"/>
        </w:rPr>
      </w:pPr>
      <w:r w:rsidRPr="00EA0204">
        <w:t xml:space="preserve">           </w:t>
      </w:r>
      <w:r w:rsidRPr="0033379A">
        <w:rPr>
          <w:lang w:val="fr-FR"/>
        </w:rPr>
        <w:t>&lt;</w:t>
      </w:r>
      <w:proofErr w:type="spellStart"/>
      <w:proofErr w:type="gramStart"/>
      <w:r w:rsidRPr="0033379A">
        <w:rPr>
          <w:lang w:val="fr-FR"/>
        </w:rPr>
        <w:t>normal</w:t>
      </w:r>
      <w:proofErr w:type="gramEnd"/>
      <w:r w:rsidRPr="0033379A">
        <w:rPr>
          <w:lang w:val="fr-FR"/>
        </w:rPr>
        <w:t>_direction</w:t>
      </w:r>
      <w:proofErr w:type="spellEnd"/>
      <w:r w:rsidRPr="0033379A">
        <w:rPr>
          <w:lang w:val="fr-FR"/>
        </w:rPr>
        <w:t xml:space="preserve"> x=</w:t>
      </w:r>
      <w:r w:rsidR="00194316" w:rsidRPr="0033379A">
        <w:rPr>
          <w:lang w:val="fr-FR"/>
        </w:rPr>
        <w:t>"</w:t>
      </w:r>
      <w:r w:rsidRPr="0033379A">
        <w:rPr>
          <w:lang w:val="fr-FR"/>
        </w:rPr>
        <w:t>3.0</w:t>
      </w:r>
      <w:r w:rsidR="00194316" w:rsidRPr="0033379A">
        <w:rPr>
          <w:lang w:val="fr-FR"/>
        </w:rPr>
        <w:t>"</w:t>
      </w:r>
      <w:r w:rsidRPr="0033379A">
        <w:rPr>
          <w:lang w:val="fr-FR"/>
        </w:rPr>
        <w:t xml:space="preserve"> y=</w:t>
      </w:r>
      <w:r w:rsidR="00194316" w:rsidRPr="0033379A">
        <w:rPr>
          <w:lang w:val="fr-FR"/>
        </w:rPr>
        <w:t>"</w:t>
      </w:r>
      <w:r w:rsidRPr="0033379A">
        <w:rPr>
          <w:lang w:val="fr-FR"/>
        </w:rPr>
        <w:t>0.0</w:t>
      </w:r>
      <w:r w:rsidR="00194316" w:rsidRPr="0033379A">
        <w:rPr>
          <w:lang w:val="fr-FR"/>
        </w:rPr>
        <w:t>"</w:t>
      </w:r>
      <w:r w:rsidRPr="0033379A">
        <w:rPr>
          <w:lang w:val="fr-FR"/>
        </w:rPr>
        <w:t xml:space="preserve"> z=</w:t>
      </w:r>
      <w:r w:rsidR="00194316" w:rsidRPr="0033379A">
        <w:rPr>
          <w:lang w:val="fr-FR"/>
        </w:rPr>
        <w:t>"</w:t>
      </w:r>
      <w:r w:rsidRPr="0033379A">
        <w:rPr>
          <w:lang w:val="fr-FR"/>
        </w:rPr>
        <w:t>0.0</w:t>
      </w:r>
      <w:r w:rsidR="00194316" w:rsidRPr="0033379A">
        <w:rPr>
          <w:lang w:val="fr-FR"/>
        </w:rPr>
        <w:t>"</w:t>
      </w:r>
      <w:r w:rsidRPr="0033379A">
        <w:rPr>
          <w:lang w:val="fr-FR"/>
        </w:rPr>
        <w:t xml:space="preserve"> /&gt; </w:t>
      </w:r>
    </w:p>
    <w:p w14:paraId="15504908" w14:textId="77777777" w:rsidR="002E60CB" w:rsidRPr="008353BC" w:rsidRDefault="002E60CB" w:rsidP="002E60CB">
      <w:pPr>
        <w:pStyle w:val="XMLCode"/>
        <w:keepNext/>
      </w:pPr>
      <w:r w:rsidRPr="0033379A">
        <w:rPr>
          <w:lang w:val="fr-FR"/>
        </w:rPr>
        <w:t xml:space="preserve">           </w:t>
      </w:r>
      <w:proofErr w:type="gramStart"/>
      <w:r w:rsidR="00A13FE4">
        <w:rPr>
          <w:color w:val="FF0000"/>
        </w:rPr>
        <w:t>&lt;!--</w:t>
      </w:r>
      <w:proofErr w:type="gramEnd"/>
      <w:r w:rsidR="00A13FE4">
        <w:rPr>
          <w:color w:val="FF0000"/>
        </w:rPr>
        <w:t xml:space="preserve"> </w:t>
      </w:r>
      <w:r w:rsidRPr="00A13FE4">
        <w:rPr>
          <w:color w:val="FF0000"/>
        </w:rPr>
        <w:t>magnitude is irrelevant, direction sense is from head to point</w:t>
      </w:r>
      <w:r w:rsidR="00A13FE4">
        <w:rPr>
          <w:color w:val="FF0000"/>
        </w:rPr>
        <w:t xml:space="preserve"> </w:t>
      </w:r>
      <w:r w:rsidRPr="00A13FE4">
        <w:rPr>
          <w:color w:val="FF0000"/>
        </w:rPr>
        <w:t>--&gt;</w:t>
      </w:r>
    </w:p>
    <w:p w14:paraId="440E6311" w14:textId="77777777" w:rsidR="002E60CB" w:rsidRPr="00226A3F" w:rsidRDefault="002E60CB" w:rsidP="002E60CB">
      <w:pPr>
        <w:pStyle w:val="XMLCode"/>
        <w:keepNext/>
        <w:rPr>
          <w:b/>
        </w:rPr>
      </w:pPr>
      <w:r>
        <w:rPr>
          <w:b/>
        </w:rPr>
        <w:t xml:space="preserve">           </w:t>
      </w:r>
      <w:r w:rsidRPr="00A13FE4">
        <w:rPr>
          <w:b/>
          <w:color w:val="0070C0"/>
        </w:rPr>
        <w:t>&lt;screw /&gt;</w:t>
      </w:r>
      <w:r>
        <w:rPr>
          <w:b/>
        </w:rPr>
        <w:t xml:space="preserve"> </w:t>
      </w:r>
      <w:proofErr w:type="gramStart"/>
      <w:r w:rsidRPr="00A13FE4">
        <w:rPr>
          <w:color w:val="FF0000"/>
        </w:rPr>
        <w:t>&lt;!</w:t>
      </w:r>
      <w:r w:rsidR="00A13FE4">
        <w:rPr>
          <w:color w:val="FF0000"/>
        </w:rPr>
        <w:t>--</w:t>
      </w:r>
      <w:proofErr w:type="gramEnd"/>
      <w:r w:rsidR="00A13FE4">
        <w:rPr>
          <w:color w:val="FF0000"/>
        </w:rPr>
        <w:t xml:space="preserve"> </w:t>
      </w:r>
      <w:r w:rsidRPr="00A13FE4">
        <w:rPr>
          <w:color w:val="FF0000"/>
        </w:rPr>
        <w:t>Screw may come without any attributes --&gt;</w:t>
      </w:r>
      <w:r w:rsidRPr="00A13FE4">
        <w:rPr>
          <w:b/>
          <w:color w:val="FF0000"/>
        </w:rPr>
        <w:t xml:space="preserve"> </w:t>
      </w:r>
    </w:p>
    <w:p w14:paraId="76FB4EA0" w14:textId="77777777" w:rsidR="002E60CB" w:rsidRDefault="002E60CB" w:rsidP="002E60CB">
      <w:pPr>
        <w:pStyle w:val="XMLCode"/>
        <w:keepNext/>
      </w:pPr>
      <w:r>
        <w:t xml:space="preserve">           &lt;washer </w:t>
      </w:r>
      <w:proofErr w:type="spellStart"/>
      <w:r>
        <w:t>outer_diameter</w:t>
      </w:r>
      <w:proofErr w:type="spellEnd"/>
      <w:r>
        <w:t>=</w:t>
      </w:r>
      <w:r w:rsidR="00194316">
        <w:t>"</w:t>
      </w:r>
      <w:r>
        <w:t>20</w:t>
      </w:r>
      <w:r w:rsidR="00194316">
        <w:t>"</w:t>
      </w:r>
      <w:r>
        <w:t>/&gt;</w:t>
      </w:r>
    </w:p>
    <w:p w14:paraId="22044CF5" w14:textId="77777777" w:rsidR="002E60CB" w:rsidRPr="00226A3F" w:rsidRDefault="00A13FE4" w:rsidP="002E60CB">
      <w:pPr>
        <w:pStyle w:val="XMLCode"/>
        <w:keepNext/>
        <w:rPr>
          <w:b/>
        </w:rPr>
      </w:pPr>
      <w:r>
        <w:rPr>
          <w:b/>
        </w:rPr>
        <w:tab/>
        <w:t xml:space="preserve">  </w:t>
      </w:r>
      <w:r w:rsidR="002E60CB">
        <w:rPr>
          <w:b/>
        </w:rPr>
        <w:t>&lt;/</w:t>
      </w:r>
      <w:proofErr w:type="spellStart"/>
      <w:r w:rsidR="002E60CB">
        <w:t>threaded_connection</w:t>
      </w:r>
      <w:proofErr w:type="spellEnd"/>
      <w:r w:rsidR="002E60CB" w:rsidRPr="00226A3F">
        <w:rPr>
          <w:b/>
        </w:rPr>
        <w:t>&gt;</w:t>
      </w:r>
    </w:p>
    <w:p w14:paraId="1A091E29" w14:textId="77777777" w:rsidR="00003FF9" w:rsidRDefault="00A13FE4" w:rsidP="002E60CB">
      <w:pPr>
        <w:pStyle w:val="XMLCode"/>
        <w:keepNext/>
      </w:pPr>
      <w:r>
        <w:tab/>
        <w:t xml:space="preserve">  </w:t>
      </w:r>
      <w:r w:rsidR="002E60CB" w:rsidRPr="00226A3F">
        <w:t>&lt;loc&gt; 1500.3809 838.75885 730.6529 &lt;/loc&gt;</w:t>
      </w:r>
    </w:p>
    <w:p w14:paraId="6AD6C57C" w14:textId="77777777" w:rsidR="002E60CB" w:rsidRPr="00226A3F" w:rsidRDefault="00003FF9" w:rsidP="002E60CB">
      <w:pPr>
        <w:pStyle w:val="XMLCode"/>
        <w:keepNext/>
      </w:pPr>
      <w:r>
        <w:tab/>
      </w:r>
      <w:r w:rsidR="00A13FE4">
        <w:t xml:space="preserve">  </w:t>
      </w:r>
      <w:r w:rsidR="002E60CB" w:rsidRPr="00226A3F">
        <w:t>&lt;appdata&gt;</w:t>
      </w:r>
    </w:p>
    <w:p w14:paraId="4C6327E6" w14:textId="77777777" w:rsidR="002E60CB" w:rsidRPr="00226A3F" w:rsidRDefault="002E60CB" w:rsidP="002E60CB">
      <w:pPr>
        <w:pStyle w:val="XMLCode"/>
        <w:keepNext/>
      </w:pPr>
      <w:r w:rsidRPr="00226A3F">
        <w:t xml:space="preserve">          </w:t>
      </w:r>
      <w:r w:rsidR="00003FF9">
        <w:tab/>
      </w:r>
      <w:r w:rsidRPr="00226A3F">
        <w:t>...</w:t>
      </w:r>
    </w:p>
    <w:p w14:paraId="12FE7428" w14:textId="77777777" w:rsidR="002E60CB" w:rsidRPr="00226A3F" w:rsidRDefault="002E60CB" w:rsidP="002E60CB">
      <w:pPr>
        <w:pStyle w:val="XMLCode"/>
        <w:keepNext/>
      </w:pPr>
      <w:r w:rsidRPr="00226A3F">
        <w:t xml:space="preserve">      &lt;/appdata&gt;</w:t>
      </w:r>
    </w:p>
    <w:p w14:paraId="46BACE97" w14:textId="77777777" w:rsidR="002E60CB" w:rsidRPr="00226A3F" w:rsidRDefault="002E60CB" w:rsidP="002E60CB">
      <w:pPr>
        <w:pStyle w:val="XMLCode"/>
        <w:keepNext/>
      </w:pPr>
      <w:r w:rsidRPr="00226A3F">
        <w:t>&lt;/connection_0d&gt;</w:t>
      </w:r>
    </w:p>
    <w:p w14:paraId="07944935" w14:textId="77777777" w:rsidR="002E60CB" w:rsidRPr="00226A3F" w:rsidRDefault="002E60CB" w:rsidP="002E60CB">
      <w:pPr>
        <w:pStyle w:val="XMLCode"/>
      </w:pPr>
    </w:p>
    <w:p w14:paraId="5EC91B44" w14:textId="77777777" w:rsidR="002E60CB" w:rsidRPr="00226A3F" w:rsidRDefault="002E60CB" w:rsidP="0010460A">
      <w:pPr>
        <w:pStyle w:val="Example"/>
        <w:keepNext/>
        <w:spacing w:before="120"/>
      </w:pPr>
      <w:r w:rsidRPr="00226A3F">
        <w:lastRenderedPageBreak/>
        <w:t xml:space="preserve">Example </w:t>
      </w:r>
      <w:r>
        <w:t>B</w:t>
      </w:r>
      <w:r w:rsidR="00FD0F5B">
        <w:t xml:space="preserve"> (</w:t>
      </w:r>
      <w:r w:rsidR="00FD0F5B" w:rsidRPr="00FD0F5B">
        <w:rPr>
          <w:rStyle w:val="elementdeftypeChar"/>
          <w:sz w:val="22"/>
        </w:rPr>
        <w:t>screw</w:t>
      </w:r>
      <w:r w:rsidR="00FD0F5B" w:rsidRPr="00FD0F5B">
        <w:rPr>
          <w:b w:val="0"/>
        </w:rPr>
        <w:t xml:space="preserve"> with </w:t>
      </w:r>
      <w:r w:rsidR="00194316">
        <w:rPr>
          <w:b w:val="0"/>
        </w:rPr>
        <w:t>"</w:t>
      </w:r>
      <w:r w:rsidR="00FD0F5B">
        <w:rPr>
          <w:b w:val="0"/>
        </w:rPr>
        <w:t>base</w:t>
      </w:r>
      <w:r w:rsidR="00194316">
        <w:rPr>
          <w:b w:val="0"/>
        </w:rPr>
        <w:t>"</w:t>
      </w:r>
      <w:r w:rsidR="00FD0F5B" w:rsidRPr="00FD0F5B">
        <w:rPr>
          <w:b w:val="0"/>
        </w:rPr>
        <w:t xml:space="preserve"> attribute</w:t>
      </w:r>
      <w:r w:rsidR="00B65113">
        <w:rPr>
          <w:b w:val="0"/>
        </w:rPr>
        <w:t xml:space="preserve"> with </w:t>
      </w:r>
      <w:r w:rsidR="00B65113" w:rsidRPr="00B65113">
        <w:rPr>
          <w:rStyle w:val="elementdeftypeChar"/>
          <w:sz w:val="22"/>
        </w:rPr>
        <w:t>washer</w:t>
      </w:r>
      <w:r w:rsidR="00FD0F5B">
        <w:t>)</w:t>
      </w:r>
      <w:r w:rsidRPr="00226A3F">
        <w:t xml:space="preserve">: </w:t>
      </w:r>
    </w:p>
    <w:p w14:paraId="6427F590" w14:textId="77777777" w:rsidR="002E60CB" w:rsidRDefault="002E60CB" w:rsidP="0010460A">
      <w:pPr>
        <w:pStyle w:val="XMLCode"/>
        <w:keepNext/>
      </w:pPr>
    </w:p>
    <w:p w14:paraId="6C048ACC" w14:textId="77777777" w:rsidR="002E60CB" w:rsidRDefault="002E60CB" w:rsidP="0010460A">
      <w:pPr>
        <w:pStyle w:val="XMLCode"/>
        <w:keepNext/>
      </w:pPr>
      <w:r>
        <w:t>&lt;connection_0d label=</w:t>
      </w:r>
      <w:r w:rsidR="00194316">
        <w:t>"</w:t>
      </w:r>
      <w:r w:rsidR="00CC7960">
        <w:t>SCREW_</w:t>
      </w:r>
      <w:r w:rsidR="00CC7960" w:rsidRPr="00226A3F">
        <w:t>100532</w:t>
      </w:r>
      <w:r w:rsidR="00194316">
        <w:t>"</w:t>
      </w:r>
      <w:r>
        <w:t>&gt;</w:t>
      </w:r>
    </w:p>
    <w:p w14:paraId="054DAD1F" w14:textId="77777777" w:rsidR="002E60CB" w:rsidRPr="00FD0F5B" w:rsidRDefault="002E60CB" w:rsidP="0010460A">
      <w:pPr>
        <w:pStyle w:val="XMLCode"/>
        <w:keepNext/>
        <w:rPr>
          <w:color w:val="0070C0"/>
        </w:rPr>
      </w:pPr>
      <w:r>
        <w:t xml:space="preserve">    &lt;</w:t>
      </w:r>
      <w:proofErr w:type="spellStart"/>
      <w:r>
        <w:t>threaded_connection</w:t>
      </w:r>
      <w:proofErr w:type="spellEnd"/>
      <w:r>
        <w:t xml:space="preserve"> </w:t>
      </w:r>
      <w:r w:rsidRPr="00FD0F5B">
        <w:rPr>
          <w:color w:val="0070C0"/>
        </w:rPr>
        <w:t>length=</w:t>
      </w:r>
      <w:r w:rsidR="00194316">
        <w:rPr>
          <w:color w:val="0070C0"/>
        </w:rPr>
        <w:t>"</w:t>
      </w:r>
      <w:r w:rsidRPr="00FD0F5B">
        <w:rPr>
          <w:color w:val="0070C0"/>
        </w:rPr>
        <w:t>50</w:t>
      </w:r>
      <w:r w:rsidR="00194316">
        <w:rPr>
          <w:color w:val="0070C0"/>
        </w:rPr>
        <w:t>"</w:t>
      </w:r>
      <w:r w:rsidRPr="00FD0F5B">
        <w:rPr>
          <w:color w:val="0070C0"/>
        </w:rPr>
        <w:t xml:space="preserve"> diameter=</w:t>
      </w:r>
      <w:r w:rsidR="00194316">
        <w:rPr>
          <w:color w:val="0070C0"/>
        </w:rPr>
        <w:t>"</w:t>
      </w:r>
      <w:r w:rsidRPr="00FD0F5B">
        <w:rPr>
          <w:color w:val="0070C0"/>
        </w:rPr>
        <w:t>10</w:t>
      </w:r>
      <w:r w:rsidR="00194316">
        <w:rPr>
          <w:color w:val="0070C0"/>
        </w:rPr>
        <w:t>"</w:t>
      </w:r>
      <w:r w:rsidRPr="00FD0F5B">
        <w:rPr>
          <w:color w:val="0070C0"/>
        </w:rPr>
        <w:t xml:space="preserve"> </w:t>
      </w:r>
    </w:p>
    <w:p w14:paraId="0FF73F3A" w14:textId="77777777" w:rsidR="002E60CB" w:rsidRDefault="002E60CB" w:rsidP="0010460A">
      <w:pPr>
        <w:pStyle w:val="XMLCode"/>
        <w:keepNext/>
      </w:pPr>
      <w:r w:rsidRPr="00FD0F5B">
        <w:rPr>
          <w:color w:val="0070C0"/>
        </w:rPr>
        <w:t xml:space="preserve">        </w:t>
      </w:r>
      <w:r w:rsidR="00003FF9" w:rsidRPr="00FD0F5B">
        <w:rPr>
          <w:color w:val="0070C0"/>
        </w:rPr>
        <w:t xml:space="preserve">  </w:t>
      </w:r>
      <w:proofErr w:type="spellStart"/>
      <w:r w:rsidRPr="00FD0F5B">
        <w:rPr>
          <w:color w:val="0070C0"/>
        </w:rPr>
        <w:t>head_diameter</w:t>
      </w:r>
      <w:proofErr w:type="spellEnd"/>
      <w:r w:rsidRPr="00FD0F5B">
        <w:rPr>
          <w:color w:val="0070C0"/>
        </w:rPr>
        <w:t>=</w:t>
      </w:r>
      <w:r w:rsidR="00194316">
        <w:rPr>
          <w:color w:val="0070C0"/>
        </w:rPr>
        <w:t>"</w:t>
      </w:r>
      <w:r w:rsidRPr="00FD0F5B">
        <w:rPr>
          <w:color w:val="0070C0"/>
        </w:rPr>
        <w:t>16</w:t>
      </w:r>
      <w:r w:rsidR="00194316">
        <w:rPr>
          <w:color w:val="0070C0"/>
        </w:rPr>
        <w:t>"</w:t>
      </w:r>
      <w:r w:rsidRPr="00FD0F5B">
        <w:rPr>
          <w:color w:val="0070C0"/>
        </w:rPr>
        <w:t xml:space="preserve"> </w:t>
      </w:r>
      <w:proofErr w:type="spellStart"/>
      <w:r w:rsidRPr="00FD0F5B">
        <w:rPr>
          <w:color w:val="0070C0"/>
        </w:rPr>
        <w:t>head_height</w:t>
      </w:r>
      <w:proofErr w:type="spellEnd"/>
      <w:r w:rsidRPr="00FD0F5B">
        <w:rPr>
          <w:color w:val="0070C0"/>
        </w:rPr>
        <w:t>=</w:t>
      </w:r>
      <w:r w:rsidR="00194316">
        <w:rPr>
          <w:color w:val="0070C0"/>
        </w:rPr>
        <w:t>"</w:t>
      </w:r>
      <w:r w:rsidRPr="00FD0F5B">
        <w:rPr>
          <w:color w:val="0070C0"/>
        </w:rPr>
        <w:t>5</w:t>
      </w:r>
      <w:r w:rsidR="00194316">
        <w:rPr>
          <w:color w:val="0070C0"/>
        </w:rPr>
        <w:t>"</w:t>
      </w:r>
      <w:r w:rsidRPr="00FD0F5B">
        <w:rPr>
          <w:color w:val="0070C0"/>
        </w:rPr>
        <w:t xml:space="preserve"> </w:t>
      </w:r>
      <w:proofErr w:type="spellStart"/>
      <w:r w:rsidRPr="00FD0F5B">
        <w:rPr>
          <w:color w:val="0070C0"/>
        </w:rPr>
        <w:t>thread_length</w:t>
      </w:r>
      <w:proofErr w:type="spellEnd"/>
      <w:r w:rsidRPr="00FD0F5B">
        <w:rPr>
          <w:color w:val="0070C0"/>
        </w:rPr>
        <w:t>=</w:t>
      </w:r>
      <w:r w:rsidR="00194316">
        <w:rPr>
          <w:color w:val="0070C0"/>
        </w:rPr>
        <w:t>"</w:t>
      </w:r>
      <w:r w:rsidRPr="00FD0F5B">
        <w:rPr>
          <w:color w:val="0070C0"/>
        </w:rPr>
        <w:t>35</w:t>
      </w:r>
      <w:r w:rsidR="00194316">
        <w:rPr>
          <w:color w:val="0070C0"/>
        </w:rPr>
        <w:t>"</w:t>
      </w:r>
      <w:r>
        <w:t>&gt;</w:t>
      </w:r>
    </w:p>
    <w:p w14:paraId="1B415A0E" w14:textId="77777777" w:rsidR="002E60CB" w:rsidRPr="0033379A" w:rsidRDefault="002E60CB" w:rsidP="0010460A">
      <w:pPr>
        <w:pStyle w:val="XMLCode"/>
        <w:keepNext/>
        <w:rPr>
          <w:lang w:val="fr-FR"/>
        </w:rPr>
      </w:pPr>
      <w:r>
        <w:t xml:space="preserve">        </w:t>
      </w:r>
      <w:r w:rsidR="00003FF9">
        <w:t xml:space="preserve">  </w:t>
      </w:r>
      <w:r w:rsidRPr="0033379A">
        <w:rPr>
          <w:lang w:val="fr-FR"/>
        </w:rPr>
        <w:t>&lt;</w:t>
      </w:r>
      <w:proofErr w:type="spellStart"/>
      <w:proofErr w:type="gramStart"/>
      <w:r w:rsidRPr="0033379A">
        <w:rPr>
          <w:lang w:val="fr-FR"/>
        </w:rPr>
        <w:t>normal</w:t>
      </w:r>
      <w:proofErr w:type="gramEnd"/>
      <w:r w:rsidRPr="0033379A">
        <w:rPr>
          <w:lang w:val="fr-FR"/>
        </w:rPr>
        <w:t>_direction</w:t>
      </w:r>
      <w:proofErr w:type="spellEnd"/>
      <w:r w:rsidRPr="0033379A">
        <w:rPr>
          <w:lang w:val="fr-FR"/>
        </w:rPr>
        <w:t xml:space="preserve">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14:paraId="35289797" w14:textId="77777777" w:rsidR="002E60CB" w:rsidRDefault="002E60CB" w:rsidP="0010460A">
      <w:pPr>
        <w:pStyle w:val="XMLCode"/>
        <w:keepNext/>
      </w:pPr>
      <w:r w:rsidRPr="0033379A">
        <w:rPr>
          <w:lang w:val="fr-FR"/>
        </w:rPr>
        <w:t xml:space="preserve">        </w:t>
      </w:r>
      <w:r w:rsidR="00003FF9" w:rsidRPr="0033379A">
        <w:rPr>
          <w:lang w:val="fr-FR"/>
        </w:rPr>
        <w:t xml:space="preserve">  </w:t>
      </w:r>
      <w:r w:rsidRPr="009B5969">
        <w:t xml:space="preserve">&lt;washer </w:t>
      </w:r>
      <w:proofErr w:type="spellStart"/>
      <w:r w:rsidRPr="009B5969">
        <w:t>outer_diameter</w:t>
      </w:r>
      <w:proofErr w:type="spellEnd"/>
      <w:r w:rsidRPr="009B5969">
        <w:t>=</w:t>
      </w:r>
      <w:r w:rsidR="00194316">
        <w:t>"</w:t>
      </w:r>
      <w:r w:rsidRPr="009B5969">
        <w:t>20</w:t>
      </w:r>
      <w:r w:rsidR="00194316">
        <w:t>"</w:t>
      </w:r>
      <w:r w:rsidRPr="009B5969">
        <w:t xml:space="preserve"> </w:t>
      </w:r>
      <w:proofErr w:type="spellStart"/>
      <w:r w:rsidRPr="009B5969">
        <w:t>inner_diameter</w:t>
      </w:r>
      <w:proofErr w:type="spellEnd"/>
      <w:r w:rsidRPr="009B5969">
        <w:t>=</w:t>
      </w:r>
      <w:r w:rsidR="00194316">
        <w:t>"</w:t>
      </w:r>
      <w:r w:rsidRPr="009B5969">
        <w:t>10.3</w:t>
      </w:r>
      <w:r w:rsidR="00194316">
        <w:t>"</w:t>
      </w:r>
      <w:r w:rsidRPr="009B5969">
        <w:t xml:space="preserve">/&gt; </w:t>
      </w:r>
      <w:proofErr w:type="gramStart"/>
      <w:r w:rsidRPr="009B5969">
        <w:rPr>
          <w:color w:val="FF0000"/>
        </w:rPr>
        <w:t>&lt;!</w:t>
      </w:r>
      <w:r w:rsidR="00FD0F5B" w:rsidRPr="009B5969">
        <w:rPr>
          <w:color w:val="FF0000"/>
        </w:rPr>
        <w:t>--</w:t>
      </w:r>
      <w:proofErr w:type="gramEnd"/>
      <w:r w:rsidRPr="00FD0F5B">
        <w:rPr>
          <w:color w:val="FF0000"/>
        </w:rPr>
        <w:t>Washer next to head--&gt;</w:t>
      </w:r>
    </w:p>
    <w:p w14:paraId="714C40C9" w14:textId="77777777" w:rsidR="002E60CB" w:rsidRPr="00226A3F" w:rsidRDefault="002E60CB" w:rsidP="0010460A">
      <w:pPr>
        <w:pStyle w:val="XMLCode"/>
        <w:keepNext/>
        <w:rPr>
          <w:b/>
        </w:rPr>
      </w:pPr>
      <w:r>
        <w:rPr>
          <w:b/>
        </w:rPr>
        <w:t xml:space="preserve">        </w:t>
      </w:r>
      <w:r w:rsidR="00003FF9">
        <w:rPr>
          <w:b/>
        </w:rPr>
        <w:t xml:space="preserve">  </w:t>
      </w:r>
      <w:r w:rsidRPr="00FD0F5B">
        <w:rPr>
          <w:b/>
          <w:color w:val="0070C0"/>
        </w:rPr>
        <w:t>&lt;screw base=</w:t>
      </w:r>
      <w:r w:rsidR="00194316">
        <w:rPr>
          <w:b/>
          <w:color w:val="0070C0"/>
        </w:rPr>
        <w:t>"</w:t>
      </w:r>
      <w:r w:rsidRPr="00FD0F5B">
        <w:rPr>
          <w:b/>
          <w:color w:val="0070C0"/>
        </w:rPr>
        <w:t>5</w:t>
      </w:r>
      <w:r w:rsidR="00194316">
        <w:rPr>
          <w:b/>
          <w:color w:val="0070C0"/>
        </w:rPr>
        <w:t>"</w:t>
      </w:r>
      <w:r w:rsidRPr="00FD0F5B">
        <w:rPr>
          <w:b/>
          <w:color w:val="0070C0"/>
        </w:rPr>
        <w:t xml:space="preserve"> /&gt; </w:t>
      </w:r>
    </w:p>
    <w:p w14:paraId="155E636C" w14:textId="77777777" w:rsidR="002E60CB" w:rsidRDefault="002E60CB" w:rsidP="0010460A">
      <w:pPr>
        <w:pStyle w:val="XMLCode"/>
        <w:keepNext/>
      </w:pPr>
      <w:r>
        <w:t xml:space="preserve">    &lt;/</w:t>
      </w:r>
      <w:proofErr w:type="spellStart"/>
      <w:r>
        <w:t>threaded_connection</w:t>
      </w:r>
      <w:proofErr w:type="spellEnd"/>
      <w:r>
        <w:t>&gt;</w:t>
      </w:r>
    </w:p>
    <w:p w14:paraId="6118D836" w14:textId="77777777" w:rsidR="00003FF9" w:rsidRDefault="00003FF9" w:rsidP="0010460A">
      <w:pPr>
        <w:pStyle w:val="XMLCode"/>
        <w:keepNext/>
      </w:pPr>
      <w:r>
        <w:t xml:space="preserve">    </w:t>
      </w:r>
      <w:r w:rsidRPr="00226A3F">
        <w:t>&lt;loc&gt; 1500.3809 838.75885 730.6529 &lt;/loc&gt;</w:t>
      </w:r>
    </w:p>
    <w:p w14:paraId="112B6F61" w14:textId="77777777" w:rsidR="002E60CB" w:rsidRDefault="002E60CB" w:rsidP="0010460A">
      <w:pPr>
        <w:pStyle w:val="XMLCode"/>
        <w:keepNext/>
      </w:pPr>
      <w:r>
        <w:t xml:space="preserve">    &lt;appdata&gt;</w:t>
      </w:r>
    </w:p>
    <w:p w14:paraId="4A5C94F5" w14:textId="77777777" w:rsidR="002E60CB" w:rsidRPr="00226A3F" w:rsidRDefault="002E60CB" w:rsidP="0010460A">
      <w:pPr>
        <w:pStyle w:val="XMLCode"/>
        <w:keepNext/>
      </w:pPr>
      <w:r w:rsidRPr="00226A3F">
        <w:t xml:space="preserve">        </w:t>
      </w:r>
      <w:r w:rsidR="00003FF9">
        <w:t xml:space="preserve">  ...</w:t>
      </w:r>
    </w:p>
    <w:p w14:paraId="5CCB6819" w14:textId="77777777" w:rsidR="002E60CB" w:rsidRDefault="002E60CB" w:rsidP="0010460A">
      <w:pPr>
        <w:pStyle w:val="XMLCode"/>
        <w:keepNext/>
      </w:pPr>
      <w:r>
        <w:t xml:space="preserve">    &lt;/appdata&gt;</w:t>
      </w:r>
    </w:p>
    <w:p w14:paraId="026572E8" w14:textId="77777777" w:rsidR="002E60CB" w:rsidRDefault="002E60CB" w:rsidP="0010460A">
      <w:pPr>
        <w:pStyle w:val="XMLCode"/>
        <w:keepNext/>
      </w:pPr>
      <w:r>
        <w:t>&lt;/connection_0d&gt;</w:t>
      </w:r>
    </w:p>
    <w:p w14:paraId="08F5F05F" w14:textId="77777777" w:rsidR="002E60CB" w:rsidRPr="00226A3F" w:rsidRDefault="002E60CB" w:rsidP="002E60CB">
      <w:pPr>
        <w:pStyle w:val="XMLCode"/>
      </w:pPr>
    </w:p>
    <w:p w14:paraId="5E1327EE" w14:textId="77777777" w:rsidR="002E60CB" w:rsidRPr="00226A3F" w:rsidRDefault="002E60CB" w:rsidP="002E60CB">
      <w:pPr>
        <w:pStyle w:val="Example"/>
        <w:keepNext/>
      </w:pPr>
      <w:r w:rsidRPr="00226A3F">
        <w:t xml:space="preserve">Example </w:t>
      </w:r>
      <w:r>
        <w:t>C</w:t>
      </w:r>
      <w:r w:rsidR="00B65113">
        <w:t xml:space="preserve"> (</w:t>
      </w:r>
      <w:r w:rsidR="00B65113" w:rsidRPr="00B65113">
        <w:rPr>
          <w:rStyle w:val="elementdeftypeChar"/>
          <w:sz w:val="22"/>
        </w:rPr>
        <w:t>screw</w:t>
      </w:r>
      <w:r w:rsidR="00B65113" w:rsidRPr="00B65113">
        <w:rPr>
          <w:sz w:val="32"/>
        </w:rPr>
        <w:t xml:space="preserve"> </w:t>
      </w:r>
      <w:r w:rsidR="00B65113" w:rsidRPr="00B65113">
        <w:rPr>
          <w:b w:val="0"/>
        </w:rPr>
        <w:t>with no attributes</w:t>
      </w:r>
      <w:r w:rsidR="00B65113">
        <w:rPr>
          <w:b w:val="0"/>
        </w:rPr>
        <w:t xml:space="preserve"> without </w:t>
      </w:r>
      <w:r w:rsidR="00B65113" w:rsidRPr="00B65113">
        <w:rPr>
          <w:rStyle w:val="elementdeftypeChar"/>
          <w:sz w:val="22"/>
        </w:rPr>
        <w:t>washer</w:t>
      </w:r>
      <w:r w:rsidR="00B65113">
        <w:t>)</w:t>
      </w:r>
      <w:r w:rsidRPr="00226A3F">
        <w:t xml:space="preserve">: </w:t>
      </w:r>
    </w:p>
    <w:p w14:paraId="1FEFC7DF" w14:textId="77777777" w:rsidR="002E60CB" w:rsidRDefault="002E60CB" w:rsidP="002E60CB">
      <w:pPr>
        <w:pStyle w:val="XMLCode"/>
        <w:keepNext/>
      </w:pPr>
    </w:p>
    <w:p w14:paraId="4CD36837" w14:textId="77777777" w:rsidR="002E60CB" w:rsidRDefault="002E60CB" w:rsidP="002E60CB">
      <w:pPr>
        <w:pStyle w:val="XMLCode"/>
        <w:keepNext/>
      </w:pPr>
      <w:r>
        <w:t>&lt;connection_0d label=</w:t>
      </w:r>
      <w:r w:rsidR="00194316">
        <w:t>"</w:t>
      </w:r>
      <w:r w:rsidR="00615117">
        <w:t>SCREW_</w:t>
      </w:r>
      <w:r w:rsidR="00615117" w:rsidRPr="00226A3F">
        <w:t>100532</w:t>
      </w:r>
      <w:r w:rsidR="00194316">
        <w:t>"</w:t>
      </w:r>
      <w:r>
        <w:t>&gt;</w:t>
      </w:r>
    </w:p>
    <w:p w14:paraId="6551D447" w14:textId="77777777" w:rsidR="002E60CB" w:rsidRPr="00097A61" w:rsidRDefault="002E60CB" w:rsidP="002E60CB">
      <w:pPr>
        <w:pStyle w:val="XMLCode"/>
        <w:keepNext/>
        <w:rPr>
          <w:color w:val="0070C0"/>
        </w:rPr>
      </w:pPr>
      <w:r>
        <w:t xml:space="preserve">    </w:t>
      </w:r>
      <w:r w:rsidRPr="00097A61">
        <w:rPr>
          <w:color w:val="0070C0"/>
        </w:rPr>
        <w:t>&lt;</w:t>
      </w:r>
      <w:proofErr w:type="spellStart"/>
      <w:r w:rsidRPr="00097A61">
        <w:rPr>
          <w:color w:val="0070C0"/>
        </w:rPr>
        <w:t>threaded_connection</w:t>
      </w:r>
      <w:proofErr w:type="spellEnd"/>
      <w:r w:rsidRPr="00097A61">
        <w:rPr>
          <w:color w:val="0070C0"/>
        </w:rPr>
        <w:t xml:space="preserve"> length=</w:t>
      </w:r>
      <w:r w:rsidR="00194316">
        <w:rPr>
          <w:color w:val="0070C0"/>
        </w:rPr>
        <w:t>"</w:t>
      </w:r>
      <w:r w:rsidRPr="00097A61">
        <w:rPr>
          <w:color w:val="0070C0"/>
        </w:rPr>
        <w:t>50</w:t>
      </w:r>
      <w:r w:rsidR="00194316">
        <w:rPr>
          <w:color w:val="0070C0"/>
        </w:rPr>
        <w:t>"</w:t>
      </w:r>
      <w:r w:rsidRPr="00097A61">
        <w:rPr>
          <w:color w:val="0070C0"/>
        </w:rPr>
        <w:t xml:space="preserve"> diameter=</w:t>
      </w:r>
      <w:r w:rsidR="00194316">
        <w:rPr>
          <w:color w:val="0070C0"/>
        </w:rPr>
        <w:t>"</w:t>
      </w:r>
      <w:r w:rsidRPr="00097A61">
        <w:rPr>
          <w:color w:val="0070C0"/>
        </w:rPr>
        <w:t>10</w:t>
      </w:r>
      <w:r w:rsidR="00194316">
        <w:rPr>
          <w:color w:val="0070C0"/>
        </w:rPr>
        <w:t>"</w:t>
      </w:r>
      <w:r w:rsidRPr="00097A61">
        <w:rPr>
          <w:color w:val="0070C0"/>
        </w:rPr>
        <w:t xml:space="preserve"> </w:t>
      </w:r>
    </w:p>
    <w:p w14:paraId="0F49A0E1" w14:textId="77777777" w:rsidR="002E60CB" w:rsidRPr="00097A61" w:rsidRDefault="002E60CB" w:rsidP="002E60CB">
      <w:pPr>
        <w:pStyle w:val="XMLCode"/>
        <w:keepNext/>
        <w:rPr>
          <w:color w:val="0070C0"/>
        </w:rPr>
      </w:pPr>
      <w:r w:rsidRPr="00097A61">
        <w:rPr>
          <w:color w:val="0070C0"/>
        </w:rPr>
        <w:t xml:space="preserve">        </w:t>
      </w:r>
      <w:r w:rsidR="00003FF9" w:rsidRPr="00097A61">
        <w:rPr>
          <w:color w:val="0070C0"/>
        </w:rPr>
        <w:t xml:space="preserve">  </w:t>
      </w:r>
      <w:proofErr w:type="spellStart"/>
      <w:r w:rsidRPr="00097A61">
        <w:rPr>
          <w:color w:val="0070C0"/>
        </w:rPr>
        <w:t>head_diameter</w:t>
      </w:r>
      <w:proofErr w:type="spellEnd"/>
      <w:r w:rsidRPr="00097A61">
        <w:rPr>
          <w:color w:val="0070C0"/>
        </w:rPr>
        <w:t>=</w:t>
      </w:r>
      <w:r w:rsidR="00194316">
        <w:rPr>
          <w:color w:val="0070C0"/>
        </w:rPr>
        <w:t>"</w:t>
      </w:r>
      <w:r w:rsidRPr="00097A61">
        <w:rPr>
          <w:color w:val="0070C0"/>
        </w:rPr>
        <w:t>16</w:t>
      </w:r>
      <w:r w:rsidR="00194316">
        <w:rPr>
          <w:color w:val="0070C0"/>
        </w:rPr>
        <w:t>"</w:t>
      </w:r>
      <w:r w:rsidRPr="00097A61">
        <w:rPr>
          <w:color w:val="0070C0"/>
        </w:rPr>
        <w:t xml:space="preserve"> </w:t>
      </w:r>
      <w:proofErr w:type="spellStart"/>
      <w:r w:rsidRPr="00097A61">
        <w:rPr>
          <w:color w:val="0070C0"/>
        </w:rPr>
        <w:t>head_height</w:t>
      </w:r>
      <w:proofErr w:type="spellEnd"/>
      <w:r w:rsidRPr="00097A61">
        <w:rPr>
          <w:color w:val="0070C0"/>
        </w:rPr>
        <w:t>=</w:t>
      </w:r>
      <w:r w:rsidR="00194316">
        <w:rPr>
          <w:color w:val="0070C0"/>
        </w:rPr>
        <w:t>"</w:t>
      </w:r>
      <w:r w:rsidRPr="00097A61">
        <w:rPr>
          <w:color w:val="0070C0"/>
        </w:rPr>
        <w:t>5</w:t>
      </w:r>
      <w:r w:rsidR="00194316">
        <w:rPr>
          <w:color w:val="0070C0"/>
        </w:rPr>
        <w:t>"</w:t>
      </w:r>
      <w:r w:rsidRPr="00097A61">
        <w:rPr>
          <w:color w:val="0070C0"/>
        </w:rPr>
        <w:t xml:space="preserve"> </w:t>
      </w:r>
      <w:proofErr w:type="spellStart"/>
      <w:r w:rsidRPr="00097A61">
        <w:rPr>
          <w:color w:val="0070C0"/>
        </w:rPr>
        <w:t>sink_size</w:t>
      </w:r>
      <w:proofErr w:type="spellEnd"/>
      <w:r w:rsidRPr="00097A61">
        <w:rPr>
          <w:color w:val="0070C0"/>
        </w:rPr>
        <w:t>=</w:t>
      </w:r>
      <w:r w:rsidR="00194316">
        <w:rPr>
          <w:color w:val="0070C0"/>
        </w:rPr>
        <w:t>"</w:t>
      </w:r>
      <w:r w:rsidRPr="00097A61">
        <w:rPr>
          <w:color w:val="0070C0"/>
        </w:rPr>
        <w:t>1</w:t>
      </w:r>
      <w:r w:rsidR="00194316">
        <w:rPr>
          <w:color w:val="0070C0"/>
        </w:rPr>
        <w:t>"</w:t>
      </w:r>
      <w:r w:rsidRPr="00097A61">
        <w:rPr>
          <w:color w:val="0070C0"/>
        </w:rPr>
        <w:t xml:space="preserve"> </w:t>
      </w:r>
      <w:proofErr w:type="spellStart"/>
      <w:r w:rsidRPr="00097A61">
        <w:rPr>
          <w:color w:val="0070C0"/>
        </w:rPr>
        <w:t>thread_length</w:t>
      </w:r>
      <w:proofErr w:type="spellEnd"/>
      <w:r w:rsidRPr="00097A61">
        <w:rPr>
          <w:color w:val="0070C0"/>
        </w:rPr>
        <w:t>=</w:t>
      </w:r>
      <w:r w:rsidR="00194316">
        <w:rPr>
          <w:color w:val="0070C0"/>
        </w:rPr>
        <w:t>"</w:t>
      </w:r>
      <w:r w:rsidRPr="00097A61">
        <w:rPr>
          <w:color w:val="0070C0"/>
        </w:rPr>
        <w:t>35</w:t>
      </w:r>
      <w:r w:rsidR="00194316">
        <w:rPr>
          <w:color w:val="0070C0"/>
        </w:rPr>
        <w:t>"</w:t>
      </w:r>
      <w:r w:rsidRPr="00097A61">
        <w:rPr>
          <w:color w:val="0070C0"/>
        </w:rPr>
        <w:t xml:space="preserve"> &gt;</w:t>
      </w:r>
    </w:p>
    <w:p w14:paraId="16AD9F99" w14:textId="77777777" w:rsidR="002E60CB" w:rsidRPr="0033379A" w:rsidRDefault="002E60CB" w:rsidP="002E60CB">
      <w:pPr>
        <w:pStyle w:val="XMLCode"/>
        <w:keepNext/>
        <w:rPr>
          <w:color w:val="0070C0"/>
          <w:lang w:val="fr-FR"/>
        </w:rPr>
      </w:pPr>
      <w:r w:rsidRPr="00097A61">
        <w:rPr>
          <w:color w:val="0070C0"/>
        </w:rPr>
        <w:t xml:space="preserve">        </w:t>
      </w:r>
      <w:r w:rsidR="00003FF9" w:rsidRPr="00097A61">
        <w:rPr>
          <w:color w:val="0070C0"/>
        </w:rPr>
        <w:t xml:space="preserve">  </w:t>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1DD06B7A" w14:textId="77777777" w:rsidR="002E60CB" w:rsidRPr="00097A61" w:rsidRDefault="002E60CB" w:rsidP="002E60CB">
      <w:pPr>
        <w:pStyle w:val="XMLCode"/>
        <w:keepNext/>
        <w:rPr>
          <w:b/>
          <w:color w:val="0070C0"/>
        </w:rPr>
      </w:pPr>
      <w:r w:rsidRPr="0033379A">
        <w:rPr>
          <w:b/>
          <w:color w:val="0070C0"/>
          <w:lang w:val="fr-FR"/>
        </w:rPr>
        <w:t xml:space="preserve">        </w:t>
      </w:r>
      <w:r w:rsidR="00003FF9" w:rsidRPr="0033379A">
        <w:rPr>
          <w:b/>
          <w:color w:val="0070C0"/>
          <w:lang w:val="fr-FR"/>
        </w:rPr>
        <w:t xml:space="preserve">  </w:t>
      </w:r>
      <w:r w:rsidRPr="00097A61">
        <w:rPr>
          <w:b/>
          <w:color w:val="0070C0"/>
        </w:rPr>
        <w:t>&lt;screw base=</w:t>
      </w:r>
      <w:r w:rsidR="00194316">
        <w:rPr>
          <w:b/>
          <w:color w:val="0070C0"/>
        </w:rPr>
        <w:t>"</w:t>
      </w:r>
      <w:r w:rsidRPr="00097A61">
        <w:rPr>
          <w:b/>
          <w:color w:val="0070C0"/>
        </w:rPr>
        <w:t>5</w:t>
      </w:r>
      <w:r w:rsidR="00194316">
        <w:rPr>
          <w:b/>
          <w:color w:val="0070C0"/>
        </w:rPr>
        <w:t>"</w:t>
      </w:r>
      <w:r w:rsidRPr="00097A61">
        <w:rPr>
          <w:b/>
          <w:color w:val="0070C0"/>
        </w:rPr>
        <w:t xml:space="preserve"> /&gt; </w:t>
      </w:r>
    </w:p>
    <w:p w14:paraId="5FB7F851" w14:textId="77777777" w:rsidR="002E60CB" w:rsidRPr="00097A61" w:rsidRDefault="002E60CB" w:rsidP="002E60CB">
      <w:pPr>
        <w:pStyle w:val="XMLCode"/>
        <w:keepNext/>
        <w:rPr>
          <w:color w:val="0070C0"/>
        </w:rPr>
      </w:pPr>
      <w:r w:rsidRPr="00097A61">
        <w:rPr>
          <w:color w:val="0070C0"/>
        </w:rPr>
        <w:t xml:space="preserve">    &lt;/</w:t>
      </w:r>
      <w:proofErr w:type="spellStart"/>
      <w:r w:rsidRPr="00097A61">
        <w:rPr>
          <w:color w:val="0070C0"/>
        </w:rPr>
        <w:t>threaded_connection</w:t>
      </w:r>
      <w:proofErr w:type="spellEnd"/>
      <w:r w:rsidRPr="00097A61">
        <w:rPr>
          <w:color w:val="0070C0"/>
        </w:rPr>
        <w:t>&gt;</w:t>
      </w:r>
    </w:p>
    <w:p w14:paraId="2FBE22D4" w14:textId="77777777" w:rsidR="006E7862" w:rsidRDefault="006E7862" w:rsidP="006E7862">
      <w:pPr>
        <w:pStyle w:val="XMLCode"/>
        <w:keepNext/>
      </w:pPr>
      <w:r>
        <w:t xml:space="preserve">    </w:t>
      </w:r>
      <w:r w:rsidRPr="00226A3F">
        <w:t>&lt;loc&gt; 1500.3809 838.75885 730.6529 &lt;/loc&gt;</w:t>
      </w:r>
    </w:p>
    <w:p w14:paraId="2C4AEBF8" w14:textId="77777777" w:rsidR="002E60CB" w:rsidRDefault="002E60CB" w:rsidP="002E60CB">
      <w:pPr>
        <w:pStyle w:val="XMLCode"/>
        <w:keepNext/>
      </w:pPr>
      <w:r>
        <w:t xml:space="preserve">    &lt;appdata&gt;</w:t>
      </w:r>
    </w:p>
    <w:p w14:paraId="514B5179" w14:textId="77777777" w:rsidR="002E60CB" w:rsidRPr="00226A3F" w:rsidRDefault="00003FF9" w:rsidP="002E60CB">
      <w:pPr>
        <w:pStyle w:val="XMLCode"/>
        <w:keepNext/>
      </w:pPr>
      <w:r>
        <w:tab/>
        <w:t xml:space="preserve">      ...</w:t>
      </w:r>
    </w:p>
    <w:p w14:paraId="51817AA1" w14:textId="77777777" w:rsidR="002E60CB" w:rsidRDefault="002E60CB" w:rsidP="002E60CB">
      <w:pPr>
        <w:pStyle w:val="XMLCode"/>
        <w:keepNext/>
      </w:pPr>
      <w:r>
        <w:t xml:space="preserve">    &lt;/appdata&gt;</w:t>
      </w:r>
    </w:p>
    <w:p w14:paraId="6F4A4D00" w14:textId="77777777" w:rsidR="002E60CB" w:rsidRDefault="002E60CB" w:rsidP="002E60CB">
      <w:pPr>
        <w:pStyle w:val="XMLCode"/>
        <w:keepNext/>
      </w:pPr>
      <w:r>
        <w:t>&lt;/connection_0d&gt;</w:t>
      </w:r>
    </w:p>
    <w:p w14:paraId="1078E307" w14:textId="77777777" w:rsidR="00335FEC" w:rsidRDefault="00335FEC" w:rsidP="002E60CB">
      <w:pPr>
        <w:pStyle w:val="XMLCode"/>
        <w:keepNext/>
      </w:pPr>
    </w:p>
    <w:p w14:paraId="08AA37EC" w14:textId="77777777" w:rsidR="00135B4B" w:rsidRDefault="00135B4B" w:rsidP="00135B4B">
      <w:pPr>
        <w:pStyle w:val="berschrift4"/>
        <w:numPr>
          <w:ilvl w:val="0"/>
          <w:numId w:val="0"/>
        </w:numPr>
      </w:pPr>
      <w:bookmarkStart w:id="1693" w:name="_Toc3556991"/>
      <w:bookmarkStart w:id="1694" w:name="_Toc27753603"/>
      <w:r>
        <w:t>7.5.7.1 Flow Drilled Screws</w:t>
      </w:r>
      <w:r w:rsidR="00EF4929">
        <w:t xml:space="preserve"> (FDS)</w:t>
      </w:r>
      <w:bookmarkEnd w:id="1693"/>
      <w:bookmarkEnd w:id="1694"/>
    </w:p>
    <w:p w14:paraId="05300AF1" w14:textId="77777777" w:rsidR="005C50FA" w:rsidRPr="00EF4929" w:rsidRDefault="00135B4B" w:rsidP="005C50FA">
      <w:pPr>
        <w:pStyle w:val="StandardWeb"/>
        <w:spacing w:before="0" w:beforeAutospacing="0" w:after="0" w:afterAutospacing="0" w:line="315" w:lineRule="atLeast"/>
        <w:rPr>
          <w:rFonts w:asciiTheme="minorHAnsi" w:hAnsiTheme="minorHAnsi" w:cstheme="minorHAnsi"/>
          <w:sz w:val="22"/>
          <w:szCs w:val="22"/>
          <w:lang w:val="en-US"/>
        </w:rPr>
      </w:pPr>
      <w:r w:rsidRPr="001E3E2A">
        <w:rPr>
          <w:rFonts w:asciiTheme="minorHAnsi" w:hAnsiTheme="minorHAnsi" w:cstheme="minorHAnsi"/>
          <w:sz w:val="22"/>
          <w:szCs w:val="22"/>
          <w:lang w:val="en-US"/>
        </w:rPr>
        <w:t xml:space="preserve">Flow drilled screws are applied by a process called </w:t>
      </w:r>
      <w:r w:rsidR="00194316">
        <w:rPr>
          <w:rFonts w:asciiTheme="minorHAnsi" w:hAnsiTheme="minorHAnsi" w:cstheme="minorHAnsi"/>
          <w:sz w:val="22"/>
          <w:szCs w:val="22"/>
          <w:lang w:val="en-US"/>
        </w:rPr>
        <w:t>"</w:t>
      </w:r>
      <w:r w:rsidRPr="001E3E2A">
        <w:rPr>
          <w:rFonts w:asciiTheme="minorHAnsi" w:hAnsiTheme="minorHAnsi" w:cstheme="minorHAnsi"/>
          <w:sz w:val="22"/>
          <w:szCs w:val="22"/>
          <w:lang w:val="en-US"/>
        </w:rPr>
        <w:t>friction drilling</w:t>
      </w:r>
      <w:r w:rsidR="00194316">
        <w:rPr>
          <w:rFonts w:asciiTheme="minorHAnsi" w:hAnsiTheme="minorHAnsi" w:cstheme="minorHAnsi"/>
          <w:sz w:val="22"/>
          <w:szCs w:val="22"/>
          <w:lang w:val="en-US"/>
        </w:rPr>
        <w:t>"</w:t>
      </w:r>
      <w:r w:rsidRPr="001E3E2A">
        <w:rPr>
          <w:rFonts w:asciiTheme="minorHAnsi" w:hAnsiTheme="minorHAnsi" w:cstheme="minorHAnsi"/>
          <w:sz w:val="22"/>
          <w:szCs w:val="22"/>
          <w:lang w:val="en-US"/>
        </w:rPr>
        <w:t xml:space="preserve">. For details, see e.g. </w:t>
      </w:r>
      <w:hyperlink r:id="rId98" w:history="1">
        <w:r w:rsidRPr="00EF4929">
          <w:rPr>
            <w:rStyle w:val="Hyperlink"/>
            <w:rFonts w:asciiTheme="minorHAnsi" w:hAnsiTheme="minorHAnsi" w:cstheme="minorHAnsi"/>
            <w:sz w:val="22"/>
            <w:szCs w:val="22"/>
            <w:lang w:val="en-US"/>
          </w:rPr>
          <w:t>http://en.wikipedia.org/wiki/Friction_drilling</w:t>
        </w:r>
      </w:hyperlink>
    </w:p>
    <w:p w14:paraId="1F20677D" w14:textId="77777777" w:rsidR="005C50FA" w:rsidRPr="00EF4929" w:rsidRDefault="005C50FA" w:rsidP="005C50FA">
      <w:pPr>
        <w:pStyle w:val="StandardWeb"/>
        <w:spacing w:before="0" w:beforeAutospacing="0" w:after="0" w:afterAutospacing="0" w:line="315" w:lineRule="atLeast"/>
        <w:rPr>
          <w:rFonts w:asciiTheme="minorHAnsi" w:hAnsiTheme="minorHAnsi" w:cstheme="minorHAnsi"/>
          <w:sz w:val="22"/>
          <w:szCs w:val="22"/>
          <w:lang w:val="en-US"/>
        </w:rPr>
      </w:pPr>
      <w:r w:rsidRPr="00EF4929">
        <w:rPr>
          <w:rFonts w:asciiTheme="minorHAnsi" w:hAnsiTheme="minorHAnsi" w:cstheme="minorHAnsi"/>
          <w:sz w:val="22"/>
          <w:szCs w:val="22"/>
          <w:lang w:val="en-US"/>
        </w:rPr>
        <w:t>and</w:t>
      </w:r>
    </w:p>
    <w:p w14:paraId="392EF922" w14:textId="77777777" w:rsidR="005C50FA" w:rsidRPr="00EF4929" w:rsidRDefault="005A0650" w:rsidP="005C50FA">
      <w:pPr>
        <w:pStyle w:val="StandardWeb"/>
        <w:spacing w:before="0" w:beforeAutospacing="0" w:after="0" w:afterAutospacing="0" w:line="315" w:lineRule="atLeast"/>
        <w:rPr>
          <w:rFonts w:asciiTheme="minorHAnsi" w:hAnsiTheme="minorHAnsi" w:cstheme="minorHAnsi"/>
          <w:sz w:val="22"/>
          <w:szCs w:val="22"/>
          <w:lang w:val="en-US"/>
        </w:rPr>
      </w:pPr>
      <w:hyperlink r:id="rId99" w:history="1">
        <w:r w:rsidR="005C50FA" w:rsidRPr="00EF4929">
          <w:rPr>
            <w:rStyle w:val="Hyperlink"/>
            <w:rFonts w:asciiTheme="minorHAnsi" w:hAnsiTheme="minorHAnsi" w:cstheme="minorHAnsi"/>
            <w:sz w:val="22"/>
            <w:szCs w:val="22"/>
            <w:lang w:val="en-US"/>
          </w:rPr>
          <w:t>http://www.unique-design.co.uk/flow-drilling/</w:t>
        </w:r>
      </w:hyperlink>
      <w:r w:rsidR="005C50FA" w:rsidRPr="00EF4929">
        <w:rPr>
          <w:rFonts w:asciiTheme="minorHAnsi" w:hAnsiTheme="minorHAnsi" w:cstheme="minorHAnsi"/>
          <w:sz w:val="22"/>
          <w:szCs w:val="22"/>
          <w:lang w:val="en-US"/>
        </w:rPr>
        <w:t xml:space="preserve"> </w:t>
      </w:r>
    </w:p>
    <w:p w14:paraId="5A185535" w14:textId="77777777" w:rsidR="005C50FA" w:rsidRDefault="005C50FA" w:rsidP="00EB2983">
      <w:pPr>
        <w:pStyle w:val="StandardWeb"/>
        <w:keepNext/>
        <w:spacing w:before="120" w:beforeAutospacing="0" w:after="120" w:afterAutospacing="0"/>
        <w:jc w:val="center"/>
      </w:pPr>
      <w:r>
        <w:rPr>
          <w:noProof/>
          <w:color w:val="676F76"/>
          <w:sz w:val="21"/>
          <w:szCs w:val="21"/>
          <w:lang w:val="en-US" w:eastAsia="en-US"/>
        </w:rPr>
        <w:drawing>
          <wp:inline distT="0" distB="0" distL="0" distR="0" wp14:anchorId="2177E85B" wp14:editId="1019C101">
            <wp:extent cx="4213553" cy="1667865"/>
            <wp:effectExtent l="0" t="0" r="0" b="8890"/>
            <wp:docPr id="291" name="Picture 291" descr="http://www.unique-design.co.uk/wp-content/uploads/2013/01/fsf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www.unique-design.co.uk/wp-content/uploads/2013/01/fsf8.jpg"/>
                    <pic:cNvPicPr>
                      <a:picLocks noChangeAspect="1" noChangeArrowheads="1"/>
                    </pic:cNvPicPr>
                  </pic:nvPicPr>
                  <pic:blipFill rotWithShape="1">
                    <a:blip r:embed="rId100">
                      <a:extLst>
                        <a:ext uri="{28A0092B-C50C-407E-A947-70E740481C1C}">
                          <a14:useLocalDpi xmlns:a14="http://schemas.microsoft.com/office/drawing/2010/main" val="0"/>
                        </a:ext>
                      </a:extLst>
                    </a:blip>
                    <a:srcRect l="4794" t="3033" b="27822"/>
                    <a:stretch/>
                  </pic:blipFill>
                  <pic:spPr bwMode="auto">
                    <a:xfrm>
                      <a:off x="0" y="0"/>
                      <a:ext cx="4213596" cy="1667882"/>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261"/>
        <w:gridCol w:w="1418"/>
        <w:gridCol w:w="1417"/>
        <w:gridCol w:w="1276"/>
        <w:gridCol w:w="1400"/>
      </w:tblGrid>
      <w:tr w:rsidR="00EB2983" w14:paraId="432DDDA8" w14:textId="77777777" w:rsidTr="00EB2983">
        <w:trPr>
          <w:jc w:val="center"/>
        </w:trPr>
        <w:tc>
          <w:tcPr>
            <w:tcW w:w="1261" w:type="dxa"/>
          </w:tcPr>
          <w:p w14:paraId="7289B382" w14:textId="77777777" w:rsidR="00EB2983" w:rsidRPr="00EB2983" w:rsidRDefault="00EB2983" w:rsidP="00EB2983">
            <w:pPr>
              <w:pStyle w:val="StandardWeb"/>
              <w:keepNext/>
              <w:spacing w:before="0" w:beforeAutospacing="0" w:after="0" w:afterAutospacing="0"/>
              <w:jc w:val="center"/>
              <w:rPr>
                <w:rFonts w:asciiTheme="minorHAnsi" w:hAnsiTheme="minorHAnsi" w:cstheme="minorHAnsi"/>
                <w:sz w:val="18"/>
              </w:rPr>
            </w:pPr>
            <w:proofErr w:type="spellStart"/>
            <w:r w:rsidRPr="00EB2983">
              <w:rPr>
                <w:rFonts w:asciiTheme="minorHAnsi" w:hAnsiTheme="minorHAnsi" w:cstheme="minorHAnsi"/>
                <w:sz w:val="18"/>
              </w:rPr>
              <w:t>Placing</w:t>
            </w:r>
            <w:proofErr w:type="spellEnd"/>
            <w:r w:rsidRPr="00EB2983">
              <w:rPr>
                <w:rFonts w:asciiTheme="minorHAnsi" w:hAnsiTheme="minorHAnsi" w:cstheme="minorHAnsi"/>
                <w:sz w:val="18"/>
              </w:rPr>
              <w:t xml:space="preserve"> </w:t>
            </w:r>
            <w:proofErr w:type="spellStart"/>
            <w:r w:rsidRPr="00EB2983">
              <w:rPr>
                <w:rFonts w:asciiTheme="minorHAnsi" w:hAnsiTheme="minorHAnsi" w:cstheme="minorHAnsi"/>
                <w:sz w:val="18"/>
              </w:rPr>
              <w:t>screw</w:t>
            </w:r>
            <w:proofErr w:type="spellEnd"/>
          </w:p>
        </w:tc>
        <w:tc>
          <w:tcPr>
            <w:tcW w:w="1418" w:type="dxa"/>
          </w:tcPr>
          <w:p w14:paraId="27B87997" w14:textId="77777777" w:rsidR="00EB2983" w:rsidRPr="00EB2983" w:rsidRDefault="00C86343" w:rsidP="00EB2983">
            <w:pPr>
              <w:pStyle w:val="Standard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Heating of ma</w:t>
            </w:r>
            <w:r w:rsidR="00EB2983" w:rsidRPr="00EB2983">
              <w:rPr>
                <w:rFonts w:asciiTheme="minorHAnsi" w:hAnsiTheme="minorHAnsi" w:cstheme="minorHAnsi"/>
                <w:sz w:val="18"/>
                <w:lang w:val="en-US"/>
              </w:rPr>
              <w:t>t</w:t>
            </w:r>
            <w:r>
              <w:rPr>
                <w:rFonts w:asciiTheme="minorHAnsi" w:hAnsiTheme="minorHAnsi" w:cstheme="minorHAnsi"/>
                <w:sz w:val="18"/>
                <w:lang w:val="en-US"/>
              </w:rPr>
              <w:t>er</w:t>
            </w:r>
            <w:r w:rsidR="00EB2983" w:rsidRPr="00EB2983">
              <w:rPr>
                <w:rFonts w:asciiTheme="minorHAnsi" w:hAnsiTheme="minorHAnsi" w:cstheme="minorHAnsi"/>
                <w:sz w:val="18"/>
                <w:lang w:val="en-US"/>
              </w:rPr>
              <w:t>ial</w:t>
            </w:r>
          </w:p>
          <w:p w14:paraId="6B1D56F7" w14:textId="77777777" w:rsidR="00EB2983" w:rsidRPr="00EB2983" w:rsidRDefault="00EB2983" w:rsidP="00EB2983">
            <w:pPr>
              <w:pStyle w:val="StandardWeb"/>
              <w:keepNext/>
              <w:spacing w:before="0" w:beforeAutospacing="0" w:after="0" w:afterAutospacing="0"/>
              <w:jc w:val="center"/>
              <w:rPr>
                <w:rFonts w:asciiTheme="minorHAnsi" w:hAnsiTheme="minorHAnsi" w:cstheme="minorHAnsi"/>
                <w:sz w:val="18"/>
                <w:lang w:val="en-US"/>
              </w:rPr>
            </w:pPr>
            <w:r w:rsidRPr="00EB2983">
              <w:rPr>
                <w:rFonts w:asciiTheme="minorHAnsi" w:hAnsiTheme="minorHAnsi" w:cstheme="minorHAnsi"/>
                <w:sz w:val="16"/>
                <w:lang w:val="en-US"/>
              </w:rPr>
              <w:t>(speed/pressure)</w:t>
            </w:r>
          </w:p>
        </w:tc>
        <w:tc>
          <w:tcPr>
            <w:tcW w:w="1417" w:type="dxa"/>
          </w:tcPr>
          <w:p w14:paraId="5F9E3C03" w14:textId="77777777" w:rsidR="00EB2983" w:rsidRPr="00EB2983" w:rsidRDefault="00EB2983" w:rsidP="00EB2983">
            <w:pPr>
              <w:pStyle w:val="Standard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Forming material</w:t>
            </w:r>
          </w:p>
        </w:tc>
        <w:tc>
          <w:tcPr>
            <w:tcW w:w="1276" w:type="dxa"/>
          </w:tcPr>
          <w:p w14:paraId="547129B6" w14:textId="77777777" w:rsidR="00EB2983" w:rsidRDefault="00EB2983" w:rsidP="00EB2983">
            <w:pPr>
              <w:pStyle w:val="Standard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Forming thread</w:t>
            </w:r>
          </w:p>
          <w:p w14:paraId="145A172B" w14:textId="77777777" w:rsidR="00EB2983" w:rsidRPr="00EB2983" w:rsidRDefault="00EB2983" w:rsidP="00EB2983">
            <w:pPr>
              <w:pStyle w:val="Standard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w:t>
            </w:r>
            <w:proofErr w:type="spellStart"/>
            <w:r>
              <w:rPr>
                <w:rFonts w:asciiTheme="minorHAnsi" w:hAnsiTheme="minorHAnsi" w:cstheme="minorHAnsi"/>
                <w:sz w:val="18"/>
                <w:lang w:val="en-US"/>
              </w:rPr>
              <w:t>chipless</w:t>
            </w:r>
            <w:proofErr w:type="spellEnd"/>
            <w:r>
              <w:rPr>
                <w:rFonts w:asciiTheme="minorHAnsi" w:hAnsiTheme="minorHAnsi" w:cstheme="minorHAnsi"/>
                <w:sz w:val="18"/>
                <w:lang w:val="en-US"/>
              </w:rPr>
              <w:t>)</w:t>
            </w:r>
          </w:p>
        </w:tc>
        <w:tc>
          <w:tcPr>
            <w:tcW w:w="1400" w:type="dxa"/>
          </w:tcPr>
          <w:p w14:paraId="5F377D3F" w14:textId="77777777" w:rsidR="00EB2983" w:rsidRDefault="00EB2983" w:rsidP="00EB2983">
            <w:pPr>
              <w:pStyle w:val="Standard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Tightening screw</w:t>
            </w:r>
          </w:p>
          <w:p w14:paraId="6ECCD5AA" w14:textId="77777777" w:rsidR="00EB2983" w:rsidRPr="00EB2983" w:rsidRDefault="00EB2983" w:rsidP="00EB2983">
            <w:pPr>
              <w:pStyle w:val="Standard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(torque, depth angle)</w:t>
            </w:r>
          </w:p>
        </w:tc>
      </w:tr>
    </w:tbl>
    <w:p w14:paraId="519D5C75" w14:textId="3F4E9624" w:rsidR="005C50FA" w:rsidRPr="005C50FA" w:rsidRDefault="005C50FA" w:rsidP="005C50FA">
      <w:pPr>
        <w:pStyle w:val="Beschriftung"/>
        <w:rPr>
          <w:color w:val="676F76"/>
          <w:sz w:val="21"/>
          <w:szCs w:val="21"/>
          <w:lang w:val="en" w:eastAsia="en-US"/>
        </w:rPr>
      </w:pPr>
      <w:bookmarkStart w:id="1695" w:name="_Toc3557106"/>
      <w:bookmarkStart w:id="1696" w:name="_Toc27753721"/>
      <w:r>
        <w:t xml:space="preserve">Figure </w:t>
      </w:r>
      <w:r w:rsidR="00406B64">
        <w:fldChar w:fldCharType="begin"/>
      </w:r>
      <w:r w:rsidR="00406B64">
        <w:instrText xml:space="preserve"> SEQ Figure \* ARABIC </w:instrText>
      </w:r>
      <w:r w:rsidR="00406B64">
        <w:fldChar w:fldCharType="separate"/>
      </w:r>
      <w:ins w:id="1697" w:author="Dr. Carsten Franke" w:date="2020-03-09T14:39:00Z">
        <w:r w:rsidR="00004854">
          <w:rPr>
            <w:noProof/>
          </w:rPr>
          <w:t>29</w:t>
        </w:r>
      </w:ins>
      <w:ins w:id="1698" w:author="nick" w:date="2020-02-20T20:00:00Z">
        <w:del w:id="1699" w:author="Dr. Carsten Franke" w:date="2020-03-09T14:38:00Z">
          <w:r w:rsidR="0047200E" w:rsidDel="00004854">
            <w:rPr>
              <w:noProof/>
            </w:rPr>
            <w:delText>29</w:delText>
          </w:r>
        </w:del>
      </w:ins>
      <w:del w:id="1700" w:author="Dr. Carsten Franke" w:date="2020-03-09T14:38:00Z">
        <w:r w:rsidR="007E2D34" w:rsidDel="00004854">
          <w:rPr>
            <w:noProof/>
          </w:rPr>
          <w:delText>27</w:delText>
        </w:r>
      </w:del>
      <w:r w:rsidR="00406B64">
        <w:fldChar w:fldCharType="end"/>
      </w:r>
      <w:r>
        <w:t xml:space="preserve">: </w:t>
      </w:r>
      <w:r w:rsidR="00EB2983">
        <w:t>Process of Flow Drill Screwing</w:t>
      </w:r>
      <w:bookmarkEnd w:id="1695"/>
      <w:bookmarkEnd w:id="1696"/>
    </w:p>
    <w:p w14:paraId="1CF0D9F6" w14:textId="77777777" w:rsidR="00EF4929" w:rsidRDefault="009A40D2" w:rsidP="00EF4929">
      <w:pPr>
        <w:keepNext/>
        <w:jc w:val="center"/>
      </w:pPr>
      <w:r>
        <w:rPr>
          <w:noProof/>
          <w:lang w:eastAsia="en-US"/>
        </w:rPr>
        <w:lastRenderedPageBreak/>
        <w:drawing>
          <wp:inline distT="0" distB="0" distL="0" distR="0" wp14:anchorId="470E03F4" wp14:editId="7FBA7124">
            <wp:extent cx="2225615" cy="1718791"/>
            <wp:effectExtent l="0" t="0" r="381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2231153" cy="1723068"/>
                    </a:xfrm>
                    <a:prstGeom prst="rect">
                      <a:avLst/>
                    </a:prstGeom>
                  </pic:spPr>
                </pic:pic>
              </a:graphicData>
            </a:graphic>
          </wp:inline>
        </w:drawing>
      </w:r>
    </w:p>
    <w:p w14:paraId="5EE66398" w14:textId="77777777" w:rsidR="00EF4929" w:rsidRPr="00EF4929" w:rsidRDefault="00EF4929" w:rsidP="00EF4929">
      <w:pPr>
        <w:keepNext/>
        <w:jc w:val="center"/>
        <w:rPr>
          <w:sz w:val="18"/>
        </w:rPr>
      </w:pPr>
      <w:r w:rsidRPr="00EF4929">
        <w:rPr>
          <w:i/>
          <w:sz w:val="18"/>
        </w:rPr>
        <w:t>Source of image</w:t>
      </w:r>
      <w:r w:rsidRPr="00EF4929">
        <w:rPr>
          <w:sz w:val="18"/>
        </w:rPr>
        <w:t xml:space="preserve">: </w:t>
      </w:r>
      <w:hyperlink r:id="rId102" w:history="1">
        <w:r w:rsidRPr="00EF4929">
          <w:rPr>
            <w:rStyle w:val="Hyperlink"/>
            <w:sz w:val="18"/>
          </w:rPr>
          <w:t>http://www.ejot-avdel.se/sites/default/files/product/files/Brochure_EJOT_FDS_en.pdf</w:t>
        </w:r>
      </w:hyperlink>
    </w:p>
    <w:p w14:paraId="4787A505" w14:textId="38A43E8D" w:rsidR="002E60CB" w:rsidRDefault="00EF4929" w:rsidP="00EF4929">
      <w:pPr>
        <w:pStyle w:val="Beschriftung"/>
      </w:pPr>
      <w:bookmarkStart w:id="1701" w:name="_Toc3557107"/>
      <w:bookmarkStart w:id="1702" w:name="_Toc27753722"/>
      <w:r>
        <w:t xml:space="preserve">Figure </w:t>
      </w:r>
      <w:r w:rsidR="00406B64">
        <w:fldChar w:fldCharType="begin"/>
      </w:r>
      <w:r w:rsidR="00406B64">
        <w:instrText xml:space="preserve"> SEQ Figure \* ARABIC </w:instrText>
      </w:r>
      <w:r w:rsidR="00406B64">
        <w:fldChar w:fldCharType="separate"/>
      </w:r>
      <w:ins w:id="1703" w:author="Dr. Carsten Franke" w:date="2020-03-09T14:39:00Z">
        <w:r w:rsidR="00004854">
          <w:rPr>
            <w:noProof/>
          </w:rPr>
          <w:t>30</w:t>
        </w:r>
      </w:ins>
      <w:ins w:id="1704" w:author="nick" w:date="2020-02-20T20:00:00Z">
        <w:del w:id="1705" w:author="Dr. Carsten Franke" w:date="2020-03-09T14:38:00Z">
          <w:r w:rsidR="0047200E" w:rsidDel="00004854">
            <w:rPr>
              <w:noProof/>
            </w:rPr>
            <w:delText>30</w:delText>
          </w:r>
        </w:del>
      </w:ins>
      <w:del w:id="1706" w:author="Dr. Carsten Franke" w:date="2020-03-09T14:38:00Z">
        <w:r w:rsidR="007E2D34" w:rsidDel="00004854">
          <w:rPr>
            <w:noProof/>
          </w:rPr>
          <w:delText>28</w:delText>
        </w:r>
      </w:del>
      <w:r w:rsidR="00406B64">
        <w:fldChar w:fldCharType="end"/>
      </w:r>
      <w:r>
        <w:t>: Measures of applied FDS</w:t>
      </w:r>
      <w:bookmarkEnd w:id="1701"/>
      <w:bookmarkEnd w:id="1702"/>
    </w:p>
    <w:p w14:paraId="39D292C0" w14:textId="77777777" w:rsidR="00EF4929" w:rsidRDefault="00EF4929" w:rsidP="00EF4929">
      <w:r>
        <w:t xml:space="preserve">The application of such a connector element can be seen in the following video: </w:t>
      </w:r>
      <w:hyperlink r:id="rId103" w:history="1">
        <w:r w:rsidRPr="0078423A">
          <w:rPr>
            <w:rStyle w:val="Hyperlink"/>
          </w:rPr>
          <w:t>https://www.youtube.com/watch?v=bnPBpN2y2FA</w:t>
        </w:r>
      </w:hyperlink>
    </w:p>
    <w:p w14:paraId="5E5492BC" w14:textId="77777777" w:rsidR="00EF4929" w:rsidRDefault="00EF4929" w:rsidP="0059565B">
      <w:pPr>
        <w:autoSpaceDE w:val="0"/>
        <w:autoSpaceDN w:val="0"/>
        <w:adjustRightInd w:val="0"/>
        <w:spacing w:after="0"/>
        <w:rPr>
          <w:rFonts w:cs="Calibri"/>
          <w:szCs w:val="22"/>
          <w:lang w:eastAsia="en-GB"/>
        </w:rPr>
      </w:pPr>
      <w:r>
        <w:rPr>
          <w:rFonts w:cs="Calibri"/>
          <w:szCs w:val="22"/>
          <w:lang w:eastAsia="en-GB"/>
        </w:rPr>
        <w:t>The basic steps in the f</w:t>
      </w:r>
      <w:r w:rsidR="00B50C53">
        <w:rPr>
          <w:rFonts w:cs="Calibri"/>
          <w:szCs w:val="22"/>
          <w:lang w:eastAsia="en-GB"/>
        </w:rPr>
        <w:t>low</w:t>
      </w:r>
      <w:r>
        <w:rPr>
          <w:rFonts w:cs="Calibri"/>
          <w:szCs w:val="22"/>
          <w:lang w:eastAsia="en-GB"/>
        </w:rPr>
        <w:t xml:space="preserve"> drill</w:t>
      </w:r>
      <w:r w:rsidR="00B50C53">
        <w:rPr>
          <w:rFonts w:cs="Calibri"/>
          <w:szCs w:val="22"/>
          <w:lang w:eastAsia="en-GB"/>
        </w:rPr>
        <w:t xml:space="preserve"> screw</w:t>
      </w:r>
      <w:r>
        <w:rPr>
          <w:rFonts w:cs="Calibri"/>
          <w:szCs w:val="22"/>
          <w:lang w:eastAsia="en-GB"/>
        </w:rPr>
        <w:t xml:space="preserve"> process consist of</w:t>
      </w:r>
      <w:r w:rsidR="00B50C53">
        <w:rPr>
          <w:rFonts w:cs="Calibri"/>
          <w:szCs w:val="22"/>
          <w:lang w:eastAsia="en-GB"/>
        </w:rPr>
        <w:t>:</w:t>
      </w:r>
    </w:p>
    <w:p w14:paraId="6D8E1EF8" w14:textId="77777777" w:rsidR="00EF4929" w:rsidRPr="00B50C53" w:rsidRDefault="00B50C53" w:rsidP="00B90690">
      <w:pPr>
        <w:pStyle w:val="Listenabsatz"/>
        <w:numPr>
          <w:ilvl w:val="0"/>
          <w:numId w:val="38"/>
        </w:numPr>
        <w:autoSpaceDE w:val="0"/>
        <w:autoSpaceDN w:val="0"/>
        <w:adjustRightInd w:val="0"/>
        <w:rPr>
          <w:rFonts w:cs="Calibri"/>
          <w:lang w:val="en-US" w:eastAsia="en-GB"/>
        </w:rPr>
      </w:pPr>
      <w:r w:rsidRPr="00B50C53">
        <w:rPr>
          <w:rFonts w:cs="Calibri"/>
          <w:lang w:val="en-US" w:eastAsia="en-GB"/>
        </w:rPr>
        <w:t>Applying rotational velocity and pressure</w:t>
      </w:r>
      <w:r>
        <w:rPr>
          <w:rFonts w:cs="Calibri"/>
          <w:lang w:val="en-US" w:eastAsia="en-GB"/>
        </w:rPr>
        <w:t>.</w:t>
      </w:r>
    </w:p>
    <w:p w14:paraId="004706C9" w14:textId="77777777" w:rsidR="00EF4929" w:rsidRPr="00D73BA4" w:rsidRDefault="00EF4929" w:rsidP="00B90690">
      <w:pPr>
        <w:pStyle w:val="Listenabsatz"/>
        <w:numPr>
          <w:ilvl w:val="0"/>
          <w:numId w:val="38"/>
        </w:numPr>
        <w:autoSpaceDE w:val="0"/>
        <w:autoSpaceDN w:val="0"/>
        <w:adjustRightInd w:val="0"/>
        <w:rPr>
          <w:rFonts w:cs="Calibri"/>
          <w:lang w:val="en-US" w:eastAsia="en-GB"/>
        </w:rPr>
      </w:pPr>
      <w:r w:rsidRPr="00D73BA4">
        <w:rPr>
          <w:rFonts w:cs="Calibri"/>
          <w:lang w:val="en-US" w:eastAsia="en-GB"/>
        </w:rPr>
        <w:t>Tool heats target</w:t>
      </w:r>
      <w:r w:rsidR="00B50C53" w:rsidRPr="00D73BA4">
        <w:rPr>
          <w:rFonts w:cs="Calibri"/>
          <w:lang w:val="en-US" w:eastAsia="en-GB"/>
        </w:rPr>
        <w:t xml:space="preserve"> sheet metal (or without pre</w:t>
      </w:r>
      <w:r w:rsidR="00D73BA4" w:rsidRPr="00D73BA4">
        <w:rPr>
          <w:rFonts w:cs="Calibri"/>
          <w:lang w:val="en-US" w:eastAsia="en-GB"/>
        </w:rPr>
        <w:t>-</w:t>
      </w:r>
      <w:r w:rsidR="00B50C53" w:rsidRPr="00D73BA4">
        <w:rPr>
          <w:rFonts w:cs="Calibri"/>
          <w:lang w:val="en-US" w:eastAsia="en-GB"/>
        </w:rPr>
        <w:t>punching both sheet component) and melts through it.</w:t>
      </w:r>
    </w:p>
    <w:p w14:paraId="3FDBF5B5" w14:textId="77777777" w:rsidR="00B50C53" w:rsidRDefault="00B50C53" w:rsidP="00B90690">
      <w:pPr>
        <w:pStyle w:val="Listenabsatz"/>
        <w:numPr>
          <w:ilvl w:val="0"/>
          <w:numId w:val="38"/>
        </w:numPr>
        <w:autoSpaceDE w:val="0"/>
        <w:autoSpaceDN w:val="0"/>
        <w:adjustRightInd w:val="0"/>
        <w:rPr>
          <w:rFonts w:cs="Calibri"/>
          <w:lang w:eastAsia="en-GB"/>
        </w:rPr>
      </w:pPr>
      <w:r w:rsidRPr="00B50C53">
        <w:rPr>
          <w:rFonts w:cs="Calibri"/>
          <w:lang w:eastAsia="en-GB"/>
        </w:rPr>
        <w:t xml:space="preserve">Screw </w:t>
      </w:r>
      <w:proofErr w:type="spellStart"/>
      <w:r w:rsidRPr="00B50C53">
        <w:rPr>
          <w:rFonts w:cs="Calibri"/>
          <w:lang w:eastAsia="en-GB"/>
        </w:rPr>
        <w:t>thread</w:t>
      </w:r>
      <w:proofErr w:type="spellEnd"/>
      <w:r w:rsidRPr="00B50C53">
        <w:rPr>
          <w:rFonts w:cs="Calibri"/>
          <w:lang w:eastAsia="en-GB"/>
        </w:rPr>
        <w:t xml:space="preserve"> </w:t>
      </w:r>
      <w:proofErr w:type="spellStart"/>
      <w:r w:rsidRPr="00B50C53">
        <w:rPr>
          <w:rFonts w:cs="Calibri"/>
          <w:lang w:eastAsia="en-GB"/>
        </w:rPr>
        <w:t>tapping</w:t>
      </w:r>
      <w:proofErr w:type="spellEnd"/>
      <w:r w:rsidRPr="00B50C53">
        <w:rPr>
          <w:rFonts w:cs="Calibri"/>
          <w:lang w:eastAsia="en-GB"/>
        </w:rPr>
        <w:t>.</w:t>
      </w:r>
    </w:p>
    <w:p w14:paraId="746DEC6E" w14:textId="77777777" w:rsidR="00B50C53" w:rsidRPr="00B50C53" w:rsidRDefault="00B50C53" w:rsidP="00B90690">
      <w:pPr>
        <w:pStyle w:val="Listenabsatz"/>
        <w:numPr>
          <w:ilvl w:val="0"/>
          <w:numId w:val="38"/>
        </w:numPr>
        <w:autoSpaceDE w:val="0"/>
        <w:autoSpaceDN w:val="0"/>
        <w:adjustRightInd w:val="0"/>
        <w:spacing w:after="120"/>
        <w:ind w:hanging="357"/>
        <w:rPr>
          <w:rFonts w:cs="Calibri"/>
          <w:lang w:val="en-US" w:eastAsia="en-GB"/>
        </w:rPr>
      </w:pPr>
      <w:r w:rsidRPr="00B50C53">
        <w:rPr>
          <w:rFonts w:cs="Calibri"/>
          <w:lang w:val="en-US" w:eastAsia="en-GB"/>
        </w:rPr>
        <w:t>Tightening the screw and applying proper torque to create the desired connection.</w:t>
      </w:r>
    </w:p>
    <w:p w14:paraId="381431B8" w14:textId="77777777" w:rsidR="00EF4929" w:rsidRDefault="0059565B" w:rsidP="00CA47DF">
      <w:pPr>
        <w:autoSpaceDE w:val="0"/>
        <w:autoSpaceDN w:val="0"/>
        <w:adjustRightInd w:val="0"/>
        <w:spacing w:after="0"/>
        <w:jc w:val="both"/>
        <w:rPr>
          <w:rFonts w:cs="Calibri"/>
          <w:szCs w:val="22"/>
          <w:lang w:eastAsia="en-GB"/>
        </w:rPr>
      </w:pPr>
      <w:r>
        <w:rPr>
          <w:rFonts w:cs="Calibri"/>
          <w:szCs w:val="22"/>
          <w:lang w:eastAsia="en-GB"/>
        </w:rPr>
        <w:t>The FDS</w:t>
      </w:r>
      <w:r w:rsidR="00EF4929">
        <w:rPr>
          <w:rFonts w:cs="Calibri"/>
          <w:szCs w:val="22"/>
          <w:lang w:eastAsia="en-GB"/>
        </w:rPr>
        <w:t xml:space="preserve"> combine</w:t>
      </w:r>
      <w:r>
        <w:rPr>
          <w:rFonts w:cs="Calibri"/>
          <w:szCs w:val="22"/>
          <w:lang w:eastAsia="en-GB"/>
        </w:rPr>
        <w:t>s</w:t>
      </w:r>
      <w:r w:rsidR="00EF4929">
        <w:rPr>
          <w:rFonts w:cs="Calibri"/>
          <w:szCs w:val="22"/>
          <w:lang w:eastAsia="en-GB"/>
        </w:rPr>
        <w:t xml:space="preserve"> the tool with the screw: The screw itself drills its hole and</w:t>
      </w:r>
      <w:r w:rsidR="00CA47DF">
        <w:rPr>
          <w:rFonts w:cs="Calibri"/>
          <w:szCs w:val="22"/>
          <w:lang w:eastAsia="en-GB"/>
        </w:rPr>
        <w:t xml:space="preserve"> </w:t>
      </w:r>
      <w:r w:rsidR="00EF4929">
        <w:rPr>
          <w:rFonts w:cs="Calibri"/>
          <w:szCs w:val="22"/>
          <w:lang w:eastAsia="en-GB"/>
        </w:rPr>
        <w:t>shapes its thread.</w:t>
      </w:r>
    </w:p>
    <w:p w14:paraId="79C44020" w14:textId="77777777" w:rsidR="00D73BA4" w:rsidRPr="00D73BA4" w:rsidRDefault="00D73BA4" w:rsidP="00D73BA4">
      <w:pPr>
        <w:pStyle w:val="berschrift5"/>
        <w:keepNext/>
        <w:spacing w:before="120" w:after="120"/>
        <w:rPr>
          <w:kern w:val="22"/>
        </w:rPr>
      </w:pPr>
      <w:r w:rsidRPr="00D73BA4">
        <w:rPr>
          <w:kern w:val="22"/>
        </w:rPr>
        <w:t xml:space="preserve">Element </w:t>
      </w:r>
      <w:r w:rsidR="00194316">
        <w:rPr>
          <w:kern w:val="22"/>
        </w:rPr>
        <w:t>"</w:t>
      </w:r>
      <w:proofErr w:type="spellStart"/>
      <w:r w:rsidRPr="00D73BA4">
        <w:rPr>
          <w:kern w:val="22"/>
        </w:rPr>
        <w:t>flow_drilled</w:t>
      </w:r>
      <w:proofErr w:type="spellEnd"/>
      <w:r w:rsidR="00194316">
        <w:rPr>
          <w:kern w:val="22"/>
        </w:rPr>
        <w:t>"</w:t>
      </w:r>
    </w:p>
    <w:p w14:paraId="78DCF51F" w14:textId="77777777" w:rsidR="00D73BA4" w:rsidRDefault="00D73BA4" w:rsidP="001E3E2A">
      <w:pPr>
        <w:autoSpaceDE w:val="0"/>
        <w:autoSpaceDN w:val="0"/>
        <w:adjustRightInd w:val="0"/>
        <w:spacing w:before="120"/>
        <w:jc w:val="both"/>
        <w:rPr>
          <w:rFonts w:cs="Calibri"/>
          <w:szCs w:val="22"/>
          <w:lang w:eastAsia="en-GB"/>
        </w:rPr>
      </w:pPr>
      <w:r w:rsidRPr="00D73BA4">
        <w:rPr>
          <w:rFonts w:cs="Calibri"/>
          <w:szCs w:val="22"/>
          <w:lang w:eastAsia="en-GB"/>
        </w:rPr>
        <w:t xml:space="preserve">For the </w:t>
      </w:r>
      <w:r w:rsidRPr="00D73BA4">
        <w:rPr>
          <w:rStyle w:val="elementdeftypeChar"/>
          <w:lang w:eastAsia="en-GB"/>
        </w:rPr>
        <w:t>&lt;</w:t>
      </w:r>
      <w:proofErr w:type="spellStart"/>
      <w:r w:rsidRPr="00D73BA4">
        <w:rPr>
          <w:rStyle w:val="elementdeftypeChar"/>
          <w:lang w:eastAsia="en-GB"/>
        </w:rPr>
        <w:t>flow_drilled</w:t>
      </w:r>
      <w:proofErr w:type="spellEnd"/>
      <w:r w:rsidR="002E46C2">
        <w:rPr>
          <w:rStyle w:val="elementdeftypeChar"/>
          <w:lang w:eastAsia="en-GB"/>
        </w:rPr>
        <w:t>/</w:t>
      </w:r>
      <w:r w:rsidRPr="00D73BA4">
        <w:rPr>
          <w:rStyle w:val="elementdeftypeChar"/>
          <w:lang w:eastAsia="en-GB"/>
        </w:rPr>
        <w:t>&gt;</w:t>
      </w:r>
      <w:r w:rsidRPr="00D73BA4">
        <w:rPr>
          <w:rFonts w:cs="Calibri"/>
          <w:szCs w:val="22"/>
          <w:lang w:eastAsia="en-GB"/>
        </w:rPr>
        <w:t xml:space="preserve"> element, the following attributes can be specified:</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1E3E2A" w:rsidRPr="00226A3F" w14:paraId="013AD885" w14:textId="77777777" w:rsidTr="00013B01">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B49CDF" w14:textId="77777777" w:rsidR="001E3E2A" w:rsidRPr="00226A3F" w:rsidRDefault="001E3E2A" w:rsidP="0086511D">
            <w:pPr>
              <w:keepNext/>
              <w:rPr>
                <w:b/>
                <w:i/>
              </w:rPr>
            </w:pPr>
            <w:r w:rsidRPr="00226A3F">
              <w:rPr>
                <w:b/>
                <w:i/>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F30588" w14:textId="77777777" w:rsidR="001E3E2A" w:rsidRPr="00226A3F" w:rsidRDefault="001E3E2A" w:rsidP="0086511D">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28092D" w14:textId="77777777" w:rsidR="001E3E2A" w:rsidRPr="00226A3F" w:rsidRDefault="001E3E2A" w:rsidP="0086511D">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F4C3DD" w14:textId="77777777" w:rsidR="001E3E2A" w:rsidRPr="00226A3F" w:rsidRDefault="000E60DF" w:rsidP="0086511D">
            <w:pPr>
              <w:keepNext/>
              <w:rPr>
                <w:b/>
                <w:i/>
              </w:rPr>
            </w:pPr>
            <w:r>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0AB7D2" w14:textId="77777777" w:rsidR="001E3E2A" w:rsidRPr="00226A3F" w:rsidRDefault="001E3E2A" w:rsidP="0086511D">
            <w:pPr>
              <w:keepNext/>
              <w:rPr>
                <w:b/>
                <w:i/>
              </w:rPr>
            </w:pPr>
            <w:r w:rsidRPr="00226A3F">
              <w:rPr>
                <w:b/>
                <w:i/>
              </w:rPr>
              <w:t>Constraint</w:t>
            </w:r>
          </w:p>
        </w:tc>
      </w:tr>
      <w:tr w:rsidR="001E3E2A" w:rsidRPr="00226A3F" w14:paraId="7C4EE6F7" w14:textId="77777777" w:rsidTr="00013B01">
        <w:trPr>
          <w:jc w:val="center"/>
        </w:trPr>
        <w:tc>
          <w:tcPr>
            <w:tcW w:w="2537" w:type="dxa"/>
            <w:shd w:val="clear" w:color="auto" w:fill="auto"/>
          </w:tcPr>
          <w:p w14:paraId="49912901" w14:textId="77777777" w:rsidR="001E3E2A" w:rsidRPr="001E3E2A" w:rsidRDefault="001E3E2A" w:rsidP="001E3E2A">
            <w:pPr>
              <w:autoSpaceDE w:val="0"/>
              <w:autoSpaceDN w:val="0"/>
              <w:adjustRightInd w:val="0"/>
              <w:spacing w:after="0"/>
              <w:rPr>
                <w:sz w:val="18"/>
                <w:szCs w:val="18"/>
              </w:rPr>
            </w:pPr>
            <w:proofErr w:type="spellStart"/>
            <w:r w:rsidRPr="001E3E2A">
              <w:rPr>
                <w:rFonts w:cs="Calibri"/>
                <w:sz w:val="18"/>
                <w:szCs w:val="18"/>
                <w:lang w:eastAsia="en-GB"/>
              </w:rPr>
              <w:t>pre_machined_hole_diameter</w:t>
            </w:r>
            <w:proofErr w:type="spellEnd"/>
          </w:p>
        </w:tc>
        <w:tc>
          <w:tcPr>
            <w:tcW w:w="1276" w:type="dxa"/>
            <w:shd w:val="clear" w:color="auto" w:fill="auto"/>
          </w:tcPr>
          <w:p w14:paraId="60DED82A" w14:textId="77777777" w:rsidR="001E3E2A" w:rsidRPr="001E3E2A" w:rsidRDefault="001E3E2A" w:rsidP="0086511D">
            <w:pPr>
              <w:rPr>
                <w:sz w:val="18"/>
                <w:szCs w:val="18"/>
              </w:rPr>
            </w:pPr>
            <w:r w:rsidRPr="001E3E2A">
              <w:rPr>
                <w:sz w:val="18"/>
                <w:szCs w:val="18"/>
              </w:rPr>
              <w:t>Floating point</w:t>
            </w:r>
          </w:p>
        </w:tc>
        <w:tc>
          <w:tcPr>
            <w:tcW w:w="1417" w:type="dxa"/>
          </w:tcPr>
          <w:p w14:paraId="6017AF87" w14:textId="77777777" w:rsidR="001E3E2A" w:rsidRPr="001E3E2A" w:rsidRDefault="001E3E2A" w:rsidP="0086511D">
            <w:pPr>
              <w:rPr>
                <w:sz w:val="18"/>
                <w:szCs w:val="18"/>
              </w:rPr>
            </w:pPr>
            <w:r>
              <w:rPr>
                <w:rFonts w:cs="Calibri"/>
                <w:sz w:val="20"/>
                <w:szCs w:val="20"/>
                <w:lang w:eastAsia="en-GB"/>
              </w:rPr>
              <w:t>≥ 0.0</w:t>
            </w:r>
          </w:p>
        </w:tc>
        <w:tc>
          <w:tcPr>
            <w:tcW w:w="1276" w:type="dxa"/>
            <w:shd w:val="clear" w:color="auto" w:fill="auto"/>
          </w:tcPr>
          <w:p w14:paraId="07B5B9F2" w14:textId="77777777" w:rsidR="001E3E2A" w:rsidRPr="001E3E2A" w:rsidRDefault="001E3E2A" w:rsidP="0086511D">
            <w:pPr>
              <w:rPr>
                <w:sz w:val="18"/>
                <w:szCs w:val="18"/>
              </w:rPr>
            </w:pPr>
            <w:r w:rsidRPr="001E3E2A">
              <w:rPr>
                <w:sz w:val="18"/>
                <w:szCs w:val="18"/>
              </w:rPr>
              <w:t>Optional</w:t>
            </w:r>
          </w:p>
        </w:tc>
        <w:tc>
          <w:tcPr>
            <w:tcW w:w="2533" w:type="dxa"/>
            <w:shd w:val="clear" w:color="auto" w:fill="auto"/>
          </w:tcPr>
          <w:p w14:paraId="61AB1B9B" w14:textId="77777777" w:rsidR="001E3E2A" w:rsidRPr="001E3E2A" w:rsidRDefault="001E3E2A" w:rsidP="0086511D">
            <w:pPr>
              <w:rPr>
                <w:sz w:val="18"/>
                <w:szCs w:val="18"/>
              </w:rPr>
            </w:pPr>
            <w:r w:rsidRPr="001E3E2A">
              <w:rPr>
                <w:sz w:val="18"/>
                <w:szCs w:val="18"/>
              </w:rPr>
              <w:t>-</w:t>
            </w:r>
          </w:p>
        </w:tc>
      </w:tr>
      <w:tr w:rsidR="001E3E2A" w:rsidRPr="00226A3F" w14:paraId="41E38668" w14:textId="77777777" w:rsidTr="00013B01">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79FF93E1" w14:textId="77777777" w:rsidR="001E3E2A" w:rsidRPr="001E3E2A" w:rsidRDefault="001E3E2A" w:rsidP="0086511D">
            <w:pPr>
              <w:rPr>
                <w:sz w:val="18"/>
                <w:szCs w:val="18"/>
              </w:rPr>
            </w:pPr>
            <w:proofErr w:type="spellStart"/>
            <w:r w:rsidRPr="001E3E2A">
              <w:rPr>
                <w:sz w:val="18"/>
                <w:szCs w:val="18"/>
              </w:rPr>
              <w:t>pre_machined_hole_index</w:t>
            </w:r>
            <w:proofErr w:type="spellEnd"/>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5CD90C35" w14:textId="77777777" w:rsidR="001E3E2A" w:rsidRPr="001E3E2A" w:rsidRDefault="001E3E2A" w:rsidP="0086511D">
            <w:pPr>
              <w:rPr>
                <w:sz w:val="18"/>
                <w:szCs w:val="18"/>
              </w:rPr>
            </w:pPr>
            <w:r w:rsidRPr="001E3E2A">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0DB635A2" w14:textId="77777777" w:rsidR="001E3E2A" w:rsidRPr="001E3E2A" w:rsidRDefault="001E3E2A" w:rsidP="0086511D">
            <w:pPr>
              <w:rPr>
                <w:sz w:val="18"/>
                <w:szCs w:val="18"/>
              </w:rPr>
            </w:pPr>
            <w:r>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22343C4E" w14:textId="77777777" w:rsidR="001E3E2A" w:rsidRPr="001E3E2A" w:rsidRDefault="001E3E2A" w:rsidP="0086511D">
            <w:pPr>
              <w:rPr>
                <w:sz w:val="18"/>
                <w:szCs w:val="18"/>
              </w:rPr>
            </w:pPr>
            <w:r w:rsidRPr="001E3E2A">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48FA3582" w14:textId="77777777" w:rsidR="001E3E2A" w:rsidRPr="001E3E2A" w:rsidRDefault="00013B01" w:rsidP="00013B01">
            <w:pPr>
              <w:jc w:val="both"/>
              <w:rPr>
                <w:sz w:val="18"/>
                <w:szCs w:val="18"/>
              </w:rPr>
            </w:pPr>
            <w:r>
              <w:rPr>
                <w:sz w:val="18"/>
                <w:szCs w:val="18"/>
              </w:rPr>
              <w:t>Exist</w:t>
            </w:r>
            <w:r w:rsidR="002C7617">
              <w:rPr>
                <w:sz w:val="18"/>
                <w:szCs w:val="18"/>
              </w:rPr>
              <w:t>s</w:t>
            </w:r>
            <w:r>
              <w:rPr>
                <w:sz w:val="18"/>
                <w:szCs w:val="18"/>
              </w:rPr>
              <w:t xml:space="preserve"> only if </w:t>
            </w:r>
            <w:r>
              <w:rPr>
                <w:rStyle w:val="elementdeftypeChar"/>
                <w:sz w:val="16"/>
              </w:rPr>
              <w:t>&lt;co</w:t>
            </w:r>
            <w:r w:rsidRPr="00013B01">
              <w:rPr>
                <w:rStyle w:val="elementdeftypeChar"/>
                <w:sz w:val="16"/>
              </w:rPr>
              <w:t>nnected_to</w:t>
            </w:r>
            <w:r>
              <w:rPr>
                <w:rStyle w:val="elementdeftypeChar"/>
                <w:sz w:val="16"/>
              </w:rPr>
              <w:t>&gt;</w:t>
            </w:r>
            <w:r w:rsidRPr="00013B01">
              <w:rPr>
                <w:sz w:val="16"/>
                <w:szCs w:val="18"/>
              </w:rPr>
              <w:t xml:space="preserve"> </w:t>
            </w:r>
            <w:r>
              <w:rPr>
                <w:sz w:val="18"/>
                <w:szCs w:val="18"/>
              </w:rPr>
              <w:t>properly filled out with parts to be connected.</w:t>
            </w:r>
          </w:p>
        </w:tc>
      </w:tr>
      <w:tr w:rsidR="002943E7" w:rsidRPr="00226A3F" w14:paraId="0BDE9FB4" w14:textId="77777777" w:rsidTr="00013B01">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50A816E0" w14:textId="77777777" w:rsidR="002943E7" w:rsidRPr="001E3E2A" w:rsidRDefault="002943E7" w:rsidP="0086511D">
            <w:pPr>
              <w:rPr>
                <w:sz w:val="18"/>
                <w:szCs w:val="18"/>
              </w:rPr>
            </w:pPr>
            <w:proofErr w:type="spellStart"/>
            <w:r>
              <w:rPr>
                <w:sz w:val="18"/>
                <w:szCs w:val="18"/>
              </w:rPr>
              <w:t>pilot_hole_diameter</w:t>
            </w:r>
            <w:proofErr w:type="spellEnd"/>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5B827A12" w14:textId="77777777" w:rsidR="002943E7" w:rsidRPr="001E3E2A" w:rsidRDefault="002943E7" w:rsidP="0086511D">
            <w:pPr>
              <w:rPr>
                <w:sz w:val="18"/>
                <w:szCs w:val="18"/>
              </w:rPr>
            </w:pPr>
            <w:r>
              <w:rPr>
                <w:sz w:val="18"/>
                <w:szCs w:val="18"/>
              </w:rPr>
              <w:t>Floating point</w:t>
            </w:r>
          </w:p>
        </w:tc>
        <w:tc>
          <w:tcPr>
            <w:tcW w:w="1417" w:type="dxa"/>
            <w:tcBorders>
              <w:top w:val="dotted" w:sz="4" w:space="0" w:color="auto"/>
              <w:left w:val="single" w:sz="4" w:space="0" w:color="000000"/>
              <w:bottom w:val="dotted" w:sz="4" w:space="0" w:color="auto"/>
              <w:right w:val="dotted" w:sz="4" w:space="0" w:color="auto"/>
            </w:tcBorders>
          </w:tcPr>
          <w:p w14:paraId="3791F78E" w14:textId="77777777" w:rsidR="002943E7" w:rsidRDefault="002943E7" w:rsidP="0086511D">
            <w:pPr>
              <w:rPr>
                <w:sz w:val="18"/>
                <w:szCs w:val="18"/>
              </w:rPr>
            </w:pPr>
            <w:r>
              <w:rPr>
                <w:rFonts w:cs="Calibri"/>
                <w:sz w:val="20"/>
                <w:szCs w:val="20"/>
                <w:lang w:eastAsia="en-GB"/>
              </w:rPr>
              <w:t>≥ 0.0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75D2D574" w14:textId="77777777" w:rsidR="002943E7" w:rsidRPr="001E3E2A" w:rsidRDefault="002943E7" w:rsidP="0086511D">
            <w:pPr>
              <w:rPr>
                <w:sz w:val="18"/>
                <w:szCs w:val="18"/>
              </w:rPr>
            </w:pPr>
            <w:r>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3453BF4C" w14:textId="77777777" w:rsidR="002943E7" w:rsidRDefault="002943E7" w:rsidP="00013B01">
            <w:pPr>
              <w:jc w:val="both"/>
              <w:rPr>
                <w:sz w:val="18"/>
                <w:szCs w:val="18"/>
              </w:rPr>
            </w:pPr>
            <w:r>
              <w:rPr>
                <w:sz w:val="18"/>
                <w:szCs w:val="18"/>
              </w:rPr>
              <w:t>Its definition depends on the applied FDS type.</w:t>
            </w:r>
          </w:p>
        </w:tc>
      </w:tr>
    </w:tbl>
    <w:p w14:paraId="76A16EBD" w14:textId="126872EE" w:rsidR="001E3E2A" w:rsidRDefault="001E3E2A" w:rsidP="0059565B">
      <w:pPr>
        <w:pStyle w:val="Beschriftung"/>
        <w:spacing w:before="120"/>
        <w:rPr>
          <w:rFonts w:cs="Calibri"/>
          <w:szCs w:val="22"/>
          <w:lang w:eastAsia="en-GB"/>
        </w:rPr>
      </w:pPr>
      <w:bookmarkStart w:id="1707" w:name="_Toc3566467"/>
      <w:bookmarkStart w:id="1708" w:name="_Toc27753833"/>
      <w:r>
        <w:t xml:space="preserve">Table </w:t>
      </w:r>
      <w:ins w:id="1709" w:author="Dr. Carsten Franke" w:date="2020-03-09T16:02:00Z">
        <w:r w:rsidR="001D2A94">
          <w:fldChar w:fldCharType="begin"/>
        </w:r>
        <w:r w:rsidR="001D2A94">
          <w:instrText xml:space="preserve"> SEQ Table \* ARABIC </w:instrText>
        </w:r>
      </w:ins>
      <w:r w:rsidR="001D2A94">
        <w:fldChar w:fldCharType="separate"/>
      </w:r>
      <w:ins w:id="1710" w:author="Dr. Carsten Franke" w:date="2020-03-09T16:02:00Z">
        <w:r w:rsidR="001D2A94">
          <w:rPr>
            <w:noProof/>
          </w:rPr>
          <w:t>59</w:t>
        </w:r>
        <w:r w:rsidR="001D2A94">
          <w:fldChar w:fldCharType="end"/>
        </w:r>
      </w:ins>
      <w:del w:id="1711" w:author="Dr. Carsten Franke" w:date="2020-03-09T16:02:00Z">
        <w:r w:rsidR="00D43112" w:rsidDel="001D2A94">
          <w:fldChar w:fldCharType="begin"/>
        </w:r>
        <w:r w:rsidR="00D43112" w:rsidDel="001D2A94">
          <w:delInstrText xml:space="preserve"> SEQ Table \* ARABIC </w:delInstrText>
        </w:r>
        <w:r w:rsidR="00D43112" w:rsidDel="001D2A94">
          <w:fldChar w:fldCharType="separate"/>
        </w:r>
      </w:del>
      <w:del w:id="1712" w:author="Dr. Carsten Franke" w:date="2020-03-09T14:38:00Z">
        <w:r w:rsidR="007E2D34" w:rsidDel="00004854">
          <w:rPr>
            <w:noProof/>
          </w:rPr>
          <w:delText>58</w:delText>
        </w:r>
      </w:del>
      <w:del w:id="1713" w:author="Dr. Carsten Franke" w:date="2020-03-09T16:02:00Z">
        <w:r w:rsidR="00D43112" w:rsidDel="001D2A94">
          <w:fldChar w:fldCharType="end"/>
        </w:r>
      </w:del>
      <w:r>
        <w:t xml:space="preserve">: </w:t>
      </w:r>
      <w:r w:rsidRPr="001E3E2A">
        <w:t>Attr</w:t>
      </w:r>
      <w:r>
        <w:t xml:space="preserve">ibutes of element </w:t>
      </w:r>
      <w:r w:rsidRPr="001E3E2A">
        <w:rPr>
          <w:rStyle w:val="elementdeftypeChar"/>
          <w:b/>
        </w:rPr>
        <w:t>&lt;</w:t>
      </w:r>
      <w:proofErr w:type="spellStart"/>
      <w:r w:rsidRPr="001E3E2A">
        <w:rPr>
          <w:rStyle w:val="elementdeftypeChar"/>
          <w:b/>
        </w:rPr>
        <w:t>flow_drilled</w:t>
      </w:r>
      <w:proofErr w:type="spellEnd"/>
      <w:r w:rsidR="00E82958">
        <w:rPr>
          <w:rStyle w:val="elementdeftypeChar"/>
          <w:b/>
        </w:rPr>
        <w:t>/</w:t>
      </w:r>
      <w:r w:rsidRPr="001E3E2A">
        <w:rPr>
          <w:rStyle w:val="elementdeftypeChar"/>
          <w:b/>
        </w:rPr>
        <w:t>&gt;</w:t>
      </w:r>
      <w:bookmarkEnd w:id="1707"/>
      <w:bookmarkEnd w:id="1708"/>
    </w:p>
    <w:p w14:paraId="2A224B43" w14:textId="77777777" w:rsidR="00EF4929" w:rsidRPr="0059565B" w:rsidRDefault="00EF4929" w:rsidP="00B90690">
      <w:pPr>
        <w:pStyle w:val="Listenabsatz"/>
        <w:numPr>
          <w:ilvl w:val="0"/>
          <w:numId w:val="37"/>
        </w:numPr>
        <w:autoSpaceDE w:val="0"/>
        <w:autoSpaceDN w:val="0"/>
        <w:adjustRightInd w:val="0"/>
        <w:ind w:left="714" w:hanging="357"/>
        <w:jc w:val="both"/>
        <w:rPr>
          <w:rFonts w:cs="Calibri"/>
          <w:lang w:val="en-US" w:eastAsia="en-GB"/>
        </w:rPr>
      </w:pPr>
      <w:proofErr w:type="spellStart"/>
      <w:r w:rsidRPr="00E82958">
        <w:rPr>
          <w:rStyle w:val="elementdeftypeChar"/>
          <w:lang w:eastAsia="en-GB"/>
        </w:rPr>
        <w:t>pre_machined_hole_diameter</w:t>
      </w:r>
      <w:proofErr w:type="spellEnd"/>
      <w:r w:rsidRPr="0059565B">
        <w:rPr>
          <w:rFonts w:cs="Calibri"/>
          <w:lang w:val="en-US" w:eastAsia="en-GB"/>
        </w:rPr>
        <w:t xml:space="preserve">: In order to facilitate the penetration </w:t>
      </w:r>
      <w:r w:rsidR="00013B01" w:rsidRPr="0059565B">
        <w:rPr>
          <w:rFonts w:cs="Calibri"/>
          <w:lang w:val="en-US" w:eastAsia="en-GB"/>
        </w:rPr>
        <w:t>in</w:t>
      </w:r>
      <w:r w:rsidRPr="0059565B">
        <w:rPr>
          <w:rFonts w:cs="Calibri"/>
          <w:lang w:val="en-US" w:eastAsia="en-GB"/>
        </w:rPr>
        <w:t xml:space="preserve"> the metal sheet </w:t>
      </w:r>
      <w:r w:rsidR="00013B01" w:rsidRPr="0059565B">
        <w:rPr>
          <w:rFonts w:cs="Calibri"/>
          <w:lang w:val="en-US" w:eastAsia="en-GB"/>
        </w:rPr>
        <w:t>of</w:t>
      </w:r>
      <w:r w:rsidRPr="0059565B">
        <w:rPr>
          <w:rFonts w:cs="Calibri"/>
          <w:lang w:val="en-US" w:eastAsia="en-GB"/>
        </w:rPr>
        <w:t xml:space="preserve"> the</w:t>
      </w:r>
      <w:r w:rsidR="00B50C53" w:rsidRPr="0059565B">
        <w:rPr>
          <w:rFonts w:cs="Calibri"/>
          <w:lang w:val="en-US" w:eastAsia="en-GB"/>
        </w:rPr>
        <w:t xml:space="preserve"> </w:t>
      </w:r>
      <w:r w:rsidR="00013B01" w:rsidRPr="0059565B">
        <w:rPr>
          <w:rFonts w:cs="Calibri"/>
          <w:lang w:val="en-US" w:eastAsia="en-GB"/>
        </w:rPr>
        <w:t>tip of the Flow Drill S</w:t>
      </w:r>
      <w:r w:rsidRPr="0059565B">
        <w:rPr>
          <w:rFonts w:cs="Calibri"/>
          <w:lang w:val="en-US" w:eastAsia="en-GB"/>
        </w:rPr>
        <w:t>crew, a small ho</w:t>
      </w:r>
      <w:r w:rsidR="00013B01" w:rsidRPr="0059565B">
        <w:rPr>
          <w:rFonts w:cs="Calibri"/>
          <w:lang w:val="en-US" w:eastAsia="en-GB"/>
        </w:rPr>
        <w:t xml:space="preserve">le may be machined in the </w:t>
      </w:r>
      <w:r w:rsidRPr="0059565B">
        <w:rPr>
          <w:rFonts w:cs="Calibri"/>
          <w:lang w:val="en-US" w:eastAsia="en-GB"/>
        </w:rPr>
        <w:t>sheet</w:t>
      </w:r>
      <w:r w:rsidR="00013B01" w:rsidRPr="0059565B">
        <w:rPr>
          <w:rFonts w:cs="Calibri"/>
          <w:lang w:val="en-US" w:eastAsia="en-GB"/>
        </w:rPr>
        <w:t xml:space="preserve"> metal</w:t>
      </w:r>
      <w:r w:rsidRPr="0059565B">
        <w:rPr>
          <w:rFonts w:cs="Calibri"/>
          <w:lang w:val="en-US" w:eastAsia="en-GB"/>
        </w:rPr>
        <w:t xml:space="preserve">. </w:t>
      </w:r>
      <w:r w:rsidR="00013B01" w:rsidRPr="0059565B">
        <w:rPr>
          <w:rFonts w:cs="Calibri"/>
          <w:lang w:val="en-US" w:eastAsia="en-GB"/>
        </w:rPr>
        <w:t>Besides</w:t>
      </w:r>
      <w:r w:rsidR="0059565B">
        <w:rPr>
          <w:rFonts w:cs="Calibri"/>
          <w:lang w:val="en-US" w:eastAsia="en-GB"/>
        </w:rPr>
        <w:t>,</w:t>
      </w:r>
      <w:r w:rsidR="00013B01" w:rsidRPr="0059565B">
        <w:rPr>
          <w:rFonts w:cs="Calibri"/>
          <w:lang w:val="en-US" w:eastAsia="en-GB"/>
        </w:rPr>
        <w:t xml:space="preserve"> when the </w:t>
      </w:r>
      <w:r w:rsidR="002943E7" w:rsidRPr="0059565B">
        <w:rPr>
          <w:rFonts w:cs="Calibri"/>
          <w:lang w:val="en-US" w:eastAsia="en-GB"/>
        </w:rPr>
        <w:t>p</w:t>
      </w:r>
      <w:r w:rsidR="00013B01" w:rsidRPr="0059565B">
        <w:rPr>
          <w:rFonts w:cs="Calibri"/>
          <w:lang w:val="en-US" w:eastAsia="en-GB"/>
        </w:rPr>
        <w:t>enetration happens</w:t>
      </w:r>
      <w:r w:rsidR="002943E7" w:rsidRPr="0059565B">
        <w:rPr>
          <w:rFonts w:cs="Calibri"/>
          <w:lang w:val="en-US" w:eastAsia="en-GB"/>
        </w:rPr>
        <w:t xml:space="preserve"> in the phase of material forming</w:t>
      </w:r>
      <w:r w:rsidR="00013B01" w:rsidRPr="0059565B">
        <w:rPr>
          <w:rFonts w:cs="Calibri"/>
          <w:lang w:val="en-US" w:eastAsia="en-GB"/>
        </w:rPr>
        <w:t>, a small portion of the formed part is flowing opposite to the fastening direction and creating a bulge</w:t>
      </w:r>
      <w:r w:rsidR="00DD7B9C">
        <w:rPr>
          <w:rFonts w:cs="Calibri"/>
          <w:lang w:val="en-US" w:eastAsia="en-GB"/>
        </w:rPr>
        <w:t xml:space="preserve"> (</w:t>
      </w:r>
      <w:proofErr w:type="spellStart"/>
      <w:r w:rsidR="00DD7B9C">
        <w:rPr>
          <w:rFonts w:cs="Calibri"/>
          <w:lang w:val="en-US" w:eastAsia="en-GB"/>
        </w:rPr>
        <w:t>d</w:t>
      </w:r>
      <w:r w:rsidR="00DD7B9C" w:rsidRPr="00DD7B9C">
        <w:rPr>
          <w:rFonts w:cs="Calibri"/>
          <w:vertAlign w:val="subscript"/>
          <w:lang w:val="en-US" w:eastAsia="en-GB"/>
        </w:rPr>
        <w:t>W</w:t>
      </w:r>
      <w:proofErr w:type="spellEnd"/>
      <w:r w:rsidR="00DD7B9C">
        <w:rPr>
          <w:rFonts w:cs="Calibri"/>
          <w:lang w:val="en-US" w:eastAsia="en-GB"/>
        </w:rPr>
        <w:t>)</w:t>
      </w:r>
      <w:r w:rsidR="00013B01" w:rsidRPr="0059565B">
        <w:rPr>
          <w:rFonts w:cs="Calibri"/>
          <w:lang w:val="en-US" w:eastAsia="en-GB"/>
        </w:rPr>
        <w:t xml:space="preserve"> that has to be accommodated by the upper part‘s clearance-hole</w:t>
      </w:r>
      <w:r w:rsidR="00DD7B9C">
        <w:rPr>
          <w:rFonts w:cs="Calibri"/>
          <w:lang w:val="en-US" w:eastAsia="en-GB"/>
        </w:rPr>
        <w:t xml:space="preserve"> (</w:t>
      </w:r>
      <w:proofErr w:type="spellStart"/>
      <w:r w:rsidR="00DD7B9C">
        <w:rPr>
          <w:rFonts w:cs="Calibri"/>
          <w:lang w:val="en-US" w:eastAsia="en-GB"/>
        </w:rPr>
        <w:t>d</w:t>
      </w:r>
      <w:r w:rsidR="00DD7B9C" w:rsidRPr="00DD7B9C">
        <w:rPr>
          <w:rFonts w:cs="Calibri"/>
          <w:vertAlign w:val="subscript"/>
          <w:lang w:val="en-US" w:eastAsia="en-GB"/>
        </w:rPr>
        <w:t>D</w:t>
      </w:r>
      <w:proofErr w:type="spellEnd"/>
      <w:r w:rsidR="00DD7B9C">
        <w:rPr>
          <w:rFonts w:cs="Calibri"/>
          <w:lang w:val="en-US" w:eastAsia="en-GB"/>
        </w:rPr>
        <w:t>)</w:t>
      </w:r>
      <w:r w:rsidR="00013B01" w:rsidRPr="0059565B">
        <w:rPr>
          <w:rFonts w:cs="Calibri"/>
          <w:lang w:val="en-US" w:eastAsia="en-GB"/>
        </w:rPr>
        <w:t>.</w:t>
      </w:r>
      <w:r w:rsidR="0059565B">
        <w:rPr>
          <w:rFonts w:cs="Calibri"/>
          <w:lang w:val="en-US" w:eastAsia="en-GB"/>
        </w:rPr>
        <w:t xml:space="preserve"> </w:t>
      </w:r>
      <w:r w:rsidRPr="0059565B">
        <w:rPr>
          <w:rFonts w:cs="Calibri"/>
          <w:lang w:val="en-US" w:eastAsia="en-GB"/>
        </w:rPr>
        <w:t xml:space="preserve">Default value is 0.0, which means </w:t>
      </w:r>
      <w:r w:rsidR="00194316">
        <w:rPr>
          <w:rFonts w:cs="Calibri"/>
          <w:lang w:val="en-US" w:eastAsia="en-GB"/>
        </w:rPr>
        <w:t>"</w:t>
      </w:r>
      <w:r w:rsidRPr="0059565B">
        <w:rPr>
          <w:rFonts w:cs="Calibri"/>
          <w:lang w:val="en-US" w:eastAsia="en-GB"/>
        </w:rPr>
        <w:t>no pre-machined hole</w:t>
      </w:r>
      <w:r w:rsidR="00013B01" w:rsidRPr="0059565B">
        <w:rPr>
          <w:rFonts w:cs="Calibri"/>
          <w:lang w:val="en-US" w:eastAsia="en-GB"/>
        </w:rPr>
        <w:t xml:space="preserve"> or clearance hole</w:t>
      </w:r>
      <w:r w:rsidR="00194316">
        <w:rPr>
          <w:rFonts w:cs="Calibri"/>
          <w:lang w:val="en-US" w:eastAsia="en-GB"/>
        </w:rPr>
        <w:t>"</w:t>
      </w:r>
      <w:r w:rsidRPr="0059565B">
        <w:rPr>
          <w:rFonts w:cs="Calibri"/>
          <w:lang w:val="en-US" w:eastAsia="en-GB"/>
        </w:rPr>
        <w:t>.</w:t>
      </w:r>
    </w:p>
    <w:p w14:paraId="00AE13E6" w14:textId="77777777" w:rsidR="00013B01" w:rsidRDefault="00013B01" w:rsidP="00013B01">
      <w:pPr>
        <w:pStyle w:val="Listenabsatz"/>
        <w:keepNext/>
        <w:autoSpaceDE w:val="0"/>
        <w:autoSpaceDN w:val="0"/>
        <w:adjustRightInd w:val="0"/>
        <w:ind w:left="0"/>
        <w:jc w:val="center"/>
      </w:pPr>
      <w:r>
        <w:rPr>
          <w:noProof/>
          <w:lang w:val="en-US" w:eastAsia="en-US"/>
        </w:rPr>
        <w:drawing>
          <wp:inline distT="0" distB="0" distL="0" distR="0" wp14:anchorId="2E93798D" wp14:editId="6AAAD948">
            <wp:extent cx="2636618" cy="1426464"/>
            <wp:effectExtent l="0" t="0" r="0" b="254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4"/>
                    <a:srcRect b="26274"/>
                    <a:stretch/>
                  </pic:blipFill>
                  <pic:spPr bwMode="auto">
                    <a:xfrm>
                      <a:off x="0" y="0"/>
                      <a:ext cx="2644380" cy="1430664"/>
                    </a:xfrm>
                    <a:prstGeom prst="rect">
                      <a:avLst/>
                    </a:prstGeom>
                    <a:ln>
                      <a:noFill/>
                    </a:ln>
                    <a:extLst>
                      <a:ext uri="{53640926-AAD7-44D8-BBD7-CCE9431645EC}">
                        <a14:shadowObscured xmlns:a14="http://schemas.microsoft.com/office/drawing/2010/main"/>
                      </a:ext>
                    </a:extLst>
                  </pic:spPr>
                </pic:pic>
              </a:graphicData>
            </a:graphic>
          </wp:inline>
        </w:drawing>
      </w:r>
    </w:p>
    <w:p w14:paraId="313E07C4" w14:textId="490184EE" w:rsidR="00013B01" w:rsidRPr="001E3E2A" w:rsidRDefault="00013B01" w:rsidP="00013B01">
      <w:pPr>
        <w:pStyle w:val="Beschriftung"/>
        <w:rPr>
          <w:rFonts w:cs="Calibri"/>
          <w:lang w:eastAsia="en-GB"/>
        </w:rPr>
      </w:pPr>
      <w:bookmarkStart w:id="1714" w:name="_Toc3557108"/>
      <w:bookmarkStart w:id="1715" w:name="_Toc27753723"/>
      <w:r>
        <w:t xml:space="preserve">Figure </w:t>
      </w:r>
      <w:r w:rsidR="00406B64">
        <w:fldChar w:fldCharType="begin"/>
      </w:r>
      <w:r w:rsidR="00406B64">
        <w:instrText xml:space="preserve"> SEQ Figure \* ARABIC </w:instrText>
      </w:r>
      <w:r w:rsidR="00406B64">
        <w:fldChar w:fldCharType="separate"/>
      </w:r>
      <w:ins w:id="1716" w:author="Dr. Carsten Franke" w:date="2020-03-09T14:39:00Z">
        <w:r w:rsidR="00004854">
          <w:rPr>
            <w:noProof/>
          </w:rPr>
          <w:t>31</w:t>
        </w:r>
      </w:ins>
      <w:ins w:id="1717" w:author="nick" w:date="2020-02-20T20:00:00Z">
        <w:del w:id="1718" w:author="Dr. Carsten Franke" w:date="2020-03-09T14:38:00Z">
          <w:r w:rsidR="0047200E" w:rsidDel="00004854">
            <w:rPr>
              <w:noProof/>
            </w:rPr>
            <w:delText>31</w:delText>
          </w:r>
        </w:del>
      </w:ins>
      <w:del w:id="1719" w:author="Dr. Carsten Franke" w:date="2020-03-09T14:38:00Z">
        <w:r w:rsidR="007E2D34" w:rsidDel="00004854">
          <w:rPr>
            <w:noProof/>
          </w:rPr>
          <w:delText>29</w:delText>
        </w:r>
      </w:del>
      <w:r w:rsidR="00406B64">
        <w:fldChar w:fldCharType="end"/>
      </w:r>
      <w:r>
        <w:t>: Pre-machined or clearance hole in FDS connection</w:t>
      </w:r>
      <w:bookmarkEnd w:id="1714"/>
      <w:bookmarkEnd w:id="1715"/>
    </w:p>
    <w:p w14:paraId="33BCC04C" w14:textId="1B8D784E" w:rsidR="00EF4929" w:rsidRDefault="00EF4929" w:rsidP="00B90690">
      <w:pPr>
        <w:pStyle w:val="Listenabsatz"/>
        <w:numPr>
          <w:ilvl w:val="0"/>
          <w:numId w:val="37"/>
        </w:numPr>
        <w:autoSpaceDE w:val="0"/>
        <w:autoSpaceDN w:val="0"/>
        <w:adjustRightInd w:val="0"/>
        <w:jc w:val="both"/>
        <w:rPr>
          <w:rFonts w:cs="Calibri"/>
          <w:lang w:val="en-US" w:eastAsia="en-GB"/>
        </w:rPr>
      </w:pPr>
      <w:proofErr w:type="spellStart"/>
      <w:r w:rsidRPr="00E82958">
        <w:rPr>
          <w:rStyle w:val="elementdeftypeChar"/>
          <w:lang w:eastAsia="en-GB"/>
        </w:rPr>
        <w:lastRenderedPageBreak/>
        <w:t>pre_machined_hole_index</w:t>
      </w:r>
      <w:proofErr w:type="spellEnd"/>
      <w:r w:rsidRPr="00B50C53">
        <w:rPr>
          <w:rFonts w:cs="Calibri"/>
          <w:lang w:val="en-US" w:eastAsia="en-GB"/>
        </w:rPr>
        <w:t xml:space="preserve">: If </w:t>
      </w:r>
      <w:proofErr w:type="spellStart"/>
      <w:r w:rsidRPr="00E82958">
        <w:rPr>
          <w:rStyle w:val="elementdeftypeChar"/>
          <w:lang w:eastAsia="en-GB"/>
        </w:rPr>
        <w:t>pre_machined_hole_diameter</w:t>
      </w:r>
      <w:proofErr w:type="spellEnd"/>
      <w:r w:rsidRPr="00B50C53">
        <w:rPr>
          <w:rFonts w:cs="Calibri"/>
          <w:sz w:val="20"/>
          <w:szCs w:val="20"/>
          <w:lang w:val="en-US" w:eastAsia="en-GB"/>
        </w:rPr>
        <w:t xml:space="preserve"> </w:t>
      </w:r>
      <w:r w:rsidRPr="00B50C53">
        <w:rPr>
          <w:rFonts w:cs="Calibri"/>
          <w:lang w:val="en-US" w:eastAsia="en-GB"/>
        </w:rPr>
        <w:t>&gt; 0.0, then the hole is in the flange</w:t>
      </w:r>
      <w:r w:rsidR="00B50C53" w:rsidRPr="00B50C53">
        <w:rPr>
          <w:rFonts w:cs="Calibri"/>
          <w:lang w:val="en-US" w:eastAsia="en-GB"/>
        </w:rPr>
        <w:t xml:space="preserve"> </w:t>
      </w:r>
      <w:r w:rsidRPr="00B50C53">
        <w:rPr>
          <w:rFonts w:cs="Calibri"/>
          <w:lang w:val="en-US" w:eastAsia="en-GB"/>
        </w:rPr>
        <w:t xml:space="preserve">partner with index </w:t>
      </w:r>
      <w:proofErr w:type="spellStart"/>
      <w:r w:rsidRPr="00E82958">
        <w:rPr>
          <w:rStyle w:val="elementdeftypeChar"/>
        </w:rPr>
        <w:t>pre_machined_hole_index</w:t>
      </w:r>
      <w:proofErr w:type="spellEnd"/>
      <w:r w:rsidRPr="00B50C53">
        <w:rPr>
          <w:rFonts w:cs="Calibri"/>
          <w:sz w:val="20"/>
          <w:szCs w:val="20"/>
          <w:lang w:val="en-US" w:eastAsia="en-GB"/>
        </w:rPr>
        <w:t xml:space="preserve"> </w:t>
      </w:r>
      <w:r w:rsidRPr="00B50C53">
        <w:rPr>
          <w:rFonts w:cs="Calibri"/>
          <w:lang w:val="en-US" w:eastAsia="en-GB"/>
        </w:rPr>
        <w:t>(see section</w:t>
      </w:r>
      <w:r w:rsidR="00097A61">
        <w:rPr>
          <w:rFonts w:cs="Calibri"/>
          <w:lang w:val="en-US" w:eastAsia="en-GB"/>
        </w:rPr>
        <w:t xml:space="preserve"> </w:t>
      </w:r>
      <w:r w:rsidR="00097A61">
        <w:rPr>
          <w:rFonts w:cs="Calibri"/>
          <w:lang w:val="en-US" w:eastAsia="en-GB"/>
        </w:rPr>
        <w:fldChar w:fldCharType="begin"/>
      </w:r>
      <w:r w:rsidR="00097A61">
        <w:rPr>
          <w:rFonts w:cs="Calibri"/>
          <w:lang w:val="en-US" w:eastAsia="en-GB"/>
        </w:rPr>
        <w:instrText xml:space="preserve"> REF _Ref428891357 \r \h </w:instrText>
      </w:r>
      <w:r w:rsidR="00097A61">
        <w:rPr>
          <w:rFonts w:cs="Calibri"/>
          <w:lang w:val="en-US" w:eastAsia="en-GB"/>
        </w:rPr>
      </w:r>
      <w:r w:rsidR="00097A61">
        <w:rPr>
          <w:rFonts w:cs="Calibri"/>
          <w:lang w:val="en-US" w:eastAsia="en-GB"/>
        </w:rPr>
        <w:fldChar w:fldCharType="separate"/>
      </w:r>
      <w:r w:rsidR="00004854">
        <w:rPr>
          <w:rFonts w:cs="Calibri"/>
          <w:lang w:val="en-US" w:eastAsia="en-GB"/>
        </w:rPr>
        <w:t>5.3.1.1</w:t>
      </w:r>
      <w:r w:rsidR="00097A61">
        <w:rPr>
          <w:rFonts w:cs="Calibri"/>
          <w:lang w:val="en-US" w:eastAsia="en-GB"/>
        </w:rPr>
        <w:fldChar w:fldCharType="end"/>
      </w:r>
      <w:r w:rsidRPr="00B50C53">
        <w:rPr>
          <w:rFonts w:cs="Calibri"/>
          <w:lang w:val="en-US" w:eastAsia="en-GB"/>
        </w:rPr>
        <w:t>). If attribute is missing, this</w:t>
      </w:r>
      <w:r w:rsidR="00B50C53" w:rsidRPr="00B50C53">
        <w:rPr>
          <w:rFonts w:cs="Calibri"/>
          <w:lang w:val="en-US" w:eastAsia="en-GB"/>
        </w:rPr>
        <w:t xml:space="preserve"> </w:t>
      </w:r>
      <w:r w:rsidRPr="00B50C53">
        <w:rPr>
          <w:rFonts w:cs="Calibri"/>
          <w:lang w:val="en-US" w:eastAsia="en-GB"/>
        </w:rPr>
        <w:t>information is not (yet) available.</w:t>
      </w:r>
    </w:p>
    <w:p w14:paraId="6B29FDA2" w14:textId="77777777" w:rsidR="002943E7" w:rsidRDefault="002943E7" w:rsidP="00B90690">
      <w:pPr>
        <w:pStyle w:val="Listenabsatz"/>
        <w:numPr>
          <w:ilvl w:val="0"/>
          <w:numId w:val="37"/>
        </w:numPr>
        <w:autoSpaceDE w:val="0"/>
        <w:autoSpaceDN w:val="0"/>
        <w:adjustRightInd w:val="0"/>
        <w:jc w:val="both"/>
        <w:rPr>
          <w:rFonts w:cs="Calibri"/>
          <w:lang w:val="en-US" w:eastAsia="en-GB"/>
        </w:rPr>
      </w:pPr>
      <w:proofErr w:type="spellStart"/>
      <w:r w:rsidRPr="00E82958">
        <w:rPr>
          <w:rStyle w:val="elementdeftypeChar"/>
        </w:rPr>
        <w:t>pi</w:t>
      </w:r>
      <w:r w:rsidR="00380152">
        <w:rPr>
          <w:rStyle w:val="elementdeftypeChar"/>
        </w:rPr>
        <w:t>l</w:t>
      </w:r>
      <w:r w:rsidRPr="00E82958">
        <w:rPr>
          <w:rStyle w:val="elementdeftypeChar"/>
        </w:rPr>
        <w:t>ot_hole_diameter</w:t>
      </w:r>
      <w:proofErr w:type="spellEnd"/>
      <w:r>
        <w:rPr>
          <w:rFonts w:cs="Calibri"/>
          <w:lang w:val="en-US" w:eastAsia="en-GB"/>
        </w:rPr>
        <w:t>: This hole diameter</w:t>
      </w:r>
      <w:r w:rsidR="00DD7B9C">
        <w:rPr>
          <w:rFonts w:cs="Calibri"/>
          <w:lang w:val="en-US" w:eastAsia="en-GB"/>
        </w:rPr>
        <w:t xml:space="preserve"> (</w:t>
      </w:r>
      <w:proofErr w:type="spellStart"/>
      <w:r w:rsidR="00DD7B9C">
        <w:rPr>
          <w:rFonts w:cs="Calibri"/>
          <w:lang w:val="en-US" w:eastAsia="en-GB"/>
        </w:rPr>
        <w:t>d</w:t>
      </w:r>
      <w:r w:rsidR="00DD7B9C" w:rsidRPr="00DD7B9C">
        <w:rPr>
          <w:rFonts w:cs="Calibri"/>
          <w:vertAlign w:val="subscript"/>
          <w:lang w:val="en-US" w:eastAsia="en-GB"/>
        </w:rPr>
        <w:t>V</w:t>
      </w:r>
      <w:proofErr w:type="spellEnd"/>
      <w:r w:rsidR="00DD7B9C">
        <w:rPr>
          <w:rFonts w:cs="Calibri"/>
          <w:lang w:val="en-US" w:eastAsia="en-GB"/>
        </w:rPr>
        <w:t>)</w:t>
      </w:r>
      <w:r>
        <w:rPr>
          <w:rFonts w:cs="Calibri"/>
          <w:lang w:val="en-US" w:eastAsia="en-GB"/>
        </w:rPr>
        <w:t xml:space="preserve"> is defined in case of the applied FDS type requires a drilled hole on the sheet metal that is going to be formed during the process.</w:t>
      </w:r>
    </w:p>
    <w:p w14:paraId="44F42620" w14:textId="77777777" w:rsidR="0059565B" w:rsidRPr="00DD7B9C" w:rsidRDefault="0059565B" w:rsidP="00DD7B9C">
      <w:pPr>
        <w:pStyle w:val="Listenabsatz"/>
        <w:autoSpaceDE w:val="0"/>
        <w:autoSpaceDN w:val="0"/>
        <w:adjustRightInd w:val="0"/>
        <w:ind w:left="0"/>
        <w:jc w:val="center"/>
        <w:rPr>
          <w:rFonts w:cs="Calibri"/>
          <w:lang w:val="en-US" w:eastAsia="en-GB"/>
        </w:rPr>
      </w:pPr>
      <w:r>
        <w:rPr>
          <w:noProof/>
          <w:lang w:val="en-US" w:eastAsia="en-US"/>
        </w:rPr>
        <w:drawing>
          <wp:inline distT="0" distB="0" distL="0" distR="0" wp14:anchorId="375E8ECD" wp14:editId="41991AAD">
            <wp:extent cx="2743200" cy="1227349"/>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5"/>
                    <a:srcRect t="2174" b="33660"/>
                    <a:stretch/>
                  </pic:blipFill>
                  <pic:spPr bwMode="auto">
                    <a:xfrm>
                      <a:off x="0" y="0"/>
                      <a:ext cx="2744485" cy="1227924"/>
                    </a:xfrm>
                    <a:prstGeom prst="rect">
                      <a:avLst/>
                    </a:prstGeom>
                    <a:ln>
                      <a:noFill/>
                    </a:ln>
                    <a:extLst>
                      <a:ext uri="{53640926-AAD7-44D8-BBD7-CCE9431645EC}">
                        <a14:shadowObscured xmlns:a14="http://schemas.microsoft.com/office/drawing/2010/main"/>
                      </a:ext>
                    </a:extLst>
                  </pic:spPr>
                </pic:pic>
              </a:graphicData>
            </a:graphic>
          </wp:inline>
        </w:drawing>
      </w:r>
    </w:p>
    <w:p w14:paraId="65677C01" w14:textId="65C977A8" w:rsidR="002943E7" w:rsidRPr="00B50C53" w:rsidRDefault="0059565B" w:rsidP="0059565B">
      <w:pPr>
        <w:pStyle w:val="Beschriftung"/>
        <w:rPr>
          <w:rFonts w:cs="Calibri"/>
          <w:lang w:eastAsia="en-GB"/>
        </w:rPr>
      </w:pPr>
      <w:bookmarkStart w:id="1720" w:name="_Toc3557109"/>
      <w:bookmarkStart w:id="1721" w:name="_Toc27753724"/>
      <w:r>
        <w:t xml:space="preserve">Figure </w:t>
      </w:r>
      <w:r w:rsidR="00406B64">
        <w:fldChar w:fldCharType="begin"/>
      </w:r>
      <w:r w:rsidR="00406B64">
        <w:instrText xml:space="preserve"> SEQ Figure \* ARABIC </w:instrText>
      </w:r>
      <w:r w:rsidR="00406B64">
        <w:fldChar w:fldCharType="separate"/>
      </w:r>
      <w:ins w:id="1722" w:author="Dr. Carsten Franke" w:date="2020-03-09T14:39:00Z">
        <w:r w:rsidR="00004854">
          <w:rPr>
            <w:noProof/>
          </w:rPr>
          <w:t>32</w:t>
        </w:r>
      </w:ins>
      <w:ins w:id="1723" w:author="nick" w:date="2020-02-20T20:00:00Z">
        <w:del w:id="1724" w:author="Dr. Carsten Franke" w:date="2020-03-09T14:38:00Z">
          <w:r w:rsidR="0047200E" w:rsidDel="00004854">
            <w:rPr>
              <w:noProof/>
            </w:rPr>
            <w:delText>32</w:delText>
          </w:r>
        </w:del>
      </w:ins>
      <w:del w:id="1725" w:author="Dr. Carsten Franke" w:date="2020-03-09T14:38:00Z">
        <w:r w:rsidR="007E2D34" w:rsidDel="00004854">
          <w:rPr>
            <w:noProof/>
          </w:rPr>
          <w:delText>30</w:delText>
        </w:r>
      </w:del>
      <w:r w:rsidR="00406B64">
        <w:fldChar w:fldCharType="end"/>
      </w:r>
      <w:r>
        <w:t>: Pilot hole on sheet metal</w:t>
      </w:r>
      <w:bookmarkEnd w:id="1720"/>
      <w:bookmarkEnd w:id="1721"/>
    </w:p>
    <w:p w14:paraId="4E0D1F29" w14:textId="77777777" w:rsidR="00EF4929" w:rsidRDefault="00EF4929" w:rsidP="00EF4929">
      <w:pPr>
        <w:rPr>
          <w:rFonts w:cs="Calibri"/>
          <w:szCs w:val="22"/>
          <w:lang w:eastAsia="en-GB"/>
        </w:rPr>
      </w:pPr>
      <w:r>
        <w:rPr>
          <w:rFonts w:cs="Calibri"/>
          <w:szCs w:val="22"/>
          <w:lang w:eastAsia="en-GB"/>
        </w:rPr>
        <w:t xml:space="preserve">The element </w:t>
      </w:r>
      <w:r w:rsidR="00B50C53" w:rsidRPr="00D73BA4">
        <w:rPr>
          <w:rStyle w:val="elementdeftypeChar"/>
        </w:rPr>
        <w:t>&lt;</w:t>
      </w:r>
      <w:proofErr w:type="spellStart"/>
      <w:r w:rsidR="00B50C53" w:rsidRPr="00D73BA4">
        <w:rPr>
          <w:rStyle w:val="elementdeftypeChar"/>
        </w:rPr>
        <w:t>flow_drilled</w:t>
      </w:r>
      <w:proofErr w:type="spellEnd"/>
      <w:r w:rsidR="005B11A4">
        <w:rPr>
          <w:rStyle w:val="elementdeftypeChar"/>
        </w:rPr>
        <w:t>/</w:t>
      </w:r>
      <w:r w:rsidRPr="00D73BA4">
        <w:rPr>
          <w:rStyle w:val="elementdeftypeChar"/>
        </w:rPr>
        <w:t>&gt;</w:t>
      </w:r>
      <w:r>
        <w:rPr>
          <w:rFonts w:ascii="Courier" w:hAnsi="Courier" w:cs="Courier"/>
          <w:b/>
          <w:bCs/>
          <w:i/>
          <w:iCs/>
          <w:sz w:val="18"/>
          <w:szCs w:val="18"/>
          <w:lang w:eastAsia="en-GB"/>
        </w:rPr>
        <w:t xml:space="preserve"> </w:t>
      </w:r>
      <w:r>
        <w:rPr>
          <w:rFonts w:cs="Calibri"/>
          <w:szCs w:val="22"/>
          <w:lang w:eastAsia="en-GB"/>
        </w:rPr>
        <w:t>does not allow for any nested elements.</w:t>
      </w:r>
    </w:p>
    <w:p w14:paraId="687137D7" w14:textId="77777777" w:rsidR="00097A61" w:rsidRPr="00226A3F" w:rsidRDefault="00097A61" w:rsidP="00097A61">
      <w:pPr>
        <w:pStyle w:val="Example"/>
        <w:keepNext/>
      </w:pPr>
      <w:r w:rsidRPr="00226A3F">
        <w:t xml:space="preserve">Example: </w:t>
      </w:r>
    </w:p>
    <w:p w14:paraId="5A782C0A" w14:textId="77777777" w:rsidR="00097A61" w:rsidRDefault="00097A61" w:rsidP="00097A61">
      <w:pPr>
        <w:pStyle w:val="XMLCode"/>
        <w:keepNext/>
      </w:pPr>
    </w:p>
    <w:p w14:paraId="4F3E5BEA" w14:textId="77777777" w:rsidR="00097A61" w:rsidRDefault="00097A61" w:rsidP="00097A61">
      <w:pPr>
        <w:pStyle w:val="XMLCode"/>
        <w:keepNext/>
      </w:pPr>
      <w:r>
        <w:t>&lt;connection_0d label=</w:t>
      </w:r>
      <w:r w:rsidR="00194316">
        <w:t>"</w:t>
      </w:r>
      <w:r w:rsidR="00615117">
        <w:t>FDS_96930</w:t>
      </w:r>
      <w:r w:rsidR="00194316">
        <w:t>"</w:t>
      </w:r>
      <w:r>
        <w:t>&gt;</w:t>
      </w:r>
    </w:p>
    <w:p w14:paraId="26590982" w14:textId="77777777" w:rsidR="00097A61" w:rsidRPr="00013E33" w:rsidRDefault="00097A61" w:rsidP="00097A61">
      <w:pPr>
        <w:pStyle w:val="XMLCode"/>
        <w:keepNext/>
        <w:rPr>
          <w:color w:val="0070C0"/>
        </w:rPr>
      </w:pPr>
      <w:r w:rsidRPr="00013E33">
        <w:t xml:space="preserve">    </w:t>
      </w:r>
      <w:r w:rsidRPr="00013E33">
        <w:rPr>
          <w:color w:val="0070C0"/>
        </w:rPr>
        <w:t>&lt;</w:t>
      </w:r>
      <w:proofErr w:type="spellStart"/>
      <w:r w:rsidRPr="00013E33">
        <w:rPr>
          <w:color w:val="0070C0"/>
        </w:rPr>
        <w:t>threaded_connection</w:t>
      </w:r>
      <w:proofErr w:type="spellEnd"/>
      <w:r w:rsidRPr="00013E33">
        <w:rPr>
          <w:color w:val="0070C0"/>
        </w:rPr>
        <w:t xml:space="preserve"> length=</w:t>
      </w:r>
      <w:r w:rsidR="00194316">
        <w:rPr>
          <w:color w:val="0070C0"/>
        </w:rPr>
        <w:t>"</w:t>
      </w:r>
      <w:r w:rsidRPr="00013E33">
        <w:rPr>
          <w:color w:val="0070C0"/>
        </w:rPr>
        <w:t>50</w:t>
      </w:r>
      <w:r w:rsidR="00194316">
        <w:rPr>
          <w:color w:val="0070C0"/>
        </w:rPr>
        <w:t>"</w:t>
      </w:r>
      <w:r w:rsidRPr="00013E33">
        <w:rPr>
          <w:color w:val="0070C0"/>
        </w:rPr>
        <w:t xml:space="preserve"> diameter=</w:t>
      </w:r>
      <w:r w:rsidR="00194316">
        <w:rPr>
          <w:color w:val="0070C0"/>
        </w:rPr>
        <w:t>"</w:t>
      </w:r>
      <w:r w:rsidRPr="00013E33">
        <w:rPr>
          <w:color w:val="0070C0"/>
        </w:rPr>
        <w:t>10</w:t>
      </w:r>
      <w:r w:rsidR="00194316">
        <w:rPr>
          <w:color w:val="0070C0"/>
        </w:rPr>
        <w:t>"</w:t>
      </w:r>
      <w:r w:rsidRPr="00013E33">
        <w:rPr>
          <w:color w:val="0070C0"/>
        </w:rPr>
        <w:t xml:space="preserve"> </w:t>
      </w:r>
    </w:p>
    <w:p w14:paraId="40CE907A" w14:textId="77777777" w:rsidR="00097A61" w:rsidRPr="00013E33" w:rsidRDefault="00097A61" w:rsidP="00097A61">
      <w:pPr>
        <w:pStyle w:val="XMLCode"/>
        <w:keepNext/>
        <w:rPr>
          <w:color w:val="0070C0"/>
        </w:rPr>
      </w:pPr>
      <w:r w:rsidRPr="00013E33">
        <w:rPr>
          <w:color w:val="0070C0"/>
        </w:rPr>
        <w:t xml:space="preserve">          </w:t>
      </w:r>
      <w:proofErr w:type="spellStart"/>
      <w:r w:rsidRPr="00013E33">
        <w:rPr>
          <w:color w:val="0070C0"/>
        </w:rPr>
        <w:t>head_diameter</w:t>
      </w:r>
      <w:proofErr w:type="spellEnd"/>
      <w:r w:rsidRPr="00013E33">
        <w:rPr>
          <w:color w:val="0070C0"/>
        </w:rPr>
        <w:t>=</w:t>
      </w:r>
      <w:r w:rsidR="00194316">
        <w:rPr>
          <w:color w:val="0070C0"/>
        </w:rPr>
        <w:t>"</w:t>
      </w:r>
      <w:r w:rsidRPr="00013E33">
        <w:rPr>
          <w:color w:val="0070C0"/>
        </w:rPr>
        <w:t>16</w:t>
      </w:r>
      <w:r w:rsidR="00194316">
        <w:rPr>
          <w:color w:val="0070C0"/>
        </w:rPr>
        <w:t>"</w:t>
      </w:r>
      <w:r w:rsidRPr="00013E33">
        <w:rPr>
          <w:color w:val="0070C0"/>
        </w:rPr>
        <w:t xml:space="preserve"> </w:t>
      </w:r>
      <w:proofErr w:type="spellStart"/>
      <w:r w:rsidRPr="00013E33">
        <w:rPr>
          <w:color w:val="0070C0"/>
        </w:rPr>
        <w:t>head_height</w:t>
      </w:r>
      <w:proofErr w:type="spellEnd"/>
      <w:r w:rsidRPr="00013E33">
        <w:rPr>
          <w:color w:val="0070C0"/>
        </w:rPr>
        <w:t>=</w:t>
      </w:r>
      <w:r w:rsidR="00194316">
        <w:rPr>
          <w:color w:val="0070C0"/>
        </w:rPr>
        <w:t>"</w:t>
      </w:r>
      <w:r w:rsidRPr="00013E33">
        <w:rPr>
          <w:color w:val="0070C0"/>
        </w:rPr>
        <w:t>5</w:t>
      </w:r>
      <w:r w:rsidR="00194316">
        <w:rPr>
          <w:color w:val="0070C0"/>
        </w:rPr>
        <w:t>"</w:t>
      </w:r>
      <w:r w:rsidRPr="00013E33">
        <w:rPr>
          <w:color w:val="0070C0"/>
        </w:rPr>
        <w:t xml:space="preserve"> </w:t>
      </w:r>
      <w:proofErr w:type="spellStart"/>
      <w:r w:rsidRPr="00013E33">
        <w:rPr>
          <w:color w:val="0070C0"/>
        </w:rPr>
        <w:t>sink_size</w:t>
      </w:r>
      <w:proofErr w:type="spellEnd"/>
      <w:r w:rsidRPr="00013E33">
        <w:rPr>
          <w:color w:val="0070C0"/>
        </w:rPr>
        <w:t>=</w:t>
      </w:r>
      <w:r w:rsidR="00194316">
        <w:rPr>
          <w:color w:val="0070C0"/>
        </w:rPr>
        <w:t>"</w:t>
      </w:r>
      <w:r w:rsidRPr="00013E33">
        <w:rPr>
          <w:color w:val="0070C0"/>
        </w:rPr>
        <w:t>1</w:t>
      </w:r>
      <w:r w:rsidR="00194316">
        <w:rPr>
          <w:color w:val="0070C0"/>
        </w:rPr>
        <w:t>"</w:t>
      </w:r>
      <w:r w:rsidRPr="00013E33">
        <w:rPr>
          <w:color w:val="0070C0"/>
        </w:rPr>
        <w:t xml:space="preserve"> </w:t>
      </w:r>
      <w:proofErr w:type="spellStart"/>
      <w:r w:rsidRPr="00013E33">
        <w:rPr>
          <w:color w:val="0070C0"/>
        </w:rPr>
        <w:t>thread_length</w:t>
      </w:r>
      <w:proofErr w:type="spellEnd"/>
      <w:r w:rsidRPr="00013E33">
        <w:rPr>
          <w:color w:val="0070C0"/>
        </w:rPr>
        <w:t>=</w:t>
      </w:r>
      <w:r w:rsidR="00194316">
        <w:rPr>
          <w:color w:val="0070C0"/>
        </w:rPr>
        <w:t>"</w:t>
      </w:r>
      <w:r w:rsidRPr="00013E33">
        <w:rPr>
          <w:color w:val="0070C0"/>
        </w:rPr>
        <w:t>35</w:t>
      </w:r>
      <w:r w:rsidR="00194316">
        <w:rPr>
          <w:color w:val="0070C0"/>
        </w:rPr>
        <w:t>"</w:t>
      </w:r>
      <w:r w:rsidRPr="00013E33">
        <w:rPr>
          <w:color w:val="0070C0"/>
        </w:rPr>
        <w:t xml:space="preserve"> &gt;</w:t>
      </w:r>
    </w:p>
    <w:p w14:paraId="4F896067" w14:textId="77777777" w:rsidR="00097A61" w:rsidRPr="0033379A" w:rsidRDefault="00097A61" w:rsidP="00097A61">
      <w:pPr>
        <w:pStyle w:val="XMLCode"/>
        <w:keepNext/>
        <w:rPr>
          <w:color w:val="0070C0"/>
          <w:lang w:val="fr-FR"/>
        </w:rPr>
      </w:pPr>
      <w:r w:rsidRPr="00013E33">
        <w:rPr>
          <w:color w:val="0070C0"/>
        </w:rPr>
        <w:t xml:space="preserve">          </w:t>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64441F37" w14:textId="77777777" w:rsidR="00097A61" w:rsidRPr="00013E33" w:rsidRDefault="00EE60B9" w:rsidP="00097A61">
      <w:pPr>
        <w:pStyle w:val="XMLCode"/>
        <w:keepNext/>
        <w:rPr>
          <w:color w:val="0070C0"/>
        </w:rPr>
      </w:pPr>
      <w:r w:rsidRPr="0033379A">
        <w:rPr>
          <w:color w:val="0070C0"/>
          <w:lang w:val="fr-FR"/>
        </w:rPr>
        <w:t xml:space="preserve">          </w:t>
      </w:r>
      <w:r>
        <w:rPr>
          <w:color w:val="0070C0"/>
        </w:rPr>
        <w:t>&lt;screw base=</w:t>
      </w:r>
      <w:r w:rsidR="00194316">
        <w:rPr>
          <w:color w:val="0070C0"/>
        </w:rPr>
        <w:t>"</w:t>
      </w:r>
      <w:r>
        <w:rPr>
          <w:color w:val="0070C0"/>
        </w:rPr>
        <w:t>1</w:t>
      </w:r>
      <w:r w:rsidR="00194316">
        <w:rPr>
          <w:color w:val="0070C0"/>
        </w:rPr>
        <w:t>"</w:t>
      </w:r>
      <w:r w:rsidR="00097A61" w:rsidRPr="00013E33">
        <w:rPr>
          <w:color w:val="0070C0"/>
        </w:rPr>
        <w:t>&gt;</w:t>
      </w:r>
    </w:p>
    <w:p w14:paraId="246E6BFB" w14:textId="77777777" w:rsidR="00097A61" w:rsidRPr="00013E33" w:rsidRDefault="00097A61" w:rsidP="00097A61">
      <w:pPr>
        <w:pStyle w:val="XMLCode"/>
        <w:keepNext/>
        <w:rPr>
          <w:color w:val="0070C0"/>
        </w:rPr>
      </w:pPr>
      <w:r w:rsidRPr="00013E33">
        <w:rPr>
          <w:color w:val="0070C0"/>
        </w:rPr>
        <w:tab/>
        <w:t xml:space="preserve">          &lt;</w:t>
      </w:r>
      <w:proofErr w:type="spellStart"/>
      <w:r w:rsidRPr="00013E33">
        <w:rPr>
          <w:color w:val="0070C0"/>
        </w:rPr>
        <w:t>flow_drilled</w:t>
      </w:r>
      <w:proofErr w:type="spellEnd"/>
      <w:r w:rsidRPr="00013E33">
        <w:rPr>
          <w:color w:val="0070C0"/>
        </w:rPr>
        <w:t xml:space="preserve"> </w:t>
      </w:r>
      <w:proofErr w:type="spellStart"/>
      <w:r w:rsidRPr="00013E33">
        <w:rPr>
          <w:color w:val="0070C0"/>
        </w:rPr>
        <w:t>pre_machined_hole_diameter</w:t>
      </w:r>
      <w:proofErr w:type="spellEnd"/>
      <w:r w:rsidRPr="00013E33">
        <w:rPr>
          <w:color w:val="0070C0"/>
        </w:rPr>
        <w:t>=</w:t>
      </w:r>
      <w:r w:rsidR="00194316">
        <w:rPr>
          <w:color w:val="0070C0"/>
        </w:rPr>
        <w:t>"</w:t>
      </w:r>
      <w:r w:rsidRPr="00013E33">
        <w:rPr>
          <w:color w:val="0070C0"/>
        </w:rPr>
        <w:t>18.0</w:t>
      </w:r>
      <w:r w:rsidR="00194316">
        <w:rPr>
          <w:color w:val="0070C0"/>
        </w:rPr>
        <w:t>"</w:t>
      </w:r>
    </w:p>
    <w:p w14:paraId="3B313E59" w14:textId="77777777" w:rsidR="007F2FB1" w:rsidRPr="00013E33" w:rsidRDefault="00097A61" w:rsidP="00097A61">
      <w:pPr>
        <w:pStyle w:val="XMLCode"/>
        <w:keepNext/>
        <w:rPr>
          <w:color w:val="0070C0"/>
        </w:rPr>
      </w:pPr>
      <w:r w:rsidRPr="00013E33">
        <w:rPr>
          <w:color w:val="0070C0"/>
        </w:rPr>
        <w:tab/>
        <w:t xml:space="preserve">           </w:t>
      </w:r>
      <w:proofErr w:type="spellStart"/>
      <w:r w:rsidRPr="00013E33">
        <w:rPr>
          <w:color w:val="0070C0"/>
        </w:rPr>
        <w:t>pre_machined_hole_index</w:t>
      </w:r>
      <w:proofErr w:type="spellEnd"/>
      <w:r w:rsidRPr="00013E33">
        <w:rPr>
          <w:color w:val="0070C0"/>
        </w:rPr>
        <w:t>=</w:t>
      </w:r>
      <w:r w:rsidR="00194316">
        <w:rPr>
          <w:color w:val="0070C0"/>
        </w:rPr>
        <w:t>"</w:t>
      </w:r>
      <w:r w:rsidRPr="00013E33">
        <w:rPr>
          <w:color w:val="0070C0"/>
        </w:rPr>
        <w:t>1</w:t>
      </w:r>
      <w:r w:rsidR="00194316">
        <w:rPr>
          <w:color w:val="0070C0"/>
        </w:rPr>
        <w:t>"</w:t>
      </w:r>
      <w:r w:rsidR="0077474D" w:rsidRPr="00013E33">
        <w:rPr>
          <w:color w:val="0070C0"/>
        </w:rPr>
        <w:t xml:space="preserve"> </w:t>
      </w:r>
      <w:proofErr w:type="spellStart"/>
      <w:r w:rsidR="00A15BE4">
        <w:rPr>
          <w:color w:val="0070C0"/>
        </w:rPr>
        <w:t>pilot</w:t>
      </w:r>
      <w:r w:rsidR="0077474D" w:rsidRPr="00013E33">
        <w:rPr>
          <w:color w:val="0070C0"/>
        </w:rPr>
        <w:t>_hole_diameter</w:t>
      </w:r>
      <w:proofErr w:type="spellEnd"/>
      <w:r w:rsidR="0077474D" w:rsidRPr="00013E33">
        <w:rPr>
          <w:color w:val="0070C0"/>
        </w:rPr>
        <w:t>=</w:t>
      </w:r>
      <w:r w:rsidR="00194316">
        <w:rPr>
          <w:color w:val="0070C0"/>
        </w:rPr>
        <w:t>"</w:t>
      </w:r>
      <w:r w:rsidR="0077474D" w:rsidRPr="00013E33">
        <w:rPr>
          <w:color w:val="0070C0"/>
        </w:rPr>
        <w:t>12.0</w:t>
      </w:r>
      <w:r w:rsidR="00194316">
        <w:rPr>
          <w:color w:val="0070C0"/>
        </w:rPr>
        <w:t>"</w:t>
      </w:r>
      <w:r w:rsidRPr="00013E33">
        <w:rPr>
          <w:color w:val="0070C0"/>
        </w:rPr>
        <w:t xml:space="preserve"> </w:t>
      </w:r>
      <w:r w:rsidR="00EE60B9">
        <w:rPr>
          <w:color w:val="0070C0"/>
        </w:rPr>
        <w:t>/</w:t>
      </w:r>
      <w:r w:rsidR="007F2FB1" w:rsidRPr="00013E33">
        <w:rPr>
          <w:color w:val="0070C0"/>
        </w:rPr>
        <w:t>&gt;</w:t>
      </w:r>
    </w:p>
    <w:p w14:paraId="6B319EB7" w14:textId="77777777" w:rsidR="00097A61" w:rsidRPr="00013E33" w:rsidRDefault="007F2FB1" w:rsidP="00097A61">
      <w:pPr>
        <w:pStyle w:val="XMLCode"/>
        <w:keepNext/>
        <w:rPr>
          <w:color w:val="0070C0"/>
        </w:rPr>
      </w:pPr>
      <w:r w:rsidRPr="00013E33">
        <w:rPr>
          <w:color w:val="0070C0"/>
        </w:rPr>
        <w:tab/>
        <w:t xml:space="preserve">      &lt;/screw</w:t>
      </w:r>
      <w:r w:rsidR="00097A61" w:rsidRPr="00013E33">
        <w:rPr>
          <w:color w:val="0070C0"/>
        </w:rPr>
        <w:t>&gt;</w:t>
      </w:r>
    </w:p>
    <w:p w14:paraId="69A2D022" w14:textId="77777777" w:rsidR="00097A61" w:rsidRPr="00097A61" w:rsidRDefault="00097A61" w:rsidP="00097A61">
      <w:pPr>
        <w:pStyle w:val="XMLCode"/>
        <w:keepNext/>
        <w:rPr>
          <w:color w:val="0070C0"/>
        </w:rPr>
      </w:pPr>
      <w:r w:rsidRPr="00097A61">
        <w:rPr>
          <w:color w:val="0070C0"/>
        </w:rPr>
        <w:t xml:space="preserve">    &lt;/</w:t>
      </w:r>
      <w:proofErr w:type="spellStart"/>
      <w:r w:rsidRPr="00097A61">
        <w:rPr>
          <w:color w:val="0070C0"/>
        </w:rPr>
        <w:t>threaded_connection</w:t>
      </w:r>
      <w:proofErr w:type="spellEnd"/>
      <w:r w:rsidRPr="00097A61">
        <w:rPr>
          <w:color w:val="0070C0"/>
        </w:rPr>
        <w:t>&gt;</w:t>
      </w:r>
    </w:p>
    <w:p w14:paraId="261799B8" w14:textId="77777777" w:rsidR="00097A61" w:rsidRDefault="00097A61" w:rsidP="00097A61">
      <w:pPr>
        <w:pStyle w:val="XMLCode"/>
        <w:keepNext/>
      </w:pPr>
      <w:r>
        <w:t xml:space="preserve">    </w:t>
      </w:r>
      <w:r w:rsidRPr="00226A3F">
        <w:t>&lt;loc&gt; 1500.3809 838.75885 730.6529 &lt;/loc&gt;</w:t>
      </w:r>
    </w:p>
    <w:p w14:paraId="7270FADD" w14:textId="77777777" w:rsidR="00097A61" w:rsidRDefault="00097A61" w:rsidP="00097A61">
      <w:pPr>
        <w:pStyle w:val="XMLCode"/>
        <w:keepNext/>
      </w:pPr>
      <w:r>
        <w:t xml:space="preserve">    &lt;appdata&gt;</w:t>
      </w:r>
    </w:p>
    <w:p w14:paraId="7354D403" w14:textId="77777777" w:rsidR="00097A61" w:rsidRPr="00226A3F" w:rsidRDefault="00097A61" w:rsidP="00097A61">
      <w:pPr>
        <w:pStyle w:val="XMLCode"/>
        <w:keepNext/>
      </w:pPr>
      <w:r>
        <w:tab/>
        <w:t xml:space="preserve">      ...</w:t>
      </w:r>
    </w:p>
    <w:p w14:paraId="18566E4E" w14:textId="77777777" w:rsidR="00097A61" w:rsidRDefault="00097A61" w:rsidP="00097A61">
      <w:pPr>
        <w:pStyle w:val="XMLCode"/>
        <w:keepNext/>
      </w:pPr>
      <w:r>
        <w:t xml:space="preserve">    &lt;/appdata&gt;</w:t>
      </w:r>
    </w:p>
    <w:p w14:paraId="46D25983" w14:textId="77777777" w:rsidR="00097A61" w:rsidRDefault="00097A61" w:rsidP="00097A61">
      <w:pPr>
        <w:pStyle w:val="XMLCode"/>
        <w:keepNext/>
      </w:pPr>
      <w:r>
        <w:t>&lt;/connection_0d&gt;</w:t>
      </w:r>
    </w:p>
    <w:p w14:paraId="0EC0D2C1" w14:textId="77777777" w:rsidR="00097A61" w:rsidRDefault="00097A61" w:rsidP="00097A61">
      <w:pPr>
        <w:pStyle w:val="XMLCode"/>
        <w:keepNext/>
      </w:pPr>
    </w:p>
    <w:p w14:paraId="1661F9A0" w14:textId="77777777" w:rsidR="005A568B" w:rsidRPr="005A568B" w:rsidRDefault="005A568B" w:rsidP="005A568B">
      <w:pPr>
        <w:pStyle w:val="Listenabsatz"/>
        <w:keepNext/>
        <w:numPr>
          <w:ilvl w:val="3"/>
          <w:numId w:val="1"/>
        </w:numPr>
        <w:spacing w:before="240" w:after="60"/>
        <w:outlineLvl w:val="3"/>
        <w:rPr>
          <w:ins w:id="1726" w:author="nick" w:date="2019-12-20T18:08:00Z"/>
          <w:rFonts w:eastAsia="Times New Roman"/>
          <w:b/>
          <w:bCs/>
          <w:vanish/>
          <w:sz w:val="26"/>
          <w:szCs w:val="28"/>
          <w:lang w:val="en-US"/>
        </w:rPr>
      </w:pPr>
      <w:bookmarkStart w:id="1727" w:name="_Toc413359598"/>
      <w:bookmarkStart w:id="1728" w:name="_Toc3556992"/>
      <w:bookmarkStart w:id="1729" w:name="_Toc27753604"/>
    </w:p>
    <w:p w14:paraId="47B23BDA" w14:textId="77777777" w:rsidR="002E60CB" w:rsidRPr="00226A3F" w:rsidRDefault="00D15F1A" w:rsidP="00EB74AE">
      <w:pPr>
        <w:pStyle w:val="berschrift2"/>
        <w:keepNext w:val="0"/>
        <w:tabs>
          <w:tab w:val="clear" w:pos="576"/>
          <w:tab w:val="clear" w:pos="1134"/>
        </w:tabs>
        <w:ind w:left="0" w:firstLine="0"/>
      </w:pPr>
      <w:commentRangeStart w:id="1730"/>
      <w:commentRangeEnd w:id="1730"/>
      <w:del w:id="1731" w:author="nick" w:date="2020-02-19T17:55:00Z">
        <w:r w:rsidDel="00995F54">
          <w:rPr>
            <w:rStyle w:val="Kommentarzeichen"/>
            <w:lang w:eastAsia="x-none"/>
          </w:rPr>
          <w:commentReference w:id="1730"/>
        </w:r>
        <w:commentRangeStart w:id="1732"/>
        <w:commentRangeStart w:id="1733"/>
        <w:commentRangeEnd w:id="1732"/>
        <w:r w:rsidDel="00995F54">
          <w:rPr>
            <w:rStyle w:val="Kommentarzeichen"/>
            <w:lang w:eastAsia="x-none"/>
          </w:rPr>
          <w:commentReference w:id="1732"/>
        </w:r>
        <w:commentRangeEnd w:id="1733"/>
        <w:r w:rsidDel="00995F54">
          <w:rPr>
            <w:rStyle w:val="Kommentarzeichen"/>
            <w:lang w:eastAsia="x-none"/>
          </w:rPr>
          <w:commentReference w:id="1733"/>
        </w:r>
        <w:commentRangeStart w:id="1734"/>
        <w:commentRangeEnd w:id="1734"/>
        <w:r w:rsidR="001B7C96" w:rsidDel="00995F54">
          <w:rPr>
            <w:rStyle w:val="Kommentarzeichen"/>
            <w:lang w:eastAsia="x-none"/>
          </w:rPr>
          <w:commentReference w:id="1734"/>
        </w:r>
        <w:commentRangeStart w:id="1735"/>
        <w:commentRangeEnd w:id="1735"/>
        <w:r w:rsidR="001B7C96" w:rsidDel="00995F54">
          <w:rPr>
            <w:rStyle w:val="Kommentarzeichen"/>
            <w:lang w:eastAsia="x-none"/>
          </w:rPr>
          <w:commentReference w:id="1735"/>
        </w:r>
      </w:del>
      <w:r w:rsidR="002E60CB" w:rsidRPr="000F30B3">
        <w:t>Gum Drops</w:t>
      </w:r>
      <w:bookmarkEnd w:id="1727"/>
      <w:bookmarkEnd w:id="1728"/>
      <w:bookmarkEnd w:id="1729"/>
      <w:r w:rsidR="002E60CB" w:rsidRPr="00226A3F">
        <w:t xml:space="preserve"> </w:t>
      </w:r>
    </w:p>
    <w:p w14:paraId="1BAEF409" w14:textId="77777777" w:rsidR="002E60CB" w:rsidRPr="00226A3F" w:rsidRDefault="002E60CB" w:rsidP="00B30F26">
      <w:pPr>
        <w:jc w:val="both"/>
        <w:rPr>
          <w:noProof/>
        </w:rPr>
      </w:pPr>
      <w:r w:rsidRPr="00226A3F">
        <w:t xml:space="preserve">A gum drop, or adhesive point, is denoted by an element </w:t>
      </w:r>
      <w:r w:rsidR="00B30F26">
        <w:t>&lt;</w:t>
      </w:r>
      <w:r w:rsidRPr="00226A3F">
        <w:rPr>
          <w:rFonts w:ascii="Courier New" w:hAnsi="Courier New" w:cs="Courier New"/>
          <w:b/>
          <w:bCs/>
          <w:i/>
          <w:sz w:val="18"/>
          <w:szCs w:val="18"/>
        </w:rPr>
        <w:t>gumdrop</w:t>
      </w:r>
      <w:r w:rsidR="006915F6">
        <w:rPr>
          <w:rFonts w:ascii="Courier New" w:hAnsi="Courier New" w:cs="Courier New"/>
          <w:b/>
          <w:bCs/>
          <w:i/>
          <w:sz w:val="18"/>
          <w:szCs w:val="18"/>
        </w:rPr>
        <w:t>/</w:t>
      </w:r>
      <w:r w:rsidR="00B30F26">
        <w:rPr>
          <w:rFonts w:ascii="Courier New" w:hAnsi="Courier New" w:cs="Courier New"/>
          <w:b/>
          <w:bCs/>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2E60CB" w:rsidRPr="00226A3F" w14:paraId="20A87D57" w14:textId="77777777" w:rsidTr="000A05DE">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1D4CEF2" w14:textId="77777777" w:rsidR="002E60CB" w:rsidRPr="00226A3F" w:rsidRDefault="002E60CB" w:rsidP="0088515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13CCF0"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EAA07C7" w14:textId="77777777" w:rsidR="002E60CB" w:rsidRPr="00226A3F" w:rsidRDefault="000E60DF" w:rsidP="0088515B">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BF9290B" w14:textId="77777777" w:rsidR="002E60CB" w:rsidRPr="00226A3F" w:rsidRDefault="002E60CB" w:rsidP="0088515B">
            <w:pPr>
              <w:keepNext/>
              <w:rPr>
                <w:b/>
                <w:i/>
              </w:rPr>
            </w:pPr>
            <w:r w:rsidRPr="00226A3F">
              <w:rPr>
                <w:b/>
                <w:i/>
              </w:rPr>
              <w:t>Constraint</w:t>
            </w:r>
          </w:p>
        </w:tc>
      </w:tr>
      <w:tr w:rsidR="00916F11" w:rsidRPr="00226A3F" w14:paraId="0730700D" w14:textId="77777777" w:rsidTr="000A05DE">
        <w:trPr>
          <w:jc w:val="center"/>
        </w:trPr>
        <w:tc>
          <w:tcPr>
            <w:tcW w:w="2111" w:type="dxa"/>
            <w:shd w:val="clear" w:color="auto" w:fill="auto"/>
            <w:vAlign w:val="bottom"/>
          </w:tcPr>
          <w:p w14:paraId="7ADD2D45" w14:textId="77777777" w:rsidR="00916F11" w:rsidRPr="00226A3F" w:rsidRDefault="00916F11" w:rsidP="0088515B">
            <w:pPr>
              <w:rPr>
                <w:sz w:val="20"/>
                <w:szCs w:val="20"/>
              </w:rPr>
            </w:pPr>
            <w:r w:rsidRPr="00226A3F">
              <w:rPr>
                <w:sz w:val="20"/>
                <w:szCs w:val="20"/>
              </w:rPr>
              <w:t>gumdrop</w:t>
            </w:r>
          </w:p>
        </w:tc>
        <w:tc>
          <w:tcPr>
            <w:tcW w:w="1559" w:type="dxa"/>
            <w:shd w:val="clear" w:color="auto" w:fill="auto"/>
            <w:vAlign w:val="bottom"/>
          </w:tcPr>
          <w:p w14:paraId="121EB8E3" w14:textId="77777777" w:rsidR="00916F11" w:rsidRPr="00226A3F" w:rsidRDefault="00916F11" w:rsidP="0088515B">
            <w:pPr>
              <w:rPr>
                <w:sz w:val="20"/>
                <w:szCs w:val="20"/>
              </w:rPr>
            </w:pPr>
            <w:r w:rsidRPr="00226A3F">
              <w:rPr>
                <w:sz w:val="20"/>
                <w:szCs w:val="20"/>
              </w:rPr>
              <w:t>1</w:t>
            </w:r>
          </w:p>
        </w:tc>
        <w:tc>
          <w:tcPr>
            <w:tcW w:w="1276" w:type="dxa"/>
            <w:shd w:val="clear" w:color="auto" w:fill="auto"/>
            <w:vAlign w:val="bottom"/>
          </w:tcPr>
          <w:p w14:paraId="3FA7AA04" w14:textId="77777777" w:rsidR="00916F11" w:rsidRPr="00226A3F" w:rsidRDefault="00916F11" w:rsidP="0088515B">
            <w:pPr>
              <w:rPr>
                <w:sz w:val="20"/>
                <w:szCs w:val="20"/>
              </w:rPr>
            </w:pPr>
            <w:r w:rsidRPr="00226A3F">
              <w:rPr>
                <w:sz w:val="20"/>
                <w:szCs w:val="20"/>
              </w:rPr>
              <w:t>Optional</w:t>
            </w:r>
          </w:p>
        </w:tc>
        <w:tc>
          <w:tcPr>
            <w:tcW w:w="3526" w:type="dxa"/>
            <w:shd w:val="clear" w:color="auto" w:fill="auto"/>
            <w:vAlign w:val="bottom"/>
          </w:tcPr>
          <w:p w14:paraId="1E323538" w14:textId="77777777" w:rsidR="00916F11" w:rsidRPr="00226A3F" w:rsidRDefault="00916F11" w:rsidP="0088515B">
            <w:pPr>
              <w:rPr>
                <w:sz w:val="20"/>
                <w:szCs w:val="20"/>
              </w:rPr>
            </w:pPr>
            <w:r w:rsidRPr="00226A3F">
              <w:rPr>
                <w:sz w:val="20"/>
                <w:szCs w:val="20"/>
              </w:rPr>
              <w:t>-</w:t>
            </w:r>
          </w:p>
        </w:tc>
      </w:tr>
      <w:tr w:rsidR="00916F11" w:rsidRPr="00226A3F" w14:paraId="62E96C6A"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84759DE" w14:textId="77777777" w:rsidR="00916F11" w:rsidRPr="00226A3F" w:rsidRDefault="00916F11" w:rsidP="0088515B">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4F8DDD" w14:textId="77777777" w:rsidR="00916F11" w:rsidRPr="00226A3F" w:rsidRDefault="00916F11" w:rsidP="0088515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B02268F" w14:textId="77777777" w:rsidR="00916F11" w:rsidRPr="00226A3F" w:rsidRDefault="00916F11" w:rsidP="0088515B">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2C8E1C89" w14:textId="77777777" w:rsidR="00916F11" w:rsidRPr="00226A3F" w:rsidRDefault="00916F11" w:rsidP="0088515B">
            <w:pPr>
              <w:rPr>
                <w:sz w:val="20"/>
                <w:szCs w:val="20"/>
              </w:rPr>
            </w:pPr>
            <w:r w:rsidRPr="00226A3F">
              <w:rPr>
                <w:sz w:val="20"/>
                <w:szCs w:val="20"/>
              </w:rPr>
              <w:t>-</w:t>
            </w:r>
          </w:p>
        </w:tc>
      </w:tr>
      <w:tr w:rsidR="00916F11" w:rsidRPr="00226A3F" w14:paraId="06A4D6E1"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FF104A3" w14:textId="77777777" w:rsidR="00916F11" w:rsidRPr="00226A3F" w:rsidRDefault="00916F11" w:rsidP="0088515B">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C4BAACB" w14:textId="77777777" w:rsidR="00916F11" w:rsidRPr="00226A3F" w:rsidRDefault="00916F11" w:rsidP="0088515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0DE415D3" w14:textId="77777777" w:rsidR="00916F11" w:rsidRPr="00226A3F" w:rsidRDefault="00916F11" w:rsidP="0088515B">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225FE99" w14:textId="77777777" w:rsidR="00916F11" w:rsidRPr="00226A3F" w:rsidRDefault="00916F11" w:rsidP="0088515B">
            <w:pPr>
              <w:rPr>
                <w:sz w:val="20"/>
                <w:szCs w:val="20"/>
              </w:rPr>
            </w:pPr>
            <w:r w:rsidRPr="00226A3F">
              <w:rPr>
                <w:sz w:val="20"/>
                <w:szCs w:val="20"/>
              </w:rPr>
              <w:t>-</w:t>
            </w:r>
          </w:p>
        </w:tc>
      </w:tr>
      <w:tr w:rsidR="008239EA" w:rsidRPr="00226A3F" w14:paraId="39EE5E45"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CD4180E" w14:textId="77777777" w:rsidR="008239EA" w:rsidRPr="00226A3F" w:rsidRDefault="008239EA" w:rsidP="0088515B">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FABC942" w14:textId="77777777" w:rsidR="008239EA" w:rsidDel="009050D3" w:rsidRDefault="008239EA" w:rsidP="0088515B">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2C54E788" w14:textId="77777777" w:rsidR="008239EA" w:rsidRPr="00226A3F" w:rsidRDefault="008239EA" w:rsidP="0088515B">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50431E4D" w14:textId="77777777" w:rsidR="008239EA" w:rsidRPr="00226A3F" w:rsidRDefault="008239EA" w:rsidP="0088515B">
            <w:pPr>
              <w:rPr>
                <w:sz w:val="20"/>
                <w:szCs w:val="20"/>
              </w:rPr>
            </w:pPr>
            <w:r>
              <w:rPr>
                <w:sz w:val="20"/>
                <w:szCs w:val="20"/>
              </w:rPr>
              <w:t>-</w:t>
            </w:r>
          </w:p>
        </w:tc>
      </w:tr>
      <w:tr w:rsidR="00916F11" w:rsidRPr="00226A3F" w14:paraId="2D9B43E6" w14:textId="77777777" w:rsidTr="000A05DE">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08A33EEF" w14:textId="77777777" w:rsidR="00916F11" w:rsidRPr="00226A3F" w:rsidRDefault="00916F11" w:rsidP="005C0D8A">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9B1FD56" w14:textId="77777777" w:rsidR="00916F11" w:rsidRPr="00226A3F" w:rsidRDefault="00916F11" w:rsidP="005C0D8A">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3C50B405" w14:textId="77777777" w:rsidR="00916F11" w:rsidRPr="00226A3F" w:rsidRDefault="00916F11" w:rsidP="005C0D8A">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7F16ED51" w14:textId="105E7D7E" w:rsidR="00916F11" w:rsidRPr="00226A3F" w:rsidRDefault="00916F11" w:rsidP="001003F7">
            <w:pPr>
              <w:keepNext/>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004854">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ins w:id="1736" w:author="Dr. Carsten Franke" w:date="2020-03-09T14:38:00Z">
              <w:r w:rsidR="00004854" w:rsidRPr="00004854">
                <w:rPr>
                  <w:sz w:val="20"/>
                  <w:szCs w:val="20"/>
                </w:rPr>
                <w:t xml:space="preserve">Custom Attributes </w:t>
              </w:r>
              <w:r w:rsidR="00004854" w:rsidRPr="007331A4">
                <w:t>list</w:t>
              </w:r>
            </w:ins>
            <w:del w:id="1737" w:author="Dr. Carsten Franke" w:date="2020-03-09T14:38:00Z">
              <w:r w:rsidR="007E2D34" w:rsidRPr="007E2D34" w:rsidDel="00004854">
                <w:rPr>
                  <w:sz w:val="20"/>
                  <w:szCs w:val="20"/>
                </w:rPr>
                <w:delText xml:space="preserve">Custom Attributes </w:delText>
              </w:r>
              <w:r w:rsidR="007E2D34" w:rsidRPr="007331A4" w:rsidDel="00004854">
                <w:delText>list</w:delText>
              </w:r>
            </w:del>
            <w:r w:rsidRPr="003D0E42">
              <w:rPr>
                <w:rFonts w:cs="Calibri"/>
                <w:sz w:val="20"/>
                <w:szCs w:val="20"/>
                <w:lang w:eastAsia="en-GB"/>
              </w:rPr>
              <w:fldChar w:fldCharType="end"/>
            </w:r>
          </w:p>
        </w:tc>
      </w:tr>
    </w:tbl>
    <w:p w14:paraId="3888919E" w14:textId="4CC2E269" w:rsidR="00D43112" w:rsidRPr="00226A3F" w:rsidRDefault="001003F7" w:rsidP="001003F7">
      <w:pPr>
        <w:pStyle w:val="Beschriftung"/>
        <w:spacing w:before="120" w:after="60"/>
      </w:pPr>
      <w:bookmarkStart w:id="1738" w:name="_Toc3566468"/>
      <w:bookmarkStart w:id="1739" w:name="_Toc27753834"/>
      <w:r>
        <w:t xml:space="preserve">Table </w:t>
      </w:r>
      <w:ins w:id="1740" w:author="Dr. Carsten Franke" w:date="2020-03-09T16:02:00Z">
        <w:r w:rsidR="001D2A94">
          <w:fldChar w:fldCharType="begin"/>
        </w:r>
        <w:r w:rsidR="001D2A94">
          <w:instrText xml:space="preserve"> SEQ Table \* ARABIC </w:instrText>
        </w:r>
      </w:ins>
      <w:r w:rsidR="001D2A94">
        <w:fldChar w:fldCharType="separate"/>
      </w:r>
      <w:ins w:id="1741" w:author="Dr. Carsten Franke" w:date="2020-03-09T16:02:00Z">
        <w:r w:rsidR="001D2A94">
          <w:rPr>
            <w:noProof/>
          </w:rPr>
          <w:t>60</w:t>
        </w:r>
        <w:r w:rsidR="001D2A94">
          <w:fldChar w:fldCharType="end"/>
        </w:r>
      </w:ins>
      <w:del w:id="1742" w:author="Dr. Carsten Franke" w:date="2020-03-09T16:02:00Z">
        <w:r w:rsidDel="001D2A94">
          <w:fldChar w:fldCharType="begin"/>
        </w:r>
        <w:r w:rsidDel="001D2A94">
          <w:delInstrText xml:space="preserve"> SEQ Table \* ARABIC </w:delInstrText>
        </w:r>
        <w:r w:rsidDel="001D2A94">
          <w:fldChar w:fldCharType="separate"/>
        </w:r>
      </w:del>
      <w:del w:id="1743" w:author="Dr. Carsten Franke" w:date="2020-03-09T14:38:00Z">
        <w:r w:rsidR="007E2D34" w:rsidDel="00004854">
          <w:rPr>
            <w:noProof/>
          </w:rPr>
          <w:delText>59</w:delText>
        </w:r>
      </w:del>
      <w:del w:id="1744" w:author="Dr. Carsten Franke" w:date="2020-03-09T16:02:00Z">
        <w:r w:rsidDel="001D2A94">
          <w:fldChar w:fldCharType="end"/>
        </w:r>
      </w:del>
      <w:r>
        <w:t xml:space="preserve">: </w:t>
      </w:r>
      <w:r w:rsidR="005C0D8A">
        <w:t xml:space="preserve">Nested elements of </w:t>
      </w:r>
      <w:r w:rsidR="0093733B" w:rsidRPr="006915F6">
        <w:rPr>
          <w:rStyle w:val="elementdeftypeChar"/>
          <w:b/>
        </w:rPr>
        <w:t>&lt;connection_0d&gt;</w:t>
      </w:r>
      <w:r w:rsidR="00EB74AE" w:rsidRPr="00EB74AE">
        <w:rPr>
          <w:rStyle w:val="elementdeftypeChar"/>
          <w:rFonts w:asciiTheme="minorHAnsi" w:hAnsiTheme="minorHAnsi" w:cstheme="minorHAnsi"/>
          <w:b/>
          <w:i w:val="0"/>
          <w:sz w:val="20"/>
        </w:rPr>
        <w:t xml:space="preserve"> for </w:t>
      </w:r>
      <w:r w:rsidR="00EB74AE" w:rsidRPr="00EB74AE">
        <w:rPr>
          <w:rStyle w:val="elementdeftypeChar"/>
        </w:rPr>
        <w:t>&lt;gumdrop/&gt;</w:t>
      </w:r>
      <w:bookmarkEnd w:id="1738"/>
      <w:bookmarkEnd w:id="1739"/>
    </w:p>
    <w:p w14:paraId="6A4723AD" w14:textId="77777777" w:rsidR="002E60CB" w:rsidRPr="00226A3F" w:rsidRDefault="002E60CB" w:rsidP="002E60CB">
      <w:pPr>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gumdrop/</w:t>
      </w:r>
      <w:r w:rsidRPr="00226A3F">
        <w:rPr>
          <w:rFonts w:ascii="Courier New" w:hAnsi="Courier New" w:cs="Courier New"/>
          <w:b/>
          <w:i/>
          <w:sz w:val="18"/>
          <w:szCs w:val="18"/>
        </w:rPr>
        <w:t>&gt;</w:t>
      </w:r>
      <w:r w:rsidRPr="00226A3F">
        <w:t xml:space="preserve"> with</w:t>
      </w:r>
      <w:r w:rsidRPr="00226A3F">
        <w:rPr>
          <w:rFonts w:cs="Courier New"/>
          <w:szCs w:val="22"/>
        </w:rPr>
        <w:t xml:space="preserve"> </w:t>
      </w:r>
      <w:r w:rsidR="005C0D8A">
        <w:rPr>
          <w:rFonts w:cs="Courier New"/>
          <w:szCs w:val="22"/>
        </w:rPr>
        <w:t>following attributes</w:t>
      </w:r>
      <w:r w:rsidRPr="00226A3F">
        <w:rPr>
          <w:rFonts w:ascii="Courier New" w:hAnsi="Courier New" w:cs="Courier New"/>
          <w:b/>
          <w:i/>
          <w:sz w:val="18"/>
          <w:szCs w:val="18"/>
        </w:rPr>
        <w:t>:</w:t>
      </w:r>
      <w:r w:rsidRPr="00226A3F">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2E60CB" w:rsidRPr="00226A3F" w14:paraId="65FFD011" w14:textId="77777777" w:rsidTr="00D43112">
        <w:trPr>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30966A"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072FEE"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C6ABFC"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FC092F4" w14:textId="77777777" w:rsidR="002E60CB" w:rsidRPr="00226A3F" w:rsidRDefault="000E60DF" w:rsidP="0088515B">
            <w:pPr>
              <w:keepNext/>
              <w:rPr>
                <w:b/>
                <w:i/>
              </w:rPr>
            </w:pPr>
            <w:r>
              <w:rPr>
                <w:b/>
                <w:i/>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D25B28" w14:textId="77777777" w:rsidR="002E60CB" w:rsidRPr="00226A3F" w:rsidRDefault="002E60CB" w:rsidP="0088515B">
            <w:pPr>
              <w:keepNext/>
              <w:rPr>
                <w:b/>
                <w:i/>
              </w:rPr>
            </w:pPr>
            <w:r w:rsidRPr="00226A3F">
              <w:rPr>
                <w:b/>
                <w:i/>
              </w:rPr>
              <w:t>Constraint</w:t>
            </w:r>
          </w:p>
        </w:tc>
      </w:tr>
      <w:tr w:rsidR="002E60CB" w:rsidRPr="00226A3F" w14:paraId="6FF3607C" w14:textId="77777777" w:rsidTr="00D43112">
        <w:trPr>
          <w:jc w:val="center"/>
        </w:trPr>
        <w:tc>
          <w:tcPr>
            <w:tcW w:w="1661" w:type="dxa"/>
            <w:shd w:val="clear" w:color="auto" w:fill="auto"/>
          </w:tcPr>
          <w:p w14:paraId="21DE0168" w14:textId="77777777" w:rsidR="002E60CB" w:rsidRPr="00226A3F" w:rsidRDefault="002E60CB" w:rsidP="0088515B">
            <w:pPr>
              <w:rPr>
                <w:sz w:val="20"/>
                <w:szCs w:val="20"/>
              </w:rPr>
            </w:pPr>
            <w:r w:rsidRPr="00226A3F">
              <w:rPr>
                <w:sz w:val="20"/>
                <w:szCs w:val="20"/>
              </w:rPr>
              <w:t>diameter</w:t>
            </w:r>
          </w:p>
        </w:tc>
        <w:tc>
          <w:tcPr>
            <w:tcW w:w="1559" w:type="dxa"/>
            <w:shd w:val="clear" w:color="auto" w:fill="auto"/>
          </w:tcPr>
          <w:p w14:paraId="5CE8B577" w14:textId="77777777" w:rsidR="002E60CB" w:rsidRPr="00226A3F" w:rsidRDefault="002E60CB" w:rsidP="0088515B">
            <w:pPr>
              <w:rPr>
                <w:sz w:val="20"/>
                <w:szCs w:val="20"/>
              </w:rPr>
            </w:pPr>
            <w:r w:rsidRPr="00226A3F">
              <w:rPr>
                <w:sz w:val="20"/>
                <w:szCs w:val="20"/>
              </w:rPr>
              <w:t>Floating point</w:t>
            </w:r>
          </w:p>
        </w:tc>
        <w:tc>
          <w:tcPr>
            <w:tcW w:w="1559" w:type="dxa"/>
          </w:tcPr>
          <w:p w14:paraId="66868965"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5251C87F" w14:textId="77777777" w:rsidR="002E60CB" w:rsidRPr="00226A3F" w:rsidRDefault="002E60CB" w:rsidP="0088515B">
            <w:pPr>
              <w:rPr>
                <w:sz w:val="20"/>
                <w:szCs w:val="20"/>
              </w:rPr>
            </w:pPr>
            <w:r w:rsidRPr="00226A3F">
              <w:rPr>
                <w:sz w:val="20"/>
                <w:szCs w:val="20"/>
              </w:rPr>
              <w:t>Optional</w:t>
            </w:r>
          </w:p>
        </w:tc>
        <w:tc>
          <w:tcPr>
            <w:tcW w:w="2980" w:type="dxa"/>
            <w:shd w:val="clear" w:color="auto" w:fill="auto"/>
          </w:tcPr>
          <w:p w14:paraId="2685A40D" w14:textId="77777777" w:rsidR="002E60CB" w:rsidRPr="00226A3F" w:rsidRDefault="002E60CB" w:rsidP="0088515B">
            <w:pPr>
              <w:rPr>
                <w:sz w:val="20"/>
                <w:szCs w:val="20"/>
              </w:rPr>
            </w:pPr>
            <w:r w:rsidRPr="00226A3F">
              <w:rPr>
                <w:sz w:val="20"/>
                <w:szCs w:val="20"/>
              </w:rPr>
              <w:t>-</w:t>
            </w:r>
          </w:p>
        </w:tc>
      </w:tr>
      <w:tr w:rsidR="002E60CB" w:rsidRPr="00226A3F" w14:paraId="4F6B6D65" w14:textId="77777777" w:rsidTr="00D43112">
        <w:trPr>
          <w:jc w:val="center"/>
        </w:trPr>
        <w:tc>
          <w:tcPr>
            <w:tcW w:w="1661" w:type="dxa"/>
            <w:shd w:val="clear" w:color="auto" w:fill="auto"/>
          </w:tcPr>
          <w:p w14:paraId="66C9661D" w14:textId="77777777" w:rsidR="002E60CB" w:rsidRPr="00226A3F" w:rsidRDefault="002E60CB" w:rsidP="0088515B">
            <w:pPr>
              <w:rPr>
                <w:sz w:val="20"/>
                <w:szCs w:val="20"/>
              </w:rPr>
            </w:pPr>
            <w:r w:rsidRPr="00226A3F">
              <w:rPr>
                <w:sz w:val="20"/>
                <w:szCs w:val="20"/>
              </w:rPr>
              <w:lastRenderedPageBreak/>
              <w:t>mass</w:t>
            </w:r>
          </w:p>
        </w:tc>
        <w:tc>
          <w:tcPr>
            <w:tcW w:w="1559" w:type="dxa"/>
            <w:shd w:val="clear" w:color="auto" w:fill="auto"/>
          </w:tcPr>
          <w:p w14:paraId="575F441F" w14:textId="77777777" w:rsidR="002E60CB" w:rsidRPr="00226A3F" w:rsidRDefault="002E60CB" w:rsidP="0088515B">
            <w:pPr>
              <w:rPr>
                <w:sz w:val="20"/>
                <w:szCs w:val="20"/>
              </w:rPr>
            </w:pPr>
            <w:r w:rsidRPr="00226A3F">
              <w:rPr>
                <w:sz w:val="20"/>
                <w:szCs w:val="20"/>
              </w:rPr>
              <w:t>Floating point</w:t>
            </w:r>
          </w:p>
        </w:tc>
        <w:tc>
          <w:tcPr>
            <w:tcW w:w="1559" w:type="dxa"/>
          </w:tcPr>
          <w:p w14:paraId="7CC52E14"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3385A6C8" w14:textId="77777777" w:rsidR="002E60CB" w:rsidRPr="00226A3F" w:rsidRDefault="002E60CB" w:rsidP="0088515B">
            <w:pPr>
              <w:rPr>
                <w:sz w:val="20"/>
                <w:szCs w:val="20"/>
              </w:rPr>
            </w:pPr>
            <w:r w:rsidRPr="00226A3F">
              <w:rPr>
                <w:sz w:val="20"/>
                <w:szCs w:val="20"/>
              </w:rPr>
              <w:t>Optional</w:t>
            </w:r>
          </w:p>
        </w:tc>
        <w:tc>
          <w:tcPr>
            <w:tcW w:w="2980" w:type="dxa"/>
            <w:shd w:val="clear" w:color="auto" w:fill="auto"/>
          </w:tcPr>
          <w:p w14:paraId="295C27B1" w14:textId="77777777" w:rsidR="002E60CB" w:rsidRPr="00226A3F" w:rsidRDefault="002E60CB" w:rsidP="0088515B">
            <w:pPr>
              <w:rPr>
                <w:sz w:val="20"/>
                <w:szCs w:val="20"/>
              </w:rPr>
            </w:pPr>
            <w:r w:rsidRPr="00226A3F">
              <w:rPr>
                <w:sz w:val="20"/>
                <w:szCs w:val="20"/>
              </w:rPr>
              <w:t>-</w:t>
            </w:r>
          </w:p>
        </w:tc>
      </w:tr>
      <w:tr w:rsidR="002E60CB" w:rsidRPr="00226A3F" w14:paraId="68E6E171" w14:textId="77777777" w:rsidTr="00D43112">
        <w:trPr>
          <w:jc w:val="center"/>
        </w:trPr>
        <w:tc>
          <w:tcPr>
            <w:tcW w:w="1661" w:type="dxa"/>
            <w:shd w:val="clear" w:color="auto" w:fill="auto"/>
          </w:tcPr>
          <w:p w14:paraId="67508917" w14:textId="77777777" w:rsidR="002E60CB" w:rsidRPr="00226A3F" w:rsidRDefault="002E60CB" w:rsidP="0088515B">
            <w:pPr>
              <w:rPr>
                <w:sz w:val="20"/>
                <w:szCs w:val="20"/>
              </w:rPr>
            </w:pPr>
            <w:r>
              <w:rPr>
                <w:sz w:val="20"/>
                <w:szCs w:val="20"/>
              </w:rPr>
              <w:t>material</w:t>
            </w:r>
          </w:p>
        </w:tc>
        <w:tc>
          <w:tcPr>
            <w:tcW w:w="1559" w:type="dxa"/>
            <w:shd w:val="clear" w:color="auto" w:fill="auto"/>
          </w:tcPr>
          <w:p w14:paraId="17A8298D" w14:textId="77777777" w:rsidR="002E60CB" w:rsidRPr="00226A3F" w:rsidRDefault="002E60CB" w:rsidP="0088515B">
            <w:pPr>
              <w:rPr>
                <w:sz w:val="20"/>
                <w:szCs w:val="20"/>
              </w:rPr>
            </w:pPr>
            <w:r>
              <w:rPr>
                <w:sz w:val="20"/>
                <w:szCs w:val="20"/>
              </w:rPr>
              <w:t>Alphanumeric</w:t>
            </w:r>
          </w:p>
        </w:tc>
        <w:tc>
          <w:tcPr>
            <w:tcW w:w="1559" w:type="dxa"/>
          </w:tcPr>
          <w:p w14:paraId="294EB2CF" w14:textId="77777777" w:rsidR="002E60CB" w:rsidRPr="00226A3F" w:rsidRDefault="00FC2263" w:rsidP="0088515B">
            <w:pPr>
              <w:rPr>
                <w:sz w:val="20"/>
                <w:szCs w:val="20"/>
              </w:rPr>
            </w:pPr>
            <w:r>
              <w:rPr>
                <w:sz w:val="20"/>
                <w:szCs w:val="20"/>
              </w:rPr>
              <w:t>Alphanumeric</w:t>
            </w:r>
          </w:p>
        </w:tc>
        <w:tc>
          <w:tcPr>
            <w:tcW w:w="1276" w:type="dxa"/>
            <w:shd w:val="clear" w:color="auto" w:fill="auto"/>
          </w:tcPr>
          <w:p w14:paraId="4B2E6599" w14:textId="77777777" w:rsidR="002E60CB" w:rsidRPr="00226A3F" w:rsidRDefault="002E60CB" w:rsidP="0088515B">
            <w:pPr>
              <w:rPr>
                <w:sz w:val="20"/>
                <w:szCs w:val="20"/>
              </w:rPr>
            </w:pPr>
            <w:r>
              <w:rPr>
                <w:sz w:val="20"/>
                <w:szCs w:val="20"/>
              </w:rPr>
              <w:t>Optional</w:t>
            </w:r>
          </w:p>
        </w:tc>
        <w:tc>
          <w:tcPr>
            <w:tcW w:w="2980" w:type="dxa"/>
            <w:shd w:val="clear" w:color="auto" w:fill="auto"/>
          </w:tcPr>
          <w:p w14:paraId="4DFC737A" w14:textId="77777777" w:rsidR="002E60CB" w:rsidRPr="00226A3F" w:rsidRDefault="002E60CB" w:rsidP="0088515B">
            <w:pPr>
              <w:keepNext/>
              <w:rPr>
                <w:sz w:val="20"/>
                <w:szCs w:val="20"/>
              </w:rPr>
            </w:pPr>
            <w:r>
              <w:rPr>
                <w:sz w:val="20"/>
                <w:szCs w:val="20"/>
              </w:rPr>
              <w:t>-</w:t>
            </w:r>
          </w:p>
        </w:tc>
      </w:tr>
    </w:tbl>
    <w:p w14:paraId="7C6388E2" w14:textId="5C9BDEE5" w:rsidR="002E60CB" w:rsidRDefault="002E60CB" w:rsidP="001003F7">
      <w:pPr>
        <w:pStyle w:val="Beschriftung"/>
        <w:spacing w:before="60"/>
      </w:pPr>
      <w:bookmarkStart w:id="1745" w:name="_Toc3566469"/>
      <w:bookmarkStart w:id="1746" w:name="_Toc27753835"/>
      <w:r>
        <w:t xml:space="preserve">Table </w:t>
      </w:r>
      <w:ins w:id="1747" w:author="Dr. Carsten Franke" w:date="2020-03-09T16:02:00Z">
        <w:r w:rsidR="001D2A94">
          <w:fldChar w:fldCharType="begin"/>
        </w:r>
        <w:r w:rsidR="001D2A94">
          <w:instrText xml:space="preserve"> SEQ Table \* ARABIC </w:instrText>
        </w:r>
      </w:ins>
      <w:r w:rsidR="001D2A94">
        <w:fldChar w:fldCharType="separate"/>
      </w:r>
      <w:ins w:id="1748" w:author="Dr. Carsten Franke" w:date="2020-03-09T16:02:00Z">
        <w:r w:rsidR="001D2A94">
          <w:rPr>
            <w:noProof/>
          </w:rPr>
          <w:t>61</w:t>
        </w:r>
        <w:r w:rsidR="001D2A94">
          <w:fldChar w:fldCharType="end"/>
        </w:r>
      </w:ins>
      <w:del w:id="1749" w:author="Dr. Carsten Franke" w:date="2020-03-09T16:02:00Z">
        <w:r w:rsidR="00D43112" w:rsidDel="001D2A94">
          <w:fldChar w:fldCharType="begin"/>
        </w:r>
        <w:r w:rsidR="00D43112" w:rsidDel="001D2A94">
          <w:delInstrText xml:space="preserve"> SEQ Table \* ARABIC </w:delInstrText>
        </w:r>
        <w:r w:rsidR="00D43112" w:rsidDel="001D2A94">
          <w:fldChar w:fldCharType="separate"/>
        </w:r>
      </w:del>
      <w:del w:id="1750" w:author="Dr. Carsten Franke" w:date="2020-03-09T14:38:00Z">
        <w:r w:rsidR="007E2D34" w:rsidDel="00004854">
          <w:rPr>
            <w:noProof/>
          </w:rPr>
          <w:delText>60</w:delText>
        </w:r>
      </w:del>
      <w:del w:id="1751" w:author="Dr. Carsten Franke" w:date="2020-03-09T16:02:00Z">
        <w:r w:rsidR="00D43112" w:rsidDel="001D2A94">
          <w:fldChar w:fldCharType="end"/>
        </w:r>
      </w:del>
      <w:r>
        <w:t>: Attributes</w:t>
      </w:r>
      <w:r>
        <w:rPr>
          <w:noProof/>
        </w:rPr>
        <w:t xml:space="preserve"> of element </w:t>
      </w:r>
      <w:r w:rsidRPr="00611340">
        <w:rPr>
          <w:rFonts w:ascii="Courier New" w:hAnsi="Courier New" w:cs="Courier New"/>
          <w:bCs w:val="0"/>
          <w:i/>
          <w:sz w:val="18"/>
          <w:szCs w:val="18"/>
        </w:rPr>
        <w:t>&lt;gumdrop/&gt;</w:t>
      </w:r>
      <w:bookmarkEnd w:id="1745"/>
      <w:bookmarkEnd w:id="1746"/>
    </w:p>
    <w:p w14:paraId="11874855" w14:textId="77777777" w:rsidR="002E60CB" w:rsidRPr="005D241A" w:rsidRDefault="006915F6" w:rsidP="00B90690">
      <w:pPr>
        <w:pStyle w:val="Listenabsatz"/>
        <w:numPr>
          <w:ilvl w:val="0"/>
          <w:numId w:val="39"/>
        </w:numPr>
        <w:spacing w:before="120"/>
        <w:jc w:val="both"/>
        <w:rPr>
          <w:lang w:val="en-US"/>
        </w:rPr>
      </w:pPr>
      <w:r w:rsidRPr="006915F6">
        <w:rPr>
          <w:rStyle w:val="elementdeftypeChar"/>
          <w:lang w:eastAsia="en-GB"/>
        </w:rPr>
        <w:t>diameter</w:t>
      </w:r>
      <w:r w:rsidRPr="005D241A">
        <w:rPr>
          <w:lang w:val="en-US"/>
        </w:rPr>
        <w:t xml:space="preserve">: </w:t>
      </w:r>
      <w:r w:rsidR="002E60CB" w:rsidRPr="005D241A">
        <w:rPr>
          <w:lang w:val="en-US"/>
        </w:rPr>
        <w:t xml:space="preserve">The diameter of a gumdrop is specified by the attribute </w:t>
      </w:r>
      <w:r w:rsidR="002E60CB" w:rsidRPr="005D241A">
        <w:rPr>
          <w:rFonts w:ascii="Courier New" w:hAnsi="Courier New" w:cs="Courier New"/>
          <w:i/>
          <w:sz w:val="18"/>
          <w:szCs w:val="18"/>
          <w:lang w:val="en-US"/>
        </w:rPr>
        <w:t>diameter</w:t>
      </w:r>
      <w:r w:rsidR="002E60CB" w:rsidRPr="005D241A">
        <w:rPr>
          <w:lang w:val="en-US"/>
        </w:rPr>
        <w:t xml:space="preserve"> for the child element of </w:t>
      </w:r>
      <w:r w:rsidR="002E60CB" w:rsidRPr="005D241A">
        <w:rPr>
          <w:rFonts w:ascii="Courier New" w:hAnsi="Courier New" w:cs="Courier New"/>
          <w:b/>
          <w:i/>
          <w:sz w:val="18"/>
          <w:szCs w:val="18"/>
          <w:lang w:val="en-US"/>
        </w:rPr>
        <w:t>&lt;connection_0d&gt;</w:t>
      </w:r>
      <w:r w:rsidR="002E60CB" w:rsidRPr="005D241A">
        <w:rPr>
          <w:lang w:val="en-US"/>
        </w:rPr>
        <w:t xml:space="preserve">. It specifies the diameter of the adhesive material </w:t>
      </w:r>
      <w:r w:rsidR="002E60CB" w:rsidRPr="005D241A">
        <w:rPr>
          <w:i/>
          <w:lang w:val="en-US"/>
        </w:rPr>
        <w:t>after</w:t>
      </w:r>
      <w:r w:rsidR="002E60CB" w:rsidRPr="005D241A">
        <w:rPr>
          <w:lang w:val="en-US"/>
        </w:rPr>
        <w:t xml:space="preserve"> manufacturing. </w:t>
      </w:r>
    </w:p>
    <w:p w14:paraId="0DEE8CAB" w14:textId="77777777" w:rsidR="002E60CB" w:rsidRPr="005D241A" w:rsidRDefault="002E60CB" w:rsidP="00B90690">
      <w:pPr>
        <w:pStyle w:val="Listenabsatz"/>
        <w:numPr>
          <w:ilvl w:val="0"/>
          <w:numId w:val="39"/>
        </w:numPr>
        <w:spacing w:before="120"/>
        <w:rPr>
          <w:lang w:val="en-US"/>
        </w:rPr>
      </w:pPr>
      <w:r w:rsidRPr="006915F6">
        <w:rPr>
          <w:rStyle w:val="elementdeftypeChar"/>
          <w:lang w:eastAsia="en-GB"/>
        </w:rPr>
        <w:t>mass</w:t>
      </w:r>
      <w:r w:rsidRPr="005D241A">
        <w:rPr>
          <w:lang w:val="en-US"/>
        </w:rPr>
        <w:t>:</w:t>
      </w:r>
      <w:r w:rsidR="006915F6" w:rsidRPr="005D241A">
        <w:rPr>
          <w:lang w:val="en-US"/>
        </w:rPr>
        <w:t xml:space="preserve"> </w:t>
      </w:r>
      <w:r w:rsidRPr="005D241A">
        <w:rPr>
          <w:lang w:val="en-US"/>
        </w:rPr>
        <w:t>This is the mass of the glue attached.</w:t>
      </w:r>
    </w:p>
    <w:p w14:paraId="139740E9" w14:textId="77777777" w:rsidR="002E60CB" w:rsidRPr="00226A3F" w:rsidRDefault="002E60CB" w:rsidP="00B90690">
      <w:pPr>
        <w:pStyle w:val="Listenabsatz"/>
        <w:numPr>
          <w:ilvl w:val="0"/>
          <w:numId w:val="39"/>
        </w:numPr>
        <w:spacing w:before="120"/>
        <w:jc w:val="both"/>
      </w:pPr>
      <w:r w:rsidRPr="006915F6">
        <w:rPr>
          <w:rStyle w:val="elementdeftypeChar"/>
          <w:lang w:eastAsia="en-GB"/>
        </w:rPr>
        <w:t>material</w:t>
      </w:r>
      <w:r w:rsidRPr="005D241A">
        <w:rPr>
          <w:lang w:val="en-US"/>
        </w:rPr>
        <w:t xml:space="preserve">: the name of the adhesive material according to CAD/PDM. For CAE applications, another label from a reduced data base may be applicable. </w:t>
      </w:r>
      <w:r w:rsidRPr="008275F2">
        <w:t xml:space="preserve">This is </w:t>
      </w:r>
      <w:proofErr w:type="spellStart"/>
      <w:r w:rsidRPr="008275F2">
        <w:t>to</w:t>
      </w:r>
      <w:proofErr w:type="spellEnd"/>
      <w:r w:rsidRPr="008275F2">
        <w:t xml:space="preserve"> be </w:t>
      </w:r>
      <w:proofErr w:type="spellStart"/>
      <w:r w:rsidRPr="008275F2">
        <w:t>stored</w:t>
      </w:r>
      <w:proofErr w:type="spellEnd"/>
      <w:r w:rsidRPr="008275F2">
        <w:t xml:space="preserve"> in </w:t>
      </w:r>
      <w:r w:rsidRPr="00E02A74">
        <w:rPr>
          <w:rStyle w:val="elementdeftypeChar"/>
        </w:rPr>
        <w:t>&lt;appdata/&gt;</w:t>
      </w:r>
      <w:r w:rsidRPr="008275F2">
        <w:t>.</w:t>
      </w:r>
    </w:p>
    <w:p w14:paraId="2CA1D462" w14:textId="77777777" w:rsidR="002E60CB" w:rsidRPr="00226A3F" w:rsidRDefault="002E60CB" w:rsidP="00EB74AE">
      <w:pPr>
        <w:pStyle w:val="Example"/>
        <w:keepNext/>
        <w:keepLines/>
        <w:spacing w:before="120"/>
      </w:pPr>
      <w:r w:rsidRPr="00226A3F">
        <w:t xml:space="preserve">Example: </w:t>
      </w:r>
    </w:p>
    <w:p w14:paraId="575D6DBF" w14:textId="77777777" w:rsidR="002E60CB" w:rsidRPr="00226A3F" w:rsidRDefault="002E60CB" w:rsidP="00EB74AE">
      <w:pPr>
        <w:pStyle w:val="XMLCode"/>
        <w:keepNext/>
        <w:keepLines/>
      </w:pPr>
    </w:p>
    <w:p w14:paraId="3648106E" w14:textId="77777777" w:rsidR="002E60CB" w:rsidRDefault="002E60CB" w:rsidP="00EB74AE">
      <w:pPr>
        <w:pStyle w:val="XMLCode"/>
        <w:keepNext/>
        <w:keepLines/>
      </w:pPr>
      <w:r w:rsidRPr="00226A3F">
        <w:t>&lt;connection_0d label=</w:t>
      </w:r>
      <w:r w:rsidR="00194316">
        <w:t>"</w:t>
      </w:r>
      <w:r w:rsidR="00FA50F5">
        <w:t>DROP</w:t>
      </w:r>
      <w:r w:rsidRPr="00226A3F">
        <w:t>_2123921</w:t>
      </w:r>
      <w:r w:rsidR="00194316">
        <w:t>"</w:t>
      </w:r>
      <w:r w:rsidRPr="00226A3F">
        <w:t>&gt;</w:t>
      </w:r>
    </w:p>
    <w:p w14:paraId="05AB0FDA" w14:textId="77777777" w:rsidR="00B6367A" w:rsidRPr="00226A3F" w:rsidRDefault="00B6367A" w:rsidP="00EB74AE">
      <w:pPr>
        <w:pStyle w:val="XMLCode"/>
        <w:keepNext/>
        <w:keepLines/>
      </w:pPr>
      <w:r>
        <w:t xml:space="preserve">    </w:t>
      </w:r>
      <w:proofErr w:type="gramStart"/>
      <w:r w:rsidRPr="00B6367A">
        <w:rPr>
          <w:color w:val="FF0000"/>
        </w:rPr>
        <w:t>&lt;!--</w:t>
      </w:r>
      <w:proofErr w:type="gramEnd"/>
      <w:r w:rsidRPr="00B6367A">
        <w:rPr>
          <w:color w:val="FF0000"/>
        </w:rPr>
        <w:t xml:space="preserve"> Assumed Unit system with mass</w:t>
      </w:r>
      <w:r w:rsidR="00A943B8">
        <w:rPr>
          <w:color w:val="FF0000"/>
        </w:rPr>
        <w:t xml:space="preserve"> attribute with value=</w:t>
      </w:r>
      <w:r w:rsidR="00194316">
        <w:rPr>
          <w:color w:val="FF0000"/>
        </w:rPr>
        <w:t>"</w:t>
      </w:r>
      <w:r w:rsidRPr="00B6367A">
        <w:rPr>
          <w:color w:val="FF0000"/>
        </w:rPr>
        <w:t>kg</w:t>
      </w:r>
      <w:r w:rsidR="00194316">
        <w:rPr>
          <w:color w:val="FF0000"/>
        </w:rPr>
        <w:t>"</w:t>
      </w:r>
      <w:r w:rsidRPr="00B6367A">
        <w:rPr>
          <w:color w:val="FF0000"/>
        </w:rPr>
        <w:t xml:space="preserve"> --&gt;</w:t>
      </w:r>
    </w:p>
    <w:p w14:paraId="0E8BC10A" w14:textId="77777777" w:rsidR="002E60CB" w:rsidRPr="00226A3F" w:rsidRDefault="002E60CB" w:rsidP="00EB74AE">
      <w:pPr>
        <w:pStyle w:val="XMLCode"/>
        <w:keepNext/>
        <w:keepLines/>
        <w:rPr>
          <w:b/>
          <w:color w:val="0070C0"/>
        </w:rPr>
      </w:pPr>
      <w:r w:rsidRPr="00226A3F">
        <w:t xml:space="preserve">    </w:t>
      </w:r>
      <w:r w:rsidRPr="008275F2">
        <w:rPr>
          <w:b/>
          <w:color w:val="0070C0"/>
        </w:rPr>
        <w:t>&lt;gumdrop diameter=</w:t>
      </w:r>
      <w:r w:rsidR="00194316">
        <w:rPr>
          <w:b/>
          <w:color w:val="0070C0"/>
        </w:rPr>
        <w:t>"</w:t>
      </w:r>
      <w:r w:rsidRPr="008275F2">
        <w:rPr>
          <w:b/>
          <w:color w:val="0070C0"/>
        </w:rPr>
        <w:t>5.0</w:t>
      </w:r>
      <w:r w:rsidR="00194316">
        <w:rPr>
          <w:b/>
          <w:color w:val="0070C0"/>
        </w:rPr>
        <w:t>"</w:t>
      </w:r>
      <w:r w:rsidRPr="008275F2">
        <w:rPr>
          <w:b/>
          <w:color w:val="0070C0"/>
        </w:rPr>
        <w:t xml:space="preserve"> mass=</w:t>
      </w:r>
      <w:r w:rsidR="00194316">
        <w:rPr>
          <w:b/>
          <w:color w:val="0070C0"/>
        </w:rPr>
        <w:t>"</w:t>
      </w:r>
      <w:r w:rsidR="00CD5998">
        <w:rPr>
          <w:b/>
          <w:color w:val="0070C0"/>
        </w:rPr>
        <w:t>0.00</w:t>
      </w:r>
      <w:r w:rsidRPr="008275F2">
        <w:rPr>
          <w:b/>
          <w:color w:val="0070C0"/>
        </w:rPr>
        <w:t>33</w:t>
      </w:r>
      <w:r w:rsidR="00194316">
        <w:rPr>
          <w:b/>
          <w:color w:val="0070C0"/>
        </w:rPr>
        <w:t>"</w:t>
      </w:r>
      <w:r w:rsidRPr="008275F2">
        <w:rPr>
          <w:b/>
          <w:color w:val="0070C0"/>
        </w:rPr>
        <w:t xml:space="preserve"> </w:t>
      </w:r>
      <w:r>
        <w:rPr>
          <w:b/>
          <w:color w:val="0070C0"/>
        </w:rPr>
        <w:t>material</w:t>
      </w:r>
      <w:r w:rsidRPr="008275F2">
        <w:rPr>
          <w:b/>
          <w:color w:val="0070C0"/>
        </w:rPr>
        <w:t>=</w:t>
      </w:r>
      <w:r w:rsidR="00194316">
        <w:rPr>
          <w:b/>
          <w:color w:val="0070C0"/>
        </w:rPr>
        <w:t>"</w:t>
      </w:r>
      <w:proofErr w:type="spellStart"/>
      <w:r w:rsidRPr="008275F2">
        <w:rPr>
          <w:b/>
          <w:color w:val="0070C0"/>
        </w:rPr>
        <w:t>CAD_Material</w:t>
      </w:r>
      <w:proofErr w:type="spellEnd"/>
      <w:r w:rsidR="00194316">
        <w:rPr>
          <w:b/>
          <w:color w:val="0070C0"/>
        </w:rPr>
        <w:t>"</w:t>
      </w:r>
      <w:r w:rsidR="006966C3">
        <w:rPr>
          <w:b/>
          <w:color w:val="0070C0"/>
        </w:rPr>
        <w:t xml:space="preserve"> </w:t>
      </w:r>
      <w:r w:rsidRPr="008275F2">
        <w:rPr>
          <w:b/>
          <w:color w:val="0070C0"/>
        </w:rPr>
        <w:t>/&gt;</w:t>
      </w:r>
    </w:p>
    <w:p w14:paraId="227961DE" w14:textId="77777777" w:rsidR="002E60CB" w:rsidRPr="00226A3F" w:rsidRDefault="002E60CB" w:rsidP="00EB74AE">
      <w:pPr>
        <w:pStyle w:val="XMLCode"/>
        <w:keepNext/>
        <w:keepLines/>
      </w:pPr>
      <w:r w:rsidRPr="00226A3F">
        <w:t xml:space="preserve">    &lt;loc&gt; 1645.83 821.145 616.585 &lt;/loc&gt;</w:t>
      </w:r>
    </w:p>
    <w:p w14:paraId="25AC5532" w14:textId="77777777" w:rsidR="002E60CB" w:rsidRPr="00226A3F" w:rsidRDefault="002E60CB" w:rsidP="00EB74AE">
      <w:pPr>
        <w:pStyle w:val="XMLCode"/>
        <w:keepNext/>
        <w:keepLines/>
      </w:pPr>
      <w:r w:rsidRPr="00226A3F">
        <w:t xml:space="preserve">    &lt;appdata&gt;</w:t>
      </w:r>
    </w:p>
    <w:p w14:paraId="5F4D26F2" w14:textId="77777777" w:rsidR="002E60CB" w:rsidRPr="00226A3F" w:rsidRDefault="002E60CB" w:rsidP="00EB74AE">
      <w:pPr>
        <w:pStyle w:val="XMLCode"/>
        <w:keepNext/>
        <w:keepLines/>
      </w:pPr>
      <w:r w:rsidRPr="00226A3F">
        <w:t xml:space="preserve">        ...</w:t>
      </w:r>
    </w:p>
    <w:p w14:paraId="2DDBEC34" w14:textId="77777777" w:rsidR="002E60CB" w:rsidRPr="00226A3F" w:rsidRDefault="002E60CB" w:rsidP="00EB74AE">
      <w:pPr>
        <w:pStyle w:val="XMLCode"/>
        <w:keepNext/>
        <w:keepLines/>
      </w:pPr>
      <w:r w:rsidRPr="00226A3F">
        <w:t xml:space="preserve">    &lt;/appdata&gt;</w:t>
      </w:r>
    </w:p>
    <w:p w14:paraId="69015C02" w14:textId="77777777" w:rsidR="002E1524" w:rsidRDefault="002E60CB" w:rsidP="00EB74AE">
      <w:pPr>
        <w:pStyle w:val="XMLCode"/>
        <w:keepNext/>
        <w:keepLines/>
      </w:pPr>
      <w:r w:rsidRPr="00226A3F">
        <w:t>&lt;/connection_0d&gt;</w:t>
      </w:r>
    </w:p>
    <w:p w14:paraId="74339FC0" w14:textId="77777777" w:rsidR="003E46C4" w:rsidRDefault="003E46C4" w:rsidP="005147FB">
      <w:pPr>
        <w:pStyle w:val="XMLCode"/>
      </w:pPr>
    </w:p>
    <w:p w14:paraId="7B847F95" w14:textId="77777777" w:rsidR="000F30B3" w:rsidRDefault="003E46C4" w:rsidP="003E46C4">
      <w:pPr>
        <w:pStyle w:val="berschrift2"/>
      </w:pPr>
      <w:bookmarkStart w:id="1752" w:name="_Toc428456279"/>
      <w:bookmarkStart w:id="1753" w:name="_Toc3556993"/>
      <w:bookmarkStart w:id="1754" w:name="_Toc27753605"/>
      <w:bookmarkEnd w:id="1752"/>
      <w:r>
        <w:t>Clinches</w:t>
      </w:r>
      <w:bookmarkEnd w:id="1753"/>
      <w:bookmarkEnd w:id="1754"/>
    </w:p>
    <w:p w14:paraId="251F7AA1" w14:textId="77777777" w:rsidR="003E46C4" w:rsidRDefault="003E46C4" w:rsidP="00FA6813">
      <w:pPr>
        <w:spacing w:after="0"/>
        <w:jc w:val="both"/>
      </w:pPr>
      <w:r>
        <w:t>Clinching is a mechanical, cold forming fastening method to join sheet metal without additional</w:t>
      </w:r>
      <w:r w:rsidR="00FA6813">
        <w:t xml:space="preserve"> </w:t>
      </w:r>
      <w:r w:rsidR="00D67DC2">
        <w:t>components</w:t>
      </w:r>
      <w:r>
        <w:t>, using special tools to plastically form a mechanical interlock between the sheets.</w:t>
      </w:r>
      <w:r>
        <w:rPr>
          <w:rStyle w:val="Funotenzeichen"/>
        </w:rPr>
        <w:footnoteReference w:id="14"/>
      </w:r>
    </w:p>
    <w:p w14:paraId="43B043EF" w14:textId="77777777" w:rsidR="00A911FC" w:rsidRDefault="00A911FC" w:rsidP="00FA6813">
      <w:pPr>
        <w:spacing w:after="0"/>
        <w:jc w:val="both"/>
      </w:pPr>
      <w:r>
        <w:t xml:space="preserve">In general, clinching is applied in case of lightweight metals because of they can be welded in poor </w:t>
      </w:r>
      <w:r w:rsidR="00FA6813">
        <w:t>q</w:t>
      </w:r>
      <w:r>
        <w:t>uality or not at all. This joining technique can be cost-effective alternative to spot welding for specific steel structures.</w:t>
      </w:r>
      <w:r w:rsidR="00FA6813">
        <w:t xml:space="preserve"> Such joints can be found on Air Conditioning Tube fixation or Air Bag Assemblies.</w:t>
      </w:r>
    </w:p>
    <w:p w14:paraId="5C2B12AC" w14:textId="77777777" w:rsidR="003E46C4" w:rsidRDefault="003E46C4" w:rsidP="003E46C4">
      <w:pPr>
        <w:spacing w:after="0"/>
        <w:jc w:val="both"/>
      </w:pPr>
      <w:r>
        <w:t>As result, the cross section of a clinch may look like this:</w:t>
      </w:r>
    </w:p>
    <w:p w14:paraId="7B782B12" w14:textId="77777777" w:rsidR="00D67DC2" w:rsidRDefault="00D67DC2" w:rsidP="00D67DC2">
      <w:pPr>
        <w:keepNext/>
        <w:spacing w:before="120" w:after="0"/>
        <w:jc w:val="center"/>
      </w:pPr>
      <w:r>
        <w:rPr>
          <w:noProof/>
          <w:lang w:eastAsia="en-US"/>
        </w:rPr>
        <w:drawing>
          <wp:inline distT="0" distB="0" distL="0" distR="0" wp14:anchorId="29A12E46" wp14:editId="2778FB96">
            <wp:extent cx="3640129" cy="1531454"/>
            <wp:effectExtent l="0" t="0" r="0" b="0"/>
            <wp:docPr id="303" name="Picture 303" descr="Schematic representation of the clinching op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Schematic representation of the clinching operation"/>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640074" cy="1531431"/>
                    </a:xfrm>
                    <a:prstGeom prst="rect">
                      <a:avLst/>
                    </a:prstGeom>
                    <a:noFill/>
                    <a:ln>
                      <a:noFill/>
                    </a:ln>
                  </pic:spPr>
                </pic:pic>
              </a:graphicData>
            </a:graphic>
          </wp:inline>
        </w:drawing>
      </w:r>
    </w:p>
    <w:p w14:paraId="4C194288" w14:textId="59AA9ACA" w:rsidR="003E46C4" w:rsidRDefault="00D67DC2" w:rsidP="00D67DC2">
      <w:pPr>
        <w:pStyle w:val="Beschriftung"/>
      </w:pPr>
      <w:bookmarkStart w:id="1755" w:name="_Toc3557110"/>
      <w:bookmarkStart w:id="1756" w:name="_Toc27753725"/>
      <w:r>
        <w:t xml:space="preserve">Figure </w:t>
      </w:r>
      <w:r>
        <w:fldChar w:fldCharType="begin"/>
      </w:r>
      <w:r>
        <w:instrText xml:space="preserve"> SEQ Figure \* ARABIC </w:instrText>
      </w:r>
      <w:r>
        <w:fldChar w:fldCharType="separate"/>
      </w:r>
      <w:ins w:id="1757" w:author="Dr. Carsten Franke" w:date="2020-03-09T14:39:00Z">
        <w:r w:rsidR="00004854">
          <w:rPr>
            <w:noProof/>
          </w:rPr>
          <w:t>33</w:t>
        </w:r>
      </w:ins>
      <w:ins w:id="1758" w:author="nick" w:date="2020-02-20T20:00:00Z">
        <w:del w:id="1759" w:author="Dr. Carsten Franke" w:date="2020-03-09T14:38:00Z">
          <w:r w:rsidR="0047200E" w:rsidDel="00004854">
            <w:rPr>
              <w:noProof/>
            </w:rPr>
            <w:delText>33</w:delText>
          </w:r>
        </w:del>
      </w:ins>
      <w:del w:id="1760" w:author="Dr. Carsten Franke" w:date="2020-03-09T14:38:00Z">
        <w:r w:rsidR="007E2D34" w:rsidDel="00004854">
          <w:rPr>
            <w:noProof/>
          </w:rPr>
          <w:delText>31</w:delText>
        </w:r>
      </w:del>
      <w:r>
        <w:fldChar w:fldCharType="end"/>
      </w:r>
      <w:r>
        <w:t xml:space="preserve">: </w:t>
      </w:r>
      <w:r w:rsidRPr="00D67DC2">
        <w:t>Schematic representation of the clinching operation</w:t>
      </w:r>
      <w:bookmarkEnd w:id="1755"/>
      <w:bookmarkEnd w:id="1756"/>
    </w:p>
    <w:p w14:paraId="001A31F4" w14:textId="77777777" w:rsidR="00D67DC2" w:rsidRDefault="00D67DC2" w:rsidP="00D67DC2">
      <w:pPr>
        <w:keepNext/>
        <w:spacing w:after="0"/>
        <w:ind w:left="-851"/>
        <w:jc w:val="center"/>
      </w:pPr>
      <w:r>
        <w:rPr>
          <w:noProof/>
          <w:lang w:eastAsia="en-US"/>
        </w:rPr>
        <w:lastRenderedPageBreak/>
        <w:drawing>
          <wp:inline distT="0" distB="0" distL="0" distR="0" wp14:anchorId="67588042" wp14:editId="493D4ADA">
            <wp:extent cx="3950898" cy="1362974"/>
            <wp:effectExtent l="0" t="0" r="0" b="889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7"/>
                    <a:srcRect b="56103"/>
                    <a:stretch/>
                  </pic:blipFill>
                  <pic:spPr bwMode="auto">
                    <a:xfrm>
                      <a:off x="0" y="0"/>
                      <a:ext cx="3949218" cy="1362394"/>
                    </a:xfrm>
                    <a:prstGeom prst="rect">
                      <a:avLst/>
                    </a:prstGeom>
                    <a:ln>
                      <a:noFill/>
                    </a:ln>
                    <a:extLst>
                      <a:ext uri="{53640926-AAD7-44D8-BBD7-CCE9431645EC}">
                        <a14:shadowObscured xmlns:a14="http://schemas.microsoft.com/office/drawing/2010/main"/>
                      </a:ext>
                    </a:extLst>
                  </pic:spPr>
                </pic:pic>
              </a:graphicData>
            </a:graphic>
          </wp:inline>
        </w:drawing>
      </w:r>
    </w:p>
    <w:p w14:paraId="07FB0941" w14:textId="77777777" w:rsidR="0029433C" w:rsidRDefault="0029433C" w:rsidP="00D67DC2">
      <w:pPr>
        <w:keepNext/>
        <w:spacing w:after="0"/>
        <w:ind w:left="-851"/>
        <w:jc w:val="center"/>
      </w:pPr>
      <w:r>
        <w:rPr>
          <w:noProof/>
          <w:lang w:eastAsia="en-US"/>
        </w:rPr>
        <w:drawing>
          <wp:inline distT="0" distB="0" distL="0" distR="0" wp14:anchorId="4F6D7618" wp14:editId="35585BF3">
            <wp:extent cx="3950898" cy="1259457"/>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7"/>
                    <a:srcRect t="59437"/>
                    <a:stretch/>
                  </pic:blipFill>
                  <pic:spPr bwMode="auto">
                    <a:xfrm>
                      <a:off x="0" y="0"/>
                      <a:ext cx="3949218" cy="1258921"/>
                    </a:xfrm>
                    <a:prstGeom prst="rect">
                      <a:avLst/>
                    </a:prstGeom>
                    <a:ln>
                      <a:noFill/>
                    </a:ln>
                    <a:extLst>
                      <a:ext uri="{53640926-AAD7-44D8-BBD7-CCE9431645EC}">
                        <a14:shadowObscured xmlns:a14="http://schemas.microsoft.com/office/drawing/2010/main"/>
                      </a:ext>
                    </a:extLst>
                  </pic:spPr>
                </pic:pic>
              </a:graphicData>
            </a:graphic>
          </wp:inline>
        </w:drawing>
      </w:r>
    </w:p>
    <w:p w14:paraId="449EAB27" w14:textId="3D6EBFF6" w:rsidR="00D67DC2" w:rsidRDefault="00D67DC2" w:rsidP="00D67DC2">
      <w:pPr>
        <w:pStyle w:val="Beschriftung"/>
      </w:pPr>
      <w:bookmarkStart w:id="1761" w:name="_Ref428794448"/>
      <w:bookmarkStart w:id="1762" w:name="_Ref428794398"/>
      <w:bookmarkStart w:id="1763" w:name="_Toc3557111"/>
      <w:bookmarkStart w:id="1764" w:name="_Toc27753726"/>
      <w:r>
        <w:t xml:space="preserve">Figure </w:t>
      </w:r>
      <w:r>
        <w:fldChar w:fldCharType="begin"/>
      </w:r>
      <w:r>
        <w:instrText xml:space="preserve"> SEQ Figure \* ARABIC </w:instrText>
      </w:r>
      <w:r>
        <w:fldChar w:fldCharType="separate"/>
      </w:r>
      <w:ins w:id="1765" w:author="Dr. Carsten Franke" w:date="2020-03-09T14:39:00Z">
        <w:r w:rsidR="00004854">
          <w:rPr>
            <w:noProof/>
          </w:rPr>
          <w:t>34</w:t>
        </w:r>
      </w:ins>
      <w:ins w:id="1766" w:author="nick" w:date="2020-02-20T20:00:00Z">
        <w:del w:id="1767" w:author="Dr. Carsten Franke" w:date="2020-03-09T14:38:00Z">
          <w:r w:rsidR="0047200E" w:rsidDel="00004854">
            <w:rPr>
              <w:noProof/>
            </w:rPr>
            <w:delText>34</w:delText>
          </w:r>
        </w:del>
      </w:ins>
      <w:del w:id="1768" w:author="Dr. Carsten Franke" w:date="2020-03-09T14:38:00Z">
        <w:r w:rsidR="007E2D34" w:rsidDel="00004854">
          <w:rPr>
            <w:noProof/>
          </w:rPr>
          <w:delText>32</w:delText>
        </w:r>
      </w:del>
      <w:r>
        <w:fldChar w:fldCharType="end"/>
      </w:r>
      <w:bookmarkEnd w:id="1761"/>
      <w:r>
        <w:t xml:space="preserve">: </w:t>
      </w:r>
      <w:r w:rsidRPr="00D67DC2">
        <w:t>Clinch Joint Dimensions</w:t>
      </w:r>
      <w:bookmarkEnd w:id="1762"/>
      <w:bookmarkEnd w:id="1763"/>
      <w:bookmarkEnd w:id="1764"/>
    </w:p>
    <w:p w14:paraId="1618C34A" w14:textId="77777777" w:rsidR="00E41964" w:rsidRDefault="00E41964" w:rsidP="00E41964">
      <w:pPr>
        <w:keepNext/>
        <w:autoSpaceDE w:val="0"/>
        <w:autoSpaceDN w:val="0"/>
        <w:adjustRightInd w:val="0"/>
        <w:spacing w:after="0"/>
        <w:jc w:val="center"/>
      </w:pPr>
      <w:r>
        <w:rPr>
          <w:noProof/>
          <w:lang w:eastAsia="en-US"/>
        </w:rPr>
        <w:drawing>
          <wp:inline distT="0" distB="0" distL="0" distR="0" wp14:anchorId="19CC3BF7" wp14:editId="4B253F88">
            <wp:extent cx="2720909" cy="1834495"/>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2734807" cy="1843865"/>
                    </a:xfrm>
                    <a:prstGeom prst="rect">
                      <a:avLst/>
                    </a:prstGeom>
                  </pic:spPr>
                </pic:pic>
              </a:graphicData>
            </a:graphic>
          </wp:inline>
        </w:drawing>
      </w:r>
    </w:p>
    <w:p w14:paraId="4F08A70D" w14:textId="4D63E933" w:rsidR="00C34000" w:rsidRDefault="00E41964" w:rsidP="00E41964">
      <w:pPr>
        <w:pStyle w:val="Beschriftung"/>
        <w:spacing w:before="120"/>
        <w:rPr>
          <w:rFonts w:cs="Calibri"/>
          <w:szCs w:val="22"/>
          <w:lang w:eastAsia="en-GB"/>
        </w:rPr>
      </w:pPr>
      <w:bookmarkStart w:id="1769" w:name="_Ref428798660"/>
      <w:bookmarkStart w:id="1770" w:name="_Toc3557112"/>
      <w:bookmarkStart w:id="1771" w:name="_Toc27753727"/>
      <w:r>
        <w:t xml:space="preserve">Figure </w:t>
      </w:r>
      <w:r>
        <w:fldChar w:fldCharType="begin"/>
      </w:r>
      <w:r>
        <w:instrText xml:space="preserve"> SEQ Figure \* ARABIC </w:instrText>
      </w:r>
      <w:r>
        <w:fldChar w:fldCharType="separate"/>
      </w:r>
      <w:ins w:id="1772" w:author="Dr. Carsten Franke" w:date="2020-03-09T14:39:00Z">
        <w:r w:rsidR="00004854">
          <w:rPr>
            <w:noProof/>
          </w:rPr>
          <w:t>35</w:t>
        </w:r>
      </w:ins>
      <w:ins w:id="1773" w:author="nick" w:date="2020-02-20T20:00:00Z">
        <w:del w:id="1774" w:author="Dr. Carsten Franke" w:date="2020-03-09T14:38:00Z">
          <w:r w:rsidR="0047200E" w:rsidDel="00004854">
            <w:rPr>
              <w:noProof/>
            </w:rPr>
            <w:delText>35</w:delText>
          </w:r>
        </w:del>
      </w:ins>
      <w:del w:id="1775" w:author="Dr. Carsten Franke" w:date="2020-03-09T14:38:00Z">
        <w:r w:rsidR="007E2D34" w:rsidDel="00004854">
          <w:rPr>
            <w:noProof/>
          </w:rPr>
          <w:delText>33</w:delText>
        </w:r>
      </w:del>
      <w:r>
        <w:fldChar w:fldCharType="end"/>
      </w:r>
      <w:bookmarkEnd w:id="1769"/>
      <w:r>
        <w:t>: TOX (left) and BTM’s Tog-L-Loc system</w:t>
      </w:r>
      <w:r>
        <w:rPr>
          <w:rStyle w:val="Funotenzeichen"/>
        </w:rPr>
        <w:footnoteReference w:id="15"/>
      </w:r>
      <w:bookmarkEnd w:id="1770"/>
      <w:bookmarkEnd w:id="1771"/>
    </w:p>
    <w:p w14:paraId="19FD8E45" w14:textId="77777777" w:rsidR="00D67DC2" w:rsidRDefault="00D67DC2" w:rsidP="00D67DC2">
      <w:pPr>
        <w:autoSpaceDE w:val="0"/>
        <w:autoSpaceDN w:val="0"/>
        <w:adjustRightInd w:val="0"/>
        <w:spacing w:after="0"/>
        <w:jc w:val="both"/>
        <w:rPr>
          <w:rFonts w:cs="Calibri"/>
          <w:szCs w:val="22"/>
          <w:lang w:eastAsia="en-GB"/>
        </w:rPr>
      </w:pPr>
      <w:r>
        <w:rPr>
          <w:rFonts w:cs="Calibri"/>
          <w:szCs w:val="22"/>
          <w:lang w:eastAsia="en-GB"/>
        </w:rPr>
        <w:t xml:space="preserve">One can imagine this cross section rotated around its vertical axis, giving a pan-shaped round clinch in 3 dimensions. Alternatively, this cross section could be the look at an open edge of two stacked sheets. The shape’s height reduces, as we proceed </w:t>
      </w:r>
      <w:r w:rsidR="00194316">
        <w:rPr>
          <w:rFonts w:cs="Calibri"/>
          <w:szCs w:val="22"/>
          <w:lang w:eastAsia="en-GB"/>
        </w:rPr>
        <w:t>"</w:t>
      </w:r>
      <w:r>
        <w:rPr>
          <w:rFonts w:cs="Calibri"/>
          <w:szCs w:val="22"/>
          <w:lang w:eastAsia="en-GB"/>
        </w:rPr>
        <w:t>behind the paper</w:t>
      </w:r>
      <w:r w:rsidR="00194316">
        <w:rPr>
          <w:rFonts w:cs="Calibri"/>
          <w:szCs w:val="22"/>
          <w:lang w:eastAsia="en-GB"/>
        </w:rPr>
        <w:t>"</w:t>
      </w:r>
      <w:r>
        <w:rPr>
          <w:rFonts w:cs="Calibri"/>
          <w:szCs w:val="22"/>
          <w:lang w:eastAsia="en-GB"/>
        </w:rPr>
        <w:t xml:space="preserve">, resulting in a wedge-shaped </w:t>
      </w:r>
      <w:proofErr w:type="gramStart"/>
      <w:r>
        <w:rPr>
          <w:rFonts w:cs="Calibri"/>
          <w:szCs w:val="22"/>
          <w:lang w:eastAsia="en-GB"/>
        </w:rPr>
        <w:t>3 dimensional</w:t>
      </w:r>
      <w:proofErr w:type="gramEnd"/>
      <w:r>
        <w:rPr>
          <w:rFonts w:cs="Calibri"/>
          <w:szCs w:val="22"/>
          <w:lang w:eastAsia="en-GB"/>
        </w:rPr>
        <w:t xml:space="preserve"> contour.</w:t>
      </w:r>
    </w:p>
    <w:p w14:paraId="2F4799CD" w14:textId="77777777" w:rsidR="00D67DC2" w:rsidRDefault="00D67DC2" w:rsidP="0029433C">
      <w:pPr>
        <w:autoSpaceDE w:val="0"/>
        <w:autoSpaceDN w:val="0"/>
        <w:adjustRightInd w:val="0"/>
        <w:spacing w:after="0"/>
        <w:jc w:val="both"/>
        <w:rPr>
          <w:rFonts w:cs="Calibri"/>
          <w:szCs w:val="22"/>
          <w:lang w:eastAsia="en-GB"/>
        </w:rPr>
      </w:pPr>
      <w:r>
        <w:rPr>
          <w:rFonts w:cs="Calibri"/>
          <w:szCs w:val="22"/>
          <w:lang w:eastAsia="en-GB"/>
        </w:rPr>
        <w:t>Obviously, a wide range of geometrical shapes, produced by as many different tools, is possible.</w:t>
      </w:r>
      <w:r w:rsidR="004B1ED4">
        <w:rPr>
          <w:rFonts w:cs="Calibri"/>
          <w:szCs w:val="22"/>
          <w:lang w:eastAsia="en-GB"/>
        </w:rPr>
        <w:t xml:space="preserve"> </w:t>
      </w:r>
      <w:r>
        <w:rPr>
          <w:rFonts w:cs="Calibri"/>
          <w:szCs w:val="22"/>
          <w:lang w:eastAsia="en-GB"/>
        </w:rPr>
        <w:t>Hence, we cannot define an enumeration of all clinches, but must describe them by OEM specific</w:t>
      </w:r>
      <w:r w:rsidR="004B1ED4">
        <w:rPr>
          <w:rFonts w:cs="Calibri"/>
          <w:szCs w:val="22"/>
          <w:lang w:eastAsia="en-GB"/>
        </w:rPr>
        <w:t xml:space="preserve"> </w:t>
      </w:r>
      <w:r>
        <w:rPr>
          <w:rFonts w:cs="Calibri"/>
          <w:szCs w:val="22"/>
          <w:lang w:eastAsia="en-GB"/>
        </w:rPr>
        <w:t>alphanumeric names. Same is valid for the strength of the clinch, in terms of its strength class.</w:t>
      </w:r>
    </w:p>
    <w:p w14:paraId="68E411CE" w14:textId="77777777" w:rsidR="00D67DC2" w:rsidRDefault="00D67DC2" w:rsidP="0029433C">
      <w:pPr>
        <w:autoSpaceDE w:val="0"/>
        <w:autoSpaceDN w:val="0"/>
        <w:adjustRightInd w:val="0"/>
        <w:spacing w:before="120"/>
        <w:jc w:val="both"/>
        <w:rPr>
          <w:rFonts w:cs="Calibri"/>
          <w:szCs w:val="22"/>
          <w:lang w:eastAsia="en-GB"/>
        </w:rPr>
      </w:pPr>
      <w:r>
        <w:rPr>
          <w:rFonts w:cs="Calibri"/>
          <w:szCs w:val="22"/>
          <w:lang w:eastAsia="en-GB"/>
        </w:rPr>
        <w:t xml:space="preserve">A clinch is denoted by an element </w:t>
      </w:r>
      <w:r w:rsidRPr="00D67DC2">
        <w:rPr>
          <w:rStyle w:val="elementdeftypeChar"/>
        </w:rPr>
        <w:t>&lt;clinch/&gt;</w:t>
      </w:r>
      <w:r>
        <w:rPr>
          <w:rFonts w:cs="Calibri"/>
          <w:szCs w:val="22"/>
          <w:lang w:eastAsia="en-GB"/>
        </w:rPr>
        <w:t>. This element 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D3072A" w:rsidRPr="00226A3F" w14:paraId="632E17EB" w14:textId="77777777" w:rsidTr="00D3072A">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8BFEDB" w14:textId="77777777" w:rsidR="00D3072A" w:rsidRPr="00226A3F" w:rsidRDefault="00D3072A" w:rsidP="0097183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BCC410" w14:textId="77777777" w:rsidR="00D3072A" w:rsidRPr="00226A3F" w:rsidRDefault="00D3072A" w:rsidP="0097183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BA95F9" w14:textId="77777777" w:rsidR="00D3072A" w:rsidRPr="00226A3F" w:rsidRDefault="000E60DF" w:rsidP="0097183B">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218241C" w14:textId="77777777" w:rsidR="00D3072A" w:rsidRPr="00226A3F" w:rsidRDefault="00D3072A" w:rsidP="0097183B">
            <w:pPr>
              <w:keepNext/>
              <w:rPr>
                <w:b/>
                <w:i/>
              </w:rPr>
            </w:pPr>
            <w:r w:rsidRPr="00226A3F">
              <w:rPr>
                <w:b/>
                <w:i/>
              </w:rPr>
              <w:t>Constraint</w:t>
            </w:r>
          </w:p>
        </w:tc>
      </w:tr>
      <w:tr w:rsidR="00C47EC3" w:rsidRPr="00226A3F" w14:paraId="76BDFBC6" w14:textId="77777777" w:rsidTr="00D3072A">
        <w:trPr>
          <w:jc w:val="center"/>
        </w:trPr>
        <w:tc>
          <w:tcPr>
            <w:tcW w:w="2111" w:type="dxa"/>
            <w:shd w:val="clear" w:color="auto" w:fill="auto"/>
            <w:vAlign w:val="bottom"/>
          </w:tcPr>
          <w:p w14:paraId="7A5872BA" w14:textId="77777777" w:rsidR="00C47EC3" w:rsidRPr="00226A3F" w:rsidRDefault="00C47EC3" w:rsidP="0097183B">
            <w:pPr>
              <w:rPr>
                <w:sz w:val="20"/>
                <w:szCs w:val="20"/>
              </w:rPr>
            </w:pPr>
            <w:r>
              <w:rPr>
                <w:sz w:val="20"/>
                <w:szCs w:val="20"/>
              </w:rPr>
              <w:t>clinch</w:t>
            </w:r>
          </w:p>
        </w:tc>
        <w:tc>
          <w:tcPr>
            <w:tcW w:w="1559" w:type="dxa"/>
            <w:shd w:val="clear" w:color="auto" w:fill="auto"/>
            <w:vAlign w:val="bottom"/>
          </w:tcPr>
          <w:p w14:paraId="2E363A0A" w14:textId="77777777" w:rsidR="00C47EC3" w:rsidRPr="00226A3F" w:rsidRDefault="00C47EC3" w:rsidP="0097183B">
            <w:pPr>
              <w:rPr>
                <w:sz w:val="20"/>
                <w:szCs w:val="20"/>
              </w:rPr>
            </w:pPr>
            <w:r w:rsidRPr="00226A3F">
              <w:rPr>
                <w:sz w:val="20"/>
                <w:szCs w:val="20"/>
              </w:rPr>
              <w:t>1</w:t>
            </w:r>
          </w:p>
        </w:tc>
        <w:tc>
          <w:tcPr>
            <w:tcW w:w="1276" w:type="dxa"/>
            <w:shd w:val="clear" w:color="auto" w:fill="auto"/>
            <w:vAlign w:val="bottom"/>
          </w:tcPr>
          <w:p w14:paraId="715D5DD5" w14:textId="77777777" w:rsidR="00C47EC3" w:rsidRPr="00226A3F" w:rsidRDefault="00C47EC3" w:rsidP="0097183B">
            <w:pPr>
              <w:rPr>
                <w:sz w:val="20"/>
                <w:szCs w:val="20"/>
              </w:rPr>
            </w:pPr>
            <w:r w:rsidRPr="00226A3F">
              <w:rPr>
                <w:sz w:val="20"/>
                <w:szCs w:val="20"/>
              </w:rPr>
              <w:t>Optional</w:t>
            </w:r>
          </w:p>
        </w:tc>
        <w:tc>
          <w:tcPr>
            <w:tcW w:w="3526" w:type="dxa"/>
            <w:shd w:val="clear" w:color="auto" w:fill="auto"/>
            <w:vAlign w:val="bottom"/>
          </w:tcPr>
          <w:p w14:paraId="25E5AA2B" w14:textId="77777777" w:rsidR="00C47EC3" w:rsidRPr="00226A3F" w:rsidRDefault="00C47EC3" w:rsidP="0097183B">
            <w:pPr>
              <w:rPr>
                <w:sz w:val="20"/>
                <w:szCs w:val="20"/>
              </w:rPr>
            </w:pPr>
            <w:r w:rsidRPr="00226A3F">
              <w:rPr>
                <w:sz w:val="20"/>
                <w:szCs w:val="20"/>
              </w:rPr>
              <w:t>-</w:t>
            </w:r>
          </w:p>
        </w:tc>
      </w:tr>
      <w:tr w:rsidR="00C47EC3" w:rsidRPr="00226A3F" w14:paraId="2FFE6FA0"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170D80F" w14:textId="77777777" w:rsidR="00C47EC3" w:rsidRPr="00226A3F" w:rsidRDefault="00C47EC3" w:rsidP="0097183B">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11D9E7B" w14:textId="77777777" w:rsidR="00C47EC3" w:rsidRPr="00226A3F" w:rsidRDefault="00C47EC3" w:rsidP="0097183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8557EDE" w14:textId="77777777" w:rsidR="00C47EC3" w:rsidRPr="00226A3F" w:rsidRDefault="00C47EC3" w:rsidP="0097183B">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2F0EE9A" w14:textId="77777777" w:rsidR="00C47EC3" w:rsidRPr="00226A3F" w:rsidRDefault="00C47EC3" w:rsidP="0097183B">
            <w:pPr>
              <w:rPr>
                <w:sz w:val="20"/>
                <w:szCs w:val="20"/>
              </w:rPr>
            </w:pPr>
            <w:r w:rsidRPr="00226A3F">
              <w:rPr>
                <w:sz w:val="20"/>
                <w:szCs w:val="20"/>
              </w:rPr>
              <w:t>-</w:t>
            </w:r>
          </w:p>
        </w:tc>
      </w:tr>
      <w:tr w:rsidR="00C47EC3" w:rsidRPr="00226A3F" w14:paraId="27E13D4E"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F0D1342" w14:textId="77777777" w:rsidR="00C47EC3" w:rsidRPr="00226A3F" w:rsidRDefault="00C47EC3" w:rsidP="0097183B">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3A8A56A" w14:textId="77777777" w:rsidR="00C47EC3" w:rsidRPr="00226A3F" w:rsidRDefault="00C47EC3"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7DEB690" w14:textId="77777777" w:rsidR="00C47EC3" w:rsidRPr="00226A3F" w:rsidRDefault="00C47EC3" w:rsidP="0097183B">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760E9118" w14:textId="77777777" w:rsidR="00C47EC3" w:rsidRPr="00226A3F" w:rsidRDefault="00C47EC3" w:rsidP="0097183B">
            <w:pPr>
              <w:rPr>
                <w:sz w:val="20"/>
                <w:szCs w:val="20"/>
              </w:rPr>
            </w:pPr>
            <w:r w:rsidRPr="00226A3F">
              <w:rPr>
                <w:sz w:val="20"/>
                <w:szCs w:val="20"/>
              </w:rPr>
              <w:t>-</w:t>
            </w:r>
          </w:p>
        </w:tc>
      </w:tr>
      <w:tr w:rsidR="008239EA" w:rsidRPr="00226A3F" w14:paraId="24BAF240"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06F9AF48" w14:textId="77777777" w:rsidR="008239EA" w:rsidRPr="00226A3F" w:rsidRDefault="008239EA" w:rsidP="0097183B">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3C61DBF" w14:textId="77777777" w:rsidR="008239EA" w:rsidDel="009050D3"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526FF1E4" w14:textId="77777777" w:rsidR="008239EA" w:rsidRPr="00226A3F" w:rsidRDefault="008239EA" w:rsidP="0097183B">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2B9F98F0" w14:textId="77777777" w:rsidR="008239EA" w:rsidRPr="00226A3F" w:rsidRDefault="008239EA" w:rsidP="0097183B">
            <w:pPr>
              <w:rPr>
                <w:sz w:val="20"/>
                <w:szCs w:val="20"/>
              </w:rPr>
            </w:pPr>
            <w:r>
              <w:rPr>
                <w:sz w:val="20"/>
                <w:szCs w:val="20"/>
              </w:rPr>
              <w:t>-</w:t>
            </w:r>
          </w:p>
        </w:tc>
      </w:tr>
      <w:tr w:rsidR="00C47EC3" w:rsidRPr="00226A3F" w14:paraId="297700EE" w14:textId="77777777" w:rsidTr="00D3072A">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32EC4A88" w14:textId="77777777" w:rsidR="00C47EC3" w:rsidRPr="00226A3F" w:rsidRDefault="00C47EC3" w:rsidP="0097183B">
            <w:pPr>
              <w:rPr>
                <w:sz w:val="20"/>
                <w:szCs w:val="20"/>
              </w:rPr>
            </w:pPr>
            <w:proofErr w:type="spellStart"/>
            <w:r>
              <w:rPr>
                <w:rFonts w:cs="Calibri"/>
                <w:sz w:val="20"/>
                <w:szCs w:val="20"/>
                <w:lang w:eastAsia="en-GB"/>
              </w:rPr>
              <w:lastRenderedPageBreak/>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2DF40F9C" w14:textId="77777777" w:rsidR="00C47EC3" w:rsidRPr="00226A3F" w:rsidRDefault="00C47EC3" w:rsidP="0097183B">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0707A31A" w14:textId="77777777" w:rsidR="00C47EC3" w:rsidRPr="00226A3F" w:rsidRDefault="00C47EC3" w:rsidP="0097183B">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4B08BE3D" w14:textId="5D32B6BA" w:rsidR="00C47EC3" w:rsidRPr="00226A3F" w:rsidRDefault="00C47EC3" w:rsidP="0097183B">
            <w:pPr>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004854">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ins w:id="1776" w:author="Dr. Carsten Franke" w:date="2020-03-09T14:38:00Z">
              <w:r w:rsidR="00004854" w:rsidRPr="00004854">
                <w:rPr>
                  <w:sz w:val="20"/>
                  <w:szCs w:val="20"/>
                </w:rPr>
                <w:t xml:space="preserve">Custom Attributes </w:t>
              </w:r>
              <w:r w:rsidR="00004854" w:rsidRPr="007331A4">
                <w:t>list</w:t>
              </w:r>
            </w:ins>
            <w:del w:id="1777" w:author="Dr. Carsten Franke" w:date="2020-03-09T14:38:00Z">
              <w:r w:rsidR="007E2D34" w:rsidRPr="007E2D34" w:rsidDel="00004854">
                <w:rPr>
                  <w:sz w:val="20"/>
                  <w:szCs w:val="20"/>
                </w:rPr>
                <w:delText xml:space="preserve">Custom Attributes </w:delText>
              </w:r>
              <w:r w:rsidR="007E2D34" w:rsidRPr="007331A4" w:rsidDel="00004854">
                <w:delText>list</w:delText>
              </w:r>
            </w:del>
            <w:r w:rsidRPr="003D0E42">
              <w:rPr>
                <w:rFonts w:cs="Calibri"/>
                <w:sz w:val="20"/>
                <w:szCs w:val="20"/>
                <w:lang w:eastAsia="en-GB"/>
              </w:rPr>
              <w:fldChar w:fldCharType="end"/>
            </w:r>
          </w:p>
        </w:tc>
      </w:tr>
    </w:tbl>
    <w:p w14:paraId="556B6AF9" w14:textId="40595717" w:rsidR="00D3072A" w:rsidRDefault="00D3072A" w:rsidP="00D3072A">
      <w:pPr>
        <w:pStyle w:val="Beschriftung"/>
        <w:spacing w:before="120"/>
        <w:rPr>
          <w:rStyle w:val="elementdeftypeChar"/>
          <w:b/>
        </w:rPr>
      </w:pPr>
      <w:bookmarkStart w:id="1778" w:name="_Toc3566470"/>
      <w:bookmarkStart w:id="1779" w:name="_Toc27753836"/>
      <w:r>
        <w:t xml:space="preserve">Table </w:t>
      </w:r>
      <w:ins w:id="1780" w:author="Dr. Carsten Franke" w:date="2020-03-09T16:02:00Z">
        <w:r w:rsidR="001D2A94">
          <w:fldChar w:fldCharType="begin"/>
        </w:r>
        <w:r w:rsidR="001D2A94">
          <w:instrText xml:space="preserve"> SEQ Table \* ARABIC </w:instrText>
        </w:r>
      </w:ins>
      <w:r w:rsidR="001D2A94">
        <w:fldChar w:fldCharType="separate"/>
      </w:r>
      <w:ins w:id="1781" w:author="Dr. Carsten Franke" w:date="2020-03-09T16:02:00Z">
        <w:r w:rsidR="001D2A94">
          <w:rPr>
            <w:noProof/>
          </w:rPr>
          <w:t>62</w:t>
        </w:r>
        <w:r w:rsidR="001D2A94">
          <w:fldChar w:fldCharType="end"/>
        </w:r>
      </w:ins>
      <w:del w:id="1782" w:author="Dr. Carsten Franke" w:date="2020-03-09T16:02:00Z">
        <w:r w:rsidDel="001D2A94">
          <w:fldChar w:fldCharType="begin"/>
        </w:r>
        <w:r w:rsidDel="001D2A94">
          <w:delInstrText xml:space="preserve"> SEQ Table \* ARABIC </w:delInstrText>
        </w:r>
        <w:r w:rsidDel="001D2A94">
          <w:fldChar w:fldCharType="separate"/>
        </w:r>
      </w:del>
      <w:del w:id="1783" w:author="Dr. Carsten Franke" w:date="2020-03-09T14:38:00Z">
        <w:r w:rsidR="007E2D34" w:rsidDel="00004854">
          <w:rPr>
            <w:noProof/>
          </w:rPr>
          <w:delText>61</w:delText>
        </w:r>
      </w:del>
      <w:del w:id="1784" w:author="Dr. Carsten Franke" w:date="2020-03-09T16:02:00Z">
        <w:r w:rsidDel="001D2A94">
          <w:fldChar w:fldCharType="end"/>
        </w:r>
      </w:del>
      <w:r w:rsidR="004B1ED4">
        <w:t xml:space="preserve">: Nested elements of </w:t>
      </w:r>
      <w:r w:rsidR="004B1ED4" w:rsidRPr="004B1ED4">
        <w:rPr>
          <w:rStyle w:val="elementdeftypeChar"/>
          <w:b/>
        </w:rPr>
        <w:t>&lt;</w:t>
      </w:r>
      <w:r w:rsidR="004B1ED4">
        <w:rPr>
          <w:rStyle w:val="elementdeftypeChar"/>
          <w:b/>
        </w:rPr>
        <w:t>connection_0d</w:t>
      </w:r>
      <w:r w:rsidR="004B1ED4" w:rsidRPr="004B1ED4">
        <w:rPr>
          <w:rStyle w:val="elementdeftypeChar"/>
          <w:b/>
        </w:rPr>
        <w:t>/&gt;</w:t>
      </w:r>
      <w:r w:rsidR="004B1ED4">
        <w:t xml:space="preserve"> for </w:t>
      </w:r>
      <w:r w:rsidR="004B1ED4" w:rsidRPr="004B1ED4">
        <w:rPr>
          <w:rStyle w:val="elementdeftypeChar"/>
          <w:b/>
        </w:rPr>
        <w:t>&lt;clinch/&gt;</w:t>
      </w:r>
      <w:bookmarkEnd w:id="1778"/>
      <w:bookmarkEnd w:id="1779"/>
    </w:p>
    <w:p w14:paraId="14F3BB5C" w14:textId="77777777" w:rsidR="004B1ED4" w:rsidRDefault="007D0EA8" w:rsidP="004B1ED4">
      <w:pPr>
        <w:rPr>
          <w:rFonts w:ascii="Courier" w:hAnsi="Courier" w:cs="Courier"/>
          <w:b/>
          <w:bCs/>
          <w:iCs/>
          <w:sz w:val="18"/>
          <w:szCs w:val="18"/>
          <w:lang w:eastAsia="en-GB"/>
        </w:rPr>
      </w:pPr>
      <w:r>
        <w:rPr>
          <w:rFonts w:cs="Calibri"/>
          <w:szCs w:val="22"/>
          <w:lang w:eastAsia="en-GB"/>
        </w:rPr>
        <w:t xml:space="preserve">XML specification of </w:t>
      </w:r>
      <w:r w:rsidRPr="007D0EA8">
        <w:rPr>
          <w:rStyle w:val="elementdeftypeChar"/>
        </w:rPr>
        <w:t xml:space="preserve">&lt;clinch/&gt; </w:t>
      </w:r>
      <w:r>
        <w:rPr>
          <w:rFonts w:cs="Calibri"/>
          <w:szCs w:val="22"/>
          <w:lang w:eastAsia="en-GB"/>
        </w:rPr>
        <w:t>element</w:t>
      </w:r>
      <w:r w:rsidRPr="007D0EA8">
        <w:rPr>
          <w:rFonts w:ascii="Courier" w:hAnsi="Courier" w:cs="Courier"/>
          <w:b/>
          <w:bCs/>
          <w:iCs/>
          <w:sz w:val="18"/>
          <w:szCs w:val="18"/>
          <w:lang w:eastAsia="en-GB"/>
        </w:rPr>
        <w: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68"/>
        <w:gridCol w:w="1417"/>
        <w:gridCol w:w="1418"/>
        <w:gridCol w:w="1134"/>
        <w:gridCol w:w="3098"/>
      </w:tblGrid>
      <w:tr w:rsidR="007D0EA8" w:rsidRPr="00226A3F" w14:paraId="6A637AB6" w14:textId="77777777" w:rsidTr="00545164">
        <w:trPr>
          <w:tblHeader/>
          <w:jc w:val="center"/>
        </w:trPr>
        <w:tc>
          <w:tcPr>
            <w:tcW w:w="196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5677749" w14:textId="77777777" w:rsidR="007D0EA8" w:rsidRPr="00226A3F" w:rsidRDefault="007D0EA8" w:rsidP="0097183B">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581492" w14:textId="77777777" w:rsidR="007D0EA8" w:rsidRPr="00226A3F" w:rsidRDefault="007D0EA8" w:rsidP="0097183B">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19F1D7" w14:textId="77777777" w:rsidR="007D0EA8" w:rsidRPr="00226A3F" w:rsidRDefault="007D0EA8" w:rsidP="0097183B">
            <w:pPr>
              <w:keepNext/>
              <w:rPr>
                <w:b/>
                <w:i/>
              </w:rPr>
            </w:pPr>
            <w:r w:rsidRPr="00226A3F">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5FA5EA" w14:textId="77777777" w:rsidR="007D0EA8" w:rsidRPr="00226A3F" w:rsidRDefault="000E60DF" w:rsidP="0097183B">
            <w:pPr>
              <w:keepNext/>
              <w:rPr>
                <w:b/>
                <w:i/>
              </w:rPr>
            </w:pPr>
            <w:r>
              <w:rPr>
                <w:b/>
                <w:i/>
              </w:rPr>
              <w:t>Use</w:t>
            </w:r>
          </w:p>
        </w:tc>
        <w:tc>
          <w:tcPr>
            <w:tcW w:w="30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56CCF8E" w14:textId="77777777" w:rsidR="007D0EA8" w:rsidRPr="00226A3F" w:rsidRDefault="007D0EA8" w:rsidP="0097183B">
            <w:pPr>
              <w:keepNext/>
              <w:rPr>
                <w:b/>
                <w:i/>
              </w:rPr>
            </w:pPr>
            <w:r w:rsidRPr="00226A3F">
              <w:rPr>
                <w:b/>
                <w:i/>
              </w:rPr>
              <w:t>Constraint</w:t>
            </w:r>
          </w:p>
        </w:tc>
      </w:tr>
      <w:tr w:rsidR="007D0EA8" w:rsidRPr="00226A3F" w14:paraId="2A3E5586" w14:textId="77777777" w:rsidTr="00545164">
        <w:trPr>
          <w:jc w:val="center"/>
        </w:trPr>
        <w:tc>
          <w:tcPr>
            <w:tcW w:w="1968" w:type="dxa"/>
            <w:shd w:val="clear" w:color="auto" w:fill="auto"/>
          </w:tcPr>
          <w:p w14:paraId="05678956" w14:textId="77777777" w:rsidR="007D0EA8" w:rsidRPr="00226A3F" w:rsidRDefault="006239BA" w:rsidP="0097183B">
            <w:pPr>
              <w:rPr>
                <w:sz w:val="20"/>
                <w:szCs w:val="20"/>
              </w:rPr>
            </w:pPr>
            <w:proofErr w:type="spellStart"/>
            <w:r>
              <w:rPr>
                <w:sz w:val="20"/>
                <w:szCs w:val="20"/>
              </w:rPr>
              <w:t>clinch_type</w:t>
            </w:r>
            <w:proofErr w:type="spellEnd"/>
          </w:p>
        </w:tc>
        <w:tc>
          <w:tcPr>
            <w:tcW w:w="1417" w:type="dxa"/>
            <w:shd w:val="clear" w:color="auto" w:fill="auto"/>
          </w:tcPr>
          <w:p w14:paraId="700C6D53" w14:textId="77777777" w:rsidR="007D0EA8" w:rsidRPr="00226A3F" w:rsidRDefault="00A64232" w:rsidP="0097183B">
            <w:pPr>
              <w:rPr>
                <w:sz w:val="20"/>
                <w:szCs w:val="20"/>
              </w:rPr>
            </w:pPr>
            <w:r>
              <w:rPr>
                <w:sz w:val="20"/>
                <w:szCs w:val="20"/>
              </w:rPr>
              <w:t>Alphanumeric</w:t>
            </w:r>
          </w:p>
        </w:tc>
        <w:tc>
          <w:tcPr>
            <w:tcW w:w="1418" w:type="dxa"/>
          </w:tcPr>
          <w:p w14:paraId="27CAF520" w14:textId="77777777" w:rsidR="007D0EA8" w:rsidRPr="00226A3F" w:rsidRDefault="00A64232" w:rsidP="0097183B">
            <w:pPr>
              <w:rPr>
                <w:sz w:val="20"/>
                <w:szCs w:val="20"/>
              </w:rPr>
            </w:pPr>
            <w:r>
              <w:rPr>
                <w:sz w:val="20"/>
                <w:szCs w:val="20"/>
              </w:rPr>
              <w:t>Alphanumeric</w:t>
            </w:r>
          </w:p>
        </w:tc>
        <w:tc>
          <w:tcPr>
            <w:tcW w:w="1134" w:type="dxa"/>
            <w:shd w:val="clear" w:color="auto" w:fill="auto"/>
          </w:tcPr>
          <w:p w14:paraId="302A9CBA" w14:textId="77777777" w:rsidR="007D0EA8" w:rsidRPr="00226A3F" w:rsidRDefault="007D0EA8" w:rsidP="0097183B">
            <w:pPr>
              <w:rPr>
                <w:sz w:val="20"/>
                <w:szCs w:val="20"/>
              </w:rPr>
            </w:pPr>
            <w:r w:rsidRPr="00226A3F">
              <w:rPr>
                <w:sz w:val="20"/>
                <w:szCs w:val="20"/>
              </w:rPr>
              <w:t>Optional</w:t>
            </w:r>
          </w:p>
        </w:tc>
        <w:tc>
          <w:tcPr>
            <w:tcW w:w="3098" w:type="dxa"/>
            <w:shd w:val="clear" w:color="auto" w:fill="auto"/>
          </w:tcPr>
          <w:p w14:paraId="6DCB45B6" w14:textId="77777777" w:rsidR="007D0EA8" w:rsidRPr="00226A3F" w:rsidRDefault="00F52C26" w:rsidP="0097183B">
            <w:pPr>
              <w:rPr>
                <w:sz w:val="20"/>
                <w:szCs w:val="20"/>
              </w:rPr>
            </w:pPr>
            <w:r>
              <w:rPr>
                <w:sz w:val="20"/>
                <w:szCs w:val="20"/>
              </w:rPr>
              <w:t>-</w:t>
            </w:r>
          </w:p>
        </w:tc>
      </w:tr>
      <w:tr w:rsidR="007D0EA8" w:rsidRPr="00226A3F" w14:paraId="5530D858" w14:textId="77777777" w:rsidTr="00545164">
        <w:trPr>
          <w:jc w:val="center"/>
        </w:trPr>
        <w:tc>
          <w:tcPr>
            <w:tcW w:w="1968" w:type="dxa"/>
            <w:shd w:val="clear" w:color="auto" w:fill="auto"/>
          </w:tcPr>
          <w:p w14:paraId="3463B9A4" w14:textId="77777777" w:rsidR="007D0EA8" w:rsidRPr="00226A3F" w:rsidRDefault="006239BA" w:rsidP="0097183B">
            <w:pPr>
              <w:rPr>
                <w:sz w:val="20"/>
                <w:szCs w:val="20"/>
              </w:rPr>
            </w:pPr>
            <w:proofErr w:type="spellStart"/>
            <w:r>
              <w:rPr>
                <w:sz w:val="20"/>
                <w:szCs w:val="20"/>
              </w:rPr>
              <w:t>strength_class</w:t>
            </w:r>
            <w:proofErr w:type="spellEnd"/>
          </w:p>
        </w:tc>
        <w:tc>
          <w:tcPr>
            <w:tcW w:w="1417" w:type="dxa"/>
            <w:shd w:val="clear" w:color="auto" w:fill="auto"/>
          </w:tcPr>
          <w:p w14:paraId="70D598C0" w14:textId="77777777" w:rsidR="007D0EA8" w:rsidRPr="00226A3F" w:rsidRDefault="00A64232" w:rsidP="0097183B">
            <w:pPr>
              <w:rPr>
                <w:sz w:val="20"/>
                <w:szCs w:val="20"/>
              </w:rPr>
            </w:pPr>
            <w:r>
              <w:rPr>
                <w:sz w:val="20"/>
                <w:szCs w:val="20"/>
              </w:rPr>
              <w:t>Alphanumeric</w:t>
            </w:r>
          </w:p>
        </w:tc>
        <w:tc>
          <w:tcPr>
            <w:tcW w:w="1418" w:type="dxa"/>
          </w:tcPr>
          <w:p w14:paraId="4D51E53A" w14:textId="77777777" w:rsidR="007D0EA8" w:rsidRPr="00226A3F" w:rsidRDefault="00A64232" w:rsidP="0097183B">
            <w:pPr>
              <w:rPr>
                <w:sz w:val="20"/>
                <w:szCs w:val="20"/>
              </w:rPr>
            </w:pPr>
            <w:r>
              <w:rPr>
                <w:sz w:val="20"/>
                <w:szCs w:val="20"/>
              </w:rPr>
              <w:t>Alphanumeric</w:t>
            </w:r>
          </w:p>
        </w:tc>
        <w:tc>
          <w:tcPr>
            <w:tcW w:w="1134" w:type="dxa"/>
            <w:shd w:val="clear" w:color="auto" w:fill="auto"/>
          </w:tcPr>
          <w:p w14:paraId="59D3B610" w14:textId="77777777" w:rsidR="007D0EA8" w:rsidRPr="00226A3F" w:rsidRDefault="007D0EA8" w:rsidP="0097183B">
            <w:pPr>
              <w:rPr>
                <w:sz w:val="20"/>
                <w:szCs w:val="20"/>
              </w:rPr>
            </w:pPr>
            <w:r w:rsidRPr="00226A3F">
              <w:rPr>
                <w:sz w:val="20"/>
                <w:szCs w:val="20"/>
              </w:rPr>
              <w:t>Optional</w:t>
            </w:r>
          </w:p>
        </w:tc>
        <w:tc>
          <w:tcPr>
            <w:tcW w:w="3098" w:type="dxa"/>
            <w:shd w:val="clear" w:color="auto" w:fill="auto"/>
          </w:tcPr>
          <w:p w14:paraId="29FC7568" w14:textId="77777777" w:rsidR="007D0EA8" w:rsidRPr="00226A3F" w:rsidRDefault="00F52C26" w:rsidP="00201C2C">
            <w:pPr>
              <w:rPr>
                <w:sz w:val="20"/>
                <w:szCs w:val="20"/>
              </w:rPr>
            </w:pPr>
            <w:r>
              <w:rPr>
                <w:sz w:val="20"/>
                <w:szCs w:val="20"/>
              </w:rPr>
              <w:t xml:space="preserve">It is dependent from the applied </w:t>
            </w:r>
            <w:r w:rsidR="00F00D00">
              <w:rPr>
                <w:sz w:val="20"/>
                <w:szCs w:val="20"/>
              </w:rPr>
              <w:t>punch diameter</w:t>
            </w:r>
            <w:r w:rsidR="00201C2C">
              <w:rPr>
                <w:sz w:val="20"/>
                <w:szCs w:val="20"/>
              </w:rPr>
              <w:t xml:space="preserve"> and part materials</w:t>
            </w:r>
          </w:p>
        </w:tc>
      </w:tr>
      <w:tr w:rsidR="00545164" w:rsidRPr="00226A3F" w14:paraId="317385BB" w14:textId="77777777" w:rsidTr="00545164">
        <w:trPr>
          <w:jc w:val="center"/>
        </w:trPr>
        <w:tc>
          <w:tcPr>
            <w:tcW w:w="1968" w:type="dxa"/>
            <w:shd w:val="clear" w:color="auto" w:fill="auto"/>
          </w:tcPr>
          <w:p w14:paraId="4DE87F56" w14:textId="77777777" w:rsidR="00545164" w:rsidRDefault="00545164" w:rsidP="0097183B">
            <w:pPr>
              <w:rPr>
                <w:sz w:val="20"/>
                <w:szCs w:val="20"/>
              </w:rPr>
            </w:pPr>
            <w:proofErr w:type="spellStart"/>
            <w:r>
              <w:rPr>
                <w:sz w:val="20"/>
                <w:szCs w:val="20"/>
              </w:rPr>
              <w:t>shear_strength</w:t>
            </w:r>
            <w:proofErr w:type="spellEnd"/>
          </w:p>
        </w:tc>
        <w:tc>
          <w:tcPr>
            <w:tcW w:w="1417" w:type="dxa"/>
            <w:shd w:val="clear" w:color="auto" w:fill="auto"/>
          </w:tcPr>
          <w:p w14:paraId="6B69D823" w14:textId="77777777" w:rsidR="00545164" w:rsidRPr="00226A3F" w:rsidRDefault="00545164" w:rsidP="00426C31">
            <w:pPr>
              <w:rPr>
                <w:sz w:val="20"/>
                <w:szCs w:val="20"/>
              </w:rPr>
            </w:pPr>
            <w:r w:rsidRPr="00226A3F">
              <w:rPr>
                <w:sz w:val="20"/>
                <w:szCs w:val="20"/>
              </w:rPr>
              <w:t>Floating point</w:t>
            </w:r>
          </w:p>
        </w:tc>
        <w:tc>
          <w:tcPr>
            <w:tcW w:w="1418" w:type="dxa"/>
          </w:tcPr>
          <w:p w14:paraId="5695A502" w14:textId="77777777" w:rsidR="00545164" w:rsidRPr="00226A3F" w:rsidRDefault="00545164" w:rsidP="00426C31">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45E825F4" w14:textId="77777777" w:rsidR="00545164" w:rsidRPr="00226A3F" w:rsidRDefault="00545164" w:rsidP="0097183B">
            <w:pPr>
              <w:rPr>
                <w:sz w:val="20"/>
                <w:szCs w:val="20"/>
              </w:rPr>
            </w:pPr>
            <w:r w:rsidRPr="00226A3F">
              <w:rPr>
                <w:sz w:val="20"/>
                <w:szCs w:val="20"/>
              </w:rPr>
              <w:t>Optional</w:t>
            </w:r>
          </w:p>
        </w:tc>
        <w:tc>
          <w:tcPr>
            <w:tcW w:w="3098" w:type="dxa"/>
            <w:shd w:val="clear" w:color="auto" w:fill="auto"/>
          </w:tcPr>
          <w:p w14:paraId="7604CE84" w14:textId="77777777" w:rsidR="00545164" w:rsidRDefault="00545164" w:rsidP="00201C2C">
            <w:pPr>
              <w:rPr>
                <w:sz w:val="20"/>
                <w:szCs w:val="20"/>
              </w:rPr>
            </w:pPr>
            <w:r>
              <w:rPr>
                <w:sz w:val="20"/>
                <w:szCs w:val="20"/>
              </w:rPr>
              <w:t>-</w:t>
            </w:r>
          </w:p>
        </w:tc>
      </w:tr>
      <w:tr w:rsidR="00545164" w:rsidRPr="00226A3F" w14:paraId="075F8AB6" w14:textId="77777777" w:rsidTr="00545164">
        <w:trPr>
          <w:jc w:val="center"/>
        </w:trPr>
        <w:tc>
          <w:tcPr>
            <w:tcW w:w="1968" w:type="dxa"/>
            <w:shd w:val="clear" w:color="auto" w:fill="auto"/>
          </w:tcPr>
          <w:p w14:paraId="37DE2070" w14:textId="77777777" w:rsidR="00545164" w:rsidRDefault="00545164" w:rsidP="0097183B">
            <w:pPr>
              <w:rPr>
                <w:sz w:val="20"/>
                <w:szCs w:val="20"/>
              </w:rPr>
            </w:pPr>
            <w:proofErr w:type="spellStart"/>
            <w:r>
              <w:rPr>
                <w:sz w:val="20"/>
                <w:szCs w:val="20"/>
              </w:rPr>
              <w:t>peel_strength</w:t>
            </w:r>
            <w:proofErr w:type="spellEnd"/>
          </w:p>
        </w:tc>
        <w:tc>
          <w:tcPr>
            <w:tcW w:w="1417" w:type="dxa"/>
            <w:shd w:val="clear" w:color="auto" w:fill="auto"/>
          </w:tcPr>
          <w:p w14:paraId="5F8F49CB" w14:textId="77777777" w:rsidR="00545164" w:rsidRPr="00226A3F" w:rsidRDefault="00545164" w:rsidP="00426C31">
            <w:pPr>
              <w:rPr>
                <w:sz w:val="20"/>
                <w:szCs w:val="20"/>
              </w:rPr>
            </w:pPr>
            <w:r w:rsidRPr="00226A3F">
              <w:rPr>
                <w:sz w:val="20"/>
                <w:szCs w:val="20"/>
              </w:rPr>
              <w:t>Floating point</w:t>
            </w:r>
          </w:p>
        </w:tc>
        <w:tc>
          <w:tcPr>
            <w:tcW w:w="1418" w:type="dxa"/>
          </w:tcPr>
          <w:p w14:paraId="170EDA2C" w14:textId="77777777" w:rsidR="00545164" w:rsidRPr="00226A3F" w:rsidRDefault="00545164" w:rsidP="00426C31">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2FD49344" w14:textId="77777777" w:rsidR="00545164" w:rsidRPr="00226A3F" w:rsidRDefault="00545164" w:rsidP="0097183B">
            <w:pPr>
              <w:rPr>
                <w:sz w:val="20"/>
                <w:szCs w:val="20"/>
              </w:rPr>
            </w:pPr>
            <w:r w:rsidRPr="00226A3F">
              <w:rPr>
                <w:sz w:val="20"/>
                <w:szCs w:val="20"/>
              </w:rPr>
              <w:t>Optional</w:t>
            </w:r>
          </w:p>
        </w:tc>
        <w:tc>
          <w:tcPr>
            <w:tcW w:w="3098" w:type="dxa"/>
            <w:shd w:val="clear" w:color="auto" w:fill="auto"/>
          </w:tcPr>
          <w:p w14:paraId="092263E9" w14:textId="77777777" w:rsidR="00545164" w:rsidRDefault="00545164" w:rsidP="00201C2C">
            <w:pPr>
              <w:rPr>
                <w:sz w:val="20"/>
                <w:szCs w:val="20"/>
              </w:rPr>
            </w:pPr>
            <w:r>
              <w:rPr>
                <w:sz w:val="20"/>
                <w:szCs w:val="20"/>
              </w:rPr>
              <w:t>-</w:t>
            </w:r>
          </w:p>
        </w:tc>
      </w:tr>
      <w:tr w:rsidR="00545164" w:rsidRPr="00226A3F" w14:paraId="6CC11335" w14:textId="77777777" w:rsidTr="00545164">
        <w:trPr>
          <w:jc w:val="center"/>
        </w:trPr>
        <w:tc>
          <w:tcPr>
            <w:tcW w:w="1968" w:type="dxa"/>
            <w:shd w:val="clear" w:color="auto" w:fill="auto"/>
          </w:tcPr>
          <w:p w14:paraId="775909E8" w14:textId="77777777" w:rsidR="00545164" w:rsidRPr="00226A3F" w:rsidRDefault="00545164" w:rsidP="0097183B">
            <w:pPr>
              <w:rPr>
                <w:sz w:val="20"/>
                <w:szCs w:val="20"/>
              </w:rPr>
            </w:pPr>
            <w:proofErr w:type="spellStart"/>
            <w:r>
              <w:rPr>
                <w:sz w:val="20"/>
                <w:szCs w:val="20"/>
              </w:rPr>
              <w:t>button_diameter</w:t>
            </w:r>
            <w:proofErr w:type="spellEnd"/>
          </w:p>
        </w:tc>
        <w:tc>
          <w:tcPr>
            <w:tcW w:w="1417" w:type="dxa"/>
            <w:shd w:val="clear" w:color="auto" w:fill="auto"/>
          </w:tcPr>
          <w:p w14:paraId="2DDE066A" w14:textId="77777777" w:rsidR="00545164" w:rsidRPr="00226A3F" w:rsidRDefault="00545164" w:rsidP="0097183B">
            <w:pPr>
              <w:rPr>
                <w:sz w:val="20"/>
                <w:szCs w:val="20"/>
              </w:rPr>
            </w:pPr>
            <w:r w:rsidRPr="00226A3F">
              <w:rPr>
                <w:sz w:val="20"/>
                <w:szCs w:val="20"/>
              </w:rPr>
              <w:t>Floating point</w:t>
            </w:r>
          </w:p>
        </w:tc>
        <w:tc>
          <w:tcPr>
            <w:tcW w:w="1418" w:type="dxa"/>
          </w:tcPr>
          <w:p w14:paraId="39A8D12C" w14:textId="77777777" w:rsidR="00545164" w:rsidRPr="00226A3F" w:rsidRDefault="00545164" w:rsidP="0097183B">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1C6D5576" w14:textId="77777777" w:rsidR="00545164" w:rsidRPr="00226A3F" w:rsidRDefault="00545164" w:rsidP="0097183B">
            <w:pPr>
              <w:rPr>
                <w:sz w:val="20"/>
                <w:szCs w:val="20"/>
              </w:rPr>
            </w:pPr>
            <w:r>
              <w:rPr>
                <w:sz w:val="20"/>
                <w:szCs w:val="20"/>
              </w:rPr>
              <w:t>Optional</w:t>
            </w:r>
          </w:p>
        </w:tc>
        <w:tc>
          <w:tcPr>
            <w:tcW w:w="3098" w:type="dxa"/>
            <w:shd w:val="clear" w:color="auto" w:fill="auto"/>
          </w:tcPr>
          <w:p w14:paraId="2974467E" w14:textId="77777777" w:rsidR="00545164" w:rsidRPr="00226A3F" w:rsidRDefault="00545164" w:rsidP="0097183B">
            <w:pPr>
              <w:keepNext/>
              <w:rPr>
                <w:sz w:val="20"/>
                <w:szCs w:val="20"/>
              </w:rPr>
            </w:pPr>
            <w:r>
              <w:rPr>
                <w:sz w:val="20"/>
                <w:szCs w:val="20"/>
              </w:rPr>
              <w:t>Dependent of punch diameter and sheet thicknesses</w:t>
            </w:r>
          </w:p>
        </w:tc>
      </w:tr>
      <w:tr w:rsidR="00545164" w:rsidRPr="00226A3F" w14:paraId="3C7511C4" w14:textId="77777777" w:rsidTr="00545164">
        <w:trPr>
          <w:jc w:val="center"/>
        </w:trPr>
        <w:tc>
          <w:tcPr>
            <w:tcW w:w="1968" w:type="dxa"/>
            <w:shd w:val="clear" w:color="auto" w:fill="auto"/>
          </w:tcPr>
          <w:p w14:paraId="460AC460" w14:textId="77777777" w:rsidR="00545164" w:rsidRDefault="00545164" w:rsidP="0097183B">
            <w:pPr>
              <w:rPr>
                <w:sz w:val="20"/>
                <w:szCs w:val="20"/>
              </w:rPr>
            </w:pPr>
            <w:proofErr w:type="spellStart"/>
            <w:r>
              <w:rPr>
                <w:sz w:val="20"/>
                <w:szCs w:val="20"/>
              </w:rPr>
              <w:t>die_type</w:t>
            </w:r>
            <w:proofErr w:type="spellEnd"/>
          </w:p>
        </w:tc>
        <w:tc>
          <w:tcPr>
            <w:tcW w:w="1417" w:type="dxa"/>
            <w:shd w:val="clear" w:color="auto" w:fill="auto"/>
          </w:tcPr>
          <w:p w14:paraId="261C74E9" w14:textId="77777777" w:rsidR="00545164" w:rsidRPr="00226A3F" w:rsidRDefault="00545164" w:rsidP="0097183B">
            <w:pPr>
              <w:rPr>
                <w:sz w:val="20"/>
                <w:szCs w:val="20"/>
              </w:rPr>
            </w:pPr>
            <w:r>
              <w:rPr>
                <w:sz w:val="20"/>
                <w:szCs w:val="20"/>
              </w:rPr>
              <w:t>Alphanumeric</w:t>
            </w:r>
          </w:p>
        </w:tc>
        <w:tc>
          <w:tcPr>
            <w:tcW w:w="1418" w:type="dxa"/>
          </w:tcPr>
          <w:p w14:paraId="2CBDE6E9" w14:textId="77777777" w:rsidR="00545164" w:rsidRDefault="00545164" w:rsidP="0097183B">
            <w:pPr>
              <w:rPr>
                <w:rFonts w:cs="Calibri"/>
                <w:sz w:val="20"/>
                <w:szCs w:val="20"/>
              </w:rPr>
            </w:pPr>
            <w:r>
              <w:rPr>
                <w:sz w:val="20"/>
                <w:szCs w:val="20"/>
              </w:rPr>
              <w:t>Alphanumeric</w:t>
            </w:r>
          </w:p>
        </w:tc>
        <w:tc>
          <w:tcPr>
            <w:tcW w:w="1134" w:type="dxa"/>
            <w:shd w:val="clear" w:color="auto" w:fill="auto"/>
          </w:tcPr>
          <w:p w14:paraId="0C505170" w14:textId="77777777" w:rsidR="00545164" w:rsidRDefault="00545164" w:rsidP="0097183B">
            <w:pPr>
              <w:rPr>
                <w:sz w:val="20"/>
                <w:szCs w:val="20"/>
              </w:rPr>
            </w:pPr>
            <w:r w:rsidRPr="00226A3F">
              <w:rPr>
                <w:sz w:val="20"/>
                <w:szCs w:val="20"/>
              </w:rPr>
              <w:t>Optional</w:t>
            </w:r>
          </w:p>
        </w:tc>
        <w:tc>
          <w:tcPr>
            <w:tcW w:w="3098" w:type="dxa"/>
            <w:shd w:val="clear" w:color="auto" w:fill="auto"/>
          </w:tcPr>
          <w:p w14:paraId="0050F289" w14:textId="77777777" w:rsidR="00545164" w:rsidRDefault="00194316" w:rsidP="0097183B">
            <w:pPr>
              <w:keepNext/>
              <w:rPr>
                <w:sz w:val="20"/>
                <w:szCs w:val="20"/>
              </w:rPr>
            </w:pPr>
            <w:r>
              <w:rPr>
                <w:sz w:val="20"/>
                <w:szCs w:val="20"/>
              </w:rPr>
              <w:t>"</w:t>
            </w:r>
            <w:r w:rsidR="00F87F83">
              <w:rPr>
                <w:sz w:val="20"/>
                <w:szCs w:val="20"/>
              </w:rPr>
              <w:t>round</w:t>
            </w:r>
            <w:r>
              <w:rPr>
                <w:sz w:val="20"/>
                <w:szCs w:val="20"/>
              </w:rPr>
              <w:t>"</w:t>
            </w:r>
            <w:r w:rsidR="00F87F83">
              <w:rPr>
                <w:sz w:val="20"/>
                <w:szCs w:val="20"/>
              </w:rPr>
              <w:t xml:space="preserve"> or </w:t>
            </w:r>
            <w:r>
              <w:rPr>
                <w:sz w:val="20"/>
                <w:szCs w:val="20"/>
              </w:rPr>
              <w:t>"</w:t>
            </w:r>
            <w:r w:rsidR="00F87F83">
              <w:rPr>
                <w:sz w:val="20"/>
                <w:szCs w:val="20"/>
              </w:rPr>
              <w:t>rectangular</w:t>
            </w:r>
            <w:r>
              <w:rPr>
                <w:sz w:val="20"/>
                <w:szCs w:val="20"/>
              </w:rPr>
              <w:t>"</w:t>
            </w:r>
          </w:p>
        </w:tc>
      </w:tr>
    </w:tbl>
    <w:p w14:paraId="7237552F" w14:textId="57F1DBCC" w:rsidR="007D0EA8" w:rsidRDefault="006239BA" w:rsidP="006239BA">
      <w:pPr>
        <w:pStyle w:val="Beschriftung"/>
        <w:spacing w:before="120"/>
      </w:pPr>
      <w:bookmarkStart w:id="1785" w:name="_Toc3566471"/>
      <w:bookmarkStart w:id="1786" w:name="_Toc27753837"/>
      <w:r>
        <w:t xml:space="preserve">Table </w:t>
      </w:r>
      <w:ins w:id="1787" w:author="Dr. Carsten Franke" w:date="2020-03-09T16:02:00Z">
        <w:r w:rsidR="001D2A94">
          <w:fldChar w:fldCharType="begin"/>
        </w:r>
        <w:r w:rsidR="001D2A94">
          <w:instrText xml:space="preserve"> SEQ Table \* ARABIC </w:instrText>
        </w:r>
      </w:ins>
      <w:r w:rsidR="001D2A94">
        <w:fldChar w:fldCharType="separate"/>
      </w:r>
      <w:ins w:id="1788" w:author="Dr. Carsten Franke" w:date="2020-03-09T16:02:00Z">
        <w:r w:rsidR="001D2A94">
          <w:rPr>
            <w:noProof/>
          </w:rPr>
          <w:t>63</w:t>
        </w:r>
        <w:r w:rsidR="001D2A94">
          <w:fldChar w:fldCharType="end"/>
        </w:r>
      </w:ins>
      <w:del w:id="1789" w:author="Dr. Carsten Franke" w:date="2020-03-09T16:02:00Z">
        <w:r w:rsidDel="001D2A94">
          <w:fldChar w:fldCharType="begin"/>
        </w:r>
        <w:r w:rsidDel="001D2A94">
          <w:delInstrText xml:space="preserve"> SEQ Table \* ARABIC </w:delInstrText>
        </w:r>
        <w:r w:rsidDel="001D2A94">
          <w:fldChar w:fldCharType="separate"/>
        </w:r>
      </w:del>
      <w:del w:id="1790" w:author="Dr. Carsten Franke" w:date="2020-03-09T14:38:00Z">
        <w:r w:rsidR="007E2D34" w:rsidDel="00004854">
          <w:rPr>
            <w:noProof/>
          </w:rPr>
          <w:delText>62</w:delText>
        </w:r>
      </w:del>
      <w:del w:id="1791" w:author="Dr. Carsten Franke" w:date="2020-03-09T16:02:00Z">
        <w:r w:rsidDel="001D2A94">
          <w:fldChar w:fldCharType="end"/>
        </w:r>
      </w:del>
      <w:r>
        <w:t xml:space="preserve">: Attributes of </w:t>
      </w:r>
      <w:r w:rsidR="00945D04">
        <w:t xml:space="preserve">element </w:t>
      </w:r>
      <w:r w:rsidRPr="006239BA">
        <w:rPr>
          <w:rStyle w:val="elementdeftypeChar"/>
          <w:b/>
        </w:rPr>
        <w:t>&lt;clinch/&gt;</w:t>
      </w:r>
      <w:bookmarkEnd w:id="1785"/>
      <w:bookmarkEnd w:id="1786"/>
    </w:p>
    <w:p w14:paraId="4FCBD127" w14:textId="244C8AC8" w:rsidR="00A913FE" w:rsidRDefault="00A913FE" w:rsidP="00B90690">
      <w:pPr>
        <w:pStyle w:val="Listenabsatz"/>
        <w:numPr>
          <w:ilvl w:val="0"/>
          <w:numId w:val="41"/>
        </w:numPr>
        <w:autoSpaceDE w:val="0"/>
        <w:autoSpaceDN w:val="0"/>
        <w:adjustRightInd w:val="0"/>
        <w:jc w:val="both"/>
        <w:rPr>
          <w:rFonts w:cs="Calibri"/>
          <w:lang w:val="en-US" w:eastAsia="en-GB"/>
        </w:rPr>
      </w:pPr>
      <w:proofErr w:type="spellStart"/>
      <w:r w:rsidRPr="00891EFB">
        <w:rPr>
          <w:rStyle w:val="elementdeftypeChar"/>
        </w:rPr>
        <w:t>clinch_type</w:t>
      </w:r>
      <w:proofErr w:type="spellEnd"/>
      <w:r w:rsidRPr="004B1D32">
        <w:rPr>
          <w:rFonts w:cs="Calibri"/>
          <w:lang w:val="en-US" w:eastAsia="en-GB"/>
        </w:rPr>
        <w:t>: the alphanumeric name of the clinch.</w:t>
      </w:r>
      <w:r w:rsidR="008709D8">
        <w:rPr>
          <w:rFonts w:cs="Calibri"/>
          <w:lang w:val="en-US" w:eastAsia="en-GB"/>
        </w:rPr>
        <w:t xml:space="preserve"> </w:t>
      </w:r>
      <w:r w:rsidR="00AA6714">
        <w:rPr>
          <w:rFonts w:cs="Calibri"/>
          <w:lang w:val="en-US" w:eastAsia="en-GB"/>
        </w:rPr>
        <w:t xml:space="preserve">In this standard we will introduce and use for joint definition the 2 main </w:t>
      </w:r>
      <w:r w:rsidR="00F00D00">
        <w:rPr>
          <w:rFonts w:cs="Calibri"/>
          <w:lang w:val="en-US" w:eastAsia="en-GB"/>
        </w:rPr>
        <w:t>systems</w:t>
      </w:r>
      <w:r w:rsidR="00AA6714">
        <w:rPr>
          <w:rFonts w:cs="Calibri"/>
          <w:lang w:val="en-US" w:eastAsia="en-GB"/>
        </w:rPr>
        <w:t xml:space="preserve"> which are TOX and BTM’s Tog-L-Loc</w:t>
      </w:r>
      <w:r w:rsidR="00ED5AB4">
        <w:rPr>
          <w:rFonts w:cs="Calibri"/>
          <w:lang w:val="en-US" w:eastAsia="en-GB"/>
        </w:rPr>
        <w:t xml:space="preserve"> or Lance-N-Loc</w:t>
      </w:r>
      <w:r w:rsidR="00C01C5C">
        <w:rPr>
          <w:rStyle w:val="Funotenzeichen"/>
          <w:rFonts w:cs="Calibri"/>
          <w:lang w:val="en-US" w:eastAsia="en-GB"/>
        </w:rPr>
        <w:footnoteReference w:id="16"/>
      </w:r>
      <w:r w:rsidR="00AA6714">
        <w:rPr>
          <w:rFonts w:cs="Calibri"/>
          <w:lang w:val="en-US" w:eastAsia="en-GB"/>
        </w:rPr>
        <w:t xml:space="preserve"> system. The main difference is that the TOX system uses a fixed die whereas the BTM system employs an extending die (see </w:t>
      </w:r>
      <w:r w:rsidR="00F52C26">
        <w:rPr>
          <w:rFonts w:cs="Calibri"/>
          <w:lang w:val="en-US" w:eastAsia="en-GB"/>
        </w:rPr>
        <w:fldChar w:fldCharType="begin"/>
      </w:r>
      <w:r w:rsidR="00F52C26">
        <w:rPr>
          <w:rFonts w:cs="Calibri"/>
          <w:lang w:val="en-US" w:eastAsia="en-GB"/>
        </w:rPr>
        <w:instrText xml:space="preserve"> REF _Ref428798660 </w:instrText>
      </w:r>
      <w:r w:rsidR="00F52C26">
        <w:rPr>
          <w:rFonts w:cs="Calibri"/>
          <w:lang w:val="en-US" w:eastAsia="en-GB"/>
        </w:rPr>
        <w:fldChar w:fldCharType="separate"/>
      </w:r>
      <w:ins w:id="1792" w:author="Dr. Carsten Franke" w:date="2020-03-09T14:38:00Z">
        <w:r w:rsidR="00004854">
          <w:t xml:space="preserve">Figure </w:t>
        </w:r>
        <w:r w:rsidR="00004854">
          <w:rPr>
            <w:noProof/>
          </w:rPr>
          <w:t>35</w:t>
        </w:r>
      </w:ins>
      <w:del w:id="1793" w:author="Dr. Carsten Franke" w:date="2020-03-09T14:38:00Z">
        <w:r w:rsidR="007E2D34" w:rsidRPr="00D15F1A" w:rsidDel="00004854">
          <w:rPr>
            <w:lang w:val="en-US"/>
          </w:rPr>
          <w:delText xml:space="preserve">Figure </w:delText>
        </w:r>
        <w:r w:rsidR="007E2D34" w:rsidRPr="00D15F1A" w:rsidDel="00004854">
          <w:rPr>
            <w:noProof/>
            <w:lang w:val="en-US"/>
          </w:rPr>
          <w:delText>33</w:delText>
        </w:r>
      </w:del>
      <w:r w:rsidR="00F52C26">
        <w:rPr>
          <w:rFonts w:cs="Calibri"/>
          <w:lang w:val="en-US" w:eastAsia="en-GB"/>
        </w:rPr>
        <w:fldChar w:fldCharType="end"/>
      </w:r>
      <w:r w:rsidR="00AA6714">
        <w:rPr>
          <w:rFonts w:cs="Calibri"/>
          <w:lang w:val="en-US" w:eastAsia="en-GB"/>
        </w:rPr>
        <w:t>).</w:t>
      </w:r>
    </w:p>
    <w:p w14:paraId="5923A05B" w14:textId="77777777" w:rsidR="00F52C26" w:rsidRDefault="00F52C26" w:rsidP="00F52C26">
      <w:pPr>
        <w:pStyle w:val="Listenabsatz"/>
        <w:autoSpaceDE w:val="0"/>
        <w:autoSpaceDN w:val="0"/>
        <w:adjustRightInd w:val="0"/>
        <w:ind w:left="1069"/>
        <w:jc w:val="both"/>
        <w:rPr>
          <w:rFonts w:cs="Calibri"/>
          <w:lang w:val="en-US" w:eastAsia="en-GB"/>
        </w:rPr>
      </w:pPr>
      <w:r w:rsidRPr="00F52C26">
        <w:rPr>
          <w:rFonts w:cs="Calibri"/>
          <w:b/>
          <w:i/>
          <w:lang w:val="en-US" w:eastAsia="en-GB"/>
        </w:rPr>
        <w:t>Remark:</w:t>
      </w:r>
      <w:r>
        <w:rPr>
          <w:rFonts w:cs="Calibri"/>
          <w:lang w:val="en-US" w:eastAsia="en-GB"/>
        </w:rPr>
        <w:t xml:space="preserve"> </w:t>
      </w:r>
      <w:r w:rsidRPr="00F52C26">
        <w:rPr>
          <w:rFonts w:cs="Calibri"/>
          <w:lang w:val="en-US" w:eastAsia="en-GB"/>
        </w:rPr>
        <w:t xml:space="preserve">For </w:t>
      </w:r>
      <w:r>
        <w:rPr>
          <w:rFonts w:cs="Calibri"/>
          <w:lang w:val="en-US" w:eastAsia="en-GB"/>
        </w:rPr>
        <w:t xml:space="preserve">further consideration the sub-process shape definitions can be introduced in this document that can be </w:t>
      </w:r>
      <w:r w:rsidR="003332BF">
        <w:rPr>
          <w:rFonts w:cs="Calibri"/>
          <w:lang w:val="en-US" w:eastAsia="en-GB"/>
        </w:rPr>
        <w:t>based on the data</w:t>
      </w:r>
      <w:r>
        <w:rPr>
          <w:rFonts w:cs="Calibri"/>
          <w:lang w:val="en-US" w:eastAsia="en-GB"/>
        </w:rPr>
        <w:t xml:space="preserve"> </w:t>
      </w:r>
      <w:r w:rsidR="00D22309">
        <w:rPr>
          <w:rFonts w:cs="Calibri"/>
          <w:lang w:val="en-US" w:eastAsia="en-GB"/>
        </w:rPr>
        <w:t>from</w:t>
      </w:r>
      <w:r>
        <w:rPr>
          <w:rFonts w:cs="Calibri"/>
          <w:lang w:val="en-US" w:eastAsia="en-GB"/>
        </w:rPr>
        <w:t>:</w:t>
      </w:r>
    </w:p>
    <w:p w14:paraId="46CB9F12" w14:textId="77777777" w:rsidR="00F52C26" w:rsidRDefault="005A0650" w:rsidP="00F52C26">
      <w:pPr>
        <w:pStyle w:val="Listenabsatz"/>
        <w:autoSpaceDE w:val="0"/>
        <w:autoSpaceDN w:val="0"/>
        <w:adjustRightInd w:val="0"/>
        <w:ind w:left="1069"/>
        <w:jc w:val="both"/>
        <w:rPr>
          <w:rFonts w:cs="Calibri"/>
          <w:lang w:val="en-US" w:eastAsia="en-GB"/>
        </w:rPr>
      </w:pPr>
      <w:hyperlink r:id="rId109" w:history="1">
        <w:r w:rsidR="002E25FF" w:rsidRPr="00DB4876">
          <w:rPr>
            <w:rStyle w:val="Hyperlink"/>
            <w:rFonts w:cs="Calibri"/>
            <w:lang w:val="en-US" w:eastAsia="en-GB"/>
          </w:rPr>
          <w:t>http://www.tox-uk.com/uk/products/joining-systems/tox-clinch-procedure.html</w:t>
        </w:r>
      </w:hyperlink>
    </w:p>
    <w:p w14:paraId="0CA2517B" w14:textId="77777777" w:rsidR="00A913FE" w:rsidRDefault="00A913FE" w:rsidP="00B90690">
      <w:pPr>
        <w:pStyle w:val="Listenabsatz"/>
        <w:numPr>
          <w:ilvl w:val="0"/>
          <w:numId w:val="41"/>
        </w:numPr>
        <w:autoSpaceDE w:val="0"/>
        <w:autoSpaceDN w:val="0"/>
        <w:adjustRightInd w:val="0"/>
        <w:jc w:val="both"/>
        <w:rPr>
          <w:rFonts w:cs="Calibri"/>
          <w:lang w:val="en-US" w:eastAsia="en-GB"/>
        </w:rPr>
      </w:pPr>
      <w:proofErr w:type="spellStart"/>
      <w:r w:rsidRPr="00891EFB">
        <w:rPr>
          <w:rStyle w:val="elementdeftypeChar"/>
        </w:rPr>
        <w:t>strength_class</w:t>
      </w:r>
      <w:proofErr w:type="spellEnd"/>
      <w:r w:rsidRPr="004B1D32">
        <w:rPr>
          <w:rFonts w:cs="Calibri"/>
          <w:lang w:val="en-US" w:eastAsia="en-GB"/>
        </w:rPr>
        <w:t>: the strength class name of the clinch.</w:t>
      </w:r>
      <w:r w:rsidR="00F52C26">
        <w:rPr>
          <w:rFonts w:cs="Calibri"/>
          <w:lang w:val="en-US" w:eastAsia="en-GB"/>
        </w:rPr>
        <w:t xml:space="preserve"> </w:t>
      </w:r>
      <w:proofErr w:type="gramStart"/>
      <w:r w:rsidR="00F52C26">
        <w:rPr>
          <w:rFonts w:cs="Calibri"/>
          <w:lang w:val="en-US" w:eastAsia="en-GB"/>
        </w:rPr>
        <w:t>Due to the fact that</w:t>
      </w:r>
      <w:proofErr w:type="gramEnd"/>
      <w:r w:rsidR="00F52C26">
        <w:rPr>
          <w:rFonts w:cs="Calibri"/>
          <w:lang w:val="en-US" w:eastAsia="en-GB"/>
        </w:rPr>
        <w:t xml:space="preserve"> the manufacturer of the applied clinching process has a specific tooling die diameter it can be defined the strength as 3 different classes. </w:t>
      </w:r>
      <w:r w:rsidR="002E25FF">
        <w:rPr>
          <w:rFonts w:cs="Calibri"/>
          <w:lang w:val="en-US" w:eastAsia="en-GB"/>
        </w:rPr>
        <w:t>Such as:</w:t>
      </w:r>
    </w:p>
    <w:p w14:paraId="4A1C8A4A" w14:textId="77777777" w:rsidR="00201C2C" w:rsidRPr="000A05DE" w:rsidRDefault="00201C2C" w:rsidP="00B90690">
      <w:pPr>
        <w:pStyle w:val="Listenabsatz"/>
        <w:numPr>
          <w:ilvl w:val="1"/>
          <w:numId w:val="41"/>
        </w:numPr>
        <w:autoSpaceDE w:val="0"/>
        <w:autoSpaceDN w:val="0"/>
        <w:adjustRightInd w:val="0"/>
        <w:ind w:left="1560" w:hanging="284"/>
        <w:jc w:val="both"/>
        <w:rPr>
          <w:rFonts w:cs="Calibri"/>
          <w:sz w:val="20"/>
          <w:lang w:val="en-US" w:eastAsia="en-GB"/>
        </w:rPr>
      </w:pPr>
      <w:r w:rsidRPr="000A05DE">
        <w:rPr>
          <w:sz w:val="20"/>
          <w:lang w:val="en-US"/>
        </w:rPr>
        <w:t>Heavy Duty (HD) punches are 6.4mm/0.25</w:t>
      </w:r>
      <w:r w:rsidR="00194316">
        <w:rPr>
          <w:sz w:val="20"/>
          <w:lang w:val="en-US"/>
        </w:rPr>
        <w:t>"</w:t>
      </w:r>
      <w:r w:rsidRPr="000A05DE">
        <w:rPr>
          <w:sz w:val="20"/>
          <w:lang w:val="en-US"/>
        </w:rPr>
        <w:t xml:space="preserve"> Ø and are used for thick material up to 0.35mm/0.135</w:t>
      </w:r>
      <w:r w:rsidR="00194316">
        <w:rPr>
          <w:sz w:val="20"/>
          <w:lang w:val="en-US"/>
        </w:rPr>
        <w:t>"</w:t>
      </w:r>
      <w:r w:rsidRPr="000A05DE">
        <w:rPr>
          <w:sz w:val="20"/>
          <w:lang w:val="en-US"/>
        </w:rPr>
        <w:t xml:space="preserve"> thick. A HD joint is typically twice as strong as an equivalent MD joint.</w:t>
      </w:r>
    </w:p>
    <w:p w14:paraId="43F211F9" w14:textId="77777777" w:rsidR="002E25FF" w:rsidRPr="000A05DE" w:rsidRDefault="002E25FF" w:rsidP="00B90690">
      <w:pPr>
        <w:pStyle w:val="Listenabsatz"/>
        <w:numPr>
          <w:ilvl w:val="1"/>
          <w:numId w:val="41"/>
        </w:numPr>
        <w:autoSpaceDE w:val="0"/>
        <w:autoSpaceDN w:val="0"/>
        <w:adjustRightInd w:val="0"/>
        <w:ind w:left="1560" w:hanging="284"/>
        <w:jc w:val="both"/>
        <w:rPr>
          <w:rFonts w:cs="Calibri"/>
          <w:sz w:val="20"/>
          <w:lang w:val="en-US" w:eastAsia="en-GB"/>
        </w:rPr>
      </w:pPr>
      <w:r w:rsidRPr="000A05DE">
        <w:rPr>
          <w:sz w:val="20"/>
          <w:lang w:val="en-US"/>
        </w:rPr>
        <w:t>Medium Duty (MD) punches are the most common and are approx. 4.6mm/0.18</w:t>
      </w:r>
      <w:r w:rsidR="00194316">
        <w:rPr>
          <w:sz w:val="20"/>
          <w:lang w:val="en-US"/>
        </w:rPr>
        <w:t>"</w:t>
      </w:r>
      <w:r w:rsidRPr="000A05DE">
        <w:rPr>
          <w:sz w:val="20"/>
          <w:lang w:val="en-US"/>
        </w:rPr>
        <w:t xml:space="preserve"> Ø and are 15 used for materials </w:t>
      </w:r>
      <w:r w:rsidR="00201C2C" w:rsidRPr="000A05DE">
        <w:rPr>
          <w:sz w:val="20"/>
          <w:lang w:val="en-US"/>
        </w:rPr>
        <w:t>0.20mm/</w:t>
      </w:r>
      <w:r w:rsidRPr="000A05DE">
        <w:rPr>
          <w:sz w:val="20"/>
          <w:lang w:val="en-US"/>
        </w:rPr>
        <w:t>0.075</w:t>
      </w:r>
      <w:r w:rsidR="00194316">
        <w:rPr>
          <w:sz w:val="20"/>
          <w:lang w:val="en-US"/>
        </w:rPr>
        <w:t>"</w:t>
      </w:r>
      <w:r w:rsidRPr="000A05DE">
        <w:rPr>
          <w:sz w:val="20"/>
          <w:lang w:val="en-US"/>
        </w:rPr>
        <w:t xml:space="preserve"> to </w:t>
      </w:r>
      <w:r w:rsidR="00201C2C" w:rsidRPr="000A05DE">
        <w:rPr>
          <w:sz w:val="20"/>
          <w:lang w:val="en-US"/>
        </w:rPr>
        <w:t>0.025mm/</w:t>
      </w:r>
      <w:r w:rsidRPr="000A05DE">
        <w:rPr>
          <w:sz w:val="20"/>
          <w:lang w:val="en-US"/>
        </w:rPr>
        <w:t>0.010</w:t>
      </w:r>
      <w:r w:rsidR="00194316">
        <w:rPr>
          <w:sz w:val="20"/>
          <w:lang w:val="en-US"/>
        </w:rPr>
        <w:t>"</w:t>
      </w:r>
      <w:r w:rsidRPr="000A05DE">
        <w:rPr>
          <w:sz w:val="20"/>
          <w:lang w:val="en-US"/>
        </w:rPr>
        <w:t xml:space="preserve"> thick.</w:t>
      </w:r>
    </w:p>
    <w:p w14:paraId="38A8562C" w14:textId="77777777" w:rsidR="002E25FF" w:rsidRPr="000A05DE" w:rsidRDefault="002E25FF" w:rsidP="00B90690">
      <w:pPr>
        <w:pStyle w:val="Listenabsatz"/>
        <w:numPr>
          <w:ilvl w:val="1"/>
          <w:numId w:val="41"/>
        </w:numPr>
        <w:autoSpaceDE w:val="0"/>
        <w:autoSpaceDN w:val="0"/>
        <w:adjustRightInd w:val="0"/>
        <w:ind w:left="1560" w:hanging="284"/>
        <w:jc w:val="both"/>
        <w:rPr>
          <w:rFonts w:cs="Calibri"/>
          <w:sz w:val="20"/>
          <w:lang w:val="en-US" w:eastAsia="en-GB"/>
        </w:rPr>
      </w:pPr>
      <w:r w:rsidRPr="000A05DE">
        <w:rPr>
          <w:sz w:val="20"/>
          <w:lang w:val="en-US"/>
        </w:rPr>
        <w:t xml:space="preserve">Light Duty (LD) punches are </w:t>
      </w:r>
      <w:r w:rsidR="00201C2C" w:rsidRPr="000A05DE">
        <w:rPr>
          <w:sz w:val="20"/>
          <w:lang w:val="en-US"/>
        </w:rPr>
        <w:t>3.0mm/0</w:t>
      </w:r>
      <w:r w:rsidRPr="000A05DE">
        <w:rPr>
          <w:sz w:val="20"/>
          <w:lang w:val="en-US"/>
        </w:rPr>
        <w:t>.12</w:t>
      </w:r>
      <w:r w:rsidR="00194316">
        <w:rPr>
          <w:sz w:val="20"/>
          <w:lang w:val="en-US"/>
        </w:rPr>
        <w:t>"</w:t>
      </w:r>
      <w:r w:rsidRPr="000A05DE">
        <w:rPr>
          <w:sz w:val="20"/>
          <w:lang w:val="en-US"/>
        </w:rPr>
        <w:t xml:space="preserve"> Ø and are used for thin materials up to </w:t>
      </w:r>
      <w:r w:rsidR="00201C2C" w:rsidRPr="000A05DE">
        <w:rPr>
          <w:sz w:val="20"/>
          <w:lang w:val="en-US"/>
        </w:rPr>
        <w:t>0.08mm/0</w:t>
      </w:r>
      <w:r w:rsidRPr="000A05DE">
        <w:rPr>
          <w:sz w:val="20"/>
          <w:lang w:val="en-US"/>
        </w:rPr>
        <w:t>.032</w:t>
      </w:r>
      <w:r w:rsidR="00194316">
        <w:rPr>
          <w:sz w:val="20"/>
          <w:lang w:val="en-US"/>
        </w:rPr>
        <w:t>"</w:t>
      </w:r>
      <w:r w:rsidRPr="000A05DE">
        <w:rPr>
          <w:sz w:val="20"/>
          <w:lang w:val="en-US"/>
        </w:rPr>
        <w:t xml:space="preserve"> thick. LD joints are typically half as strong as a MD joint.</w:t>
      </w:r>
    </w:p>
    <w:p w14:paraId="2CFEB239" w14:textId="77777777" w:rsidR="00116424" w:rsidRDefault="00C34000" w:rsidP="00B90690">
      <w:pPr>
        <w:pStyle w:val="Listenabsatz"/>
        <w:numPr>
          <w:ilvl w:val="0"/>
          <w:numId w:val="41"/>
        </w:numPr>
        <w:autoSpaceDE w:val="0"/>
        <w:autoSpaceDN w:val="0"/>
        <w:adjustRightInd w:val="0"/>
        <w:jc w:val="both"/>
        <w:rPr>
          <w:rFonts w:cs="Calibri"/>
          <w:lang w:val="en-US" w:eastAsia="en-GB"/>
        </w:rPr>
      </w:pPr>
      <w:proofErr w:type="spellStart"/>
      <w:r>
        <w:rPr>
          <w:rStyle w:val="elementdeftypeChar"/>
        </w:rPr>
        <w:t>s</w:t>
      </w:r>
      <w:r w:rsidR="00116424">
        <w:rPr>
          <w:rStyle w:val="elementdeftypeChar"/>
        </w:rPr>
        <w:t>hear_strength</w:t>
      </w:r>
      <w:proofErr w:type="spellEnd"/>
      <w:r w:rsidR="00116424" w:rsidRPr="00276BF4">
        <w:rPr>
          <w:rFonts w:cs="Calibri"/>
          <w:lang w:val="en-US" w:eastAsia="en-GB"/>
        </w:rPr>
        <w:t>:</w:t>
      </w:r>
      <w:r>
        <w:rPr>
          <w:rFonts w:cs="Calibri"/>
          <w:lang w:val="en-US" w:eastAsia="en-GB"/>
        </w:rPr>
        <w:t xml:space="preserve"> </w:t>
      </w:r>
      <w:r w:rsidR="00276BF4" w:rsidRPr="00276BF4">
        <w:rPr>
          <w:lang w:val="en-US"/>
        </w:rPr>
        <w:t>Shear failure where the joint fails by shearing a hole in the punch side material.</w:t>
      </w:r>
      <w:r w:rsidR="00276BF4">
        <w:rPr>
          <w:lang w:val="en-US"/>
        </w:rPr>
        <w:t xml:space="preserve"> It is defined as maximum measured force during the test process.</w:t>
      </w:r>
    </w:p>
    <w:p w14:paraId="4207FF30" w14:textId="77777777" w:rsidR="00C34000" w:rsidRPr="004B1D32" w:rsidRDefault="00C34000" w:rsidP="00B90690">
      <w:pPr>
        <w:pStyle w:val="Listenabsatz"/>
        <w:numPr>
          <w:ilvl w:val="0"/>
          <w:numId w:val="41"/>
        </w:numPr>
        <w:autoSpaceDE w:val="0"/>
        <w:autoSpaceDN w:val="0"/>
        <w:adjustRightInd w:val="0"/>
        <w:jc w:val="both"/>
        <w:rPr>
          <w:rFonts w:cs="Calibri"/>
          <w:lang w:val="en-US" w:eastAsia="en-GB"/>
        </w:rPr>
      </w:pPr>
      <w:proofErr w:type="spellStart"/>
      <w:r>
        <w:rPr>
          <w:rStyle w:val="elementdeftypeChar"/>
        </w:rPr>
        <w:t>peel_strength</w:t>
      </w:r>
      <w:proofErr w:type="spellEnd"/>
      <w:r w:rsidRPr="00276BF4">
        <w:rPr>
          <w:rFonts w:cs="Calibri"/>
          <w:lang w:val="en-US" w:eastAsia="en-GB"/>
        </w:rPr>
        <w:t>:</w:t>
      </w:r>
      <w:r>
        <w:rPr>
          <w:rFonts w:cs="Calibri"/>
          <w:lang w:val="en-US" w:eastAsia="en-GB"/>
        </w:rPr>
        <w:t xml:space="preserve"> </w:t>
      </w:r>
      <w:r w:rsidR="00276BF4" w:rsidRPr="00276BF4">
        <w:rPr>
          <w:lang w:val="en-US"/>
        </w:rPr>
        <w:t>Pull failure</w:t>
      </w:r>
      <w:r w:rsidR="00276BF4">
        <w:rPr>
          <w:lang w:val="en-US"/>
        </w:rPr>
        <w:t xml:space="preserve"> in peeling test</w:t>
      </w:r>
      <w:r w:rsidR="00276BF4" w:rsidRPr="00276BF4">
        <w:rPr>
          <w:lang w:val="en-US"/>
        </w:rPr>
        <w:t xml:space="preserve"> is where the joint pulls apart leaving a </w:t>
      </w:r>
      <w:r w:rsidR="00194316">
        <w:rPr>
          <w:lang w:val="en-US"/>
        </w:rPr>
        <w:t>"</w:t>
      </w:r>
      <w:r w:rsidR="00276BF4" w:rsidRPr="00276BF4">
        <w:rPr>
          <w:lang w:val="en-US"/>
        </w:rPr>
        <w:t>male</w:t>
      </w:r>
      <w:r w:rsidR="00194316">
        <w:rPr>
          <w:lang w:val="en-US"/>
        </w:rPr>
        <w:t>"</w:t>
      </w:r>
      <w:r w:rsidR="00276BF4" w:rsidRPr="00276BF4">
        <w:rPr>
          <w:lang w:val="en-US"/>
        </w:rPr>
        <w:t xml:space="preserve"> and </w:t>
      </w:r>
      <w:r w:rsidR="00194316">
        <w:rPr>
          <w:lang w:val="en-US"/>
        </w:rPr>
        <w:t>"</w:t>
      </w:r>
      <w:r w:rsidR="00276BF4" w:rsidRPr="00276BF4">
        <w:rPr>
          <w:lang w:val="en-US"/>
        </w:rPr>
        <w:t>female</w:t>
      </w:r>
      <w:r w:rsidR="00194316">
        <w:rPr>
          <w:lang w:val="en-US"/>
        </w:rPr>
        <w:t>"</w:t>
      </w:r>
      <w:r w:rsidR="00276BF4" w:rsidRPr="00276BF4">
        <w:rPr>
          <w:lang w:val="en-US"/>
        </w:rPr>
        <w:t xml:space="preserve"> parts.</w:t>
      </w:r>
      <w:r w:rsidR="00276BF4">
        <w:rPr>
          <w:lang w:val="en-US"/>
        </w:rPr>
        <w:t xml:space="preserve"> It is defined as maximum measured force during the test process.</w:t>
      </w:r>
    </w:p>
    <w:p w14:paraId="47D59D0B" w14:textId="500CA74A" w:rsidR="00A913FE" w:rsidRPr="004B1D32" w:rsidRDefault="005E65A0" w:rsidP="00B90690">
      <w:pPr>
        <w:pStyle w:val="Listenabsatz"/>
        <w:numPr>
          <w:ilvl w:val="0"/>
          <w:numId w:val="41"/>
        </w:numPr>
        <w:autoSpaceDE w:val="0"/>
        <w:autoSpaceDN w:val="0"/>
        <w:adjustRightInd w:val="0"/>
        <w:jc w:val="both"/>
        <w:rPr>
          <w:rFonts w:cs="Calibri"/>
          <w:lang w:val="en-US" w:eastAsia="en-GB"/>
        </w:rPr>
      </w:pPr>
      <w:proofErr w:type="spellStart"/>
      <w:r>
        <w:rPr>
          <w:rStyle w:val="elementdeftypeChar"/>
        </w:rPr>
        <w:t>button</w:t>
      </w:r>
      <w:r w:rsidR="00A23FF7">
        <w:rPr>
          <w:rStyle w:val="elementdeftypeChar"/>
        </w:rPr>
        <w:t>_</w:t>
      </w:r>
      <w:r w:rsidR="00A913FE" w:rsidRPr="00891EFB">
        <w:rPr>
          <w:rStyle w:val="elementdeftypeChar"/>
        </w:rPr>
        <w:t>diameter</w:t>
      </w:r>
      <w:proofErr w:type="spellEnd"/>
      <w:r w:rsidR="00A913FE" w:rsidRPr="004B1D32">
        <w:rPr>
          <w:rFonts w:cs="Calibri"/>
          <w:lang w:val="en-US" w:eastAsia="en-GB"/>
        </w:rPr>
        <w:t xml:space="preserve">: </w:t>
      </w:r>
      <w:r w:rsidR="00B17655">
        <w:rPr>
          <w:rFonts w:cs="Calibri"/>
          <w:lang w:val="en-US" w:eastAsia="en-GB"/>
        </w:rPr>
        <w:t>The applied punch diameter to create this joint. T</w:t>
      </w:r>
      <w:r w:rsidR="00A913FE" w:rsidRPr="004B1D32">
        <w:rPr>
          <w:rFonts w:cs="Calibri"/>
          <w:lang w:val="en-US" w:eastAsia="en-GB"/>
        </w:rPr>
        <w:t xml:space="preserve">he </w:t>
      </w:r>
      <w:r w:rsidR="00B17655">
        <w:rPr>
          <w:rFonts w:cs="Calibri"/>
          <w:lang w:val="en-US" w:eastAsia="en-GB"/>
        </w:rPr>
        <w:t xml:space="preserve">button </w:t>
      </w:r>
      <w:r w:rsidR="00A913FE" w:rsidRPr="004B1D32">
        <w:rPr>
          <w:rFonts w:cs="Calibri"/>
          <w:lang w:val="en-US" w:eastAsia="en-GB"/>
        </w:rPr>
        <w:t>diameter of the clinch</w:t>
      </w:r>
      <w:r w:rsidR="00A23FF7">
        <w:rPr>
          <w:rFonts w:cs="Calibri"/>
          <w:lang w:val="en-US" w:eastAsia="en-GB"/>
        </w:rPr>
        <w:t xml:space="preserve"> seen in </w:t>
      </w:r>
      <w:r w:rsidR="00A23FF7">
        <w:rPr>
          <w:rFonts w:cs="Calibri"/>
          <w:lang w:val="en-US" w:eastAsia="en-GB"/>
        </w:rPr>
        <w:fldChar w:fldCharType="begin"/>
      </w:r>
      <w:r w:rsidR="00A23FF7">
        <w:rPr>
          <w:rFonts w:cs="Calibri"/>
          <w:lang w:val="en-US" w:eastAsia="en-GB"/>
        </w:rPr>
        <w:instrText xml:space="preserve"> REF _Ref428794448 </w:instrText>
      </w:r>
      <w:r w:rsidR="00A23FF7">
        <w:rPr>
          <w:rFonts w:cs="Calibri"/>
          <w:lang w:val="en-US" w:eastAsia="en-GB"/>
        </w:rPr>
        <w:fldChar w:fldCharType="separate"/>
      </w:r>
      <w:ins w:id="1794" w:author="Dr. Carsten Franke" w:date="2020-03-09T14:38:00Z">
        <w:r w:rsidR="00004854">
          <w:t xml:space="preserve">Figure </w:t>
        </w:r>
        <w:r w:rsidR="00004854">
          <w:rPr>
            <w:noProof/>
          </w:rPr>
          <w:t>34</w:t>
        </w:r>
      </w:ins>
      <w:del w:id="1795" w:author="Dr. Carsten Franke" w:date="2020-03-09T14:38:00Z">
        <w:r w:rsidR="007E2D34" w:rsidRPr="00D15F1A" w:rsidDel="00004854">
          <w:rPr>
            <w:lang w:val="en-US"/>
          </w:rPr>
          <w:delText xml:space="preserve">Figure </w:delText>
        </w:r>
        <w:r w:rsidR="007E2D34" w:rsidRPr="00D15F1A" w:rsidDel="00004854">
          <w:rPr>
            <w:noProof/>
            <w:lang w:val="en-US"/>
          </w:rPr>
          <w:delText>32</w:delText>
        </w:r>
      </w:del>
      <w:r w:rsidR="00A23FF7">
        <w:rPr>
          <w:rFonts w:cs="Calibri"/>
          <w:lang w:val="en-US" w:eastAsia="en-GB"/>
        </w:rPr>
        <w:fldChar w:fldCharType="end"/>
      </w:r>
      <w:r w:rsidR="00B17655">
        <w:rPr>
          <w:rFonts w:cs="Calibri"/>
          <w:lang w:val="en-US" w:eastAsia="en-GB"/>
        </w:rPr>
        <w:t xml:space="preserve"> is shown by</w:t>
      </w:r>
      <w:r w:rsidR="00A23FF7">
        <w:rPr>
          <w:rFonts w:cs="Calibri"/>
          <w:lang w:val="en-US" w:eastAsia="en-GB"/>
        </w:rPr>
        <w:t xml:space="preserve"> BD</w:t>
      </w:r>
      <w:r w:rsidR="00A913FE" w:rsidRPr="004B1D32">
        <w:rPr>
          <w:rFonts w:cs="Calibri"/>
          <w:lang w:val="en-US" w:eastAsia="en-GB"/>
        </w:rPr>
        <w:t>. The diameter may be defined as the maximum distance</w:t>
      </w:r>
      <w:r w:rsidR="004B1D32" w:rsidRPr="004B1D32">
        <w:rPr>
          <w:rFonts w:cs="Calibri"/>
          <w:lang w:val="en-US" w:eastAsia="en-GB"/>
        </w:rPr>
        <w:t xml:space="preserve"> </w:t>
      </w:r>
      <w:r w:rsidR="00A913FE" w:rsidRPr="004B1D32">
        <w:rPr>
          <w:rFonts w:cs="Calibri"/>
          <w:lang w:val="en-US" w:eastAsia="en-GB"/>
        </w:rPr>
        <w:t xml:space="preserve">between the s-twists of the </w:t>
      </w:r>
      <w:r w:rsidR="00A23FF7">
        <w:rPr>
          <w:rFonts w:cs="Calibri"/>
          <w:lang w:val="en-US" w:eastAsia="en-GB"/>
        </w:rPr>
        <w:t>die side</w:t>
      </w:r>
      <w:r w:rsidR="00A913FE" w:rsidRPr="004B1D32">
        <w:rPr>
          <w:rFonts w:cs="Calibri"/>
          <w:lang w:val="en-US" w:eastAsia="en-GB"/>
        </w:rPr>
        <w:t xml:space="preserve"> sheet</w:t>
      </w:r>
      <w:r w:rsidR="00321AAC">
        <w:rPr>
          <w:rFonts w:cs="Calibri"/>
          <w:lang w:val="en-US" w:eastAsia="en-GB"/>
        </w:rPr>
        <w:fldChar w:fldCharType="begin"/>
      </w:r>
      <w:r w:rsidR="00321AAC">
        <w:rPr>
          <w:rFonts w:cs="Calibri"/>
          <w:lang w:val="en-US" w:eastAsia="en-GB"/>
        </w:rPr>
        <w:instrText xml:space="preserve"> REF _Ref428794448 </w:instrText>
      </w:r>
      <w:r w:rsidR="00321AAC">
        <w:rPr>
          <w:rFonts w:cs="Calibri"/>
          <w:lang w:val="en-US" w:eastAsia="en-GB"/>
        </w:rPr>
        <w:fldChar w:fldCharType="separate"/>
      </w:r>
      <w:ins w:id="1796" w:author="Dr. Carsten Franke" w:date="2020-03-09T14:38:00Z">
        <w:r w:rsidR="00004854">
          <w:t xml:space="preserve">Figure </w:t>
        </w:r>
        <w:r w:rsidR="00004854">
          <w:rPr>
            <w:noProof/>
          </w:rPr>
          <w:t>34</w:t>
        </w:r>
      </w:ins>
      <w:del w:id="1797" w:author="Dr. Carsten Franke" w:date="2020-03-09T14:38:00Z">
        <w:r w:rsidR="007E2D34" w:rsidRPr="00D15F1A" w:rsidDel="00004854">
          <w:rPr>
            <w:lang w:val="en-US"/>
          </w:rPr>
          <w:delText xml:space="preserve">Figure </w:delText>
        </w:r>
        <w:r w:rsidR="007E2D34" w:rsidRPr="00D15F1A" w:rsidDel="00004854">
          <w:rPr>
            <w:noProof/>
            <w:lang w:val="en-US"/>
          </w:rPr>
          <w:delText>32</w:delText>
        </w:r>
      </w:del>
      <w:r w:rsidR="00321AAC">
        <w:rPr>
          <w:rFonts w:cs="Calibri"/>
          <w:lang w:val="en-US" w:eastAsia="en-GB"/>
        </w:rPr>
        <w:fldChar w:fldCharType="end"/>
      </w:r>
      <w:r w:rsidR="00A913FE" w:rsidRPr="004B1D32">
        <w:rPr>
          <w:rFonts w:cs="Calibri"/>
          <w:lang w:val="en-US" w:eastAsia="en-GB"/>
        </w:rPr>
        <w:t xml:space="preserve">. According to </w:t>
      </w:r>
      <w:r w:rsidR="004B1D32">
        <w:rPr>
          <w:rFonts w:cs="Calibri"/>
          <w:lang w:val="en-US" w:eastAsia="en-GB"/>
        </w:rPr>
        <w:t>i</w:t>
      </w:r>
      <w:r w:rsidR="004B1D32" w:rsidRPr="004B1D32">
        <w:rPr>
          <w:rFonts w:cs="Calibri"/>
          <w:lang w:val="en-US" w:eastAsia="en-GB"/>
        </w:rPr>
        <w:t>t</w:t>
      </w:r>
      <w:r w:rsidR="004B1D32">
        <w:rPr>
          <w:rFonts w:cs="Calibri"/>
          <w:lang w:val="en-US" w:eastAsia="en-GB"/>
        </w:rPr>
        <w:t>s</w:t>
      </w:r>
      <w:r w:rsidR="004B1D32" w:rsidRPr="004B1D32">
        <w:rPr>
          <w:rFonts w:cs="Calibri"/>
          <w:lang w:val="en-US" w:eastAsia="en-GB"/>
        </w:rPr>
        <w:t xml:space="preserve"> </w:t>
      </w:r>
      <w:r w:rsidR="00A913FE" w:rsidRPr="004B1D32">
        <w:rPr>
          <w:rFonts w:cs="Calibri"/>
          <w:lang w:val="en-US" w:eastAsia="en-GB"/>
        </w:rPr>
        <w:t>use, another definition may be more appropriate, though.</w:t>
      </w:r>
      <w:r w:rsidR="00B17655">
        <w:rPr>
          <w:rFonts w:cs="Calibri"/>
          <w:lang w:val="en-US" w:eastAsia="en-GB"/>
        </w:rPr>
        <w:t xml:space="preserve"> As rule of thumb the following formula can be used: </w:t>
      </w:r>
      <w:proofErr w:type="spellStart"/>
      <w:r w:rsidR="00B17655" w:rsidRPr="00B17655">
        <w:rPr>
          <w:lang w:val="en-US"/>
        </w:rPr>
        <w:t>D</w:t>
      </w:r>
      <w:r w:rsidR="00B17655" w:rsidRPr="00B17655">
        <w:rPr>
          <w:vertAlign w:val="subscript"/>
          <w:lang w:val="en-US"/>
        </w:rPr>
        <w:t>button</w:t>
      </w:r>
      <w:proofErr w:type="spellEnd"/>
      <w:r w:rsidR="00B17655" w:rsidRPr="00B17655">
        <w:rPr>
          <w:lang w:val="en-US"/>
        </w:rPr>
        <w:t xml:space="preserve"> = </w:t>
      </w:r>
      <w:proofErr w:type="spellStart"/>
      <w:r w:rsidR="00B17655" w:rsidRPr="00B17655">
        <w:rPr>
          <w:lang w:val="en-US"/>
        </w:rPr>
        <w:t>d</w:t>
      </w:r>
      <w:r w:rsidR="00B17655" w:rsidRPr="00B17655">
        <w:rPr>
          <w:vertAlign w:val="subscript"/>
          <w:lang w:val="en-US"/>
        </w:rPr>
        <w:t>nom</w:t>
      </w:r>
      <w:proofErr w:type="spellEnd"/>
      <w:r w:rsidR="00B17655" w:rsidRPr="00B17655">
        <w:rPr>
          <w:lang w:val="en-US"/>
        </w:rPr>
        <w:t xml:space="preserve"> x 1.4.</w:t>
      </w:r>
      <w:r w:rsidR="00B17655">
        <w:rPr>
          <w:lang w:val="en-US"/>
        </w:rPr>
        <w:t xml:space="preserve"> Where </w:t>
      </w:r>
      <w:proofErr w:type="spellStart"/>
      <w:r w:rsidR="00B17655">
        <w:rPr>
          <w:lang w:val="en-US"/>
        </w:rPr>
        <w:t>d</w:t>
      </w:r>
      <w:r w:rsidR="00B17655" w:rsidRPr="00B17655">
        <w:rPr>
          <w:vertAlign w:val="subscript"/>
          <w:lang w:val="en-US"/>
        </w:rPr>
        <w:t>nom</w:t>
      </w:r>
      <w:proofErr w:type="spellEnd"/>
      <w:r w:rsidR="00B17655">
        <w:rPr>
          <w:lang w:val="en-US"/>
        </w:rPr>
        <w:t xml:space="preserve"> is the punch diameter.</w:t>
      </w:r>
    </w:p>
    <w:p w14:paraId="68F68935" w14:textId="77777777" w:rsidR="00A913FE" w:rsidRDefault="008202AD" w:rsidP="00B90690">
      <w:pPr>
        <w:pStyle w:val="Listenabsatz"/>
        <w:numPr>
          <w:ilvl w:val="0"/>
          <w:numId w:val="41"/>
        </w:numPr>
        <w:autoSpaceDE w:val="0"/>
        <w:autoSpaceDN w:val="0"/>
        <w:adjustRightInd w:val="0"/>
        <w:jc w:val="both"/>
        <w:rPr>
          <w:rFonts w:cs="Calibri"/>
          <w:lang w:val="en-US" w:eastAsia="en-GB"/>
        </w:rPr>
      </w:pPr>
      <w:proofErr w:type="spellStart"/>
      <w:r>
        <w:rPr>
          <w:rStyle w:val="elementdeftypeChar"/>
        </w:rPr>
        <w:lastRenderedPageBreak/>
        <w:t>die_type</w:t>
      </w:r>
      <w:proofErr w:type="spellEnd"/>
      <w:r w:rsidR="00A913FE" w:rsidRPr="004B1D32">
        <w:rPr>
          <w:rFonts w:cs="Calibri"/>
          <w:lang w:val="en-US" w:eastAsia="en-GB"/>
        </w:rPr>
        <w:t xml:space="preserve">: </w:t>
      </w:r>
      <w:r>
        <w:rPr>
          <w:rFonts w:cs="Calibri"/>
          <w:lang w:val="en-US" w:eastAsia="en-GB"/>
        </w:rPr>
        <w:t xml:space="preserve">The </w:t>
      </w:r>
      <w:r w:rsidR="00194316">
        <w:rPr>
          <w:rFonts w:cs="Calibri"/>
          <w:lang w:val="en-US" w:eastAsia="en-GB"/>
        </w:rPr>
        <w:t>"</w:t>
      </w:r>
      <w:r>
        <w:rPr>
          <w:rFonts w:cs="Calibri"/>
          <w:lang w:val="en-US" w:eastAsia="en-GB"/>
        </w:rPr>
        <w:t>r</w:t>
      </w:r>
      <w:r w:rsidRPr="008202AD">
        <w:rPr>
          <w:lang w:val="en-US"/>
        </w:rPr>
        <w:t>ound</w:t>
      </w:r>
      <w:r w:rsidR="00194316">
        <w:rPr>
          <w:lang w:val="en-US"/>
        </w:rPr>
        <w:t>"</w:t>
      </w:r>
      <w:r w:rsidRPr="008202AD">
        <w:rPr>
          <w:lang w:val="en-US"/>
        </w:rPr>
        <w:t xml:space="preserve"> dies (three and four blades) are used for drawable materials (like mild steel and aluminum).  </w:t>
      </w:r>
      <w:r>
        <w:rPr>
          <w:lang w:val="en-US"/>
        </w:rPr>
        <w:t xml:space="preserve">The </w:t>
      </w:r>
      <w:r w:rsidR="00194316">
        <w:rPr>
          <w:lang w:val="en-US"/>
        </w:rPr>
        <w:t>"</w:t>
      </w:r>
      <w:r>
        <w:rPr>
          <w:lang w:val="en-US"/>
        </w:rPr>
        <w:t>r</w:t>
      </w:r>
      <w:r w:rsidRPr="008202AD">
        <w:rPr>
          <w:lang w:val="en-US"/>
        </w:rPr>
        <w:t>ectangular</w:t>
      </w:r>
      <w:r w:rsidR="00194316">
        <w:rPr>
          <w:lang w:val="en-US"/>
        </w:rPr>
        <w:t>"</w:t>
      </w:r>
      <w:r w:rsidRPr="008202AD">
        <w:rPr>
          <w:lang w:val="en-US"/>
        </w:rPr>
        <w:t xml:space="preserve"> dies (two blades) are used for hard materials (materials that do not draw very well) such as stainless steel.</w:t>
      </w:r>
    </w:p>
    <w:p w14:paraId="54FAAAC4" w14:textId="77777777" w:rsidR="00A913FE" w:rsidRDefault="00A913FE" w:rsidP="004B1D32">
      <w:pPr>
        <w:autoSpaceDE w:val="0"/>
        <w:autoSpaceDN w:val="0"/>
        <w:adjustRightInd w:val="0"/>
        <w:spacing w:before="120" w:after="0"/>
        <w:jc w:val="both"/>
        <w:rPr>
          <w:rFonts w:cs="Calibri"/>
          <w:szCs w:val="22"/>
          <w:lang w:eastAsia="en-GB"/>
        </w:rPr>
      </w:pPr>
      <w:r>
        <w:rPr>
          <w:rFonts w:cs="Calibri"/>
          <w:szCs w:val="22"/>
          <w:lang w:eastAsia="en-GB"/>
        </w:rPr>
        <w:t>If possible, a clinch should kno</w:t>
      </w:r>
      <w:r w:rsidR="004B1D32">
        <w:rPr>
          <w:rFonts w:cs="Calibri"/>
          <w:szCs w:val="22"/>
          <w:lang w:eastAsia="en-GB"/>
        </w:rPr>
        <w:t>w the direction of fixation, i.</w:t>
      </w:r>
      <w:r>
        <w:rPr>
          <w:rFonts w:cs="Calibri"/>
          <w:szCs w:val="22"/>
          <w:lang w:eastAsia="en-GB"/>
        </w:rPr>
        <w:t xml:space="preserve">e. </w:t>
      </w:r>
      <w:r w:rsidR="004B1D32">
        <w:rPr>
          <w:rFonts w:cs="Calibri"/>
          <w:szCs w:val="22"/>
          <w:lang w:eastAsia="en-GB"/>
        </w:rPr>
        <w:t>possess</w:t>
      </w:r>
      <w:r>
        <w:rPr>
          <w:rFonts w:cs="Calibri"/>
          <w:szCs w:val="22"/>
          <w:lang w:eastAsia="en-GB"/>
        </w:rPr>
        <w:t xml:space="preserve"> a nested element</w:t>
      </w:r>
      <w:r w:rsidR="004B1D32">
        <w:rPr>
          <w:rFonts w:cs="Calibri"/>
          <w:szCs w:val="22"/>
          <w:lang w:eastAsia="en-GB"/>
        </w:rPr>
        <w:t xml:space="preserve"> </w:t>
      </w:r>
      <w:r w:rsidRPr="004B1D32">
        <w:rPr>
          <w:rStyle w:val="elementdeftypeChar"/>
        </w:rPr>
        <w:t>&lt;</w:t>
      </w:r>
      <w:proofErr w:type="spellStart"/>
      <w:r w:rsidRPr="004B1D32">
        <w:rPr>
          <w:rStyle w:val="elementdeftypeChar"/>
        </w:rPr>
        <w:t>normal_direction</w:t>
      </w:r>
      <w:proofErr w:type="spellEnd"/>
      <w:r w:rsidRPr="004B1D32">
        <w:rPr>
          <w:rStyle w:val="elementdeftypeChar"/>
        </w:rPr>
        <w:t>/&gt;.</w:t>
      </w:r>
      <w:r>
        <w:rPr>
          <w:rFonts w:cs="Calibri"/>
          <w:szCs w:val="22"/>
          <w:lang w:eastAsia="en-GB"/>
        </w:rPr>
        <w:t xml:space="preserve"> However, this is not mandatory in order to allow for importing incomplete</w:t>
      </w:r>
      <w:r w:rsidR="004B1D32">
        <w:rPr>
          <w:rFonts w:cs="Calibri"/>
          <w:szCs w:val="22"/>
          <w:lang w:eastAsia="en-GB"/>
        </w:rPr>
        <w:t xml:space="preserve"> </w:t>
      </w:r>
      <w:r>
        <w:rPr>
          <w:rFonts w:cs="Calibri"/>
          <w:szCs w:val="22"/>
          <w:lang w:eastAsia="en-GB"/>
        </w:rPr>
        <w:t>data. Direction sense of</w:t>
      </w:r>
      <w:r w:rsidR="004B1D32">
        <w:rPr>
          <w:rFonts w:cs="Calibri"/>
          <w:szCs w:val="22"/>
          <w:lang w:eastAsia="en-GB"/>
        </w:rPr>
        <w:t xml:space="preserve"> </w:t>
      </w:r>
      <w:r w:rsidRPr="004B1D32">
        <w:rPr>
          <w:rStyle w:val="elementdeftypeChar"/>
        </w:rPr>
        <w:t>&lt;</w:t>
      </w:r>
      <w:proofErr w:type="spellStart"/>
      <w:r w:rsidRPr="004B1D32">
        <w:rPr>
          <w:rStyle w:val="elementdeftypeChar"/>
        </w:rPr>
        <w:t>normal_direction</w:t>
      </w:r>
      <w:proofErr w:type="spellEnd"/>
      <w:r w:rsidRPr="004B1D32">
        <w:rPr>
          <w:rStyle w:val="elementdeftypeChar"/>
        </w:rPr>
        <w:t>/&gt;</w:t>
      </w:r>
      <w:r>
        <w:rPr>
          <w:rFonts w:ascii="Courier" w:hAnsi="Courier" w:cs="Courier"/>
          <w:b/>
          <w:bCs/>
          <w:i/>
          <w:iCs/>
          <w:sz w:val="18"/>
          <w:szCs w:val="18"/>
          <w:lang w:eastAsia="en-GB"/>
        </w:rPr>
        <w:t xml:space="preserve"> </w:t>
      </w:r>
      <w:r w:rsidR="004B1D32">
        <w:rPr>
          <w:rFonts w:cs="Calibri"/>
          <w:szCs w:val="22"/>
          <w:lang w:eastAsia="en-GB"/>
        </w:rPr>
        <w:t>is from punch to die, i.</w:t>
      </w:r>
      <w:r>
        <w:rPr>
          <w:rFonts w:cs="Calibri"/>
          <w:szCs w:val="22"/>
          <w:lang w:eastAsia="en-GB"/>
        </w:rPr>
        <w:t>e. the direction in which metal</w:t>
      </w:r>
    </w:p>
    <w:p w14:paraId="2F760C5A" w14:textId="525627CB" w:rsidR="00A913FE" w:rsidRDefault="00A913FE" w:rsidP="004B1D32">
      <w:pPr>
        <w:autoSpaceDE w:val="0"/>
        <w:autoSpaceDN w:val="0"/>
        <w:adjustRightInd w:val="0"/>
        <w:spacing w:after="0"/>
        <w:jc w:val="both"/>
        <w:rPr>
          <w:rFonts w:cs="Calibri"/>
          <w:szCs w:val="22"/>
          <w:lang w:eastAsia="en-GB"/>
        </w:rPr>
      </w:pPr>
      <w:r>
        <w:rPr>
          <w:rFonts w:cs="Calibri"/>
          <w:szCs w:val="22"/>
          <w:lang w:eastAsia="en-GB"/>
        </w:rPr>
        <w:t>is displaced. The element’s definition can be found in section</w:t>
      </w:r>
      <w:r w:rsidR="004B1D32">
        <w:rPr>
          <w:rFonts w:cs="Calibri"/>
          <w:szCs w:val="22"/>
          <w:lang w:eastAsia="en-GB"/>
        </w:rPr>
        <w:t xml:space="preserve"> </w:t>
      </w:r>
      <w:r w:rsidR="004B1D32">
        <w:rPr>
          <w:rFonts w:cs="Calibri"/>
          <w:szCs w:val="22"/>
          <w:lang w:eastAsia="en-GB"/>
        </w:rPr>
        <w:fldChar w:fldCharType="begin"/>
      </w:r>
      <w:r w:rsidR="004B1D32">
        <w:rPr>
          <w:rFonts w:cs="Calibri"/>
          <w:szCs w:val="22"/>
          <w:lang w:eastAsia="en-GB"/>
        </w:rPr>
        <w:instrText xml:space="preserve"> REF _Ref400880511 \r \h </w:instrText>
      </w:r>
      <w:r w:rsidR="004B1D32">
        <w:rPr>
          <w:rFonts w:cs="Calibri"/>
          <w:szCs w:val="22"/>
          <w:lang w:eastAsia="en-GB"/>
        </w:rPr>
      </w:r>
      <w:r w:rsidR="004B1D32">
        <w:rPr>
          <w:rFonts w:cs="Calibri"/>
          <w:szCs w:val="22"/>
          <w:lang w:eastAsia="en-GB"/>
        </w:rPr>
        <w:fldChar w:fldCharType="separate"/>
      </w:r>
      <w:r w:rsidR="00004854">
        <w:rPr>
          <w:rFonts w:cs="Calibri"/>
          <w:szCs w:val="22"/>
          <w:lang w:eastAsia="en-GB"/>
        </w:rPr>
        <w:t>7.1.3</w:t>
      </w:r>
      <w:r w:rsidR="004B1D32">
        <w:rPr>
          <w:rFonts w:cs="Calibri"/>
          <w:szCs w:val="22"/>
          <w:lang w:eastAsia="en-GB"/>
        </w:rPr>
        <w:fldChar w:fldCharType="end"/>
      </w:r>
      <w:r>
        <w:rPr>
          <w:rFonts w:cs="Calibri"/>
          <w:szCs w:val="22"/>
          <w:lang w:eastAsia="en-GB"/>
        </w:rPr>
        <w:t>.</w:t>
      </w:r>
    </w:p>
    <w:p w14:paraId="5EC4A8CB" w14:textId="77777777" w:rsidR="00A913FE" w:rsidRDefault="00A913FE" w:rsidP="004B1D32">
      <w:pPr>
        <w:autoSpaceDE w:val="0"/>
        <w:autoSpaceDN w:val="0"/>
        <w:adjustRightInd w:val="0"/>
        <w:spacing w:before="120"/>
        <w:jc w:val="both"/>
        <w:rPr>
          <w:rFonts w:cs="Calibri"/>
          <w:szCs w:val="22"/>
          <w:lang w:eastAsia="en-GB"/>
        </w:rPr>
      </w:pPr>
      <w:r>
        <w:rPr>
          <w:rFonts w:cs="Calibri"/>
          <w:szCs w:val="22"/>
          <w:lang w:eastAsia="en-GB"/>
        </w:rPr>
        <w:t xml:space="preserve">There is no </w:t>
      </w:r>
      <w:r w:rsidR="00194316">
        <w:rPr>
          <w:rFonts w:cs="Calibri"/>
          <w:szCs w:val="22"/>
          <w:lang w:eastAsia="en-GB"/>
        </w:rPr>
        <w:t>"</w:t>
      </w:r>
      <w:r>
        <w:rPr>
          <w:rFonts w:cs="Calibri"/>
          <w:szCs w:val="22"/>
          <w:lang w:eastAsia="en-GB"/>
        </w:rPr>
        <w:t>base</w:t>
      </w:r>
      <w:r w:rsidR="00194316">
        <w:rPr>
          <w:rFonts w:cs="Calibri"/>
          <w:szCs w:val="22"/>
          <w:lang w:eastAsia="en-GB"/>
        </w:rPr>
        <w:t>"</w:t>
      </w:r>
      <w:r>
        <w:rPr>
          <w:rFonts w:cs="Calibri"/>
          <w:szCs w:val="22"/>
          <w:lang w:eastAsia="en-GB"/>
        </w:rPr>
        <w:t xml:space="preserve"> attribute for clinches, since this information can be derived from connection direction.</w:t>
      </w:r>
    </w:p>
    <w:p w14:paraId="398C5441" w14:textId="77777777" w:rsidR="007D0EA8" w:rsidRDefault="00A913FE" w:rsidP="00A913FE">
      <w:pPr>
        <w:rPr>
          <w:rFonts w:cs="Calibri"/>
          <w:szCs w:val="22"/>
          <w:lang w:eastAsia="en-GB"/>
        </w:rPr>
      </w:pPr>
      <w:r>
        <w:rPr>
          <w:rFonts w:cs="Calibri"/>
          <w:szCs w:val="22"/>
          <w:lang w:eastAsia="en-GB"/>
        </w:rPr>
        <w:t xml:space="preserve">The element </w:t>
      </w:r>
      <w:r w:rsidRPr="004B1D32">
        <w:rPr>
          <w:rStyle w:val="elementdeftypeChar"/>
        </w:rPr>
        <w:t>&lt;clinch/&gt;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97183B" w:rsidRPr="00226A3F" w14:paraId="2ABB338C" w14:textId="77777777" w:rsidTr="0097183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78919A7" w14:textId="77777777" w:rsidR="0097183B" w:rsidRPr="00226A3F" w:rsidRDefault="0097183B" w:rsidP="0097183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1AA05EB" w14:textId="77777777" w:rsidR="0097183B" w:rsidRPr="00226A3F" w:rsidRDefault="0097183B" w:rsidP="0097183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B1D194" w14:textId="77777777" w:rsidR="0097183B" w:rsidRPr="00226A3F" w:rsidRDefault="000E60DF" w:rsidP="0097183B">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C1DFFF" w14:textId="77777777" w:rsidR="0097183B" w:rsidRPr="00226A3F" w:rsidRDefault="0097183B" w:rsidP="0097183B">
            <w:pPr>
              <w:keepNext/>
              <w:rPr>
                <w:b/>
                <w:i/>
              </w:rPr>
            </w:pPr>
            <w:r w:rsidRPr="00226A3F">
              <w:rPr>
                <w:b/>
                <w:i/>
              </w:rPr>
              <w:t>Constraint</w:t>
            </w:r>
          </w:p>
        </w:tc>
      </w:tr>
      <w:tr w:rsidR="0097183B" w:rsidRPr="00226A3F" w14:paraId="10BE70E9" w14:textId="77777777" w:rsidTr="0097183B">
        <w:trPr>
          <w:jc w:val="center"/>
        </w:trPr>
        <w:tc>
          <w:tcPr>
            <w:tcW w:w="2111" w:type="dxa"/>
            <w:shd w:val="clear" w:color="auto" w:fill="auto"/>
            <w:vAlign w:val="bottom"/>
          </w:tcPr>
          <w:p w14:paraId="6AB549A3" w14:textId="77777777" w:rsidR="0097183B" w:rsidRPr="00226A3F" w:rsidRDefault="0097183B" w:rsidP="0097183B">
            <w:pPr>
              <w:rPr>
                <w:sz w:val="20"/>
                <w:szCs w:val="20"/>
              </w:rPr>
            </w:pPr>
            <w:proofErr w:type="spellStart"/>
            <w:r>
              <w:rPr>
                <w:sz w:val="20"/>
                <w:szCs w:val="20"/>
              </w:rPr>
              <w:t>normal_direction</w:t>
            </w:r>
            <w:proofErr w:type="spellEnd"/>
          </w:p>
        </w:tc>
        <w:tc>
          <w:tcPr>
            <w:tcW w:w="1559" w:type="dxa"/>
            <w:shd w:val="clear" w:color="auto" w:fill="auto"/>
            <w:vAlign w:val="bottom"/>
          </w:tcPr>
          <w:p w14:paraId="47D6F2DE" w14:textId="77777777" w:rsidR="0097183B" w:rsidRPr="00226A3F" w:rsidRDefault="0097183B" w:rsidP="0097183B">
            <w:pPr>
              <w:rPr>
                <w:sz w:val="20"/>
                <w:szCs w:val="20"/>
              </w:rPr>
            </w:pPr>
            <w:r w:rsidRPr="00226A3F">
              <w:rPr>
                <w:sz w:val="20"/>
                <w:szCs w:val="20"/>
              </w:rPr>
              <w:t>1</w:t>
            </w:r>
          </w:p>
        </w:tc>
        <w:tc>
          <w:tcPr>
            <w:tcW w:w="1276" w:type="dxa"/>
            <w:shd w:val="clear" w:color="auto" w:fill="auto"/>
            <w:vAlign w:val="bottom"/>
          </w:tcPr>
          <w:p w14:paraId="1C3003C5" w14:textId="77777777" w:rsidR="0097183B" w:rsidRPr="00226A3F" w:rsidRDefault="0097183B" w:rsidP="0097183B">
            <w:pPr>
              <w:rPr>
                <w:sz w:val="20"/>
                <w:szCs w:val="20"/>
              </w:rPr>
            </w:pPr>
            <w:r w:rsidRPr="00226A3F">
              <w:rPr>
                <w:sz w:val="20"/>
                <w:szCs w:val="20"/>
              </w:rPr>
              <w:t>Optional</w:t>
            </w:r>
          </w:p>
        </w:tc>
        <w:tc>
          <w:tcPr>
            <w:tcW w:w="3526" w:type="dxa"/>
            <w:shd w:val="clear" w:color="auto" w:fill="auto"/>
            <w:vAlign w:val="bottom"/>
          </w:tcPr>
          <w:p w14:paraId="790D5D3A" w14:textId="77777777" w:rsidR="0097183B" w:rsidRPr="00226A3F" w:rsidRDefault="0097183B" w:rsidP="0097183B">
            <w:pPr>
              <w:rPr>
                <w:sz w:val="20"/>
                <w:szCs w:val="20"/>
              </w:rPr>
            </w:pPr>
            <w:r w:rsidRPr="00226A3F">
              <w:rPr>
                <w:sz w:val="20"/>
                <w:szCs w:val="20"/>
              </w:rPr>
              <w:t>-</w:t>
            </w:r>
          </w:p>
        </w:tc>
      </w:tr>
    </w:tbl>
    <w:p w14:paraId="74FE516A" w14:textId="490B59B5" w:rsidR="004B1D32" w:rsidRDefault="00BF4695" w:rsidP="00BF4695">
      <w:pPr>
        <w:pStyle w:val="Beschriftung"/>
        <w:tabs>
          <w:tab w:val="center" w:pos="4535"/>
          <w:tab w:val="left" w:pos="7349"/>
        </w:tabs>
        <w:spacing w:before="120"/>
        <w:jc w:val="left"/>
        <w:rPr>
          <w:rStyle w:val="elementdeftypeChar"/>
          <w:b/>
        </w:rPr>
      </w:pPr>
      <w:r>
        <w:tab/>
      </w:r>
      <w:bookmarkStart w:id="1798" w:name="_Toc3566472"/>
      <w:bookmarkStart w:id="1799" w:name="_Toc27753838"/>
      <w:r w:rsidR="0097183B">
        <w:t xml:space="preserve">Table </w:t>
      </w:r>
      <w:ins w:id="1800" w:author="Dr. Carsten Franke" w:date="2020-03-09T16:02:00Z">
        <w:r w:rsidR="001D2A94">
          <w:fldChar w:fldCharType="begin"/>
        </w:r>
        <w:r w:rsidR="001D2A94">
          <w:instrText xml:space="preserve"> SEQ Table \* ARABIC </w:instrText>
        </w:r>
      </w:ins>
      <w:r w:rsidR="001D2A94">
        <w:fldChar w:fldCharType="separate"/>
      </w:r>
      <w:ins w:id="1801" w:author="Dr. Carsten Franke" w:date="2020-03-09T16:02:00Z">
        <w:r w:rsidR="001D2A94">
          <w:rPr>
            <w:noProof/>
          </w:rPr>
          <w:t>64</w:t>
        </w:r>
        <w:r w:rsidR="001D2A94">
          <w:fldChar w:fldCharType="end"/>
        </w:r>
      </w:ins>
      <w:del w:id="1802" w:author="Dr. Carsten Franke" w:date="2020-03-09T16:02:00Z">
        <w:r w:rsidR="0097183B" w:rsidDel="001D2A94">
          <w:fldChar w:fldCharType="begin"/>
        </w:r>
        <w:r w:rsidR="0097183B" w:rsidDel="001D2A94">
          <w:delInstrText xml:space="preserve"> SEQ Table \* ARABIC </w:delInstrText>
        </w:r>
        <w:r w:rsidR="0097183B" w:rsidDel="001D2A94">
          <w:fldChar w:fldCharType="separate"/>
        </w:r>
      </w:del>
      <w:del w:id="1803" w:author="Dr. Carsten Franke" w:date="2020-03-09T14:38:00Z">
        <w:r w:rsidR="007E2D34" w:rsidDel="00004854">
          <w:rPr>
            <w:noProof/>
          </w:rPr>
          <w:delText>63</w:delText>
        </w:r>
      </w:del>
      <w:del w:id="1804" w:author="Dr. Carsten Franke" w:date="2020-03-09T16:02:00Z">
        <w:r w:rsidR="0097183B" w:rsidDel="001D2A94">
          <w:fldChar w:fldCharType="end"/>
        </w:r>
      </w:del>
      <w:r w:rsidR="0097183B">
        <w:t xml:space="preserve">: </w:t>
      </w:r>
      <w:r w:rsidR="0097183B" w:rsidRPr="0097183B">
        <w:t xml:space="preserve">Nested elements of element </w:t>
      </w:r>
      <w:r w:rsidR="0097183B" w:rsidRPr="0097183B">
        <w:rPr>
          <w:rStyle w:val="elementdeftypeChar"/>
          <w:b/>
        </w:rPr>
        <w:t>&lt;clinch/&gt;</w:t>
      </w:r>
      <w:bookmarkEnd w:id="1798"/>
      <w:bookmarkEnd w:id="1799"/>
    </w:p>
    <w:p w14:paraId="5B86473E" w14:textId="77777777" w:rsidR="00891EFB" w:rsidRPr="00226A3F" w:rsidRDefault="00891EFB" w:rsidP="004D4A4B">
      <w:pPr>
        <w:pStyle w:val="Example"/>
        <w:keepNext/>
        <w:keepLines/>
        <w:spacing w:before="120"/>
      </w:pPr>
      <w:r w:rsidRPr="00226A3F">
        <w:t xml:space="preserve">Example: </w:t>
      </w:r>
    </w:p>
    <w:p w14:paraId="4967F98D" w14:textId="77777777" w:rsidR="00891EFB" w:rsidRPr="00226A3F" w:rsidRDefault="00891EFB" w:rsidP="00891EFB">
      <w:pPr>
        <w:pStyle w:val="XMLCode"/>
        <w:keepNext/>
        <w:keepLines/>
      </w:pPr>
    </w:p>
    <w:p w14:paraId="34DD82DF" w14:textId="77777777" w:rsidR="00891EFB" w:rsidRDefault="00891EFB" w:rsidP="00891EFB">
      <w:pPr>
        <w:pStyle w:val="XMLCode"/>
        <w:keepNext/>
        <w:keepLines/>
      </w:pPr>
      <w:r w:rsidRPr="00226A3F">
        <w:t>&lt;connection_0d label=</w:t>
      </w:r>
      <w:r w:rsidR="00194316">
        <w:t>"</w:t>
      </w:r>
      <w:r>
        <w:t>CLINCH</w:t>
      </w:r>
      <w:r w:rsidRPr="00226A3F">
        <w:t>_left_2123</w:t>
      </w:r>
      <w:r>
        <w:t>521</w:t>
      </w:r>
      <w:r w:rsidR="00194316">
        <w:t>"</w:t>
      </w:r>
      <w:r w:rsidRPr="00226A3F">
        <w:t>&gt;</w:t>
      </w:r>
    </w:p>
    <w:p w14:paraId="30F26706" w14:textId="77777777" w:rsidR="00891EFB" w:rsidRPr="00226A3F" w:rsidRDefault="00891EFB" w:rsidP="00891EFB">
      <w:pPr>
        <w:pStyle w:val="XMLCode"/>
        <w:keepNext/>
        <w:keepLines/>
      </w:pPr>
      <w:r>
        <w:t xml:space="preserve">    </w:t>
      </w:r>
      <w:proofErr w:type="gramStart"/>
      <w:r w:rsidRPr="00B6367A">
        <w:rPr>
          <w:color w:val="FF0000"/>
        </w:rPr>
        <w:t>&lt;!</w:t>
      </w:r>
      <w:r w:rsidR="00D74FE5">
        <w:rPr>
          <w:color w:val="FF0000"/>
        </w:rPr>
        <w:t>--</w:t>
      </w:r>
      <w:proofErr w:type="gramEnd"/>
      <w:r w:rsidR="00D74FE5">
        <w:rPr>
          <w:color w:val="FF0000"/>
        </w:rPr>
        <w:t xml:space="preserve"> Unit definition and connected to is important for clinch</w:t>
      </w:r>
      <w:r w:rsidRPr="00B6367A">
        <w:rPr>
          <w:color w:val="FF0000"/>
        </w:rPr>
        <w:t xml:space="preserve"> --&gt;</w:t>
      </w:r>
    </w:p>
    <w:p w14:paraId="5E672BFE" w14:textId="77777777" w:rsidR="00B53014" w:rsidRPr="007F2FB1" w:rsidRDefault="00891EFB" w:rsidP="00891EFB">
      <w:pPr>
        <w:pStyle w:val="XMLCode"/>
        <w:keepNext/>
        <w:keepLines/>
        <w:rPr>
          <w:color w:val="0070C0"/>
        </w:rPr>
      </w:pPr>
      <w:r w:rsidRPr="00226A3F">
        <w:t xml:space="preserve">    </w:t>
      </w:r>
      <w:r w:rsidRPr="007F2FB1">
        <w:rPr>
          <w:color w:val="0070C0"/>
        </w:rPr>
        <w:t xml:space="preserve">&lt;clinch </w:t>
      </w:r>
      <w:proofErr w:type="spellStart"/>
      <w:r w:rsidR="00942474" w:rsidRPr="007F2FB1">
        <w:rPr>
          <w:color w:val="0070C0"/>
        </w:rPr>
        <w:t>clinch_type</w:t>
      </w:r>
      <w:proofErr w:type="spellEnd"/>
      <w:r w:rsidRPr="007F2FB1">
        <w:rPr>
          <w:color w:val="0070C0"/>
        </w:rPr>
        <w:t>=</w:t>
      </w:r>
      <w:r w:rsidR="00194316">
        <w:rPr>
          <w:color w:val="0070C0"/>
        </w:rPr>
        <w:t>"</w:t>
      </w:r>
      <w:r w:rsidR="00942474" w:rsidRPr="007F2FB1">
        <w:rPr>
          <w:color w:val="0070C0"/>
        </w:rPr>
        <w:t>TOX</w:t>
      </w:r>
      <w:r w:rsidR="00194316">
        <w:rPr>
          <w:color w:val="0070C0"/>
        </w:rPr>
        <w:t>"</w:t>
      </w:r>
      <w:r w:rsidR="00942474" w:rsidRPr="007F2FB1">
        <w:rPr>
          <w:color w:val="0070C0"/>
        </w:rPr>
        <w:t xml:space="preserve"> </w:t>
      </w:r>
      <w:proofErr w:type="spellStart"/>
      <w:r w:rsidR="00B53014" w:rsidRPr="007F2FB1">
        <w:rPr>
          <w:color w:val="0070C0"/>
        </w:rPr>
        <w:t>button_diameter</w:t>
      </w:r>
      <w:proofErr w:type="spellEnd"/>
      <w:r w:rsidR="00B53014" w:rsidRPr="007F2FB1">
        <w:rPr>
          <w:color w:val="0070C0"/>
        </w:rPr>
        <w:t>=</w:t>
      </w:r>
      <w:r w:rsidR="00194316">
        <w:rPr>
          <w:color w:val="0070C0"/>
        </w:rPr>
        <w:t>"</w:t>
      </w:r>
      <w:r w:rsidR="00B53014" w:rsidRPr="007F2FB1">
        <w:rPr>
          <w:color w:val="0070C0"/>
        </w:rPr>
        <w:t>3.0</w:t>
      </w:r>
      <w:r w:rsidR="00194316">
        <w:rPr>
          <w:color w:val="0070C0"/>
        </w:rPr>
        <w:t>"</w:t>
      </w:r>
    </w:p>
    <w:p w14:paraId="370F8ECF" w14:textId="77777777" w:rsidR="00891EFB" w:rsidRPr="007F2FB1" w:rsidRDefault="00B53014" w:rsidP="00891EFB">
      <w:pPr>
        <w:pStyle w:val="XMLCode"/>
        <w:keepNext/>
        <w:keepLines/>
        <w:rPr>
          <w:color w:val="0070C0"/>
        </w:rPr>
      </w:pPr>
      <w:r w:rsidRPr="007F2FB1">
        <w:rPr>
          <w:color w:val="0070C0"/>
        </w:rPr>
        <w:tab/>
        <w:t xml:space="preserve">    </w:t>
      </w:r>
      <w:proofErr w:type="spellStart"/>
      <w:r w:rsidR="00D74FE5" w:rsidRPr="007F2FB1">
        <w:rPr>
          <w:color w:val="0070C0"/>
        </w:rPr>
        <w:t>strength_class</w:t>
      </w:r>
      <w:proofErr w:type="spellEnd"/>
      <w:r w:rsidR="00942474" w:rsidRPr="007F2FB1">
        <w:rPr>
          <w:color w:val="0070C0"/>
        </w:rPr>
        <w:t>=</w:t>
      </w:r>
      <w:r w:rsidR="00194316">
        <w:rPr>
          <w:color w:val="0070C0"/>
        </w:rPr>
        <w:t>"</w:t>
      </w:r>
      <w:r w:rsidR="00D74FE5" w:rsidRPr="007F2FB1">
        <w:rPr>
          <w:color w:val="0070C0"/>
        </w:rPr>
        <w:t>HD</w:t>
      </w:r>
      <w:r w:rsidR="00194316">
        <w:rPr>
          <w:color w:val="0070C0"/>
        </w:rPr>
        <w:t>"</w:t>
      </w:r>
      <w:r w:rsidR="00942474" w:rsidRPr="007F2FB1">
        <w:rPr>
          <w:color w:val="0070C0"/>
        </w:rPr>
        <w:t xml:space="preserve"> </w:t>
      </w:r>
      <w:proofErr w:type="spellStart"/>
      <w:r w:rsidR="00D74FE5" w:rsidRPr="007F2FB1">
        <w:rPr>
          <w:color w:val="0070C0"/>
        </w:rPr>
        <w:t>shear_strength</w:t>
      </w:r>
      <w:proofErr w:type="spellEnd"/>
      <w:r w:rsidR="00942474" w:rsidRPr="007F2FB1">
        <w:rPr>
          <w:color w:val="0070C0"/>
        </w:rPr>
        <w:t>=</w:t>
      </w:r>
      <w:r w:rsidR="00194316">
        <w:rPr>
          <w:color w:val="0070C0"/>
        </w:rPr>
        <w:t>"</w:t>
      </w:r>
      <w:r w:rsidR="00D74FE5" w:rsidRPr="007F2FB1">
        <w:rPr>
          <w:color w:val="0070C0"/>
        </w:rPr>
        <w:t>890</w:t>
      </w:r>
      <w:r w:rsidR="00194316">
        <w:rPr>
          <w:color w:val="0070C0"/>
        </w:rPr>
        <w:t>"</w:t>
      </w:r>
      <w:r w:rsidR="00942474" w:rsidRPr="007F2FB1">
        <w:rPr>
          <w:color w:val="0070C0"/>
        </w:rPr>
        <w:t xml:space="preserve"> </w:t>
      </w:r>
      <w:proofErr w:type="spellStart"/>
      <w:r w:rsidRPr="007F2FB1">
        <w:rPr>
          <w:color w:val="0070C0"/>
        </w:rPr>
        <w:t>peel_strength</w:t>
      </w:r>
      <w:proofErr w:type="spellEnd"/>
      <w:r w:rsidR="00942474" w:rsidRPr="007F2FB1">
        <w:rPr>
          <w:color w:val="0070C0"/>
        </w:rPr>
        <w:t>=</w:t>
      </w:r>
      <w:r w:rsidR="00194316">
        <w:rPr>
          <w:color w:val="0070C0"/>
        </w:rPr>
        <w:t>"</w:t>
      </w:r>
      <w:r w:rsidR="00D74FE5" w:rsidRPr="007F2FB1">
        <w:rPr>
          <w:color w:val="0070C0"/>
        </w:rPr>
        <w:t>356</w:t>
      </w:r>
      <w:r w:rsidR="00194316">
        <w:rPr>
          <w:color w:val="0070C0"/>
        </w:rPr>
        <w:t>"</w:t>
      </w:r>
      <w:r w:rsidR="00891EFB" w:rsidRPr="007F2FB1">
        <w:rPr>
          <w:color w:val="0070C0"/>
        </w:rPr>
        <w:t>&gt;</w:t>
      </w:r>
    </w:p>
    <w:p w14:paraId="6AE66560" w14:textId="77777777" w:rsidR="00891EFB" w:rsidRPr="0033379A" w:rsidRDefault="00891EFB" w:rsidP="00891EFB">
      <w:pPr>
        <w:pStyle w:val="XMLCode"/>
        <w:keepNext/>
        <w:keepLines/>
        <w:rPr>
          <w:color w:val="0070C0"/>
          <w:lang w:val="fr-FR"/>
        </w:rPr>
      </w:pPr>
      <w:r w:rsidRPr="007F2FB1">
        <w:rPr>
          <w:color w:val="0070C0"/>
        </w:rPr>
        <w:t xml:space="preserve">        </w:t>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23CC0D56" w14:textId="77777777" w:rsidR="00891EFB" w:rsidRPr="007F2FB1" w:rsidRDefault="00891EFB" w:rsidP="00891EFB">
      <w:pPr>
        <w:pStyle w:val="XMLCode"/>
        <w:keepNext/>
        <w:keepLines/>
        <w:rPr>
          <w:color w:val="0070C0"/>
        </w:rPr>
      </w:pPr>
      <w:r w:rsidRPr="0033379A">
        <w:rPr>
          <w:color w:val="0070C0"/>
          <w:lang w:val="fr-FR"/>
        </w:rPr>
        <w:t xml:space="preserve">    </w:t>
      </w:r>
      <w:r w:rsidRPr="007F2FB1">
        <w:rPr>
          <w:color w:val="0070C0"/>
        </w:rPr>
        <w:t>&lt;/clinch&gt;</w:t>
      </w:r>
    </w:p>
    <w:p w14:paraId="662860A6" w14:textId="77777777" w:rsidR="00891EFB" w:rsidRPr="00226A3F" w:rsidRDefault="00891EFB" w:rsidP="00891EFB">
      <w:pPr>
        <w:pStyle w:val="XMLCode"/>
        <w:keepNext/>
        <w:keepLines/>
      </w:pPr>
      <w:r w:rsidRPr="00226A3F">
        <w:t xml:space="preserve">    &lt;loc&gt; 1645.83 821.145 616.585 &lt;/loc&gt;</w:t>
      </w:r>
    </w:p>
    <w:p w14:paraId="3610BA4A" w14:textId="77777777" w:rsidR="00891EFB" w:rsidRPr="00226A3F" w:rsidRDefault="00891EFB" w:rsidP="00891EFB">
      <w:pPr>
        <w:pStyle w:val="XMLCode"/>
        <w:keepNext/>
        <w:keepLines/>
      </w:pPr>
      <w:r w:rsidRPr="00226A3F">
        <w:t xml:space="preserve">    &lt;appdata&gt;</w:t>
      </w:r>
    </w:p>
    <w:p w14:paraId="3AC777A2" w14:textId="77777777" w:rsidR="00891EFB" w:rsidRPr="00226A3F" w:rsidRDefault="00891EFB" w:rsidP="00891EFB">
      <w:pPr>
        <w:pStyle w:val="XMLCode"/>
        <w:keepNext/>
        <w:keepLines/>
      </w:pPr>
      <w:r w:rsidRPr="00226A3F">
        <w:t xml:space="preserve">        ...</w:t>
      </w:r>
    </w:p>
    <w:p w14:paraId="11455806" w14:textId="77777777" w:rsidR="00891EFB" w:rsidRPr="00226A3F" w:rsidRDefault="00891EFB" w:rsidP="00891EFB">
      <w:pPr>
        <w:pStyle w:val="XMLCode"/>
        <w:keepNext/>
        <w:keepLines/>
      </w:pPr>
      <w:r w:rsidRPr="00226A3F">
        <w:t xml:space="preserve">    &lt;/appdata&gt;</w:t>
      </w:r>
    </w:p>
    <w:p w14:paraId="2C4E8D50" w14:textId="77777777" w:rsidR="00891EFB" w:rsidRDefault="00891EFB" w:rsidP="00891EFB">
      <w:pPr>
        <w:pStyle w:val="XMLCode"/>
        <w:keepNext/>
        <w:keepLines/>
      </w:pPr>
      <w:r w:rsidRPr="00226A3F">
        <w:t>&lt;/connection_0d&gt;</w:t>
      </w:r>
    </w:p>
    <w:p w14:paraId="5C8FF334" w14:textId="77777777" w:rsidR="00891EFB" w:rsidRDefault="00891EFB" w:rsidP="00891EFB">
      <w:pPr>
        <w:pStyle w:val="XMLCode"/>
        <w:keepNext/>
        <w:keepLines/>
      </w:pPr>
    </w:p>
    <w:p w14:paraId="1971F420" w14:textId="77777777" w:rsidR="00BF4695" w:rsidRDefault="00BF4695" w:rsidP="00BF4695">
      <w:pPr>
        <w:pStyle w:val="berschrift2"/>
        <w:tabs>
          <w:tab w:val="clear" w:pos="576"/>
        </w:tabs>
        <w:ind w:left="709" w:hanging="709"/>
      </w:pPr>
      <w:bookmarkStart w:id="1805" w:name="_Toc3556994"/>
      <w:bookmarkStart w:id="1806" w:name="_Toc27753606"/>
      <w:r w:rsidRPr="00BF4695">
        <w:t>Heat Stakes / Thermal Stakes</w:t>
      </w:r>
      <w:bookmarkEnd w:id="1805"/>
      <w:bookmarkEnd w:id="1806"/>
    </w:p>
    <w:p w14:paraId="43AF281F" w14:textId="77777777" w:rsidR="00010D17" w:rsidRDefault="00010D17" w:rsidP="00010D17">
      <w:pPr>
        <w:autoSpaceDE w:val="0"/>
        <w:autoSpaceDN w:val="0"/>
        <w:adjustRightInd w:val="0"/>
        <w:spacing w:after="0"/>
        <w:jc w:val="both"/>
        <w:rPr>
          <w:rFonts w:cs="Calibri"/>
          <w:szCs w:val="22"/>
          <w:lang w:eastAsia="en-GB"/>
        </w:rPr>
      </w:pPr>
      <w:r>
        <w:rPr>
          <w:rFonts w:cs="Calibri"/>
          <w:szCs w:val="22"/>
          <w:lang w:eastAsia="en-GB"/>
        </w:rPr>
        <w:t>Heat stakes are well known techniques to connect a shell-type part with a thermoplastic other part.</w:t>
      </w:r>
    </w:p>
    <w:p w14:paraId="31A30574" w14:textId="77777777" w:rsidR="00010D17" w:rsidRDefault="00010D17" w:rsidP="00010D17">
      <w:pPr>
        <w:autoSpaceDE w:val="0"/>
        <w:autoSpaceDN w:val="0"/>
        <w:adjustRightInd w:val="0"/>
        <w:spacing w:after="0"/>
        <w:jc w:val="both"/>
        <w:rPr>
          <w:rFonts w:cs="Calibri"/>
          <w:szCs w:val="22"/>
          <w:lang w:eastAsia="en-GB"/>
        </w:rPr>
      </w:pPr>
      <w:r>
        <w:rPr>
          <w:rFonts w:cs="Calibri"/>
          <w:szCs w:val="22"/>
          <w:lang w:eastAsia="en-GB"/>
        </w:rPr>
        <w:t>For this reason, the thermoplastic part is manufactured with appropriate stakes.</w:t>
      </w:r>
    </w:p>
    <w:p w14:paraId="561504F6" w14:textId="77777777" w:rsidR="00DE2B3A" w:rsidRDefault="004D4A4B" w:rsidP="00F157CE">
      <w:pPr>
        <w:autoSpaceDE w:val="0"/>
        <w:autoSpaceDN w:val="0"/>
        <w:adjustRightInd w:val="0"/>
        <w:spacing w:after="0"/>
        <w:jc w:val="center"/>
        <w:rPr>
          <w:rFonts w:cs="Calibri"/>
          <w:szCs w:val="22"/>
          <w:lang w:eastAsia="en-GB"/>
        </w:rPr>
      </w:pPr>
      <w:r>
        <w:rPr>
          <w:noProof/>
          <w:lang w:eastAsia="en-US"/>
        </w:rPr>
        <w:drawing>
          <wp:inline distT="0" distB="0" distL="0" distR="0" wp14:anchorId="6F032536" wp14:editId="66B77C87">
            <wp:extent cx="3959525" cy="2204570"/>
            <wp:effectExtent l="0" t="0" r="3175"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3974062" cy="2212664"/>
                    </a:xfrm>
                    <a:prstGeom prst="rect">
                      <a:avLst/>
                    </a:prstGeom>
                  </pic:spPr>
                </pic:pic>
              </a:graphicData>
            </a:graphic>
          </wp:inline>
        </w:drawing>
      </w:r>
    </w:p>
    <w:p w14:paraId="7F6C38B1" w14:textId="77777777" w:rsidR="00DE2B3A" w:rsidRPr="00DE2B3A" w:rsidRDefault="00DE2B3A" w:rsidP="00F157CE">
      <w:pPr>
        <w:autoSpaceDE w:val="0"/>
        <w:autoSpaceDN w:val="0"/>
        <w:adjustRightInd w:val="0"/>
        <w:spacing w:after="0"/>
        <w:jc w:val="center"/>
        <w:rPr>
          <w:rFonts w:cs="Calibri"/>
          <w:sz w:val="18"/>
          <w:szCs w:val="18"/>
          <w:lang w:eastAsia="en-GB"/>
        </w:rPr>
      </w:pPr>
      <w:r w:rsidRPr="00DE2B3A">
        <w:rPr>
          <w:rFonts w:cs="Calibri"/>
          <w:i/>
          <w:sz w:val="18"/>
          <w:szCs w:val="18"/>
          <w:lang w:eastAsia="en-GB"/>
        </w:rPr>
        <w:t>Source of image</w:t>
      </w:r>
      <w:r w:rsidRPr="00DE2B3A">
        <w:rPr>
          <w:rFonts w:cs="Calibri"/>
          <w:sz w:val="18"/>
          <w:szCs w:val="18"/>
          <w:lang w:eastAsia="en-GB"/>
        </w:rPr>
        <w:t xml:space="preserve">: </w:t>
      </w:r>
      <w:hyperlink r:id="rId111" w:history="1">
        <w:r w:rsidRPr="00DE2B3A">
          <w:rPr>
            <w:rStyle w:val="Hyperlink"/>
            <w:rFonts w:cs="Calibri"/>
            <w:sz w:val="18"/>
            <w:szCs w:val="18"/>
            <w:lang w:eastAsia="en-GB"/>
          </w:rPr>
          <w:t>http://www.bartec-dt.com/images/heat2.png</w:t>
        </w:r>
      </w:hyperlink>
    </w:p>
    <w:p w14:paraId="75C7CAA5" w14:textId="77777777" w:rsidR="00010D17" w:rsidRDefault="00F157CE" w:rsidP="000A05DE">
      <w:pPr>
        <w:autoSpaceDE w:val="0"/>
        <w:autoSpaceDN w:val="0"/>
        <w:adjustRightInd w:val="0"/>
        <w:spacing w:after="0"/>
        <w:jc w:val="center"/>
        <w:rPr>
          <w:rFonts w:cs="Calibri"/>
          <w:szCs w:val="22"/>
          <w:lang w:eastAsia="en-GB"/>
        </w:rPr>
      </w:pPr>
      <w:r>
        <w:rPr>
          <w:noProof/>
          <w:lang w:eastAsia="en-US"/>
        </w:rPr>
        <w:lastRenderedPageBreak/>
        <w:drawing>
          <wp:inline distT="0" distB="0" distL="0" distR="0" wp14:anchorId="2831473F" wp14:editId="05870D90">
            <wp:extent cx="2863970" cy="1565841"/>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2"/>
                    <a:srcRect l="3763" t="2919" r="1881" b="40938"/>
                    <a:stretch/>
                  </pic:blipFill>
                  <pic:spPr bwMode="auto">
                    <a:xfrm>
                      <a:off x="0" y="0"/>
                      <a:ext cx="2874771" cy="1571746"/>
                    </a:xfrm>
                    <a:prstGeom prst="rect">
                      <a:avLst/>
                    </a:prstGeom>
                    <a:ln>
                      <a:noFill/>
                    </a:ln>
                    <a:extLst>
                      <a:ext uri="{53640926-AAD7-44D8-BBD7-CCE9431645EC}">
                        <a14:shadowObscured xmlns:a14="http://schemas.microsoft.com/office/drawing/2010/main"/>
                      </a:ext>
                    </a:extLst>
                  </pic:spPr>
                </pic:pic>
              </a:graphicData>
            </a:graphic>
          </wp:inline>
        </w:drawing>
      </w:r>
      <w:r w:rsidR="000A05DE">
        <w:rPr>
          <w:noProof/>
          <w:lang w:eastAsia="en-US"/>
        </w:rPr>
        <w:drawing>
          <wp:inline distT="0" distB="0" distL="0" distR="0" wp14:anchorId="29200057" wp14:editId="4BB9D7D5">
            <wp:extent cx="2536166" cy="1191911"/>
            <wp:effectExtent l="0" t="0" r="0" b="825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2"/>
                    <a:srcRect l="10753" t="58477" r="8065"/>
                    <a:stretch/>
                  </pic:blipFill>
                  <pic:spPr bwMode="auto">
                    <a:xfrm>
                      <a:off x="0" y="0"/>
                      <a:ext cx="2545731" cy="1196406"/>
                    </a:xfrm>
                    <a:prstGeom prst="rect">
                      <a:avLst/>
                    </a:prstGeom>
                    <a:ln>
                      <a:noFill/>
                    </a:ln>
                    <a:extLst>
                      <a:ext uri="{53640926-AAD7-44D8-BBD7-CCE9431645EC}">
                        <a14:shadowObscured xmlns:a14="http://schemas.microsoft.com/office/drawing/2010/main"/>
                      </a:ext>
                    </a:extLst>
                  </pic:spPr>
                </pic:pic>
              </a:graphicData>
            </a:graphic>
          </wp:inline>
        </w:drawing>
      </w:r>
    </w:p>
    <w:p w14:paraId="0CB60EF6" w14:textId="77777777" w:rsidR="00DE2B3A" w:rsidRDefault="00DE2B3A" w:rsidP="00DE2B3A">
      <w:pPr>
        <w:autoSpaceDE w:val="0"/>
        <w:autoSpaceDN w:val="0"/>
        <w:adjustRightInd w:val="0"/>
        <w:spacing w:after="0"/>
        <w:jc w:val="center"/>
        <w:rPr>
          <w:rFonts w:cs="Calibri"/>
          <w:sz w:val="18"/>
          <w:szCs w:val="18"/>
          <w:lang w:eastAsia="en-GB"/>
        </w:rPr>
      </w:pPr>
      <w:r w:rsidRPr="00DE2B3A">
        <w:rPr>
          <w:rFonts w:cs="Calibri"/>
          <w:i/>
          <w:sz w:val="18"/>
          <w:szCs w:val="18"/>
          <w:lang w:eastAsia="en-GB"/>
        </w:rPr>
        <w:t>Source of image</w:t>
      </w:r>
      <w:r w:rsidRPr="00DE2B3A">
        <w:rPr>
          <w:rFonts w:cs="Calibri"/>
          <w:sz w:val="18"/>
          <w:szCs w:val="18"/>
          <w:lang w:eastAsia="en-GB"/>
        </w:rPr>
        <w:t>:</w:t>
      </w:r>
    </w:p>
    <w:p w14:paraId="3F689FF3" w14:textId="77777777" w:rsidR="00DE2B3A" w:rsidRPr="00DE2B3A" w:rsidRDefault="005A0650" w:rsidP="00DE2B3A">
      <w:pPr>
        <w:autoSpaceDE w:val="0"/>
        <w:autoSpaceDN w:val="0"/>
        <w:adjustRightInd w:val="0"/>
        <w:spacing w:after="0"/>
        <w:jc w:val="center"/>
        <w:rPr>
          <w:rFonts w:cs="Calibri"/>
          <w:sz w:val="18"/>
          <w:szCs w:val="18"/>
          <w:lang w:eastAsia="en-GB"/>
        </w:rPr>
      </w:pPr>
      <w:hyperlink r:id="rId113" w:history="1">
        <w:r w:rsidR="00DE2B3A" w:rsidRPr="00DE2B3A">
          <w:rPr>
            <w:rStyle w:val="Hyperlink"/>
            <w:rFonts w:cs="Calibri"/>
            <w:sz w:val="18"/>
            <w:szCs w:val="18"/>
            <w:lang w:eastAsia="en-GB"/>
          </w:rPr>
          <w:t>http://www.emersonindustrial.com/en-US/documentcenter/BransonUltrasonics/Plastic%20Joining/Non-Ultrasonics/Thermal%20Staking%20Design%20Guide%20pgs.pdf</w:t>
        </w:r>
      </w:hyperlink>
    </w:p>
    <w:p w14:paraId="2BCD0A0A" w14:textId="5F0736EF" w:rsidR="00010D17" w:rsidRDefault="00010D17" w:rsidP="00DE2B3A">
      <w:pPr>
        <w:pStyle w:val="Beschriftung"/>
        <w:spacing w:before="120"/>
      </w:pPr>
      <w:bookmarkStart w:id="1807" w:name="_Toc3557113"/>
      <w:bookmarkStart w:id="1808" w:name="_Toc27753728"/>
      <w:r>
        <w:t xml:space="preserve">Figure </w:t>
      </w:r>
      <w:r>
        <w:fldChar w:fldCharType="begin"/>
      </w:r>
      <w:r>
        <w:instrText xml:space="preserve"> SEQ Figure \* ARABIC </w:instrText>
      </w:r>
      <w:r>
        <w:fldChar w:fldCharType="separate"/>
      </w:r>
      <w:ins w:id="1809" w:author="Dr. Carsten Franke" w:date="2020-03-09T14:39:00Z">
        <w:r w:rsidR="00004854">
          <w:rPr>
            <w:noProof/>
          </w:rPr>
          <w:t>36</w:t>
        </w:r>
      </w:ins>
      <w:ins w:id="1810" w:author="nick" w:date="2020-02-20T20:00:00Z">
        <w:del w:id="1811" w:author="Dr. Carsten Franke" w:date="2020-03-09T14:38:00Z">
          <w:r w:rsidR="0047200E" w:rsidDel="00004854">
            <w:rPr>
              <w:noProof/>
            </w:rPr>
            <w:delText>36</w:delText>
          </w:r>
        </w:del>
      </w:ins>
      <w:del w:id="1812" w:author="Dr. Carsten Franke" w:date="2020-03-09T14:38:00Z">
        <w:r w:rsidR="007E2D34" w:rsidDel="00004854">
          <w:rPr>
            <w:noProof/>
          </w:rPr>
          <w:delText>34</w:delText>
        </w:r>
      </w:del>
      <w:r>
        <w:fldChar w:fldCharType="end"/>
      </w:r>
      <w:r>
        <w:t xml:space="preserve">: </w:t>
      </w:r>
      <w:r w:rsidRPr="00010D17">
        <w:t>Cross Section of a Heat Stake</w:t>
      </w:r>
      <w:bookmarkEnd w:id="1807"/>
      <w:bookmarkEnd w:id="1808"/>
    </w:p>
    <w:p w14:paraId="7406F686" w14:textId="77777777" w:rsidR="00831FBD" w:rsidRDefault="00831FBD" w:rsidP="004962D5">
      <w:pPr>
        <w:jc w:val="both"/>
      </w:pPr>
      <w:r>
        <w:t xml:space="preserve">One can imagine this cross section rotated around its vertical axis, giving a round shape in </w:t>
      </w:r>
      <w:r w:rsidR="00571E0A">
        <w:t>3 dimensions</w:t>
      </w:r>
      <w:r>
        <w:t>. This shape is most common, though not mandatory.</w:t>
      </w:r>
      <w:r w:rsidR="00B856E4">
        <w:t xml:space="preserve"> </w:t>
      </w:r>
      <w:r>
        <w:t>Obviously, a wide range of geometrical shapes, produced by as many different tools, is possible.</w:t>
      </w:r>
    </w:p>
    <w:p w14:paraId="4A2C6B2A" w14:textId="77777777" w:rsidR="00831FBD" w:rsidRDefault="00831FBD" w:rsidP="004962D5">
      <w:pPr>
        <w:jc w:val="both"/>
      </w:pPr>
      <w:r>
        <w:t>Hence, we cannot define an enumeration of all heat stakes, but must describe them by OEM specific</w:t>
      </w:r>
      <w:r w:rsidR="004962D5">
        <w:t xml:space="preserve"> </w:t>
      </w:r>
      <w:r>
        <w:t>alphanumeric names</w:t>
      </w:r>
      <w:r w:rsidR="00571E0A">
        <w:t xml:space="preserve"> (e.g.: flared, domed, knurled, </w:t>
      </w:r>
      <w:r w:rsidR="00703751">
        <w:t>hollow,</w:t>
      </w:r>
      <w:r w:rsidR="00571E0A">
        <w:t xml:space="preserve"> flush</w:t>
      </w:r>
      <w:r w:rsidR="00703751">
        <w:t xml:space="preserve"> etc.</w:t>
      </w:r>
      <w:r w:rsidR="00571E0A">
        <w:t>)</w:t>
      </w:r>
      <w:r>
        <w:t>. Same is valid for the strength of the connection, in terms of its force</w:t>
      </w:r>
      <w:r w:rsidR="004962D5">
        <w:t xml:space="preserve">-displacement </w:t>
      </w:r>
      <w:r>
        <w:t>diagram.</w:t>
      </w:r>
    </w:p>
    <w:p w14:paraId="25180719" w14:textId="77777777" w:rsidR="00010D17" w:rsidRDefault="00831FBD" w:rsidP="004962D5">
      <w:pPr>
        <w:jc w:val="both"/>
      </w:pPr>
      <w:r>
        <w:t>Heat stakes cannot be disassembled without irreversible damage to (at least) the thermoplastic part.</w:t>
      </w:r>
    </w:p>
    <w:p w14:paraId="25D4FF95" w14:textId="77777777" w:rsidR="004C5814" w:rsidRDefault="00B856E4" w:rsidP="002408AD">
      <w:pPr>
        <w:autoSpaceDE w:val="0"/>
        <w:autoSpaceDN w:val="0"/>
        <w:adjustRightInd w:val="0"/>
        <w:jc w:val="both"/>
        <w:rPr>
          <w:rFonts w:cs="Calibri"/>
          <w:szCs w:val="22"/>
          <w:lang w:eastAsia="en-GB"/>
        </w:rPr>
      </w:pPr>
      <w:r>
        <w:rPr>
          <w:rFonts w:cs="Calibri"/>
          <w:szCs w:val="22"/>
          <w:lang w:eastAsia="en-GB"/>
        </w:rPr>
        <w:t>The</w:t>
      </w:r>
      <w:r w:rsidR="004C5814">
        <w:rPr>
          <w:rFonts w:cs="Calibri"/>
          <w:szCs w:val="22"/>
          <w:lang w:eastAsia="en-GB"/>
        </w:rPr>
        <w:t xml:space="preserve"> element </w:t>
      </w:r>
      <w:r>
        <w:rPr>
          <w:rStyle w:val="elementdeftypeChar"/>
        </w:rPr>
        <w:t>&lt;</w:t>
      </w:r>
      <w:proofErr w:type="spellStart"/>
      <w:r>
        <w:rPr>
          <w:rStyle w:val="elementdeftypeChar"/>
        </w:rPr>
        <w:t>h</w:t>
      </w:r>
      <w:r w:rsidRPr="004C5814">
        <w:rPr>
          <w:rStyle w:val="elementdeftypeChar"/>
        </w:rPr>
        <w:t>eat_stake</w:t>
      </w:r>
      <w:proofErr w:type="spellEnd"/>
      <w:r>
        <w:rPr>
          <w:rStyle w:val="elementdeftypeChar"/>
        </w:rPr>
        <w:t xml:space="preserve">/&gt; </w:t>
      </w:r>
      <w:r w:rsidR="004C5814">
        <w:rPr>
          <w:rFonts w:cs="Calibri"/>
          <w:szCs w:val="22"/>
          <w:lang w:eastAsia="en-GB"/>
        </w:rPr>
        <w:t>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4D4A4B" w:rsidRPr="00226A3F" w14:paraId="16BAC4DE" w14:textId="77777777" w:rsidTr="002408AD">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75DC520" w14:textId="77777777" w:rsidR="004D4A4B" w:rsidRPr="00226A3F" w:rsidRDefault="004D4A4B"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606032" w14:textId="77777777" w:rsidR="004D4A4B" w:rsidRPr="00226A3F" w:rsidRDefault="004D4A4B"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575CDF" w14:textId="77777777" w:rsidR="004D4A4B" w:rsidRPr="00226A3F" w:rsidRDefault="000E60DF" w:rsidP="00426C31">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9929068" w14:textId="77777777" w:rsidR="004D4A4B" w:rsidRPr="00226A3F" w:rsidRDefault="004D4A4B" w:rsidP="00426C31">
            <w:pPr>
              <w:keepNext/>
              <w:rPr>
                <w:b/>
                <w:i/>
              </w:rPr>
            </w:pPr>
            <w:r w:rsidRPr="00226A3F">
              <w:rPr>
                <w:b/>
                <w:i/>
              </w:rPr>
              <w:t>Constraint</w:t>
            </w:r>
          </w:p>
        </w:tc>
      </w:tr>
      <w:tr w:rsidR="00A2456B" w:rsidRPr="00226A3F" w14:paraId="76006ABA" w14:textId="77777777" w:rsidTr="00B856E4">
        <w:trPr>
          <w:jc w:val="center"/>
        </w:trPr>
        <w:tc>
          <w:tcPr>
            <w:tcW w:w="2111" w:type="dxa"/>
            <w:shd w:val="clear" w:color="auto" w:fill="auto"/>
            <w:vAlign w:val="bottom"/>
          </w:tcPr>
          <w:p w14:paraId="161F3F62" w14:textId="77777777" w:rsidR="00A2456B" w:rsidRPr="00226A3F" w:rsidRDefault="00A2456B" w:rsidP="00426C31">
            <w:pPr>
              <w:rPr>
                <w:sz w:val="20"/>
                <w:szCs w:val="20"/>
              </w:rPr>
            </w:pPr>
            <w:proofErr w:type="spellStart"/>
            <w:r>
              <w:rPr>
                <w:sz w:val="20"/>
                <w:szCs w:val="20"/>
              </w:rPr>
              <w:t>heat_stake</w:t>
            </w:r>
            <w:proofErr w:type="spellEnd"/>
          </w:p>
        </w:tc>
        <w:tc>
          <w:tcPr>
            <w:tcW w:w="1559" w:type="dxa"/>
            <w:shd w:val="clear" w:color="auto" w:fill="auto"/>
            <w:vAlign w:val="bottom"/>
          </w:tcPr>
          <w:p w14:paraId="47CF580F" w14:textId="77777777" w:rsidR="00A2456B" w:rsidRPr="00226A3F" w:rsidRDefault="00A2456B" w:rsidP="00426C31">
            <w:pPr>
              <w:rPr>
                <w:sz w:val="20"/>
                <w:szCs w:val="20"/>
              </w:rPr>
            </w:pPr>
            <w:r w:rsidRPr="00226A3F">
              <w:rPr>
                <w:sz w:val="20"/>
                <w:szCs w:val="20"/>
              </w:rPr>
              <w:t>1</w:t>
            </w:r>
          </w:p>
        </w:tc>
        <w:tc>
          <w:tcPr>
            <w:tcW w:w="1276" w:type="dxa"/>
            <w:shd w:val="clear" w:color="auto" w:fill="auto"/>
            <w:vAlign w:val="bottom"/>
          </w:tcPr>
          <w:p w14:paraId="78721FE5" w14:textId="77777777"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4D3E9C56" w14:textId="77777777" w:rsidR="00A2456B" w:rsidRPr="00226A3F" w:rsidRDefault="00A2456B" w:rsidP="00426C31">
            <w:pPr>
              <w:rPr>
                <w:sz w:val="20"/>
                <w:szCs w:val="20"/>
              </w:rPr>
            </w:pPr>
            <w:r w:rsidRPr="00226A3F">
              <w:rPr>
                <w:sz w:val="20"/>
                <w:szCs w:val="20"/>
              </w:rPr>
              <w:t>-</w:t>
            </w:r>
          </w:p>
        </w:tc>
      </w:tr>
      <w:tr w:rsidR="00A2456B" w:rsidRPr="00226A3F" w14:paraId="62F86963"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090B5976" w14:textId="77777777"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373A8F6" w14:textId="77777777"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57259578" w14:textId="77777777"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57E40DF6" w14:textId="77777777" w:rsidR="00A2456B" w:rsidRPr="00226A3F" w:rsidRDefault="00A2456B" w:rsidP="00426C31">
            <w:pPr>
              <w:rPr>
                <w:sz w:val="20"/>
                <w:szCs w:val="20"/>
              </w:rPr>
            </w:pPr>
            <w:r w:rsidRPr="00226A3F">
              <w:rPr>
                <w:sz w:val="20"/>
                <w:szCs w:val="20"/>
              </w:rPr>
              <w:t>-</w:t>
            </w:r>
          </w:p>
        </w:tc>
      </w:tr>
      <w:tr w:rsidR="00A2456B" w:rsidRPr="00226A3F" w14:paraId="48FBE45E"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EEFDEB1" w14:textId="77777777"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033F2371" w14:textId="77777777" w:rsidR="00A2456B" w:rsidRPr="00226A3F" w:rsidRDefault="00A2456B"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283F5256" w14:textId="77777777"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20466E22" w14:textId="77777777" w:rsidR="00A2456B" w:rsidRPr="00226A3F" w:rsidRDefault="00A2456B" w:rsidP="00426C31">
            <w:pPr>
              <w:rPr>
                <w:sz w:val="20"/>
                <w:szCs w:val="20"/>
              </w:rPr>
            </w:pPr>
            <w:r w:rsidRPr="00226A3F">
              <w:rPr>
                <w:sz w:val="20"/>
                <w:szCs w:val="20"/>
              </w:rPr>
              <w:t>-</w:t>
            </w:r>
          </w:p>
        </w:tc>
      </w:tr>
      <w:tr w:rsidR="008239EA" w:rsidRPr="00226A3F" w14:paraId="46770A70"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0274D813" w14:textId="77777777" w:rsidR="008239EA" w:rsidRPr="00226A3F" w:rsidRDefault="008239EA" w:rsidP="00426C31">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5791EFEC" w14:textId="77777777"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4AE1239" w14:textId="77777777"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74FDC4E2" w14:textId="77777777" w:rsidR="008239EA" w:rsidRPr="00226A3F" w:rsidRDefault="008239EA" w:rsidP="00426C31">
            <w:pPr>
              <w:rPr>
                <w:sz w:val="20"/>
                <w:szCs w:val="20"/>
              </w:rPr>
            </w:pPr>
            <w:r>
              <w:rPr>
                <w:sz w:val="20"/>
                <w:szCs w:val="20"/>
              </w:rPr>
              <w:t>-</w:t>
            </w:r>
          </w:p>
        </w:tc>
      </w:tr>
      <w:tr w:rsidR="00A2456B" w:rsidRPr="00226A3F" w14:paraId="255D6CC7" w14:textId="77777777" w:rsidTr="00B856E4">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5FD839BC" w14:textId="77777777" w:rsidR="00A2456B" w:rsidRPr="00226A3F" w:rsidRDefault="00A2456B" w:rsidP="00426C31">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052BD357" w14:textId="77777777" w:rsidR="00A2456B" w:rsidRPr="00226A3F" w:rsidRDefault="00A2456B" w:rsidP="00426C31">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7D57759C" w14:textId="77777777"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1F47ED0A" w14:textId="6EF08F6B" w:rsidR="00A2456B" w:rsidRPr="00226A3F" w:rsidRDefault="00A2456B" w:rsidP="00426C31">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004854">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ins w:id="1813" w:author="Dr. Carsten Franke" w:date="2020-03-09T14:38:00Z">
              <w:r w:rsidR="00004854" w:rsidRPr="00004854">
                <w:rPr>
                  <w:sz w:val="20"/>
                  <w:szCs w:val="20"/>
                </w:rPr>
                <w:t xml:space="preserve">Custom Attributes </w:t>
              </w:r>
              <w:r w:rsidR="00004854" w:rsidRPr="007331A4">
                <w:t>list</w:t>
              </w:r>
            </w:ins>
            <w:del w:id="1814" w:author="Dr. Carsten Franke" w:date="2020-03-09T14:38:00Z">
              <w:r w:rsidR="007E2D34" w:rsidRPr="007E2D34" w:rsidDel="00004854">
                <w:rPr>
                  <w:sz w:val="20"/>
                  <w:szCs w:val="20"/>
                </w:rPr>
                <w:delText xml:space="preserve">Custom Attributes </w:delText>
              </w:r>
              <w:r w:rsidR="007E2D34" w:rsidRPr="007331A4" w:rsidDel="00004854">
                <w:delText>list</w:delText>
              </w:r>
            </w:del>
            <w:r w:rsidRPr="0011095E">
              <w:rPr>
                <w:rFonts w:cs="Calibri"/>
                <w:sz w:val="20"/>
                <w:szCs w:val="20"/>
                <w:lang w:eastAsia="en-GB"/>
              </w:rPr>
              <w:fldChar w:fldCharType="end"/>
            </w:r>
          </w:p>
        </w:tc>
      </w:tr>
    </w:tbl>
    <w:p w14:paraId="0C22E776" w14:textId="46598F04" w:rsidR="004D4A4B" w:rsidRDefault="004D4A4B" w:rsidP="004D4A4B">
      <w:pPr>
        <w:pStyle w:val="Beschriftung"/>
        <w:spacing w:before="120"/>
        <w:rPr>
          <w:rStyle w:val="elementdeftypeChar"/>
          <w:b/>
        </w:rPr>
      </w:pPr>
      <w:bookmarkStart w:id="1815" w:name="_Toc3566473"/>
      <w:bookmarkStart w:id="1816" w:name="_Toc27753839"/>
      <w:r>
        <w:t xml:space="preserve">Table </w:t>
      </w:r>
      <w:ins w:id="1817" w:author="Dr. Carsten Franke" w:date="2020-03-09T16:02:00Z">
        <w:r w:rsidR="001D2A94">
          <w:fldChar w:fldCharType="begin"/>
        </w:r>
        <w:r w:rsidR="001D2A94">
          <w:instrText xml:space="preserve"> SEQ Table \* ARABIC </w:instrText>
        </w:r>
      </w:ins>
      <w:r w:rsidR="001D2A94">
        <w:fldChar w:fldCharType="separate"/>
      </w:r>
      <w:ins w:id="1818" w:author="Dr. Carsten Franke" w:date="2020-03-09T16:02:00Z">
        <w:r w:rsidR="001D2A94">
          <w:rPr>
            <w:noProof/>
          </w:rPr>
          <w:t>65</w:t>
        </w:r>
        <w:r w:rsidR="001D2A94">
          <w:fldChar w:fldCharType="end"/>
        </w:r>
      </w:ins>
      <w:del w:id="1819" w:author="Dr. Carsten Franke" w:date="2020-03-09T16:02:00Z">
        <w:r w:rsidDel="001D2A94">
          <w:fldChar w:fldCharType="begin"/>
        </w:r>
        <w:r w:rsidDel="001D2A94">
          <w:delInstrText xml:space="preserve"> SEQ Table \* ARABIC </w:delInstrText>
        </w:r>
        <w:r w:rsidDel="001D2A94">
          <w:fldChar w:fldCharType="separate"/>
        </w:r>
      </w:del>
      <w:del w:id="1820" w:author="Dr. Carsten Franke" w:date="2020-03-09T14:38:00Z">
        <w:r w:rsidR="007E2D34" w:rsidDel="00004854">
          <w:rPr>
            <w:noProof/>
          </w:rPr>
          <w:delText>64</w:delText>
        </w:r>
      </w:del>
      <w:del w:id="1821" w:author="Dr. Carsten Franke" w:date="2020-03-09T16:02:00Z">
        <w:r w:rsidDel="001D2A94">
          <w:fldChar w:fldCharType="end"/>
        </w:r>
      </w:del>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proofErr w:type="spellStart"/>
      <w:r>
        <w:rPr>
          <w:rStyle w:val="elementdeftypeChar"/>
          <w:b/>
        </w:rPr>
        <w:t>heat_stake</w:t>
      </w:r>
      <w:proofErr w:type="spellEnd"/>
      <w:r w:rsidRPr="004B1ED4">
        <w:rPr>
          <w:rStyle w:val="elementdeftypeChar"/>
          <w:b/>
        </w:rPr>
        <w:t>/&gt;</w:t>
      </w:r>
      <w:bookmarkEnd w:id="1815"/>
      <w:bookmarkEnd w:id="1816"/>
    </w:p>
    <w:p w14:paraId="32165330" w14:textId="77777777" w:rsidR="004D4A4B" w:rsidRDefault="004D4A4B" w:rsidP="004C5814">
      <w:pPr>
        <w:jc w:val="both"/>
      </w:pPr>
      <w:r>
        <w:rPr>
          <w:rFonts w:cs="Calibri"/>
          <w:szCs w:val="22"/>
          <w:lang w:eastAsia="en-GB"/>
        </w:rPr>
        <w:t xml:space="preserve">XML specification of </w:t>
      </w:r>
      <w:r w:rsidRPr="004D4A4B">
        <w:rPr>
          <w:rStyle w:val="elementdeftypeChar"/>
        </w:rPr>
        <w:t>&lt;</w:t>
      </w:r>
      <w:proofErr w:type="spellStart"/>
      <w:r w:rsidRPr="004D4A4B">
        <w:rPr>
          <w:rStyle w:val="elementdeftypeChar"/>
        </w:rPr>
        <w:t>heat_stake</w:t>
      </w:r>
      <w:proofErr w:type="spellEnd"/>
      <w:r w:rsidRPr="004D4A4B">
        <w:rPr>
          <w:rStyle w:val="elementdeftypeChar"/>
        </w:rPr>
        <w:t>/&gt;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4D4A4B" w:rsidRPr="00226A3F" w14:paraId="7DE2A1E2" w14:textId="77777777" w:rsidTr="00CE383E">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82308E" w14:textId="77777777" w:rsidR="004D4A4B" w:rsidRPr="00226A3F" w:rsidRDefault="004D4A4B" w:rsidP="00426C31">
            <w:pPr>
              <w:keepNext/>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68D8271" w14:textId="77777777" w:rsidR="004D4A4B" w:rsidRPr="00226A3F" w:rsidRDefault="004D4A4B" w:rsidP="00426C31">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D1EE23" w14:textId="77777777" w:rsidR="004D4A4B" w:rsidRPr="00226A3F" w:rsidRDefault="004D4A4B" w:rsidP="00426C31">
            <w:pPr>
              <w:keepNext/>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A97A53" w14:textId="77777777" w:rsidR="004D4A4B" w:rsidRPr="00226A3F" w:rsidRDefault="000E60DF" w:rsidP="00426C31">
            <w:pPr>
              <w:keepNext/>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5C6922E" w14:textId="77777777" w:rsidR="004D4A4B" w:rsidRPr="00226A3F" w:rsidRDefault="004D4A4B" w:rsidP="00426C31">
            <w:pPr>
              <w:keepNext/>
              <w:rPr>
                <w:b/>
                <w:i/>
              </w:rPr>
            </w:pPr>
            <w:r w:rsidRPr="00226A3F">
              <w:rPr>
                <w:b/>
                <w:i/>
              </w:rPr>
              <w:t>Constraint</w:t>
            </w:r>
          </w:p>
        </w:tc>
      </w:tr>
      <w:tr w:rsidR="004D4A4B" w:rsidRPr="00226A3F" w14:paraId="41E6DD42" w14:textId="77777777" w:rsidTr="00CE383E">
        <w:trPr>
          <w:jc w:val="center"/>
        </w:trPr>
        <w:tc>
          <w:tcPr>
            <w:tcW w:w="1826" w:type="dxa"/>
            <w:shd w:val="clear" w:color="auto" w:fill="auto"/>
          </w:tcPr>
          <w:p w14:paraId="7A695DA0" w14:textId="77777777" w:rsidR="004D4A4B" w:rsidRPr="00226A3F" w:rsidRDefault="00CE383E" w:rsidP="00426C31">
            <w:pPr>
              <w:rPr>
                <w:sz w:val="20"/>
                <w:szCs w:val="20"/>
              </w:rPr>
            </w:pPr>
            <w:proofErr w:type="spellStart"/>
            <w:r>
              <w:rPr>
                <w:rFonts w:cs="Calibri"/>
                <w:sz w:val="20"/>
                <w:szCs w:val="20"/>
                <w:lang w:eastAsia="en-GB"/>
              </w:rPr>
              <w:t>heat_stake_type</w:t>
            </w:r>
            <w:proofErr w:type="spellEnd"/>
          </w:p>
        </w:tc>
        <w:tc>
          <w:tcPr>
            <w:tcW w:w="1418" w:type="dxa"/>
            <w:shd w:val="clear" w:color="auto" w:fill="auto"/>
          </w:tcPr>
          <w:p w14:paraId="3739AD26" w14:textId="77777777" w:rsidR="004D4A4B" w:rsidRPr="00226A3F" w:rsidRDefault="004D4A4B" w:rsidP="00426C31">
            <w:pPr>
              <w:rPr>
                <w:sz w:val="20"/>
                <w:szCs w:val="20"/>
              </w:rPr>
            </w:pPr>
            <w:r>
              <w:rPr>
                <w:sz w:val="20"/>
                <w:szCs w:val="20"/>
              </w:rPr>
              <w:t>Alphanumeric</w:t>
            </w:r>
          </w:p>
        </w:tc>
        <w:tc>
          <w:tcPr>
            <w:tcW w:w="1417" w:type="dxa"/>
          </w:tcPr>
          <w:p w14:paraId="3AB4658B" w14:textId="77777777" w:rsidR="004D4A4B" w:rsidRPr="00226A3F" w:rsidRDefault="004D4A4B" w:rsidP="00426C31">
            <w:pPr>
              <w:rPr>
                <w:sz w:val="20"/>
                <w:szCs w:val="20"/>
              </w:rPr>
            </w:pPr>
            <w:r>
              <w:rPr>
                <w:sz w:val="20"/>
                <w:szCs w:val="20"/>
              </w:rPr>
              <w:t>Alphanumeric</w:t>
            </w:r>
          </w:p>
        </w:tc>
        <w:tc>
          <w:tcPr>
            <w:tcW w:w="992" w:type="dxa"/>
            <w:shd w:val="clear" w:color="auto" w:fill="auto"/>
          </w:tcPr>
          <w:p w14:paraId="35A85E10" w14:textId="77777777" w:rsidR="004D4A4B" w:rsidRPr="00226A3F" w:rsidRDefault="004D4A4B" w:rsidP="00426C31">
            <w:pPr>
              <w:rPr>
                <w:sz w:val="20"/>
                <w:szCs w:val="20"/>
              </w:rPr>
            </w:pPr>
            <w:r w:rsidRPr="00226A3F">
              <w:rPr>
                <w:sz w:val="20"/>
                <w:szCs w:val="20"/>
              </w:rPr>
              <w:t>Optional</w:t>
            </w:r>
          </w:p>
        </w:tc>
        <w:tc>
          <w:tcPr>
            <w:tcW w:w="3382" w:type="dxa"/>
            <w:shd w:val="clear" w:color="auto" w:fill="auto"/>
          </w:tcPr>
          <w:p w14:paraId="172D5A1E" w14:textId="77777777" w:rsidR="004D4A4B" w:rsidRPr="00226A3F" w:rsidRDefault="004D4A4B" w:rsidP="00426C31">
            <w:pPr>
              <w:rPr>
                <w:sz w:val="20"/>
                <w:szCs w:val="20"/>
              </w:rPr>
            </w:pPr>
            <w:r>
              <w:rPr>
                <w:sz w:val="20"/>
                <w:szCs w:val="20"/>
              </w:rPr>
              <w:t>-</w:t>
            </w:r>
          </w:p>
        </w:tc>
      </w:tr>
      <w:tr w:rsidR="00056B61" w:rsidRPr="00226A3F" w14:paraId="2E1A06F3" w14:textId="77777777" w:rsidTr="00CE383E">
        <w:trPr>
          <w:jc w:val="center"/>
        </w:trPr>
        <w:tc>
          <w:tcPr>
            <w:tcW w:w="1826" w:type="dxa"/>
            <w:shd w:val="clear" w:color="auto" w:fill="auto"/>
          </w:tcPr>
          <w:p w14:paraId="50C2F4D5" w14:textId="77777777" w:rsidR="00056B61" w:rsidRPr="00226A3F" w:rsidRDefault="00056B61" w:rsidP="00426C31">
            <w:pPr>
              <w:rPr>
                <w:sz w:val="20"/>
                <w:szCs w:val="20"/>
              </w:rPr>
            </w:pPr>
            <w:r>
              <w:rPr>
                <w:rFonts w:cs="Calibri"/>
                <w:sz w:val="20"/>
                <w:szCs w:val="20"/>
                <w:lang w:eastAsia="en-GB"/>
              </w:rPr>
              <w:t>strength</w:t>
            </w:r>
          </w:p>
        </w:tc>
        <w:tc>
          <w:tcPr>
            <w:tcW w:w="1418" w:type="dxa"/>
            <w:shd w:val="clear" w:color="auto" w:fill="auto"/>
          </w:tcPr>
          <w:p w14:paraId="623770A2" w14:textId="77777777" w:rsidR="00056B61" w:rsidRPr="00226A3F" w:rsidRDefault="00056B61" w:rsidP="00426C31">
            <w:pPr>
              <w:rPr>
                <w:sz w:val="20"/>
                <w:szCs w:val="20"/>
              </w:rPr>
            </w:pPr>
            <w:r w:rsidRPr="00226A3F">
              <w:rPr>
                <w:sz w:val="20"/>
                <w:szCs w:val="20"/>
              </w:rPr>
              <w:t>Floating point</w:t>
            </w:r>
          </w:p>
        </w:tc>
        <w:tc>
          <w:tcPr>
            <w:tcW w:w="1417" w:type="dxa"/>
          </w:tcPr>
          <w:p w14:paraId="03E8EE37" w14:textId="77777777" w:rsidR="00056B61" w:rsidRPr="00226A3F" w:rsidRDefault="00056B6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1A077505" w14:textId="77777777" w:rsidR="00056B61" w:rsidRPr="00226A3F" w:rsidRDefault="00056B61" w:rsidP="00426C31">
            <w:pPr>
              <w:rPr>
                <w:sz w:val="20"/>
                <w:szCs w:val="20"/>
              </w:rPr>
            </w:pPr>
            <w:r w:rsidRPr="00226A3F">
              <w:rPr>
                <w:sz w:val="20"/>
                <w:szCs w:val="20"/>
              </w:rPr>
              <w:t>Optional</w:t>
            </w:r>
          </w:p>
        </w:tc>
        <w:tc>
          <w:tcPr>
            <w:tcW w:w="3382" w:type="dxa"/>
            <w:shd w:val="clear" w:color="auto" w:fill="auto"/>
          </w:tcPr>
          <w:p w14:paraId="2B210DC5" w14:textId="77777777" w:rsidR="00056B61" w:rsidRPr="00226A3F" w:rsidRDefault="00056B61" w:rsidP="00426C31">
            <w:pPr>
              <w:rPr>
                <w:sz w:val="20"/>
                <w:szCs w:val="20"/>
              </w:rPr>
            </w:pPr>
            <w:r>
              <w:rPr>
                <w:sz w:val="20"/>
                <w:szCs w:val="20"/>
              </w:rPr>
              <w:t>-</w:t>
            </w:r>
          </w:p>
        </w:tc>
      </w:tr>
      <w:tr w:rsidR="00CE383E" w:rsidRPr="00226A3F" w14:paraId="68590669" w14:textId="77777777" w:rsidTr="00CE383E">
        <w:trPr>
          <w:jc w:val="center"/>
        </w:trPr>
        <w:tc>
          <w:tcPr>
            <w:tcW w:w="1826" w:type="dxa"/>
            <w:shd w:val="clear" w:color="auto" w:fill="auto"/>
          </w:tcPr>
          <w:p w14:paraId="37895D96" w14:textId="77777777" w:rsidR="00CE383E" w:rsidRDefault="00CE383E" w:rsidP="00426C31">
            <w:pPr>
              <w:rPr>
                <w:sz w:val="20"/>
                <w:szCs w:val="20"/>
              </w:rPr>
            </w:pPr>
            <w:r>
              <w:rPr>
                <w:rFonts w:cs="Calibri"/>
                <w:sz w:val="20"/>
                <w:szCs w:val="20"/>
                <w:lang w:eastAsia="en-GB"/>
              </w:rPr>
              <w:t>diameter</w:t>
            </w:r>
          </w:p>
        </w:tc>
        <w:tc>
          <w:tcPr>
            <w:tcW w:w="1418" w:type="dxa"/>
            <w:shd w:val="clear" w:color="auto" w:fill="auto"/>
          </w:tcPr>
          <w:p w14:paraId="2BD81E02" w14:textId="77777777" w:rsidR="00CE383E" w:rsidRPr="00226A3F" w:rsidRDefault="00CE383E" w:rsidP="00426C31">
            <w:pPr>
              <w:rPr>
                <w:sz w:val="20"/>
                <w:szCs w:val="20"/>
              </w:rPr>
            </w:pPr>
            <w:r w:rsidRPr="00226A3F">
              <w:rPr>
                <w:sz w:val="20"/>
                <w:szCs w:val="20"/>
              </w:rPr>
              <w:t>Floating point</w:t>
            </w:r>
          </w:p>
        </w:tc>
        <w:tc>
          <w:tcPr>
            <w:tcW w:w="1417" w:type="dxa"/>
          </w:tcPr>
          <w:p w14:paraId="1D03F664" w14:textId="77777777" w:rsidR="00CE383E" w:rsidRPr="00226A3F" w:rsidRDefault="00CE383E"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3C100EA1"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4F0E0816" w14:textId="77777777" w:rsidR="00CE383E" w:rsidRDefault="00CE383E" w:rsidP="00426C31">
            <w:pPr>
              <w:rPr>
                <w:sz w:val="20"/>
                <w:szCs w:val="20"/>
              </w:rPr>
            </w:pPr>
            <w:r>
              <w:rPr>
                <w:sz w:val="20"/>
                <w:szCs w:val="20"/>
              </w:rPr>
              <w:t>-</w:t>
            </w:r>
          </w:p>
        </w:tc>
      </w:tr>
      <w:tr w:rsidR="00CE383E" w:rsidRPr="00226A3F" w14:paraId="0A6522C2" w14:textId="77777777" w:rsidTr="00CE383E">
        <w:trPr>
          <w:jc w:val="center"/>
        </w:trPr>
        <w:tc>
          <w:tcPr>
            <w:tcW w:w="1826" w:type="dxa"/>
            <w:shd w:val="clear" w:color="auto" w:fill="auto"/>
          </w:tcPr>
          <w:p w14:paraId="3A57E2DB" w14:textId="77777777" w:rsidR="00CE383E" w:rsidRDefault="00CE383E" w:rsidP="00426C31">
            <w:pPr>
              <w:rPr>
                <w:sz w:val="20"/>
                <w:szCs w:val="20"/>
              </w:rPr>
            </w:pPr>
            <w:proofErr w:type="spellStart"/>
            <w:r>
              <w:rPr>
                <w:rFonts w:cs="Calibri"/>
                <w:sz w:val="20"/>
                <w:szCs w:val="20"/>
                <w:lang w:eastAsia="en-GB"/>
              </w:rPr>
              <w:t>head_diameter</w:t>
            </w:r>
            <w:proofErr w:type="spellEnd"/>
          </w:p>
        </w:tc>
        <w:tc>
          <w:tcPr>
            <w:tcW w:w="1418" w:type="dxa"/>
            <w:shd w:val="clear" w:color="auto" w:fill="auto"/>
          </w:tcPr>
          <w:p w14:paraId="58A6B6EF" w14:textId="77777777" w:rsidR="00CE383E" w:rsidRPr="00226A3F" w:rsidRDefault="00CE383E" w:rsidP="00426C31">
            <w:pPr>
              <w:rPr>
                <w:sz w:val="20"/>
                <w:szCs w:val="20"/>
              </w:rPr>
            </w:pPr>
            <w:r w:rsidRPr="00226A3F">
              <w:rPr>
                <w:sz w:val="20"/>
                <w:szCs w:val="20"/>
              </w:rPr>
              <w:t>Floating point</w:t>
            </w:r>
          </w:p>
        </w:tc>
        <w:tc>
          <w:tcPr>
            <w:tcW w:w="1417" w:type="dxa"/>
          </w:tcPr>
          <w:p w14:paraId="0EC4E4B1" w14:textId="77777777" w:rsidR="00CE383E" w:rsidRPr="00226A3F" w:rsidRDefault="00CE383E"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32860310"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5A304F75" w14:textId="77777777" w:rsidR="00E0546F" w:rsidRDefault="00CE383E" w:rsidP="00426C31">
            <w:pPr>
              <w:rPr>
                <w:sz w:val="20"/>
                <w:szCs w:val="20"/>
              </w:rPr>
            </w:pPr>
            <w:r>
              <w:rPr>
                <w:rFonts w:cs="Calibri"/>
                <w:sz w:val="20"/>
                <w:szCs w:val="20"/>
                <w:lang w:eastAsia="en-GB"/>
              </w:rPr>
              <w:t xml:space="preserve">diameter &lt; </w:t>
            </w:r>
            <w:proofErr w:type="spellStart"/>
            <w:r>
              <w:rPr>
                <w:rFonts w:cs="Calibri"/>
                <w:sz w:val="20"/>
                <w:szCs w:val="20"/>
                <w:lang w:eastAsia="en-GB"/>
              </w:rPr>
              <w:t>hole_diameter</w:t>
            </w:r>
            <w:proofErr w:type="spellEnd"/>
          </w:p>
        </w:tc>
      </w:tr>
      <w:tr w:rsidR="00CE383E" w:rsidRPr="00226A3F" w14:paraId="1743F97E" w14:textId="77777777" w:rsidTr="00CE383E">
        <w:trPr>
          <w:jc w:val="center"/>
        </w:trPr>
        <w:tc>
          <w:tcPr>
            <w:tcW w:w="1826" w:type="dxa"/>
            <w:shd w:val="clear" w:color="auto" w:fill="auto"/>
          </w:tcPr>
          <w:p w14:paraId="64F32B7D" w14:textId="77777777" w:rsidR="00CE383E" w:rsidRPr="00226A3F" w:rsidRDefault="00CE383E" w:rsidP="00426C31">
            <w:pPr>
              <w:rPr>
                <w:sz w:val="20"/>
                <w:szCs w:val="20"/>
              </w:rPr>
            </w:pPr>
            <w:proofErr w:type="spellStart"/>
            <w:r>
              <w:rPr>
                <w:rFonts w:cs="Calibri"/>
                <w:sz w:val="20"/>
                <w:szCs w:val="20"/>
                <w:lang w:eastAsia="en-GB"/>
              </w:rPr>
              <w:t>head_height</w:t>
            </w:r>
            <w:proofErr w:type="spellEnd"/>
          </w:p>
        </w:tc>
        <w:tc>
          <w:tcPr>
            <w:tcW w:w="1418" w:type="dxa"/>
            <w:shd w:val="clear" w:color="auto" w:fill="auto"/>
          </w:tcPr>
          <w:p w14:paraId="5FD85165" w14:textId="77777777" w:rsidR="00CE383E" w:rsidRPr="00226A3F" w:rsidRDefault="00CE383E" w:rsidP="00426C31">
            <w:pPr>
              <w:rPr>
                <w:sz w:val="20"/>
                <w:szCs w:val="20"/>
              </w:rPr>
            </w:pPr>
            <w:r w:rsidRPr="00226A3F">
              <w:rPr>
                <w:sz w:val="20"/>
                <w:szCs w:val="20"/>
              </w:rPr>
              <w:t>Floating point</w:t>
            </w:r>
          </w:p>
        </w:tc>
        <w:tc>
          <w:tcPr>
            <w:tcW w:w="1417" w:type="dxa"/>
          </w:tcPr>
          <w:p w14:paraId="08B77A9E" w14:textId="77777777" w:rsidR="00CE383E" w:rsidRPr="00226A3F" w:rsidRDefault="00CE383E"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01E7BA99"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31EE1FBA" w14:textId="77777777" w:rsidR="00CE383E" w:rsidRPr="00226A3F" w:rsidRDefault="00CE383E" w:rsidP="00426C31">
            <w:pPr>
              <w:keepNext/>
              <w:rPr>
                <w:sz w:val="20"/>
                <w:szCs w:val="20"/>
              </w:rPr>
            </w:pPr>
            <w:r>
              <w:rPr>
                <w:sz w:val="20"/>
                <w:szCs w:val="20"/>
              </w:rPr>
              <w:t>-</w:t>
            </w:r>
          </w:p>
        </w:tc>
      </w:tr>
      <w:tr w:rsidR="00CE383E" w:rsidRPr="00226A3F" w14:paraId="0F91F4C2" w14:textId="77777777" w:rsidTr="00CE383E">
        <w:trPr>
          <w:jc w:val="center"/>
        </w:trPr>
        <w:tc>
          <w:tcPr>
            <w:tcW w:w="1826" w:type="dxa"/>
            <w:shd w:val="clear" w:color="auto" w:fill="auto"/>
          </w:tcPr>
          <w:p w14:paraId="25C715DD" w14:textId="77777777" w:rsidR="00CE383E" w:rsidRDefault="00CE383E" w:rsidP="00426C31">
            <w:pPr>
              <w:rPr>
                <w:sz w:val="20"/>
                <w:szCs w:val="20"/>
              </w:rPr>
            </w:pPr>
            <w:proofErr w:type="spellStart"/>
            <w:r>
              <w:rPr>
                <w:rFonts w:cs="Calibri"/>
                <w:sz w:val="20"/>
                <w:szCs w:val="20"/>
                <w:lang w:eastAsia="en-GB"/>
              </w:rPr>
              <w:t>void_diameter</w:t>
            </w:r>
            <w:proofErr w:type="spellEnd"/>
          </w:p>
        </w:tc>
        <w:tc>
          <w:tcPr>
            <w:tcW w:w="1418" w:type="dxa"/>
            <w:shd w:val="clear" w:color="auto" w:fill="auto"/>
          </w:tcPr>
          <w:p w14:paraId="619E96E0" w14:textId="77777777" w:rsidR="00CE383E" w:rsidRPr="00226A3F" w:rsidRDefault="00CE383E" w:rsidP="00426C31">
            <w:pPr>
              <w:rPr>
                <w:sz w:val="20"/>
                <w:szCs w:val="20"/>
              </w:rPr>
            </w:pPr>
            <w:r w:rsidRPr="00226A3F">
              <w:rPr>
                <w:sz w:val="20"/>
                <w:szCs w:val="20"/>
              </w:rPr>
              <w:t>Floating point</w:t>
            </w:r>
          </w:p>
        </w:tc>
        <w:tc>
          <w:tcPr>
            <w:tcW w:w="1417" w:type="dxa"/>
          </w:tcPr>
          <w:p w14:paraId="1C0EF62E" w14:textId="77777777" w:rsidR="00CE383E" w:rsidRPr="00226A3F" w:rsidRDefault="00CE383E"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0506FE48"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7855D324" w14:textId="77777777" w:rsidR="00CE383E" w:rsidRDefault="00CE383E" w:rsidP="00426C31">
            <w:pPr>
              <w:keepNext/>
              <w:rPr>
                <w:sz w:val="20"/>
                <w:szCs w:val="20"/>
              </w:rPr>
            </w:pPr>
            <w:proofErr w:type="spellStart"/>
            <w:r>
              <w:rPr>
                <w:rFonts w:cs="Calibri"/>
                <w:sz w:val="20"/>
                <w:szCs w:val="20"/>
                <w:lang w:eastAsia="en-GB"/>
              </w:rPr>
              <w:t>void_diameter</w:t>
            </w:r>
            <w:proofErr w:type="spellEnd"/>
            <w:r>
              <w:rPr>
                <w:rFonts w:cs="Calibri"/>
                <w:sz w:val="20"/>
                <w:szCs w:val="20"/>
                <w:lang w:eastAsia="en-GB"/>
              </w:rPr>
              <w:t xml:space="preserve"> &lt; diameter</w:t>
            </w:r>
          </w:p>
        </w:tc>
      </w:tr>
      <w:tr w:rsidR="00CE383E" w:rsidRPr="00226A3F" w14:paraId="6D6B4DAE" w14:textId="77777777" w:rsidTr="00CE383E">
        <w:trPr>
          <w:jc w:val="center"/>
        </w:trPr>
        <w:tc>
          <w:tcPr>
            <w:tcW w:w="1826" w:type="dxa"/>
            <w:shd w:val="clear" w:color="auto" w:fill="auto"/>
          </w:tcPr>
          <w:p w14:paraId="6D676082" w14:textId="77777777" w:rsidR="00CE383E" w:rsidRDefault="00CE383E" w:rsidP="00426C31">
            <w:pPr>
              <w:rPr>
                <w:sz w:val="20"/>
                <w:szCs w:val="20"/>
              </w:rPr>
            </w:pPr>
            <w:proofErr w:type="spellStart"/>
            <w:r>
              <w:rPr>
                <w:rFonts w:cs="Calibri"/>
                <w:sz w:val="20"/>
                <w:szCs w:val="20"/>
                <w:lang w:eastAsia="en-GB"/>
              </w:rPr>
              <w:t>hole_diameter</w:t>
            </w:r>
            <w:proofErr w:type="spellEnd"/>
          </w:p>
        </w:tc>
        <w:tc>
          <w:tcPr>
            <w:tcW w:w="1418" w:type="dxa"/>
            <w:shd w:val="clear" w:color="auto" w:fill="auto"/>
          </w:tcPr>
          <w:p w14:paraId="31EE579C" w14:textId="77777777" w:rsidR="00CE383E" w:rsidRPr="00226A3F" w:rsidRDefault="00CE383E" w:rsidP="00426C31">
            <w:pPr>
              <w:rPr>
                <w:sz w:val="20"/>
                <w:szCs w:val="20"/>
              </w:rPr>
            </w:pPr>
            <w:r w:rsidRPr="00226A3F">
              <w:rPr>
                <w:sz w:val="20"/>
                <w:szCs w:val="20"/>
              </w:rPr>
              <w:t>Floating point</w:t>
            </w:r>
          </w:p>
        </w:tc>
        <w:tc>
          <w:tcPr>
            <w:tcW w:w="1417" w:type="dxa"/>
          </w:tcPr>
          <w:p w14:paraId="1FA3C33B" w14:textId="77777777" w:rsidR="00CE383E" w:rsidRDefault="00CE383E" w:rsidP="00426C31">
            <w:pPr>
              <w:rPr>
                <w:rFonts w:cs="Calibri"/>
                <w:sz w:val="20"/>
                <w:szCs w:val="20"/>
              </w:rPr>
            </w:pPr>
            <w:r>
              <w:rPr>
                <w:rFonts w:cs="Calibri"/>
                <w:sz w:val="20"/>
                <w:szCs w:val="20"/>
              </w:rPr>
              <w:t>&gt;</w:t>
            </w:r>
            <w:r w:rsidRPr="00226A3F">
              <w:rPr>
                <w:sz w:val="20"/>
                <w:szCs w:val="20"/>
              </w:rPr>
              <w:t xml:space="preserve"> 0.0</w:t>
            </w:r>
          </w:p>
        </w:tc>
        <w:tc>
          <w:tcPr>
            <w:tcW w:w="992" w:type="dxa"/>
            <w:shd w:val="clear" w:color="auto" w:fill="auto"/>
          </w:tcPr>
          <w:p w14:paraId="688573D1"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62B8FA68" w14:textId="77777777" w:rsidR="00CE383E" w:rsidRDefault="00CE383E" w:rsidP="00CE383E">
            <w:pPr>
              <w:autoSpaceDE w:val="0"/>
              <w:autoSpaceDN w:val="0"/>
              <w:adjustRightInd w:val="0"/>
              <w:spacing w:after="0"/>
              <w:rPr>
                <w:sz w:val="20"/>
                <w:szCs w:val="20"/>
              </w:rPr>
            </w:pPr>
            <w:proofErr w:type="spellStart"/>
            <w:r>
              <w:rPr>
                <w:rFonts w:cs="Calibri"/>
                <w:sz w:val="20"/>
                <w:szCs w:val="20"/>
                <w:lang w:eastAsia="en-GB"/>
              </w:rPr>
              <w:t>hole_diameter</w:t>
            </w:r>
            <w:proofErr w:type="spellEnd"/>
            <w:r>
              <w:rPr>
                <w:rFonts w:cs="Calibri"/>
                <w:sz w:val="20"/>
                <w:szCs w:val="20"/>
                <w:lang w:eastAsia="en-GB"/>
              </w:rPr>
              <w:t xml:space="preserve"> &lt; </w:t>
            </w:r>
            <w:proofErr w:type="spellStart"/>
            <w:r>
              <w:rPr>
                <w:rFonts w:cs="Calibri"/>
                <w:sz w:val="20"/>
                <w:szCs w:val="20"/>
                <w:lang w:eastAsia="en-GB"/>
              </w:rPr>
              <w:t>head_diameter</w:t>
            </w:r>
            <w:proofErr w:type="spellEnd"/>
          </w:p>
        </w:tc>
      </w:tr>
    </w:tbl>
    <w:p w14:paraId="48900D9D" w14:textId="048AE24D" w:rsidR="004D4A4B" w:rsidRDefault="004D4A4B" w:rsidP="004D4A4B">
      <w:pPr>
        <w:pStyle w:val="Beschriftung"/>
        <w:spacing w:before="120"/>
      </w:pPr>
      <w:bookmarkStart w:id="1822" w:name="_Toc3566474"/>
      <w:bookmarkStart w:id="1823" w:name="_Toc27753840"/>
      <w:r>
        <w:t xml:space="preserve">Table </w:t>
      </w:r>
      <w:ins w:id="1824" w:author="Dr. Carsten Franke" w:date="2020-03-09T16:02:00Z">
        <w:r w:rsidR="001D2A94">
          <w:fldChar w:fldCharType="begin"/>
        </w:r>
        <w:r w:rsidR="001D2A94">
          <w:instrText xml:space="preserve"> SEQ Table \* ARABIC </w:instrText>
        </w:r>
      </w:ins>
      <w:r w:rsidR="001D2A94">
        <w:fldChar w:fldCharType="separate"/>
      </w:r>
      <w:ins w:id="1825" w:author="Dr. Carsten Franke" w:date="2020-03-09T16:02:00Z">
        <w:r w:rsidR="001D2A94">
          <w:rPr>
            <w:noProof/>
          </w:rPr>
          <w:t>66</w:t>
        </w:r>
        <w:r w:rsidR="001D2A94">
          <w:fldChar w:fldCharType="end"/>
        </w:r>
      </w:ins>
      <w:del w:id="1826" w:author="Dr. Carsten Franke" w:date="2020-03-09T16:02:00Z">
        <w:r w:rsidDel="001D2A94">
          <w:fldChar w:fldCharType="begin"/>
        </w:r>
        <w:r w:rsidDel="001D2A94">
          <w:delInstrText xml:space="preserve"> SEQ Table \* ARABIC </w:delInstrText>
        </w:r>
        <w:r w:rsidDel="001D2A94">
          <w:fldChar w:fldCharType="separate"/>
        </w:r>
      </w:del>
      <w:del w:id="1827" w:author="Dr. Carsten Franke" w:date="2020-03-09T14:38:00Z">
        <w:r w:rsidR="007E2D34" w:rsidDel="00004854">
          <w:rPr>
            <w:noProof/>
          </w:rPr>
          <w:delText>65</w:delText>
        </w:r>
      </w:del>
      <w:del w:id="1828" w:author="Dr. Carsten Franke" w:date="2020-03-09T16:02:00Z">
        <w:r w:rsidDel="001D2A94">
          <w:fldChar w:fldCharType="end"/>
        </w:r>
      </w:del>
      <w:r>
        <w:t xml:space="preserve">: Attributes of element </w:t>
      </w:r>
      <w:r w:rsidRPr="006239BA">
        <w:rPr>
          <w:rStyle w:val="elementdeftypeChar"/>
          <w:b/>
        </w:rPr>
        <w:t>&lt;</w:t>
      </w:r>
      <w:proofErr w:type="spellStart"/>
      <w:r w:rsidR="002408AD">
        <w:rPr>
          <w:rStyle w:val="elementdeftypeChar"/>
          <w:b/>
        </w:rPr>
        <w:t>heat_stake</w:t>
      </w:r>
      <w:proofErr w:type="spellEnd"/>
      <w:r w:rsidRPr="006239BA">
        <w:rPr>
          <w:rStyle w:val="elementdeftypeChar"/>
          <w:b/>
        </w:rPr>
        <w:t>/&gt;</w:t>
      </w:r>
      <w:bookmarkEnd w:id="1822"/>
      <w:bookmarkEnd w:id="1823"/>
    </w:p>
    <w:p w14:paraId="59670E2F" w14:textId="77777777" w:rsidR="002408AD" w:rsidRPr="00D4274D" w:rsidRDefault="002408AD" w:rsidP="00B90690">
      <w:pPr>
        <w:pStyle w:val="Listenabsatz"/>
        <w:numPr>
          <w:ilvl w:val="0"/>
          <w:numId w:val="42"/>
        </w:numPr>
        <w:autoSpaceDE w:val="0"/>
        <w:autoSpaceDN w:val="0"/>
        <w:adjustRightInd w:val="0"/>
        <w:jc w:val="both"/>
        <w:rPr>
          <w:rFonts w:cs="Calibri"/>
          <w:lang w:val="en-US" w:eastAsia="en-GB"/>
        </w:rPr>
      </w:pPr>
      <w:proofErr w:type="spellStart"/>
      <w:r w:rsidRPr="00955605">
        <w:rPr>
          <w:rStyle w:val="elementdeftypeChar"/>
          <w:lang w:eastAsia="en-GB"/>
        </w:rPr>
        <w:t>heat_stake_type</w:t>
      </w:r>
      <w:proofErr w:type="spellEnd"/>
      <w:r w:rsidRPr="00D4274D">
        <w:rPr>
          <w:rFonts w:cs="Calibri"/>
          <w:lang w:val="en-US" w:eastAsia="en-GB"/>
        </w:rPr>
        <w:t>: the alphanumeric name of the heat stake.</w:t>
      </w:r>
      <w:r w:rsidR="00D4274D" w:rsidRPr="00D4274D">
        <w:rPr>
          <w:rFonts w:cs="Calibri"/>
          <w:lang w:val="en-US" w:eastAsia="en-GB"/>
        </w:rPr>
        <w:t xml:space="preserve"> (</w:t>
      </w:r>
      <w:r w:rsidR="00D4274D">
        <w:rPr>
          <w:rFonts w:cs="Calibri"/>
          <w:lang w:val="en-US" w:eastAsia="en-GB"/>
        </w:rPr>
        <w:t>e.g.: domed, flared etc.)</w:t>
      </w:r>
    </w:p>
    <w:p w14:paraId="61980C38" w14:textId="77777777" w:rsidR="002408AD" w:rsidRPr="00F157CE" w:rsidRDefault="002408AD" w:rsidP="00B90690">
      <w:pPr>
        <w:pStyle w:val="Listenabsatz"/>
        <w:numPr>
          <w:ilvl w:val="0"/>
          <w:numId w:val="42"/>
        </w:numPr>
        <w:autoSpaceDE w:val="0"/>
        <w:autoSpaceDN w:val="0"/>
        <w:adjustRightInd w:val="0"/>
        <w:jc w:val="both"/>
        <w:rPr>
          <w:rFonts w:cs="Calibri"/>
          <w:lang w:val="en-US" w:eastAsia="en-GB"/>
        </w:rPr>
      </w:pPr>
      <w:r w:rsidRPr="00955605">
        <w:rPr>
          <w:rStyle w:val="elementdeftypeChar"/>
          <w:lang w:eastAsia="en-GB"/>
        </w:rPr>
        <w:t>strength</w:t>
      </w:r>
      <w:r w:rsidRPr="00F157CE">
        <w:rPr>
          <w:rFonts w:cs="Calibri"/>
          <w:lang w:val="en-US" w:eastAsia="en-GB"/>
        </w:rPr>
        <w:t>: the strength of the heat stake.</w:t>
      </w:r>
    </w:p>
    <w:p w14:paraId="2119B6CF" w14:textId="77777777" w:rsidR="002408AD" w:rsidRPr="00F45889" w:rsidRDefault="002408AD" w:rsidP="00B90690">
      <w:pPr>
        <w:pStyle w:val="Listenabsatz"/>
        <w:numPr>
          <w:ilvl w:val="0"/>
          <w:numId w:val="42"/>
        </w:numPr>
        <w:autoSpaceDE w:val="0"/>
        <w:autoSpaceDN w:val="0"/>
        <w:adjustRightInd w:val="0"/>
        <w:jc w:val="both"/>
        <w:rPr>
          <w:rFonts w:cs="Calibri"/>
          <w:lang w:val="en-US" w:eastAsia="en-GB"/>
        </w:rPr>
      </w:pPr>
      <w:r w:rsidRPr="00955605">
        <w:rPr>
          <w:rStyle w:val="elementdeftypeChar"/>
        </w:rPr>
        <w:t>diameter</w:t>
      </w:r>
      <w:r w:rsidRPr="00F45889">
        <w:rPr>
          <w:rFonts w:cs="Calibri"/>
          <w:lang w:val="en-US" w:eastAsia="en-GB"/>
        </w:rPr>
        <w:t>: The diameter of the heat stake, assuming a round/cylindrical shape.</w:t>
      </w:r>
    </w:p>
    <w:p w14:paraId="7286DD57" w14:textId="77777777" w:rsidR="002408AD" w:rsidRPr="00F45889" w:rsidRDefault="002408AD" w:rsidP="00B90690">
      <w:pPr>
        <w:pStyle w:val="Listenabsatz"/>
        <w:numPr>
          <w:ilvl w:val="0"/>
          <w:numId w:val="42"/>
        </w:numPr>
        <w:autoSpaceDE w:val="0"/>
        <w:autoSpaceDN w:val="0"/>
        <w:adjustRightInd w:val="0"/>
        <w:jc w:val="both"/>
        <w:rPr>
          <w:rFonts w:cs="Calibri"/>
          <w:lang w:val="en-US" w:eastAsia="en-GB"/>
        </w:rPr>
      </w:pPr>
      <w:proofErr w:type="spellStart"/>
      <w:r w:rsidRPr="00955605">
        <w:rPr>
          <w:rStyle w:val="elementdeftypeChar"/>
        </w:rPr>
        <w:lastRenderedPageBreak/>
        <w:t>head_diameter</w:t>
      </w:r>
      <w:proofErr w:type="spellEnd"/>
      <w:r w:rsidRPr="00F45889">
        <w:rPr>
          <w:rFonts w:cs="Calibri"/>
          <w:lang w:val="en-US" w:eastAsia="en-GB"/>
        </w:rPr>
        <w:t>: The diameter of the head of the heat stake after thermal forming, assuming</w:t>
      </w:r>
      <w:r w:rsidR="00955605" w:rsidRPr="00F45889">
        <w:rPr>
          <w:rFonts w:cs="Calibri"/>
          <w:lang w:val="en-US" w:eastAsia="en-GB"/>
        </w:rPr>
        <w:t xml:space="preserve"> </w:t>
      </w:r>
      <w:r w:rsidRPr="00F45889">
        <w:rPr>
          <w:rFonts w:cs="Calibri"/>
          <w:lang w:val="en-US" w:eastAsia="en-GB"/>
        </w:rPr>
        <w:t>the final shape is a round.</w:t>
      </w:r>
    </w:p>
    <w:p w14:paraId="3AE65103" w14:textId="77777777" w:rsidR="002408AD" w:rsidRPr="00F45889" w:rsidRDefault="002408AD" w:rsidP="00B90690">
      <w:pPr>
        <w:pStyle w:val="Listenabsatz"/>
        <w:numPr>
          <w:ilvl w:val="0"/>
          <w:numId w:val="42"/>
        </w:numPr>
        <w:autoSpaceDE w:val="0"/>
        <w:autoSpaceDN w:val="0"/>
        <w:adjustRightInd w:val="0"/>
        <w:jc w:val="both"/>
        <w:rPr>
          <w:rFonts w:cs="Calibri"/>
          <w:lang w:val="en-US" w:eastAsia="en-GB"/>
        </w:rPr>
      </w:pPr>
      <w:proofErr w:type="spellStart"/>
      <w:r w:rsidRPr="00955605">
        <w:rPr>
          <w:rStyle w:val="elementdeftypeChar"/>
        </w:rPr>
        <w:t>head_height</w:t>
      </w:r>
      <w:proofErr w:type="spellEnd"/>
      <w:r w:rsidRPr="00F45889">
        <w:rPr>
          <w:rFonts w:cs="Calibri"/>
          <w:lang w:val="en-US" w:eastAsia="en-GB"/>
        </w:rPr>
        <w:t>: the height of the head, created by the tool.</w:t>
      </w:r>
    </w:p>
    <w:p w14:paraId="30BEA40D" w14:textId="77777777" w:rsidR="002408AD" w:rsidRPr="00BD65A3" w:rsidRDefault="002408AD" w:rsidP="00B90690">
      <w:pPr>
        <w:pStyle w:val="Listenabsatz"/>
        <w:numPr>
          <w:ilvl w:val="0"/>
          <w:numId w:val="42"/>
        </w:numPr>
        <w:autoSpaceDE w:val="0"/>
        <w:autoSpaceDN w:val="0"/>
        <w:adjustRightInd w:val="0"/>
        <w:jc w:val="both"/>
        <w:rPr>
          <w:rFonts w:cs="Calibri"/>
          <w:lang w:val="en-US" w:eastAsia="en-GB"/>
        </w:rPr>
      </w:pPr>
      <w:proofErr w:type="spellStart"/>
      <w:r w:rsidRPr="00955605">
        <w:rPr>
          <w:rStyle w:val="elementdeftypeChar"/>
        </w:rPr>
        <w:t>void_diameter</w:t>
      </w:r>
      <w:proofErr w:type="spellEnd"/>
      <w:r w:rsidR="00BD65A3">
        <w:rPr>
          <w:rFonts w:cs="Calibri"/>
          <w:lang w:val="en-US" w:eastAsia="en-GB"/>
        </w:rPr>
        <w:t>: The tool may form a hole</w:t>
      </w:r>
      <w:r w:rsidRPr="00955605">
        <w:rPr>
          <w:rFonts w:cs="Calibri"/>
          <w:lang w:val="en-US" w:eastAsia="en-GB"/>
        </w:rPr>
        <w:t xml:space="preserve">/void within the stake. </w:t>
      </w:r>
      <w:r w:rsidRPr="00BD65A3">
        <w:rPr>
          <w:rFonts w:cs="Calibri"/>
          <w:lang w:val="en-US" w:eastAsia="en-GB"/>
        </w:rPr>
        <w:t>This is its diameter,</w:t>
      </w:r>
      <w:r w:rsidR="00955605" w:rsidRPr="00BD65A3">
        <w:rPr>
          <w:rFonts w:cs="Calibri"/>
          <w:lang w:val="en-US" w:eastAsia="en-GB"/>
        </w:rPr>
        <w:t xml:space="preserve"> </w:t>
      </w:r>
      <w:r w:rsidRPr="00BD65A3">
        <w:rPr>
          <w:rFonts w:cs="Calibri"/>
          <w:lang w:val="en-US" w:eastAsia="en-GB"/>
        </w:rPr>
        <w:t>assuming cylindrical shape.</w:t>
      </w:r>
    </w:p>
    <w:p w14:paraId="1CA856E6" w14:textId="77777777" w:rsidR="002408AD" w:rsidRPr="00F45889" w:rsidRDefault="002408AD" w:rsidP="00B90690">
      <w:pPr>
        <w:pStyle w:val="Listenabsatz"/>
        <w:numPr>
          <w:ilvl w:val="0"/>
          <w:numId w:val="42"/>
        </w:numPr>
        <w:autoSpaceDE w:val="0"/>
        <w:autoSpaceDN w:val="0"/>
        <w:adjustRightInd w:val="0"/>
        <w:jc w:val="both"/>
        <w:rPr>
          <w:rFonts w:cs="Calibri"/>
          <w:lang w:val="en-US" w:eastAsia="en-GB"/>
        </w:rPr>
      </w:pPr>
      <w:proofErr w:type="spellStart"/>
      <w:r w:rsidRPr="00955605">
        <w:rPr>
          <w:rStyle w:val="elementdeftypeChar"/>
          <w:lang w:eastAsia="en-GB"/>
        </w:rPr>
        <w:t>hole_diameter</w:t>
      </w:r>
      <w:proofErr w:type="spellEnd"/>
      <w:r w:rsidRPr="00F45889">
        <w:rPr>
          <w:rFonts w:cs="Calibri"/>
          <w:lang w:val="en-US" w:eastAsia="en-GB"/>
        </w:rPr>
        <w:t>: Diameter of the hole(s) in the non-thermoplastic part(s).</w:t>
      </w:r>
    </w:p>
    <w:p w14:paraId="011A76AC" w14:textId="5638FAB3" w:rsidR="002408AD" w:rsidRDefault="002408AD" w:rsidP="00955605">
      <w:pPr>
        <w:autoSpaceDE w:val="0"/>
        <w:autoSpaceDN w:val="0"/>
        <w:adjustRightInd w:val="0"/>
        <w:spacing w:before="120" w:after="0"/>
        <w:jc w:val="both"/>
        <w:rPr>
          <w:rFonts w:cs="Calibri"/>
          <w:szCs w:val="22"/>
          <w:lang w:eastAsia="en-GB"/>
        </w:rPr>
      </w:pPr>
      <w:r>
        <w:rPr>
          <w:rFonts w:cs="Calibri"/>
          <w:szCs w:val="22"/>
          <w:lang w:eastAsia="en-GB"/>
        </w:rPr>
        <w:t xml:space="preserve">If possible, a heat stake should know the direction of fixation, </w:t>
      </w:r>
      <w:proofErr w:type="spellStart"/>
      <w:r>
        <w:rPr>
          <w:rFonts w:cs="Calibri"/>
          <w:szCs w:val="22"/>
          <w:lang w:eastAsia="en-GB"/>
        </w:rPr>
        <w:t>i</w:t>
      </w:r>
      <w:proofErr w:type="spellEnd"/>
      <w:r>
        <w:rPr>
          <w:rFonts w:cs="Calibri"/>
          <w:szCs w:val="22"/>
          <w:lang w:eastAsia="en-GB"/>
        </w:rPr>
        <w:t xml:space="preserve">. e. </w:t>
      </w:r>
      <w:r w:rsidR="00F157CE">
        <w:rPr>
          <w:rFonts w:cs="Calibri"/>
          <w:szCs w:val="22"/>
          <w:lang w:eastAsia="en-GB"/>
        </w:rPr>
        <w:t>possess</w:t>
      </w:r>
      <w:r>
        <w:rPr>
          <w:rFonts w:cs="Calibri"/>
          <w:szCs w:val="22"/>
          <w:lang w:eastAsia="en-GB"/>
        </w:rPr>
        <w:t xml:space="preserve"> a nested element</w:t>
      </w:r>
      <w:r w:rsidR="00955605">
        <w:rPr>
          <w:rFonts w:cs="Calibri"/>
          <w:szCs w:val="22"/>
          <w:lang w:eastAsia="en-GB"/>
        </w:rPr>
        <w:t xml:space="preserve"> </w:t>
      </w:r>
      <w:r w:rsidRPr="00955605">
        <w:rPr>
          <w:rStyle w:val="elementdeftypeChar"/>
        </w:rPr>
        <w:t>&lt;</w:t>
      </w:r>
      <w:proofErr w:type="spellStart"/>
      <w:r w:rsidRPr="00955605">
        <w:rPr>
          <w:rStyle w:val="elementdeftypeChar"/>
        </w:rPr>
        <w:t>normal_direction</w:t>
      </w:r>
      <w:proofErr w:type="spellEnd"/>
      <w:r w:rsidRPr="00955605">
        <w:rPr>
          <w:rStyle w:val="elementdeftypeChar"/>
        </w:rPr>
        <w:t>/&gt;</w:t>
      </w:r>
      <w:r>
        <w:rPr>
          <w:rFonts w:cs="Calibri"/>
          <w:szCs w:val="22"/>
          <w:lang w:eastAsia="en-GB"/>
        </w:rPr>
        <w:t>. However, this is not mandatory in order to allow for importing incomplete</w:t>
      </w:r>
      <w:r w:rsidR="00955605">
        <w:rPr>
          <w:rFonts w:cs="Calibri"/>
          <w:szCs w:val="22"/>
          <w:lang w:eastAsia="en-GB"/>
        </w:rPr>
        <w:t xml:space="preserve"> </w:t>
      </w:r>
      <w:r>
        <w:rPr>
          <w:rFonts w:cs="Calibri"/>
          <w:szCs w:val="22"/>
          <w:lang w:eastAsia="en-GB"/>
        </w:rPr>
        <w:t>data. Direction sense of</w:t>
      </w:r>
      <w:r w:rsidR="00955605">
        <w:rPr>
          <w:rFonts w:cs="Calibri"/>
          <w:szCs w:val="22"/>
          <w:lang w:eastAsia="en-GB"/>
        </w:rPr>
        <w:t xml:space="preserve"> </w:t>
      </w:r>
      <w:r w:rsidRPr="00955605">
        <w:rPr>
          <w:rStyle w:val="elementdeftypeChar"/>
        </w:rPr>
        <w:t>&lt;</w:t>
      </w:r>
      <w:proofErr w:type="spellStart"/>
      <w:r w:rsidRPr="00955605">
        <w:rPr>
          <w:rStyle w:val="elementdeftypeChar"/>
        </w:rPr>
        <w:t>normal_direction</w:t>
      </w:r>
      <w:proofErr w:type="spellEnd"/>
      <w:r w:rsidRPr="00955605">
        <w:rPr>
          <w:rStyle w:val="elementdeftypeChar"/>
        </w:rPr>
        <w:t>/&gt;</w:t>
      </w:r>
      <w:r>
        <w:rPr>
          <w:rFonts w:ascii="Courier" w:hAnsi="Courier" w:cs="Courier"/>
          <w:b/>
          <w:bCs/>
          <w:i/>
          <w:iCs/>
          <w:sz w:val="18"/>
          <w:szCs w:val="18"/>
          <w:lang w:eastAsia="en-GB"/>
        </w:rPr>
        <w:t xml:space="preserve"> </w:t>
      </w:r>
      <w:r>
        <w:rPr>
          <w:rFonts w:cs="Calibri"/>
          <w:szCs w:val="22"/>
          <w:lang w:eastAsia="en-GB"/>
        </w:rPr>
        <w:t>is from tool to thermoplastic part. The element’s</w:t>
      </w:r>
      <w:r w:rsidR="00955605">
        <w:rPr>
          <w:rFonts w:cs="Calibri"/>
          <w:szCs w:val="22"/>
          <w:lang w:eastAsia="en-GB"/>
        </w:rPr>
        <w:t xml:space="preserve"> </w:t>
      </w:r>
      <w:r>
        <w:rPr>
          <w:rFonts w:cs="Calibri"/>
          <w:szCs w:val="22"/>
          <w:lang w:eastAsia="en-GB"/>
        </w:rPr>
        <w:t>definiti</w:t>
      </w:r>
      <w:r w:rsidR="00955605">
        <w:rPr>
          <w:rFonts w:cs="Calibri"/>
          <w:szCs w:val="22"/>
          <w:lang w:eastAsia="en-GB"/>
        </w:rPr>
        <w:t xml:space="preserve">on can be found in section </w:t>
      </w:r>
      <w:r w:rsidR="00955605">
        <w:rPr>
          <w:rFonts w:cs="Calibri"/>
          <w:szCs w:val="22"/>
          <w:lang w:eastAsia="en-GB"/>
        </w:rPr>
        <w:fldChar w:fldCharType="begin"/>
      </w:r>
      <w:r w:rsidR="00955605">
        <w:rPr>
          <w:rFonts w:cs="Calibri"/>
          <w:szCs w:val="22"/>
          <w:lang w:eastAsia="en-GB"/>
        </w:rPr>
        <w:instrText xml:space="preserve"> REF _Ref400880511 \r \h </w:instrText>
      </w:r>
      <w:r w:rsidR="00955605">
        <w:rPr>
          <w:rFonts w:cs="Calibri"/>
          <w:szCs w:val="22"/>
          <w:lang w:eastAsia="en-GB"/>
        </w:rPr>
      </w:r>
      <w:r w:rsidR="00955605">
        <w:rPr>
          <w:rFonts w:cs="Calibri"/>
          <w:szCs w:val="22"/>
          <w:lang w:eastAsia="en-GB"/>
        </w:rPr>
        <w:fldChar w:fldCharType="separate"/>
      </w:r>
      <w:r w:rsidR="00004854">
        <w:rPr>
          <w:rFonts w:cs="Calibri"/>
          <w:szCs w:val="22"/>
          <w:lang w:eastAsia="en-GB"/>
        </w:rPr>
        <w:t>7.1.3</w:t>
      </w:r>
      <w:r w:rsidR="00955605">
        <w:rPr>
          <w:rFonts w:cs="Calibri"/>
          <w:szCs w:val="22"/>
          <w:lang w:eastAsia="en-GB"/>
        </w:rPr>
        <w:fldChar w:fldCharType="end"/>
      </w:r>
      <w:r>
        <w:rPr>
          <w:rFonts w:cs="Calibri"/>
          <w:szCs w:val="22"/>
          <w:lang w:eastAsia="en-GB"/>
        </w:rPr>
        <w:t>.</w:t>
      </w:r>
    </w:p>
    <w:p w14:paraId="6F47520A" w14:textId="77777777" w:rsidR="002408AD" w:rsidRDefault="002408AD" w:rsidP="00955605">
      <w:pPr>
        <w:autoSpaceDE w:val="0"/>
        <w:autoSpaceDN w:val="0"/>
        <w:adjustRightInd w:val="0"/>
        <w:spacing w:before="120"/>
        <w:jc w:val="both"/>
        <w:rPr>
          <w:rFonts w:cs="Calibri"/>
          <w:szCs w:val="22"/>
          <w:lang w:eastAsia="en-GB"/>
        </w:rPr>
      </w:pPr>
      <w:r>
        <w:rPr>
          <w:rFonts w:cs="Calibri"/>
          <w:szCs w:val="22"/>
          <w:lang w:eastAsia="en-GB"/>
        </w:rPr>
        <w:t xml:space="preserve">There is no </w:t>
      </w:r>
      <w:r w:rsidR="00194316">
        <w:rPr>
          <w:rFonts w:cs="Calibri"/>
          <w:szCs w:val="22"/>
          <w:lang w:eastAsia="en-GB"/>
        </w:rPr>
        <w:t>"</w:t>
      </w:r>
      <w:r>
        <w:rPr>
          <w:rFonts w:cs="Calibri"/>
          <w:szCs w:val="22"/>
          <w:lang w:eastAsia="en-GB"/>
        </w:rPr>
        <w:t>base</w:t>
      </w:r>
      <w:r w:rsidR="00194316">
        <w:rPr>
          <w:rFonts w:cs="Calibri"/>
          <w:szCs w:val="22"/>
          <w:lang w:eastAsia="en-GB"/>
        </w:rPr>
        <w:t>"</w:t>
      </w:r>
      <w:r>
        <w:rPr>
          <w:rFonts w:cs="Calibri"/>
          <w:szCs w:val="22"/>
          <w:lang w:eastAsia="en-GB"/>
        </w:rPr>
        <w:t xml:space="preserve"> attribute for heat stakes, since this information can be derived from connection</w:t>
      </w:r>
      <w:r w:rsidR="00955605">
        <w:rPr>
          <w:rFonts w:cs="Calibri"/>
          <w:szCs w:val="22"/>
          <w:lang w:eastAsia="en-GB"/>
        </w:rPr>
        <w:t xml:space="preserve"> </w:t>
      </w:r>
      <w:r>
        <w:rPr>
          <w:rFonts w:cs="Calibri"/>
          <w:szCs w:val="22"/>
          <w:lang w:eastAsia="en-GB"/>
        </w:rPr>
        <w:t>direction.</w:t>
      </w:r>
    </w:p>
    <w:p w14:paraId="1E233442" w14:textId="77777777" w:rsidR="004D4A4B" w:rsidRDefault="002408AD" w:rsidP="00955605">
      <w:pPr>
        <w:autoSpaceDE w:val="0"/>
        <w:autoSpaceDN w:val="0"/>
        <w:adjustRightInd w:val="0"/>
        <w:spacing w:after="0"/>
        <w:jc w:val="both"/>
        <w:rPr>
          <w:rFonts w:cs="Calibri"/>
          <w:szCs w:val="22"/>
          <w:lang w:eastAsia="en-GB"/>
        </w:rPr>
      </w:pPr>
      <w:r>
        <w:rPr>
          <w:rFonts w:cs="Calibri"/>
          <w:szCs w:val="22"/>
          <w:lang w:eastAsia="en-GB"/>
        </w:rPr>
        <w:t>The initial height of the stake (above base part) is not represented in χMCF: Before tool application, it</w:t>
      </w:r>
      <w:r w:rsidR="00955605">
        <w:rPr>
          <w:rFonts w:cs="Calibri"/>
          <w:szCs w:val="22"/>
          <w:lang w:eastAsia="en-GB"/>
        </w:rPr>
        <w:t xml:space="preserve"> </w:t>
      </w:r>
      <w:r>
        <w:rPr>
          <w:rFonts w:cs="Calibri"/>
          <w:szCs w:val="22"/>
          <w:lang w:eastAsia="en-GB"/>
        </w:rPr>
        <w:t>can be derived from CAD data. After tool application (in final shape of the heat stake), this height has</w:t>
      </w:r>
      <w:r w:rsidR="00955605">
        <w:rPr>
          <w:rFonts w:cs="Calibri"/>
          <w:szCs w:val="22"/>
          <w:lang w:eastAsia="en-GB"/>
        </w:rPr>
        <w:t xml:space="preserve"> </w:t>
      </w:r>
      <w:r>
        <w:rPr>
          <w:rFonts w:cs="Calibri"/>
          <w:szCs w:val="22"/>
          <w:lang w:eastAsia="en-GB"/>
        </w:rPr>
        <w:t>vanished.</w:t>
      </w:r>
    </w:p>
    <w:p w14:paraId="47989946" w14:textId="77777777" w:rsidR="00F71FCB" w:rsidRPr="00226A3F" w:rsidRDefault="00F71FCB" w:rsidP="00955605">
      <w:pPr>
        <w:pStyle w:val="Example"/>
        <w:keepNext/>
        <w:keepLines/>
      </w:pPr>
      <w:r w:rsidRPr="00955605">
        <w:t>Example:</w:t>
      </w:r>
      <w:r w:rsidRPr="00226A3F">
        <w:t xml:space="preserve"> </w:t>
      </w:r>
    </w:p>
    <w:p w14:paraId="443CEF57" w14:textId="77777777" w:rsidR="00F71FCB" w:rsidRPr="00226A3F" w:rsidRDefault="00F71FCB" w:rsidP="00F71FCB">
      <w:pPr>
        <w:pStyle w:val="XMLCode"/>
        <w:keepNext/>
        <w:keepLines/>
      </w:pPr>
    </w:p>
    <w:p w14:paraId="70B6BF6F" w14:textId="77777777" w:rsidR="00F71FCB" w:rsidRPr="00226A3F" w:rsidRDefault="00F71FCB" w:rsidP="00F71FCB">
      <w:pPr>
        <w:pStyle w:val="XMLCode"/>
        <w:keepNext/>
        <w:keepLines/>
      </w:pPr>
      <w:r w:rsidRPr="00226A3F">
        <w:t>&lt;connection_0d label=</w:t>
      </w:r>
      <w:r w:rsidR="00194316">
        <w:t>"</w:t>
      </w:r>
      <w:r w:rsidR="00DB6A06">
        <w:t>HEAT_STAKE</w:t>
      </w:r>
      <w:r w:rsidRPr="00226A3F">
        <w:t>_</w:t>
      </w:r>
      <w:r>
        <w:t>521</w:t>
      </w:r>
      <w:r w:rsidR="00194316">
        <w:t>"</w:t>
      </w:r>
      <w:r w:rsidRPr="00226A3F">
        <w:t>&gt;</w:t>
      </w:r>
    </w:p>
    <w:p w14:paraId="2DDAF591" w14:textId="77777777" w:rsidR="00F71FCB" w:rsidRPr="000A05DE" w:rsidRDefault="00F71FCB" w:rsidP="00F71FCB">
      <w:pPr>
        <w:pStyle w:val="XMLCode"/>
        <w:keepNext/>
        <w:keepLines/>
        <w:rPr>
          <w:color w:val="0070C0"/>
        </w:rPr>
      </w:pPr>
      <w:r w:rsidRPr="00226A3F">
        <w:t xml:space="preserve">    </w:t>
      </w:r>
      <w:r w:rsidRPr="000A05DE">
        <w:rPr>
          <w:color w:val="0070C0"/>
        </w:rPr>
        <w:t>&lt;</w:t>
      </w:r>
      <w:proofErr w:type="spellStart"/>
      <w:r w:rsidR="00056B61" w:rsidRPr="000A05DE">
        <w:rPr>
          <w:color w:val="0070C0"/>
        </w:rPr>
        <w:t>heat_stake</w:t>
      </w:r>
      <w:proofErr w:type="spellEnd"/>
      <w:r w:rsidRPr="000A05DE">
        <w:rPr>
          <w:color w:val="0070C0"/>
        </w:rPr>
        <w:t xml:space="preserve"> </w:t>
      </w:r>
      <w:proofErr w:type="spellStart"/>
      <w:r w:rsidR="00F157CE" w:rsidRPr="000A05DE">
        <w:rPr>
          <w:color w:val="0070C0"/>
        </w:rPr>
        <w:t>heat_stake</w:t>
      </w:r>
      <w:r w:rsidRPr="000A05DE">
        <w:rPr>
          <w:color w:val="0070C0"/>
        </w:rPr>
        <w:t>_type</w:t>
      </w:r>
      <w:proofErr w:type="spellEnd"/>
      <w:r w:rsidRPr="000A05DE">
        <w:rPr>
          <w:color w:val="0070C0"/>
        </w:rPr>
        <w:t>=</w:t>
      </w:r>
      <w:r w:rsidR="00194316">
        <w:rPr>
          <w:color w:val="0070C0"/>
        </w:rPr>
        <w:t>"</w:t>
      </w:r>
      <w:r w:rsidR="00F157CE" w:rsidRPr="000A05DE">
        <w:rPr>
          <w:color w:val="0070C0"/>
        </w:rPr>
        <w:t>domed</w:t>
      </w:r>
      <w:r w:rsidR="00194316">
        <w:rPr>
          <w:color w:val="0070C0"/>
        </w:rPr>
        <w:t>"</w:t>
      </w:r>
      <w:r w:rsidRPr="000A05DE">
        <w:rPr>
          <w:color w:val="0070C0"/>
        </w:rPr>
        <w:t xml:space="preserve"> diameter=</w:t>
      </w:r>
      <w:r w:rsidR="00194316">
        <w:rPr>
          <w:color w:val="0070C0"/>
        </w:rPr>
        <w:t>"</w:t>
      </w:r>
      <w:r w:rsidR="00F157CE" w:rsidRPr="000A05DE">
        <w:rPr>
          <w:color w:val="0070C0"/>
        </w:rPr>
        <w:t>3</w:t>
      </w:r>
      <w:r w:rsidRPr="000A05DE">
        <w:rPr>
          <w:color w:val="0070C0"/>
        </w:rPr>
        <w:t>.0</w:t>
      </w:r>
      <w:r w:rsidR="00194316">
        <w:rPr>
          <w:color w:val="0070C0"/>
        </w:rPr>
        <w:t>"</w:t>
      </w:r>
    </w:p>
    <w:p w14:paraId="440B9969" w14:textId="77777777" w:rsidR="00F71FCB" w:rsidRPr="000A05DE" w:rsidRDefault="00F71FCB" w:rsidP="00F71FCB">
      <w:pPr>
        <w:pStyle w:val="XMLCode"/>
        <w:keepNext/>
        <w:keepLines/>
        <w:rPr>
          <w:color w:val="0070C0"/>
        </w:rPr>
      </w:pPr>
      <w:r w:rsidRPr="000A05DE">
        <w:rPr>
          <w:color w:val="0070C0"/>
        </w:rPr>
        <w:tab/>
        <w:t xml:space="preserve">    </w:t>
      </w:r>
      <w:proofErr w:type="spellStart"/>
      <w:r w:rsidR="00F157CE" w:rsidRPr="000A05DE">
        <w:rPr>
          <w:color w:val="0070C0"/>
        </w:rPr>
        <w:t>head_diameter</w:t>
      </w:r>
      <w:proofErr w:type="spellEnd"/>
      <w:r w:rsidRPr="000A05DE">
        <w:rPr>
          <w:color w:val="0070C0"/>
        </w:rPr>
        <w:t>=</w:t>
      </w:r>
      <w:r w:rsidR="00194316">
        <w:rPr>
          <w:color w:val="0070C0"/>
        </w:rPr>
        <w:t>"</w:t>
      </w:r>
      <w:r w:rsidR="00F157CE" w:rsidRPr="000A05DE">
        <w:rPr>
          <w:color w:val="0070C0"/>
        </w:rPr>
        <w:t>6.0</w:t>
      </w:r>
      <w:r w:rsidR="00194316">
        <w:rPr>
          <w:color w:val="0070C0"/>
        </w:rPr>
        <w:t>"</w:t>
      </w:r>
      <w:r w:rsidRPr="000A05DE">
        <w:rPr>
          <w:color w:val="0070C0"/>
        </w:rPr>
        <w:t xml:space="preserve"> </w:t>
      </w:r>
      <w:proofErr w:type="spellStart"/>
      <w:r w:rsidR="00F157CE" w:rsidRPr="000A05DE">
        <w:rPr>
          <w:color w:val="0070C0"/>
        </w:rPr>
        <w:t>head_height</w:t>
      </w:r>
      <w:proofErr w:type="spellEnd"/>
      <w:r w:rsidRPr="000A05DE">
        <w:rPr>
          <w:color w:val="0070C0"/>
        </w:rPr>
        <w:t>=</w:t>
      </w:r>
      <w:r w:rsidR="00194316">
        <w:rPr>
          <w:color w:val="0070C0"/>
        </w:rPr>
        <w:t>"</w:t>
      </w:r>
      <w:r w:rsidR="00F157CE" w:rsidRPr="000A05DE">
        <w:rPr>
          <w:color w:val="0070C0"/>
        </w:rPr>
        <w:t>2.25</w:t>
      </w:r>
      <w:r w:rsidR="00194316">
        <w:rPr>
          <w:color w:val="0070C0"/>
        </w:rPr>
        <w:t>"</w:t>
      </w:r>
      <w:r w:rsidRPr="000A05DE">
        <w:rPr>
          <w:color w:val="0070C0"/>
        </w:rPr>
        <w:t>&gt;</w:t>
      </w:r>
    </w:p>
    <w:p w14:paraId="0C0933E7" w14:textId="77777777" w:rsidR="00F71FCB" w:rsidRPr="000A05DE" w:rsidRDefault="00F71FCB" w:rsidP="00F71FCB">
      <w:pPr>
        <w:pStyle w:val="XMLCode"/>
        <w:keepNext/>
        <w:keepLines/>
        <w:rPr>
          <w:color w:val="0070C0"/>
        </w:rPr>
      </w:pPr>
      <w:r w:rsidRPr="000A05DE">
        <w:rPr>
          <w:color w:val="0070C0"/>
        </w:rPr>
        <w:t xml:space="preserve">        &lt;</w:t>
      </w:r>
      <w:proofErr w:type="spellStart"/>
      <w:r w:rsidRPr="000A05DE">
        <w:rPr>
          <w:color w:val="0070C0"/>
        </w:rPr>
        <w:t>normal_direction</w:t>
      </w:r>
      <w:proofErr w:type="spellEnd"/>
      <w:r w:rsidRPr="000A05DE">
        <w:rPr>
          <w:color w:val="0070C0"/>
        </w:rPr>
        <w:t xml:space="preserve"> x=</w:t>
      </w:r>
      <w:r w:rsidR="00194316">
        <w:rPr>
          <w:color w:val="0070C0"/>
        </w:rPr>
        <w:t>"</w:t>
      </w:r>
      <w:r w:rsidRPr="000A05DE">
        <w:rPr>
          <w:color w:val="0070C0"/>
        </w:rPr>
        <w:t>0</w:t>
      </w:r>
      <w:r w:rsidR="00194316">
        <w:rPr>
          <w:color w:val="0070C0"/>
        </w:rPr>
        <w:t>"</w:t>
      </w:r>
      <w:r w:rsidRPr="000A05DE">
        <w:rPr>
          <w:color w:val="0070C0"/>
        </w:rPr>
        <w:t xml:space="preserve"> y=</w:t>
      </w:r>
      <w:r w:rsidR="00194316">
        <w:rPr>
          <w:color w:val="0070C0"/>
        </w:rPr>
        <w:t>"</w:t>
      </w:r>
      <w:r w:rsidRPr="000A05DE">
        <w:rPr>
          <w:color w:val="0070C0"/>
        </w:rPr>
        <w:t>0</w:t>
      </w:r>
      <w:r w:rsidR="00194316">
        <w:rPr>
          <w:color w:val="0070C0"/>
        </w:rPr>
        <w:t>"</w:t>
      </w:r>
      <w:r w:rsidRPr="000A05DE">
        <w:rPr>
          <w:color w:val="0070C0"/>
        </w:rPr>
        <w:t xml:space="preserve"> z=</w:t>
      </w:r>
      <w:r w:rsidR="00194316">
        <w:rPr>
          <w:color w:val="0070C0"/>
        </w:rPr>
        <w:t>"</w:t>
      </w:r>
      <w:r w:rsidRPr="000A05DE">
        <w:rPr>
          <w:color w:val="0070C0"/>
        </w:rPr>
        <w:t>-10</w:t>
      </w:r>
      <w:r w:rsidR="00194316">
        <w:rPr>
          <w:color w:val="0070C0"/>
        </w:rPr>
        <w:t>"</w:t>
      </w:r>
      <w:r w:rsidRPr="000A05DE">
        <w:rPr>
          <w:color w:val="0070C0"/>
        </w:rPr>
        <w:t>/&gt;</w:t>
      </w:r>
    </w:p>
    <w:p w14:paraId="5818E7D4" w14:textId="77777777" w:rsidR="00F71FCB" w:rsidRPr="000A05DE" w:rsidRDefault="00F71FCB" w:rsidP="00F71FCB">
      <w:pPr>
        <w:pStyle w:val="XMLCode"/>
        <w:keepNext/>
        <w:keepLines/>
        <w:rPr>
          <w:color w:val="0070C0"/>
        </w:rPr>
      </w:pPr>
      <w:r w:rsidRPr="000A05DE">
        <w:rPr>
          <w:color w:val="0070C0"/>
        </w:rPr>
        <w:t xml:space="preserve">    &lt;/</w:t>
      </w:r>
      <w:proofErr w:type="spellStart"/>
      <w:r w:rsidR="00097A61" w:rsidRPr="000A05DE">
        <w:rPr>
          <w:color w:val="0070C0"/>
        </w:rPr>
        <w:t>heat_stake</w:t>
      </w:r>
      <w:proofErr w:type="spellEnd"/>
      <w:r w:rsidRPr="000A05DE">
        <w:rPr>
          <w:color w:val="0070C0"/>
        </w:rPr>
        <w:t>&gt;</w:t>
      </w:r>
    </w:p>
    <w:p w14:paraId="4E8291B9" w14:textId="77777777" w:rsidR="00F71FCB" w:rsidRPr="00226A3F" w:rsidRDefault="00F71FCB" w:rsidP="00F71FCB">
      <w:pPr>
        <w:pStyle w:val="XMLCode"/>
        <w:keepNext/>
        <w:keepLines/>
      </w:pPr>
      <w:r w:rsidRPr="00226A3F">
        <w:t xml:space="preserve">    &lt;loc&gt; 1645.83 821.145 616.585 &lt;/loc&gt;</w:t>
      </w:r>
    </w:p>
    <w:p w14:paraId="021D3AA8" w14:textId="77777777" w:rsidR="00F71FCB" w:rsidRPr="00226A3F" w:rsidRDefault="00F71FCB" w:rsidP="00F71FCB">
      <w:pPr>
        <w:pStyle w:val="XMLCode"/>
        <w:keepNext/>
        <w:keepLines/>
      </w:pPr>
      <w:r w:rsidRPr="00226A3F">
        <w:t xml:space="preserve">    &lt;appdata&gt;</w:t>
      </w:r>
    </w:p>
    <w:p w14:paraId="365FE758" w14:textId="77777777" w:rsidR="00F71FCB" w:rsidRPr="00226A3F" w:rsidRDefault="00F71FCB" w:rsidP="00F71FCB">
      <w:pPr>
        <w:pStyle w:val="XMLCode"/>
        <w:keepNext/>
        <w:keepLines/>
      </w:pPr>
      <w:r w:rsidRPr="00226A3F">
        <w:t xml:space="preserve">        ...</w:t>
      </w:r>
    </w:p>
    <w:p w14:paraId="183AEA2C" w14:textId="77777777" w:rsidR="00F71FCB" w:rsidRPr="00226A3F" w:rsidRDefault="00F71FCB" w:rsidP="00F71FCB">
      <w:pPr>
        <w:pStyle w:val="XMLCode"/>
        <w:keepNext/>
        <w:keepLines/>
      </w:pPr>
      <w:r w:rsidRPr="00226A3F">
        <w:t xml:space="preserve">    &lt;/appdata&gt;</w:t>
      </w:r>
    </w:p>
    <w:p w14:paraId="2736643D" w14:textId="77777777" w:rsidR="00F71FCB" w:rsidRDefault="00F71FCB" w:rsidP="00F71FCB">
      <w:pPr>
        <w:pStyle w:val="XMLCode"/>
        <w:keepNext/>
        <w:keepLines/>
      </w:pPr>
      <w:r w:rsidRPr="00226A3F">
        <w:t>&lt;/connection_0d&gt;</w:t>
      </w:r>
    </w:p>
    <w:p w14:paraId="6CB05239" w14:textId="77777777" w:rsidR="00955605" w:rsidRDefault="00955605" w:rsidP="00F71FCB">
      <w:pPr>
        <w:pStyle w:val="XMLCode"/>
        <w:keepNext/>
        <w:keepLines/>
      </w:pPr>
    </w:p>
    <w:p w14:paraId="434F3B49" w14:textId="77777777" w:rsidR="00BF4695" w:rsidRDefault="00DE2B3A" w:rsidP="00010D17">
      <w:pPr>
        <w:pStyle w:val="berschrift2"/>
        <w:tabs>
          <w:tab w:val="clear" w:pos="576"/>
          <w:tab w:val="num" w:pos="851"/>
        </w:tabs>
        <w:ind w:left="709" w:hanging="709"/>
      </w:pPr>
      <w:bookmarkStart w:id="1829" w:name="_Toc3556995"/>
      <w:bookmarkStart w:id="1830" w:name="_Toc27753607"/>
      <w:r>
        <w:t>Clips/</w:t>
      </w:r>
      <w:r w:rsidR="00BF4695" w:rsidRPr="00BF4695">
        <w:t>Snap Joints</w:t>
      </w:r>
      <w:bookmarkEnd w:id="1829"/>
      <w:bookmarkEnd w:id="1830"/>
    </w:p>
    <w:p w14:paraId="51A22C9F" w14:textId="77777777" w:rsidR="00DE2B3A" w:rsidRDefault="00DE2B3A" w:rsidP="0042625C">
      <w:pPr>
        <w:autoSpaceDE w:val="0"/>
        <w:autoSpaceDN w:val="0"/>
        <w:adjustRightInd w:val="0"/>
        <w:jc w:val="both"/>
        <w:rPr>
          <w:rFonts w:cs="Calibri"/>
          <w:szCs w:val="22"/>
          <w:lang w:eastAsia="en-GB"/>
        </w:rPr>
      </w:pPr>
      <w:r>
        <w:rPr>
          <w:rFonts w:cs="Calibri"/>
          <w:szCs w:val="22"/>
          <w:lang w:eastAsia="en-GB"/>
        </w:rPr>
        <w:t>In general, a clip is a fastener with an elastic component. Pushed onto a firm counterpart, this elastic</w:t>
      </w:r>
      <w:r w:rsidR="0042625C">
        <w:rPr>
          <w:rFonts w:cs="Calibri"/>
          <w:szCs w:val="22"/>
          <w:lang w:eastAsia="en-GB"/>
        </w:rPr>
        <w:t xml:space="preserve"> </w:t>
      </w:r>
      <w:r>
        <w:rPr>
          <w:rFonts w:cs="Calibri"/>
          <w:szCs w:val="22"/>
          <w:lang w:eastAsia="en-GB"/>
        </w:rPr>
        <w:t>component causes the clip to hook onto that part. It depends on the type of the clip, whether it can</w:t>
      </w:r>
      <w:r w:rsidR="0042625C">
        <w:rPr>
          <w:rFonts w:cs="Calibri"/>
          <w:szCs w:val="22"/>
          <w:lang w:eastAsia="en-GB"/>
        </w:rPr>
        <w:t xml:space="preserve"> </w:t>
      </w:r>
      <w:r>
        <w:rPr>
          <w:rFonts w:cs="Calibri"/>
          <w:szCs w:val="22"/>
          <w:lang w:eastAsia="en-GB"/>
        </w:rPr>
        <w:t>be removed without being destroyed.</w:t>
      </w:r>
    </w:p>
    <w:p w14:paraId="5596A614" w14:textId="77777777" w:rsidR="00DE2B3A" w:rsidRDefault="00DE2B3A" w:rsidP="0042625C">
      <w:pPr>
        <w:autoSpaceDE w:val="0"/>
        <w:autoSpaceDN w:val="0"/>
        <w:adjustRightInd w:val="0"/>
        <w:spacing w:before="120"/>
        <w:rPr>
          <w:rFonts w:cs="Calibri"/>
          <w:szCs w:val="22"/>
          <w:lang w:eastAsia="en-GB"/>
        </w:rPr>
      </w:pPr>
      <w:r>
        <w:rPr>
          <w:rFonts w:cs="Calibri"/>
          <w:szCs w:val="22"/>
          <w:lang w:eastAsia="en-GB"/>
        </w:rPr>
        <w:t xml:space="preserve">A wide and </w:t>
      </w:r>
      <w:proofErr w:type="gramStart"/>
      <w:r>
        <w:rPr>
          <w:rFonts w:cs="Calibri"/>
          <w:szCs w:val="22"/>
          <w:lang w:eastAsia="en-GB"/>
        </w:rPr>
        <w:t>ever increasing</w:t>
      </w:r>
      <w:proofErr w:type="gramEnd"/>
      <w:r>
        <w:rPr>
          <w:rFonts w:cs="Calibri"/>
          <w:szCs w:val="22"/>
          <w:lang w:eastAsia="en-GB"/>
        </w:rPr>
        <w:t xml:space="preserve"> variety of clinches is in practical use.</w:t>
      </w:r>
    </w:p>
    <w:p w14:paraId="0F6E30B3" w14:textId="77777777" w:rsidR="00DE2B3A" w:rsidRDefault="00DE2B3A" w:rsidP="00DE2B3A">
      <w:pPr>
        <w:autoSpaceDE w:val="0"/>
        <w:autoSpaceDN w:val="0"/>
        <w:adjustRightInd w:val="0"/>
        <w:spacing w:after="0"/>
        <w:rPr>
          <w:rFonts w:cs="Calibri"/>
          <w:szCs w:val="22"/>
          <w:lang w:eastAsia="en-GB"/>
        </w:rPr>
      </w:pPr>
      <w:r>
        <w:rPr>
          <w:rFonts w:cs="Calibri"/>
          <w:szCs w:val="22"/>
          <w:lang w:eastAsia="en-GB"/>
        </w:rPr>
        <w:t>Examples:</w:t>
      </w:r>
    </w:p>
    <w:p w14:paraId="114EF7EE" w14:textId="77777777" w:rsidR="00DE2B3A" w:rsidRPr="0042625C" w:rsidRDefault="00DE2B3A" w:rsidP="00B90690">
      <w:pPr>
        <w:pStyle w:val="Listenabsatz"/>
        <w:numPr>
          <w:ilvl w:val="0"/>
          <w:numId w:val="43"/>
        </w:numPr>
        <w:autoSpaceDE w:val="0"/>
        <w:autoSpaceDN w:val="0"/>
        <w:adjustRightInd w:val="0"/>
        <w:jc w:val="both"/>
        <w:rPr>
          <w:rFonts w:cs="Calibri"/>
          <w:lang w:val="en-US" w:eastAsia="en-GB"/>
        </w:rPr>
      </w:pPr>
      <w:r w:rsidRPr="0042625C">
        <w:rPr>
          <w:rFonts w:cs="Calibri"/>
          <w:lang w:val="en-US" w:eastAsia="en-GB"/>
        </w:rPr>
        <w:t xml:space="preserve">A so-called </w:t>
      </w:r>
      <w:r w:rsidR="00194316">
        <w:rPr>
          <w:rFonts w:cs="Calibri"/>
          <w:lang w:val="en-US" w:eastAsia="en-GB"/>
        </w:rPr>
        <w:t>"</w:t>
      </w:r>
      <w:r w:rsidRPr="0042625C">
        <w:rPr>
          <w:rFonts w:cs="Calibri"/>
          <w:lang w:val="en-US" w:eastAsia="en-GB"/>
        </w:rPr>
        <w:t>Terry Clip</w:t>
      </w:r>
      <w:r w:rsidR="00194316">
        <w:rPr>
          <w:rFonts w:cs="Calibri"/>
          <w:lang w:val="en-US" w:eastAsia="en-GB"/>
        </w:rPr>
        <w:t>"</w:t>
      </w:r>
      <w:r w:rsidRPr="0042625C">
        <w:rPr>
          <w:rFonts w:cs="Calibri"/>
          <w:lang w:val="en-US" w:eastAsia="en-GB"/>
        </w:rPr>
        <w:t xml:space="preserve"> consists of a cylindrical metal band with a gap. Opening the gap, it</w:t>
      </w:r>
      <w:r w:rsidR="0042625C" w:rsidRPr="0042625C">
        <w:rPr>
          <w:rFonts w:cs="Calibri"/>
          <w:lang w:val="en-US" w:eastAsia="en-GB"/>
        </w:rPr>
        <w:t xml:space="preserve"> </w:t>
      </w:r>
      <w:r w:rsidRPr="0042625C">
        <w:rPr>
          <w:rFonts w:cs="Calibri"/>
          <w:lang w:val="en-US" w:eastAsia="en-GB"/>
        </w:rPr>
        <w:t>snaps onto a tube. Frequently, there are means for fastening a screw etc. on the opposite</w:t>
      </w:r>
      <w:r w:rsidR="0042625C" w:rsidRPr="0042625C">
        <w:rPr>
          <w:rFonts w:cs="Calibri"/>
          <w:lang w:val="en-US" w:eastAsia="en-GB"/>
        </w:rPr>
        <w:t xml:space="preserve"> </w:t>
      </w:r>
      <w:r w:rsidRPr="0042625C">
        <w:rPr>
          <w:rFonts w:cs="Calibri"/>
          <w:lang w:val="en-US" w:eastAsia="en-GB"/>
        </w:rPr>
        <w:t>side of the gap.</w:t>
      </w:r>
    </w:p>
    <w:p w14:paraId="1D8A2215" w14:textId="77777777" w:rsidR="00DE2B3A" w:rsidRPr="0042625C" w:rsidRDefault="00DE2B3A" w:rsidP="00B90690">
      <w:pPr>
        <w:pStyle w:val="Listenabsatz"/>
        <w:numPr>
          <w:ilvl w:val="0"/>
          <w:numId w:val="43"/>
        </w:numPr>
        <w:autoSpaceDE w:val="0"/>
        <w:autoSpaceDN w:val="0"/>
        <w:adjustRightInd w:val="0"/>
        <w:jc w:val="both"/>
        <w:rPr>
          <w:rFonts w:cs="Calibri"/>
          <w:lang w:val="en-US" w:eastAsia="en-GB"/>
        </w:rPr>
      </w:pPr>
      <w:r w:rsidRPr="0042625C">
        <w:rPr>
          <w:rFonts w:cs="Calibri"/>
          <w:lang w:val="en-US" w:eastAsia="en-GB"/>
        </w:rPr>
        <w:t xml:space="preserve">A </w:t>
      </w:r>
      <w:r w:rsidR="00194316">
        <w:rPr>
          <w:rFonts w:cs="Calibri"/>
          <w:lang w:val="en-US" w:eastAsia="en-GB"/>
        </w:rPr>
        <w:t>"</w:t>
      </w:r>
      <w:r w:rsidRPr="0042625C">
        <w:rPr>
          <w:rFonts w:cs="Calibri"/>
          <w:lang w:val="en-US" w:eastAsia="en-GB"/>
        </w:rPr>
        <w:t>Hairpin Clip</w:t>
      </w:r>
      <w:r w:rsidR="00194316">
        <w:rPr>
          <w:rFonts w:cs="Calibri"/>
          <w:lang w:val="en-US" w:eastAsia="en-GB"/>
        </w:rPr>
        <w:t>"</w:t>
      </w:r>
      <w:r w:rsidRPr="0042625C">
        <w:rPr>
          <w:rFonts w:cs="Calibri"/>
          <w:lang w:val="en-US" w:eastAsia="en-GB"/>
        </w:rPr>
        <w:t xml:space="preserve"> is similar to a </w:t>
      </w:r>
      <w:r w:rsidR="00194316">
        <w:rPr>
          <w:rFonts w:cs="Calibri"/>
          <w:lang w:val="en-US" w:eastAsia="en-GB"/>
        </w:rPr>
        <w:t>"</w:t>
      </w:r>
      <w:r w:rsidRPr="0042625C">
        <w:rPr>
          <w:rFonts w:cs="Calibri"/>
          <w:lang w:val="en-US" w:eastAsia="en-GB"/>
        </w:rPr>
        <w:t>Terry Clip</w:t>
      </w:r>
      <w:proofErr w:type="gramStart"/>
      <w:r w:rsidR="00194316">
        <w:rPr>
          <w:rFonts w:cs="Calibri"/>
          <w:lang w:val="en-US" w:eastAsia="en-GB"/>
        </w:rPr>
        <w:t>"</w:t>
      </w:r>
      <w:r w:rsidRPr="0042625C">
        <w:rPr>
          <w:rFonts w:cs="Calibri"/>
          <w:lang w:val="en-US" w:eastAsia="en-GB"/>
        </w:rPr>
        <w:t>, but</w:t>
      </w:r>
      <w:proofErr w:type="gramEnd"/>
      <w:r w:rsidRPr="0042625C">
        <w:rPr>
          <w:rFonts w:cs="Calibri"/>
          <w:lang w:val="en-US" w:eastAsia="en-GB"/>
        </w:rPr>
        <w:t xml:space="preserve"> uses some wire instead of a metal band.</w:t>
      </w:r>
    </w:p>
    <w:p w14:paraId="574A3115" w14:textId="77777777" w:rsidR="00DE2B3A" w:rsidRPr="0042625C" w:rsidRDefault="00DE2B3A" w:rsidP="00B90690">
      <w:pPr>
        <w:pStyle w:val="Listenabsatz"/>
        <w:numPr>
          <w:ilvl w:val="0"/>
          <w:numId w:val="43"/>
        </w:numPr>
        <w:autoSpaceDE w:val="0"/>
        <w:autoSpaceDN w:val="0"/>
        <w:adjustRightInd w:val="0"/>
        <w:jc w:val="both"/>
        <w:rPr>
          <w:rFonts w:cs="Calibri"/>
          <w:lang w:val="en-US" w:eastAsia="en-GB"/>
        </w:rPr>
      </w:pPr>
      <w:r w:rsidRPr="0042625C">
        <w:rPr>
          <w:rFonts w:cs="Calibri"/>
          <w:lang w:val="en-US" w:eastAsia="en-GB"/>
        </w:rPr>
        <w:t xml:space="preserve">An </w:t>
      </w:r>
      <w:r w:rsidR="00194316">
        <w:rPr>
          <w:rFonts w:cs="Calibri"/>
          <w:lang w:val="en-US" w:eastAsia="en-GB"/>
        </w:rPr>
        <w:t>"</w:t>
      </w:r>
      <w:r w:rsidRPr="0042625C">
        <w:rPr>
          <w:rFonts w:cs="Calibri"/>
          <w:lang w:val="en-US" w:eastAsia="en-GB"/>
        </w:rPr>
        <w:t>R-Clip</w:t>
      </w:r>
      <w:r w:rsidR="00194316">
        <w:rPr>
          <w:rFonts w:cs="Calibri"/>
          <w:lang w:val="en-US" w:eastAsia="en-GB"/>
        </w:rPr>
        <w:t>"</w:t>
      </w:r>
      <w:r w:rsidRPr="0042625C">
        <w:rPr>
          <w:rFonts w:cs="Calibri"/>
          <w:lang w:val="en-US" w:eastAsia="en-GB"/>
        </w:rPr>
        <w:t xml:space="preserve"> is </w:t>
      </w:r>
      <w:proofErr w:type="gramStart"/>
      <w:r w:rsidRPr="0042625C">
        <w:rPr>
          <w:rFonts w:cs="Calibri"/>
          <w:lang w:val="en-US" w:eastAsia="en-GB"/>
        </w:rPr>
        <w:t>similar to</w:t>
      </w:r>
      <w:proofErr w:type="gramEnd"/>
      <w:r w:rsidRPr="0042625C">
        <w:rPr>
          <w:rFonts w:cs="Calibri"/>
          <w:lang w:val="en-US" w:eastAsia="en-GB"/>
        </w:rPr>
        <w:t xml:space="preserve"> a </w:t>
      </w:r>
      <w:r w:rsidR="00194316">
        <w:rPr>
          <w:rFonts w:cs="Calibri"/>
          <w:lang w:val="en-US" w:eastAsia="en-GB"/>
        </w:rPr>
        <w:t>"</w:t>
      </w:r>
      <w:r w:rsidRPr="0042625C">
        <w:rPr>
          <w:rFonts w:cs="Calibri"/>
          <w:lang w:val="en-US" w:eastAsia="en-GB"/>
        </w:rPr>
        <w:t>Hairpin Clip</w:t>
      </w:r>
      <w:r w:rsidR="00194316">
        <w:rPr>
          <w:rFonts w:cs="Calibri"/>
          <w:lang w:val="en-US" w:eastAsia="en-GB"/>
        </w:rPr>
        <w:t>"</w:t>
      </w:r>
      <w:r w:rsidRPr="0042625C">
        <w:rPr>
          <w:rFonts w:cs="Calibri"/>
          <w:lang w:val="en-US" w:eastAsia="en-GB"/>
        </w:rPr>
        <w:t>. One of its legs is straight and suitable for inserting</w:t>
      </w:r>
      <w:r w:rsidR="0042625C" w:rsidRPr="0042625C">
        <w:rPr>
          <w:rFonts w:cs="Calibri"/>
          <w:lang w:val="en-US" w:eastAsia="en-GB"/>
        </w:rPr>
        <w:t xml:space="preserve"> </w:t>
      </w:r>
      <w:r w:rsidRPr="0042625C">
        <w:rPr>
          <w:rFonts w:cs="Calibri"/>
          <w:lang w:val="en-US" w:eastAsia="en-GB"/>
        </w:rPr>
        <w:t>into a drilled hole of an axle.</w:t>
      </w:r>
    </w:p>
    <w:p w14:paraId="5449C7F9" w14:textId="77777777" w:rsidR="00DE2B3A" w:rsidRPr="0042625C" w:rsidRDefault="00DE2B3A" w:rsidP="00B90690">
      <w:pPr>
        <w:pStyle w:val="Listenabsatz"/>
        <w:numPr>
          <w:ilvl w:val="0"/>
          <w:numId w:val="43"/>
        </w:numPr>
        <w:autoSpaceDE w:val="0"/>
        <w:autoSpaceDN w:val="0"/>
        <w:adjustRightInd w:val="0"/>
        <w:jc w:val="both"/>
        <w:rPr>
          <w:rFonts w:cs="Calibri"/>
          <w:lang w:val="en-US" w:eastAsia="en-GB"/>
        </w:rPr>
      </w:pPr>
      <w:r w:rsidRPr="0042625C">
        <w:rPr>
          <w:rFonts w:cs="Calibri"/>
          <w:lang w:val="en-US" w:eastAsia="en-GB"/>
        </w:rPr>
        <w:t>Circlips</w:t>
      </w:r>
      <w:r w:rsidR="008F3E40">
        <w:rPr>
          <w:rFonts w:cs="Calibri"/>
          <w:lang w:val="en-US" w:eastAsia="en-GB"/>
        </w:rPr>
        <w:t xml:space="preserve"> (</w:t>
      </w:r>
      <w:r w:rsidR="008F3E40" w:rsidRPr="008F3E40">
        <w:rPr>
          <w:rFonts w:cs="Calibri"/>
          <w:lang w:val="en-US" w:eastAsia="en-GB"/>
        </w:rPr>
        <w:t>also known as a C-Clip, Seeger ring, snap ring or Jesus clip</w:t>
      </w:r>
      <w:r w:rsidR="008F3E40">
        <w:rPr>
          <w:rFonts w:cs="Calibri"/>
          <w:lang w:val="en-US" w:eastAsia="en-GB"/>
        </w:rPr>
        <w:t>)</w:t>
      </w:r>
      <w:r w:rsidRPr="0042625C">
        <w:rPr>
          <w:rFonts w:cs="Calibri"/>
          <w:lang w:val="en-US" w:eastAsia="en-GB"/>
        </w:rPr>
        <w:t xml:space="preserve"> are used to secure some item against sliding on an axle.</w:t>
      </w:r>
    </w:p>
    <w:p w14:paraId="2D897107" w14:textId="77777777" w:rsidR="00DE2B3A" w:rsidRPr="0042625C" w:rsidRDefault="00DE2B3A" w:rsidP="00B90690">
      <w:pPr>
        <w:pStyle w:val="Listenabsatz"/>
        <w:numPr>
          <w:ilvl w:val="0"/>
          <w:numId w:val="43"/>
        </w:numPr>
        <w:autoSpaceDE w:val="0"/>
        <w:autoSpaceDN w:val="0"/>
        <w:adjustRightInd w:val="0"/>
        <w:jc w:val="both"/>
        <w:rPr>
          <w:rFonts w:cs="Calibri"/>
          <w:lang w:val="en-US" w:eastAsia="en-GB"/>
        </w:rPr>
      </w:pPr>
      <w:r w:rsidRPr="0042625C">
        <w:rPr>
          <w:rFonts w:cs="Calibri"/>
          <w:lang w:val="en-US" w:eastAsia="en-GB"/>
        </w:rPr>
        <w:t>Another sort of clips is snapped into a hole in a sheet metal. Its other side is shaped to hold a</w:t>
      </w:r>
      <w:r w:rsidR="0042625C" w:rsidRPr="0042625C">
        <w:rPr>
          <w:rFonts w:cs="Calibri"/>
          <w:lang w:val="en-US" w:eastAsia="en-GB"/>
        </w:rPr>
        <w:t xml:space="preserve"> </w:t>
      </w:r>
      <w:r w:rsidRPr="0042625C">
        <w:rPr>
          <w:rFonts w:cs="Calibri"/>
          <w:lang w:val="en-US" w:eastAsia="en-GB"/>
        </w:rPr>
        <w:t>certain item, such as a cable, a panel etc.</w:t>
      </w:r>
    </w:p>
    <w:p w14:paraId="0CC1DDA8" w14:textId="77777777" w:rsidR="0042625C" w:rsidRDefault="00DE2B3A" w:rsidP="00B90690">
      <w:pPr>
        <w:pStyle w:val="Listenabsatz"/>
        <w:numPr>
          <w:ilvl w:val="0"/>
          <w:numId w:val="43"/>
        </w:numPr>
        <w:jc w:val="both"/>
        <w:rPr>
          <w:lang w:val="en-US"/>
        </w:rPr>
      </w:pPr>
      <w:r w:rsidRPr="0042625C">
        <w:rPr>
          <w:rFonts w:cs="Calibri"/>
          <w:lang w:val="en-US" w:eastAsia="en-GB"/>
        </w:rPr>
        <w:t>Other clips slide onto a flat surface.</w:t>
      </w:r>
    </w:p>
    <w:p w14:paraId="04612DC8" w14:textId="77777777" w:rsidR="0042625C" w:rsidRDefault="0042625C" w:rsidP="0042625C">
      <w:pPr>
        <w:pStyle w:val="Listenabsatz"/>
        <w:ind w:left="0"/>
        <w:jc w:val="center"/>
        <w:rPr>
          <w:lang w:val="en-US"/>
        </w:rPr>
      </w:pPr>
      <w:r>
        <w:rPr>
          <w:noProof/>
          <w:color w:val="0000FF"/>
          <w:lang w:val="en-US" w:eastAsia="en-US"/>
        </w:rPr>
        <w:lastRenderedPageBreak/>
        <w:drawing>
          <wp:inline distT="0" distB="0" distL="0" distR="0" wp14:anchorId="3399D222" wp14:editId="2F1F2E55">
            <wp:extent cx="1250830" cy="1129571"/>
            <wp:effectExtent l="0" t="0" r="0" b="0"/>
            <wp:docPr id="288" name="Picture 288" descr="File:Hairpin clip.png">
              <a:hlinkClick xmlns:a="http://schemas.openxmlformats.org/drawingml/2006/main" r:id="rId1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114"/>
                    </pic:cNvPr>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1F260A87" w14:textId="77777777" w:rsidR="0042625C" w:rsidRPr="0042625C" w:rsidRDefault="0042625C" w:rsidP="008F3E40">
      <w:pPr>
        <w:pStyle w:val="Listenabsatz"/>
        <w:ind w:left="0"/>
        <w:jc w:val="center"/>
        <w:rPr>
          <w:sz w:val="18"/>
          <w:lang w:val="en-US"/>
        </w:rPr>
      </w:pPr>
      <w:r w:rsidRPr="0042625C">
        <w:rPr>
          <w:i/>
          <w:sz w:val="18"/>
          <w:lang w:val="en-US"/>
        </w:rPr>
        <w:t>Source of image</w:t>
      </w:r>
      <w:r w:rsidRPr="0042625C">
        <w:rPr>
          <w:sz w:val="18"/>
          <w:lang w:val="en-US"/>
        </w:rPr>
        <w:t xml:space="preserve">: </w:t>
      </w:r>
      <w:hyperlink r:id="rId116" w:history="1">
        <w:r w:rsidRPr="0042625C">
          <w:rPr>
            <w:rStyle w:val="Hyperlink"/>
            <w:sz w:val="18"/>
            <w:lang w:val="en-US"/>
          </w:rPr>
          <w:t>http://en.wikipedia.org/wiki/File:Hairpin_clip.png</w:t>
        </w:r>
      </w:hyperlink>
    </w:p>
    <w:p w14:paraId="116EB1B7" w14:textId="5A2EA5F9" w:rsidR="0042625C" w:rsidRDefault="0042625C" w:rsidP="0042625C">
      <w:pPr>
        <w:pStyle w:val="Beschriftung"/>
        <w:spacing w:before="120"/>
      </w:pPr>
      <w:bookmarkStart w:id="1831" w:name="_Toc3557114"/>
      <w:bookmarkStart w:id="1832" w:name="_Toc27753729"/>
      <w:r>
        <w:t xml:space="preserve">Figure </w:t>
      </w:r>
      <w:r>
        <w:fldChar w:fldCharType="begin"/>
      </w:r>
      <w:r>
        <w:instrText xml:space="preserve"> SEQ Figure \* ARABIC </w:instrText>
      </w:r>
      <w:r>
        <w:fldChar w:fldCharType="separate"/>
      </w:r>
      <w:ins w:id="1833" w:author="Dr. Carsten Franke" w:date="2020-03-09T14:39:00Z">
        <w:r w:rsidR="00004854">
          <w:rPr>
            <w:noProof/>
          </w:rPr>
          <w:t>37</w:t>
        </w:r>
      </w:ins>
      <w:ins w:id="1834" w:author="nick" w:date="2020-02-20T20:00:00Z">
        <w:del w:id="1835" w:author="Dr. Carsten Franke" w:date="2020-03-09T14:38:00Z">
          <w:r w:rsidR="0047200E" w:rsidDel="00004854">
            <w:rPr>
              <w:noProof/>
            </w:rPr>
            <w:delText>37</w:delText>
          </w:r>
        </w:del>
      </w:ins>
      <w:del w:id="1836" w:author="Dr. Carsten Franke" w:date="2020-03-09T14:38:00Z">
        <w:r w:rsidR="007E2D34" w:rsidDel="00004854">
          <w:rPr>
            <w:noProof/>
          </w:rPr>
          <w:delText>35</w:delText>
        </w:r>
      </w:del>
      <w:r>
        <w:fldChar w:fldCharType="end"/>
      </w:r>
      <w:r w:rsidRPr="0042625C">
        <w:t xml:space="preserve">: A </w:t>
      </w:r>
      <w:r w:rsidR="00194316">
        <w:t>"</w:t>
      </w:r>
      <w:r w:rsidRPr="0042625C">
        <w:t>Hairpin Clip</w:t>
      </w:r>
      <w:bookmarkEnd w:id="1831"/>
      <w:r w:rsidR="00194316">
        <w:t>"</w:t>
      </w:r>
      <w:bookmarkEnd w:id="1832"/>
    </w:p>
    <w:p w14:paraId="5EA476B2" w14:textId="77777777" w:rsidR="0042625C" w:rsidRDefault="008F3E40" w:rsidP="008F3E40">
      <w:pPr>
        <w:pStyle w:val="Listenabsatz"/>
        <w:ind w:left="0"/>
        <w:jc w:val="center"/>
        <w:rPr>
          <w:lang w:val="en-US"/>
        </w:rPr>
      </w:pPr>
      <w:r>
        <w:rPr>
          <w:noProof/>
          <w:lang w:val="en-US" w:eastAsia="en-US"/>
        </w:rPr>
        <w:drawing>
          <wp:inline distT="0" distB="0" distL="0" distR="0" wp14:anchorId="5A412D66" wp14:editId="11777694">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1846802" cy="959488"/>
                    </a:xfrm>
                    <a:prstGeom prst="rect">
                      <a:avLst/>
                    </a:prstGeom>
                  </pic:spPr>
                </pic:pic>
              </a:graphicData>
            </a:graphic>
          </wp:inline>
        </w:drawing>
      </w:r>
    </w:p>
    <w:p w14:paraId="666A73DD" w14:textId="77777777" w:rsidR="0042625C" w:rsidRDefault="008F3E40" w:rsidP="008F3E40">
      <w:pPr>
        <w:pStyle w:val="Listenabsatz"/>
        <w:ind w:left="0"/>
        <w:jc w:val="center"/>
        <w:rPr>
          <w:lang w:val="en-US"/>
        </w:rPr>
      </w:pPr>
      <w:r w:rsidRPr="0042625C">
        <w:rPr>
          <w:i/>
          <w:sz w:val="18"/>
          <w:lang w:val="en-US"/>
        </w:rPr>
        <w:t>Source of image</w:t>
      </w:r>
      <w:r w:rsidRPr="0042625C">
        <w:rPr>
          <w:sz w:val="18"/>
          <w:lang w:val="en-US"/>
        </w:rPr>
        <w:t xml:space="preserve">: </w:t>
      </w:r>
      <w:hyperlink r:id="rId118" w:history="1">
        <w:r>
          <w:rPr>
            <w:rStyle w:val="Hyperlink"/>
            <w:sz w:val="18"/>
            <w:lang w:val="en-US"/>
          </w:rPr>
          <w:t>http://commons.wikimedia.org/wiki/File:Circlips_interieur.png</w:t>
        </w:r>
      </w:hyperlink>
    </w:p>
    <w:p w14:paraId="1CEBC007" w14:textId="59FBD177" w:rsidR="008F3E40" w:rsidRDefault="008F3E40" w:rsidP="008F3E40">
      <w:pPr>
        <w:pStyle w:val="Beschriftung"/>
        <w:spacing w:before="120"/>
      </w:pPr>
      <w:bookmarkStart w:id="1837" w:name="_Toc3557115"/>
      <w:bookmarkStart w:id="1838" w:name="_Toc27753730"/>
      <w:r>
        <w:t xml:space="preserve">Figure </w:t>
      </w:r>
      <w:r>
        <w:fldChar w:fldCharType="begin"/>
      </w:r>
      <w:r>
        <w:instrText xml:space="preserve"> SEQ Figure \* ARABIC </w:instrText>
      </w:r>
      <w:r>
        <w:fldChar w:fldCharType="separate"/>
      </w:r>
      <w:ins w:id="1839" w:author="Dr. Carsten Franke" w:date="2020-03-09T14:39:00Z">
        <w:r w:rsidR="00004854">
          <w:rPr>
            <w:noProof/>
          </w:rPr>
          <w:t>38</w:t>
        </w:r>
      </w:ins>
      <w:ins w:id="1840" w:author="nick" w:date="2020-02-20T20:00:00Z">
        <w:del w:id="1841" w:author="Dr. Carsten Franke" w:date="2020-03-09T14:38:00Z">
          <w:r w:rsidR="0047200E" w:rsidDel="00004854">
            <w:rPr>
              <w:noProof/>
            </w:rPr>
            <w:delText>38</w:delText>
          </w:r>
        </w:del>
      </w:ins>
      <w:del w:id="1842" w:author="Dr. Carsten Franke" w:date="2020-03-09T14:38:00Z">
        <w:r w:rsidR="007E2D34" w:rsidDel="00004854">
          <w:rPr>
            <w:noProof/>
          </w:rPr>
          <w:delText>36</w:delText>
        </w:r>
      </w:del>
      <w:r>
        <w:fldChar w:fldCharType="end"/>
      </w:r>
      <w:r>
        <w:t xml:space="preserve">: </w:t>
      </w:r>
      <w:r w:rsidRPr="008F3E40">
        <w:t>Internal and External Circlips</w:t>
      </w:r>
      <w:bookmarkEnd w:id="1837"/>
      <w:bookmarkEnd w:id="1838"/>
    </w:p>
    <w:p w14:paraId="1B327EBF" w14:textId="77777777" w:rsidR="008F3E40" w:rsidRDefault="004A2BBC" w:rsidP="004A2BBC">
      <w:pPr>
        <w:pStyle w:val="Listenabsatz"/>
        <w:ind w:left="0"/>
        <w:rPr>
          <w:lang w:val="en-US"/>
        </w:rPr>
      </w:pPr>
      <w:r>
        <w:rPr>
          <w:rFonts w:eastAsia="Times New Roman"/>
          <w:noProof/>
          <w:szCs w:val="24"/>
          <w:lang w:val="en-US" w:eastAsia="en-US"/>
        </w:rPr>
        <w:tab/>
      </w:r>
      <w:r>
        <w:rPr>
          <w:rFonts w:eastAsia="Times New Roman"/>
          <w:noProof/>
          <w:szCs w:val="24"/>
          <w:lang w:val="en-US" w:eastAsia="en-US"/>
        </w:rPr>
        <w:tab/>
      </w:r>
      <w:r>
        <w:rPr>
          <w:rFonts w:eastAsia="Times New Roman"/>
          <w:noProof/>
          <w:szCs w:val="24"/>
          <w:lang w:val="en-US" w:eastAsia="en-US"/>
        </w:rPr>
        <w:tab/>
        <w:t xml:space="preserve">   </w:t>
      </w:r>
      <w:r w:rsidRPr="004A2BBC">
        <w:rPr>
          <w:noProof/>
          <w:lang w:val="en-US" w:eastAsia="en-US"/>
        </w:rPr>
        <w:drawing>
          <wp:inline distT="0" distB="0" distL="0" distR="0" wp14:anchorId="2F0CBB0C" wp14:editId="16708671">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19"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4A2BBC">
        <w:rPr>
          <w:rFonts w:eastAsia="Times New Roman"/>
          <w:noProof/>
          <w:szCs w:val="24"/>
          <w:lang w:val="en-US" w:eastAsia="en-US"/>
        </w:rPr>
        <w:t xml:space="preserve"> </w:t>
      </w:r>
      <w:r>
        <w:rPr>
          <w:rFonts w:eastAsia="Times New Roman"/>
          <w:noProof/>
          <w:szCs w:val="24"/>
          <w:lang w:val="en-US" w:eastAsia="en-US"/>
        </w:rPr>
        <w:tab/>
      </w:r>
      <w:r>
        <w:rPr>
          <w:rFonts w:eastAsia="Times New Roman"/>
          <w:noProof/>
          <w:szCs w:val="24"/>
          <w:lang w:val="en-US" w:eastAsia="en-US"/>
        </w:rPr>
        <w:tab/>
        <w:t xml:space="preserve"> </w:t>
      </w:r>
      <w:r w:rsidRPr="004A2BBC">
        <w:rPr>
          <w:rFonts w:eastAsia="Times New Roman"/>
          <w:noProof/>
          <w:szCs w:val="24"/>
          <w:lang w:val="en-US" w:eastAsia="en-US"/>
        </w:rPr>
        <w:drawing>
          <wp:inline distT="0" distB="0" distL="0" distR="0" wp14:anchorId="75E250AC" wp14:editId="063DDC76">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20"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7B3533AF" w14:textId="77777777" w:rsidR="004A2BBC" w:rsidRPr="004A2BBC" w:rsidRDefault="004A2BBC" w:rsidP="004A2BBC">
      <w:pPr>
        <w:pStyle w:val="Listenabsatz"/>
        <w:ind w:left="0"/>
        <w:jc w:val="center"/>
        <w:rPr>
          <w:lang w:val="en-US"/>
        </w:rPr>
      </w:pPr>
      <w:r w:rsidRPr="004A2BBC">
        <w:rPr>
          <w:i/>
          <w:sz w:val="18"/>
          <w:lang w:val="en-US"/>
        </w:rPr>
        <w:t>Source of images: Ford Werke GmbH</w:t>
      </w:r>
    </w:p>
    <w:p w14:paraId="430CB9A9" w14:textId="2BB37391" w:rsidR="004A2BBC" w:rsidRDefault="004A2BBC" w:rsidP="004A2BBC">
      <w:pPr>
        <w:pStyle w:val="Beschriftung"/>
      </w:pPr>
      <w:bookmarkStart w:id="1843" w:name="_Toc3557116"/>
      <w:bookmarkStart w:id="1844" w:name="_Ref7727027"/>
      <w:bookmarkStart w:id="1845" w:name="_Toc27753731"/>
      <w:r>
        <w:t xml:space="preserve">Figure </w:t>
      </w:r>
      <w:r>
        <w:fldChar w:fldCharType="begin"/>
      </w:r>
      <w:r>
        <w:instrText xml:space="preserve"> SEQ Figure \* ARABIC </w:instrText>
      </w:r>
      <w:r>
        <w:fldChar w:fldCharType="separate"/>
      </w:r>
      <w:ins w:id="1846" w:author="Dr. Carsten Franke" w:date="2020-03-09T14:39:00Z">
        <w:r w:rsidR="00004854">
          <w:rPr>
            <w:noProof/>
          </w:rPr>
          <w:t>39</w:t>
        </w:r>
      </w:ins>
      <w:ins w:id="1847" w:author="nick" w:date="2020-02-20T20:00:00Z">
        <w:del w:id="1848" w:author="Dr. Carsten Franke" w:date="2020-03-09T14:38:00Z">
          <w:r w:rsidR="0047200E" w:rsidDel="00004854">
            <w:rPr>
              <w:noProof/>
            </w:rPr>
            <w:delText>39</w:delText>
          </w:r>
        </w:del>
      </w:ins>
      <w:del w:id="1849" w:author="Dr. Carsten Franke" w:date="2020-03-09T14:38:00Z">
        <w:r w:rsidR="007E2D34" w:rsidDel="00004854">
          <w:rPr>
            <w:noProof/>
          </w:rPr>
          <w:delText>37</w:delText>
        </w:r>
      </w:del>
      <w:r>
        <w:fldChar w:fldCharType="end"/>
      </w:r>
      <w:r w:rsidRPr="004A2BBC">
        <w:t>: Clips Pushed into a Hole</w:t>
      </w:r>
      <w:bookmarkEnd w:id="1843"/>
      <w:bookmarkEnd w:id="1844"/>
      <w:bookmarkEnd w:id="1845"/>
    </w:p>
    <w:p w14:paraId="5A3B5040" w14:textId="77777777" w:rsidR="004A2BBC" w:rsidRDefault="00D2720D" w:rsidP="00D2720D">
      <w:pPr>
        <w:pStyle w:val="Listenabsatz"/>
        <w:ind w:left="0"/>
        <w:jc w:val="center"/>
        <w:rPr>
          <w:lang w:val="en-US"/>
        </w:rPr>
      </w:pPr>
      <w:r w:rsidRPr="00D2720D">
        <w:rPr>
          <w:noProof/>
          <w:lang w:val="en-US" w:eastAsia="en-US"/>
        </w:rPr>
        <w:drawing>
          <wp:inline distT="0" distB="0" distL="0" distR="0" wp14:anchorId="0E3F45A8" wp14:editId="2C5FE6A5">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121"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Pr>
          <w:lang w:val="en-US"/>
        </w:rPr>
        <w:tab/>
      </w:r>
      <w:r w:rsidRPr="00D2720D">
        <w:rPr>
          <w:noProof/>
          <w:lang w:val="en-US" w:eastAsia="en-US"/>
        </w:rPr>
        <w:drawing>
          <wp:inline distT="0" distB="0" distL="0" distR="0" wp14:anchorId="76200CA6" wp14:editId="46922BCC">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122"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30828882" w14:textId="77777777" w:rsidR="004A2BBC" w:rsidRDefault="004A2BBC" w:rsidP="0042625C">
      <w:pPr>
        <w:pStyle w:val="Listenabsatz"/>
        <w:ind w:left="0"/>
        <w:rPr>
          <w:lang w:val="en-US"/>
        </w:rPr>
      </w:pPr>
    </w:p>
    <w:p w14:paraId="1ABBB43A" w14:textId="77777777" w:rsidR="00D2720D" w:rsidRPr="004A2BBC" w:rsidRDefault="00D2720D" w:rsidP="00D2720D">
      <w:pPr>
        <w:pStyle w:val="Listenabsatz"/>
        <w:ind w:left="0"/>
        <w:jc w:val="center"/>
        <w:rPr>
          <w:lang w:val="en-US"/>
        </w:rPr>
      </w:pPr>
      <w:r w:rsidRPr="004A2BBC">
        <w:rPr>
          <w:i/>
          <w:sz w:val="18"/>
          <w:lang w:val="en-US"/>
        </w:rPr>
        <w:t>Source of images: Ford Werke GmbH</w:t>
      </w:r>
    </w:p>
    <w:p w14:paraId="2DFDD61C" w14:textId="63322046" w:rsidR="004A2BBC" w:rsidRDefault="00D2720D" w:rsidP="00D2720D">
      <w:pPr>
        <w:pStyle w:val="Beschriftung"/>
      </w:pPr>
      <w:bookmarkStart w:id="1850" w:name="_Toc3557117"/>
      <w:bookmarkStart w:id="1851" w:name="_Toc27753732"/>
      <w:r>
        <w:t xml:space="preserve">Figure </w:t>
      </w:r>
      <w:r>
        <w:fldChar w:fldCharType="begin"/>
      </w:r>
      <w:r>
        <w:instrText xml:space="preserve"> SEQ Figure \* ARABIC </w:instrText>
      </w:r>
      <w:r>
        <w:fldChar w:fldCharType="separate"/>
      </w:r>
      <w:ins w:id="1852" w:author="Dr. Carsten Franke" w:date="2020-03-09T14:39:00Z">
        <w:r w:rsidR="00004854">
          <w:rPr>
            <w:noProof/>
          </w:rPr>
          <w:t>40</w:t>
        </w:r>
      </w:ins>
      <w:ins w:id="1853" w:author="nick" w:date="2020-02-20T20:00:00Z">
        <w:del w:id="1854" w:author="Dr. Carsten Franke" w:date="2020-03-09T14:38:00Z">
          <w:r w:rsidR="0047200E" w:rsidDel="00004854">
            <w:rPr>
              <w:noProof/>
            </w:rPr>
            <w:delText>40</w:delText>
          </w:r>
        </w:del>
      </w:ins>
      <w:del w:id="1855" w:author="Dr. Carsten Franke" w:date="2020-03-09T14:38:00Z">
        <w:r w:rsidR="007E2D34" w:rsidDel="00004854">
          <w:rPr>
            <w:noProof/>
          </w:rPr>
          <w:delText>38</w:delText>
        </w:r>
      </w:del>
      <w:r>
        <w:fldChar w:fldCharType="end"/>
      </w:r>
      <w:r w:rsidRPr="004A2BBC">
        <w:t xml:space="preserve">: </w:t>
      </w:r>
      <w:r w:rsidRPr="00D2720D">
        <w:t>Clips Sliding onto a Flat Surface</w:t>
      </w:r>
      <w:bookmarkEnd w:id="1850"/>
      <w:bookmarkEnd w:id="1851"/>
    </w:p>
    <w:p w14:paraId="7E0BBD1F" w14:textId="77777777" w:rsidR="003079BE" w:rsidRDefault="00206B97" w:rsidP="002E2954">
      <w:pPr>
        <w:autoSpaceDE w:val="0"/>
        <w:autoSpaceDN w:val="0"/>
        <w:adjustRightInd w:val="0"/>
        <w:jc w:val="both"/>
        <w:rPr>
          <w:rFonts w:cs="Calibri"/>
          <w:szCs w:val="22"/>
          <w:lang w:eastAsia="en-GB"/>
        </w:rPr>
      </w:pPr>
      <w:r>
        <w:rPr>
          <w:rFonts w:cs="Calibri"/>
          <w:szCs w:val="22"/>
          <w:lang w:eastAsia="en-GB"/>
        </w:rPr>
        <w:t xml:space="preserve">A clip is denoted by an element </w:t>
      </w:r>
      <w:r>
        <w:rPr>
          <w:rStyle w:val="elementdeftypeChar"/>
        </w:rPr>
        <w:t>&lt;c</w:t>
      </w:r>
      <w:r w:rsidRPr="00206B97">
        <w:rPr>
          <w:rStyle w:val="elementdeftypeChar"/>
        </w:rPr>
        <w:t>lip</w:t>
      </w:r>
      <w:r>
        <w:rPr>
          <w:rStyle w:val="elementdeftypeChar"/>
        </w:rPr>
        <w:t>/&gt;</w:t>
      </w:r>
      <w:r w:rsidR="002E2954">
        <w:rPr>
          <w:rFonts w:cs="Calibri"/>
          <w:szCs w:val="22"/>
          <w:lang w:eastAsia="en-GB"/>
        </w:rPr>
        <w:t xml:space="preserve"> and</w:t>
      </w:r>
      <w:r>
        <w:rPr>
          <w:rFonts w:cs="Calibri"/>
          <w:szCs w:val="22"/>
          <w:lang w:eastAsia="en-GB"/>
        </w:rPr>
        <w:t xml:space="preserve"> described completely by its attributes and</w:t>
      </w:r>
      <w:r w:rsidR="002E2954">
        <w:rPr>
          <w:rFonts w:cs="Calibri"/>
          <w:szCs w:val="22"/>
          <w:lang w:eastAsia="en-GB"/>
        </w:rPr>
        <w:t xml:space="preserve"> </w:t>
      </w:r>
      <w:r>
        <w:rPr>
          <w:rFonts w:cs="Calibri"/>
          <w:szCs w:val="22"/>
          <w:lang w:eastAsia="en-GB"/>
        </w:rPr>
        <w:t>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193D97" w:rsidRPr="00226A3F" w14:paraId="298DDA5B" w14:textId="77777777" w:rsidTr="00426C31">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3633D02" w14:textId="77777777" w:rsidR="00193D97" w:rsidRPr="00226A3F" w:rsidRDefault="00193D97"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1283B30" w14:textId="77777777" w:rsidR="00193D97" w:rsidRPr="00226A3F" w:rsidRDefault="00193D97"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F736286" w14:textId="77777777" w:rsidR="00193D97" w:rsidRPr="00226A3F" w:rsidRDefault="000E60DF" w:rsidP="00426C31">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979076" w14:textId="77777777" w:rsidR="00193D97" w:rsidRPr="00226A3F" w:rsidRDefault="00193D97" w:rsidP="00426C31">
            <w:pPr>
              <w:keepNext/>
              <w:rPr>
                <w:b/>
                <w:i/>
              </w:rPr>
            </w:pPr>
            <w:r w:rsidRPr="00226A3F">
              <w:rPr>
                <w:b/>
                <w:i/>
              </w:rPr>
              <w:t>Constraint</w:t>
            </w:r>
          </w:p>
        </w:tc>
      </w:tr>
      <w:tr w:rsidR="00A2456B" w:rsidRPr="00226A3F" w14:paraId="79A24082" w14:textId="77777777" w:rsidTr="00426C31">
        <w:trPr>
          <w:jc w:val="center"/>
        </w:trPr>
        <w:tc>
          <w:tcPr>
            <w:tcW w:w="2111" w:type="dxa"/>
            <w:shd w:val="clear" w:color="auto" w:fill="auto"/>
            <w:vAlign w:val="bottom"/>
          </w:tcPr>
          <w:p w14:paraId="41FEA695" w14:textId="77777777" w:rsidR="00A2456B" w:rsidRPr="00226A3F" w:rsidRDefault="00A2456B" w:rsidP="00193D97">
            <w:pPr>
              <w:rPr>
                <w:sz w:val="20"/>
                <w:szCs w:val="20"/>
              </w:rPr>
            </w:pPr>
            <w:r>
              <w:rPr>
                <w:sz w:val="20"/>
                <w:szCs w:val="20"/>
              </w:rPr>
              <w:t>clip</w:t>
            </w:r>
          </w:p>
        </w:tc>
        <w:tc>
          <w:tcPr>
            <w:tcW w:w="1559" w:type="dxa"/>
            <w:shd w:val="clear" w:color="auto" w:fill="auto"/>
            <w:vAlign w:val="bottom"/>
          </w:tcPr>
          <w:p w14:paraId="61496D94" w14:textId="77777777" w:rsidR="00A2456B" w:rsidRPr="00226A3F" w:rsidRDefault="00A2456B" w:rsidP="00B97FBC">
            <w:pPr>
              <w:rPr>
                <w:sz w:val="20"/>
                <w:szCs w:val="20"/>
              </w:rPr>
            </w:pPr>
            <w:r w:rsidRPr="00226A3F">
              <w:rPr>
                <w:sz w:val="20"/>
                <w:szCs w:val="20"/>
              </w:rPr>
              <w:t>1</w:t>
            </w:r>
          </w:p>
        </w:tc>
        <w:tc>
          <w:tcPr>
            <w:tcW w:w="1276" w:type="dxa"/>
            <w:shd w:val="clear" w:color="auto" w:fill="auto"/>
            <w:vAlign w:val="bottom"/>
          </w:tcPr>
          <w:p w14:paraId="58FDC398" w14:textId="77777777"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1A458F96" w14:textId="77777777" w:rsidR="00A2456B" w:rsidRPr="00226A3F" w:rsidRDefault="00A2456B" w:rsidP="00426C31">
            <w:pPr>
              <w:rPr>
                <w:sz w:val="20"/>
                <w:szCs w:val="20"/>
              </w:rPr>
            </w:pPr>
            <w:r w:rsidRPr="00226A3F">
              <w:rPr>
                <w:sz w:val="20"/>
                <w:szCs w:val="20"/>
              </w:rPr>
              <w:t>-</w:t>
            </w:r>
          </w:p>
        </w:tc>
      </w:tr>
      <w:tr w:rsidR="00A2456B" w:rsidRPr="00226A3F" w14:paraId="7CB2F269"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091C551" w14:textId="77777777"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534BABA3" w14:textId="77777777"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90465AF" w14:textId="77777777"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58BD9967" w14:textId="77777777" w:rsidR="00A2456B" w:rsidRPr="00226A3F" w:rsidRDefault="00A2456B" w:rsidP="00426C31">
            <w:pPr>
              <w:rPr>
                <w:sz w:val="20"/>
                <w:szCs w:val="20"/>
              </w:rPr>
            </w:pPr>
            <w:r w:rsidRPr="00226A3F">
              <w:rPr>
                <w:sz w:val="20"/>
                <w:szCs w:val="20"/>
              </w:rPr>
              <w:t>-</w:t>
            </w:r>
          </w:p>
        </w:tc>
      </w:tr>
      <w:tr w:rsidR="00A2456B" w:rsidRPr="00226A3F" w14:paraId="020F3809"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80A98DB" w14:textId="77777777"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9970D5B" w14:textId="77777777" w:rsidR="00A2456B" w:rsidRPr="00226A3F" w:rsidRDefault="00A2456B"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E84961" w14:textId="77777777"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53E89A" w14:textId="77777777" w:rsidR="00A2456B" w:rsidRPr="00226A3F" w:rsidRDefault="00A2456B" w:rsidP="00426C31">
            <w:pPr>
              <w:rPr>
                <w:sz w:val="20"/>
                <w:szCs w:val="20"/>
              </w:rPr>
            </w:pPr>
            <w:r w:rsidRPr="00226A3F">
              <w:rPr>
                <w:sz w:val="20"/>
                <w:szCs w:val="20"/>
              </w:rPr>
              <w:t>-</w:t>
            </w:r>
          </w:p>
        </w:tc>
      </w:tr>
      <w:tr w:rsidR="008239EA" w:rsidRPr="00226A3F" w14:paraId="42FB2FB7"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CE56DD0" w14:textId="77777777" w:rsidR="008239EA" w:rsidRPr="00226A3F" w:rsidRDefault="008239EA" w:rsidP="00426C31">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8B2956A" w14:textId="77777777"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661ACD9C" w14:textId="77777777"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2D4ECC2A" w14:textId="77777777" w:rsidR="008239EA" w:rsidRPr="00226A3F" w:rsidRDefault="008239EA" w:rsidP="00426C31">
            <w:pPr>
              <w:rPr>
                <w:sz w:val="20"/>
                <w:szCs w:val="20"/>
              </w:rPr>
            </w:pPr>
            <w:r>
              <w:rPr>
                <w:sz w:val="20"/>
                <w:szCs w:val="20"/>
              </w:rPr>
              <w:t>-</w:t>
            </w:r>
          </w:p>
        </w:tc>
      </w:tr>
      <w:tr w:rsidR="00A2456B" w:rsidRPr="00226A3F" w14:paraId="5F16F2DA" w14:textId="77777777" w:rsidTr="00426C31">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39624BC2" w14:textId="77777777" w:rsidR="00A2456B" w:rsidRPr="00226A3F" w:rsidRDefault="00A2456B" w:rsidP="00426C31">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0B0127DF" w14:textId="77777777" w:rsidR="00A2456B" w:rsidRPr="00226A3F" w:rsidRDefault="00A2456B" w:rsidP="00426C31">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6635A0C" w14:textId="77777777"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C825580" w14:textId="2F70CCFA" w:rsidR="00A2456B" w:rsidRPr="00226A3F" w:rsidRDefault="00A2456B" w:rsidP="00426C31">
            <w:pPr>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004854">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ins w:id="1856" w:author="Dr. Carsten Franke" w:date="2020-03-09T14:38:00Z">
              <w:r w:rsidR="00004854" w:rsidRPr="00004854">
                <w:rPr>
                  <w:sz w:val="20"/>
                  <w:szCs w:val="20"/>
                </w:rPr>
                <w:t xml:space="preserve">Custom Attributes </w:t>
              </w:r>
              <w:r w:rsidR="00004854" w:rsidRPr="007331A4">
                <w:t>list</w:t>
              </w:r>
            </w:ins>
            <w:del w:id="1857" w:author="Dr. Carsten Franke" w:date="2020-03-09T14:38:00Z">
              <w:r w:rsidR="007E2D34" w:rsidRPr="007E2D34" w:rsidDel="00004854">
                <w:rPr>
                  <w:sz w:val="20"/>
                  <w:szCs w:val="20"/>
                </w:rPr>
                <w:delText xml:space="preserve">Custom Attributes </w:delText>
              </w:r>
              <w:r w:rsidR="007E2D34" w:rsidRPr="007331A4" w:rsidDel="00004854">
                <w:delText>list</w:delText>
              </w:r>
            </w:del>
            <w:r w:rsidRPr="003D0E42">
              <w:rPr>
                <w:rFonts w:cs="Calibri"/>
                <w:sz w:val="20"/>
                <w:szCs w:val="20"/>
                <w:lang w:eastAsia="en-GB"/>
              </w:rPr>
              <w:fldChar w:fldCharType="end"/>
            </w:r>
          </w:p>
        </w:tc>
      </w:tr>
    </w:tbl>
    <w:p w14:paraId="0E6F9002" w14:textId="39E7B135" w:rsidR="00193D97" w:rsidRDefault="00193D97" w:rsidP="00193D97">
      <w:pPr>
        <w:pStyle w:val="Beschriftung"/>
        <w:spacing w:before="120"/>
        <w:rPr>
          <w:rStyle w:val="elementdeftypeChar"/>
          <w:b/>
        </w:rPr>
      </w:pPr>
      <w:bookmarkStart w:id="1858" w:name="_Toc3566475"/>
      <w:bookmarkStart w:id="1859" w:name="_Toc27753841"/>
      <w:r>
        <w:t xml:space="preserve">Table </w:t>
      </w:r>
      <w:ins w:id="1860" w:author="Dr. Carsten Franke" w:date="2020-03-09T16:02:00Z">
        <w:r w:rsidR="001D2A94">
          <w:fldChar w:fldCharType="begin"/>
        </w:r>
        <w:r w:rsidR="001D2A94">
          <w:instrText xml:space="preserve"> SEQ Table \* ARABIC </w:instrText>
        </w:r>
      </w:ins>
      <w:r w:rsidR="001D2A94">
        <w:fldChar w:fldCharType="separate"/>
      </w:r>
      <w:ins w:id="1861" w:author="Dr. Carsten Franke" w:date="2020-03-09T16:02:00Z">
        <w:r w:rsidR="001D2A94">
          <w:rPr>
            <w:noProof/>
          </w:rPr>
          <w:t>67</w:t>
        </w:r>
        <w:r w:rsidR="001D2A94">
          <w:fldChar w:fldCharType="end"/>
        </w:r>
      </w:ins>
      <w:del w:id="1862" w:author="Dr. Carsten Franke" w:date="2020-03-09T16:02:00Z">
        <w:r w:rsidDel="001D2A94">
          <w:fldChar w:fldCharType="begin"/>
        </w:r>
        <w:r w:rsidDel="001D2A94">
          <w:delInstrText xml:space="preserve"> SEQ Table \* ARABIC </w:delInstrText>
        </w:r>
        <w:r w:rsidDel="001D2A94">
          <w:fldChar w:fldCharType="separate"/>
        </w:r>
      </w:del>
      <w:del w:id="1863" w:author="Dr. Carsten Franke" w:date="2020-03-09T14:38:00Z">
        <w:r w:rsidR="007E2D34" w:rsidDel="00004854">
          <w:rPr>
            <w:noProof/>
          </w:rPr>
          <w:delText>66</w:delText>
        </w:r>
      </w:del>
      <w:del w:id="1864" w:author="Dr. Carsten Franke" w:date="2020-03-09T16:02:00Z">
        <w:r w:rsidDel="001D2A94">
          <w:fldChar w:fldCharType="end"/>
        </w:r>
      </w:del>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r>
        <w:rPr>
          <w:rStyle w:val="elementdeftypeChar"/>
          <w:b/>
        </w:rPr>
        <w:t>clip</w:t>
      </w:r>
      <w:r w:rsidRPr="004B1ED4">
        <w:rPr>
          <w:rStyle w:val="elementdeftypeChar"/>
          <w:b/>
        </w:rPr>
        <w:t>/&gt;</w:t>
      </w:r>
      <w:bookmarkEnd w:id="1858"/>
      <w:bookmarkEnd w:id="1859"/>
    </w:p>
    <w:p w14:paraId="68F44509" w14:textId="77777777" w:rsidR="00AB39CF" w:rsidRDefault="00AB39CF" w:rsidP="00AB39CF">
      <w:pPr>
        <w:jc w:val="both"/>
      </w:pPr>
      <w:r>
        <w:rPr>
          <w:rFonts w:cs="Calibri"/>
          <w:szCs w:val="22"/>
          <w:lang w:eastAsia="en-GB"/>
        </w:rPr>
        <w:t xml:space="preserve">XML specification of </w:t>
      </w:r>
      <w:r>
        <w:rPr>
          <w:rStyle w:val="elementdeftypeChar"/>
        </w:rPr>
        <w:t>&lt;clip</w:t>
      </w:r>
      <w:r w:rsidRPr="004D4A4B">
        <w:rPr>
          <w:rStyle w:val="elementdeftypeChar"/>
        </w:rPr>
        <w:t>/&gt;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AB39CF" w:rsidRPr="00226A3F" w14:paraId="64C9464F" w14:textId="77777777" w:rsidTr="00426C31">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E095FD4" w14:textId="77777777" w:rsidR="00AB39CF" w:rsidRPr="00226A3F" w:rsidRDefault="00AB39CF" w:rsidP="00426C31">
            <w:pPr>
              <w:keepNext/>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AE47FE" w14:textId="77777777" w:rsidR="00AB39CF" w:rsidRPr="00226A3F" w:rsidRDefault="00AB39CF" w:rsidP="00426C31">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0CBE67" w14:textId="77777777" w:rsidR="00AB39CF" w:rsidRPr="00226A3F" w:rsidRDefault="00AB39CF" w:rsidP="00426C31">
            <w:pPr>
              <w:keepNext/>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F15B2C" w14:textId="77777777" w:rsidR="00AB39CF" w:rsidRPr="00226A3F" w:rsidRDefault="000E60DF" w:rsidP="00426C31">
            <w:pPr>
              <w:keepNext/>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6437417" w14:textId="77777777" w:rsidR="00AB39CF" w:rsidRPr="00226A3F" w:rsidRDefault="00AB39CF" w:rsidP="00426C31">
            <w:pPr>
              <w:keepNext/>
              <w:rPr>
                <w:b/>
                <w:i/>
              </w:rPr>
            </w:pPr>
            <w:r w:rsidRPr="00226A3F">
              <w:rPr>
                <w:b/>
                <w:i/>
              </w:rPr>
              <w:t>Constraint</w:t>
            </w:r>
          </w:p>
        </w:tc>
      </w:tr>
      <w:tr w:rsidR="00AB39CF" w:rsidRPr="00226A3F" w14:paraId="0E5206CA" w14:textId="77777777" w:rsidTr="00426C31">
        <w:trPr>
          <w:jc w:val="center"/>
        </w:trPr>
        <w:tc>
          <w:tcPr>
            <w:tcW w:w="1826" w:type="dxa"/>
            <w:shd w:val="clear" w:color="auto" w:fill="auto"/>
          </w:tcPr>
          <w:p w14:paraId="189B2822" w14:textId="77777777" w:rsidR="00AB39CF" w:rsidRPr="00226A3F" w:rsidRDefault="00AB39CF" w:rsidP="00426C31">
            <w:pPr>
              <w:rPr>
                <w:sz w:val="20"/>
                <w:szCs w:val="20"/>
              </w:rPr>
            </w:pPr>
            <w:proofErr w:type="spellStart"/>
            <w:r>
              <w:rPr>
                <w:rFonts w:cs="Calibri"/>
                <w:sz w:val="20"/>
                <w:szCs w:val="20"/>
                <w:lang w:eastAsia="en-GB"/>
              </w:rPr>
              <w:t>clip_type</w:t>
            </w:r>
            <w:proofErr w:type="spellEnd"/>
          </w:p>
        </w:tc>
        <w:tc>
          <w:tcPr>
            <w:tcW w:w="1418" w:type="dxa"/>
            <w:shd w:val="clear" w:color="auto" w:fill="auto"/>
          </w:tcPr>
          <w:p w14:paraId="135F5541" w14:textId="77777777" w:rsidR="00AB39CF" w:rsidRPr="00226A3F" w:rsidRDefault="00AB39CF" w:rsidP="00426C31">
            <w:pPr>
              <w:rPr>
                <w:sz w:val="20"/>
                <w:szCs w:val="20"/>
              </w:rPr>
            </w:pPr>
            <w:r>
              <w:rPr>
                <w:sz w:val="20"/>
                <w:szCs w:val="20"/>
              </w:rPr>
              <w:t>Alphanumeric</w:t>
            </w:r>
          </w:p>
        </w:tc>
        <w:tc>
          <w:tcPr>
            <w:tcW w:w="1417" w:type="dxa"/>
          </w:tcPr>
          <w:p w14:paraId="4B565B3B" w14:textId="77777777" w:rsidR="00AB39CF" w:rsidRPr="00226A3F" w:rsidRDefault="00AB39CF" w:rsidP="00426C31">
            <w:pPr>
              <w:rPr>
                <w:sz w:val="20"/>
                <w:szCs w:val="20"/>
              </w:rPr>
            </w:pPr>
            <w:r>
              <w:rPr>
                <w:sz w:val="20"/>
                <w:szCs w:val="20"/>
              </w:rPr>
              <w:t>Alphanumeric</w:t>
            </w:r>
          </w:p>
        </w:tc>
        <w:tc>
          <w:tcPr>
            <w:tcW w:w="992" w:type="dxa"/>
            <w:shd w:val="clear" w:color="auto" w:fill="auto"/>
          </w:tcPr>
          <w:p w14:paraId="4AF6BE40" w14:textId="77777777" w:rsidR="00AB39CF" w:rsidRPr="00226A3F" w:rsidRDefault="00AB39CF" w:rsidP="00426C31">
            <w:pPr>
              <w:rPr>
                <w:sz w:val="20"/>
                <w:szCs w:val="20"/>
              </w:rPr>
            </w:pPr>
            <w:r w:rsidRPr="00226A3F">
              <w:rPr>
                <w:sz w:val="20"/>
                <w:szCs w:val="20"/>
              </w:rPr>
              <w:t>Optional</w:t>
            </w:r>
          </w:p>
        </w:tc>
        <w:tc>
          <w:tcPr>
            <w:tcW w:w="3382" w:type="dxa"/>
            <w:shd w:val="clear" w:color="auto" w:fill="auto"/>
          </w:tcPr>
          <w:p w14:paraId="76ED7297" w14:textId="77777777" w:rsidR="00AB39CF" w:rsidRPr="00226A3F" w:rsidRDefault="00AB39CF" w:rsidP="00426C31">
            <w:pPr>
              <w:rPr>
                <w:sz w:val="20"/>
                <w:szCs w:val="20"/>
              </w:rPr>
            </w:pPr>
            <w:r>
              <w:rPr>
                <w:sz w:val="20"/>
                <w:szCs w:val="20"/>
              </w:rPr>
              <w:t>-</w:t>
            </w:r>
          </w:p>
        </w:tc>
      </w:tr>
      <w:tr w:rsidR="00A0499C" w:rsidRPr="00226A3F" w14:paraId="1D63AA21" w14:textId="77777777" w:rsidTr="00426C31">
        <w:trPr>
          <w:jc w:val="center"/>
        </w:trPr>
        <w:tc>
          <w:tcPr>
            <w:tcW w:w="1826" w:type="dxa"/>
            <w:shd w:val="clear" w:color="auto" w:fill="auto"/>
          </w:tcPr>
          <w:p w14:paraId="7BDB37A4" w14:textId="77777777" w:rsidR="00A0499C" w:rsidRPr="00226A3F" w:rsidRDefault="00A0499C" w:rsidP="00426C31">
            <w:pPr>
              <w:rPr>
                <w:sz w:val="20"/>
                <w:szCs w:val="20"/>
              </w:rPr>
            </w:pPr>
            <w:proofErr w:type="spellStart"/>
            <w:r>
              <w:rPr>
                <w:rFonts w:cs="Calibri"/>
                <w:sz w:val="20"/>
                <w:szCs w:val="20"/>
                <w:lang w:eastAsia="en-GB"/>
              </w:rPr>
              <w:lastRenderedPageBreak/>
              <w:t>attachment_type</w:t>
            </w:r>
            <w:proofErr w:type="spellEnd"/>
          </w:p>
        </w:tc>
        <w:tc>
          <w:tcPr>
            <w:tcW w:w="1418" w:type="dxa"/>
            <w:shd w:val="clear" w:color="auto" w:fill="auto"/>
          </w:tcPr>
          <w:p w14:paraId="23F27AA0" w14:textId="77777777" w:rsidR="00A0499C" w:rsidRPr="00226A3F" w:rsidRDefault="00A0499C" w:rsidP="00426C31">
            <w:pPr>
              <w:rPr>
                <w:sz w:val="20"/>
                <w:szCs w:val="20"/>
              </w:rPr>
            </w:pPr>
            <w:r>
              <w:rPr>
                <w:sz w:val="20"/>
                <w:szCs w:val="20"/>
              </w:rPr>
              <w:t>Alphanumeric</w:t>
            </w:r>
          </w:p>
        </w:tc>
        <w:tc>
          <w:tcPr>
            <w:tcW w:w="1417" w:type="dxa"/>
          </w:tcPr>
          <w:p w14:paraId="28572345"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31F0CB0F"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DAAD2BD" w14:textId="77777777" w:rsidR="00A0499C" w:rsidRPr="00226A3F" w:rsidRDefault="00A0499C" w:rsidP="00426C31">
            <w:pPr>
              <w:rPr>
                <w:sz w:val="20"/>
                <w:szCs w:val="20"/>
              </w:rPr>
            </w:pPr>
            <w:r>
              <w:rPr>
                <w:sz w:val="20"/>
                <w:szCs w:val="20"/>
              </w:rPr>
              <w:t>-</w:t>
            </w:r>
          </w:p>
        </w:tc>
      </w:tr>
      <w:tr w:rsidR="00A0499C" w:rsidRPr="00226A3F" w14:paraId="2E2AC52B" w14:textId="77777777" w:rsidTr="00426C31">
        <w:trPr>
          <w:jc w:val="center"/>
        </w:trPr>
        <w:tc>
          <w:tcPr>
            <w:tcW w:w="1826" w:type="dxa"/>
            <w:shd w:val="clear" w:color="auto" w:fill="auto"/>
          </w:tcPr>
          <w:p w14:paraId="13826512" w14:textId="77777777" w:rsidR="00A0499C" w:rsidRDefault="00A0499C" w:rsidP="00426C31">
            <w:pPr>
              <w:rPr>
                <w:sz w:val="20"/>
                <w:szCs w:val="20"/>
              </w:rPr>
            </w:pPr>
            <w:proofErr w:type="spellStart"/>
            <w:r>
              <w:rPr>
                <w:rFonts w:cs="Calibri"/>
                <w:sz w:val="20"/>
                <w:szCs w:val="20"/>
                <w:lang w:eastAsia="en-GB"/>
              </w:rPr>
              <w:t>hole_diameter</w:t>
            </w:r>
            <w:proofErr w:type="spellEnd"/>
          </w:p>
        </w:tc>
        <w:tc>
          <w:tcPr>
            <w:tcW w:w="1418" w:type="dxa"/>
            <w:shd w:val="clear" w:color="auto" w:fill="auto"/>
          </w:tcPr>
          <w:p w14:paraId="0C6C160B" w14:textId="77777777" w:rsidR="00A0499C" w:rsidRPr="00226A3F" w:rsidRDefault="00A0499C" w:rsidP="00426C31">
            <w:pPr>
              <w:rPr>
                <w:sz w:val="20"/>
                <w:szCs w:val="20"/>
              </w:rPr>
            </w:pPr>
            <w:r w:rsidRPr="00226A3F">
              <w:rPr>
                <w:sz w:val="20"/>
                <w:szCs w:val="20"/>
              </w:rPr>
              <w:t>Floating point</w:t>
            </w:r>
          </w:p>
        </w:tc>
        <w:tc>
          <w:tcPr>
            <w:tcW w:w="1417" w:type="dxa"/>
          </w:tcPr>
          <w:p w14:paraId="299667CF"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0A193270"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03B0BC0C" w14:textId="77777777" w:rsidR="00A0499C" w:rsidRDefault="00A0499C" w:rsidP="00426C31">
            <w:pPr>
              <w:rPr>
                <w:sz w:val="20"/>
                <w:szCs w:val="20"/>
              </w:rPr>
            </w:pPr>
            <w:r>
              <w:rPr>
                <w:sz w:val="20"/>
                <w:szCs w:val="20"/>
              </w:rPr>
              <w:t>-</w:t>
            </w:r>
          </w:p>
        </w:tc>
      </w:tr>
      <w:tr w:rsidR="00A0499C" w:rsidRPr="00226A3F" w14:paraId="70E6D1CD" w14:textId="77777777" w:rsidTr="00426C31">
        <w:trPr>
          <w:jc w:val="center"/>
        </w:trPr>
        <w:tc>
          <w:tcPr>
            <w:tcW w:w="1826" w:type="dxa"/>
            <w:shd w:val="clear" w:color="auto" w:fill="auto"/>
          </w:tcPr>
          <w:p w14:paraId="39DACDED" w14:textId="77777777" w:rsidR="00A0499C" w:rsidRDefault="00A0499C" w:rsidP="00426C31">
            <w:pPr>
              <w:rPr>
                <w:sz w:val="20"/>
                <w:szCs w:val="20"/>
              </w:rPr>
            </w:pPr>
            <w:proofErr w:type="spellStart"/>
            <w:r>
              <w:rPr>
                <w:rFonts w:cs="Calibri"/>
                <w:sz w:val="20"/>
                <w:szCs w:val="20"/>
                <w:lang w:eastAsia="en-GB"/>
              </w:rPr>
              <w:t>hole_length</w:t>
            </w:r>
            <w:proofErr w:type="spellEnd"/>
          </w:p>
        </w:tc>
        <w:tc>
          <w:tcPr>
            <w:tcW w:w="1418" w:type="dxa"/>
            <w:shd w:val="clear" w:color="auto" w:fill="auto"/>
          </w:tcPr>
          <w:p w14:paraId="1A1AC5A2" w14:textId="77777777" w:rsidR="00A0499C" w:rsidRPr="00226A3F" w:rsidRDefault="00A0499C" w:rsidP="00426C31">
            <w:pPr>
              <w:rPr>
                <w:sz w:val="20"/>
                <w:szCs w:val="20"/>
              </w:rPr>
            </w:pPr>
            <w:r w:rsidRPr="00226A3F">
              <w:rPr>
                <w:sz w:val="20"/>
                <w:szCs w:val="20"/>
              </w:rPr>
              <w:t>Floating point</w:t>
            </w:r>
          </w:p>
        </w:tc>
        <w:tc>
          <w:tcPr>
            <w:tcW w:w="1417" w:type="dxa"/>
          </w:tcPr>
          <w:p w14:paraId="101C84BD"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311CF292"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3E928F73" w14:textId="77777777" w:rsidR="00A0499C" w:rsidRDefault="00A0499C" w:rsidP="00A0499C">
            <w:pPr>
              <w:spacing w:after="0"/>
              <w:rPr>
                <w:rFonts w:cs="Calibri"/>
                <w:sz w:val="20"/>
                <w:szCs w:val="20"/>
                <w:lang w:eastAsia="en-GB"/>
              </w:rPr>
            </w:pPr>
            <w:proofErr w:type="spellStart"/>
            <w:r>
              <w:rPr>
                <w:rFonts w:cs="Calibri"/>
                <w:sz w:val="20"/>
                <w:szCs w:val="20"/>
                <w:lang w:eastAsia="en-GB"/>
              </w:rPr>
              <w:t>hole_length</w:t>
            </w:r>
            <w:proofErr w:type="spellEnd"/>
            <w:r>
              <w:rPr>
                <w:rFonts w:cs="Calibri"/>
                <w:sz w:val="20"/>
                <w:szCs w:val="20"/>
                <w:lang w:eastAsia="en-GB"/>
              </w:rPr>
              <w:t xml:space="preserve"> &gt; 0 implies</w:t>
            </w:r>
          </w:p>
          <w:p w14:paraId="17960266" w14:textId="77777777" w:rsidR="00A0499C" w:rsidRDefault="00A0499C" w:rsidP="00A0499C">
            <w:pPr>
              <w:rPr>
                <w:sz w:val="20"/>
                <w:szCs w:val="20"/>
              </w:rPr>
            </w:pPr>
            <w:proofErr w:type="spellStart"/>
            <w:r>
              <w:rPr>
                <w:rFonts w:cs="Calibri"/>
                <w:sz w:val="20"/>
                <w:szCs w:val="20"/>
                <w:lang w:eastAsia="en-GB"/>
              </w:rPr>
              <w:t>hole_diameter</w:t>
            </w:r>
            <w:proofErr w:type="spellEnd"/>
            <w:r>
              <w:rPr>
                <w:rFonts w:cs="Calibri"/>
                <w:sz w:val="20"/>
                <w:szCs w:val="20"/>
                <w:lang w:eastAsia="en-GB"/>
              </w:rPr>
              <w:t xml:space="preserve"> &gt; 0</w:t>
            </w:r>
          </w:p>
        </w:tc>
      </w:tr>
      <w:tr w:rsidR="00A0499C" w:rsidRPr="00226A3F" w14:paraId="46A11645" w14:textId="77777777" w:rsidTr="00426C31">
        <w:trPr>
          <w:jc w:val="center"/>
        </w:trPr>
        <w:tc>
          <w:tcPr>
            <w:tcW w:w="1826" w:type="dxa"/>
            <w:shd w:val="clear" w:color="auto" w:fill="auto"/>
          </w:tcPr>
          <w:p w14:paraId="620BA200" w14:textId="77777777" w:rsidR="00A0499C" w:rsidRPr="00226A3F" w:rsidRDefault="00A0499C" w:rsidP="00426C31">
            <w:pPr>
              <w:rPr>
                <w:sz w:val="20"/>
                <w:szCs w:val="20"/>
              </w:rPr>
            </w:pPr>
            <w:proofErr w:type="spellStart"/>
            <w:r>
              <w:rPr>
                <w:rFonts w:cs="Calibri"/>
                <w:sz w:val="20"/>
                <w:szCs w:val="20"/>
                <w:lang w:eastAsia="en-GB"/>
              </w:rPr>
              <w:t>pin_diameter</w:t>
            </w:r>
            <w:proofErr w:type="spellEnd"/>
          </w:p>
        </w:tc>
        <w:tc>
          <w:tcPr>
            <w:tcW w:w="1418" w:type="dxa"/>
            <w:shd w:val="clear" w:color="auto" w:fill="auto"/>
          </w:tcPr>
          <w:p w14:paraId="7352D601" w14:textId="77777777" w:rsidR="00A0499C" w:rsidRPr="00226A3F" w:rsidRDefault="00A0499C" w:rsidP="00426C31">
            <w:pPr>
              <w:rPr>
                <w:sz w:val="20"/>
                <w:szCs w:val="20"/>
              </w:rPr>
            </w:pPr>
            <w:r w:rsidRPr="00226A3F">
              <w:rPr>
                <w:sz w:val="20"/>
                <w:szCs w:val="20"/>
              </w:rPr>
              <w:t>Floating point</w:t>
            </w:r>
          </w:p>
        </w:tc>
        <w:tc>
          <w:tcPr>
            <w:tcW w:w="1417" w:type="dxa"/>
          </w:tcPr>
          <w:p w14:paraId="4BE8D5CE"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3E5F19FA"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61745300" w14:textId="77777777" w:rsidR="00A0499C" w:rsidRPr="00226A3F" w:rsidRDefault="00A0499C" w:rsidP="00426C31">
            <w:pPr>
              <w:keepNext/>
              <w:rPr>
                <w:sz w:val="20"/>
                <w:szCs w:val="20"/>
              </w:rPr>
            </w:pPr>
            <w:r>
              <w:rPr>
                <w:sz w:val="20"/>
                <w:szCs w:val="20"/>
              </w:rPr>
              <w:t>-</w:t>
            </w:r>
          </w:p>
        </w:tc>
      </w:tr>
      <w:tr w:rsidR="00A0499C" w:rsidRPr="00226A3F" w14:paraId="78B131F0" w14:textId="77777777" w:rsidTr="00426C31">
        <w:trPr>
          <w:jc w:val="center"/>
        </w:trPr>
        <w:tc>
          <w:tcPr>
            <w:tcW w:w="1826" w:type="dxa"/>
            <w:shd w:val="clear" w:color="auto" w:fill="auto"/>
          </w:tcPr>
          <w:p w14:paraId="2CE024CB" w14:textId="77777777" w:rsidR="00A0499C" w:rsidRDefault="00A0499C" w:rsidP="00426C31">
            <w:pPr>
              <w:rPr>
                <w:sz w:val="20"/>
                <w:szCs w:val="20"/>
              </w:rPr>
            </w:pPr>
            <w:proofErr w:type="spellStart"/>
            <w:r>
              <w:rPr>
                <w:rFonts w:cs="Calibri"/>
                <w:sz w:val="20"/>
                <w:szCs w:val="20"/>
                <w:lang w:eastAsia="en-GB"/>
              </w:rPr>
              <w:t>pin_width</w:t>
            </w:r>
            <w:proofErr w:type="spellEnd"/>
          </w:p>
        </w:tc>
        <w:tc>
          <w:tcPr>
            <w:tcW w:w="1418" w:type="dxa"/>
            <w:shd w:val="clear" w:color="auto" w:fill="auto"/>
          </w:tcPr>
          <w:p w14:paraId="2DF03D6A" w14:textId="77777777" w:rsidR="00A0499C" w:rsidRPr="00226A3F" w:rsidRDefault="00A0499C" w:rsidP="00426C31">
            <w:pPr>
              <w:rPr>
                <w:sz w:val="20"/>
                <w:szCs w:val="20"/>
              </w:rPr>
            </w:pPr>
            <w:r w:rsidRPr="00226A3F">
              <w:rPr>
                <w:sz w:val="20"/>
                <w:szCs w:val="20"/>
              </w:rPr>
              <w:t>Floating point</w:t>
            </w:r>
          </w:p>
        </w:tc>
        <w:tc>
          <w:tcPr>
            <w:tcW w:w="1417" w:type="dxa"/>
          </w:tcPr>
          <w:p w14:paraId="7470D1CA"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272D1AC3"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08685F5E" w14:textId="77777777" w:rsidR="00A0499C" w:rsidRDefault="00A0499C" w:rsidP="00A0499C">
            <w:pPr>
              <w:spacing w:after="0"/>
              <w:rPr>
                <w:sz w:val="20"/>
                <w:szCs w:val="20"/>
              </w:rPr>
            </w:pPr>
            <w:proofErr w:type="spellStart"/>
            <w:r>
              <w:rPr>
                <w:sz w:val="20"/>
                <w:szCs w:val="20"/>
              </w:rPr>
              <w:t>pin_width</w:t>
            </w:r>
            <w:proofErr w:type="spellEnd"/>
            <w:r>
              <w:rPr>
                <w:sz w:val="20"/>
                <w:szCs w:val="20"/>
              </w:rPr>
              <w:t xml:space="preserve"> &gt; 0 implies</w:t>
            </w:r>
          </w:p>
          <w:p w14:paraId="271F594A" w14:textId="77777777" w:rsidR="00A0499C" w:rsidRDefault="00A0499C" w:rsidP="00426C31">
            <w:pPr>
              <w:rPr>
                <w:sz w:val="20"/>
                <w:szCs w:val="20"/>
              </w:rPr>
            </w:pPr>
            <w:proofErr w:type="spellStart"/>
            <w:r>
              <w:rPr>
                <w:sz w:val="20"/>
                <w:szCs w:val="20"/>
              </w:rPr>
              <w:t>pin_diameter</w:t>
            </w:r>
            <w:proofErr w:type="spellEnd"/>
            <w:r>
              <w:rPr>
                <w:sz w:val="20"/>
                <w:szCs w:val="20"/>
              </w:rPr>
              <w:t xml:space="preserve"> &gt; 0</w:t>
            </w:r>
          </w:p>
        </w:tc>
      </w:tr>
      <w:tr w:rsidR="00A0499C" w:rsidRPr="00226A3F" w14:paraId="42C48D38" w14:textId="77777777" w:rsidTr="00426C31">
        <w:trPr>
          <w:jc w:val="center"/>
        </w:trPr>
        <w:tc>
          <w:tcPr>
            <w:tcW w:w="1826" w:type="dxa"/>
            <w:shd w:val="clear" w:color="auto" w:fill="auto"/>
          </w:tcPr>
          <w:p w14:paraId="40D5BE05" w14:textId="77777777" w:rsidR="00A0499C" w:rsidRDefault="00A0499C" w:rsidP="00426C31">
            <w:pPr>
              <w:rPr>
                <w:sz w:val="20"/>
                <w:szCs w:val="20"/>
              </w:rPr>
            </w:pPr>
            <w:proofErr w:type="spellStart"/>
            <w:r>
              <w:rPr>
                <w:rFonts w:cs="Calibri"/>
                <w:sz w:val="20"/>
                <w:szCs w:val="20"/>
                <w:lang w:eastAsia="en-GB"/>
              </w:rPr>
              <w:t>pin_length</w:t>
            </w:r>
            <w:proofErr w:type="spellEnd"/>
          </w:p>
        </w:tc>
        <w:tc>
          <w:tcPr>
            <w:tcW w:w="1418" w:type="dxa"/>
            <w:shd w:val="clear" w:color="auto" w:fill="auto"/>
          </w:tcPr>
          <w:p w14:paraId="62E7AD24" w14:textId="77777777" w:rsidR="00A0499C" w:rsidRPr="00226A3F" w:rsidRDefault="00A0499C" w:rsidP="00426C31">
            <w:pPr>
              <w:rPr>
                <w:sz w:val="20"/>
                <w:szCs w:val="20"/>
              </w:rPr>
            </w:pPr>
            <w:r w:rsidRPr="00226A3F">
              <w:rPr>
                <w:sz w:val="20"/>
                <w:szCs w:val="20"/>
              </w:rPr>
              <w:t>Floating point</w:t>
            </w:r>
          </w:p>
        </w:tc>
        <w:tc>
          <w:tcPr>
            <w:tcW w:w="1417" w:type="dxa"/>
          </w:tcPr>
          <w:p w14:paraId="6CEA2A6C"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E6A6419"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028EFE75" w14:textId="77777777" w:rsidR="00A0499C" w:rsidRDefault="00A0499C" w:rsidP="00426C31">
            <w:pPr>
              <w:autoSpaceDE w:val="0"/>
              <w:autoSpaceDN w:val="0"/>
              <w:adjustRightInd w:val="0"/>
              <w:spacing w:after="0"/>
              <w:rPr>
                <w:sz w:val="20"/>
                <w:szCs w:val="20"/>
              </w:rPr>
            </w:pPr>
            <w:r>
              <w:rPr>
                <w:rFonts w:cs="Calibri"/>
                <w:sz w:val="20"/>
                <w:szCs w:val="20"/>
                <w:lang w:eastAsia="en-GB"/>
              </w:rPr>
              <w:t>-</w:t>
            </w:r>
          </w:p>
        </w:tc>
      </w:tr>
      <w:tr w:rsidR="00A0499C" w:rsidRPr="00226A3F" w14:paraId="771192B5" w14:textId="77777777" w:rsidTr="00426C31">
        <w:trPr>
          <w:jc w:val="center"/>
        </w:trPr>
        <w:tc>
          <w:tcPr>
            <w:tcW w:w="1826" w:type="dxa"/>
            <w:shd w:val="clear" w:color="auto" w:fill="auto"/>
          </w:tcPr>
          <w:p w14:paraId="096A7876" w14:textId="77777777" w:rsidR="00A0499C" w:rsidRDefault="00A0499C" w:rsidP="00426C31">
            <w:pPr>
              <w:rPr>
                <w:sz w:val="20"/>
                <w:szCs w:val="20"/>
              </w:rPr>
            </w:pPr>
            <w:proofErr w:type="spellStart"/>
            <w:r>
              <w:rPr>
                <w:rFonts w:cs="Calibri"/>
                <w:sz w:val="20"/>
                <w:szCs w:val="20"/>
                <w:lang w:eastAsia="en-GB"/>
              </w:rPr>
              <w:t>strap_length</w:t>
            </w:r>
            <w:proofErr w:type="spellEnd"/>
          </w:p>
        </w:tc>
        <w:tc>
          <w:tcPr>
            <w:tcW w:w="1418" w:type="dxa"/>
            <w:shd w:val="clear" w:color="auto" w:fill="auto"/>
          </w:tcPr>
          <w:p w14:paraId="549C0C8D" w14:textId="77777777" w:rsidR="00A0499C" w:rsidRPr="00226A3F" w:rsidRDefault="00A0499C" w:rsidP="00426C31">
            <w:pPr>
              <w:rPr>
                <w:sz w:val="20"/>
                <w:szCs w:val="20"/>
              </w:rPr>
            </w:pPr>
            <w:r w:rsidRPr="00226A3F">
              <w:rPr>
                <w:sz w:val="20"/>
                <w:szCs w:val="20"/>
              </w:rPr>
              <w:t>Floating point</w:t>
            </w:r>
          </w:p>
        </w:tc>
        <w:tc>
          <w:tcPr>
            <w:tcW w:w="1417" w:type="dxa"/>
          </w:tcPr>
          <w:p w14:paraId="019A5438"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189D9767"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0C60097" w14:textId="77777777" w:rsidR="00A0499C" w:rsidRDefault="00A0499C" w:rsidP="00426C31">
            <w:pPr>
              <w:rPr>
                <w:sz w:val="20"/>
                <w:szCs w:val="20"/>
              </w:rPr>
            </w:pPr>
            <w:r>
              <w:rPr>
                <w:sz w:val="20"/>
                <w:szCs w:val="20"/>
              </w:rPr>
              <w:t>-</w:t>
            </w:r>
          </w:p>
        </w:tc>
      </w:tr>
      <w:tr w:rsidR="00A0499C" w:rsidRPr="00226A3F" w14:paraId="5C4D7E28" w14:textId="77777777" w:rsidTr="00426C31">
        <w:trPr>
          <w:jc w:val="center"/>
        </w:trPr>
        <w:tc>
          <w:tcPr>
            <w:tcW w:w="1826" w:type="dxa"/>
            <w:shd w:val="clear" w:color="auto" w:fill="auto"/>
          </w:tcPr>
          <w:p w14:paraId="783616EC" w14:textId="77777777" w:rsidR="00A0499C" w:rsidRDefault="00A0499C" w:rsidP="00426C31">
            <w:pPr>
              <w:rPr>
                <w:sz w:val="20"/>
                <w:szCs w:val="20"/>
              </w:rPr>
            </w:pPr>
            <w:proofErr w:type="spellStart"/>
            <w:r>
              <w:rPr>
                <w:rFonts w:cs="Calibri"/>
                <w:sz w:val="20"/>
                <w:szCs w:val="20"/>
                <w:lang w:eastAsia="en-GB"/>
              </w:rPr>
              <w:t>clipped_to</w:t>
            </w:r>
            <w:proofErr w:type="spellEnd"/>
          </w:p>
        </w:tc>
        <w:tc>
          <w:tcPr>
            <w:tcW w:w="1418" w:type="dxa"/>
            <w:shd w:val="clear" w:color="auto" w:fill="auto"/>
          </w:tcPr>
          <w:p w14:paraId="4E1A4E99" w14:textId="77777777" w:rsidR="00A0499C" w:rsidRPr="00226A3F" w:rsidRDefault="00A0499C" w:rsidP="00426C31">
            <w:pPr>
              <w:rPr>
                <w:sz w:val="20"/>
                <w:szCs w:val="20"/>
              </w:rPr>
            </w:pPr>
            <w:r>
              <w:rPr>
                <w:sz w:val="20"/>
                <w:szCs w:val="20"/>
              </w:rPr>
              <w:t>Integer</w:t>
            </w:r>
          </w:p>
        </w:tc>
        <w:tc>
          <w:tcPr>
            <w:tcW w:w="1417" w:type="dxa"/>
          </w:tcPr>
          <w:p w14:paraId="62462EF4" w14:textId="77777777" w:rsidR="00A0499C" w:rsidRPr="00226A3F" w:rsidRDefault="00A0499C" w:rsidP="00C30FBF">
            <w:pPr>
              <w:rPr>
                <w:sz w:val="20"/>
                <w:szCs w:val="20"/>
              </w:rPr>
            </w:pPr>
            <w:r>
              <w:rPr>
                <w:rFonts w:cs="Calibri"/>
                <w:sz w:val="20"/>
                <w:szCs w:val="20"/>
              </w:rPr>
              <w:t>&gt;</w:t>
            </w:r>
            <w:r w:rsidRPr="00226A3F">
              <w:rPr>
                <w:sz w:val="20"/>
                <w:szCs w:val="20"/>
              </w:rPr>
              <w:t xml:space="preserve"> 0</w:t>
            </w:r>
          </w:p>
        </w:tc>
        <w:tc>
          <w:tcPr>
            <w:tcW w:w="992" w:type="dxa"/>
            <w:shd w:val="clear" w:color="auto" w:fill="auto"/>
          </w:tcPr>
          <w:p w14:paraId="39842BA5"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1E8B2D17" w14:textId="77777777" w:rsidR="00A0499C" w:rsidRDefault="00A0499C" w:rsidP="00426C31">
            <w:pPr>
              <w:rPr>
                <w:sz w:val="20"/>
                <w:szCs w:val="20"/>
              </w:rPr>
            </w:pPr>
            <w:r>
              <w:rPr>
                <w:sz w:val="20"/>
                <w:szCs w:val="20"/>
              </w:rPr>
              <w:t>-</w:t>
            </w:r>
          </w:p>
        </w:tc>
      </w:tr>
      <w:tr w:rsidR="00A0499C" w:rsidRPr="00226A3F" w14:paraId="61A6238C" w14:textId="77777777" w:rsidTr="00426C31">
        <w:trPr>
          <w:jc w:val="center"/>
        </w:trPr>
        <w:tc>
          <w:tcPr>
            <w:tcW w:w="1826" w:type="dxa"/>
            <w:shd w:val="clear" w:color="auto" w:fill="auto"/>
          </w:tcPr>
          <w:p w14:paraId="23EDA437" w14:textId="77777777" w:rsidR="00A0499C" w:rsidRDefault="00A0499C" w:rsidP="00426C31">
            <w:pPr>
              <w:rPr>
                <w:sz w:val="20"/>
                <w:szCs w:val="20"/>
              </w:rPr>
            </w:pPr>
            <w:r>
              <w:rPr>
                <w:rFonts w:cs="Calibri"/>
                <w:sz w:val="20"/>
                <w:szCs w:val="20"/>
                <w:lang w:eastAsia="en-GB"/>
              </w:rPr>
              <w:t>material</w:t>
            </w:r>
          </w:p>
        </w:tc>
        <w:tc>
          <w:tcPr>
            <w:tcW w:w="1418" w:type="dxa"/>
            <w:shd w:val="clear" w:color="auto" w:fill="auto"/>
          </w:tcPr>
          <w:p w14:paraId="6EC1AA18" w14:textId="77777777" w:rsidR="00A0499C" w:rsidRPr="00226A3F" w:rsidRDefault="00A0499C" w:rsidP="00426C31">
            <w:pPr>
              <w:rPr>
                <w:sz w:val="20"/>
                <w:szCs w:val="20"/>
              </w:rPr>
            </w:pPr>
            <w:r>
              <w:rPr>
                <w:sz w:val="20"/>
                <w:szCs w:val="20"/>
              </w:rPr>
              <w:t>Alphanumeric</w:t>
            </w:r>
          </w:p>
        </w:tc>
        <w:tc>
          <w:tcPr>
            <w:tcW w:w="1417" w:type="dxa"/>
          </w:tcPr>
          <w:p w14:paraId="16A74BF0"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2B18FB59"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86F51E8" w14:textId="77777777" w:rsidR="00A0499C" w:rsidRDefault="00A0499C" w:rsidP="00426C31">
            <w:pPr>
              <w:rPr>
                <w:sz w:val="20"/>
                <w:szCs w:val="20"/>
              </w:rPr>
            </w:pPr>
            <w:r>
              <w:rPr>
                <w:sz w:val="20"/>
                <w:szCs w:val="20"/>
              </w:rPr>
              <w:t>-</w:t>
            </w:r>
          </w:p>
        </w:tc>
      </w:tr>
      <w:tr w:rsidR="00A0499C" w:rsidRPr="00226A3F" w14:paraId="0C47AD94" w14:textId="77777777" w:rsidTr="00426C31">
        <w:trPr>
          <w:jc w:val="center"/>
        </w:trPr>
        <w:tc>
          <w:tcPr>
            <w:tcW w:w="1826" w:type="dxa"/>
            <w:shd w:val="clear" w:color="auto" w:fill="auto"/>
          </w:tcPr>
          <w:p w14:paraId="3DAE8BD9" w14:textId="77777777" w:rsidR="00A0499C" w:rsidRDefault="00A0499C" w:rsidP="00426C31">
            <w:pPr>
              <w:rPr>
                <w:sz w:val="20"/>
                <w:szCs w:val="20"/>
              </w:rPr>
            </w:pPr>
            <w:proofErr w:type="spellStart"/>
            <w:r>
              <w:rPr>
                <w:rFonts w:cs="Calibri"/>
                <w:sz w:val="20"/>
                <w:szCs w:val="20"/>
                <w:lang w:eastAsia="en-GB"/>
              </w:rPr>
              <w:t>part_code</w:t>
            </w:r>
            <w:proofErr w:type="spellEnd"/>
          </w:p>
        </w:tc>
        <w:tc>
          <w:tcPr>
            <w:tcW w:w="1418" w:type="dxa"/>
            <w:shd w:val="clear" w:color="auto" w:fill="auto"/>
          </w:tcPr>
          <w:p w14:paraId="6C37E370" w14:textId="77777777" w:rsidR="00A0499C" w:rsidRPr="00226A3F" w:rsidRDefault="00A0499C" w:rsidP="00426C31">
            <w:pPr>
              <w:rPr>
                <w:sz w:val="20"/>
                <w:szCs w:val="20"/>
              </w:rPr>
            </w:pPr>
            <w:r>
              <w:rPr>
                <w:sz w:val="20"/>
                <w:szCs w:val="20"/>
              </w:rPr>
              <w:t>Alphanumeric</w:t>
            </w:r>
          </w:p>
        </w:tc>
        <w:tc>
          <w:tcPr>
            <w:tcW w:w="1417" w:type="dxa"/>
          </w:tcPr>
          <w:p w14:paraId="371D3733"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76DB6E93"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5B2DEF71" w14:textId="77777777" w:rsidR="00A0499C" w:rsidRDefault="00A0499C" w:rsidP="00426C31">
            <w:pPr>
              <w:rPr>
                <w:sz w:val="20"/>
                <w:szCs w:val="20"/>
              </w:rPr>
            </w:pPr>
            <w:r>
              <w:rPr>
                <w:sz w:val="20"/>
                <w:szCs w:val="20"/>
              </w:rPr>
              <w:t>-</w:t>
            </w:r>
          </w:p>
        </w:tc>
      </w:tr>
    </w:tbl>
    <w:p w14:paraId="34DAACFB" w14:textId="527B46D3" w:rsidR="00193D97" w:rsidRDefault="00AB39CF" w:rsidP="00AB39CF">
      <w:pPr>
        <w:pStyle w:val="Beschriftung"/>
        <w:spacing w:before="120"/>
        <w:rPr>
          <w:rStyle w:val="elementdeftypeChar"/>
          <w:b/>
        </w:rPr>
      </w:pPr>
      <w:bookmarkStart w:id="1865" w:name="_Toc3566476"/>
      <w:bookmarkStart w:id="1866" w:name="_Toc27753842"/>
      <w:r>
        <w:t xml:space="preserve">Table </w:t>
      </w:r>
      <w:ins w:id="1867" w:author="Dr. Carsten Franke" w:date="2020-03-09T16:02:00Z">
        <w:r w:rsidR="001D2A94">
          <w:fldChar w:fldCharType="begin"/>
        </w:r>
        <w:r w:rsidR="001D2A94">
          <w:instrText xml:space="preserve"> SEQ Table \* ARABIC </w:instrText>
        </w:r>
      </w:ins>
      <w:r w:rsidR="001D2A94">
        <w:fldChar w:fldCharType="separate"/>
      </w:r>
      <w:ins w:id="1868" w:author="Dr. Carsten Franke" w:date="2020-03-09T16:02:00Z">
        <w:r w:rsidR="001D2A94">
          <w:rPr>
            <w:noProof/>
          </w:rPr>
          <w:t>68</w:t>
        </w:r>
        <w:r w:rsidR="001D2A94">
          <w:fldChar w:fldCharType="end"/>
        </w:r>
      </w:ins>
      <w:del w:id="1869" w:author="Dr. Carsten Franke" w:date="2020-03-09T16:02:00Z">
        <w:r w:rsidDel="001D2A94">
          <w:fldChar w:fldCharType="begin"/>
        </w:r>
        <w:r w:rsidDel="001D2A94">
          <w:delInstrText xml:space="preserve"> SEQ Table \* ARABIC </w:delInstrText>
        </w:r>
        <w:r w:rsidDel="001D2A94">
          <w:fldChar w:fldCharType="separate"/>
        </w:r>
      </w:del>
      <w:del w:id="1870" w:author="Dr. Carsten Franke" w:date="2020-03-09T14:38:00Z">
        <w:r w:rsidR="007E2D34" w:rsidDel="00004854">
          <w:rPr>
            <w:noProof/>
          </w:rPr>
          <w:delText>67</w:delText>
        </w:r>
      </w:del>
      <w:del w:id="1871" w:author="Dr. Carsten Franke" w:date="2020-03-09T16:02:00Z">
        <w:r w:rsidDel="001D2A94">
          <w:fldChar w:fldCharType="end"/>
        </w:r>
      </w:del>
      <w:r>
        <w:t xml:space="preserve">: Attributes of element </w:t>
      </w:r>
      <w:r w:rsidRPr="006239BA">
        <w:rPr>
          <w:rStyle w:val="elementdeftypeChar"/>
          <w:b/>
        </w:rPr>
        <w:t>&lt;</w:t>
      </w:r>
      <w:r>
        <w:rPr>
          <w:rStyle w:val="elementdeftypeChar"/>
          <w:b/>
        </w:rPr>
        <w:t>clip</w:t>
      </w:r>
      <w:r w:rsidRPr="006239BA">
        <w:rPr>
          <w:rStyle w:val="elementdeftypeChar"/>
          <w:b/>
        </w:rPr>
        <w:t>/&gt;</w:t>
      </w:r>
      <w:bookmarkEnd w:id="1865"/>
      <w:bookmarkEnd w:id="1866"/>
    </w:p>
    <w:p w14:paraId="442AE516" w14:textId="77777777" w:rsidR="00A0499C" w:rsidRPr="0010140C" w:rsidRDefault="00A0499C" w:rsidP="00B90690">
      <w:pPr>
        <w:pStyle w:val="Listenabsatz"/>
        <w:numPr>
          <w:ilvl w:val="0"/>
          <w:numId w:val="44"/>
        </w:numPr>
        <w:autoSpaceDE w:val="0"/>
        <w:autoSpaceDN w:val="0"/>
        <w:adjustRightInd w:val="0"/>
        <w:jc w:val="both"/>
        <w:rPr>
          <w:rFonts w:cs="Calibri"/>
          <w:lang w:val="en-US" w:eastAsia="en-GB"/>
        </w:rPr>
      </w:pPr>
      <w:proofErr w:type="spellStart"/>
      <w:r w:rsidRPr="003302C7">
        <w:rPr>
          <w:rStyle w:val="elementdeftypeChar"/>
          <w:lang w:eastAsia="en-GB"/>
        </w:rPr>
        <w:t>clip_type</w:t>
      </w:r>
      <w:proofErr w:type="spellEnd"/>
      <w:r w:rsidRPr="0010140C">
        <w:rPr>
          <w:rFonts w:cs="Calibri"/>
          <w:lang w:val="en-US" w:eastAsia="en-GB"/>
        </w:rPr>
        <w:t>: the al</w:t>
      </w:r>
      <w:r w:rsidR="0010140C" w:rsidRPr="0010140C">
        <w:rPr>
          <w:rFonts w:cs="Calibri"/>
          <w:lang w:val="en-US" w:eastAsia="en-GB"/>
        </w:rPr>
        <w:t>phanumeric name of the clip, e.</w:t>
      </w:r>
      <w:r w:rsidRPr="0010140C">
        <w:rPr>
          <w:rFonts w:cs="Calibri"/>
          <w:lang w:val="en-US" w:eastAsia="en-GB"/>
        </w:rPr>
        <w:t xml:space="preserve">g. </w:t>
      </w:r>
      <w:r w:rsidR="0010140C">
        <w:rPr>
          <w:rFonts w:cs="Calibri"/>
          <w:lang w:val="en-US" w:eastAsia="en-GB"/>
        </w:rPr>
        <w:t xml:space="preserve">at FORD: </w:t>
      </w:r>
      <w:r w:rsidR="00194316">
        <w:rPr>
          <w:rFonts w:cs="Calibri"/>
          <w:lang w:val="en-US" w:eastAsia="en-GB"/>
        </w:rPr>
        <w:t>"</w:t>
      </w:r>
      <w:r w:rsidRPr="0010140C">
        <w:rPr>
          <w:rFonts w:cs="Calibri"/>
          <w:lang w:val="en-US" w:eastAsia="en-GB"/>
        </w:rPr>
        <w:t>STRAP 5-45X8X.9-4.1 PNL</w:t>
      </w:r>
      <w:r w:rsidR="00194316">
        <w:rPr>
          <w:rFonts w:cs="Calibri"/>
          <w:lang w:val="en-US" w:eastAsia="en-GB"/>
        </w:rPr>
        <w:t>"</w:t>
      </w:r>
      <w:r w:rsidRPr="0010140C">
        <w:rPr>
          <w:rFonts w:cs="Calibri"/>
          <w:lang w:val="en-US" w:eastAsia="en-GB"/>
        </w:rPr>
        <w:t>.</w:t>
      </w:r>
    </w:p>
    <w:p w14:paraId="3CA356E8" w14:textId="77777777" w:rsidR="00A0499C" w:rsidRPr="003302C7" w:rsidRDefault="00A0499C" w:rsidP="00B90690">
      <w:pPr>
        <w:pStyle w:val="Listenabsatz"/>
        <w:numPr>
          <w:ilvl w:val="0"/>
          <w:numId w:val="44"/>
        </w:numPr>
        <w:autoSpaceDE w:val="0"/>
        <w:autoSpaceDN w:val="0"/>
        <w:adjustRightInd w:val="0"/>
        <w:jc w:val="both"/>
        <w:rPr>
          <w:rFonts w:cs="Calibri"/>
          <w:lang w:val="en-US" w:eastAsia="en-GB"/>
        </w:rPr>
      </w:pPr>
      <w:proofErr w:type="spellStart"/>
      <w:r w:rsidRPr="003302C7">
        <w:rPr>
          <w:rStyle w:val="elementdeftypeChar"/>
          <w:lang w:eastAsia="en-GB"/>
        </w:rPr>
        <w:t>attachment_type</w:t>
      </w:r>
      <w:proofErr w:type="spellEnd"/>
      <w:r w:rsidRPr="003302C7">
        <w:rPr>
          <w:rFonts w:cs="Calibri"/>
          <w:lang w:val="en-US" w:eastAsia="en-GB"/>
        </w:rPr>
        <w:t xml:space="preserve">: the description, how the clip is fastened, e. g. </w:t>
      </w:r>
      <w:r w:rsidR="00194316">
        <w:rPr>
          <w:rFonts w:cs="Calibri"/>
          <w:lang w:val="en-US" w:eastAsia="en-GB"/>
        </w:rPr>
        <w:t>"</w:t>
      </w:r>
      <w:r w:rsidRPr="003302C7">
        <w:rPr>
          <w:rFonts w:cs="Calibri"/>
          <w:lang w:val="en-US" w:eastAsia="en-GB"/>
        </w:rPr>
        <w:t>push into round hole</w:t>
      </w:r>
      <w:r w:rsidR="00194316">
        <w:rPr>
          <w:rFonts w:cs="Calibri"/>
          <w:lang w:val="en-US" w:eastAsia="en-GB"/>
        </w:rPr>
        <w:t>"</w:t>
      </w:r>
      <w:r w:rsidRPr="003302C7">
        <w:rPr>
          <w:rFonts w:cs="Calibri"/>
          <w:lang w:val="en-US" w:eastAsia="en-GB"/>
        </w:rPr>
        <w:t>.</w:t>
      </w:r>
    </w:p>
    <w:p w14:paraId="6149DAEB" w14:textId="77777777" w:rsidR="00A0499C" w:rsidRPr="003302C7" w:rsidRDefault="00A0499C" w:rsidP="00B90690">
      <w:pPr>
        <w:pStyle w:val="Listenabsatz"/>
        <w:numPr>
          <w:ilvl w:val="0"/>
          <w:numId w:val="44"/>
        </w:numPr>
        <w:autoSpaceDE w:val="0"/>
        <w:autoSpaceDN w:val="0"/>
        <w:adjustRightInd w:val="0"/>
        <w:jc w:val="both"/>
        <w:rPr>
          <w:rFonts w:cs="Calibri"/>
          <w:lang w:eastAsia="en-GB"/>
        </w:rPr>
      </w:pPr>
      <w:proofErr w:type="spellStart"/>
      <w:r w:rsidRPr="003302C7">
        <w:rPr>
          <w:rStyle w:val="elementdeftypeChar"/>
          <w:lang w:eastAsia="en-GB"/>
        </w:rPr>
        <w:t>hole_diameter</w:t>
      </w:r>
      <w:proofErr w:type="spellEnd"/>
      <w:r w:rsidRPr="003302C7">
        <w:rPr>
          <w:rFonts w:cs="Calibri"/>
          <w:lang w:val="en-US" w:eastAsia="en-GB"/>
        </w:rPr>
        <w:t>: If the clip is pushed into a hole, this attribute describes the diameter of that</w:t>
      </w:r>
      <w:r w:rsidR="003302C7" w:rsidRPr="003302C7">
        <w:rPr>
          <w:rFonts w:cs="Calibri"/>
          <w:lang w:val="en-US" w:eastAsia="en-GB"/>
        </w:rPr>
        <w:t xml:space="preserve"> </w:t>
      </w:r>
      <w:r w:rsidRPr="003302C7">
        <w:rPr>
          <w:rFonts w:cs="Calibri"/>
          <w:lang w:val="en-US" w:eastAsia="en-GB"/>
        </w:rPr>
        <w:t xml:space="preserve">mating hole. </w:t>
      </w:r>
      <w:r w:rsidRPr="00F45889">
        <w:rPr>
          <w:rFonts w:cs="Calibri"/>
          <w:lang w:val="en-US" w:eastAsia="en-GB"/>
        </w:rPr>
        <w:t xml:space="preserve">If the hole is not round, the minimum diameter is meant. </w:t>
      </w:r>
      <w:r w:rsidRPr="003302C7">
        <w:rPr>
          <w:rFonts w:cs="Calibri"/>
          <w:lang w:eastAsia="en-GB"/>
        </w:rPr>
        <w:t>Default value is 0.0,</w:t>
      </w:r>
      <w:r w:rsidR="003302C7">
        <w:rPr>
          <w:rFonts w:cs="Calibri"/>
          <w:lang w:eastAsia="en-GB"/>
        </w:rPr>
        <w:t xml:space="preserve"> </w:t>
      </w:r>
      <w:r w:rsidRPr="003302C7">
        <w:rPr>
          <w:rFonts w:cs="Calibri"/>
          <w:lang w:eastAsia="en-GB"/>
        </w:rPr>
        <w:t xml:space="preserve">which </w:t>
      </w:r>
      <w:proofErr w:type="spellStart"/>
      <w:r w:rsidRPr="003302C7">
        <w:rPr>
          <w:rFonts w:cs="Calibri"/>
          <w:lang w:eastAsia="en-GB"/>
        </w:rPr>
        <w:t>means</w:t>
      </w:r>
      <w:proofErr w:type="spellEnd"/>
      <w:r w:rsidRPr="003302C7">
        <w:rPr>
          <w:rFonts w:cs="Calibri"/>
          <w:lang w:eastAsia="en-GB"/>
        </w:rPr>
        <w:t xml:space="preserve"> </w:t>
      </w:r>
      <w:r w:rsidR="00194316">
        <w:rPr>
          <w:rFonts w:cs="Calibri"/>
          <w:lang w:eastAsia="en-GB"/>
        </w:rPr>
        <w:t>"</w:t>
      </w:r>
      <w:proofErr w:type="spellStart"/>
      <w:r w:rsidRPr="003302C7">
        <w:rPr>
          <w:rFonts w:cs="Calibri"/>
          <w:lang w:eastAsia="en-GB"/>
        </w:rPr>
        <w:t>no</w:t>
      </w:r>
      <w:proofErr w:type="spellEnd"/>
      <w:r w:rsidRPr="003302C7">
        <w:rPr>
          <w:rFonts w:cs="Calibri"/>
          <w:lang w:eastAsia="en-GB"/>
        </w:rPr>
        <w:t xml:space="preserve"> hole</w:t>
      </w:r>
      <w:r w:rsidR="00194316">
        <w:rPr>
          <w:rFonts w:cs="Calibri"/>
          <w:lang w:eastAsia="en-GB"/>
        </w:rPr>
        <w:t>"</w:t>
      </w:r>
      <w:r w:rsidRPr="003302C7">
        <w:rPr>
          <w:rFonts w:cs="Calibri"/>
          <w:lang w:eastAsia="en-GB"/>
        </w:rPr>
        <w:t>.</w:t>
      </w:r>
    </w:p>
    <w:p w14:paraId="69606500" w14:textId="77777777" w:rsidR="00A0499C" w:rsidRPr="00F45889" w:rsidRDefault="00A0499C" w:rsidP="00B90690">
      <w:pPr>
        <w:pStyle w:val="Listenabsatz"/>
        <w:numPr>
          <w:ilvl w:val="0"/>
          <w:numId w:val="44"/>
        </w:numPr>
        <w:autoSpaceDE w:val="0"/>
        <w:autoSpaceDN w:val="0"/>
        <w:adjustRightInd w:val="0"/>
        <w:jc w:val="both"/>
        <w:rPr>
          <w:rFonts w:cs="Calibri"/>
          <w:lang w:val="en-US" w:eastAsia="en-GB"/>
        </w:rPr>
      </w:pPr>
      <w:proofErr w:type="spellStart"/>
      <w:r w:rsidRPr="003302C7">
        <w:rPr>
          <w:rStyle w:val="elementdeftypeChar"/>
          <w:lang w:eastAsia="en-GB"/>
        </w:rPr>
        <w:t>hole_length</w:t>
      </w:r>
      <w:proofErr w:type="spellEnd"/>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w:t>
      </w:r>
      <w:r w:rsidR="003302C7">
        <w:rPr>
          <w:rFonts w:cs="Calibri"/>
          <w:lang w:val="en-US" w:eastAsia="en-GB"/>
        </w:rPr>
        <w:t xml:space="preserve"> </w:t>
      </w:r>
      <w:r w:rsidRPr="003302C7">
        <w:rPr>
          <w:rFonts w:cs="Calibri"/>
          <w:lang w:val="en-US" w:eastAsia="en-GB"/>
        </w:rPr>
        <w:t xml:space="preserve">maximum diameter of that hole. </w:t>
      </w:r>
      <w:r w:rsidRPr="00F45889">
        <w:rPr>
          <w:rFonts w:cs="Calibri"/>
          <w:lang w:val="en-US" w:eastAsia="en-GB"/>
        </w:rPr>
        <w:t xml:space="preserve">Default value is 0.0, which means </w:t>
      </w:r>
      <w:r w:rsidR="00194316">
        <w:rPr>
          <w:rFonts w:cs="Calibri"/>
          <w:lang w:val="en-US" w:eastAsia="en-GB"/>
        </w:rPr>
        <w:t>"</w:t>
      </w:r>
      <w:r w:rsidRPr="00F45889">
        <w:rPr>
          <w:rFonts w:cs="Calibri"/>
          <w:lang w:val="en-US" w:eastAsia="en-GB"/>
        </w:rPr>
        <w:t>no hole or round hole</w:t>
      </w:r>
      <w:r w:rsidR="00194316">
        <w:rPr>
          <w:rFonts w:cs="Calibri"/>
          <w:lang w:val="en-US" w:eastAsia="en-GB"/>
        </w:rPr>
        <w:t>"</w:t>
      </w:r>
      <w:r w:rsidRPr="00F45889">
        <w:rPr>
          <w:rFonts w:cs="Calibri"/>
          <w:lang w:val="en-US" w:eastAsia="en-GB"/>
        </w:rPr>
        <w:t>.</w:t>
      </w:r>
    </w:p>
    <w:p w14:paraId="320FA5F7" w14:textId="77777777" w:rsidR="00A0499C" w:rsidRPr="003302C7" w:rsidRDefault="00A0499C" w:rsidP="00B90690">
      <w:pPr>
        <w:pStyle w:val="Listenabsatz"/>
        <w:numPr>
          <w:ilvl w:val="0"/>
          <w:numId w:val="44"/>
        </w:numPr>
        <w:autoSpaceDE w:val="0"/>
        <w:autoSpaceDN w:val="0"/>
        <w:adjustRightInd w:val="0"/>
        <w:jc w:val="both"/>
        <w:rPr>
          <w:rFonts w:cs="Calibri"/>
          <w:lang w:eastAsia="en-GB"/>
        </w:rPr>
      </w:pPr>
      <w:proofErr w:type="spellStart"/>
      <w:r w:rsidRPr="003302C7">
        <w:rPr>
          <w:rStyle w:val="elementdeftypeChar"/>
          <w:lang w:eastAsia="en-GB"/>
        </w:rPr>
        <w:t>pin_diameter</w:t>
      </w:r>
      <w:proofErr w:type="spellEnd"/>
      <w:r w:rsidRPr="003302C7">
        <w:rPr>
          <w:rFonts w:cs="Calibri"/>
          <w:lang w:val="en-US" w:eastAsia="en-GB"/>
        </w:rPr>
        <w:t>: If the clip is pushed into a hole, this attribute describes the diameter of the</w:t>
      </w:r>
      <w:r w:rsidR="003302C7" w:rsidRPr="003302C7">
        <w:rPr>
          <w:rFonts w:cs="Calibri"/>
          <w:lang w:val="en-US" w:eastAsia="en-GB"/>
        </w:rPr>
        <w:t xml:space="preserve"> </w:t>
      </w:r>
      <w:r w:rsidRPr="003302C7">
        <w:rPr>
          <w:rFonts w:cs="Calibri"/>
          <w:lang w:val="en-US" w:eastAsia="en-GB"/>
        </w:rPr>
        <w:t xml:space="preserve">clip’s pin. </w:t>
      </w:r>
      <w:r w:rsidRPr="00F45889">
        <w:rPr>
          <w:rFonts w:cs="Calibri"/>
          <w:lang w:val="en-US" w:eastAsia="en-GB"/>
        </w:rPr>
        <w:t xml:space="preserve">If the hole is not round, the minimum diameter is meant. </w:t>
      </w:r>
      <w:r w:rsidRPr="003302C7">
        <w:rPr>
          <w:rFonts w:cs="Calibri"/>
          <w:lang w:eastAsia="en-GB"/>
        </w:rPr>
        <w:t>Default value is 0.0</w:t>
      </w:r>
      <w:proofErr w:type="gramStart"/>
      <w:r w:rsidRPr="003302C7">
        <w:rPr>
          <w:rFonts w:cs="Calibri"/>
          <w:lang w:eastAsia="en-GB"/>
        </w:rPr>
        <w:t xml:space="preserve">, </w:t>
      </w:r>
      <w:r w:rsidR="003302C7" w:rsidRPr="003302C7">
        <w:rPr>
          <w:rFonts w:cs="Calibri"/>
          <w:lang w:eastAsia="en-GB"/>
        </w:rPr>
        <w:t xml:space="preserve"> w</w:t>
      </w:r>
      <w:r w:rsidRPr="003302C7">
        <w:rPr>
          <w:rFonts w:cs="Calibri"/>
          <w:lang w:eastAsia="en-GB"/>
        </w:rPr>
        <w:t>hich</w:t>
      </w:r>
      <w:proofErr w:type="gramEnd"/>
      <w:r w:rsidR="003302C7">
        <w:rPr>
          <w:rFonts w:cs="Calibri"/>
          <w:lang w:eastAsia="en-GB"/>
        </w:rPr>
        <w:t xml:space="preserve"> </w:t>
      </w:r>
      <w:proofErr w:type="spellStart"/>
      <w:r w:rsidRPr="003302C7">
        <w:rPr>
          <w:rFonts w:cs="Calibri"/>
          <w:lang w:eastAsia="en-GB"/>
        </w:rPr>
        <w:t>means</w:t>
      </w:r>
      <w:proofErr w:type="spellEnd"/>
      <w:r w:rsidRPr="003302C7">
        <w:rPr>
          <w:rFonts w:cs="Calibri"/>
          <w:lang w:eastAsia="en-GB"/>
        </w:rPr>
        <w:t xml:space="preserve"> </w:t>
      </w:r>
      <w:r w:rsidR="00194316">
        <w:rPr>
          <w:rFonts w:cs="Calibri"/>
          <w:lang w:eastAsia="en-GB"/>
        </w:rPr>
        <w:t>"</w:t>
      </w:r>
      <w:proofErr w:type="spellStart"/>
      <w:r w:rsidRPr="003302C7">
        <w:rPr>
          <w:rFonts w:cs="Calibri"/>
          <w:lang w:eastAsia="en-GB"/>
        </w:rPr>
        <w:t>no</w:t>
      </w:r>
      <w:proofErr w:type="spellEnd"/>
      <w:r w:rsidRPr="003302C7">
        <w:rPr>
          <w:rFonts w:cs="Calibri"/>
          <w:lang w:eastAsia="en-GB"/>
        </w:rPr>
        <w:t xml:space="preserve"> hole</w:t>
      </w:r>
      <w:r w:rsidR="00194316">
        <w:rPr>
          <w:rFonts w:cs="Calibri"/>
          <w:lang w:eastAsia="en-GB"/>
        </w:rPr>
        <w:t>"</w:t>
      </w:r>
      <w:r w:rsidRPr="003302C7">
        <w:rPr>
          <w:rFonts w:cs="Calibri"/>
          <w:lang w:eastAsia="en-GB"/>
        </w:rPr>
        <w:t>.</w:t>
      </w:r>
    </w:p>
    <w:p w14:paraId="1D5EBCF7" w14:textId="77777777" w:rsidR="00A0499C" w:rsidRPr="00F45889" w:rsidRDefault="00A0499C" w:rsidP="00B90690">
      <w:pPr>
        <w:pStyle w:val="Listenabsatz"/>
        <w:numPr>
          <w:ilvl w:val="0"/>
          <w:numId w:val="44"/>
        </w:numPr>
        <w:autoSpaceDE w:val="0"/>
        <w:autoSpaceDN w:val="0"/>
        <w:adjustRightInd w:val="0"/>
        <w:jc w:val="both"/>
        <w:rPr>
          <w:rFonts w:cs="Calibri"/>
          <w:lang w:val="en-US" w:eastAsia="en-GB"/>
        </w:rPr>
      </w:pPr>
      <w:proofErr w:type="spellStart"/>
      <w:r w:rsidRPr="003302C7">
        <w:rPr>
          <w:rStyle w:val="elementdeftypeChar"/>
          <w:lang w:eastAsia="en-GB"/>
        </w:rPr>
        <w:t>pin_width</w:t>
      </w:r>
      <w:proofErr w:type="spellEnd"/>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 maximum</w:t>
      </w:r>
      <w:r w:rsidR="003302C7">
        <w:rPr>
          <w:rFonts w:cs="Calibri"/>
          <w:lang w:val="en-US" w:eastAsia="en-GB"/>
        </w:rPr>
        <w:t xml:space="preserve"> </w:t>
      </w:r>
      <w:r w:rsidRPr="003302C7">
        <w:rPr>
          <w:rFonts w:cs="Calibri"/>
          <w:lang w:val="en-US" w:eastAsia="en-GB"/>
        </w:rPr>
        <w:t xml:space="preserve">diameter of the clip’s pin. </w:t>
      </w:r>
      <w:r w:rsidRPr="00F45889">
        <w:rPr>
          <w:rFonts w:cs="Calibri"/>
          <w:lang w:val="en-US" w:eastAsia="en-GB"/>
        </w:rPr>
        <w:t xml:space="preserve">Default value is 0.0, which means </w:t>
      </w:r>
      <w:r w:rsidR="00194316">
        <w:rPr>
          <w:rFonts w:cs="Calibri"/>
          <w:lang w:val="en-US" w:eastAsia="en-GB"/>
        </w:rPr>
        <w:t>"</w:t>
      </w:r>
      <w:r w:rsidRPr="00F45889">
        <w:rPr>
          <w:rFonts w:cs="Calibri"/>
          <w:lang w:val="en-US" w:eastAsia="en-GB"/>
        </w:rPr>
        <w:t>no hole or round hole</w:t>
      </w:r>
      <w:r w:rsidR="00194316">
        <w:rPr>
          <w:rFonts w:cs="Calibri"/>
          <w:lang w:val="en-US" w:eastAsia="en-GB"/>
        </w:rPr>
        <w:t>"</w:t>
      </w:r>
      <w:r w:rsidRPr="00F45889">
        <w:rPr>
          <w:rFonts w:cs="Calibri"/>
          <w:lang w:val="en-US" w:eastAsia="en-GB"/>
        </w:rPr>
        <w:t>.</w:t>
      </w:r>
    </w:p>
    <w:p w14:paraId="5684071A" w14:textId="77777777" w:rsidR="00A0499C" w:rsidRPr="003302C7" w:rsidRDefault="00A0499C" w:rsidP="00B90690">
      <w:pPr>
        <w:pStyle w:val="Listenabsatz"/>
        <w:numPr>
          <w:ilvl w:val="0"/>
          <w:numId w:val="44"/>
        </w:numPr>
        <w:autoSpaceDE w:val="0"/>
        <w:autoSpaceDN w:val="0"/>
        <w:adjustRightInd w:val="0"/>
        <w:jc w:val="both"/>
        <w:rPr>
          <w:rFonts w:cs="Calibri"/>
          <w:lang w:eastAsia="en-GB"/>
        </w:rPr>
      </w:pPr>
      <w:proofErr w:type="spellStart"/>
      <w:r w:rsidRPr="003302C7">
        <w:rPr>
          <w:rStyle w:val="elementdeftypeChar"/>
          <w:lang w:eastAsia="en-GB"/>
        </w:rPr>
        <w:t>pin_length</w:t>
      </w:r>
      <w:proofErr w:type="spellEnd"/>
      <w:r w:rsidRPr="003302C7">
        <w:rPr>
          <w:rFonts w:cs="Calibri"/>
          <w:lang w:val="en-US" w:eastAsia="en-GB"/>
        </w:rPr>
        <w:t>: If the clip is pushed into a hole, this attribute describes the length of the clip’s</w:t>
      </w:r>
      <w:r w:rsidR="003302C7">
        <w:rPr>
          <w:rFonts w:cs="Calibri"/>
          <w:lang w:val="en-US" w:eastAsia="en-GB"/>
        </w:rPr>
        <w:t xml:space="preserve"> </w:t>
      </w:r>
      <w:r w:rsidRPr="003302C7">
        <w:rPr>
          <w:rFonts w:cs="Calibri"/>
          <w:lang w:val="en-US" w:eastAsia="en-GB"/>
        </w:rPr>
        <w:t xml:space="preserve">pin. </w:t>
      </w:r>
      <w:r w:rsidRPr="003302C7">
        <w:rPr>
          <w:rFonts w:cs="Calibri"/>
          <w:lang w:eastAsia="en-GB"/>
        </w:rPr>
        <w:t xml:space="preserve">Default value is 0.0, which </w:t>
      </w:r>
      <w:proofErr w:type="spellStart"/>
      <w:r w:rsidRPr="003302C7">
        <w:rPr>
          <w:rFonts w:cs="Calibri"/>
          <w:lang w:eastAsia="en-GB"/>
        </w:rPr>
        <w:t>means</w:t>
      </w:r>
      <w:proofErr w:type="spellEnd"/>
      <w:r w:rsidRPr="003302C7">
        <w:rPr>
          <w:rFonts w:cs="Calibri"/>
          <w:lang w:eastAsia="en-GB"/>
        </w:rPr>
        <w:t xml:space="preserve"> </w:t>
      </w:r>
      <w:r w:rsidR="00194316">
        <w:rPr>
          <w:rFonts w:cs="Calibri"/>
          <w:lang w:eastAsia="en-GB"/>
        </w:rPr>
        <w:t>"</w:t>
      </w:r>
      <w:proofErr w:type="spellStart"/>
      <w:r w:rsidRPr="003302C7">
        <w:rPr>
          <w:rFonts w:cs="Calibri"/>
          <w:lang w:eastAsia="en-GB"/>
        </w:rPr>
        <w:t>no</w:t>
      </w:r>
      <w:proofErr w:type="spellEnd"/>
      <w:r w:rsidRPr="003302C7">
        <w:rPr>
          <w:rFonts w:cs="Calibri"/>
          <w:lang w:eastAsia="en-GB"/>
        </w:rPr>
        <w:t xml:space="preserve"> hole</w:t>
      </w:r>
      <w:r w:rsidR="00194316">
        <w:rPr>
          <w:rFonts w:cs="Calibri"/>
          <w:lang w:eastAsia="en-GB"/>
        </w:rPr>
        <w:t>"</w:t>
      </w:r>
      <w:r w:rsidRPr="003302C7">
        <w:rPr>
          <w:rFonts w:cs="Calibri"/>
          <w:lang w:eastAsia="en-GB"/>
        </w:rPr>
        <w:t>.</w:t>
      </w:r>
    </w:p>
    <w:p w14:paraId="22115334" w14:textId="676D1B96" w:rsidR="00A0499C" w:rsidRPr="00252424" w:rsidRDefault="00A0499C" w:rsidP="003302C7">
      <w:pPr>
        <w:pStyle w:val="Listenabsatz"/>
        <w:numPr>
          <w:ilvl w:val="0"/>
          <w:numId w:val="44"/>
        </w:numPr>
        <w:autoSpaceDE w:val="0"/>
        <w:autoSpaceDN w:val="0"/>
        <w:adjustRightInd w:val="0"/>
        <w:jc w:val="both"/>
        <w:rPr>
          <w:rFonts w:cs="Calibri"/>
          <w:lang w:val="en-US" w:eastAsia="en-GB"/>
        </w:rPr>
      </w:pPr>
      <w:proofErr w:type="spellStart"/>
      <w:r w:rsidRPr="003302C7">
        <w:rPr>
          <w:rStyle w:val="elementdeftypeChar"/>
          <w:lang w:eastAsia="en-GB"/>
        </w:rPr>
        <w:t>strap_length</w:t>
      </w:r>
      <w:proofErr w:type="spellEnd"/>
      <w:r w:rsidRPr="00252424">
        <w:rPr>
          <w:rFonts w:cs="Calibri"/>
          <w:lang w:val="en-US" w:eastAsia="en-GB"/>
        </w:rPr>
        <w:t>: If the clip carries a strap (cf. to</w:t>
      </w:r>
      <w:r w:rsidR="00252424" w:rsidRPr="00252424">
        <w:rPr>
          <w:rFonts w:cs="Calibri"/>
          <w:lang w:val="en-US" w:eastAsia="en-GB"/>
        </w:rPr>
        <w:t xml:space="preserve"> </w:t>
      </w:r>
      <w:r w:rsidR="00452DF5" w:rsidRPr="00252424">
        <w:rPr>
          <w:rFonts w:cs="Calibri"/>
          <w:lang w:val="en-US" w:eastAsia="en-GB"/>
        </w:rPr>
        <w:fldChar w:fldCharType="begin"/>
      </w:r>
      <w:r w:rsidR="00452DF5" w:rsidRPr="00252424">
        <w:rPr>
          <w:rFonts w:cs="Calibri"/>
          <w:lang w:val="en-US" w:eastAsia="en-GB"/>
        </w:rPr>
        <w:instrText xml:space="preserve"> REF _Ref7727027 \h </w:instrText>
      </w:r>
      <w:r w:rsidR="00452DF5" w:rsidRPr="00252424">
        <w:rPr>
          <w:rFonts w:cs="Calibri"/>
          <w:lang w:val="en-US" w:eastAsia="en-GB"/>
        </w:rPr>
      </w:r>
      <w:r w:rsidR="00452DF5" w:rsidRPr="00252424">
        <w:rPr>
          <w:rFonts w:cs="Calibri"/>
          <w:lang w:val="en-US" w:eastAsia="en-GB"/>
        </w:rPr>
        <w:fldChar w:fldCharType="separate"/>
      </w:r>
      <w:ins w:id="1872" w:author="Dr. Carsten Franke" w:date="2020-03-09T14:38:00Z">
        <w:r w:rsidR="00004854">
          <w:t xml:space="preserve">Figure </w:t>
        </w:r>
        <w:r w:rsidR="00004854">
          <w:rPr>
            <w:noProof/>
          </w:rPr>
          <w:t>39</w:t>
        </w:r>
        <w:r w:rsidR="00004854" w:rsidRPr="004A2BBC">
          <w:t xml:space="preserve">: Clips </w:t>
        </w:r>
        <w:proofErr w:type="spellStart"/>
        <w:r w:rsidR="00004854" w:rsidRPr="004A2BBC">
          <w:t>Pushed</w:t>
        </w:r>
        <w:proofErr w:type="spellEnd"/>
        <w:r w:rsidR="00004854" w:rsidRPr="004A2BBC">
          <w:t xml:space="preserve"> into a Hole</w:t>
        </w:r>
      </w:ins>
      <w:del w:id="1873" w:author="Dr. Carsten Franke" w:date="2020-03-09T14:38:00Z">
        <w:r w:rsidR="007E2D34" w:rsidRPr="00D15F1A" w:rsidDel="00004854">
          <w:rPr>
            <w:lang w:val="en-US"/>
          </w:rPr>
          <w:delText xml:space="preserve">Figure </w:delText>
        </w:r>
        <w:r w:rsidR="007E2D34" w:rsidRPr="00D15F1A" w:rsidDel="00004854">
          <w:rPr>
            <w:noProof/>
            <w:lang w:val="en-US"/>
          </w:rPr>
          <w:delText>37</w:delText>
        </w:r>
        <w:r w:rsidR="007E2D34" w:rsidRPr="00D15F1A" w:rsidDel="00004854">
          <w:rPr>
            <w:lang w:val="en-US"/>
          </w:rPr>
          <w:delText>: Clips Pushed into a Hole</w:delText>
        </w:r>
      </w:del>
      <w:r w:rsidR="00452DF5" w:rsidRPr="00252424">
        <w:rPr>
          <w:rFonts w:cs="Calibri"/>
          <w:lang w:val="en-US" w:eastAsia="en-GB"/>
        </w:rPr>
        <w:fldChar w:fldCharType="end"/>
      </w:r>
      <w:r w:rsidRPr="00252424">
        <w:rPr>
          <w:rFonts w:cs="Calibri"/>
          <w:lang w:val="en-US" w:eastAsia="en-GB"/>
        </w:rPr>
        <w:t>,</w:t>
      </w:r>
      <w:r w:rsidR="00452DF5" w:rsidRPr="00252424">
        <w:rPr>
          <w:rFonts w:cs="Calibri"/>
          <w:lang w:val="en-US" w:eastAsia="en-GB"/>
        </w:rPr>
        <w:t xml:space="preserve"> left</w:t>
      </w:r>
      <w:r w:rsidRPr="00252424">
        <w:rPr>
          <w:rFonts w:cs="Calibri"/>
          <w:lang w:val="en-US" w:eastAsia="en-GB"/>
        </w:rPr>
        <w:t xml:space="preserve"> picture.),</w:t>
      </w:r>
      <w:r w:rsidR="00252424" w:rsidRPr="00252424">
        <w:rPr>
          <w:rFonts w:cs="Calibri"/>
          <w:lang w:val="en-US" w:eastAsia="en-GB"/>
        </w:rPr>
        <w:t xml:space="preserve"> </w:t>
      </w:r>
      <w:r w:rsidRPr="00252424">
        <w:rPr>
          <w:rFonts w:cs="Calibri"/>
          <w:lang w:val="en-US" w:eastAsia="en-GB"/>
        </w:rPr>
        <w:t xml:space="preserve">this attribute describes the length of that strap. Default value is 0.0, which means </w:t>
      </w:r>
      <w:r w:rsidR="00194316">
        <w:rPr>
          <w:rFonts w:cs="Calibri"/>
          <w:lang w:val="en-US" w:eastAsia="en-GB"/>
        </w:rPr>
        <w:t>"</w:t>
      </w:r>
      <w:r w:rsidRPr="00252424">
        <w:rPr>
          <w:rFonts w:cs="Calibri"/>
          <w:lang w:val="en-US" w:eastAsia="en-GB"/>
        </w:rPr>
        <w:t>no strap</w:t>
      </w:r>
      <w:r w:rsidR="00194316">
        <w:rPr>
          <w:rFonts w:cs="Calibri"/>
          <w:lang w:val="en-US" w:eastAsia="en-GB"/>
        </w:rPr>
        <w:t>"</w:t>
      </w:r>
      <w:r w:rsidRPr="00252424">
        <w:rPr>
          <w:rFonts w:cs="Calibri"/>
          <w:lang w:val="en-US" w:eastAsia="en-GB"/>
        </w:rPr>
        <w:t>.</w:t>
      </w:r>
    </w:p>
    <w:p w14:paraId="0DB1B4CE" w14:textId="758E4729" w:rsidR="00A0499C" w:rsidRPr="003302C7" w:rsidRDefault="00A0499C" w:rsidP="00B90690">
      <w:pPr>
        <w:pStyle w:val="Listenabsatz"/>
        <w:numPr>
          <w:ilvl w:val="0"/>
          <w:numId w:val="44"/>
        </w:numPr>
        <w:autoSpaceDE w:val="0"/>
        <w:autoSpaceDN w:val="0"/>
        <w:adjustRightInd w:val="0"/>
        <w:jc w:val="both"/>
        <w:rPr>
          <w:rFonts w:cs="Calibri"/>
          <w:lang w:val="en-US" w:eastAsia="en-GB"/>
        </w:rPr>
      </w:pPr>
      <w:proofErr w:type="spellStart"/>
      <w:r w:rsidRPr="003302C7">
        <w:rPr>
          <w:rStyle w:val="elementdeftypeChar"/>
          <w:lang w:eastAsia="en-GB"/>
        </w:rPr>
        <w:t>clipped_to</w:t>
      </w:r>
      <w:proofErr w:type="spellEnd"/>
      <w:r w:rsidRPr="003302C7">
        <w:rPr>
          <w:rFonts w:cs="Calibri"/>
          <w:lang w:val="en-US" w:eastAsia="en-GB"/>
        </w:rPr>
        <w:t>: The clip is clipped to the flange partner with this index (see section</w:t>
      </w:r>
      <w:r w:rsidR="0010140C">
        <w:rPr>
          <w:rFonts w:cs="Calibri"/>
          <w:lang w:val="en-US" w:eastAsia="en-GB"/>
        </w:rPr>
        <w:t xml:space="preserve"> </w:t>
      </w:r>
      <w:r w:rsidR="0010140C">
        <w:rPr>
          <w:rFonts w:cs="Calibri"/>
          <w:lang w:val="en-US" w:eastAsia="en-GB"/>
        </w:rPr>
        <w:fldChar w:fldCharType="begin"/>
      </w:r>
      <w:r w:rsidR="0010140C">
        <w:rPr>
          <w:rFonts w:cs="Calibri"/>
          <w:lang w:val="en-US" w:eastAsia="en-GB"/>
        </w:rPr>
        <w:instrText xml:space="preserve"> REF _Ref428892751 \r \h </w:instrText>
      </w:r>
      <w:r w:rsidR="0010140C">
        <w:rPr>
          <w:rFonts w:cs="Calibri"/>
          <w:lang w:val="en-US" w:eastAsia="en-GB"/>
        </w:rPr>
      </w:r>
      <w:r w:rsidR="0010140C">
        <w:rPr>
          <w:rFonts w:cs="Calibri"/>
          <w:lang w:val="en-US" w:eastAsia="en-GB"/>
        </w:rPr>
        <w:fldChar w:fldCharType="separate"/>
      </w:r>
      <w:r w:rsidR="00004854">
        <w:rPr>
          <w:rFonts w:cs="Calibri"/>
          <w:lang w:val="en-US" w:eastAsia="en-GB"/>
        </w:rPr>
        <w:t>5.3.1.1</w:t>
      </w:r>
      <w:r w:rsidR="0010140C">
        <w:rPr>
          <w:rFonts w:cs="Calibri"/>
          <w:lang w:val="en-US" w:eastAsia="en-GB"/>
        </w:rPr>
        <w:fldChar w:fldCharType="end"/>
      </w:r>
      <w:r w:rsidRPr="003302C7">
        <w:rPr>
          <w:rFonts w:cs="Calibri"/>
          <w:lang w:val="en-US" w:eastAsia="en-GB"/>
        </w:rPr>
        <w:t>). If</w:t>
      </w:r>
      <w:r w:rsidR="003302C7" w:rsidRPr="003302C7">
        <w:rPr>
          <w:rFonts w:cs="Calibri"/>
          <w:lang w:val="en-US" w:eastAsia="en-GB"/>
        </w:rPr>
        <w:t xml:space="preserve"> </w:t>
      </w:r>
      <w:r w:rsidRPr="003302C7">
        <w:rPr>
          <w:rFonts w:cs="Calibri"/>
          <w:lang w:val="en-US" w:eastAsia="en-GB"/>
        </w:rPr>
        <w:t>attribute is missing, this information is not (yet) available.</w:t>
      </w:r>
    </w:p>
    <w:p w14:paraId="7571FE2D" w14:textId="77777777" w:rsidR="00A0499C" w:rsidRPr="003302C7" w:rsidRDefault="00A0499C" w:rsidP="00B90690">
      <w:pPr>
        <w:pStyle w:val="Listenabsatz"/>
        <w:numPr>
          <w:ilvl w:val="0"/>
          <w:numId w:val="44"/>
        </w:numPr>
        <w:autoSpaceDE w:val="0"/>
        <w:autoSpaceDN w:val="0"/>
        <w:adjustRightInd w:val="0"/>
        <w:jc w:val="both"/>
        <w:rPr>
          <w:rFonts w:cs="Calibri"/>
          <w:lang w:val="en-US" w:eastAsia="en-GB"/>
        </w:rPr>
      </w:pPr>
      <w:r w:rsidRPr="003302C7">
        <w:rPr>
          <w:rStyle w:val="elementdeftypeChar"/>
          <w:lang w:eastAsia="en-GB"/>
        </w:rPr>
        <w:t>material</w:t>
      </w:r>
      <w:r w:rsidRPr="003302C7">
        <w:rPr>
          <w:rFonts w:cs="Calibri"/>
          <w:lang w:val="en-US" w:eastAsia="en-GB"/>
        </w:rPr>
        <w:t>: the material of the clip.</w:t>
      </w:r>
    </w:p>
    <w:p w14:paraId="3130FF28" w14:textId="77777777" w:rsidR="00A0499C" w:rsidRPr="003302C7" w:rsidRDefault="00A0499C" w:rsidP="00B90690">
      <w:pPr>
        <w:pStyle w:val="Listenabsatz"/>
        <w:numPr>
          <w:ilvl w:val="0"/>
          <w:numId w:val="44"/>
        </w:numPr>
        <w:autoSpaceDE w:val="0"/>
        <w:autoSpaceDN w:val="0"/>
        <w:adjustRightInd w:val="0"/>
        <w:spacing w:after="120"/>
        <w:ind w:left="714" w:hanging="357"/>
        <w:jc w:val="both"/>
        <w:rPr>
          <w:rFonts w:cs="Calibri"/>
          <w:lang w:val="en-US" w:eastAsia="en-GB"/>
        </w:rPr>
      </w:pPr>
      <w:proofErr w:type="spellStart"/>
      <w:r w:rsidRPr="003302C7">
        <w:rPr>
          <w:rStyle w:val="elementdeftypeChar"/>
          <w:lang w:eastAsia="en-GB"/>
        </w:rPr>
        <w:t>part_code</w:t>
      </w:r>
      <w:proofErr w:type="spellEnd"/>
      <w:r w:rsidRPr="003302C7">
        <w:rPr>
          <w:rFonts w:cs="Calibri"/>
          <w:lang w:val="en-US" w:eastAsia="en-GB"/>
        </w:rPr>
        <w:t>: the part code of the clip, as used e. g. in a PDM system.</w:t>
      </w:r>
    </w:p>
    <w:p w14:paraId="3FB97048" w14:textId="77777777"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There is no </w:t>
      </w:r>
      <w:r w:rsidRPr="003302C7">
        <w:rPr>
          <w:rStyle w:val="elementdeftypeChar"/>
        </w:rPr>
        <w:t>base</w:t>
      </w:r>
      <w:r>
        <w:rPr>
          <w:rFonts w:ascii="Courier" w:hAnsi="Courier" w:cs="Courier"/>
          <w:sz w:val="18"/>
          <w:szCs w:val="18"/>
          <w:lang w:eastAsia="en-GB"/>
        </w:rPr>
        <w:t xml:space="preserve"> </w:t>
      </w:r>
      <w:r>
        <w:rPr>
          <w:rFonts w:cs="Calibri"/>
          <w:szCs w:val="22"/>
          <w:lang w:eastAsia="en-GB"/>
        </w:rPr>
        <w:t xml:space="preserve">attribute for clips, since this information is hold by attribute </w:t>
      </w:r>
      <w:proofErr w:type="spellStart"/>
      <w:r w:rsidRPr="003302C7">
        <w:rPr>
          <w:rStyle w:val="elementdeftypeChar"/>
        </w:rPr>
        <w:t>clipped_to</w:t>
      </w:r>
      <w:proofErr w:type="spellEnd"/>
      <w:r>
        <w:rPr>
          <w:rFonts w:cs="Calibri"/>
          <w:szCs w:val="22"/>
          <w:lang w:eastAsia="en-GB"/>
        </w:rPr>
        <w:t>.</w:t>
      </w:r>
    </w:p>
    <w:p w14:paraId="48155053" w14:textId="77777777"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If possible, a clip should know the direction of fixation, </w:t>
      </w:r>
      <w:proofErr w:type="spellStart"/>
      <w:r>
        <w:rPr>
          <w:rFonts w:cs="Calibri"/>
          <w:szCs w:val="22"/>
          <w:lang w:eastAsia="en-GB"/>
        </w:rPr>
        <w:t>i</w:t>
      </w:r>
      <w:proofErr w:type="spellEnd"/>
      <w:r>
        <w:rPr>
          <w:rFonts w:cs="Calibri"/>
          <w:szCs w:val="22"/>
          <w:lang w:eastAsia="en-GB"/>
        </w:rPr>
        <w:t xml:space="preserve">. e. </w:t>
      </w:r>
      <w:r w:rsidR="00FB160E">
        <w:rPr>
          <w:rFonts w:cs="Calibri"/>
          <w:szCs w:val="22"/>
          <w:lang w:eastAsia="en-GB"/>
        </w:rPr>
        <w:t>possess</w:t>
      </w:r>
      <w:r>
        <w:rPr>
          <w:rFonts w:cs="Calibri"/>
          <w:szCs w:val="22"/>
          <w:lang w:eastAsia="en-GB"/>
        </w:rPr>
        <w:t xml:space="preserve"> a nested element</w:t>
      </w:r>
      <w:r w:rsidR="003302C7">
        <w:rPr>
          <w:rFonts w:cs="Calibri"/>
          <w:szCs w:val="22"/>
          <w:lang w:eastAsia="en-GB"/>
        </w:rPr>
        <w:t xml:space="preserve"> </w:t>
      </w:r>
      <w:r w:rsidRPr="003302C7">
        <w:rPr>
          <w:rStyle w:val="elementdeftypeChar"/>
        </w:rPr>
        <w:t>&lt;</w:t>
      </w:r>
      <w:proofErr w:type="spellStart"/>
      <w:r w:rsidRPr="003302C7">
        <w:rPr>
          <w:rStyle w:val="elementdeftypeChar"/>
        </w:rPr>
        <w:t>normal_direction</w:t>
      </w:r>
      <w:proofErr w:type="spellEnd"/>
      <w:r w:rsidRPr="003302C7">
        <w:rPr>
          <w:rStyle w:val="elementdeftypeChar"/>
        </w:rPr>
        <w:t>/&gt;</w:t>
      </w:r>
      <w:r>
        <w:rPr>
          <w:rFonts w:cs="Calibri"/>
          <w:szCs w:val="22"/>
          <w:lang w:eastAsia="en-GB"/>
        </w:rPr>
        <w:t>. However, this is not mandatory in order to allow for importing incomplete</w:t>
      </w:r>
      <w:r w:rsidR="003302C7">
        <w:rPr>
          <w:rFonts w:cs="Calibri"/>
          <w:szCs w:val="22"/>
          <w:lang w:eastAsia="en-GB"/>
        </w:rPr>
        <w:t xml:space="preserve"> </w:t>
      </w:r>
      <w:r>
        <w:rPr>
          <w:rFonts w:cs="Calibri"/>
          <w:szCs w:val="22"/>
          <w:lang w:eastAsia="en-GB"/>
        </w:rPr>
        <w:t>data. Direction sense of</w:t>
      </w:r>
      <w:r w:rsidR="00FB160E">
        <w:rPr>
          <w:rFonts w:cs="Calibri"/>
          <w:szCs w:val="22"/>
          <w:lang w:eastAsia="en-GB"/>
        </w:rPr>
        <w:t xml:space="preserve"> </w:t>
      </w:r>
      <w:r w:rsidRPr="00FB160E">
        <w:rPr>
          <w:rStyle w:val="elementdeftypeChar"/>
        </w:rPr>
        <w:t>&lt;</w:t>
      </w:r>
      <w:proofErr w:type="spellStart"/>
      <w:r w:rsidRPr="00FB160E">
        <w:rPr>
          <w:rStyle w:val="elementdeftypeChar"/>
        </w:rPr>
        <w:t>normal_direction</w:t>
      </w:r>
      <w:proofErr w:type="spellEnd"/>
      <w:r w:rsidRPr="00FB160E">
        <w:rPr>
          <w:rStyle w:val="elementdeftypeChar"/>
        </w:rPr>
        <w:t>/&gt;</w:t>
      </w:r>
      <w:r>
        <w:rPr>
          <w:rFonts w:ascii="Courier" w:hAnsi="Courier" w:cs="Courier"/>
          <w:b/>
          <w:bCs/>
          <w:i/>
          <w:iCs/>
          <w:sz w:val="18"/>
          <w:szCs w:val="18"/>
          <w:lang w:eastAsia="en-GB"/>
        </w:rPr>
        <w:t xml:space="preserve"> </w:t>
      </w:r>
      <w:r>
        <w:rPr>
          <w:rFonts w:cs="Calibri"/>
          <w:szCs w:val="22"/>
          <w:lang w:eastAsia="en-GB"/>
        </w:rPr>
        <w:t>is from tool to the flange partner given by attribute</w:t>
      </w:r>
      <w:r w:rsidR="003302C7">
        <w:rPr>
          <w:rFonts w:cs="Calibri"/>
          <w:szCs w:val="22"/>
          <w:lang w:eastAsia="en-GB"/>
        </w:rPr>
        <w:t xml:space="preserve"> </w:t>
      </w:r>
      <w:proofErr w:type="spellStart"/>
      <w:r w:rsidRPr="007A41AC">
        <w:rPr>
          <w:rStyle w:val="elementdeftypeChar"/>
        </w:rPr>
        <w:t>clipped_to</w:t>
      </w:r>
      <w:proofErr w:type="spellEnd"/>
      <w:r>
        <w:rPr>
          <w:rFonts w:cs="Calibri"/>
          <w:szCs w:val="22"/>
          <w:lang w:eastAsia="en-GB"/>
        </w:rPr>
        <w:t>.</w:t>
      </w:r>
    </w:p>
    <w:p w14:paraId="74B755A5" w14:textId="16705A2E"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Element </w:t>
      </w:r>
      <w:r w:rsidRPr="00FB160E">
        <w:rPr>
          <w:rStyle w:val="elementdeftypeChar"/>
        </w:rPr>
        <w:t>&lt;</w:t>
      </w:r>
      <w:proofErr w:type="spellStart"/>
      <w:r w:rsidRPr="00FB160E">
        <w:rPr>
          <w:rStyle w:val="elementdeftypeChar"/>
        </w:rPr>
        <w:t>tangential_direction</w:t>
      </w:r>
      <w:proofErr w:type="spellEnd"/>
      <w:r w:rsidRPr="00FB160E">
        <w:rPr>
          <w:rStyle w:val="elementdeftypeChar"/>
        </w:rPr>
        <w:t>/&gt;</w:t>
      </w:r>
      <w:r>
        <w:rPr>
          <w:rFonts w:ascii="Courier" w:hAnsi="Courier" w:cs="Courier"/>
          <w:b/>
          <w:bCs/>
          <w:i/>
          <w:iCs/>
          <w:sz w:val="18"/>
          <w:szCs w:val="18"/>
          <w:lang w:eastAsia="en-GB"/>
        </w:rPr>
        <w:t xml:space="preserve"> </w:t>
      </w:r>
      <w:r>
        <w:rPr>
          <w:rFonts w:cs="Calibri"/>
          <w:szCs w:val="22"/>
          <w:lang w:eastAsia="en-GB"/>
        </w:rPr>
        <w:t>denotes direction of (one) maximum clip diameter, perpendicular</w:t>
      </w:r>
      <w:r w:rsidR="00BB135A">
        <w:rPr>
          <w:rFonts w:cs="Calibri"/>
          <w:szCs w:val="22"/>
          <w:lang w:eastAsia="en-GB"/>
        </w:rPr>
        <w:t xml:space="preserve"> </w:t>
      </w:r>
      <w:r>
        <w:rPr>
          <w:rFonts w:cs="Calibri"/>
          <w:szCs w:val="22"/>
          <w:lang w:eastAsia="en-GB"/>
        </w:rPr>
        <w:t xml:space="preserve">to </w:t>
      </w:r>
      <w:r w:rsidRPr="00FB160E">
        <w:rPr>
          <w:rStyle w:val="elementdeftypeChar"/>
        </w:rPr>
        <w:t>&lt;</w:t>
      </w:r>
      <w:proofErr w:type="spellStart"/>
      <w:r w:rsidRPr="00FB160E">
        <w:rPr>
          <w:rStyle w:val="elementdeftypeChar"/>
        </w:rPr>
        <w:t>normal_direction</w:t>
      </w:r>
      <w:proofErr w:type="spellEnd"/>
      <w:r w:rsidRPr="00FB160E">
        <w:rPr>
          <w:rStyle w:val="elementdeftypeChar"/>
        </w:rPr>
        <w:t>/&gt;</w:t>
      </w:r>
      <w:r>
        <w:rPr>
          <w:rFonts w:ascii="Courier" w:hAnsi="Courier" w:cs="Courier"/>
          <w:b/>
          <w:bCs/>
          <w:i/>
          <w:iCs/>
          <w:sz w:val="18"/>
          <w:szCs w:val="18"/>
          <w:lang w:eastAsia="en-GB"/>
        </w:rPr>
        <w:t xml:space="preserve">. </w:t>
      </w:r>
      <w:r>
        <w:rPr>
          <w:rFonts w:cs="Calibri"/>
          <w:szCs w:val="22"/>
          <w:lang w:eastAsia="en-GB"/>
        </w:rPr>
        <w:t>This gives the local x axis.</w:t>
      </w:r>
      <w:r w:rsidR="003302C7">
        <w:rPr>
          <w:rFonts w:cs="Calibri"/>
          <w:szCs w:val="22"/>
          <w:lang w:eastAsia="en-GB"/>
        </w:rPr>
        <w:t xml:space="preserve"> The</w:t>
      </w:r>
      <w:r w:rsidR="00FB160E">
        <w:rPr>
          <w:rFonts w:cs="Calibri"/>
          <w:szCs w:val="22"/>
          <w:lang w:eastAsia="en-GB"/>
        </w:rPr>
        <w:t xml:space="preserve"> </w:t>
      </w:r>
      <w:r w:rsidRPr="00FB160E">
        <w:rPr>
          <w:rStyle w:val="elementdeftypeChar"/>
        </w:rPr>
        <w:t>&lt;</w:t>
      </w:r>
      <w:proofErr w:type="spellStart"/>
      <w:r w:rsidRPr="00FB160E">
        <w:rPr>
          <w:rStyle w:val="elementdeftypeChar"/>
        </w:rPr>
        <w:t>normal_direction</w:t>
      </w:r>
      <w:proofErr w:type="spellEnd"/>
      <w:r w:rsidRPr="00FB160E">
        <w:rPr>
          <w:rStyle w:val="elementdeftypeChar"/>
        </w:rPr>
        <w:t>/&gt;</w:t>
      </w:r>
      <w:r>
        <w:rPr>
          <w:rFonts w:ascii="Courier" w:hAnsi="Courier" w:cs="Courier"/>
          <w:b/>
          <w:bCs/>
          <w:i/>
          <w:iCs/>
          <w:sz w:val="18"/>
          <w:szCs w:val="18"/>
          <w:lang w:eastAsia="en-GB"/>
        </w:rPr>
        <w:t xml:space="preserve"> </w:t>
      </w:r>
      <w:r>
        <w:rPr>
          <w:rFonts w:cs="Calibri"/>
          <w:szCs w:val="22"/>
          <w:lang w:eastAsia="en-GB"/>
        </w:rPr>
        <w:t xml:space="preserve">and </w:t>
      </w:r>
      <w:r w:rsidRPr="00FB160E">
        <w:rPr>
          <w:rStyle w:val="elementdeftypeChar"/>
        </w:rPr>
        <w:t>&lt;</w:t>
      </w:r>
      <w:proofErr w:type="spellStart"/>
      <w:r w:rsidRPr="00FB160E">
        <w:rPr>
          <w:rStyle w:val="elementdeftypeChar"/>
        </w:rPr>
        <w:t>tangential_direction</w:t>
      </w:r>
      <w:proofErr w:type="spellEnd"/>
      <w:r w:rsidRPr="00FB160E">
        <w:rPr>
          <w:rStyle w:val="elementdeftypeChar"/>
        </w:rPr>
        <w:t>/&gt;</w:t>
      </w:r>
      <w:r>
        <w:rPr>
          <w:rFonts w:ascii="Courier" w:hAnsi="Courier" w:cs="Courier"/>
          <w:b/>
          <w:bCs/>
          <w:i/>
          <w:iCs/>
          <w:sz w:val="18"/>
          <w:szCs w:val="18"/>
          <w:lang w:eastAsia="en-GB"/>
        </w:rPr>
        <w:t xml:space="preserve"> </w:t>
      </w:r>
      <w:r>
        <w:rPr>
          <w:rFonts w:cs="Calibri"/>
          <w:szCs w:val="22"/>
          <w:lang w:eastAsia="en-GB"/>
        </w:rPr>
        <w:t>elements are described in section</w:t>
      </w:r>
      <w:r w:rsidR="003302C7">
        <w:rPr>
          <w:rFonts w:cs="Calibri"/>
          <w:szCs w:val="22"/>
          <w:lang w:eastAsia="en-GB"/>
        </w:rPr>
        <w:t xml:space="preserve"> </w:t>
      </w:r>
      <w:r w:rsidR="003302C7">
        <w:rPr>
          <w:rFonts w:cs="Calibri"/>
          <w:szCs w:val="22"/>
          <w:lang w:eastAsia="en-GB"/>
        </w:rPr>
        <w:fldChar w:fldCharType="begin"/>
      </w:r>
      <w:r w:rsidR="003302C7">
        <w:rPr>
          <w:rFonts w:cs="Calibri"/>
          <w:szCs w:val="22"/>
          <w:lang w:eastAsia="en-GB"/>
        </w:rPr>
        <w:instrText xml:space="preserve"> REF _Ref400880511 \r \h </w:instrText>
      </w:r>
      <w:r w:rsidR="003302C7">
        <w:rPr>
          <w:rFonts w:cs="Calibri"/>
          <w:szCs w:val="22"/>
          <w:lang w:eastAsia="en-GB"/>
        </w:rPr>
      </w:r>
      <w:r w:rsidR="003302C7">
        <w:rPr>
          <w:rFonts w:cs="Calibri"/>
          <w:szCs w:val="22"/>
          <w:lang w:eastAsia="en-GB"/>
        </w:rPr>
        <w:fldChar w:fldCharType="separate"/>
      </w:r>
      <w:r w:rsidR="00004854">
        <w:rPr>
          <w:rFonts w:cs="Calibri"/>
          <w:szCs w:val="22"/>
          <w:lang w:eastAsia="en-GB"/>
        </w:rPr>
        <w:t>7.1.3</w:t>
      </w:r>
      <w:r w:rsidR="003302C7">
        <w:rPr>
          <w:rFonts w:cs="Calibri"/>
          <w:szCs w:val="22"/>
          <w:lang w:eastAsia="en-GB"/>
        </w:rPr>
        <w:fldChar w:fldCharType="end"/>
      </w:r>
      <w:r>
        <w:rPr>
          <w:rFonts w:cs="Calibri"/>
          <w:szCs w:val="22"/>
          <w:lang w:eastAsia="en-GB"/>
        </w:rPr>
        <w:t>.</w:t>
      </w:r>
    </w:p>
    <w:p w14:paraId="385D7E72" w14:textId="77777777" w:rsidR="00FB160E" w:rsidRDefault="00BB135A" w:rsidP="003302C7">
      <w:pPr>
        <w:autoSpaceDE w:val="0"/>
        <w:autoSpaceDN w:val="0"/>
        <w:adjustRightInd w:val="0"/>
        <w:spacing w:before="120"/>
        <w:jc w:val="both"/>
        <w:rPr>
          <w:rFonts w:cs="Calibri"/>
          <w:szCs w:val="22"/>
          <w:lang w:eastAsia="en-GB"/>
        </w:rPr>
      </w:pPr>
      <w:r>
        <w:rPr>
          <w:rFonts w:cs="Calibri"/>
          <w:szCs w:val="22"/>
          <w:lang w:eastAsia="en-GB"/>
        </w:rPr>
        <w:t xml:space="preserve">The element </w:t>
      </w:r>
      <w:r w:rsidRPr="00BB135A">
        <w:rPr>
          <w:rStyle w:val="elementdeftypeChar"/>
        </w:rPr>
        <w:t>&lt;clip/&gt;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BB135A" w:rsidRPr="0001308F" w14:paraId="2DA87CE0" w14:textId="77777777" w:rsidTr="00426C31">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5C8BDA4" w14:textId="77777777" w:rsidR="00BB135A" w:rsidRPr="0001308F" w:rsidRDefault="00BB135A" w:rsidP="00426C31">
            <w:pPr>
              <w:keepNext/>
              <w:rPr>
                <w:b/>
                <w:i/>
              </w:rPr>
            </w:pPr>
            <w:r w:rsidRPr="0001308F">
              <w:rPr>
                <w:b/>
                <w:i/>
              </w:rPr>
              <w:lastRenderedPageBreak/>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12041CD" w14:textId="77777777" w:rsidR="00BB135A" w:rsidRPr="0001308F" w:rsidRDefault="00BB135A" w:rsidP="00426C31">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892DD0" w14:textId="77777777" w:rsidR="00BB135A" w:rsidRPr="0001308F" w:rsidRDefault="000E60DF" w:rsidP="00426C31">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AF6452" w14:textId="77777777" w:rsidR="00BB135A" w:rsidRPr="0001308F" w:rsidRDefault="00BB135A" w:rsidP="00426C31">
            <w:pPr>
              <w:keepNext/>
              <w:rPr>
                <w:b/>
                <w:i/>
              </w:rPr>
            </w:pPr>
            <w:r w:rsidRPr="0001308F">
              <w:rPr>
                <w:b/>
                <w:i/>
              </w:rPr>
              <w:t>Constraint</w:t>
            </w:r>
          </w:p>
        </w:tc>
      </w:tr>
      <w:tr w:rsidR="00BB135A" w:rsidRPr="00226A3F" w14:paraId="56913C81" w14:textId="77777777" w:rsidTr="00426C31">
        <w:trPr>
          <w:jc w:val="center"/>
        </w:trPr>
        <w:tc>
          <w:tcPr>
            <w:tcW w:w="2111" w:type="dxa"/>
            <w:shd w:val="clear" w:color="auto" w:fill="auto"/>
            <w:vAlign w:val="bottom"/>
          </w:tcPr>
          <w:p w14:paraId="33CB641C" w14:textId="77777777" w:rsidR="00BB135A" w:rsidRPr="0001308F" w:rsidRDefault="00BB135A" w:rsidP="00426C31">
            <w:pPr>
              <w:rPr>
                <w:sz w:val="20"/>
                <w:szCs w:val="20"/>
              </w:rPr>
            </w:pPr>
            <w:proofErr w:type="spellStart"/>
            <w:r>
              <w:rPr>
                <w:sz w:val="20"/>
                <w:szCs w:val="20"/>
              </w:rPr>
              <w:t>normal_direction</w:t>
            </w:r>
            <w:proofErr w:type="spellEnd"/>
          </w:p>
        </w:tc>
        <w:tc>
          <w:tcPr>
            <w:tcW w:w="2268" w:type="dxa"/>
            <w:shd w:val="clear" w:color="auto" w:fill="auto"/>
            <w:vAlign w:val="bottom"/>
          </w:tcPr>
          <w:p w14:paraId="1CCC4BA2" w14:textId="77777777" w:rsidR="00BB135A" w:rsidRPr="0001308F" w:rsidRDefault="00BB135A" w:rsidP="00426C31">
            <w:pPr>
              <w:rPr>
                <w:sz w:val="20"/>
                <w:szCs w:val="20"/>
              </w:rPr>
            </w:pPr>
            <w:r>
              <w:rPr>
                <w:sz w:val="20"/>
                <w:szCs w:val="20"/>
              </w:rPr>
              <w:t>1</w:t>
            </w:r>
          </w:p>
        </w:tc>
        <w:tc>
          <w:tcPr>
            <w:tcW w:w="1276" w:type="dxa"/>
            <w:shd w:val="clear" w:color="auto" w:fill="auto"/>
            <w:vAlign w:val="bottom"/>
          </w:tcPr>
          <w:p w14:paraId="647E47F0" w14:textId="77777777" w:rsidR="00BB135A" w:rsidRPr="0001308F" w:rsidRDefault="00BB135A" w:rsidP="00426C31">
            <w:pPr>
              <w:rPr>
                <w:sz w:val="20"/>
                <w:szCs w:val="20"/>
              </w:rPr>
            </w:pPr>
            <w:r>
              <w:rPr>
                <w:sz w:val="20"/>
                <w:szCs w:val="20"/>
              </w:rPr>
              <w:t>Optional</w:t>
            </w:r>
          </w:p>
        </w:tc>
        <w:tc>
          <w:tcPr>
            <w:tcW w:w="2817" w:type="dxa"/>
            <w:shd w:val="clear" w:color="auto" w:fill="auto"/>
            <w:vAlign w:val="bottom"/>
          </w:tcPr>
          <w:p w14:paraId="5B9AA3F8" w14:textId="77777777" w:rsidR="009436D3" w:rsidRPr="0001308F" w:rsidRDefault="009436D3" w:rsidP="00426C31">
            <w:pPr>
              <w:rPr>
                <w:sz w:val="20"/>
                <w:szCs w:val="20"/>
              </w:rPr>
            </w:pPr>
            <w:r>
              <w:rPr>
                <w:sz w:val="20"/>
                <w:szCs w:val="20"/>
              </w:rPr>
              <w:t>-</w:t>
            </w:r>
          </w:p>
        </w:tc>
      </w:tr>
      <w:tr w:rsidR="00BB135A" w:rsidRPr="00226A3F" w14:paraId="56EC854D" w14:textId="77777777" w:rsidTr="00426C31">
        <w:trPr>
          <w:jc w:val="center"/>
        </w:trPr>
        <w:tc>
          <w:tcPr>
            <w:tcW w:w="2111" w:type="dxa"/>
            <w:shd w:val="clear" w:color="auto" w:fill="auto"/>
            <w:vAlign w:val="bottom"/>
          </w:tcPr>
          <w:p w14:paraId="1CCB11C8" w14:textId="77777777" w:rsidR="00BB135A" w:rsidRPr="0001308F" w:rsidRDefault="00BB135A" w:rsidP="00426C31">
            <w:pPr>
              <w:rPr>
                <w:sz w:val="20"/>
                <w:szCs w:val="20"/>
              </w:rPr>
            </w:pPr>
            <w:proofErr w:type="spellStart"/>
            <w:r>
              <w:rPr>
                <w:sz w:val="20"/>
                <w:szCs w:val="20"/>
              </w:rPr>
              <w:t>tangential_direction</w:t>
            </w:r>
            <w:proofErr w:type="spellEnd"/>
          </w:p>
        </w:tc>
        <w:tc>
          <w:tcPr>
            <w:tcW w:w="2268" w:type="dxa"/>
            <w:shd w:val="clear" w:color="auto" w:fill="auto"/>
            <w:vAlign w:val="bottom"/>
          </w:tcPr>
          <w:p w14:paraId="3575F53B" w14:textId="77777777" w:rsidR="00BB135A" w:rsidRPr="0001308F" w:rsidRDefault="00BB135A" w:rsidP="00426C31">
            <w:pPr>
              <w:rPr>
                <w:sz w:val="20"/>
                <w:szCs w:val="20"/>
              </w:rPr>
            </w:pPr>
            <w:r>
              <w:rPr>
                <w:sz w:val="20"/>
                <w:szCs w:val="20"/>
              </w:rPr>
              <w:t>1</w:t>
            </w:r>
          </w:p>
        </w:tc>
        <w:tc>
          <w:tcPr>
            <w:tcW w:w="1276" w:type="dxa"/>
            <w:shd w:val="clear" w:color="auto" w:fill="auto"/>
            <w:vAlign w:val="bottom"/>
          </w:tcPr>
          <w:p w14:paraId="094DAE88" w14:textId="77777777" w:rsidR="00BB135A" w:rsidRPr="0001308F" w:rsidRDefault="00BB135A" w:rsidP="00426C31">
            <w:pPr>
              <w:rPr>
                <w:sz w:val="20"/>
                <w:szCs w:val="20"/>
              </w:rPr>
            </w:pPr>
            <w:r>
              <w:rPr>
                <w:sz w:val="20"/>
                <w:szCs w:val="20"/>
              </w:rPr>
              <w:t>Optional</w:t>
            </w:r>
          </w:p>
        </w:tc>
        <w:tc>
          <w:tcPr>
            <w:tcW w:w="2817" w:type="dxa"/>
            <w:shd w:val="clear" w:color="auto" w:fill="auto"/>
            <w:vAlign w:val="bottom"/>
          </w:tcPr>
          <w:p w14:paraId="042D3F92" w14:textId="77777777" w:rsidR="00BB135A" w:rsidRPr="0001308F" w:rsidRDefault="009436D3" w:rsidP="00426C31">
            <w:pPr>
              <w:keepNext/>
              <w:rPr>
                <w:sz w:val="20"/>
                <w:szCs w:val="20"/>
              </w:rPr>
            </w:pPr>
            <w:r>
              <w:rPr>
                <w:sz w:val="20"/>
                <w:szCs w:val="20"/>
              </w:rPr>
              <w:t>-</w:t>
            </w:r>
          </w:p>
        </w:tc>
      </w:tr>
    </w:tbl>
    <w:p w14:paraId="4AC2BCD4" w14:textId="4B4CD931" w:rsidR="00BB135A" w:rsidRDefault="00BB135A" w:rsidP="007A41AC">
      <w:pPr>
        <w:pStyle w:val="Beschriftung"/>
        <w:spacing w:before="120"/>
        <w:rPr>
          <w:rStyle w:val="elementdeftypeChar"/>
          <w:b/>
        </w:rPr>
      </w:pPr>
      <w:bookmarkStart w:id="1874" w:name="_Toc3566477"/>
      <w:bookmarkStart w:id="1875" w:name="_Toc27753843"/>
      <w:r w:rsidRPr="00BB135A">
        <w:t xml:space="preserve">Table </w:t>
      </w:r>
      <w:ins w:id="1876" w:author="Dr. Carsten Franke" w:date="2020-03-09T16:02:00Z">
        <w:r w:rsidR="001D2A94">
          <w:fldChar w:fldCharType="begin"/>
        </w:r>
        <w:r w:rsidR="001D2A94">
          <w:instrText xml:space="preserve"> SEQ Table \* ARABIC </w:instrText>
        </w:r>
      </w:ins>
      <w:r w:rsidR="001D2A94">
        <w:fldChar w:fldCharType="separate"/>
      </w:r>
      <w:ins w:id="1877" w:author="Dr. Carsten Franke" w:date="2020-03-09T16:02:00Z">
        <w:r w:rsidR="001D2A94">
          <w:rPr>
            <w:noProof/>
          </w:rPr>
          <w:t>69</w:t>
        </w:r>
        <w:r w:rsidR="001D2A94">
          <w:fldChar w:fldCharType="end"/>
        </w:r>
      </w:ins>
      <w:del w:id="1878" w:author="Dr. Carsten Franke" w:date="2020-03-09T16:02:00Z">
        <w:r w:rsidRPr="00BB135A" w:rsidDel="001D2A94">
          <w:fldChar w:fldCharType="begin"/>
        </w:r>
        <w:r w:rsidRPr="00BB135A" w:rsidDel="001D2A94">
          <w:delInstrText xml:space="preserve"> SEQ Table \* ARABIC </w:delInstrText>
        </w:r>
        <w:r w:rsidRPr="00BB135A" w:rsidDel="001D2A94">
          <w:fldChar w:fldCharType="separate"/>
        </w:r>
      </w:del>
      <w:del w:id="1879" w:author="Dr. Carsten Franke" w:date="2020-03-09T14:38:00Z">
        <w:r w:rsidR="007E2D34" w:rsidDel="00004854">
          <w:rPr>
            <w:noProof/>
          </w:rPr>
          <w:delText>68</w:delText>
        </w:r>
      </w:del>
      <w:del w:id="1880" w:author="Dr. Carsten Franke" w:date="2020-03-09T16:02:00Z">
        <w:r w:rsidRPr="00BB135A" w:rsidDel="001D2A94">
          <w:fldChar w:fldCharType="end"/>
        </w:r>
      </w:del>
      <w:r w:rsidRPr="00BB135A">
        <w:t xml:space="preserve">: Nested elements of element </w:t>
      </w:r>
      <w:r w:rsidRPr="00BB135A">
        <w:rPr>
          <w:rStyle w:val="elementdeftypeChar"/>
          <w:b/>
        </w:rPr>
        <w:t>&lt;clip/&gt;</w:t>
      </w:r>
      <w:bookmarkEnd w:id="1874"/>
      <w:bookmarkEnd w:id="1875"/>
    </w:p>
    <w:p w14:paraId="2BD2F366" w14:textId="77777777" w:rsidR="002D03A4" w:rsidRPr="00226A3F" w:rsidRDefault="002D03A4" w:rsidP="002D03A4">
      <w:pPr>
        <w:pStyle w:val="Example"/>
        <w:keepNext/>
        <w:keepLines/>
      </w:pPr>
      <w:r w:rsidRPr="00FD6AE4">
        <w:t>Example:</w:t>
      </w:r>
      <w:r w:rsidRPr="00226A3F">
        <w:t xml:space="preserve"> </w:t>
      </w:r>
    </w:p>
    <w:p w14:paraId="56D0567C" w14:textId="77777777" w:rsidR="002D03A4" w:rsidRPr="00226A3F" w:rsidRDefault="002D03A4" w:rsidP="002D03A4">
      <w:pPr>
        <w:pStyle w:val="XMLCode"/>
        <w:keepNext/>
        <w:keepLines/>
      </w:pPr>
    </w:p>
    <w:p w14:paraId="1192C95D" w14:textId="77777777" w:rsidR="002D03A4" w:rsidRPr="00226A3F" w:rsidRDefault="002D03A4" w:rsidP="002D03A4">
      <w:pPr>
        <w:pStyle w:val="XMLCode"/>
        <w:keepNext/>
        <w:keepLines/>
      </w:pPr>
      <w:r w:rsidRPr="00226A3F">
        <w:t>&lt;connection_0d label=</w:t>
      </w:r>
      <w:r w:rsidR="00194316">
        <w:t>"</w:t>
      </w:r>
      <w:r w:rsidR="00B52EB3">
        <w:t>CLIP</w:t>
      </w:r>
      <w:r w:rsidRPr="00226A3F">
        <w:t>_</w:t>
      </w:r>
      <w:r w:rsidR="00B52EB3">
        <w:t>1001</w:t>
      </w:r>
      <w:r w:rsidR="00194316">
        <w:t>"</w:t>
      </w:r>
      <w:r w:rsidRPr="00226A3F">
        <w:t>&gt;</w:t>
      </w:r>
    </w:p>
    <w:p w14:paraId="4743A0FE" w14:textId="77777777" w:rsidR="002D03A4" w:rsidRDefault="002D03A4" w:rsidP="002D03A4">
      <w:pPr>
        <w:pStyle w:val="XMLCode"/>
        <w:keepNext/>
        <w:keepLines/>
        <w:rPr>
          <w:b/>
          <w:color w:val="0070C0"/>
        </w:rPr>
      </w:pPr>
      <w:r w:rsidRPr="00226A3F">
        <w:t xml:space="preserve">    </w:t>
      </w:r>
      <w:r w:rsidRPr="008275F2">
        <w:rPr>
          <w:b/>
          <w:color w:val="0070C0"/>
        </w:rPr>
        <w:t>&lt;</w:t>
      </w:r>
      <w:r w:rsidR="002F4150">
        <w:rPr>
          <w:b/>
          <w:color w:val="0070C0"/>
        </w:rPr>
        <w:t>clip</w:t>
      </w:r>
      <w:r w:rsidRPr="008275F2">
        <w:rPr>
          <w:b/>
          <w:color w:val="0070C0"/>
        </w:rPr>
        <w:t xml:space="preserve"> </w:t>
      </w:r>
      <w:proofErr w:type="spellStart"/>
      <w:r w:rsidR="00413E8F">
        <w:rPr>
          <w:b/>
          <w:color w:val="0070C0"/>
        </w:rPr>
        <w:t>clipped_to</w:t>
      </w:r>
      <w:proofErr w:type="spellEnd"/>
      <w:r w:rsidRPr="008275F2">
        <w:rPr>
          <w:b/>
          <w:color w:val="0070C0"/>
        </w:rPr>
        <w:t>=</w:t>
      </w:r>
      <w:r w:rsidR="00194316">
        <w:rPr>
          <w:b/>
          <w:color w:val="0070C0"/>
        </w:rPr>
        <w:t>"</w:t>
      </w:r>
      <w:r w:rsidR="00413E8F">
        <w:rPr>
          <w:b/>
          <w:color w:val="0070C0"/>
        </w:rPr>
        <w:t>1</w:t>
      </w:r>
      <w:r w:rsidR="00194316">
        <w:rPr>
          <w:b/>
          <w:color w:val="0070C0"/>
        </w:rPr>
        <w:t>"</w:t>
      </w:r>
      <w:r w:rsidR="002F4150">
        <w:rPr>
          <w:b/>
          <w:color w:val="0070C0"/>
        </w:rPr>
        <w:t xml:space="preserve"> </w:t>
      </w:r>
      <w:proofErr w:type="spellStart"/>
      <w:r w:rsidR="0069318A">
        <w:rPr>
          <w:b/>
          <w:color w:val="0070C0"/>
        </w:rPr>
        <w:t>attachment_type</w:t>
      </w:r>
      <w:proofErr w:type="spellEnd"/>
      <w:r w:rsidR="0010140C" w:rsidRPr="008275F2">
        <w:rPr>
          <w:b/>
          <w:color w:val="0070C0"/>
        </w:rPr>
        <w:t>=</w:t>
      </w:r>
      <w:r w:rsidR="00194316">
        <w:rPr>
          <w:b/>
          <w:color w:val="0070C0"/>
        </w:rPr>
        <w:t>"</w:t>
      </w:r>
      <w:r w:rsidR="00413E8F">
        <w:rPr>
          <w:b/>
          <w:color w:val="0070C0"/>
        </w:rPr>
        <w:t>push into round hole</w:t>
      </w:r>
      <w:r w:rsidR="00194316">
        <w:rPr>
          <w:b/>
          <w:color w:val="0070C0"/>
        </w:rPr>
        <w:t>"</w:t>
      </w:r>
      <w:r w:rsidR="0010140C">
        <w:rPr>
          <w:b/>
          <w:color w:val="0070C0"/>
        </w:rPr>
        <w:t xml:space="preserve"> </w:t>
      </w:r>
      <w:proofErr w:type="spellStart"/>
      <w:r w:rsidR="00413E8F">
        <w:rPr>
          <w:b/>
          <w:color w:val="0070C0"/>
        </w:rPr>
        <w:t>hole_diameter</w:t>
      </w:r>
      <w:proofErr w:type="spellEnd"/>
      <w:r w:rsidR="0010140C" w:rsidRPr="008275F2">
        <w:rPr>
          <w:b/>
          <w:color w:val="0070C0"/>
        </w:rPr>
        <w:t>=</w:t>
      </w:r>
      <w:r w:rsidR="00194316">
        <w:rPr>
          <w:b/>
          <w:color w:val="0070C0"/>
        </w:rPr>
        <w:t>"</w:t>
      </w:r>
      <w:r w:rsidR="00413E8F">
        <w:rPr>
          <w:b/>
          <w:color w:val="0070C0"/>
        </w:rPr>
        <w:t>8.0</w:t>
      </w:r>
      <w:r w:rsidR="00194316">
        <w:rPr>
          <w:b/>
          <w:color w:val="0070C0"/>
        </w:rPr>
        <w:t>"</w:t>
      </w:r>
      <w:r w:rsidR="0010140C">
        <w:rPr>
          <w:b/>
          <w:color w:val="0070C0"/>
        </w:rPr>
        <w:t xml:space="preserve"> </w:t>
      </w:r>
      <w:r w:rsidR="00413E8F">
        <w:rPr>
          <w:b/>
          <w:color w:val="0070C0"/>
        </w:rPr>
        <w:t xml:space="preserve">    </w:t>
      </w:r>
      <w:r w:rsidR="00413E8F">
        <w:rPr>
          <w:b/>
          <w:color w:val="0070C0"/>
        </w:rPr>
        <w:tab/>
        <w:t xml:space="preserve">    </w:t>
      </w:r>
      <w:proofErr w:type="spellStart"/>
      <w:r w:rsidR="00413E8F">
        <w:rPr>
          <w:b/>
          <w:color w:val="0070C0"/>
        </w:rPr>
        <w:t>hole_length</w:t>
      </w:r>
      <w:proofErr w:type="spellEnd"/>
      <w:r w:rsidR="0010140C" w:rsidRPr="008275F2">
        <w:rPr>
          <w:b/>
          <w:color w:val="0070C0"/>
        </w:rPr>
        <w:t>=</w:t>
      </w:r>
      <w:r w:rsidR="00194316">
        <w:rPr>
          <w:b/>
          <w:color w:val="0070C0"/>
        </w:rPr>
        <w:t>"</w:t>
      </w:r>
      <w:r w:rsidR="00413E8F">
        <w:rPr>
          <w:b/>
          <w:color w:val="0070C0"/>
        </w:rPr>
        <w:t>12.0</w:t>
      </w:r>
      <w:r w:rsidR="00194316">
        <w:rPr>
          <w:b/>
          <w:color w:val="0070C0"/>
        </w:rPr>
        <w:t>"</w:t>
      </w:r>
      <w:r w:rsidR="00413E8F">
        <w:rPr>
          <w:b/>
          <w:color w:val="0070C0"/>
        </w:rPr>
        <w:t xml:space="preserve"> </w:t>
      </w:r>
      <w:proofErr w:type="spellStart"/>
      <w:r w:rsidR="00413E8F">
        <w:rPr>
          <w:b/>
          <w:color w:val="0070C0"/>
        </w:rPr>
        <w:t>pin_diameter</w:t>
      </w:r>
      <w:proofErr w:type="spellEnd"/>
      <w:r w:rsidR="00413E8F" w:rsidRPr="008275F2">
        <w:rPr>
          <w:b/>
          <w:color w:val="0070C0"/>
        </w:rPr>
        <w:t>=</w:t>
      </w:r>
      <w:r w:rsidR="00194316">
        <w:rPr>
          <w:b/>
          <w:color w:val="0070C0"/>
        </w:rPr>
        <w:t>"</w:t>
      </w:r>
      <w:r w:rsidR="00413E8F">
        <w:rPr>
          <w:b/>
          <w:color w:val="0070C0"/>
        </w:rPr>
        <w:t>10.0</w:t>
      </w:r>
      <w:r w:rsidR="00194316">
        <w:rPr>
          <w:b/>
          <w:color w:val="0070C0"/>
        </w:rPr>
        <w:t>"</w:t>
      </w:r>
      <w:r w:rsidR="00413E8F">
        <w:rPr>
          <w:b/>
          <w:color w:val="0070C0"/>
        </w:rPr>
        <w:t xml:space="preserve"> </w:t>
      </w:r>
      <w:proofErr w:type="spellStart"/>
      <w:r w:rsidR="00413E8F">
        <w:rPr>
          <w:b/>
          <w:color w:val="0070C0"/>
        </w:rPr>
        <w:t>pin_length</w:t>
      </w:r>
      <w:proofErr w:type="spellEnd"/>
      <w:r w:rsidR="00413E8F" w:rsidRPr="008275F2">
        <w:rPr>
          <w:b/>
          <w:color w:val="0070C0"/>
        </w:rPr>
        <w:t>=</w:t>
      </w:r>
      <w:r w:rsidR="00194316">
        <w:rPr>
          <w:b/>
          <w:color w:val="0070C0"/>
        </w:rPr>
        <w:t>"</w:t>
      </w:r>
      <w:r w:rsidR="00413E8F">
        <w:rPr>
          <w:b/>
          <w:color w:val="0070C0"/>
        </w:rPr>
        <w:t>10.0</w:t>
      </w:r>
      <w:r w:rsidR="00194316">
        <w:rPr>
          <w:b/>
          <w:color w:val="0070C0"/>
        </w:rPr>
        <w:t>"</w:t>
      </w:r>
      <w:r w:rsidR="00413E8F">
        <w:rPr>
          <w:b/>
          <w:color w:val="0070C0"/>
        </w:rPr>
        <w:t xml:space="preserve"> material</w:t>
      </w:r>
      <w:r w:rsidR="00413E8F" w:rsidRPr="008275F2">
        <w:rPr>
          <w:b/>
          <w:color w:val="0070C0"/>
        </w:rPr>
        <w:t>=</w:t>
      </w:r>
      <w:r w:rsidR="00194316">
        <w:rPr>
          <w:b/>
          <w:color w:val="0070C0"/>
        </w:rPr>
        <w:t>"</w:t>
      </w:r>
      <w:proofErr w:type="spellStart"/>
      <w:r w:rsidR="00413E8F">
        <w:rPr>
          <w:b/>
          <w:color w:val="0070C0"/>
        </w:rPr>
        <w:t>polyamid</w:t>
      </w:r>
      <w:proofErr w:type="spellEnd"/>
      <w:r w:rsidR="00194316">
        <w:rPr>
          <w:b/>
          <w:color w:val="0070C0"/>
        </w:rPr>
        <w:t>"</w:t>
      </w:r>
      <w:r w:rsidRPr="008275F2">
        <w:rPr>
          <w:b/>
          <w:color w:val="0070C0"/>
        </w:rPr>
        <w:t>&gt;</w:t>
      </w:r>
    </w:p>
    <w:p w14:paraId="0884108F" w14:textId="77777777" w:rsidR="002D03A4" w:rsidRPr="0033379A" w:rsidRDefault="002D03A4" w:rsidP="002D03A4">
      <w:pPr>
        <w:pStyle w:val="XMLCode"/>
        <w:keepNext/>
        <w:keepLines/>
        <w:rPr>
          <w:color w:val="0070C0"/>
          <w:lang w:val="fr-FR"/>
        </w:rPr>
      </w:pPr>
      <w:r w:rsidRPr="00891EFB">
        <w:rPr>
          <w:b/>
          <w:color w:val="0070C0"/>
        </w:rPr>
        <w:t xml:space="preserve">        </w:t>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4D7C0116" w14:textId="77777777" w:rsidR="0010140C" w:rsidRPr="0033379A" w:rsidRDefault="0010140C" w:rsidP="002D03A4">
      <w:pPr>
        <w:pStyle w:val="XMLCode"/>
        <w:keepNext/>
        <w:keepLines/>
        <w:rPr>
          <w:color w:val="0070C0"/>
          <w:lang w:val="fr-FR"/>
        </w:rPr>
      </w:pPr>
      <w:r w:rsidRPr="0033379A">
        <w:rPr>
          <w:color w:val="0070C0"/>
          <w:lang w:val="fr-FR"/>
        </w:rPr>
        <w:t xml:space="preserve">        &lt;</w:t>
      </w:r>
      <w:proofErr w:type="spellStart"/>
      <w:proofErr w:type="gramStart"/>
      <w:r w:rsidRPr="0033379A">
        <w:rPr>
          <w:color w:val="0070C0"/>
          <w:lang w:val="fr-FR"/>
        </w:rPr>
        <w:t>tangential</w:t>
      </w:r>
      <w:proofErr w:type="gramEnd"/>
      <w:r w:rsidRPr="0033379A">
        <w:rPr>
          <w:color w:val="0070C0"/>
          <w:lang w:val="fr-FR"/>
        </w:rPr>
        <w:t>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/&gt;</w:t>
      </w:r>
    </w:p>
    <w:p w14:paraId="2942793E" w14:textId="77777777" w:rsidR="002D03A4" w:rsidRPr="00891EFB" w:rsidRDefault="002D03A4" w:rsidP="002D03A4">
      <w:pPr>
        <w:pStyle w:val="XMLCode"/>
        <w:keepNext/>
        <w:keepLines/>
        <w:rPr>
          <w:b/>
          <w:color w:val="0070C0"/>
        </w:rPr>
      </w:pPr>
      <w:r w:rsidRPr="0033379A">
        <w:rPr>
          <w:color w:val="0070C0"/>
          <w:lang w:val="fr-FR"/>
        </w:rPr>
        <w:t xml:space="preserve">    </w:t>
      </w:r>
      <w:r w:rsidRPr="00891EFB">
        <w:rPr>
          <w:color w:val="0070C0"/>
        </w:rPr>
        <w:t>&lt;/cli</w:t>
      </w:r>
      <w:r w:rsidR="00097A61">
        <w:rPr>
          <w:color w:val="0070C0"/>
        </w:rPr>
        <w:t>p</w:t>
      </w:r>
      <w:r w:rsidRPr="00891EFB">
        <w:rPr>
          <w:color w:val="0070C0"/>
        </w:rPr>
        <w:t>&gt;</w:t>
      </w:r>
    </w:p>
    <w:p w14:paraId="7632079A" w14:textId="77777777" w:rsidR="002D03A4" w:rsidRPr="00226A3F" w:rsidRDefault="002D03A4" w:rsidP="002D03A4">
      <w:pPr>
        <w:pStyle w:val="XMLCode"/>
        <w:keepNext/>
        <w:keepLines/>
      </w:pPr>
      <w:r w:rsidRPr="00226A3F">
        <w:t xml:space="preserve">    &lt;loc&gt; 1645.83 821.145 616.585 &lt;/loc&gt;</w:t>
      </w:r>
    </w:p>
    <w:p w14:paraId="785A951B" w14:textId="77777777" w:rsidR="002D03A4" w:rsidRPr="00226A3F" w:rsidRDefault="002D03A4" w:rsidP="002D03A4">
      <w:pPr>
        <w:pStyle w:val="XMLCode"/>
        <w:keepNext/>
        <w:keepLines/>
      </w:pPr>
      <w:r w:rsidRPr="00226A3F">
        <w:t xml:space="preserve">    &lt;appdata&gt;</w:t>
      </w:r>
    </w:p>
    <w:p w14:paraId="461717E2" w14:textId="77777777" w:rsidR="002D03A4" w:rsidRPr="00226A3F" w:rsidRDefault="002D03A4" w:rsidP="002D03A4">
      <w:pPr>
        <w:pStyle w:val="XMLCode"/>
        <w:keepNext/>
        <w:keepLines/>
      </w:pPr>
      <w:r w:rsidRPr="00226A3F">
        <w:t xml:space="preserve">        ...</w:t>
      </w:r>
    </w:p>
    <w:p w14:paraId="7EFC024E" w14:textId="77777777" w:rsidR="002D03A4" w:rsidRPr="00226A3F" w:rsidRDefault="002D03A4" w:rsidP="002D03A4">
      <w:pPr>
        <w:pStyle w:val="XMLCode"/>
        <w:keepNext/>
        <w:keepLines/>
      </w:pPr>
      <w:r w:rsidRPr="00226A3F">
        <w:t xml:space="preserve">    &lt;/appdata&gt;</w:t>
      </w:r>
    </w:p>
    <w:p w14:paraId="24F155EF" w14:textId="77777777" w:rsidR="002D03A4" w:rsidRDefault="002D03A4" w:rsidP="002D03A4">
      <w:pPr>
        <w:pStyle w:val="XMLCode"/>
        <w:keepNext/>
        <w:keepLines/>
      </w:pPr>
      <w:r w:rsidRPr="00226A3F">
        <w:t>&lt;/connection_0d&gt;</w:t>
      </w:r>
    </w:p>
    <w:p w14:paraId="597A855E" w14:textId="77777777" w:rsidR="002F4150" w:rsidRDefault="002F4150" w:rsidP="002D03A4">
      <w:pPr>
        <w:pStyle w:val="XMLCode"/>
        <w:keepNext/>
        <w:keepLines/>
      </w:pPr>
    </w:p>
    <w:p w14:paraId="4C5B554B" w14:textId="77777777" w:rsidR="002D03A4" w:rsidRPr="002D03A4" w:rsidRDefault="002D03A4" w:rsidP="002D03A4"/>
    <w:p w14:paraId="66E3F888" w14:textId="77777777" w:rsidR="00BF4695" w:rsidRDefault="00BF4695" w:rsidP="00BF4695">
      <w:pPr>
        <w:pStyle w:val="berschrift2"/>
        <w:tabs>
          <w:tab w:val="clear" w:pos="576"/>
        </w:tabs>
        <w:ind w:left="709" w:hanging="709"/>
      </w:pPr>
      <w:bookmarkStart w:id="1881" w:name="_Toc3556996"/>
      <w:bookmarkStart w:id="1882" w:name="_Toc27753608"/>
      <w:r w:rsidRPr="00BF4695">
        <w:t>Nails</w:t>
      </w:r>
      <w:bookmarkEnd w:id="1881"/>
      <w:bookmarkEnd w:id="1882"/>
    </w:p>
    <w:p w14:paraId="52C274E3" w14:textId="77777777" w:rsidR="005620AE" w:rsidRDefault="002E2954" w:rsidP="002E2954">
      <w:pPr>
        <w:autoSpaceDE w:val="0"/>
        <w:autoSpaceDN w:val="0"/>
        <w:adjustRightInd w:val="0"/>
        <w:jc w:val="both"/>
        <w:rPr>
          <w:rFonts w:cs="Calibri"/>
          <w:szCs w:val="22"/>
          <w:lang w:eastAsia="en-GB"/>
        </w:rPr>
      </w:pPr>
      <w:r>
        <w:rPr>
          <w:rFonts w:cs="Calibri"/>
          <w:szCs w:val="22"/>
          <w:lang w:eastAsia="en-GB"/>
        </w:rPr>
        <w:t>Nailing is a rather old joining method. However, with optimized nail shapes and high velocity application, it still addresses modern requirements, especially if non-steel materials are involved.</w:t>
      </w:r>
    </w:p>
    <w:p w14:paraId="090B0F7F" w14:textId="77777777" w:rsidR="002E2954" w:rsidRDefault="002E2954" w:rsidP="002E2954">
      <w:pPr>
        <w:autoSpaceDE w:val="0"/>
        <w:autoSpaceDN w:val="0"/>
        <w:adjustRightInd w:val="0"/>
        <w:spacing w:after="0"/>
        <w:jc w:val="center"/>
        <w:rPr>
          <w:rFonts w:cs="Calibri"/>
          <w:szCs w:val="22"/>
          <w:lang w:eastAsia="en-GB"/>
        </w:rPr>
      </w:pPr>
      <w:r>
        <w:rPr>
          <w:noProof/>
          <w:lang w:eastAsia="en-US"/>
        </w:rPr>
        <w:drawing>
          <wp:inline distT="0" distB="0" distL="0" distR="0" wp14:anchorId="70A715BC" wp14:editId="54F9CB53">
            <wp:extent cx="2996568" cy="1669774"/>
            <wp:effectExtent l="0" t="0" r="0" b="6985"/>
            <wp:docPr id="302" name="Picture 302" descr="http://www.boellhoff.de/files/jpg2/RIVTAC-Alu-Hybrid-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www.boellhoff.de/files/jpg2/RIVTAC-Alu-Hybrid-low.jpg"/>
                    <pic:cNvPicPr>
                      <a:picLocks noChangeAspect="1" noChangeArrowheads="1"/>
                    </pic:cNvPicPr>
                  </pic:nvPicPr>
                  <pic:blipFill rotWithShape="1">
                    <a:blip r:embed="rId123">
                      <a:extLst>
                        <a:ext uri="{28A0092B-C50C-407E-A947-70E740481C1C}">
                          <a14:useLocalDpi xmlns:a14="http://schemas.microsoft.com/office/drawing/2010/main" val="0"/>
                        </a:ext>
                      </a:extLst>
                    </a:blip>
                    <a:srcRect t="17504" b="5396"/>
                    <a:stretch/>
                  </pic:blipFill>
                  <pic:spPr bwMode="auto">
                    <a:xfrm>
                      <a:off x="0" y="0"/>
                      <a:ext cx="2998808" cy="1671022"/>
                    </a:xfrm>
                    <a:prstGeom prst="rect">
                      <a:avLst/>
                    </a:prstGeom>
                    <a:noFill/>
                    <a:ln>
                      <a:noFill/>
                    </a:ln>
                    <a:extLst>
                      <a:ext uri="{53640926-AAD7-44D8-BBD7-CCE9431645EC}">
                        <a14:shadowObscured xmlns:a14="http://schemas.microsoft.com/office/drawing/2010/main"/>
                      </a:ext>
                    </a:extLst>
                  </pic:spPr>
                </pic:pic>
              </a:graphicData>
            </a:graphic>
          </wp:inline>
        </w:drawing>
      </w:r>
    </w:p>
    <w:p w14:paraId="085E2540" w14:textId="77777777" w:rsidR="002E2954" w:rsidRPr="002E2954" w:rsidRDefault="002E2954" w:rsidP="002E2954">
      <w:pPr>
        <w:pStyle w:val="Beschriftung"/>
        <w:spacing w:before="120"/>
        <w:rPr>
          <w:b w:val="0"/>
          <w:sz w:val="16"/>
        </w:rPr>
      </w:pPr>
      <w:r w:rsidRPr="002E2954">
        <w:rPr>
          <w:b w:val="0"/>
          <w:i/>
          <w:sz w:val="16"/>
        </w:rPr>
        <w:t>Source of image</w:t>
      </w:r>
      <w:r w:rsidRPr="002E2954">
        <w:rPr>
          <w:b w:val="0"/>
          <w:sz w:val="16"/>
        </w:rPr>
        <w:t xml:space="preserve">: </w:t>
      </w:r>
      <w:hyperlink r:id="rId124" w:history="1">
        <w:r w:rsidRPr="002E2954">
          <w:rPr>
            <w:rStyle w:val="Hyperlink"/>
            <w:b w:val="0"/>
            <w:sz w:val="16"/>
          </w:rPr>
          <w:t>http://www.boellhoff.de/files/jpg2/RIVTAC-Alu-Hybrid-low.jpg</w:t>
        </w:r>
      </w:hyperlink>
    </w:p>
    <w:p w14:paraId="1EC7BEE0" w14:textId="2D01F43D" w:rsidR="002E2954" w:rsidRDefault="002E2954" w:rsidP="002E2954">
      <w:pPr>
        <w:pStyle w:val="Beschriftung"/>
        <w:spacing w:before="120"/>
      </w:pPr>
      <w:bookmarkStart w:id="1883" w:name="_Toc3557118"/>
      <w:bookmarkStart w:id="1884" w:name="_Toc27753733"/>
      <w:r>
        <w:t xml:space="preserve">Figure </w:t>
      </w:r>
      <w:r>
        <w:fldChar w:fldCharType="begin"/>
      </w:r>
      <w:r>
        <w:instrText xml:space="preserve"> SEQ Figure \* ARABIC </w:instrText>
      </w:r>
      <w:r>
        <w:fldChar w:fldCharType="separate"/>
      </w:r>
      <w:ins w:id="1885" w:author="Dr. Carsten Franke" w:date="2020-03-09T14:39:00Z">
        <w:r w:rsidR="00004854">
          <w:rPr>
            <w:noProof/>
          </w:rPr>
          <w:t>41</w:t>
        </w:r>
      </w:ins>
      <w:ins w:id="1886" w:author="nick" w:date="2020-02-20T20:00:00Z">
        <w:del w:id="1887" w:author="Dr. Carsten Franke" w:date="2020-03-09T14:38:00Z">
          <w:r w:rsidR="0047200E" w:rsidDel="00004854">
            <w:rPr>
              <w:noProof/>
            </w:rPr>
            <w:delText>41</w:delText>
          </w:r>
        </w:del>
      </w:ins>
      <w:del w:id="1888" w:author="Dr. Carsten Franke" w:date="2020-03-09T14:38:00Z">
        <w:r w:rsidR="007E2D34" w:rsidDel="00004854">
          <w:rPr>
            <w:noProof/>
          </w:rPr>
          <w:delText>39</w:delText>
        </w:r>
      </w:del>
      <w:r>
        <w:fldChar w:fldCharType="end"/>
      </w:r>
      <w:r>
        <w:t>: RIVTAC</w:t>
      </w:r>
      <w:r w:rsidRPr="002E2954">
        <w:rPr>
          <w:rFonts w:cs="Calibri"/>
          <w:sz w:val="22"/>
        </w:rPr>
        <w:t>®</w:t>
      </w:r>
      <w:r>
        <w:t xml:space="preserve"> Nail</w:t>
      </w:r>
      <w:bookmarkEnd w:id="1883"/>
      <w:bookmarkEnd w:id="1884"/>
    </w:p>
    <w:p w14:paraId="6FF25ACF" w14:textId="77777777" w:rsidR="002E2954" w:rsidRPr="002E2954" w:rsidRDefault="00D51266" w:rsidP="00D51266">
      <w:pPr>
        <w:jc w:val="both"/>
      </w:pPr>
      <w:r>
        <w:t>The components, which are connected by this type of connector,</w:t>
      </w:r>
      <w:r w:rsidRPr="00D51266">
        <w:t xml:space="preserve"> may consist of steel, aluminum, magnesium or plastic</w:t>
      </w:r>
      <w:r>
        <w:t>.</w:t>
      </w:r>
    </w:p>
    <w:p w14:paraId="3F92A352" w14:textId="77777777" w:rsidR="002E2954" w:rsidRDefault="002E2954" w:rsidP="002E2954">
      <w:pPr>
        <w:autoSpaceDE w:val="0"/>
        <w:autoSpaceDN w:val="0"/>
        <w:adjustRightInd w:val="0"/>
        <w:spacing w:after="0"/>
        <w:jc w:val="center"/>
        <w:rPr>
          <w:rFonts w:cs="Calibri"/>
          <w:szCs w:val="22"/>
          <w:lang w:eastAsia="en-GB"/>
        </w:rPr>
      </w:pPr>
      <w:r>
        <w:rPr>
          <w:noProof/>
          <w:lang w:eastAsia="en-US"/>
        </w:rPr>
        <w:lastRenderedPageBreak/>
        <w:drawing>
          <wp:inline distT="0" distB="0" distL="0" distR="0" wp14:anchorId="0DFA1D13" wp14:editId="4F3A2749">
            <wp:extent cx="3721211" cy="2354236"/>
            <wp:effectExtent l="0" t="0" r="0" b="825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extLst>
                        <a:ext uri="{BEBA8EAE-BF5A-486C-A8C5-ECC9F3942E4B}">
                          <a14:imgProps xmlns:a14="http://schemas.microsoft.com/office/drawing/2010/main">
                            <a14:imgLayer r:embed="rId126">
                              <a14:imgEffect>
                                <a14:sharpenSoften amount="22000"/>
                              </a14:imgEffect>
                            </a14:imgLayer>
                          </a14:imgProps>
                        </a:ext>
                      </a:extLst>
                    </a:blip>
                    <a:stretch>
                      <a:fillRect/>
                    </a:stretch>
                  </pic:blipFill>
                  <pic:spPr>
                    <a:xfrm>
                      <a:off x="0" y="0"/>
                      <a:ext cx="3726831" cy="2357792"/>
                    </a:xfrm>
                    <a:prstGeom prst="rect">
                      <a:avLst/>
                    </a:prstGeom>
                  </pic:spPr>
                </pic:pic>
              </a:graphicData>
            </a:graphic>
          </wp:inline>
        </w:drawing>
      </w:r>
    </w:p>
    <w:p w14:paraId="77905ED2" w14:textId="77777777" w:rsidR="00922643" w:rsidRDefault="00922643" w:rsidP="00922643">
      <w:pPr>
        <w:autoSpaceDE w:val="0"/>
        <w:autoSpaceDN w:val="0"/>
        <w:adjustRightInd w:val="0"/>
        <w:spacing w:before="120"/>
        <w:jc w:val="center"/>
        <w:rPr>
          <w:rFonts w:cs="Calibri"/>
          <w:szCs w:val="22"/>
          <w:lang w:eastAsia="en-GB"/>
        </w:rPr>
      </w:pPr>
      <w:r w:rsidRPr="002E2954">
        <w:rPr>
          <w:b/>
          <w:i/>
          <w:sz w:val="16"/>
        </w:rPr>
        <w:t>Source of image</w:t>
      </w:r>
      <w:r w:rsidRPr="002E2954">
        <w:rPr>
          <w:b/>
          <w:sz w:val="16"/>
        </w:rPr>
        <w:t xml:space="preserve">: </w:t>
      </w:r>
      <w:hyperlink r:id="rId127" w:history="1">
        <w:r w:rsidRPr="00922643">
          <w:rPr>
            <w:rStyle w:val="Hyperlink"/>
            <w:b/>
            <w:sz w:val="16"/>
          </w:rPr>
          <w:t>http://www.boellhoff.de</w:t>
        </w:r>
      </w:hyperlink>
    </w:p>
    <w:p w14:paraId="78929CEA" w14:textId="66218E0A" w:rsidR="002E2954" w:rsidRDefault="002E2954" w:rsidP="002E2954">
      <w:pPr>
        <w:pStyle w:val="Beschriftung"/>
        <w:spacing w:before="120"/>
      </w:pPr>
      <w:bookmarkStart w:id="1889" w:name="_Toc3557119"/>
      <w:bookmarkStart w:id="1890" w:name="_Toc27753734"/>
      <w:r>
        <w:t xml:space="preserve">Figure </w:t>
      </w:r>
      <w:r>
        <w:fldChar w:fldCharType="begin"/>
      </w:r>
      <w:r>
        <w:instrText xml:space="preserve"> SEQ Figure \* ARABIC </w:instrText>
      </w:r>
      <w:r>
        <w:fldChar w:fldCharType="separate"/>
      </w:r>
      <w:ins w:id="1891" w:author="Dr. Carsten Franke" w:date="2020-03-09T14:39:00Z">
        <w:r w:rsidR="00004854">
          <w:rPr>
            <w:noProof/>
          </w:rPr>
          <w:t>42</w:t>
        </w:r>
      </w:ins>
      <w:ins w:id="1892" w:author="nick" w:date="2020-02-20T20:00:00Z">
        <w:del w:id="1893" w:author="Dr. Carsten Franke" w:date="2020-03-09T14:38:00Z">
          <w:r w:rsidR="0047200E" w:rsidDel="00004854">
            <w:rPr>
              <w:noProof/>
            </w:rPr>
            <w:delText>42</w:delText>
          </w:r>
        </w:del>
      </w:ins>
      <w:del w:id="1894" w:author="Dr. Carsten Franke" w:date="2020-03-09T14:38:00Z">
        <w:r w:rsidR="007E2D34" w:rsidDel="00004854">
          <w:rPr>
            <w:noProof/>
          </w:rPr>
          <w:delText>40</w:delText>
        </w:r>
      </w:del>
      <w:r>
        <w:fldChar w:fldCharType="end"/>
      </w:r>
      <w:r>
        <w:t xml:space="preserve">: </w:t>
      </w:r>
      <w:r w:rsidR="00037BF9" w:rsidRPr="00037BF9">
        <w:t>Cross Section of a Nail, Connecting Two Sheets</w:t>
      </w:r>
      <w:bookmarkEnd w:id="1889"/>
      <w:bookmarkEnd w:id="1890"/>
    </w:p>
    <w:p w14:paraId="2B9ABC50" w14:textId="77777777" w:rsidR="002E2954" w:rsidRDefault="00037BF9" w:rsidP="00AD14E8">
      <w:pPr>
        <w:autoSpaceDE w:val="0"/>
        <w:autoSpaceDN w:val="0"/>
        <w:adjustRightInd w:val="0"/>
        <w:jc w:val="both"/>
        <w:rPr>
          <w:rFonts w:cs="Calibri"/>
          <w:szCs w:val="22"/>
          <w:lang w:eastAsia="en-GB"/>
        </w:rPr>
      </w:pPr>
      <w:r>
        <w:rPr>
          <w:rFonts w:cs="Calibri"/>
          <w:szCs w:val="22"/>
          <w:lang w:eastAsia="en-GB"/>
        </w:rPr>
        <w:t xml:space="preserve">A nail is denoted by an element </w:t>
      </w:r>
      <w:r w:rsidR="002469C0">
        <w:rPr>
          <w:rStyle w:val="elementdeftypeChar"/>
        </w:rPr>
        <w:t>&lt;n</w:t>
      </w:r>
      <w:r w:rsidRPr="002469C0">
        <w:rPr>
          <w:rStyle w:val="elementdeftypeChar"/>
        </w:rPr>
        <w:t>ail</w:t>
      </w:r>
      <w:r w:rsidR="002469C0">
        <w:rPr>
          <w:rStyle w:val="elementdeftypeChar"/>
        </w:rPr>
        <w:t>/&gt;</w:t>
      </w:r>
      <w:r>
        <w:rPr>
          <w:rFonts w:cs="Calibri"/>
          <w:szCs w:val="22"/>
          <w:lang w:eastAsia="en-GB"/>
        </w:rPr>
        <w:t>. This element is described completely by its attributes and</w:t>
      </w:r>
      <w:r w:rsidR="000C59F3">
        <w:rPr>
          <w:rFonts w:cs="Calibri"/>
          <w:szCs w:val="22"/>
          <w:lang w:eastAsia="en-GB"/>
        </w:rPr>
        <w:t xml:space="preserve"> </w:t>
      </w:r>
      <w:r>
        <w:rPr>
          <w:rFonts w:cs="Calibri"/>
          <w:szCs w:val="22"/>
          <w:lang w:eastAsia="en-GB"/>
        </w:rPr>
        <w:t>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AD14E8" w:rsidRPr="00226A3F" w14:paraId="511A7C7D" w14:textId="77777777" w:rsidTr="00426C31">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A3713EA" w14:textId="77777777" w:rsidR="00AD14E8" w:rsidRPr="00226A3F" w:rsidRDefault="00AD14E8"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03E374" w14:textId="77777777" w:rsidR="00AD14E8" w:rsidRPr="00226A3F" w:rsidRDefault="00AD14E8"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639C51C" w14:textId="77777777" w:rsidR="00AD14E8" w:rsidRPr="00226A3F" w:rsidRDefault="000E60DF" w:rsidP="00426C31">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14BB990" w14:textId="77777777" w:rsidR="00AD14E8" w:rsidRPr="00226A3F" w:rsidRDefault="009436D3" w:rsidP="00426C31">
            <w:pPr>
              <w:keepNext/>
              <w:rPr>
                <w:b/>
                <w:i/>
              </w:rPr>
            </w:pPr>
            <w:r w:rsidRPr="00A20C5C">
              <w:rPr>
                <w:b/>
                <w:i/>
              </w:rPr>
              <w:t>Constraint</w:t>
            </w:r>
            <w:r>
              <w:rPr>
                <w:b/>
                <w:i/>
              </w:rPr>
              <w:t xml:space="preserve"> / Remarks</w:t>
            </w:r>
          </w:p>
        </w:tc>
      </w:tr>
      <w:tr w:rsidR="00A2456B" w:rsidRPr="00226A3F" w14:paraId="5AFC9E94" w14:textId="77777777" w:rsidTr="00426C31">
        <w:trPr>
          <w:jc w:val="center"/>
        </w:trPr>
        <w:tc>
          <w:tcPr>
            <w:tcW w:w="2111" w:type="dxa"/>
            <w:shd w:val="clear" w:color="auto" w:fill="auto"/>
            <w:vAlign w:val="bottom"/>
          </w:tcPr>
          <w:p w14:paraId="0026A394" w14:textId="77777777" w:rsidR="00A2456B" w:rsidRPr="00226A3F" w:rsidRDefault="00A2456B" w:rsidP="00426C31">
            <w:pPr>
              <w:rPr>
                <w:sz w:val="20"/>
                <w:szCs w:val="20"/>
              </w:rPr>
            </w:pPr>
            <w:r>
              <w:rPr>
                <w:sz w:val="20"/>
                <w:szCs w:val="20"/>
              </w:rPr>
              <w:t>nail</w:t>
            </w:r>
          </w:p>
        </w:tc>
        <w:tc>
          <w:tcPr>
            <w:tcW w:w="1559" w:type="dxa"/>
            <w:shd w:val="clear" w:color="auto" w:fill="auto"/>
            <w:vAlign w:val="bottom"/>
          </w:tcPr>
          <w:p w14:paraId="655E0D60" w14:textId="77777777" w:rsidR="00A2456B" w:rsidRPr="00226A3F" w:rsidRDefault="00A2456B" w:rsidP="00426C31">
            <w:pPr>
              <w:rPr>
                <w:sz w:val="20"/>
                <w:szCs w:val="20"/>
              </w:rPr>
            </w:pPr>
            <w:r w:rsidRPr="00226A3F">
              <w:rPr>
                <w:sz w:val="20"/>
                <w:szCs w:val="20"/>
              </w:rPr>
              <w:t>1</w:t>
            </w:r>
          </w:p>
        </w:tc>
        <w:tc>
          <w:tcPr>
            <w:tcW w:w="1276" w:type="dxa"/>
            <w:shd w:val="clear" w:color="auto" w:fill="auto"/>
            <w:vAlign w:val="bottom"/>
          </w:tcPr>
          <w:p w14:paraId="643406F2" w14:textId="77777777"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3AFB6FCB" w14:textId="77777777" w:rsidR="00A2456B" w:rsidRPr="00226A3F" w:rsidRDefault="00A2456B" w:rsidP="00426C31">
            <w:pPr>
              <w:rPr>
                <w:sz w:val="20"/>
                <w:szCs w:val="20"/>
              </w:rPr>
            </w:pPr>
            <w:r w:rsidRPr="00226A3F">
              <w:rPr>
                <w:sz w:val="20"/>
                <w:szCs w:val="20"/>
              </w:rPr>
              <w:t>-</w:t>
            </w:r>
          </w:p>
        </w:tc>
      </w:tr>
      <w:tr w:rsidR="00A2456B" w:rsidRPr="00226A3F" w14:paraId="052C4864"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85C79D2" w14:textId="77777777"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EBA2FE6" w14:textId="77777777"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7CC76C0" w14:textId="77777777"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9F488AF" w14:textId="77777777" w:rsidR="00A2456B" w:rsidRPr="00226A3F" w:rsidRDefault="00A2456B" w:rsidP="00426C31">
            <w:pPr>
              <w:rPr>
                <w:sz w:val="20"/>
                <w:szCs w:val="20"/>
              </w:rPr>
            </w:pPr>
            <w:r w:rsidRPr="00226A3F">
              <w:rPr>
                <w:sz w:val="20"/>
                <w:szCs w:val="20"/>
              </w:rPr>
              <w:t>-</w:t>
            </w:r>
          </w:p>
        </w:tc>
      </w:tr>
      <w:tr w:rsidR="00A2456B" w:rsidRPr="00226A3F" w14:paraId="063012DB"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0EE1DB41" w14:textId="77777777"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09A50590" w14:textId="77777777" w:rsidR="00A2456B" w:rsidRPr="00226A3F" w:rsidRDefault="00A2456B"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AD31A97" w14:textId="77777777"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2FAFCBF4" w14:textId="77777777" w:rsidR="00A2456B" w:rsidRPr="00226A3F" w:rsidRDefault="00A2456B" w:rsidP="00426C31">
            <w:pPr>
              <w:rPr>
                <w:sz w:val="20"/>
                <w:szCs w:val="20"/>
              </w:rPr>
            </w:pPr>
            <w:r w:rsidRPr="00226A3F">
              <w:rPr>
                <w:sz w:val="20"/>
                <w:szCs w:val="20"/>
              </w:rPr>
              <w:t>-</w:t>
            </w:r>
          </w:p>
        </w:tc>
      </w:tr>
      <w:tr w:rsidR="008239EA" w:rsidRPr="00226A3F" w14:paraId="68A64306"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D500C69" w14:textId="77777777" w:rsidR="008239EA" w:rsidRPr="00226A3F" w:rsidRDefault="008239EA" w:rsidP="00426C31">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02F90279" w14:textId="77777777"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25E085D8" w14:textId="77777777"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17B778E" w14:textId="77777777" w:rsidR="008239EA" w:rsidRPr="00226A3F" w:rsidRDefault="008239EA" w:rsidP="00426C31">
            <w:pPr>
              <w:rPr>
                <w:sz w:val="20"/>
                <w:szCs w:val="20"/>
              </w:rPr>
            </w:pPr>
            <w:r>
              <w:rPr>
                <w:sz w:val="20"/>
                <w:szCs w:val="20"/>
              </w:rPr>
              <w:t>-</w:t>
            </w:r>
          </w:p>
        </w:tc>
      </w:tr>
      <w:tr w:rsidR="00A2456B" w:rsidRPr="00226A3F" w14:paraId="0AEAF8A3" w14:textId="77777777" w:rsidTr="00426C31">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4D661F1C" w14:textId="77777777" w:rsidR="00A2456B" w:rsidRPr="00226A3F" w:rsidRDefault="00A2456B" w:rsidP="00426C31">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1C45E85" w14:textId="77777777" w:rsidR="00A2456B" w:rsidRPr="00226A3F" w:rsidRDefault="00A2456B" w:rsidP="00426C31">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56AFCFE" w14:textId="77777777"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34786C99" w14:textId="7D3D52A3" w:rsidR="00A2456B" w:rsidRPr="00226A3F" w:rsidRDefault="00A2456B" w:rsidP="00426C31">
            <w:pPr>
              <w:rPr>
                <w:sz w:val="20"/>
                <w:szCs w:val="20"/>
              </w:rPr>
            </w:pPr>
            <w:r>
              <w:rPr>
                <w:rFonts w:cs="Calibri"/>
                <w:sz w:val="20"/>
                <w:szCs w:val="20"/>
                <w:lang w:eastAsia="en-GB"/>
              </w:rPr>
              <w:t xml:space="preserve">See section </w:t>
            </w:r>
            <w:r w:rsidRPr="003D0E42">
              <w:rPr>
                <w:rFonts w:cs="Calibri"/>
                <w:sz w:val="20"/>
                <w:szCs w:val="20"/>
                <w:lang w:eastAsia="en-GB"/>
              </w:rPr>
              <w:fldChar w:fldCharType="begin"/>
            </w:r>
            <w:r w:rsidRPr="003D0E42">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004854">
              <w:rPr>
                <w:rFonts w:cs="Calibri"/>
                <w:sz w:val="20"/>
                <w:szCs w:val="20"/>
                <w:lang w:eastAsia="en-GB"/>
              </w:rPr>
              <w:t>6.5</w:t>
            </w:r>
            <w:r w:rsidRPr="003D0E42">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ins w:id="1895" w:author="Dr. Carsten Franke" w:date="2020-03-09T14:38:00Z">
              <w:r w:rsidR="00004854" w:rsidRPr="00004854">
                <w:rPr>
                  <w:sz w:val="20"/>
                  <w:szCs w:val="20"/>
                </w:rPr>
                <w:t xml:space="preserve">Custom Attributes </w:t>
              </w:r>
              <w:r w:rsidR="00004854" w:rsidRPr="007331A4">
                <w:t>list</w:t>
              </w:r>
            </w:ins>
            <w:del w:id="1896" w:author="Dr. Carsten Franke" w:date="2020-03-09T14:38:00Z">
              <w:r w:rsidR="007E2D34" w:rsidRPr="007E2D34" w:rsidDel="00004854">
                <w:rPr>
                  <w:sz w:val="20"/>
                  <w:szCs w:val="20"/>
                </w:rPr>
                <w:delText xml:space="preserve">Custom Attributes </w:delText>
              </w:r>
              <w:r w:rsidR="007E2D34" w:rsidRPr="007331A4" w:rsidDel="00004854">
                <w:delText>list</w:delText>
              </w:r>
            </w:del>
            <w:r w:rsidRPr="003D0E42">
              <w:rPr>
                <w:rFonts w:cs="Calibri"/>
                <w:sz w:val="20"/>
                <w:szCs w:val="20"/>
                <w:lang w:eastAsia="en-GB"/>
              </w:rPr>
              <w:fldChar w:fldCharType="end"/>
            </w:r>
          </w:p>
        </w:tc>
      </w:tr>
    </w:tbl>
    <w:p w14:paraId="73512A87" w14:textId="61558BBA" w:rsidR="00AD14E8" w:rsidRDefault="00AD14E8" w:rsidP="00AD14E8">
      <w:pPr>
        <w:pStyle w:val="Beschriftung"/>
        <w:spacing w:before="120"/>
        <w:rPr>
          <w:rStyle w:val="elementdeftypeChar"/>
          <w:b/>
        </w:rPr>
      </w:pPr>
      <w:bookmarkStart w:id="1897" w:name="_Toc3566478"/>
      <w:bookmarkStart w:id="1898" w:name="_Toc27753844"/>
      <w:r>
        <w:t xml:space="preserve">Table </w:t>
      </w:r>
      <w:ins w:id="1899" w:author="Dr. Carsten Franke" w:date="2020-03-09T16:02:00Z">
        <w:r w:rsidR="001D2A94">
          <w:fldChar w:fldCharType="begin"/>
        </w:r>
        <w:r w:rsidR="001D2A94">
          <w:instrText xml:space="preserve"> SEQ Table \* ARABIC </w:instrText>
        </w:r>
      </w:ins>
      <w:r w:rsidR="001D2A94">
        <w:fldChar w:fldCharType="separate"/>
      </w:r>
      <w:ins w:id="1900" w:author="Dr. Carsten Franke" w:date="2020-03-09T16:02:00Z">
        <w:r w:rsidR="001D2A94">
          <w:rPr>
            <w:noProof/>
          </w:rPr>
          <w:t>70</w:t>
        </w:r>
        <w:r w:rsidR="001D2A94">
          <w:fldChar w:fldCharType="end"/>
        </w:r>
      </w:ins>
      <w:del w:id="1901" w:author="Dr. Carsten Franke" w:date="2020-03-09T16:02:00Z">
        <w:r w:rsidDel="001D2A94">
          <w:fldChar w:fldCharType="begin"/>
        </w:r>
        <w:r w:rsidDel="001D2A94">
          <w:delInstrText xml:space="preserve"> SEQ Table \* ARABIC </w:delInstrText>
        </w:r>
        <w:r w:rsidDel="001D2A94">
          <w:fldChar w:fldCharType="separate"/>
        </w:r>
      </w:del>
      <w:del w:id="1902" w:author="Dr. Carsten Franke" w:date="2020-03-09T14:38:00Z">
        <w:r w:rsidR="007E2D34" w:rsidDel="00004854">
          <w:rPr>
            <w:noProof/>
          </w:rPr>
          <w:delText>69</w:delText>
        </w:r>
      </w:del>
      <w:del w:id="1903" w:author="Dr. Carsten Franke" w:date="2020-03-09T16:02:00Z">
        <w:r w:rsidDel="001D2A94">
          <w:fldChar w:fldCharType="end"/>
        </w:r>
      </w:del>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r>
        <w:rPr>
          <w:rStyle w:val="elementdeftypeChar"/>
          <w:b/>
        </w:rPr>
        <w:t>nail</w:t>
      </w:r>
      <w:r w:rsidRPr="004B1ED4">
        <w:rPr>
          <w:rStyle w:val="elementdeftypeChar"/>
          <w:b/>
        </w:rPr>
        <w:t>/&gt;</w:t>
      </w:r>
      <w:bookmarkEnd w:id="1897"/>
      <w:bookmarkEnd w:id="1898"/>
    </w:p>
    <w:p w14:paraId="0BD9686B" w14:textId="77777777" w:rsidR="00426C31" w:rsidRDefault="00426C31" w:rsidP="008A7D1A">
      <w:pPr>
        <w:keepNext/>
        <w:keepLines/>
        <w:jc w:val="both"/>
      </w:pPr>
      <w:r>
        <w:rPr>
          <w:rFonts w:cs="Calibri"/>
          <w:szCs w:val="22"/>
          <w:lang w:eastAsia="en-GB"/>
        </w:rPr>
        <w:t xml:space="preserve">XML specification of </w:t>
      </w:r>
      <w:r>
        <w:rPr>
          <w:rStyle w:val="elementdeftypeChar"/>
        </w:rPr>
        <w:t>&lt;nail</w:t>
      </w:r>
      <w:r w:rsidRPr="004D4A4B">
        <w:rPr>
          <w:rStyle w:val="elementdeftypeChar"/>
        </w:rPr>
        <w:t>/&gt;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426C31" w:rsidRPr="00226A3F" w14:paraId="6F6C0B5D" w14:textId="77777777" w:rsidTr="00426C31">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E878F96" w14:textId="77777777" w:rsidR="00426C31" w:rsidRPr="00226A3F" w:rsidRDefault="00426C31" w:rsidP="008A7D1A">
            <w:pPr>
              <w:keepNext/>
              <w:keepLines/>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9C489B" w14:textId="77777777" w:rsidR="00426C31" w:rsidRPr="00226A3F" w:rsidRDefault="00426C31" w:rsidP="008A7D1A">
            <w:pPr>
              <w:keepNext/>
              <w:keepLines/>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9A375B" w14:textId="77777777" w:rsidR="00426C31" w:rsidRPr="00226A3F" w:rsidRDefault="00426C31" w:rsidP="008A7D1A">
            <w:pPr>
              <w:keepNext/>
              <w:keepLines/>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4A57C1" w14:textId="77777777" w:rsidR="00426C31" w:rsidRPr="00226A3F" w:rsidRDefault="000E60DF" w:rsidP="008A7D1A">
            <w:pPr>
              <w:keepNext/>
              <w:keepLines/>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5155BB6" w14:textId="77777777" w:rsidR="00426C31" w:rsidRPr="00226A3F" w:rsidRDefault="009436D3" w:rsidP="008A7D1A">
            <w:pPr>
              <w:keepNext/>
              <w:keepLines/>
              <w:rPr>
                <w:b/>
                <w:i/>
              </w:rPr>
            </w:pPr>
            <w:r w:rsidRPr="00A20C5C">
              <w:rPr>
                <w:b/>
                <w:i/>
              </w:rPr>
              <w:t>Constraint</w:t>
            </w:r>
            <w:r>
              <w:rPr>
                <w:b/>
                <w:i/>
              </w:rPr>
              <w:t xml:space="preserve"> / Remarks</w:t>
            </w:r>
          </w:p>
        </w:tc>
      </w:tr>
      <w:tr w:rsidR="00426C31" w:rsidRPr="00226A3F" w14:paraId="3BF3FC2C" w14:textId="77777777" w:rsidTr="00426C31">
        <w:trPr>
          <w:jc w:val="center"/>
        </w:trPr>
        <w:tc>
          <w:tcPr>
            <w:tcW w:w="1826" w:type="dxa"/>
            <w:shd w:val="clear" w:color="auto" w:fill="auto"/>
          </w:tcPr>
          <w:p w14:paraId="1EFCDC1C" w14:textId="77777777" w:rsidR="00426C31" w:rsidRPr="00226A3F" w:rsidRDefault="00426C31" w:rsidP="00426C31">
            <w:pPr>
              <w:rPr>
                <w:sz w:val="20"/>
                <w:szCs w:val="20"/>
              </w:rPr>
            </w:pPr>
            <w:proofErr w:type="spellStart"/>
            <w:r>
              <w:rPr>
                <w:rFonts w:cs="Calibri"/>
                <w:sz w:val="20"/>
                <w:szCs w:val="20"/>
                <w:lang w:eastAsia="en-GB"/>
              </w:rPr>
              <w:t>nail_type</w:t>
            </w:r>
            <w:proofErr w:type="spellEnd"/>
          </w:p>
        </w:tc>
        <w:tc>
          <w:tcPr>
            <w:tcW w:w="1418" w:type="dxa"/>
            <w:shd w:val="clear" w:color="auto" w:fill="auto"/>
          </w:tcPr>
          <w:p w14:paraId="6594D23F" w14:textId="77777777" w:rsidR="00426C31" w:rsidRPr="00226A3F" w:rsidRDefault="00426C31" w:rsidP="00426C31">
            <w:pPr>
              <w:rPr>
                <w:sz w:val="20"/>
                <w:szCs w:val="20"/>
              </w:rPr>
            </w:pPr>
            <w:r>
              <w:rPr>
                <w:sz w:val="20"/>
                <w:szCs w:val="20"/>
              </w:rPr>
              <w:t>Alphanumeric</w:t>
            </w:r>
          </w:p>
        </w:tc>
        <w:tc>
          <w:tcPr>
            <w:tcW w:w="1417" w:type="dxa"/>
          </w:tcPr>
          <w:p w14:paraId="19529DF2"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11820557"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44138577" w14:textId="77777777" w:rsidR="00426C31" w:rsidRPr="00226A3F" w:rsidRDefault="00426C31" w:rsidP="00426C31">
            <w:pPr>
              <w:rPr>
                <w:sz w:val="20"/>
                <w:szCs w:val="20"/>
              </w:rPr>
            </w:pPr>
            <w:r>
              <w:rPr>
                <w:sz w:val="20"/>
                <w:szCs w:val="20"/>
              </w:rPr>
              <w:t>-</w:t>
            </w:r>
          </w:p>
        </w:tc>
      </w:tr>
      <w:tr w:rsidR="00426C31" w:rsidRPr="00226A3F" w14:paraId="27D8A1F9" w14:textId="77777777" w:rsidTr="00426C31">
        <w:trPr>
          <w:jc w:val="center"/>
        </w:trPr>
        <w:tc>
          <w:tcPr>
            <w:tcW w:w="1826" w:type="dxa"/>
            <w:shd w:val="clear" w:color="auto" w:fill="auto"/>
          </w:tcPr>
          <w:p w14:paraId="1A1E0AF0" w14:textId="77777777" w:rsidR="00426C31" w:rsidRPr="00226A3F" w:rsidRDefault="008A6CC8" w:rsidP="00426C31">
            <w:pPr>
              <w:rPr>
                <w:sz w:val="20"/>
                <w:szCs w:val="20"/>
              </w:rPr>
            </w:pPr>
            <w:proofErr w:type="spellStart"/>
            <w:r>
              <w:rPr>
                <w:sz w:val="20"/>
                <w:szCs w:val="20"/>
              </w:rPr>
              <w:t>s</w:t>
            </w:r>
            <w:r w:rsidR="00426C31">
              <w:rPr>
                <w:sz w:val="20"/>
                <w:szCs w:val="20"/>
              </w:rPr>
              <w:t>haft_diameter</w:t>
            </w:r>
            <w:proofErr w:type="spellEnd"/>
          </w:p>
        </w:tc>
        <w:tc>
          <w:tcPr>
            <w:tcW w:w="1418" w:type="dxa"/>
            <w:shd w:val="clear" w:color="auto" w:fill="auto"/>
          </w:tcPr>
          <w:p w14:paraId="0D9662B2" w14:textId="77777777" w:rsidR="00426C31" w:rsidRPr="00226A3F" w:rsidRDefault="00426C31" w:rsidP="00426C31">
            <w:pPr>
              <w:rPr>
                <w:sz w:val="20"/>
                <w:szCs w:val="20"/>
              </w:rPr>
            </w:pPr>
            <w:r w:rsidRPr="00226A3F">
              <w:rPr>
                <w:sz w:val="20"/>
                <w:szCs w:val="20"/>
              </w:rPr>
              <w:t>Floating point</w:t>
            </w:r>
          </w:p>
        </w:tc>
        <w:tc>
          <w:tcPr>
            <w:tcW w:w="1417" w:type="dxa"/>
          </w:tcPr>
          <w:p w14:paraId="5D550168"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2123DC35"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77C3A688" w14:textId="77777777" w:rsidR="00426C31" w:rsidRPr="00226A3F" w:rsidRDefault="00426C31" w:rsidP="00426C31">
            <w:pPr>
              <w:rPr>
                <w:sz w:val="20"/>
                <w:szCs w:val="20"/>
              </w:rPr>
            </w:pPr>
            <w:r>
              <w:rPr>
                <w:sz w:val="20"/>
                <w:szCs w:val="20"/>
              </w:rPr>
              <w:t>-</w:t>
            </w:r>
          </w:p>
        </w:tc>
      </w:tr>
      <w:tr w:rsidR="00426C31" w:rsidRPr="00226A3F" w14:paraId="725C9546" w14:textId="77777777" w:rsidTr="00426C31">
        <w:trPr>
          <w:jc w:val="center"/>
        </w:trPr>
        <w:tc>
          <w:tcPr>
            <w:tcW w:w="1826" w:type="dxa"/>
            <w:shd w:val="clear" w:color="auto" w:fill="auto"/>
          </w:tcPr>
          <w:p w14:paraId="3CCA9CF5" w14:textId="77777777" w:rsidR="00426C31" w:rsidRDefault="008A6CC8" w:rsidP="00426C31">
            <w:pPr>
              <w:rPr>
                <w:sz w:val="20"/>
                <w:szCs w:val="20"/>
              </w:rPr>
            </w:pPr>
            <w:r>
              <w:rPr>
                <w:sz w:val="20"/>
                <w:szCs w:val="20"/>
              </w:rPr>
              <w:t>length</w:t>
            </w:r>
          </w:p>
        </w:tc>
        <w:tc>
          <w:tcPr>
            <w:tcW w:w="1418" w:type="dxa"/>
            <w:shd w:val="clear" w:color="auto" w:fill="auto"/>
          </w:tcPr>
          <w:p w14:paraId="43F43221" w14:textId="77777777" w:rsidR="00426C31" w:rsidRPr="00226A3F" w:rsidRDefault="00426C31" w:rsidP="00426C31">
            <w:pPr>
              <w:rPr>
                <w:sz w:val="20"/>
                <w:szCs w:val="20"/>
              </w:rPr>
            </w:pPr>
            <w:r w:rsidRPr="00226A3F">
              <w:rPr>
                <w:sz w:val="20"/>
                <w:szCs w:val="20"/>
              </w:rPr>
              <w:t>Floating point</w:t>
            </w:r>
          </w:p>
        </w:tc>
        <w:tc>
          <w:tcPr>
            <w:tcW w:w="1417" w:type="dxa"/>
          </w:tcPr>
          <w:p w14:paraId="0A33EEA3"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0556A41B"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67E25ED2" w14:textId="77777777" w:rsidR="00426C31" w:rsidRDefault="00426C31" w:rsidP="00426C31">
            <w:pPr>
              <w:rPr>
                <w:sz w:val="20"/>
                <w:szCs w:val="20"/>
              </w:rPr>
            </w:pPr>
            <w:r>
              <w:rPr>
                <w:sz w:val="20"/>
                <w:szCs w:val="20"/>
              </w:rPr>
              <w:t>-</w:t>
            </w:r>
          </w:p>
        </w:tc>
      </w:tr>
      <w:tr w:rsidR="00426C31" w:rsidRPr="00226A3F" w14:paraId="3AC366EC" w14:textId="77777777" w:rsidTr="00426C31">
        <w:trPr>
          <w:jc w:val="center"/>
        </w:trPr>
        <w:tc>
          <w:tcPr>
            <w:tcW w:w="1826" w:type="dxa"/>
            <w:shd w:val="clear" w:color="auto" w:fill="auto"/>
          </w:tcPr>
          <w:p w14:paraId="64D7895A" w14:textId="77777777" w:rsidR="00426C31" w:rsidRDefault="008A6CC8" w:rsidP="00426C31">
            <w:pPr>
              <w:rPr>
                <w:sz w:val="20"/>
                <w:szCs w:val="20"/>
              </w:rPr>
            </w:pPr>
            <w:proofErr w:type="spellStart"/>
            <w:r>
              <w:rPr>
                <w:sz w:val="20"/>
                <w:szCs w:val="20"/>
              </w:rPr>
              <w:t>cylinder_length</w:t>
            </w:r>
            <w:proofErr w:type="spellEnd"/>
          </w:p>
        </w:tc>
        <w:tc>
          <w:tcPr>
            <w:tcW w:w="1418" w:type="dxa"/>
            <w:shd w:val="clear" w:color="auto" w:fill="auto"/>
          </w:tcPr>
          <w:p w14:paraId="3BBD2354" w14:textId="77777777" w:rsidR="00426C31" w:rsidRPr="00226A3F" w:rsidRDefault="00426C31" w:rsidP="00426C31">
            <w:pPr>
              <w:rPr>
                <w:sz w:val="20"/>
                <w:szCs w:val="20"/>
              </w:rPr>
            </w:pPr>
            <w:r w:rsidRPr="00226A3F">
              <w:rPr>
                <w:sz w:val="20"/>
                <w:szCs w:val="20"/>
              </w:rPr>
              <w:t>Floating point</w:t>
            </w:r>
          </w:p>
        </w:tc>
        <w:tc>
          <w:tcPr>
            <w:tcW w:w="1417" w:type="dxa"/>
          </w:tcPr>
          <w:p w14:paraId="62011AFD"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F755511"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334D625D" w14:textId="77777777" w:rsidR="00426C31" w:rsidRDefault="00EA5B23" w:rsidP="00426C31">
            <w:pPr>
              <w:rPr>
                <w:sz w:val="20"/>
                <w:szCs w:val="20"/>
              </w:rPr>
            </w:pPr>
            <w:r>
              <w:rPr>
                <w:rFonts w:cs="Calibri"/>
                <w:sz w:val="20"/>
                <w:szCs w:val="20"/>
                <w:lang w:eastAsia="en-GB"/>
              </w:rPr>
              <w:t>-</w:t>
            </w:r>
          </w:p>
        </w:tc>
      </w:tr>
      <w:tr w:rsidR="00426C31" w:rsidRPr="00226A3F" w14:paraId="16D719DF" w14:textId="77777777" w:rsidTr="00426C31">
        <w:trPr>
          <w:jc w:val="center"/>
        </w:trPr>
        <w:tc>
          <w:tcPr>
            <w:tcW w:w="1826" w:type="dxa"/>
            <w:shd w:val="clear" w:color="auto" w:fill="auto"/>
          </w:tcPr>
          <w:p w14:paraId="75503D1B" w14:textId="77777777" w:rsidR="00426C31" w:rsidRPr="00226A3F" w:rsidRDefault="008A6CC8" w:rsidP="00426C31">
            <w:pPr>
              <w:rPr>
                <w:sz w:val="20"/>
                <w:szCs w:val="20"/>
              </w:rPr>
            </w:pPr>
            <w:proofErr w:type="spellStart"/>
            <w:r>
              <w:rPr>
                <w:sz w:val="20"/>
                <w:szCs w:val="20"/>
              </w:rPr>
              <w:t>head_diameter</w:t>
            </w:r>
            <w:proofErr w:type="spellEnd"/>
          </w:p>
        </w:tc>
        <w:tc>
          <w:tcPr>
            <w:tcW w:w="1418" w:type="dxa"/>
            <w:shd w:val="clear" w:color="auto" w:fill="auto"/>
          </w:tcPr>
          <w:p w14:paraId="224518B1" w14:textId="77777777" w:rsidR="00426C31" w:rsidRPr="00226A3F" w:rsidRDefault="00426C31" w:rsidP="00426C31">
            <w:pPr>
              <w:rPr>
                <w:sz w:val="20"/>
                <w:szCs w:val="20"/>
              </w:rPr>
            </w:pPr>
            <w:r w:rsidRPr="00226A3F">
              <w:rPr>
                <w:sz w:val="20"/>
                <w:szCs w:val="20"/>
              </w:rPr>
              <w:t>Floating point</w:t>
            </w:r>
          </w:p>
        </w:tc>
        <w:tc>
          <w:tcPr>
            <w:tcW w:w="1417" w:type="dxa"/>
          </w:tcPr>
          <w:p w14:paraId="4FD0F6B9"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1E95E86F"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780299E7" w14:textId="77777777" w:rsidR="00426C31" w:rsidRPr="00226A3F" w:rsidRDefault="00426C31" w:rsidP="00426C31">
            <w:pPr>
              <w:keepNext/>
              <w:rPr>
                <w:sz w:val="20"/>
                <w:szCs w:val="20"/>
              </w:rPr>
            </w:pPr>
            <w:r>
              <w:rPr>
                <w:sz w:val="20"/>
                <w:szCs w:val="20"/>
              </w:rPr>
              <w:t>-</w:t>
            </w:r>
          </w:p>
        </w:tc>
      </w:tr>
      <w:tr w:rsidR="00EA5B23" w:rsidRPr="00226A3F" w14:paraId="0DF6C80A" w14:textId="77777777" w:rsidTr="00426C31">
        <w:trPr>
          <w:jc w:val="center"/>
        </w:trPr>
        <w:tc>
          <w:tcPr>
            <w:tcW w:w="1826" w:type="dxa"/>
            <w:shd w:val="clear" w:color="auto" w:fill="auto"/>
          </w:tcPr>
          <w:p w14:paraId="550849AA" w14:textId="77777777" w:rsidR="00EA5B23" w:rsidRDefault="00EA5B23" w:rsidP="00426C31">
            <w:pPr>
              <w:rPr>
                <w:sz w:val="20"/>
                <w:szCs w:val="20"/>
              </w:rPr>
            </w:pPr>
            <w:proofErr w:type="spellStart"/>
            <w:r>
              <w:rPr>
                <w:sz w:val="20"/>
                <w:szCs w:val="20"/>
              </w:rPr>
              <w:t>head_height</w:t>
            </w:r>
            <w:proofErr w:type="spellEnd"/>
          </w:p>
        </w:tc>
        <w:tc>
          <w:tcPr>
            <w:tcW w:w="1418" w:type="dxa"/>
            <w:shd w:val="clear" w:color="auto" w:fill="auto"/>
          </w:tcPr>
          <w:p w14:paraId="39FEEDCD" w14:textId="77777777" w:rsidR="00EA5B23" w:rsidRPr="00226A3F" w:rsidRDefault="00EA5B23" w:rsidP="00426C31">
            <w:pPr>
              <w:rPr>
                <w:sz w:val="20"/>
                <w:szCs w:val="20"/>
              </w:rPr>
            </w:pPr>
            <w:r w:rsidRPr="00226A3F">
              <w:rPr>
                <w:sz w:val="20"/>
                <w:szCs w:val="20"/>
              </w:rPr>
              <w:t>Floating point</w:t>
            </w:r>
          </w:p>
        </w:tc>
        <w:tc>
          <w:tcPr>
            <w:tcW w:w="1417" w:type="dxa"/>
          </w:tcPr>
          <w:p w14:paraId="03F5B2A9"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03D3A110"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68D6A7F8" w14:textId="77777777" w:rsidR="00EA5B23" w:rsidRDefault="00EA5B23" w:rsidP="00426C31">
            <w:pPr>
              <w:rPr>
                <w:sz w:val="20"/>
                <w:szCs w:val="20"/>
              </w:rPr>
            </w:pPr>
            <w:r>
              <w:rPr>
                <w:sz w:val="20"/>
                <w:szCs w:val="20"/>
              </w:rPr>
              <w:t>-</w:t>
            </w:r>
          </w:p>
        </w:tc>
      </w:tr>
      <w:tr w:rsidR="00EA5B23" w:rsidRPr="00226A3F" w14:paraId="5D5EC154" w14:textId="77777777" w:rsidTr="00426C31">
        <w:trPr>
          <w:jc w:val="center"/>
        </w:trPr>
        <w:tc>
          <w:tcPr>
            <w:tcW w:w="1826" w:type="dxa"/>
            <w:shd w:val="clear" w:color="auto" w:fill="auto"/>
          </w:tcPr>
          <w:p w14:paraId="4F64CD2C" w14:textId="77777777" w:rsidR="00EA5B23" w:rsidRDefault="00EA5B23" w:rsidP="00426C31">
            <w:pPr>
              <w:rPr>
                <w:sz w:val="20"/>
                <w:szCs w:val="20"/>
              </w:rPr>
            </w:pPr>
            <w:proofErr w:type="spellStart"/>
            <w:r>
              <w:rPr>
                <w:sz w:val="20"/>
                <w:szCs w:val="20"/>
              </w:rPr>
              <w:t>shear_strength</w:t>
            </w:r>
            <w:proofErr w:type="spellEnd"/>
          </w:p>
        </w:tc>
        <w:tc>
          <w:tcPr>
            <w:tcW w:w="1418" w:type="dxa"/>
            <w:shd w:val="clear" w:color="auto" w:fill="auto"/>
          </w:tcPr>
          <w:p w14:paraId="691FEAE5" w14:textId="77777777" w:rsidR="00EA5B23" w:rsidRPr="00226A3F" w:rsidRDefault="00EA5B23" w:rsidP="00426C31">
            <w:pPr>
              <w:rPr>
                <w:sz w:val="20"/>
                <w:szCs w:val="20"/>
              </w:rPr>
            </w:pPr>
            <w:r w:rsidRPr="00226A3F">
              <w:rPr>
                <w:sz w:val="20"/>
                <w:szCs w:val="20"/>
              </w:rPr>
              <w:t>Floating point</w:t>
            </w:r>
          </w:p>
        </w:tc>
        <w:tc>
          <w:tcPr>
            <w:tcW w:w="1417" w:type="dxa"/>
          </w:tcPr>
          <w:p w14:paraId="08835233"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30F51D6F"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4676F9ED" w14:textId="77777777" w:rsidR="00EA5B23" w:rsidRDefault="005F3C48" w:rsidP="00426C31">
            <w:pPr>
              <w:autoSpaceDE w:val="0"/>
              <w:autoSpaceDN w:val="0"/>
              <w:adjustRightInd w:val="0"/>
              <w:spacing w:after="0"/>
              <w:rPr>
                <w:sz w:val="20"/>
                <w:szCs w:val="20"/>
              </w:rPr>
            </w:pPr>
            <w:r>
              <w:rPr>
                <w:rFonts w:cs="Calibri"/>
                <w:sz w:val="20"/>
                <w:szCs w:val="20"/>
                <w:lang w:eastAsia="en-GB"/>
              </w:rPr>
              <w:t>Dependency from sheet thicknesses</w:t>
            </w:r>
          </w:p>
        </w:tc>
      </w:tr>
      <w:tr w:rsidR="00EA5B23" w:rsidRPr="00226A3F" w14:paraId="1E62A747" w14:textId="77777777" w:rsidTr="00426C31">
        <w:trPr>
          <w:jc w:val="center"/>
        </w:trPr>
        <w:tc>
          <w:tcPr>
            <w:tcW w:w="1826" w:type="dxa"/>
            <w:shd w:val="clear" w:color="auto" w:fill="auto"/>
          </w:tcPr>
          <w:p w14:paraId="172B9141" w14:textId="77777777" w:rsidR="00EA5B23" w:rsidRDefault="00EA5B23" w:rsidP="00426C31">
            <w:pPr>
              <w:rPr>
                <w:sz w:val="20"/>
                <w:szCs w:val="20"/>
              </w:rPr>
            </w:pPr>
            <w:proofErr w:type="spellStart"/>
            <w:r>
              <w:rPr>
                <w:sz w:val="20"/>
                <w:szCs w:val="20"/>
              </w:rPr>
              <w:t>peel_strength</w:t>
            </w:r>
            <w:proofErr w:type="spellEnd"/>
          </w:p>
        </w:tc>
        <w:tc>
          <w:tcPr>
            <w:tcW w:w="1418" w:type="dxa"/>
            <w:shd w:val="clear" w:color="auto" w:fill="auto"/>
          </w:tcPr>
          <w:p w14:paraId="7D702701" w14:textId="77777777" w:rsidR="00EA5B23" w:rsidRPr="00226A3F" w:rsidRDefault="00EA5B23" w:rsidP="00426C31">
            <w:pPr>
              <w:rPr>
                <w:sz w:val="20"/>
                <w:szCs w:val="20"/>
              </w:rPr>
            </w:pPr>
            <w:r w:rsidRPr="00226A3F">
              <w:rPr>
                <w:sz w:val="20"/>
                <w:szCs w:val="20"/>
              </w:rPr>
              <w:t>Floating point</w:t>
            </w:r>
          </w:p>
        </w:tc>
        <w:tc>
          <w:tcPr>
            <w:tcW w:w="1417" w:type="dxa"/>
          </w:tcPr>
          <w:p w14:paraId="52953AA3"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41F760FF"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4A50F20D" w14:textId="77777777" w:rsidR="00EA5B23" w:rsidRDefault="005F3C48" w:rsidP="00426C31">
            <w:pPr>
              <w:rPr>
                <w:sz w:val="20"/>
                <w:szCs w:val="20"/>
              </w:rPr>
            </w:pPr>
            <w:r>
              <w:rPr>
                <w:rFonts w:cs="Calibri"/>
                <w:sz w:val="20"/>
                <w:szCs w:val="20"/>
                <w:lang w:eastAsia="en-GB"/>
              </w:rPr>
              <w:t>Dependency from sheet thicknesses</w:t>
            </w:r>
          </w:p>
        </w:tc>
      </w:tr>
      <w:tr w:rsidR="00426C31" w:rsidRPr="00226A3F" w14:paraId="5C12BCF3" w14:textId="77777777" w:rsidTr="00426C31">
        <w:trPr>
          <w:jc w:val="center"/>
        </w:trPr>
        <w:tc>
          <w:tcPr>
            <w:tcW w:w="1826" w:type="dxa"/>
            <w:shd w:val="clear" w:color="auto" w:fill="auto"/>
          </w:tcPr>
          <w:p w14:paraId="49B81E5E" w14:textId="77777777" w:rsidR="00426C31" w:rsidRDefault="002D0BA9" w:rsidP="00426C31">
            <w:pPr>
              <w:rPr>
                <w:sz w:val="20"/>
                <w:szCs w:val="20"/>
              </w:rPr>
            </w:pPr>
            <w:r>
              <w:rPr>
                <w:sz w:val="20"/>
                <w:szCs w:val="20"/>
              </w:rPr>
              <w:t>material</w:t>
            </w:r>
          </w:p>
        </w:tc>
        <w:tc>
          <w:tcPr>
            <w:tcW w:w="1418" w:type="dxa"/>
            <w:shd w:val="clear" w:color="auto" w:fill="auto"/>
          </w:tcPr>
          <w:p w14:paraId="3771D23E" w14:textId="77777777" w:rsidR="00426C31" w:rsidRPr="00226A3F" w:rsidRDefault="00426C31" w:rsidP="00426C31">
            <w:pPr>
              <w:rPr>
                <w:sz w:val="20"/>
                <w:szCs w:val="20"/>
              </w:rPr>
            </w:pPr>
            <w:r>
              <w:rPr>
                <w:sz w:val="20"/>
                <w:szCs w:val="20"/>
              </w:rPr>
              <w:t>Alphanumeric</w:t>
            </w:r>
          </w:p>
        </w:tc>
        <w:tc>
          <w:tcPr>
            <w:tcW w:w="1417" w:type="dxa"/>
          </w:tcPr>
          <w:p w14:paraId="249B630D"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7833AAFB"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71336767" w14:textId="77777777" w:rsidR="00426C31" w:rsidRDefault="00426C31" w:rsidP="00426C31">
            <w:pPr>
              <w:rPr>
                <w:sz w:val="20"/>
                <w:szCs w:val="20"/>
              </w:rPr>
            </w:pPr>
            <w:r>
              <w:rPr>
                <w:sz w:val="20"/>
                <w:szCs w:val="20"/>
              </w:rPr>
              <w:t>-</w:t>
            </w:r>
          </w:p>
        </w:tc>
      </w:tr>
      <w:tr w:rsidR="00426C31" w:rsidRPr="00226A3F" w14:paraId="28339784" w14:textId="77777777" w:rsidTr="00426C31">
        <w:trPr>
          <w:jc w:val="center"/>
        </w:trPr>
        <w:tc>
          <w:tcPr>
            <w:tcW w:w="1826" w:type="dxa"/>
            <w:shd w:val="clear" w:color="auto" w:fill="auto"/>
          </w:tcPr>
          <w:p w14:paraId="55E78AB8" w14:textId="77777777" w:rsidR="00426C31" w:rsidRDefault="002D0BA9" w:rsidP="00426C31">
            <w:pPr>
              <w:rPr>
                <w:rFonts w:cs="Calibri"/>
                <w:sz w:val="20"/>
                <w:szCs w:val="20"/>
                <w:lang w:eastAsia="en-GB"/>
              </w:rPr>
            </w:pPr>
            <w:proofErr w:type="spellStart"/>
            <w:r>
              <w:rPr>
                <w:rFonts w:cs="Calibri"/>
                <w:sz w:val="20"/>
                <w:szCs w:val="20"/>
                <w:lang w:eastAsia="en-GB"/>
              </w:rPr>
              <w:t>part_code</w:t>
            </w:r>
            <w:proofErr w:type="spellEnd"/>
          </w:p>
        </w:tc>
        <w:tc>
          <w:tcPr>
            <w:tcW w:w="1418" w:type="dxa"/>
            <w:shd w:val="clear" w:color="auto" w:fill="auto"/>
          </w:tcPr>
          <w:p w14:paraId="2EC1A9E2" w14:textId="77777777" w:rsidR="00426C31" w:rsidRPr="00226A3F" w:rsidRDefault="00426C31" w:rsidP="00426C31">
            <w:pPr>
              <w:rPr>
                <w:sz w:val="20"/>
                <w:szCs w:val="20"/>
              </w:rPr>
            </w:pPr>
            <w:r>
              <w:rPr>
                <w:sz w:val="20"/>
                <w:szCs w:val="20"/>
              </w:rPr>
              <w:t>Alphanumeric</w:t>
            </w:r>
          </w:p>
        </w:tc>
        <w:tc>
          <w:tcPr>
            <w:tcW w:w="1417" w:type="dxa"/>
          </w:tcPr>
          <w:p w14:paraId="569F124D"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2F8DED97"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72E0769F" w14:textId="77777777" w:rsidR="00426C31" w:rsidRDefault="00C83561" w:rsidP="00426C31">
            <w:pPr>
              <w:rPr>
                <w:sz w:val="20"/>
                <w:szCs w:val="20"/>
              </w:rPr>
            </w:pPr>
            <w:r>
              <w:rPr>
                <w:sz w:val="20"/>
                <w:szCs w:val="20"/>
              </w:rPr>
              <w:t>-</w:t>
            </w:r>
          </w:p>
        </w:tc>
      </w:tr>
    </w:tbl>
    <w:p w14:paraId="5E487034" w14:textId="462B5F2F" w:rsidR="00426C31" w:rsidRDefault="00426C31" w:rsidP="00426C31">
      <w:pPr>
        <w:pStyle w:val="Beschriftung"/>
        <w:spacing w:before="120"/>
        <w:rPr>
          <w:rStyle w:val="elementdeftypeChar"/>
          <w:b/>
        </w:rPr>
      </w:pPr>
      <w:bookmarkStart w:id="1904" w:name="_Toc3566479"/>
      <w:bookmarkStart w:id="1905" w:name="_Toc27753845"/>
      <w:r>
        <w:t xml:space="preserve">Table </w:t>
      </w:r>
      <w:ins w:id="1906" w:author="Dr. Carsten Franke" w:date="2020-03-09T16:02:00Z">
        <w:r w:rsidR="001D2A94">
          <w:fldChar w:fldCharType="begin"/>
        </w:r>
        <w:r w:rsidR="001D2A94">
          <w:instrText xml:space="preserve"> SEQ Table \* ARABIC </w:instrText>
        </w:r>
      </w:ins>
      <w:r w:rsidR="001D2A94">
        <w:fldChar w:fldCharType="separate"/>
      </w:r>
      <w:ins w:id="1907" w:author="Dr. Carsten Franke" w:date="2020-03-09T16:02:00Z">
        <w:r w:rsidR="001D2A94">
          <w:rPr>
            <w:noProof/>
          </w:rPr>
          <w:t>71</w:t>
        </w:r>
        <w:r w:rsidR="001D2A94">
          <w:fldChar w:fldCharType="end"/>
        </w:r>
      </w:ins>
      <w:del w:id="1908" w:author="Dr. Carsten Franke" w:date="2020-03-09T16:02:00Z">
        <w:r w:rsidDel="001D2A94">
          <w:fldChar w:fldCharType="begin"/>
        </w:r>
        <w:r w:rsidDel="001D2A94">
          <w:delInstrText xml:space="preserve"> SEQ Table \* ARABIC </w:delInstrText>
        </w:r>
        <w:r w:rsidDel="001D2A94">
          <w:fldChar w:fldCharType="separate"/>
        </w:r>
      </w:del>
      <w:del w:id="1909" w:author="Dr. Carsten Franke" w:date="2020-03-09T14:38:00Z">
        <w:r w:rsidR="007E2D34" w:rsidDel="00004854">
          <w:rPr>
            <w:noProof/>
          </w:rPr>
          <w:delText>70</w:delText>
        </w:r>
      </w:del>
      <w:del w:id="1910" w:author="Dr. Carsten Franke" w:date="2020-03-09T16:02:00Z">
        <w:r w:rsidDel="001D2A94">
          <w:fldChar w:fldCharType="end"/>
        </w:r>
      </w:del>
      <w:r>
        <w:t xml:space="preserve">: Attributes of element </w:t>
      </w:r>
      <w:r w:rsidRPr="006239BA">
        <w:rPr>
          <w:rStyle w:val="elementdeftypeChar"/>
          <w:b/>
        </w:rPr>
        <w:t>&lt;</w:t>
      </w:r>
      <w:r>
        <w:rPr>
          <w:rStyle w:val="elementdeftypeChar"/>
          <w:b/>
        </w:rPr>
        <w:t>nail</w:t>
      </w:r>
      <w:r w:rsidRPr="006239BA">
        <w:rPr>
          <w:rStyle w:val="elementdeftypeChar"/>
          <w:b/>
        </w:rPr>
        <w:t>/&gt;</w:t>
      </w:r>
      <w:bookmarkEnd w:id="1904"/>
      <w:bookmarkEnd w:id="1905"/>
    </w:p>
    <w:p w14:paraId="1C055F26" w14:textId="77777777" w:rsidR="00EA5B23" w:rsidRDefault="00EA5B23" w:rsidP="00B90690">
      <w:pPr>
        <w:pStyle w:val="Listenabsatz"/>
        <w:numPr>
          <w:ilvl w:val="0"/>
          <w:numId w:val="45"/>
        </w:numPr>
        <w:autoSpaceDE w:val="0"/>
        <w:autoSpaceDN w:val="0"/>
        <w:adjustRightInd w:val="0"/>
        <w:rPr>
          <w:rFonts w:cs="Calibri"/>
          <w:lang w:val="en-US" w:eastAsia="en-GB"/>
        </w:rPr>
      </w:pPr>
      <w:proofErr w:type="spellStart"/>
      <w:r w:rsidRPr="00EA5B23">
        <w:rPr>
          <w:rStyle w:val="elementdeftypeChar"/>
          <w:lang w:eastAsia="en-GB"/>
        </w:rPr>
        <w:lastRenderedPageBreak/>
        <w:t>nail_type</w:t>
      </w:r>
      <w:proofErr w:type="spellEnd"/>
      <w:r w:rsidRPr="00EA5B23">
        <w:rPr>
          <w:rFonts w:cs="Calibri"/>
          <w:lang w:val="en-US" w:eastAsia="en-GB"/>
        </w:rPr>
        <w:t>: the alphanumeric name of the nail</w:t>
      </w:r>
      <w:r w:rsidR="006C3E10">
        <w:rPr>
          <w:rStyle w:val="Funotenzeichen"/>
          <w:rFonts w:cs="Calibri"/>
          <w:lang w:val="en-US" w:eastAsia="en-GB"/>
        </w:rPr>
        <w:footnoteReference w:id="17"/>
      </w:r>
      <w:r w:rsidRPr="00EA5B23">
        <w:rPr>
          <w:rFonts w:cs="Calibri"/>
          <w:lang w:val="en-US" w:eastAsia="en-GB"/>
        </w:rPr>
        <w:t>. (</w:t>
      </w:r>
      <w:r>
        <w:rPr>
          <w:rFonts w:cs="Calibri"/>
          <w:lang w:val="en-US" w:eastAsia="en-GB"/>
        </w:rPr>
        <w:t>Naming convention based on supplier nail codes)</w:t>
      </w:r>
    </w:p>
    <w:p w14:paraId="151FE9A2" w14:textId="77777777" w:rsidR="00300C13" w:rsidRDefault="00300C13" w:rsidP="00FD6AE4">
      <w:pPr>
        <w:pStyle w:val="Listenabsatz"/>
        <w:autoSpaceDE w:val="0"/>
        <w:autoSpaceDN w:val="0"/>
        <w:adjustRightInd w:val="0"/>
        <w:ind w:left="426"/>
        <w:rPr>
          <w:rFonts w:cs="Calibri"/>
          <w:lang w:val="en-US" w:eastAsia="en-GB"/>
        </w:rPr>
      </w:pP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665"/>
        <w:gridCol w:w="1665"/>
        <w:gridCol w:w="1665"/>
        <w:gridCol w:w="1665"/>
        <w:gridCol w:w="1666"/>
      </w:tblGrid>
      <w:tr w:rsidR="00F45889" w14:paraId="3A158DD7" w14:textId="77777777" w:rsidTr="00F45889">
        <w:trPr>
          <w:jc w:val="center"/>
        </w:trPr>
        <w:tc>
          <w:tcPr>
            <w:tcW w:w="1665" w:type="dxa"/>
            <w:vAlign w:val="center"/>
          </w:tcPr>
          <w:p w14:paraId="0452A181"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0501FD01" wp14:editId="3853CEE7">
                  <wp:extent cx="907500" cy="1440000"/>
                  <wp:effectExtent l="0" t="0" r="6985" b="825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a.JPG"/>
                          <pic:cNvPicPr/>
                        </pic:nvPicPr>
                        <pic:blipFill rotWithShape="1">
                          <a:blip r:embed="rId128" cstate="print">
                            <a:extLst>
                              <a:ext uri="{28A0092B-C50C-407E-A947-70E740481C1C}">
                                <a14:useLocalDpi xmlns:a14="http://schemas.microsoft.com/office/drawing/2010/main" val="0"/>
                              </a:ext>
                            </a:extLst>
                          </a:blip>
                          <a:srcRect l="28999" t="6736" r="9917" b="2914"/>
                          <a:stretch/>
                        </pic:blipFill>
                        <pic:spPr bwMode="auto">
                          <a:xfrm>
                            <a:off x="0" y="0"/>
                            <a:ext cx="907500"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710A876F"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02354EF6" wp14:editId="5222DB14">
                  <wp:extent cx="872612" cy="1440000"/>
                  <wp:effectExtent l="0" t="0" r="3810" b="825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b.JPG"/>
                          <pic:cNvPicPr/>
                        </pic:nvPicPr>
                        <pic:blipFill rotWithShape="1">
                          <a:blip r:embed="rId129" cstate="print">
                            <a:extLst>
                              <a:ext uri="{28A0092B-C50C-407E-A947-70E740481C1C}">
                                <a14:useLocalDpi xmlns:a14="http://schemas.microsoft.com/office/drawing/2010/main" val="0"/>
                              </a:ext>
                            </a:extLst>
                          </a:blip>
                          <a:srcRect r="5833"/>
                          <a:stretch/>
                        </pic:blipFill>
                        <pic:spPr bwMode="auto">
                          <a:xfrm>
                            <a:off x="0" y="0"/>
                            <a:ext cx="872612"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3BFAA8A8"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1E3B7273" wp14:editId="69A26AA2">
                  <wp:extent cx="922501" cy="1476000"/>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c.JPG"/>
                          <pic:cNvPicPr/>
                        </pic:nvPicPr>
                        <pic:blipFill rotWithShape="1">
                          <a:blip r:embed="rId130" cstate="print">
                            <a:extLst>
                              <a:ext uri="{28A0092B-C50C-407E-A947-70E740481C1C}">
                                <a14:useLocalDpi xmlns:a14="http://schemas.microsoft.com/office/drawing/2010/main" val="0"/>
                              </a:ext>
                            </a:extLst>
                          </a:blip>
                          <a:srcRect l="4461" r="6343"/>
                          <a:stretch/>
                        </pic:blipFill>
                        <pic:spPr bwMode="auto">
                          <a:xfrm>
                            <a:off x="0" y="0"/>
                            <a:ext cx="922501" cy="1476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1A250E46"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16E1C649" wp14:editId="6E80948A">
                  <wp:extent cx="957428" cy="1440000"/>
                  <wp:effectExtent l="0" t="0" r="0" b="825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d.JPG"/>
                          <pic:cNvPicPr/>
                        </pic:nvPicPr>
                        <pic:blipFill rotWithShape="1">
                          <a:blip r:embed="rId131" cstate="print">
                            <a:extLst>
                              <a:ext uri="{28A0092B-C50C-407E-A947-70E740481C1C}">
                                <a14:useLocalDpi xmlns:a14="http://schemas.microsoft.com/office/drawing/2010/main" val="0"/>
                              </a:ext>
                            </a:extLst>
                          </a:blip>
                          <a:srcRect l="4088" r="3530"/>
                          <a:stretch/>
                        </pic:blipFill>
                        <pic:spPr bwMode="auto">
                          <a:xfrm>
                            <a:off x="0" y="0"/>
                            <a:ext cx="957428"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6" w:type="dxa"/>
            <w:vAlign w:val="center"/>
          </w:tcPr>
          <w:p w14:paraId="1AA153B9"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55CF70E9" wp14:editId="122B8160">
                  <wp:extent cx="989150" cy="1476000"/>
                  <wp:effectExtent l="0" t="0" r="1905"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e.JPG"/>
                          <pic:cNvPicPr/>
                        </pic:nvPicPr>
                        <pic:blipFill rotWithShape="1">
                          <a:blip r:embed="rId132" cstate="print">
                            <a:extLst>
                              <a:ext uri="{28A0092B-C50C-407E-A947-70E740481C1C}">
                                <a14:useLocalDpi xmlns:a14="http://schemas.microsoft.com/office/drawing/2010/main" val="0"/>
                              </a:ext>
                            </a:extLst>
                          </a:blip>
                          <a:srcRect l="4266" r="4719"/>
                          <a:stretch/>
                        </pic:blipFill>
                        <pic:spPr bwMode="auto">
                          <a:xfrm>
                            <a:off x="0" y="0"/>
                            <a:ext cx="989150" cy="1476000"/>
                          </a:xfrm>
                          <a:prstGeom prst="rect">
                            <a:avLst/>
                          </a:prstGeom>
                          <a:ln>
                            <a:noFill/>
                          </a:ln>
                          <a:extLst>
                            <a:ext uri="{53640926-AAD7-44D8-BBD7-CCE9431645EC}">
                              <a14:shadowObscured xmlns:a14="http://schemas.microsoft.com/office/drawing/2010/main"/>
                            </a:ext>
                          </a:extLst>
                        </pic:spPr>
                      </pic:pic>
                    </a:graphicData>
                  </a:graphic>
                </wp:inline>
              </w:drawing>
            </w:r>
          </w:p>
        </w:tc>
      </w:tr>
      <w:tr w:rsidR="00FD6AE4" w14:paraId="0D85184B" w14:textId="77777777" w:rsidTr="00F45889">
        <w:trPr>
          <w:jc w:val="center"/>
        </w:trPr>
        <w:tc>
          <w:tcPr>
            <w:tcW w:w="1665" w:type="dxa"/>
          </w:tcPr>
          <w:p w14:paraId="67EF3C55" w14:textId="77777777" w:rsidR="00FD6AE4" w:rsidRDefault="00384789" w:rsidP="00FD6AE4">
            <w:pPr>
              <w:pStyle w:val="Listenabsatz"/>
              <w:autoSpaceDE w:val="0"/>
              <w:autoSpaceDN w:val="0"/>
              <w:adjustRightInd w:val="0"/>
              <w:ind w:left="0"/>
              <w:jc w:val="center"/>
              <w:rPr>
                <w:rFonts w:cs="Calibri"/>
                <w:lang w:val="en-US" w:eastAsia="en-GB"/>
              </w:rPr>
            </w:pPr>
            <w:r>
              <w:rPr>
                <w:rFonts w:cs="Calibri"/>
                <w:lang w:val="en-US" w:eastAsia="en-GB"/>
              </w:rPr>
              <w:t>a,</w:t>
            </w:r>
          </w:p>
        </w:tc>
        <w:tc>
          <w:tcPr>
            <w:tcW w:w="1665" w:type="dxa"/>
          </w:tcPr>
          <w:p w14:paraId="5FEA70CE" w14:textId="77777777" w:rsidR="00FD6AE4" w:rsidRDefault="00384789" w:rsidP="00FD6AE4">
            <w:pPr>
              <w:pStyle w:val="Listenabsatz"/>
              <w:autoSpaceDE w:val="0"/>
              <w:autoSpaceDN w:val="0"/>
              <w:adjustRightInd w:val="0"/>
              <w:ind w:left="0"/>
              <w:jc w:val="center"/>
              <w:rPr>
                <w:rFonts w:cs="Calibri"/>
                <w:lang w:val="en-US" w:eastAsia="en-GB"/>
              </w:rPr>
            </w:pPr>
            <w:r>
              <w:rPr>
                <w:rFonts w:cs="Calibri"/>
                <w:lang w:val="en-US" w:eastAsia="en-GB"/>
              </w:rPr>
              <w:t>b,</w:t>
            </w:r>
          </w:p>
        </w:tc>
        <w:tc>
          <w:tcPr>
            <w:tcW w:w="1665" w:type="dxa"/>
          </w:tcPr>
          <w:p w14:paraId="3FF66634" w14:textId="77777777" w:rsidR="00FD6AE4" w:rsidRDefault="00384789" w:rsidP="00FD6AE4">
            <w:pPr>
              <w:pStyle w:val="Listenabsatz"/>
              <w:autoSpaceDE w:val="0"/>
              <w:autoSpaceDN w:val="0"/>
              <w:adjustRightInd w:val="0"/>
              <w:ind w:left="0"/>
              <w:jc w:val="center"/>
              <w:rPr>
                <w:rFonts w:cs="Calibri"/>
                <w:lang w:val="en-US" w:eastAsia="en-GB"/>
              </w:rPr>
            </w:pPr>
            <w:r>
              <w:rPr>
                <w:rFonts w:cs="Calibri"/>
                <w:lang w:val="en-US" w:eastAsia="en-GB"/>
              </w:rPr>
              <w:t>c,</w:t>
            </w:r>
          </w:p>
        </w:tc>
        <w:tc>
          <w:tcPr>
            <w:tcW w:w="1665" w:type="dxa"/>
          </w:tcPr>
          <w:p w14:paraId="6ABBAAC9" w14:textId="77777777" w:rsidR="00FD6AE4" w:rsidRDefault="00445F8E" w:rsidP="00FD6AE4">
            <w:pPr>
              <w:pStyle w:val="Listenabsatz"/>
              <w:autoSpaceDE w:val="0"/>
              <w:autoSpaceDN w:val="0"/>
              <w:adjustRightInd w:val="0"/>
              <w:ind w:left="0"/>
              <w:jc w:val="center"/>
              <w:rPr>
                <w:rFonts w:cs="Calibri"/>
                <w:lang w:val="en-US" w:eastAsia="en-GB"/>
              </w:rPr>
            </w:pPr>
            <w:r>
              <w:rPr>
                <w:rFonts w:cs="Calibri"/>
                <w:lang w:val="en-US" w:eastAsia="en-GB"/>
              </w:rPr>
              <w:t xml:space="preserve"> </w:t>
            </w:r>
            <w:r w:rsidR="00384789">
              <w:rPr>
                <w:rFonts w:cs="Calibri"/>
                <w:lang w:val="en-US" w:eastAsia="en-GB"/>
              </w:rPr>
              <w:t>d,</w:t>
            </w:r>
          </w:p>
        </w:tc>
        <w:tc>
          <w:tcPr>
            <w:tcW w:w="1666" w:type="dxa"/>
          </w:tcPr>
          <w:p w14:paraId="3C93CF51" w14:textId="77777777" w:rsidR="00FD6AE4" w:rsidRDefault="00445F8E" w:rsidP="00FD6AE4">
            <w:pPr>
              <w:pStyle w:val="Listenabsatz"/>
              <w:autoSpaceDE w:val="0"/>
              <w:autoSpaceDN w:val="0"/>
              <w:adjustRightInd w:val="0"/>
              <w:ind w:left="0"/>
              <w:jc w:val="center"/>
              <w:rPr>
                <w:rFonts w:cs="Calibri"/>
                <w:lang w:val="en-US" w:eastAsia="en-GB"/>
              </w:rPr>
            </w:pPr>
            <w:r>
              <w:rPr>
                <w:rFonts w:cs="Calibri"/>
                <w:lang w:val="en-US" w:eastAsia="en-GB"/>
              </w:rPr>
              <w:t xml:space="preserve">    </w:t>
            </w:r>
            <w:r w:rsidR="00384789">
              <w:rPr>
                <w:rFonts w:cs="Calibri"/>
                <w:lang w:val="en-US" w:eastAsia="en-GB"/>
              </w:rPr>
              <w:t>e,</w:t>
            </w:r>
          </w:p>
        </w:tc>
      </w:tr>
    </w:tbl>
    <w:p w14:paraId="46019BC2" w14:textId="77777777" w:rsidR="00FD6AE4" w:rsidRDefault="00FD6AE4" w:rsidP="00503C9E">
      <w:pPr>
        <w:pStyle w:val="Listenabsatz"/>
        <w:autoSpaceDE w:val="0"/>
        <w:autoSpaceDN w:val="0"/>
        <w:adjustRightInd w:val="0"/>
        <w:ind w:left="567"/>
        <w:rPr>
          <w:rFonts w:cs="Calibri"/>
          <w:lang w:val="en-US" w:eastAsia="en-GB"/>
        </w:rPr>
      </w:pP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1"/>
        <w:gridCol w:w="1598"/>
        <w:gridCol w:w="1626"/>
        <w:gridCol w:w="1836"/>
        <w:gridCol w:w="1425"/>
      </w:tblGrid>
      <w:tr w:rsidR="00F45889" w14:paraId="44516BBF" w14:textId="77777777" w:rsidTr="00F45889">
        <w:trPr>
          <w:jc w:val="center"/>
        </w:trPr>
        <w:tc>
          <w:tcPr>
            <w:tcW w:w="1841" w:type="dxa"/>
            <w:vAlign w:val="center"/>
          </w:tcPr>
          <w:p w14:paraId="46C14941"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2A0EF47A" wp14:editId="1AC5B36E">
                  <wp:extent cx="1032032" cy="1476000"/>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f.JPG"/>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1032032" cy="1476000"/>
                          </a:xfrm>
                          <a:prstGeom prst="rect">
                            <a:avLst/>
                          </a:prstGeom>
                        </pic:spPr>
                      </pic:pic>
                    </a:graphicData>
                  </a:graphic>
                </wp:inline>
              </w:drawing>
            </w:r>
          </w:p>
        </w:tc>
        <w:tc>
          <w:tcPr>
            <w:tcW w:w="1598" w:type="dxa"/>
            <w:vAlign w:val="center"/>
          </w:tcPr>
          <w:p w14:paraId="00240C0C"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2D8144E6" wp14:editId="533CFF66">
                  <wp:extent cx="806657" cy="1404000"/>
                  <wp:effectExtent l="0" t="0" r="0" b="571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g.JPG"/>
                          <pic:cNvPicPr/>
                        </pic:nvPicPr>
                        <pic:blipFill rotWithShape="1">
                          <a:blip r:embed="rId134" cstate="print">
                            <a:extLst>
                              <a:ext uri="{28A0092B-C50C-407E-A947-70E740481C1C}">
                                <a14:useLocalDpi xmlns:a14="http://schemas.microsoft.com/office/drawing/2010/main" val="0"/>
                              </a:ext>
                            </a:extLst>
                          </a:blip>
                          <a:srcRect t="3208"/>
                          <a:stretch/>
                        </pic:blipFill>
                        <pic:spPr bwMode="auto">
                          <a:xfrm>
                            <a:off x="0" y="0"/>
                            <a:ext cx="806657" cy="1404000"/>
                          </a:xfrm>
                          <a:prstGeom prst="rect">
                            <a:avLst/>
                          </a:prstGeom>
                          <a:ln>
                            <a:noFill/>
                          </a:ln>
                          <a:extLst>
                            <a:ext uri="{53640926-AAD7-44D8-BBD7-CCE9431645EC}">
                              <a14:shadowObscured xmlns:a14="http://schemas.microsoft.com/office/drawing/2010/main"/>
                            </a:ext>
                          </a:extLst>
                        </pic:spPr>
                      </pic:pic>
                    </a:graphicData>
                  </a:graphic>
                </wp:inline>
              </w:drawing>
            </w:r>
          </w:p>
        </w:tc>
        <w:tc>
          <w:tcPr>
            <w:tcW w:w="1626" w:type="dxa"/>
            <w:vAlign w:val="center"/>
          </w:tcPr>
          <w:p w14:paraId="01EEDC24"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661ECFB5" wp14:editId="471342EC">
                  <wp:extent cx="894193" cy="1440000"/>
                  <wp:effectExtent l="0" t="0" r="1270" b="825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h.JPG"/>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894193" cy="1440000"/>
                          </a:xfrm>
                          <a:prstGeom prst="rect">
                            <a:avLst/>
                          </a:prstGeom>
                        </pic:spPr>
                      </pic:pic>
                    </a:graphicData>
                  </a:graphic>
                </wp:inline>
              </w:drawing>
            </w:r>
          </w:p>
        </w:tc>
        <w:tc>
          <w:tcPr>
            <w:tcW w:w="1836" w:type="dxa"/>
            <w:vAlign w:val="center"/>
          </w:tcPr>
          <w:p w14:paraId="437FF1E6"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48FB2E5A" wp14:editId="672E0BA2">
                  <wp:extent cx="1028291" cy="1112808"/>
                  <wp:effectExtent l="0" t="0" r="635"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i.JPG"/>
                          <pic:cNvPicPr/>
                        </pic:nvPicPr>
                        <pic:blipFill>
                          <a:blip r:embed="rId136">
                            <a:extLst>
                              <a:ext uri="{28A0092B-C50C-407E-A947-70E740481C1C}">
                                <a14:useLocalDpi xmlns:a14="http://schemas.microsoft.com/office/drawing/2010/main" val="0"/>
                              </a:ext>
                            </a:extLst>
                          </a:blip>
                          <a:stretch>
                            <a:fillRect/>
                          </a:stretch>
                        </pic:blipFill>
                        <pic:spPr>
                          <a:xfrm>
                            <a:off x="0" y="0"/>
                            <a:ext cx="1029181" cy="1113771"/>
                          </a:xfrm>
                          <a:prstGeom prst="rect">
                            <a:avLst/>
                          </a:prstGeom>
                        </pic:spPr>
                      </pic:pic>
                    </a:graphicData>
                  </a:graphic>
                </wp:inline>
              </w:drawing>
            </w:r>
          </w:p>
        </w:tc>
        <w:tc>
          <w:tcPr>
            <w:tcW w:w="1425" w:type="dxa"/>
          </w:tcPr>
          <w:p w14:paraId="1E6FDBD6" w14:textId="77777777" w:rsidR="00F45889" w:rsidRDefault="00F45889" w:rsidP="007D6B05">
            <w:pPr>
              <w:pStyle w:val="Listenabsatz"/>
              <w:autoSpaceDE w:val="0"/>
              <w:autoSpaceDN w:val="0"/>
              <w:adjustRightInd w:val="0"/>
              <w:ind w:left="0"/>
              <w:jc w:val="center"/>
              <w:rPr>
                <w:rFonts w:cs="Calibri"/>
                <w:lang w:val="en-US" w:eastAsia="en-GB"/>
              </w:rPr>
            </w:pPr>
          </w:p>
        </w:tc>
      </w:tr>
      <w:tr w:rsidR="00494CB4" w14:paraId="032E6EA7" w14:textId="77777777" w:rsidTr="00F45889">
        <w:trPr>
          <w:jc w:val="center"/>
        </w:trPr>
        <w:tc>
          <w:tcPr>
            <w:tcW w:w="1841" w:type="dxa"/>
            <w:vAlign w:val="center"/>
          </w:tcPr>
          <w:p w14:paraId="029F5169" w14:textId="77777777" w:rsidR="00494CB4" w:rsidRDefault="00494CB4" w:rsidP="00F45889">
            <w:pPr>
              <w:pStyle w:val="Listenabsatz"/>
              <w:autoSpaceDE w:val="0"/>
              <w:autoSpaceDN w:val="0"/>
              <w:adjustRightInd w:val="0"/>
              <w:ind w:left="0"/>
              <w:jc w:val="center"/>
              <w:rPr>
                <w:rFonts w:cs="Calibri"/>
                <w:lang w:val="en-US" w:eastAsia="en-GB"/>
              </w:rPr>
            </w:pPr>
            <w:r>
              <w:rPr>
                <w:rFonts w:cs="Calibri"/>
                <w:lang w:val="en-US" w:eastAsia="en-GB"/>
              </w:rPr>
              <w:t>f,</w:t>
            </w:r>
          </w:p>
        </w:tc>
        <w:tc>
          <w:tcPr>
            <w:tcW w:w="1598" w:type="dxa"/>
            <w:vAlign w:val="center"/>
          </w:tcPr>
          <w:p w14:paraId="3502E683" w14:textId="77777777" w:rsidR="00494CB4" w:rsidRDefault="00494CB4" w:rsidP="00F45889">
            <w:pPr>
              <w:pStyle w:val="Listenabsatz"/>
              <w:autoSpaceDE w:val="0"/>
              <w:autoSpaceDN w:val="0"/>
              <w:adjustRightInd w:val="0"/>
              <w:ind w:left="0"/>
              <w:jc w:val="center"/>
              <w:rPr>
                <w:rFonts w:cs="Calibri"/>
                <w:lang w:val="en-US" w:eastAsia="en-GB"/>
              </w:rPr>
            </w:pPr>
            <w:r>
              <w:rPr>
                <w:rFonts w:cs="Calibri"/>
                <w:lang w:val="en-US" w:eastAsia="en-GB"/>
              </w:rPr>
              <w:t>g,</w:t>
            </w:r>
          </w:p>
        </w:tc>
        <w:tc>
          <w:tcPr>
            <w:tcW w:w="1626" w:type="dxa"/>
            <w:vAlign w:val="center"/>
          </w:tcPr>
          <w:p w14:paraId="4B52005D" w14:textId="77777777" w:rsidR="00494CB4" w:rsidRDefault="00471820" w:rsidP="00F45889">
            <w:pPr>
              <w:pStyle w:val="Listenabsatz"/>
              <w:autoSpaceDE w:val="0"/>
              <w:autoSpaceDN w:val="0"/>
              <w:adjustRightInd w:val="0"/>
              <w:ind w:left="0"/>
              <w:jc w:val="center"/>
              <w:rPr>
                <w:rFonts w:cs="Calibri"/>
                <w:lang w:val="en-US" w:eastAsia="en-GB"/>
              </w:rPr>
            </w:pPr>
            <w:r>
              <w:rPr>
                <w:rFonts w:cs="Calibri"/>
                <w:lang w:val="en-US" w:eastAsia="en-GB"/>
              </w:rPr>
              <w:t>h</w:t>
            </w:r>
            <w:r w:rsidR="00494CB4">
              <w:rPr>
                <w:rFonts w:cs="Calibri"/>
                <w:lang w:val="en-US" w:eastAsia="en-GB"/>
              </w:rPr>
              <w:t>,</w:t>
            </w:r>
          </w:p>
        </w:tc>
        <w:tc>
          <w:tcPr>
            <w:tcW w:w="1836" w:type="dxa"/>
            <w:vAlign w:val="center"/>
          </w:tcPr>
          <w:p w14:paraId="23E4D949" w14:textId="77777777" w:rsidR="00494CB4" w:rsidRDefault="00494CB4" w:rsidP="00F45889">
            <w:pPr>
              <w:pStyle w:val="Listenabsatz"/>
              <w:autoSpaceDE w:val="0"/>
              <w:autoSpaceDN w:val="0"/>
              <w:adjustRightInd w:val="0"/>
              <w:ind w:left="0"/>
              <w:jc w:val="center"/>
              <w:rPr>
                <w:rFonts w:cs="Calibri"/>
                <w:lang w:val="en-US" w:eastAsia="en-GB"/>
              </w:rPr>
            </w:pPr>
            <w:proofErr w:type="spellStart"/>
            <w:r>
              <w:rPr>
                <w:rFonts w:cs="Calibri"/>
                <w:lang w:val="en-US" w:eastAsia="en-GB"/>
              </w:rPr>
              <w:t>i</w:t>
            </w:r>
            <w:proofErr w:type="spellEnd"/>
            <w:r>
              <w:rPr>
                <w:rFonts w:cs="Calibri"/>
                <w:lang w:val="en-US" w:eastAsia="en-GB"/>
              </w:rPr>
              <w:t>,</w:t>
            </w:r>
          </w:p>
        </w:tc>
        <w:tc>
          <w:tcPr>
            <w:tcW w:w="1425" w:type="dxa"/>
          </w:tcPr>
          <w:p w14:paraId="1D7095C5" w14:textId="77777777" w:rsidR="00494CB4" w:rsidRDefault="00494CB4" w:rsidP="007D6B05">
            <w:pPr>
              <w:pStyle w:val="Listenabsatz"/>
              <w:autoSpaceDE w:val="0"/>
              <w:autoSpaceDN w:val="0"/>
              <w:adjustRightInd w:val="0"/>
              <w:ind w:left="0"/>
              <w:jc w:val="center"/>
              <w:rPr>
                <w:rFonts w:cs="Calibri"/>
                <w:lang w:val="en-US" w:eastAsia="en-GB"/>
              </w:rPr>
            </w:pPr>
          </w:p>
        </w:tc>
      </w:tr>
    </w:tbl>
    <w:p w14:paraId="2757A61B" w14:textId="77777777" w:rsidR="00494CB4" w:rsidRPr="00EA5B23" w:rsidRDefault="00494CB4" w:rsidP="00503C9E">
      <w:pPr>
        <w:pStyle w:val="Listenabsatz"/>
        <w:autoSpaceDE w:val="0"/>
        <w:autoSpaceDN w:val="0"/>
        <w:adjustRightInd w:val="0"/>
        <w:ind w:left="567"/>
        <w:rPr>
          <w:rFonts w:cs="Calibri"/>
          <w:lang w:val="en-US" w:eastAsia="en-GB"/>
        </w:rPr>
      </w:pPr>
    </w:p>
    <w:p w14:paraId="688C1E71" w14:textId="77777777" w:rsidR="00EA5B23" w:rsidRPr="00EA5B23" w:rsidRDefault="00EA5B23" w:rsidP="00B90690">
      <w:pPr>
        <w:pStyle w:val="Listenabsatz"/>
        <w:numPr>
          <w:ilvl w:val="0"/>
          <w:numId w:val="45"/>
        </w:numPr>
        <w:autoSpaceDE w:val="0"/>
        <w:autoSpaceDN w:val="0"/>
        <w:adjustRightInd w:val="0"/>
        <w:rPr>
          <w:rFonts w:cs="Calibri"/>
          <w:lang w:val="en-US" w:eastAsia="en-GB"/>
        </w:rPr>
      </w:pPr>
      <w:proofErr w:type="spellStart"/>
      <w:r w:rsidRPr="00EA5B23">
        <w:rPr>
          <w:rStyle w:val="elementdeftypeChar"/>
          <w:lang w:eastAsia="en-GB"/>
        </w:rPr>
        <w:t>shaft_diameter</w:t>
      </w:r>
      <w:proofErr w:type="spellEnd"/>
      <w:r w:rsidRPr="00EA5B23">
        <w:rPr>
          <w:rFonts w:cs="Calibri"/>
          <w:lang w:val="en-US" w:eastAsia="en-GB"/>
        </w:rPr>
        <w:t>: the diameter of the shaft of the</w:t>
      </w:r>
      <w:r>
        <w:rPr>
          <w:rFonts w:cs="Calibri"/>
          <w:lang w:val="en-US" w:eastAsia="en-GB"/>
        </w:rPr>
        <w:t xml:space="preserve"> </w:t>
      </w:r>
      <w:r w:rsidRPr="00EA5B23">
        <w:rPr>
          <w:rFonts w:cs="Calibri"/>
          <w:lang w:val="en-US" w:eastAsia="en-GB"/>
        </w:rPr>
        <w:t>(unmounted) nail.</w:t>
      </w:r>
    </w:p>
    <w:p w14:paraId="6278D494" w14:textId="77777777" w:rsidR="00EA5B23" w:rsidRPr="00EA5B23" w:rsidRDefault="00EA5B23" w:rsidP="00B90690">
      <w:pPr>
        <w:pStyle w:val="Listenabsatz"/>
        <w:numPr>
          <w:ilvl w:val="0"/>
          <w:numId w:val="45"/>
        </w:numPr>
        <w:autoSpaceDE w:val="0"/>
        <w:autoSpaceDN w:val="0"/>
        <w:adjustRightInd w:val="0"/>
        <w:rPr>
          <w:rFonts w:cs="Calibri"/>
          <w:lang w:val="en-US" w:eastAsia="en-GB"/>
        </w:rPr>
      </w:pPr>
      <w:r w:rsidRPr="00EA5B23">
        <w:rPr>
          <w:rStyle w:val="elementdeftypeChar"/>
        </w:rPr>
        <w:t>length</w:t>
      </w:r>
      <w:r w:rsidRPr="00EA5B23">
        <w:rPr>
          <w:rFonts w:cs="Calibri"/>
          <w:lang w:val="en-US" w:eastAsia="en-GB"/>
        </w:rPr>
        <w:t xml:space="preserve">: </w:t>
      </w:r>
      <w:r w:rsidR="00DF53CF">
        <w:rPr>
          <w:rFonts w:cs="Calibri"/>
          <w:lang w:val="en-US" w:eastAsia="en-GB"/>
        </w:rPr>
        <w:t xml:space="preserve">is the overall length of the </w:t>
      </w:r>
      <w:r w:rsidRPr="00EA5B23">
        <w:rPr>
          <w:rFonts w:cs="Calibri"/>
          <w:lang w:val="en-US" w:eastAsia="en-GB"/>
        </w:rPr>
        <w:t>nail.</w:t>
      </w:r>
    </w:p>
    <w:p w14:paraId="50801173" w14:textId="77777777" w:rsidR="00EA5B23" w:rsidRPr="00EA5B23" w:rsidRDefault="00EA5B23" w:rsidP="00B90690">
      <w:pPr>
        <w:pStyle w:val="Listenabsatz"/>
        <w:numPr>
          <w:ilvl w:val="0"/>
          <w:numId w:val="45"/>
        </w:numPr>
        <w:autoSpaceDE w:val="0"/>
        <w:autoSpaceDN w:val="0"/>
        <w:adjustRightInd w:val="0"/>
        <w:rPr>
          <w:rFonts w:cs="Calibri"/>
          <w:lang w:val="en-US" w:eastAsia="en-GB"/>
        </w:rPr>
      </w:pPr>
      <w:proofErr w:type="spellStart"/>
      <w:r w:rsidRPr="00EA5B23">
        <w:rPr>
          <w:rStyle w:val="elementdeftypeChar"/>
        </w:rPr>
        <w:t>cylinder_length</w:t>
      </w:r>
      <w:proofErr w:type="spellEnd"/>
      <w:r w:rsidRPr="00EA5B23">
        <w:rPr>
          <w:rFonts w:cs="Calibri"/>
          <w:lang w:val="en-US" w:eastAsia="en-GB"/>
        </w:rPr>
        <w:t>: the length of the cylindrical part of the</w:t>
      </w:r>
      <w:r>
        <w:rPr>
          <w:rFonts w:cs="Calibri"/>
          <w:lang w:val="en-US" w:eastAsia="en-GB"/>
        </w:rPr>
        <w:t xml:space="preserve"> </w:t>
      </w:r>
      <w:r w:rsidRPr="00EA5B23">
        <w:rPr>
          <w:rFonts w:cs="Calibri"/>
          <w:lang w:val="en-US" w:eastAsia="en-GB"/>
        </w:rPr>
        <w:t>nail</w:t>
      </w:r>
      <w:r>
        <w:rPr>
          <w:rFonts w:cs="Calibri"/>
          <w:lang w:val="en-US" w:eastAsia="en-GB"/>
        </w:rPr>
        <w:t xml:space="preserve"> </w:t>
      </w:r>
      <w:r w:rsidR="00C83561">
        <w:rPr>
          <w:rFonts w:cs="Calibri"/>
          <w:lang w:val="en-US" w:eastAsia="en-GB"/>
        </w:rPr>
        <w:t>shaft</w:t>
      </w:r>
      <w:r w:rsidRPr="00EA5B23">
        <w:rPr>
          <w:rFonts w:cs="Calibri"/>
          <w:lang w:val="en-US" w:eastAsia="en-GB"/>
        </w:rPr>
        <w:t>.</w:t>
      </w:r>
    </w:p>
    <w:p w14:paraId="5C2A40E4" w14:textId="77777777" w:rsidR="00EA5B23" w:rsidRPr="00C83561" w:rsidRDefault="00EA5B23" w:rsidP="00B90690">
      <w:pPr>
        <w:pStyle w:val="Listenabsatz"/>
        <w:numPr>
          <w:ilvl w:val="0"/>
          <w:numId w:val="45"/>
        </w:numPr>
        <w:autoSpaceDE w:val="0"/>
        <w:autoSpaceDN w:val="0"/>
        <w:adjustRightInd w:val="0"/>
        <w:rPr>
          <w:rFonts w:cs="Calibri"/>
          <w:lang w:val="en-US" w:eastAsia="en-GB"/>
        </w:rPr>
      </w:pPr>
      <w:proofErr w:type="spellStart"/>
      <w:r w:rsidRPr="00C83561">
        <w:rPr>
          <w:rStyle w:val="elementdeftypeChar"/>
        </w:rPr>
        <w:t>head_diameter</w:t>
      </w:r>
      <w:proofErr w:type="spellEnd"/>
      <w:r w:rsidRPr="00C83561">
        <w:rPr>
          <w:rFonts w:cs="Calibri"/>
          <w:lang w:val="en-US" w:eastAsia="en-GB"/>
        </w:rPr>
        <w:t>: the diameter of the head of the nail.</w:t>
      </w:r>
    </w:p>
    <w:p w14:paraId="5C085C0B" w14:textId="77777777" w:rsidR="00EA5B23" w:rsidRPr="00C83561" w:rsidRDefault="00EA5B23" w:rsidP="00B90690">
      <w:pPr>
        <w:pStyle w:val="Listenabsatz"/>
        <w:numPr>
          <w:ilvl w:val="0"/>
          <w:numId w:val="45"/>
        </w:numPr>
        <w:autoSpaceDE w:val="0"/>
        <w:autoSpaceDN w:val="0"/>
        <w:adjustRightInd w:val="0"/>
        <w:rPr>
          <w:rFonts w:cs="Calibri"/>
          <w:lang w:val="en-US" w:eastAsia="en-GB"/>
        </w:rPr>
      </w:pPr>
      <w:proofErr w:type="spellStart"/>
      <w:r w:rsidRPr="00C83561">
        <w:rPr>
          <w:rStyle w:val="elementdeftypeChar"/>
          <w:lang w:eastAsia="en-GB"/>
        </w:rPr>
        <w:t>head_height</w:t>
      </w:r>
      <w:proofErr w:type="spellEnd"/>
      <w:r w:rsidRPr="00C83561">
        <w:rPr>
          <w:rFonts w:cs="Calibri"/>
          <w:lang w:val="en-US" w:eastAsia="en-GB"/>
        </w:rPr>
        <w:t xml:space="preserve">: the height of the </w:t>
      </w:r>
      <w:r w:rsidR="00C83561">
        <w:rPr>
          <w:rFonts w:cs="Calibri"/>
          <w:lang w:val="en-US" w:eastAsia="en-GB"/>
        </w:rPr>
        <w:t xml:space="preserve">nail </w:t>
      </w:r>
      <w:r w:rsidRPr="00C83561">
        <w:rPr>
          <w:rFonts w:cs="Calibri"/>
          <w:lang w:val="en-US" w:eastAsia="en-GB"/>
        </w:rPr>
        <w:t>head.</w:t>
      </w:r>
    </w:p>
    <w:p w14:paraId="47BFFD71" w14:textId="77777777" w:rsidR="00A91E71" w:rsidRDefault="00A91E71" w:rsidP="00B90690">
      <w:pPr>
        <w:pStyle w:val="Listenabsatz"/>
        <w:numPr>
          <w:ilvl w:val="0"/>
          <w:numId w:val="45"/>
        </w:numPr>
        <w:autoSpaceDE w:val="0"/>
        <w:autoSpaceDN w:val="0"/>
        <w:adjustRightInd w:val="0"/>
        <w:jc w:val="both"/>
        <w:rPr>
          <w:rFonts w:cs="Calibri"/>
          <w:lang w:val="en-US" w:eastAsia="en-GB"/>
        </w:rPr>
      </w:pPr>
      <w:proofErr w:type="spellStart"/>
      <w:r>
        <w:rPr>
          <w:rStyle w:val="elementdeftypeChar"/>
        </w:rPr>
        <w:t>shear_strength</w:t>
      </w:r>
      <w:proofErr w:type="spellEnd"/>
      <w:r w:rsidRPr="00276BF4">
        <w:rPr>
          <w:rFonts w:cs="Calibri"/>
          <w:lang w:val="en-US" w:eastAsia="en-GB"/>
        </w:rPr>
        <w:t>:</w:t>
      </w:r>
      <w:r>
        <w:rPr>
          <w:rFonts w:cs="Calibri"/>
          <w:lang w:val="en-US" w:eastAsia="en-GB"/>
        </w:rPr>
        <w:t xml:space="preserve"> </w:t>
      </w:r>
      <w:r w:rsidRPr="00276BF4">
        <w:rPr>
          <w:lang w:val="en-US"/>
        </w:rPr>
        <w:t xml:space="preserve">Shear failure where the </w:t>
      </w:r>
      <w:r>
        <w:rPr>
          <w:lang w:val="en-US"/>
        </w:rPr>
        <w:t>joint fails by shearing a hole i</w:t>
      </w:r>
      <w:r w:rsidRPr="00276BF4">
        <w:rPr>
          <w:lang w:val="en-US"/>
        </w:rPr>
        <w:t xml:space="preserve">n the </w:t>
      </w:r>
      <w:r>
        <w:rPr>
          <w:lang w:val="en-US"/>
        </w:rPr>
        <w:t>cover part</w:t>
      </w:r>
      <w:r w:rsidRPr="00276BF4">
        <w:rPr>
          <w:lang w:val="en-US"/>
        </w:rPr>
        <w:t xml:space="preserve"> side material.</w:t>
      </w:r>
      <w:r>
        <w:rPr>
          <w:lang w:val="en-US"/>
        </w:rPr>
        <w:t xml:space="preserve"> It is defined as maximum measured force during the test process.</w:t>
      </w:r>
    </w:p>
    <w:p w14:paraId="2B6AC406" w14:textId="77777777" w:rsidR="00A91E71" w:rsidRPr="004B1D32" w:rsidRDefault="00A91E71" w:rsidP="00B90690">
      <w:pPr>
        <w:pStyle w:val="Listenabsatz"/>
        <w:numPr>
          <w:ilvl w:val="0"/>
          <w:numId w:val="45"/>
        </w:numPr>
        <w:autoSpaceDE w:val="0"/>
        <w:autoSpaceDN w:val="0"/>
        <w:adjustRightInd w:val="0"/>
        <w:jc w:val="both"/>
        <w:rPr>
          <w:rFonts w:cs="Calibri"/>
          <w:lang w:val="en-US" w:eastAsia="en-GB"/>
        </w:rPr>
      </w:pPr>
      <w:proofErr w:type="spellStart"/>
      <w:r>
        <w:rPr>
          <w:rStyle w:val="elementdeftypeChar"/>
        </w:rPr>
        <w:t>peel_strength</w:t>
      </w:r>
      <w:proofErr w:type="spellEnd"/>
      <w:r w:rsidRPr="00276BF4">
        <w:rPr>
          <w:rFonts w:cs="Calibri"/>
          <w:lang w:val="en-US" w:eastAsia="en-GB"/>
        </w:rPr>
        <w:t>:</w:t>
      </w:r>
      <w:r>
        <w:rPr>
          <w:rFonts w:cs="Calibri"/>
          <w:lang w:val="en-US" w:eastAsia="en-GB"/>
        </w:rPr>
        <w:t xml:space="preserve"> </w:t>
      </w:r>
      <w:r w:rsidRPr="00276BF4">
        <w:rPr>
          <w:lang w:val="en-US"/>
        </w:rPr>
        <w:t>Pull failure</w:t>
      </w:r>
      <w:r>
        <w:rPr>
          <w:lang w:val="en-US"/>
        </w:rPr>
        <w:t xml:space="preserve"> in peeling test</w:t>
      </w:r>
      <w:r w:rsidRPr="00276BF4">
        <w:rPr>
          <w:lang w:val="en-US"/>
        </w:rPr>
        <w:t xml:space="preserve"> is where the joint</w:t>
      </w:r>
      <w:r>
        <w:rPr>
          <w:lang w:val="en-US"/>
        </w:rPr>
        <w:t xml:space="preserve"> i.e. nail and cover sheet</w:t>
      </w:r>
      <w:r w:rsidRPr="00276BF4">
        <w:rPr>
          <w:lang w:val="en-US"/>
        </w:rPr>
        <w:t xml:space="preserve"> pull apart leaving </w:t>
      </w:r>
      <w:r>
        <w:rPr>
          <w:lang w:val="en-US"/>
        </w:rPr>
        <w:t>the base sheet</w:t>
      </w:r>
      <w:r w:rsidRPr="00276BF4">
        <w:rPr>
          <w:lang w:val="en-US"/>
        </w:rPr>
        <w:t xml:space="preserve"> part.</w:t>
      </w:r>
      <w:r>
        <w:rPr>
          <w:lang w:val="en-US"/>
        </w:rPr>
        <w:t xml:space="preserve"> It is defined as maximum measured force during the test process.</w:t>
      </w:r>
    </w:p>
    <w:p w14:paraId="39EEEA34" w14:textId="77777777" w:rsidR="00EA5B23" w:rsidRPr="007973AE" w:rsidRDefault="00EA5B23" w:rsidP="00B90690">
      <w:pPr>
        <w:pStyle w:val="Listenabsatz"/>
        <w:numPr>
          <w:ilvl w:val="0"/>
          <w:numId w:val="45"/>
        </w:numPr>
        <w:autoSpaceDE w:val="0"/>
        <w:autoSpaceDN w:val="0"/>
        <w:adjustRightInd w:val="0"/>
        <w:rPr>
          <w:rFonts w:cs="Calibri"/>
          <w:lang w:val="en-US" w:eastAsia="en-GB"/>
        </w:rPr>
      </w:pPr>
      <w:r w:rsidRPr="00B60458">
        <w:rPr>
          <w:rStyle w:val="elementdeftypeChar"/>
          <w:lang w:eastAsia="en-GB"/>
        </w:rPr>
        <w:t>material</w:t>
      </w:r>
      <w:r w:rsidRPr="007973AE">
        <w:rPr>
          <w:rFonts w:cs="Calibri"/>
          <w:lang w:val="en-US" w:eastAsia="en-GB"/>
        </w:rPr>
        <w:t>: the material of the nail.</w:t>
      </w:r>
    </w:p>
    <w:p w14:paraId="1D9BA66F" w14:textId="77777777" w:rsidR="00EA5B23" w:rsidRPr="00B60458" w:rsidRDefault="00EA5B23" w:rsidP="00B90690">
      <w:pPr>
        <w:pStyle w:val="Listenabsatz"/>
        <w:numPr>
          <w:ilvl w:val="0"/>
          <w:numId w:val="45"/>
        </w:numPr>
        <w:autoSpaceDE w:val="0"/>
        <w:autoSpaceDN w:val="0"/>
        <w:adjustRightInd w:val="0"/>
        <w:jc w:val="both"/>
        <w:rPr>
          <w:rFonts w:cs="Calibri"/>
          <w:lang w:val="en-US" w:eastAsia="en-GB"/>
        </w:rPr>
      </w:pPr>
      <w:proofErr w:type="spellStart"/>
      <w:r w:rsidRPr="00B60458">
        <w:rPr>
          <w:rStyle w:val="elementdeftypeChar"/>
          <w:lang w:eastAsia="en-GB"/>
        </w:rPr>
        <w:t>part_code</w:t>
      </w:r>
      <w:proofErr w:type="spellEnd"/>
      <w:r w:rsidRPr="00B60458">
        <w:rPr>
          <w:rFonts w:cs="Calibri"/>
          <w:lang w:val="en-US" w:eastAsia="en-GB"/>
        </w:rPr>
        <w:t>: the part code of the nail, as used e. g. in a PDM system. Frequently, it may be</w:t>
      </w:r>
      <w:r w:rsidR="00B60458" w:rsidRPr="00B60458">
        <w:rPr>
          <w:rFonts w:cs="Calibri"/>
          <w:lang w:val="en-US" w:eastAsia="en-GB"/>
        </w:rPr>
        <w:t xml:space="preserve"> </w:t>
      </w:r>
      <w:r w:rsidRPr="00B60458">
        <w:rPr>
          <w:rFonts w:cs="Calibri"/>
          <w:lang w:val="en-US" w:eastAsia="en-GB"/>
        </w:rPr>
        <w:t xml:space="preserve">convenient to use the nail norm </w:t>
      </w:r>
      <w:r w:rsidR="0038328C">
        <w:rPr>
          <w:rFonts w:cs="Calibri"/>
          <w:lang w:val="en-US" w:eastAsia="en-GB"/>
        </w:rPr>
        <w:t>(according to ISO, EN, BSW, DIN etc.</w:t>
      </w:r>
      <w:r w:rsidRPr="00B60458">
        <w:rPr>
          <w:rFonts w:cs="Calibri"/>
          <w:lang w:val="en-US" w:eastAsia="en-GB"/>
        </w:rPr>
        <w:t>) as part code.</w:t>
      </w:r>
    </w:p>
    <w:p w14:paraId="774CA61F" w14:textId="77777777" w:rsidR="00EA5B23" w:rsidRDefault="00EA5B23" w:rsidP="00DB48D0">
      <w:pPr>
        <w:autoSpaceDE w:val="0"/>
        <w:autoSpaceDN w:val="0"/>
        <w:adjustRightInd w:val="0"/>
        <w:spacing w:before="120"/>
        <w:jc w:val="both"/>
        <w:rPr>
          <w:rFonts w:cs="Calibri"/>
          <w:szCs w:val="22"/>
          <w:lang w:eastAsia="en-GB"/>
        </w:rPr>
      </w:pPr>
      <w:r>
        <w:rPr>
          <w:rFonts w:cs="Calibri"/>
          <w:szCs w:val="22"/>
          <w:lang w:eastAsia="en-GB"/>
        </w:rPr>
        <w:t xml:space="preserve">There is no </w:t>
      </w:r>
      <w:r w:rsidR="00194316">
        <w:rPr>
          <w:rFonts w:cs="Calibri"/>
          <w:szCs w:val="22"/>
          <w:lang w:eastAsia="en-GB"/>
        </w:rPr>
        <w:t>"</w:t>
      </w:r>
      <w:r>
        <w:rPr>
          <w:rFonts w:cs="Calibri"/>
          <w:szCs w:val="22"/>
          <w:lang w:eastAsia="en-GB"/>
        </w:rPr>
        <w:t>base</w:t>
      </w:r>
      <w:r w:rsidR="00194316">
        <w:rPr>
          <w:rFonts w:cs="Calibri"/>
          <w:szCs w:val="22"/>
          <w:lang w:eastAsia="en-GB"/>
        </w:rPr>
        <w:t>"</w:t>
      </w:r>
      <w:r>
        <w:rPr>
          <w:rFonts w:cs="Calibri"/>
          <w:szCs w:val="22"/>
          <w:lang w:eastAsia="en-GB"/>
        </w:rPr>
        <w:t xml:space="preserve"> attribute for nails, since this information can be derived from connection direction.</w:t>
      </w:r>
    </w:p>
    <w:p w14:paraId="528DDD22" w14:textId="753FC5F5" w:rsidR="002D0BA9" w:rsidRDefault="00EA5B23" w:rsidP="00037BF9">
      <w:pPr>
        <w:autoSpaceDE w:val="0"/>
        <w:autoSpaceDN w:val="0"/>
        <w:adjustRightInd w:val="0"/>
        <w:spacing w:after="0"/>
        <w:jc w:val="both"/>
        <w:rPr>
          <w:rFonts w:cs="Calibri"/>
          <w:szCs w:val="22"/>
          <w:lang w:eastAsia="en-GB"/>
        </w:rPr>
      </w:pPr>
      <w:r>
        <w:rPr>
          <w:rFonts w:cs="Calibri"/>
          <w:szCs w:val="22"/>
          <w:lang w:eastAsia="en-GB"/>
        </w:rPr>
        <w:t xml:space="preserve">If possible, a </w:t>
      </w:r>
      <w:r w:rsidR="00DB48D0" w:rsidRPr="00DB48D0">
        <w:rPr>
          <w:rStyle w:val="elementdeftypeChar"/>
        </w:rPr>
        <w:t>&lt;</w:t>
      </w:r>
      <w:r w:rsidRPr="00DB48D0">
        <w:rPr>
          <w:rStyle w:val="elementdeftypeChar"/>
        </w:rPr>
        <w:t>nail</w:t>
      </w:r>
      <w:r w:rsidR="00DB48D0" w:rsidRPr="00DB48D0">
        <w:rPr>
          <w:rStyle w:val="elementdeftypeChar"/>
        </w:rPr>
        <w:t>/&gt;</w:t>
      </w:r>
      <w:r>
        <w:rPr>
          <w:rFonts w:cs="Calibri"/>
          <w:szCs w:val="22"/>
          <w:lang w:eastAsia="en-GB"/>
        </w:rPr>
        <w:t xml:space="preserve"> should kno</w:t>
      </w:r>
      <w:r w:rsidR="00DB48D0">
        <w:rPr>
          <w:rFonts w:cs="Calibri"/>
          <w:szCs w:val="22"/>
          <w:lang w:eastAsia="en-GB"/>
        </w:rPr>
        <w:t>w the direction of fixation, i.</w:t>
      </w:r>
      <w:r>
        <w:rPr>
          <w:rFonts w:cs="Calibri"/>
          <w:szCs w:val="22"/>
          <w:lang w:eastAsia="en-GB"/>
        </w:rPr>
        <w:t xml:space="preserve">e. </w:t>
      </w:r>
      <w:r w:rsidR="00684528">
        <w:rPr>
          <w:rFonts w:cs="Calibri"/>
          <w:szCs w:val="22"/>
          <w:lang w:eastAsia="en-GB"/>
        </w:rPr>
        <w:t>possess</w:t>
      </w:r>
      <w:r>
        <w:rPr>
          <w:rFonts w:cs="Calibri"/>
          <w:szCs w:val="22"/>
          <w:lang w:eastAsia="en-GB"/>
        </w:rPr>
        <w:t xml:space="preserve"> a nested element</w:t>
      </w:r>
      <w:r w:rsidR="00DB48D0">
        <w:rPr>
          <w:rFonts w:cs="Calibri"/>
          <w:szCs w:val="22"/>
          <w:lang w:eastAsia="en-GB"/>
        </w:rPr>
        <w:t xml:space="preserve"> </w:t>
      </w:r>
      <w:r w:rsidRPr="00684528">
        <w:rPr>
          <w:rStyle w:val="elementdeftypeChar"/>
        </w:rPr>
        <w:t>&lt;</w:t>
      </w:r>
      <w:proofErr w:type="spellStart"/>
      <w:r w:rsidRPr="00684528">
        <w:rPr>
          <w:rStyle w:val="elementdeftypeChar"/>
        </w:rPr>
        <w:t>normal_direction</w:t>
      </w:r>
      <w:proofErr w:type="spellEnd"/>
      <w:r w:rsidRPr="00684528">
        <w:rPr>
          <w:rStyle w:val="elementdeftypeChar"/>
        </w:rPr>
        <w:t>/&gt;.</w:t>
      </w:r>
      <w:r>
        <w:rPr>
          <w:rFonts w:cs="Calibri"/>
          <w:szCs w:val="22"/>
          <w:lang w:eastAsia="en-GB"/>
        </w:rPr>
        <w:t xml:space="preserve"> However, this is not mandatory in order to allow for importing incomplete</w:t>
      </w:r>
      <w:r w:rsidR="00DB48D0">
        <w:rPr>
          <w:rFonts w:cs="Calibri"/>
          <w:szCs w:val="22"/>
          <w:lang w:eastAsia="en-GB"/>
        </w:rPr>
        <w:t xml:space="preserve"> </w:t>
      </w:r>
      <w:r>
        <w:rPr>
          <w:rFonts w:cs="Calibri"/>
          <w:szCs w:val="22"/>
          <w:lang w:eastAsia="en-GB"/>
        </w:rPr>
        <w:t>data. Direction sense of</w:t>
      </w:r>
      <w:r w:rsidR="00684528">
        <w:rPr>
          <w:rFonts w:cs="Calibri"/>
          <w:szCs w:val="22"/>
          <w:lang w:eastAsia="en-GB"/>
        </w:rPr>
        <w:t xml:space="preserve"> </w:t>
      </w:r>
      <w:r w:rsidRPr="00684528">
        <w:rPr>
          <w:rStyle w:val="elementdeftypeChar"/>
        </w:rPr>
        <w:t>&lt;</w:t>
      </w:r>
      <w:proofErr w:type="spellStart"/>
      <w:r w:rsidRPr="00684528">
        <w:rPr>
          <w:rStyle w:val="elementdeftypeChar"/>
        </w:rPr>
        <w:t>normal_direction</w:t>
      </w:r>
      <w:proofErr w:type="spellEnd"/>
      <w:r w:rsidRPr="00684528">
        <w:rPr>
          <w:rStyle w:val="elementdeftypeChar"/>
        </w:rPr>
        <w:t>/&gt;</w:t>
      </w:r>
      <w:r w:rsidRPr="00684528">
        <w:rPr>
          <w:rStyle w:val="elementdeftypeChar"/>
          <w:rFonts w:asciiTheme="minorHAnsi" w:hAnsiTheme="minorHAnsi" w:cstheme="minorHAnsi"/>
          <w:b w:val="0"/>
          <w:i w:val="0"/>
          <w:sz w:val="22"/>
        </w:rPr>
        <w:t xml:space="preserve"> </w:t>
      </w:r>
      <w:r>
        <w:rPr>
          <w:rFonts w:cs="Calibri"/>
          <w:szCs w:val="22"/>
          <w:lang w:eastAsia="en-GB"/>
        </w:rPr>
        <w:t>is from nail head to tip. The element’s definition can</w:t>
      </w:r>
      <w:r w:rsidR="00DB48D0">
        <w:rPr>
          <w:rFonts w:cs="Calibri"/>
          <w:szCs w:val="22"/>
          <w:lang w:eastAsia="en-GB"/>
        </w:rPr>
        <w:t xml:space="preserve"> </w:t>
      </w:r>
      <w:r>
        <w:rPr>
          <w:rFonts w:cs="Calibri"/>
          <w:szCs w:val="22"/>
          <w:lang w:eastAsia="en-GB"/>
        </w:rPr>
        <w:t>be found in section</w:t>
      </w:r>
      <w:r w:rsidR="00684528">
        <w:rPr>
          <w:rFonts w:cs="Calibri"/>
          <w:szCs w:val="22"/>
          <w:lang w:eastAsia="en-GB"/>
        </w:rPr>
        <w:t xml:space="preserve"> </w:t>
      </w:r>
      <w:r w:rsidR="00684528">
        <w:rPr>
          <w:rFonts w:cs="Calibri"/>
          <w:szCs w:val="22"/>
          <w:lang w:eastAsia="en-GB"/>
        </w:rPr>
        <w:fldChar w:fldCharType="begin"/>
      </w:r>
      <w:r w:rsidR="00684528">
        <w:rPr>
          <w:rFonts w:cs="Calibri"/>
          <w:szCs w:val="22"/>
          <w:lang w:eastAsia="en-GB"/>
        </w:rPr>
        <w:instrText xml:space="preserve"> REF _Ref400880511 \r \h </w:instrText>
      </w:r>
      <w:r w:rsidR="00684528">
        <w:rPr>
          <w:rFonts w:cs="Calibri"/>
          <w:szCs w:val="22"/>
          <w:lang w:eastAsia="en-GB"/>
        </w:rPr>
      </w:r>
      <w:r w:rsidR="00684528">
        <w:rPr>
          <w:rFonts w:cs="Calibri"/>
          <w:szCs w:val="22"/>
          <w:lang w:eastAsia="en-GB"/>
        </w:rPr>
        <w:fldChar w:fldCharType="separate"/>
      </w:r>
      <w:r w:rsidR="00004854">
        <w:rPr>
          <w:rFonts w:cs="Calibri"/>
          <w:szCs w:val="22"/>
          <w:lang w:eastAsia="en-GB"/>
        </w:rPr>
        <w:t>7.1.3</w:t>
      </w:r>
      <w:r w:rsidR="00684528">
        <w:rPr>
          <w:rFonts w:cs="Calibri"/>
          <w:szCs w:val="22"/>
          <w:lang w:eastAsia="en-GB"/>
        </w:rPr>
        <w:fldChar w:fldCharType="end"/>
      </w:r>
      <w:r>
        <w:rPr>
          <w:rFonts w:cs="Calibri"/>
          <w:szCs w:val="22"/>
          <w:lang w:eastAsia="en-GB"/>
        </w:rPr>
        <w:t>.</w:t>
      </w:r>
    </w:p>
    <w:p w14:paraId="27695485" w14:textId="77777777" w:rsidR="002E4896" w:rsidRDefault="002E4896" w:rsidP="002E4896">
      <w:pPr>
        <w:autoSpaceDE w:val="0"/>
        <w:autoSpaceDN w:val="0"/>
        <w:adjustRightInd w:val="0"/>
        <w:spacing w:before="120"/>
        <w:jc w:val="both"/>
        <w:rPr>
          <w:rFonts w:cs="Calibri"/>
          <w:szCs w:val="22"/>
          <w:lang w:eastAsia="en-GB"/>
        </w:rPr>
      </w:pPr>
      <w:r>
        <w:rPr>
          <w:rFonts w:cs="Calibri"/>
          <w:szCs w:val="22"/>
          <w:lang w:eastAsia="en-GB"/>
        </w:rPr>
        <w:t xml:space="preserve">The element </w:t>
      </w:r>
      <w:r w:rsidRPr="00BB135A">
        <w:rPr>
          <w:rStyle w:val="elementdeftypeChar"/>
        </w:rPr>
        <w:t>&lt;</w:t>
      </w:r>
      <w:r>
        <w:rPr>
          <w:rStyle w:val="elementdeftypeChar"/>
        </w:rPr>
        <w:t>nail</w:t>
      </w:r>
      <w:r w:rsidRPr="00BB135A">
        <w:rPr>
          <w:rStyle w:val="elementdeftypeChar"/>
        </w:rPr>
        <w:t>/&gt;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4896" w:rsidRPr="0001308F" w14:paraId="649213BE" w14:textId="77777777" w:rsidTr="007D6B05">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DC2CC4" w14:textId="77777777" w:rsidR="002E4896" w:rsidRPr="0001308F" w:rsidRDefault="002E4896" w:rsidP="007D6B05">
            <w:pPr>
              <w:keepNext/>
              <w:rPr>
                <w:b/>
                <w:i/>
              </w:rPr>
            </w:pPr>
            <w:r w:rsidRPr="0001308F">
              <w:rPr>
                <w:b/>
                <w:i/>
              </w:rPr>
              <w:lastRenderedPageBreak/>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FAE0264" w14:textId="77777777" w:rsidR="002E4896" w:rsidRPr="0001308F" w:rsidRDefault="002E4896" w:rsidP="007D6B05">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19E9018" w14:textId="77777777" w:rsidR="002E4896" w:rsidRPr="0001308F" w:rsidRDefault="000E60DF" w:rsidP="007D6B05">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B0AB36B" w14:textId="77777777" w:rsidR="002E4896" w:rsidRPr="0001308F" w:rsidRDefault="002E4896" w:rsidP="007D6B05">
            <w:pPr>
              <w:keepNext/>
              <w:rPr>
                <w:b/>
                <w:i/>
              </w:rPr>
            </w:pPr>
            <w:r w:rsidRPr="0001308F">
              <w:rPr>
                <w:b/>
                <w:i/>
              </w:rPr>
              <w:t>Constraint</w:t>
            </w:r>
          </w:p>
        </w:tc>
      </w:tr>
      <w:tr w:rsidR="002E4896" w:rsidRPr="00226A3F" w14:paraId="57DF9902" w14:textId="77777777" w:rsidTr="007D6B05">
        <w:trPr>
          <w:jc w:val="center"/>
        </w:trPr>
        <w:tc>
          <w:tcPr>
            <w:tcW w:w="2111" w:type="dxa"/>
            <w:shd w:val="clear" w:color="auto" w:fill="auto"/>
            <w:vAlign w:val="bottom"/>
          </w:tcPr>
          <w:p w14:paraId="530C543D" w14:textId="77777777" w:rsidR="002E4896" w:rsidRPr="0001308F" w:rsidRDefault="002E4896" w:rsidP="007D6B05">
            <w:pPr>
              <w:rPr>
                <w:sz w:val="20"/>
                <w:szCs w:val="20"/>
              </w:rPr>
            </w:pPr>
            <w:proofErr w:type="spellStart"/>
            <w:r>
              <w:rPr>
                <w:sz w:val="20"/>
                <w:szCs w:val="20"/>
              </w:rPr>
              <w:t>normal_direction</w:t>
            </w:r>
            <w:proofErr w:type="spellEnd"/>
          </w:p>
        </w:tc>
        <w:tc>
          <w:tcPr>
            <w:tcW w:w="2268" w:type="dxa"/>
            <w:shd w:val="clear" w:color="auto" w:fill="auto"/>
            <w:vAlign w:val="bottom"/>
          </w:tcPr>
          <w:p w14:paraId="1B087770" w14:textId="77777777" w:rsidR="002E4896" w:rsidRPr="0001308F" w:rsidRDefault="002E4896" w:rsidP="007D6B05">
            <w:pPr>
              <w:rPr>
                <w:sz w:val="20"/>
                <w:szCs w:val="20"/>
              </w:rPr>
            </w:pPr>
            <w:r>
              <w:rPr>
                <w:sz w:val="20"/>
                <w:szCs w:val="20"/>
              </w:rPr>
              <w:t>1</w:t>
            </w:r>
          </w:p>
        </w:tc>
        <w:tc>
          <w:tcPr>
            <w:tcW w:w="1276" w:type="dxa"/>
            <w:shd w:val="clear" w:color="auto" w:fill="auto"/>
            <w:vAlign w:val="bottom"/>
          </w:tcPr>
          <w:p w14:paraId="2EDABDE8" w14:textId="77777777" w:rsidR="002E4896" w:rsidRPr="0001308F" w:rsidRDefault="002E4896" w:rsidP="007D6B05">
            <w:pPr>
              <w:rPr>
                <w:sz w:val="20"/>
                <w:szCs w:val="20"/>
              </w:rPr>
            </w:pPr>
            <w:r>
              <w:rPr>
                <w:sz w:val="20"/>
                <w:szCs w:val="20"/>
              </w:rPr>
              <w:t>Optional</w:t>
            </w:r>
          </w:p>
        </w:tc>
        <w:tc>
          <w:tcPr>
            <w:tcW w:w="2817" w:type="dxa"/>
            <w:shd w:val="clear" w:color="auto" w:fill="auto"/>
            <w:vAlign w:val="bottom"/>
          </w:tcPr>
          <w:p w14:paraId="18B44C4B" w14:textId="77777777" w:rsidR="002E4896" w:rsidRPr="0001308F" w:rsidRDefault="009436D3" w:rsidP="007D6B05">
            <w:pPr>
              <w:rPr>
                <w:sz w:val="20"/>
                <w:szCs w:val="20"/>
              </w:rPr>
            </w:pPr>
            <w:r>
              <w:rPr>
                <w:sz w:val="20"/>
                <w:szCs w:val="20"/>
              </w:rPr>
              <w:t>-</w:t>
            </w:r>
          </w:p>
        </w:tc>
      </w:tr>
      <w:tr w:rsidR="002E4896" w:rsidRPr="00226A3F" w14:paraId="62E9F501" w14:textId="77777777" w:rsidTr="007D6B05">
        <w:trPr>
          <w:jc w:val="center"/>
        </w:trPr>
        <w:tc>
          <w:tcPr>
            <w:tcW w:w="2111" w:type="dxa"/>
            <w:shd w:val="clear" w:color="auto" w:fill="auto"/>
            <w:vAlign w:val="bottom"/>
          </w:tcPr>
          <w:p w14:paraId="37FDD1AC" w14:textId="77777777" w:rsidR="002E4896" w:rsidRPr="0001308F" w:rsidRDefault="002E4896" w:rsidP="007D6B05">
            <w:pPr>
              <w:rPr>
                <w:sz w:val="20"/>
                <w:szCs w:val="20"/>
              </w:rPr>
            </w:pPr>
            <w:proofErr w:type="spellStart"/>
            <w:r>
              <w:rPr>
                <w:sz w:val="20"/>
                <w:szCs w:val="20"/>
              </w:rPr>
              <w:t>tangential_direction</w:t>
            </w:r>
            <w:proofErr w:type="spellEnd"/>
          </w:p>
        </w:tc>
        <w:tc>
          <w:tcPr>
            <w:tcW w:w="2268" w:type="dxa"/>
            <w:shd w:val="clear" w:color="auto" w:fill="auto"/>
            <w:vAlign w:val="bottom"/>
          </w:tcPr>
          <w:p w14:paraId="1F617533" w14:textId="77777777" w:rsidR="002E4896" w:rsidRPr="0001308F" w:rsidRDefault="002E4896" w:rsidP="007D6B05">
            <w:pPr>
              <w:rPr>
                <w:sz w:val="20"/>
                <w:szCs w:val="20"/>
              </w:rPr>
            </w:pPr>
            <w:r>
              <w:rPr>
                <w:sz w:val="20"/>
                <w:szCs w:val="20"/>
              </w:rPr>
              <w:t>1</w:t>
            </w:r>
          </w:p>
        </w:tc>
        <w:tc>
          <w:tcPr>
            <w:tcW w:w="1276" w:type="dxa"/>
            <w:shd w:val="clear" w:color="auto" w:fill="auto"/>
            <w:vAlign w:val="bottom"/>
          </w:tcPr>
          <w:p w14:paraId="78D9E477" w14:textId="77777777" w:rsidR="002E4896" w:rsidRPr="0001308F" w:rsidRDefault="002E4896" w:rsidP="007D6B05">
            <w:pPr>
              <w:rPr>
                <w:sz w:val="20"/>
                <w:szCs w:val="20"/>
              </w:rPr>
            </w:pPr>
            <w:r>
              <w:rPr>
                <w:sz w:val="20"/>
                <w:szCs w:val="20"/>
              </w:rPr>
              <w:t>Optional</w:t>
            </w:r>
          </w:p>
        </w:tc>
        <w:tc>
          <w:tcPr>
            <w:tcW w:w="2817" w:type="dxa"/>
            <w:shd w:val="clear" w:color="auto" w:fill="auto"/>
            <w:vAlign w:val="bottom"/>
          </w:tcPr>
          <w:p w14:paraId="5A1E993F" w14:textId="77777777" w:rsidR="002E4896" w:rsidRPr="0001308F" w:rsidRDefault="009436D3" w:rsidP="007D6B05">
            <w:pPr>
              <w:keepNext/>
              <w:rPr>
                <w:sz w:val="20"/>
                <w:szCs w:val="20"/>
              </w:rPr>
            </w:pPr>
            <w:r>
              <w:rPr>
                <w:sz w:val="20"/>
                <w:szCs w:val="20"/>
              </w:rPr>
              <w:t>-</w:t>
            </w:r>
          </w:p>
        </w:tc>
      </w:tr>
    </w:tbl>
    <w:p w14:paraId="44690F83" w14:textId="0F30DD48" w:rsidR="002E4896" w:rsidRDefault="002E4896" w:rsidP="002E4896">
      <w:pPr>
        <w:pStyle w:val="Beschriftung"/>
        <w:spacing w:before="120"/>
      </w:pPr>
      <w:bookmarkStart w:id="1911" w:name="_Toc3566480"/>
      <w:bookmarkStart w:id="1912" w:name="_Toc27753846"/>
      <w:r>
        <w:t xml:space="preserve">Table </w:t>
      </w:r>
      <w:ins w:id="1913" w:author="Dr. Carsten Franke" w:date="2020-03-09T16:02:00Z">
        <w:r w:rsidR="001D2A94">
          <w:fldChar w:fldCharType="begin"/>
        </w:r>
        <w:r w:rsidR="001D2A94">
          <w:instrText xml:space="preserve"> SEQ Table \* ARABIC </w:instrText>
        </w:r>
      </w:ins>
      <w:r w:rsidR="001D2A94">
        <w:fldChar w:fldCharType="separate"/>
      </w:r>
      <w:ins w:id="1914" w:author="Dr. Carsten Franke" w:date="2020-03-09T16:02:00Z">
        <w:r w:rsidR="001D2A94">
          <w:rPr>
            <w:noProof/>
          </w:rPr>
          <w:t>72</w:t>
        </w:r>
        <w:r w:rsidR="001D2A94">
          <w:fldChar w:fldCharType="end"/>
        </w:r>
      </w:ins>
      <w:del w:id="1915" w:author="Dr. Carsten Franke" w:date="2020-03-09T16:02:00Z">
        <w:r w:rsidDel="001D2A94">
          <w:fldChar w:fldCharType="begin"/>
        </w:r>
        <w:r w:rsidDel="001D2A94">
          <w:delInstrText xml:space="preserve"> SEQ Table \* ARABIC </w:delInstrText>
        </w:r>
        <w:r w:rsidDel="001D2A94">
          <w:fldChar w:fldCharType="separate"/>
        </w:r>
      </w:del>
      <w:del w:id="1916" w:author="Dr. Carsten Franke" w:date="2020-03-09T14:38:00Z">
        <w:r w:rsidR="007E2D34" w:rsidDel="00004854">
          <w:rPr>
            <w:noProof/>
          </w:rPr>
          <w:delText>71</w:delText>
        </w:r>
      </w:del>
      <w:del w:id="1917" w:author="Dr. Carsten Franke" w:date="2020-03-09T16:02:00Z">
        <w:r w:rsidDel="001D2A94">
          <w:fldChar w:fldCharType="end"/>
        </w:r>
      </w:del>
      <w:r w:rsidRPr="00BB135A">
        <w:t xml:space="preserve">: Nested elements of element </w:t>
      </w:r>
      <w:r w:rsidRPr="00BB135A">
        <w:rPr>
          <w:rStyle w:val="elementdeftypeChar"/>
          <w:b/>
        </w:rPr>
        <w:t>&lt;</w:t>
      </w:r>
      <w:r>
        <w:rPr>
          <w:rStyle w:val="elementdeftypeChar"/>
          <w:b/>
        </w:rPr>
        <w:t>nail</w:t>
      </w:r>
      <w:r w:rsidRPr="00BB135A">
        <w:rPr>
          <w:rStyle w:val="elementdeftypeChar"/>
          <w:b/>
        </w:rPr>
        <w:t>/&gt;</w:t>
      </w:r>
      <w:bookmarkEnd w:id="1911"/>
      <w:bookmarkEnd w:id="1912"/>
    </w:p>
    <w:p w14:paraId="0D8500DD" w14:textId="77777777" w:rsidR="00DC6F80" w:rsidRPr="00226A3F" w:rsidRDefault="00DC6F80" w:rsidP="00DC6F80">
      <w:pPr>
        <w:pStyle w:val="Example"/>
        <w:keepNext/>
        <w:keepLines/>
      </w:pPr>
      <w:r w:rsidRPr="005F3C48">
        <w:t>Example:</w:t>
      </w:r>
      <w:r w:rsidRPr="00226A3F">
        <w:t xml:space="preserve"> </w:t>
      </w:r>
    </w:p>
    <w:p w14:paraId="427EE3D2" w14:textId="77777777" w:rsidR="00DC6F80" w:rsidRPr="00226A3F" w:rsidRDefault="00DC6F80" w:rsidP="00DC6F80">
      <w:pPr>
        <w:pStyle w:val="XMLCode"/>
        <w:keepNext/>
        <w:keepLines/>
      </w:pPr>
    </w:p>
    <w:p w14:paraId="18F6B859" w14:textId="77777777" w:rsidR="00DC6F80" w:rsidRPr="00226A3F" w:rsidRDefault="00DC6F80" w:rsidP="00DC6F80">
      <w:pPr>
        <w:pStyle w:val="XMLCode"/>
        <w:keepNext/>
        <w:keepLines/>
      </w:pPr>
      <w:r w:rsidRPr="00226A3F">
        <w:t>&lt;connection_0d label=</w:t>
      </w:r>
      <w:r w:rsidR="00194316">
        <w:t>"</w:t>
      </w:r>
      <w:r>
        <w:t>NAIL</w:t>
      </w:r>
      <w:r w:rsidRPr="00226A3F">
        <w:t>_</w:t>
      </w:r>
      <w:r>
        <w:t>100</w:t>
      </w:r>
      <w:r w:rsidR="00194316">
        <w:t>"</w:t>
      </w:r>
      <w:r w:rsidRPr="00226A3F">
        <w:t>&gt;</w:t>
      </w:r>
    </w:p>
    <w:p w14:paraId="4C0AE5A1" w14:textId="77777777" w:rsidR="00DC6F80" w:rsidRDefault="00DC6F80" w:rsidP="00DC6F80">
      <w:pPr>
        <w:pStyle w:val="XMLCode"/>
        <w:keepNext/>
        <w:keepLines/>
        <w:rPr>
          <w:b/>
          <w:color w:val="0070C0"/>
        </w:rPr>
      </w:pPr>
      <w:r w:rsidRPr="00226A3F">
        <w:t xml:space="preserve">    </w:t>
      </w:r>
      <w:r w:rsidRPr="008275F2">
        <w:rPr>
          <w:b/>
          <w:color w:val="0070C0"/>
        </w:rPr>
        <w:t>&lt;</w:t>
      </w:r>
      <w:r>
        <w:rPr>
          <w:b/>
          <w:color w:val="0070C0"/>
        </w:rPr>
        <w:t>nail</w:t>
      </w:r>
      <w:r w:rsidRPr="008275F2">
        <w:rPr>
          <w:b/>
          <w:color w:val="0070C0"/>
        </w:rPr>
        <w:t xml:space="preserve"> </w:t>
      </w:r>
      <w:proofErr w:type="spellStart"/>
      <w:r w:rsidR="00DF53CF">
        <w:rPr>
          <w:b/>
          <w:color w:val="0070C0"/>
        </w:rPr>
        <w:t>shaft_diameter</w:t>
      </w:r>
      <w:proofErr w:type="spellEnd"/>
      <w:r w:rsidRPr="008275F2">
        <w:rPr>
          <w:b/>
          <w:color w:val="0070C0"/>
        </w:rPr>
        <w:t>=</w:t>
      </w:r>
      <w:r w:rsidR="00194316">
        <w:rPr>
          <w:b/>
          <w:color w:val="0070C0"/>
        </w:rPr>
        <w:t>"</w:t>
      </w:r>
      <w:r w:rsidR="00DF53CF">
        <w:rPr>
          <w:b/>
          <w:color w:val="0070C0"/>
        </w:rPr>
        <w:t>10.0</w:t>
      </w:r>
      <w:r w:rsidR="00194316">
        <w:rPr>
          <w:b/>
          <w:color w:val="0070C0"/>
        </w:rPr>
        <w:t>"</w:t>
      </w:r>
      <w:r w:rsidR="00953DD2">
        <w:rPr>
          <w:b/>
          <w:color w:val="0070C0"/>
        </w:rPr>
        <w:t xml:space="preserve"> </w:t>
      </w:r>
      <w:r w:rsidR="00DF53CF">
        <w:rPr>
          <w:b/>
          <w:color w:val="0070C0"/>
        </w:rPr>
        <w:t>length</w:t>
      </w:r>
      <w:r w:rsidR="00953DD2" w:rsidRPr="008275F2">
        <w:rPr>
          <w:b/>
          <w:color w:val="0070C0"/>
        </w:rPr>
        <w:t>=</w:t>
      </w:r>
      <w:r w:rsidR="00194316">
        <w:rPr>
          <w:b/>
          <w:color w:val="0070C0"/>
        </w:rPr>
        <w:t>"</w:t>
      </w:r>
      <w:r w:rsidR="00DF53CF">
        <w:rPr>
          <w:b/>
          <w:color w:val="0070C0"/>
        </w:rPr>
        <w:t>26.0</w:t>
      </w:r>
      <w:r w:rsidR="00194316">
        <w:rPr>
          <w:b/>
          <w:color w:val="0070C0"/>
        </w:rPr>
        <w:t>"</w:t>
      </w:r>
      <w:r w:rsidR="00953DD2">
        <w:rPr>
          <w:b/>
          <w:color w:val="0070C0"/>
        </w:rPr>
        <w:t xml:space="preserve"> </w:t>
      </w:r>
      <w:proofErr w:type="spellStart"/>
      <w:r w:rsidR="00DF53CF">
        <w:rPr>
          <w:b/>
          <w:color w:val="0070C0"/>
        </w:rPr>
        <w:t>head_diameter</w:t>
      </w:r>
      <w:proofErr w:type="spellEnd"/>
      <w:r w:rsidR="00953DD2" w:rsidRPr="008275F2">
        <w:rPr>
          <w:b/>
          <w:color w:val="0070C0"/>
        </w:rPr>
        <w:t>=</w:t>
      </w:r>
      <w:r w:rsidR="00194316">
        <w:rPr>
          <w:b/>
          <w:color w:val="0070C0"/>
        </w:rPr>
        <w:t>"</w:t>
      </w:r>
      <w:r w:rsidR="00DF53CF">
        <w:rPr>
          <w:b/>
          <w:color w:val="0070C0"/>
        </w:rPr>
        <w:t>15.0</w:t>
      </w:r>
      <w:r w:rsidR="00194316">
        <w:rPr>
          <w:b/>
          <w:color w:val="0070C0"/>
        </w:rPr>
        <w:t>"</w:t>
      </w:r>
      <w:r w:rsidR="00953DD2">
        <w:rPr>
          <w:b/>
          <w:color w:val="0070C0"/>
        </w:rPr>
        <w:t xml:space="preserve"> </w:t>
      </w:r>
      <w:r w:rsidR="00DF53CF">
        <w:rPr>
          <w:b/>
          <w:color w:val="0070C0"/>
        </w:rPr>
        <w:t>material</w:t>
      </w:r>
      <w:r w:rsidR="00953DD2" w:rsidRPr="008275F2">
        <w:rPr>
          <w:b/>
          <w:color w:val="0070C0"/>
        </w:rPr>
        <w:t>=</w:t>
      </w:r>
      <w:r w:rsidR="00194316">
        <w:rPr>
          <w:b/>
          <w:color w:val="0070C0"/>
        </w:rPr>
        <w:t>"</w:t>
      </w:r>
      <w:r w:rsidR="00DF53CF">
        <w:rPr>
          <w:b/>
          <w:color w:val="0070C0"/>
        </w:rPr>
        <w:t>steel</w:t>
      </w:r>
      <w:r w:rsidR="00194316">
        <w:rPr>
          <w:b/>
          <w:color w:val="0070C0"/>
        </w:rPr>
        <w:t>"</w:t>
      </w:r>
      <w:r w:rsidR="00DF53CF">
        <w:rPr>
          <w:b/>
          <w:color w:val="0070C0"/>
        </w:rPr>
        <w:t xml:space="preserve">      </w:t>
      </w:r>
      <w:r w:rsidR="00DF53CF">
        <w:rPr>
          <w:b/>
          <w:color w:val="0070C0"/>
        </w:rPr>
        <w:tab/>
        <w:t xml:space="preserve">    </w:t>
      </w:r>
      <w:proofErr w:type="spellStart"/>
      <w:r w:rsidR="00DF53CF">
        <w:rPr>
          <w:b/>
          <w:color w:val="0070C0"/>
        </w:rPr>
        <w:t>shear_strength</w:t>
      </w:r>
      <w:proofErr w:type="spellEnd"/>
      <w:r w:rsidR="00DF53CF" w:rsidRPr="008275F2">
        <w:rPr>
          <w:b/>
          <w:color w:val="0070C0"/>
        </w:rPr>
        <w:t>=</w:t>
      </w:r>
      <w:r w:rsidR="00194316">
        <w:rPr>
          <w:b/>
          <w:color w:val="0070C0"/>
        </w:rPr>
        <w:t>"</w:t>
      </w:r>
      <w:r w:rsidR="00DF53CF">
        <w:rPr>
          <w:b/>
          <w:color w:val="0070C0"/>
        </w:rPr>
        <w:t>5.20</w:t>
      </w:r>
      <w:r w:rsidR="00194316">
        <w:rPr>
          <w:b/>
          <w:color w:val="0070C0"/>
        </w:rPr>
        <w:t>"</w:t>
      </w:r>
      <w:r w:rsidR="00DF53CF">
        <w:rPr>
          <w:b/>
          <w:color w:val="0070C0"/>
        </w:rPr>
        <w:t xml:space="preserve"> </w:t>
      </w:r>
      <w:proofErr w:type="spellStart"/>
      <w:r w:rsidR="00DF53CF">
        <w:rPr>
          <w:b/>
          <w:color w:val="0070C0"/>
        </w:rPr>
        <w:t>peel_strength</w:t>
      </w:r>
      <w:proofErr w:type="spellEnd"/>
      <w:r w:rsidR="00DF53CF" w:rsidRPr="008275F2">
        <w:rPr>
          <w:b/>
          <w:color w:val="0070C0"/>
        </w:rPr>
        <w:t>=</w:t>
      </w:r>
      <w:r w:rsidR="00194316">
        <w:rPr>
          <w:b/>
          <w:color w:val="0070C0"/>
        </w:rPr>
        <w:t>"</w:t>
      </w:r>
      <w:r w:rsidR="00DF53CF">
        <w:rPr>
          <w:b/>
          <w:color w:val="0070C0"/>
        </w:rPr>
        <w:t>5.0</w:t>
      </w:r>
      <w:r w:rsidR="00194316">
        <w:rPr>
          <w:b/>
          <w:color w:val="0070C0"/>
        </w:rPr>
        <w:t>"</w:t>
      </w:r>
      <w:r w:rsidRPr="008275F2">
        <w:rPr>
          <w:b/>
          <w:color w:val="0070C0"/>
        </w:rPr>
        <w:t>&gt;</w:t>
      </w:r>
      <w:r w:rsidR="00DF53CF">
        <w:rPr>
          <w:b/>
          <w:color w:val="0070C0"/>
        </w:rPr>
        <w:t xml:space="preserve"> </w:t>
      </w:r>
      <w:proofErr w:type="gramStart"/>
      <w:r w:rsidR="00DF53CF" w:rsidRPr="00DF53CF">
        <w:rPr>
          <w:b/>
          <w:color w:val="FF0000"/>
        </w:rPr>
        <w:t>&lt;!--</w:t>
      </w:r>
      <w:proofErr w:type="gramEnd"/>
      <w:r w:rsidR="00DF53CF" w:rsidRPr="00DF53CF">
        <w:rPr>
          <w:b/>
          <w:color w:val="FF0000"/>
        </w:rPr>
        <w:t xml:space="preserve"> </w:t>
      </w:r>
      <w:commentRangeStart w:id="1918"/>
      <w:r w:rsidR="00DF53CF" w:rsidRPr="00DF53CF">
        <w:rPr>
          <w:b/>
          <w:color w:val="FF0000"/>
        </w:rPr>
        <w:t xml:space="preserve">unit def. for Force is </w:t>
      </w:r>
      <w:proofErr w:type="spellStart"/>
      <w:r w:rsidR="00DF53CF" w:rsidRPr="00DF53CF">
        <w:rPr>
          <w:b/>
          <w:color w:val="FF0000"/>
        </w:rPr>
        <w:t>kN</w:t>
      </w:r>
      <w:commentRangeEnd w:id="1918"/>
      <w:proofErr w:type="spellEnd"/>
      <w:r w:rsidR="006067D1">
        <w:rPr>
          <w:rStyle w:val="Kommentarzeichen"/>
          <w:rFonts w:ascii="Calibri" w:hAnsi="Calibri"/>
          <w:lang w:eastAsia="x-none"/>
        </w:rPr>
        <w:commentReference w:id="1918"/>
      </w:r>
      <w:r w:rsidR="00DF53CF" w:rsidRPr="00DF53CF">
        <w:rPr>
          <w:b/>
          <w:color w:val="FF0000"/>
        </w:rPr>
        <w:t xml:space="preserve"> --&gt;</w:t>
      </w:r>
    </w:p>
    <w:p w14:paraId="59182D46" w14:textId="77777777" w:rsidR="00DC6F80" w:rsidRPr="0033379A" w:rsidRDefault="00DC6F80" w:rsidP="00DC6F80">
      <w:pPr>
        <w:pStyle w:val="XMLCode"/>
        <w:keepNext/>
        <w:keepLines/>
        <w:rPr>
          <w:color w:val="0070C0"/>
          <w:lang w:val="fr-FR"/>
        </w:rPr>
      </w:pPr>
      <w:r w:rsidRPr="00891EFB">
        <w:rPr>
          <w:b/>
          <w:color w:val="0070C0"/>
        </w:rPr>
        <w:t xml:space="preserve">        </w:t>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0F8DC3D4" w14:textId="77777777" w:rsidR="00DC6F80" w:rsidRPr="00891EFB" w:rsidRDefault="0022442F" w:rsidP="00DC6F80">
      <w:pPr>
        <w:pStyle w:val="XMLCode"/>
        <w:keepNext/>
        <w:keepLines/>
        <w:rPr>
          <w:b/>
          <w:color w:val="0070C0"/>
        </w:rPr>
      </w:pPr>
      <w:r w:rsidRPr="0033379A">
        <w:rPr>
          <w:color w:val="0070C0"/>
          <w:lang w:val="fr-FR"/>
        </w:rPr>
        <w:t xml:space="preserve">    </w:t>
      </w:r>
      <w:r>
        <w:rPr>
          <w:color w:val="0070C0"/>
        </w:rPr>
        <w:t>&lt;/nail</w:t>
      </w:r>
      <w:r w:rsidR="00DC6F80" w:rsidRPr="00891EFB">
        <w:rPr>
          <w:color w:val="0070C0"/>
        </w:rPr>
        <w:t>&gt;</w:t>
      </w:r>
    </w:p>
    <w:p w14:paraId="4C9E56FC" w14:textId="77777777" w:rsidR="00DC6F80" w:rsidRPr="00226A3F" w:rsidRDefault="00DC6F80" w:rsidP="00DC6F80">
      <w:pPr>
        <w:pStyle w:val="XMLCode"/>
        <w:keepNext/>
        <w:keepLines/>
      </w:pPr>
      <w:r w:rsidRPr="00226A3F">
        <w:t xml:space="preserve">    &lt;loc&gt; 1645.83 821.145 616.585 &lt;/loc&gt;</w:t>
      </w:r>
    </w:p>
    <w:p w14:paraId="717BD983" w14:textId="77777777" w:rsidR="00DC6F80" w:rsidRPr="00226A3F" w:rsidRDefault="00DC6F80" w:rsidP="00DC6F80">
      <w:pPr>
        <w:pStyle w:val="XMLCode"/>
        <w:keepNext/>
        <w:keepLines/>
      </w:pPr>
      <w:r w:rsidRPr="00226A3F">
        <w:t xml:space="preserve">    &lt;appdata&gt;</w:t>
      </w:r>
    </w:p>
    <w:p w14:paraId="375459DF" w14:textId="77777777" w:rsidR="00DC6F80" w:rsidRPr="00226A3F" w:rsidRDefault="00DC6F80" w:rsidP="00DC6F80">
      <w:pPr>
        <w:pStyle w:val="XMLCode"/>
        <w:keepNext/>
        <w:keepLines/>
      </w:pPr>
      <w:r w:rsidRPr="00226A3F">
        <w:t xml:space="preserve">        ...</w:t>
      </w:r>
    </w:p>
    <w:p w14:paraId="3A088D6A" w14:textId="77777777" w:rsidR="00DC6F80" w:rsidRPr="00226A3F" w:rsidRDefault="00DC6F80" w:rsidP="00DC6F80">
      <w:pPr>
        <w:pStyle w:val="XMLCode"/>
        <w:keepNext/>
        <w:keepLines/>
      </w:pPr>
      <w:r w:rsidRPr="00226A3F">
        <w:t xml:space="preserve">    &lt;/appdata&gt;</w:t>
      </w:r>
    </w:p>
    <w:p w14:paraId="7525E755" w14:textId="77777777" w:rsidR="00DC6F80" w:rsidRPr="00630AC9" w:rsidRDefault="00DC6F80" w:rsidP="00DC6F80">
      <w:pPr>
        <w:pStyle w:val="XMLCode"/>
        <w:keepNext/>
        <w:keepLines/>
      </w:pPr>
      <w:r w:rsidRPr="00226A3F">
        <w:t>&lt;/connection_0d&gt;</w:t>
      </w:r>
    </w:p>
    <w:p w14:paraId="4A28A130" w14:textId="77777777" w:rsidR="00E261BA" w:rsidRDefault="00E261BA" w:rsidP="00995F54">
      <w:pPr>
        <w:pStyle w:val="berschrift2"/>
        <w:rPr>
          <w:ins w:id="1919" w:author="nick" w:date="2020-02-19T18:35:00Z"/>
        </w:rPr>
      </w:pPr>
      <w:bookmarkStart w:id="1920" w:name="_Toc27753609"/>
      <w:ins w:id="1921" w:author="nick" w:date="2020-02-19T18:26:00Z">
        <w:r>
          <w:t>Rotation Joint</w:t>
        </w:r>
      </w:ins>
      <w:ins w:id="1922" w:author="nick" w:date="2020-02-19T18:42:00Z">
        <w:r w:rsidR="008A4625">
          <w:t>s</w:t>
        </w:r>
      </w:ins>
    </w:p>
    <w:p w14:paraId="13BC8B47" w14:textId="77777777" w:rsidR="00E261BA" w:rsidRDefault="008A4625" w:rsidP="00E261BA">
      <w:pPr>
        <w:rPr>
          <w:ins w:id="1923" w:author="nick" w:date="2020-02-19T18:38:00Z"/>
        </w:rPr>
      </w:pPr>
      <w:commentRangeStart w:id="1924"/>
      <w:ins w:id="1925" w:author="nick" w:date="2020-02-19T18:42:00Z">
        <w:r>
          <w:t>&lt;</w:t>
        </w:r>
      </w:ins>
      <w:ins w:id="1926" w:author="nick" w:date="2020-02-19T18:35:00Z">
        <w:r w:rsidR="00E261BA">
          <w:t xml:space="preserve">This section was originally </w:t>
        </w:r>
        <w:r>
          <w:t xml:space="preserve">created </w:t>
        </w:r>
        <w:r w:rsidR="00E261BA">
          <w:t xml:space="preserve">to </w:t>
        </w:r>
        <w:r>
          <w:t xml:space="preserve">host the ROTAV </w:t>
        </w:r>
      </w:ins>
      <w:ins w:id="1927" w:author="nick" w:date="2020-02-19T18:36:00Z">
        <w:r>
          <w:t xml:space="preserve">joint. </w:t>
        </w:r>
      </w:ins>
      <w:ins w:id="1928" w:author="nick" w:date="2020-02-19T18:37:00Z">
        <w:r>
          <w:t>Since ROTAV is an OEM specific joint, this section works as a placeholder to host s</w:t>
        </w:r>
      </w:ins>
      <w:ins w:id="1929" w:author="nick" w:date="2020-02-19T18:36:00Z">
        <w:r>
          <w:t xml:space="preserve">imilar </w:t>
        </w:r>
      </w:ins>
      <w:ins w:id="1930" w:author="nick" w:date="2020-02-19T18:38:00Z">
        <w:r>
          <w:t xml:space="preserve">future </w:t>
        </w:r>
      </w:ins>
      <w:ins w:id="1931" w:author="nick" w:date="2020-02-19T18:36:00Z">
        <w:r>
          <w:t>joint types</w:t>
        </w:r>
      </w:ins>
      <w:ins w:id="1932" w:author="nick" w:date="2020-02-19T18:37:00Z">
        <w:r>
          <w:t>.</w:t>
        </w:r>
      </w:ins>
      <w:ins w:id="1933" w:author="nick" w:date="2020-02-19T18:42:00Z">
        <w:r>
          <w:t>&gt;</w:t>
        </w:r>
      </w:ins>
    </w:p>
    <w:commentRangeEnd w:id="1924"/>
    <w:p w14:paraId="4337D84B" w14:textId="77777777" w:rsidR="008A4625" w:rsidRDefault="001F1848" w:rsidP="00E261BA">
      <w:pPr>
        <w:rPr>
          <w:ins w:id="1934" w:author="nick" w:date="2020-02-19T18:38:00Z"/>
        </w:rPr>
      </w:pPr>
      <w:r>
        <w:rPr>
          <w:rStyle w:val="Kommentarzeichen"/>
          <w:lang w:eastAsia="x-none"/>
        </w:rPr>
        <w:commentReference w:id="1924"/>
      </w:r>
    </w:p>
    <w:p w14:paraId="5071833F" w14:textId="77777777" w:rsidR="008A4625" w:rsidRPr="00226A3F" w:rsidRDefault="008A4625" w:rsidP="008A4625">
      <w:pPr>
        <w:jc w:val="both"/>
        <w:rPr>
          <w:ins w:id="1935" w:author="nick" w:date="2020-02-19T18:38:00Z"/>
          <w:noProof/>
        </w:rPr>
      </w:pPr>
      <w:ins w:id="1936" w:author="nick" w:date="2020-02-19T18:38:00Z">
        <w:r w:rsidRPr="00226A3F">
          <w:t xml:space="preserve">A </w:t>
        </w:r>
      </w:ins>
      <w:ins w:id="1937" w:author="nick" w:date="2020-02-19T18:39:00Z">
        <w:r>
          <w:t>rotation joint</w:t>
        </w:r>
      </w:ins>
      <w:ins w:id="1938" w:author="nick" w:date="2020-02-19T18:38:00Z">
        <w:r w:rsidRPr="00226A3F">
          <w:t xml:space="preserve"> is denoted by an element </w:t>
        </w:r>
        <w:r w:rsidRPr="00753389">
          <w:rPr>
            <w:rStyle w:val="elementdeftypeChar"/>
          </w:rPr>
          <w:t>&lt;</w:t>
        </w:r>
      </w:ins>
      <w:proofErr w:type="spellStart"/>
      <w:ins w:id="1939" w:author="nick" w:date="2020-02-19T18:39:00Z">
        <w:r>
          <w:rPr>
            <w:rFonts w:ascii="Courier New" w:hAnsi="Courier New" w:cs="Courier New"/>
            <w:b/>
            <w:bCs/>
            <w:i/>
            <w:sz w:val="18"/>
            <w:szCs w:val="18"/>
          </w:rPr>
          <w:t>rotation_joint</w:t>
        </w:r>
      </w:ins>
      <w:proofErr w:type="spellEnd"/>
      <w:ins w:id="1940" w:author="nick" w:date="2020-02-19T18:38:00Z">
        <w:r>
          <w:rPr>
            <w:rFonts w:ascii="Courier New" w:hAnsi="Courier New" w:cs="Courier New"/>
            <w:b/>
            <w:bCs/>
            <w:i/>
            <w:sz w:val="18"/>
            <w:szCs w:val="18"/>
          </w:rPr>
          <w:t>/&gt;</w:t>
        </w:r>
        <w:r w:rsidRPr="00226A3F">
          <w:t>.</w:t>
        </w:r>
        <w:r w:rsidRPr="00226A3F">
          <w:rPr>
            <w:noProof/>
          </w:rPr>
          <w:t xml:space="preserve"> This element is described completely by its attribute</w:t>
        </w:r>
        <w:r>
          <w:rPr>
            <w:noProof/>
          </w:rPr>
          <w:t>s</w:t>
        </w:r>
        <w:r w:rsidRPr="00226A3F">
          <w:rPr>
            <w:noProof/>
          </w:rPr>
          <w:t xml:space="preserve"> and nested elements. </w:t>
        </w:r>
      </w:ins>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8A4625" w:rsidRPr="00226A3F" w14:paraId="636E08E5" w14:textId="77777777" w:rsidTr="00B169DB">
        <w:trPr>
          <w:tblHeader/>
          <w:jc w:val="center"/>
          <w:ins w:id="1941" w:author="nick" w:date="2020-02-19T18:38:00Z"/>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DC4E519" w14:textId="77777777" w:rsidR="008A4625" w:rsidRPr="00226A3F" w:rsidRDefault="008A4625" w:rsidP="00B169DB">
            <w:pPr>
              <w:keepNext/>
              <w:rPr>
                <w:ins w:id="1942" w:author="nick" w:date="2020-02-19T18:38:00Z"/>
                <w:b/>
                <w:i/>
              </w:rPr>
            </w:pPr>
            <w:ins w:id="1943" w:author="nick" w:date="2020-02-19T18:38:00Z">
              <w:r w:rsidRPr="00226A3F">
                <w:rPr>
                  <w:b/>
                  <w:i/>
                </w:rPr>
                <w:t>Nested Elements</w:t>
              </w:r>
            </w:ins>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595C86B" w14:textId="77777777" w:rsidR="008A4625" w:rsidRPr="00226A3F" w:rsidRDefault="008A4625" w:rsidP="00B169DB">
            <w:pPr>
              <w:keepNext/>
              <w:rPr>
                <w:ins w:id="1944" w:author="nick" w:date="2020-02-19T18:38:00Z"/>
                <w:b/>
                <w:i/>
              </w:rPr>
            </w:pPr>
            <w:ins w:id="1945" w:author="nick" w:date="2020-02-19T18:38:00Z">
              <w:r w:rsidRPr="00226A3F">
                <w:rPr>
                  <w:b/>
                  <w:i/>
                </w:rPr>
                <w:t>Multiplicity</w:t>
              </w:r>
            </w:ins>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36B6FF" w14:textId="77777777" w:rsidR="008A4625" w:rsidRPr="00226A3F" w:rsidRDefault="008A4625" w:rsidP="00B169DB">
            <w:pPr>
              <w:keepNext/>
              <w:rPr>
                <w:ins w:id="1946" w:author="nick" w:date="2020-02-19T18:38:00Z"/>
                <w:b/>
                <w:i/>
              </w:rPr>
            </w:pPr>
            <w:ins w:id="1947" w:author="nick" w:date="2020-02-19T18:38:00Z">
              <w:r>
                <w:rPr>
                  <w:b/>
                  <w:i/>
                </w:rPr>
                <w:t>Use</w:t>
              </w:r>
            </w:ins>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4170D81" w14:textId="77777777" w:rsidR="008A4625" w:rsidRPr="00226A3F" w:rsidRDefault="008A4625" w:rsidP="00B169DB">
            <w:pPr>
              <w:keepNext/>
              <w:rPr>
                <w:ins w:id="1948" w:author="nick" w:date="2020-02-19T18:38:00Z"/>
                <w:b/>
                <w:i/>
              </w:rPr>
            </w:pPr>
            <w:ins w:id="1949" w:author="nick" w:date="2020-02-19T18:38:00Z">
              <w:r w:rsidRPr="00A20C5C">
                <w:rPr>
                  <w:b/>
                  <w:i/>
                </w:rPr>
                <w:t>Constraint</w:t>
              </w:r>
              <w:r>
                <w:rPr>
                  <w:b/>
                  <w:i/>
                </w:rPr>
                <w:t xml:space="preserve"> / Remarks</w:t>
              </w:r>
            </w:ins>
          </w:p>
        </w:tc>
      </w:tr>
      <w:tr w:rsidR="008A4625" w:rsidRPr="00226A3F" w14:paraId="19916E34" w14:textId="77777777" w:rsidTr="00B169DB">
        <w:trPr>
          <w:jc w:val="center"/>
          <w:ins w:id="1950" w:author="nick" w:date="2020-02-19T18:38:00Z"/>
        </w:trPr>
        <w:tc>
          <w:tcPr>
            <w:tcW w:w="2111" w:type="dxa"/>
            <w:shd w:val="clear" w:color="auto" w:fill="auto"/>
            <w:vAlign w:val="bottom"/>
          </w:tcPr>
          <w:p w14:paraId="0F581CC6" w14:textId="77777777" w:rsidR="008A4625" w:rsidRPr="00226A3F" w:rsidRDefault="008A4625" w:rsidP="00B169DB">
            <w:pPr>
              <w:rPr>
                <w:ins w:id="1951" w:author="nick" w:date="2020-02-19T18:38:00Z"/>
                <w:sz w:val="20"/>
                <w:szCs w:val="20"/>
              </w:rPr>
            </w:pPr>
            <w:proofErr w:type="spellStart"/>
            <w:ins w:id="1952" w:author="nick" w:date="2020-02-19T18:39:00Z">
              <w:r>
                <w:rPr>
                  <w:sz w:val="20"/>
                  <w:szCs w:val="20"/>
                </w:rPr>
                <w:t>rotation_joint</w:t>
              </w:r>
            </w:ins>
            <w:proofErr w:type="spellEnd"/>
          </w:p>
        </w:tc>
        <w:tc>
          <w:tcPr>
            <w:tcW w:w="1701" w:type="dxa"/>
            <w:shd w:val="clear" w:color="auto" w:fill="auto"/>
            <w:vAlign w:val="bottom"/>
          </w:tcPr>
          <w:p w14:paraId="42549AC4" w14:textId="77777777" w:rsidR="008A4625" w:rsidRPr="00226A3F" w:rsidRDefault="008A4625" w:rsidP="00B169DB">
            <w:pPr>
              <w:rPr>
                <w:ins w:id="1953" w:author="nick" w:date="2020-02-19T18:38:00Z"/>
                <w:sz w:val="20"/>
                <w:szCs w:val="20"/>
              </w:rPr>
            </w:pPr>
            <w:ins w:id="1954" w:author="nick" w:date="2020-02-19T18:38:00Z">
              <w:r w:rsidRPr="00226A3F">
                <w:rPr>
                  <w:sz w:val="20"/>
                  <w:szCs w:val="20"/>
                </w:rPr>
                <w:t>1</w:t>
              </w:r>
            </w:ins>
          </w:p>
        </w:tc>
        <w:tc>
          <w:tcPr>
            <w:tcW w:w="1276" w:type="dxa"/>
            <w:shd w:val="clear" w:color="auto" w:fill="auto"/>
            <w:vAlign w:val="bottom"/>
          </w:tcPr>
          <w:p w14:paraId="42C22BF1" w14:textId="77777777" w:rsidR="008A4625" w:rsidRPr="00226A3F" w:rsidRDefault="008A4625" w:rsidP="00B169DB">
            <w:pPr>
              <w:rPr>
                <w:ins w:id="1955" w:author="nick" w:date="2020-02-19T18:38:00Z"/>
                <w:sz w:val="20"/>
                <w:szCs w:val="20"/>
              </w:rPr>
            </w:pPr>
            <w:ins w:id="1956" w:author="nick" w:date="2020-02-19T18:38:00Z">
              <w:r w:rsidRPr="00226A3F">
                <w:rPr>
                  <w:sz w:val="20"/>
                  <w:szCs w:val="20"/>
                </w:rPr>
                <w:t>Optional</w:t>
              </w:r>
            </w:ins>
          </w:p>
        </w:tc>
        <w:tc>
          <w:tcPr>
            <w:tcW w:w="3384" w:type="dxa"/>
            <w:shd w:val="clear" w:color="auto" w:fill="auto"/>
            <w:vAlign w:val="bottom"/>
          </w:tcPr>
          <w:p w14:paraId="2E1C951E" w14:textId="77777777" w:rsidR="008A4625" w:rsidRPr="00226A3F" w:rsidRDefault="008A4625" w:rsidP="00B169DB">
            <w:pPr>
              <w:rPr>
                <w:ins w:id="1957" w:author="nick" w:date="2020-02-19T18:38:00Z"/>
                <w:sz w:val="20"/>
                <w:szCs w:val="20"/>
              </w:rPr>
            </w:pPr>
            <w:ins w:id="1958" w:author="nick" w:date="2020-02-19T18:38:00Z">
              <w:r w:rsidRPr="00226A3F">
                <w:rPr>
                  <w:sz w:val="20"/>
                  <w:szCs w:val="20"/>
                </w:rPr>
                <w:t>-</w:t>
              </w:r>
            </w:ins>
          </w:p>
        </w:tc>
      </w:tr>
      <w:tr w:rsidR="008A4625" w:rsidRPr="00226A3F" w14:paraId="7AAB7F25" w14:textId="77777777" w:rsidTr="00B169DB">
        <w:trPr>
          <w:jc w:val="center"/>
          <w:ins w:id="1959" w:author="nick" w:date="2020-02-19T18:38:00Z"/>
        </w:trPr>
        <w:tc>
          <w:tcPr>
            <w:tcW w:w="2111" w:type="dxa"/>
            <w:shd w:val="clear" w:color="auto" w:fill="auto"/>
            <w:vAlign w:val="bottom"/>
          </w:tcPr>
          <w:p w14:paraId="7B3D6D3F" w14:textId="77777777" w:rsidR="008A4625" w:rsidRPr="00226A3F" w:rsidRDefault="008A4625" w:rsidP="00B169DB">
            <w:pPr>
              <w:rPr>
                <w:ins w:id="1960" w:author="nick" w:date="2020-02-19T18:38:00Z"/>
                <w:sz w:val="20"/>
                <w:szCs w:val="20"/>
              </w:rPr>
            </w:pPr>
            <w:ins w:id="1961" w:author="nick" w:date="2020-02-19T18:38:00Z">
              <w:r w:rsidRPr="00226A3F">
                <w:rPr>
                  <w:sz w:val="20"/>
                  <w:szCs w:val="20"/>
                </w:rPr>
                <w:t>loc</w:t>
              </w:r>
            </w:ins>
          </w:p>
        </w:tc>
        <w:tc>
          <w:tcPr>
            <w:tcW w:w="1701" w:type="dxa"/>
            <w:shd w:val="clear" w:color="auto" w:fill="auto"/>
            <w:vAlign w:val="bottom"/>
          </w:tcPr>
          <w:p w14:paraId="7E94F81A" w14:textId="77777777" w:rsidR="008A4625" w:rsidRPr="00226A3F" w:rsidRDefault="008A4625" w:rsidP="00B169DB">
            <w:pPr>
              <w:rPr>
                <w:ins w:id="1962" w:author="nick" w:date="2020-02-19T18:38:00Z"/>
                <w:sz w:val="20"/>
                <w:szCs w:val="20"/>
              </w:rPr>
            </w:pPr>
            <w:ins w:id="1963" w:author="nick" w:date="2020-02-19T18:38:00Z">
              <w:r w:rsidRPr="00226A3F">
                <w:rPr>
                  <w:sz w:val="20"/>
                  <w:szCs w:val="20"/>
                </w:rPr>
                <w:t>1</w:t>
              </w:r>
            </w:ins>
          </w:p>
        </w:tc>
        <w:tc>
          <w:tcPr>
            <w:tcW w:w="1276" w:type="dxa"/>
            <w:shd w:val="clear" w:color="auto" w:fill="auto"/>
            <w:vAlign w:val="bottom"/>
          </w:tcPr>
          <w:p w14:paraId="33FF0524" w14:textId="77777777" w:rsidR="008A4625" w:rsidRPr="00226A3F" w:rsidRDefault="008A4625" w:rsidP="00B169DB">
            <w:pPr>
              <w:rPr>
                <w:ins w:id="1964" w:author="nick" w:date="2020-02-19T18:38:00Z"/>
                <w:sz w:val="20"/>
                <w:szCs w:val="20"/>
              </w:rPr>
            </w:pPr>
            <w:ins w:id="1965" w:author="nick" w:date="2020-02-19T18:38:00Z">
              <w:r w:rsidRPr="00226A3F">
                <w:rPr>
                  <w:sz w:val="20"/>
                  <w:szCs w:val="20"/>
                </w:rPr>
                <w:t>Required</w:t>
              </w:r>
            </w:ins>
          </w:p>
        </w:tc>
        <w:tc>
          <w:tcPr>
            <w:tcW w:w="3384" w:type="dxa"/>
            <w:shd w:val="clear" w:color="auto" w:fill="auto"/>
            <w:vAlign w:val="bottom"/>
          </w:tcPr>
          <w:p w14:paraId="59750E1E" w14:textId="77777777" w:rsidR="008A4625" w:rsidRPr="00226A3F" w:rsidRDefault="008A4625" w:rsidP="00B169DB">
            <w:pPr>
              <w:rPr>
                <w:ins w:id="1966" w:author="nick" w:date="2020-02-19T18:38:00Z"/>
                <w:sz w:val="20"/>
                <w:szCs w:val="20"/>
              </w:rPr>
            </w:pPr>
            <w:ins w:id="1967" w:author="nick" w:date="2020-02-19T18:38:00Z">
              <w:r w:rsidRPr="00226A3F">
                <w:rPr>
                  <w:sz w:val="20"/>
                  <w:szCs w:val="20"/>
                </w:rPr>
                <w:t>-</w:t>
              </w:r>
            </w:ins>
          </w:p>
        </w:tc>
      </w:tr>
      <w:tr w:rsidR="008A4625" w:rsidRPr="00226A3F" w14:paraId="07A1D2B2" w14:textId="77777777" w:rsidTr="00B169DB">
        <w:trPr>
          <w:jc w:val="center"/>
          <w:ins w:id="1968" w:author="nick" w:date="2020-02-19T18:38:00Z"/>
        </w:trPr>
        <w:tc>
          <w:tcPr>
            <w:tcW w:w="2111" w:type="dxa"/>
            <w:shd w:val="clear" w:color="auto" w:fill="auto"/>
            <w:vAlign w:val="bottom"/>
          </w:tcPr>
          <w:p w14:paraId="20399E03" w14:textId="77777777" w:rsidR="008A4625" w:rsidRPr="00226A3F" w:rsidRDefault="008A4625" w:rsidP="00B169DB">
            <w:pPr>
              <w:rPr>
                <w:ins w:id="1969" w:author="nick" w:date="2020-02-19T18:38:00Z"/>
                <w:sz w:val="20"/>
                <w:szCs w:val="20"/>
              </w:rPr>
            </w:pPr>
            <w:ins w:id="1970" w:author="nick" w:date="2020-02-19T18:38:00Z">
              <w:r w:rsidRPr="00226A3F">
                <w:rPr>
                  <w:sz w:val="20"/>
                  <w:szCs w:val="20"/>
                </w:rPr>
                <w:t>appdata</w:t>
              </w:r>
            </w:ins>
          </w:p>
        </w:tc>
        <w:tc>
          <w:tcPr>
            <w:tcW w:w="1701" w:type="dxa"/>
            <w:shd w:val="clear" w:color="auto" w:fill="auto"/>
            <w:vAlign w:val="bottom"/>
          </w:tcPr>
          <w:p w14:paraId="5D6F9E66" w14:textId="77777777" w:rsidR="008A4625" w:rsidRPr="00226A3F" w:rsidRDefault="008A4625" w:rsidP="00B169DB">
            <w:pPr>
              <w:rPr>
                <w:ins w:id="1971" w:author="nick" w:date="2020-02-19T18:38:00Z"/>
                <w:sz w:val="20"/>
                <w:szCs w:val="20"/>
              </w:rPr>
            </w:pPr>
            <w:ins w:id="1972" w:author="nick" w:date="2020-02-19T18:38:00Z">
              <w:r w:rsidRPr="00226A3F">
                <w:rPr>
                  <w:sz w:val="20"/>
                  <w:szCs w:val="20"/>
                </w:rPr>
                <w:t>1</w:t>
              </w:r>
            </w:ins>
          </w:p>
        </w:tc>
        <w:tc>
          <w:tcPr>
            <w:tcW w:w="1276" w:type="dxa"/>
            <w:shd w:val="clear" w:color="auto" w:fill="auto"/>
            <w:vAlign w:val="bottom"/>
          </w:tcPr>
          <w:p w14:paraId="1E1C8992" w14:textId="77777777" w:rsidR="008A4625" w:rsidRPr="00226A3F" w:rsidRDefault="008A4625" w:rsidP="00B169DB">
            <w:pPr>
              <w:rPr>
                <w:ins w:id="1973" w:author="nick" w:date="2020-02-19T18:38:00Z"/>
                <w:sz w:val="20"/>
                <w:szCs w:val="20"/>
              </w:rPr>
            </w:pPr>
            <w:ins w:id="1974" w:author="nick" w:date="2020-02-19T18:38:00Z">
              <w:r w:rsidRPr="00226A3F">
                <w:rPr>
                  <w:sz w:val="20"/>
                  <w:szCs w:val="20"/>
                </w:rPr>
                <w:t>Optional</w:t>
              </w:r>
            </w:ins>
          </w:p>
        </w:tc>
        <w:tc>
          <w:tcPr>
            <w:tcW w:w="3384" w:type="dxa"/>
            <w:shd w:val="clear" w:color="auto" w:fill="auto"/>
            <w:vAlign w:val="bottom"/>
          </w:tcPr>
          <w:p w14:paraId="47D669B3" w14:textId="77777777" w:rsidR="008A4625" w:rsidRPr="00226A3F" w:rsidRDefault="008A4625" w:rsidP="00B169DB">
            <w:pPr>
              <w:rPr>
                <w:ins w:id="1975" w:author="nick" w:date="2020-02-19T18:38:00Z"/>
                <w:sz w:val="20"/>
                <w:szCs w:val="20"/>
              </w:rPr>
            </w:pPr>
            <w:ins w:id="1976" w:author="nick" w:date="2020-02-19T18:38:00Z">
              <w:r w:rsidRPr="00226A3F">
                <w:rPr>
                  <w:sz w:val="20"/>
                  <w:szCs w:val="20"/>
                </w:rPr>
                <w:t>-</w:t>
              </w:r>
            </w:ins>
          </w:p>
        </w:tc>
      </w:tr>
      <w:tr w:rsidR="008A4625" w:rsidRPr="00226A3F" w14:paraId="63960771" w14:textId="77777777" w:rsidTr="00B169DB">
        <w:trPr>
          <w:jc w:val="center"/>
          <w:ins w:id="1977" w:author="nick" w:date="2020-02-19T18:38:00Z"/>
        </w:trPr>
        <w:tc>
          <w:tcPr>
            <w:tcW w:w="2111" w:type="dxa"/>
            <w:shd w:val="clear" w:color="auto" w:fill="auto"/>
            <w:vAlign w:val="bottom"/>
          </w:tcPr>
          <w:p w14:paraId="661CA1E5" w14:textId="77777777" w:rsidR="008A4625" w:rsidRPr="00226A3F" w:rsidRDefault="008A4625" w:rsidP="00B169DB">
            <w:pPr>
              <w:rPr>
                <w:ins w:id="1978" w:author="nick" w:date="2020-02-19T18:38:00Z"/>
                <w:sz w:val="20"/>
                <w:szCs w:val="20"/>
              </w:rPr>
            </w:pPr>
            <w:proofErr w:type="spellStart"/>
            <w:ins w:id="1979" w:author="nick" w:date="2020-02-19T18:38:00Z">
              <w:r>
                <w:rPr>
                  <w:sz w:val="20"/>
                  <w:szCs w:val="20"/>
                </w:rPr>
                <w:t>femdata</w:t>
              </w:r>
              <w:proofErr w:type="spellEnd"/>
            </w:ins>
          </w:p>
        </w:tc>
        <w:tc>
          <w:tcPr>
            <w:tcW w:w="1701" w:type="dxa"/>
            <w:shd w:val="clear" w:color="auto" w:fill="auto"/>
            <w:vAlign w:val="bottom"/>
          </w:tcPr>
          <w:p w14:paraId="737BC6F9" w14:textId="77777777" w:rsidR="008A4625" w:rsidDel="009050D3" w:rsidRDefault="008A4625" w:rsidP="00B169DB">
            <w:pPr>
              <w:rPr>
                <w:ins w:id="1980" w:author="nick" w:date="2020-02-19T18:38:00Z"/>
                <w:sz w:val="20"/>
                <w:szCs w:val="20"/>
              </w:rPr>
            </w:pPr>
            <w:ins w:id="1981" w:author="nick" w:date="2020-02-19T18:38:00Z">
              <w:r>
                <w:rPr>
                  <w:sz w:val="20"/>
                  <w:szCs w:val="20"/>
                </w:rPr>
                <w:t>1</w:t>
              </w:r>
            </w:ins>
          </w:p>
        </w:tc>
        <w:tc>
          <w:tcPr>
            <w:tcW w:w="1276" w:type="dxa"/>
            <w:shd w:val="clear" w:color="auto" w:fill="auto"/>
            <w:vAlign w:val="bottom"/>
          </w:tcPr>
          <w:p w14:paraId="6E8D372A" w14:textId="77777777" w:rsidR="008A4625" w:rsidRPr="00226A3F" w:rsidRDefault="008A4625" w:rsidP="00B169DB">
            <w:pPr>
              <w:rPr>
                <w:ins w:id="1982" w:author="nick" w:date="2020-02-19T18:38:00Z"/>
                <w:sz w:val="20"/>
                <w:szCs w:val="20"/>
              </w:rPr>
            </w:pPr>
            <w:ins w:id="1983" w:author="nick" w:date="2020-02-19T18:38:00Z">
              <w:r>
                <w:rPr>
                  <w:sz w:val="20"/>
                  <w:szCs w:val="20"/>
                </w:rPr>
                <w:t>Optional</w:t>
              </w:r>
            </w:ins>
          </w:p>
        </w:tc>
        <w:tc>
          <w:tcPr>
            <w:tcW w:w="3384" w:type="dxa"/>
            <w:shd w:val="clear" w:color="auto" w:fill="auto"/>
            <w:vAlign w:val="bottom"/>
          </w:tcPr>
          <w:p w14:paraId="3A8A3813" w14:textId="77777777" w:rsidR="008A4625" w:rsidRPr="00226A3F" w:rsidRDefault="008A4625" w:rsidP="00B169DB">
            <w:pPr>
              <w:rPr>
                <w:ins w:id="1984" w:author="nick" w:date="2020-02-19T18:38:00Z"/>
                <w:sz w:val="20"/>
                <w:szCs w:val="20"/>
              </w:rPr>
            </w:pPr>
            <w:ins w:id="1985" w:author="nick" w:date="2020-02-19T18:38:00Z">
              <w:r>
                <w:rPr>
                  <w:sz w:val="20"/>
                  <w:szCs w:val="20"/>
                </w:rPr>
                <w:t>-</w:t>
              </w:r>
            </w:ins>
          </w:p>
        </w:tc>
      </w:tr>
      <w:tr w:rsidR="008A4625" w:rsidRPr="00226A3F" w14:paraId="58B7EF05" w14:textId="77777777" w:rsidTr="00B169DB">
        <w:trPr>
          <w:jc w:val="center"/>
          <w:ins w:id="1986" w:author="nick" w:date="2020-02-19T18:38:00Z"/>
        </w:trPr>
        <w:tc>
          <w:tcPr>
            <w:tcW w:w="2111" w:type="dxa"/>
            <w:shd w:val="clear" w:color="auto" w:fill="auto"/>
          </w:tcPr>
          <w:p w14:paraId="0DA87264" w14:textId="77777777" w:rsidR="008A4625" w:rsidRPr="00226A3F" w:rsidRDefault="008A4625" w:rsidP="00B169DB">
            <w:pPr>
              <w:rPr>
                <w:ins w:id="1987" w:author="nick" w:date="2020-02-19T18:38:00Z"/>
                <w:sz w:val="20"/>
                <w:szCs w:val="20"/>
              </w:rPr>
            </w:pPr>
            <w:proofErr w:type="spellStart"/>
            <w:ins w:id="1988" w:author="nick" w:date="2020-02-19T18:38:00Z">
              <w:r>
                <w:rPr>
                  <w:rFonts w:cs="Calibri"/>
                  <w:sz w:val="20"/>
                  <w:szCs w:val="20"/>
                  <w:lang w:eastAsia="en-GB"/>
                </w:rPr>
                <w:t>custom_attributes_list</w:t>
              </w:r>
              <w:proofErr w:type="spellEnd"/>
              <w:r>
                <w:rPr>
                  <w:rFonts w:cs="Calibri"/>
                  <w:sz w:val="20"/>
                  <w:szCs w:val="20"/>
                  <w:lang w:eastAsia="en-GB"/>
                </w:rPr>
                <w:t xml:space="preserve"> </w:t>
              </w:r>
            </w:ins>
          </w:p>
        </w:tc>
        <w:tc>
          <w:tcPr>
            <w:tcW w:w="1701" w:type="dxa"/>
            <w:shd w:val="clear" w:color="auto" w:fill="auto"/>
          </w:tcPr>
          <w:p w14:paraId="12390EDE" w14:textId="77777777" w:rsidR="008A4625" w:rsidRPr="00226A3F" w:rsidRDefault="008A4625" w:rsidP="00B169DB">
            <w:pPr>
              <w:rPr>
                <w:ins w:id="1989" w:author="nick" w:date="2020-02-19T18:38:00Z"/>
                <w:sz w:val="20"/>
                <w:szCs w:val="20"/>
              </w:rPr>
            </w:pPr>
            <w:ins w:id="1990" w:author="nick" w:date="2020-02-19T18:38:00Z">
              <w:r>
                <w:rPr>
                  <w:sz w:val="20"/>
                  <w:szCs w:val="20"/>
                </w:rPr>
                <w:t>1</w:t>
              </w:r>
            </w:ins>
          </w:p>
        </w:tc>
        <w:tc>
          <w:tcPr>
            <w:tcW w:w="1276" w:type="dxa"/>
            <w:shd w:val="clear" w:color="auto" w:fill="auto"/>
          </w:tcPr>
          <w:p w14:paraId="31FC1864" w14:textId="77777777" w:rsidR="008A4625" w:rsidRPr="00226A3F" w:rsidRDefault="008A4625" w:rsidP="00B169DB">
            <w:pPr>
              <w:rPr>
                <w:ins w:id="1991" w:author="nick" w:date="2020-02-19T18:38:00Z"/>
                <w:sz w:val="20"/>
                <w:szCs w:val="20"/>
              </w:rPr>
            </w:pPr>
            <w:ins w:id="1992" w:author="nick" w:date="2020-02-19T18:38:00Z">
              <w:r>
                <w:rPr>
                  <w:rFonts w:cs="Calibri"/>
                  <w:sz w:val="20"/>
                  <w:szCs w:val="20"/>
                  <w:lang w:eastAsia="en-GB"/>
                </w:rPr>
                <w:t>Optional</w:t>
              </w:r>
            </w:ins>
          </w:p>
        </w:tc>
        <w:tc>
          <w:tcPr>
            <w:tcW w:w="3384" w:type="dxa"/>
            <w:shd w:val="clear" w:color="auto" w:fill="auto"/>
          </w:tcPr>
          <w:p w14:paraId="2F408195" w14:textId="66963DD4" w:rsidR="008A4625" w:rsidRPr="00226A3F" w:rsidRDefault="008A4625" w:rsidP="00B169DB">
            <w:pPr>
              <w:rPr>
                <w:ins w:id="1993" w:author="nick" w:date="2020-02-19T18:38:00Z"/>
                <w:sz w:val="20"/>
                <w:szCs w:val="20"/>
              </w:rPr>
            </w:pPr>
            <w:ins w:id="1994" w:author="nick" w:date="2020-02-19T18:38:00Z">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ins>
            <w:r w:rsidRPr="0011095E">
              <w:rPr>
                <w:rFonts w:cs="Calibri"/>
                <w:sz w:val="20"/>
                <w:szCs w:val="20"/>
                <w:lang w:eastAsia="en-GB"/>
              </w:rPr>
            </w:r>
            <w:ins w:id="1995" w:author="nick" w:date="2020-02-19T18:38:00Z">
              <w:r w:rsidRPr="0011095E">
                <w:rPr>
                  <w:rFonts w:cs="Calibri"/>
                  <w:sz w:val="20"/>
                  <w:szCs w:val="20"/>
                  <w:lang w:eastAsia="en-GB"/>
                </w:rPr>
                <w:fldChar w:fldCharType="separate"/>
              </w:r>
            </w:ins>
            <w:r w:rsidR="006051CF">
              <w:rPr>
                <w:rFonts w:cs="Calibri"/>
                <w:sz w:val="20"/>
                <w:szCs w:val="20"/>
                <w:lang w:eastAsia="en-GB"/>
              </w:rPr>
              <w:t>6.5</w:t>
            </w:r>
            <w:ins w:id="1996" w:author="nick" w:date="2020-02-19T18:38:00Z">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ins>
            <w:r w:rsidRPr="0011095E">
              <w:rPr>
                <w:rFonts w:cs="Calibri"/>
                <w:sz w:val="20"/>
                <w:szCs w:val="20"/>
                <w:lang w:eastAsia="en-GB"/>
              </w:rPr>
            </w:r>
            <w:ins w:id="1997" w:author="nick" w:date="2020-02-19T18:38:00Z">
              <w:r w:rsidRPr="0011095E">
                <w:rPr>
                  <w:rFonts w:cs="Calibri"/>
                  <w:sz w:val="20"/>
                  <w:szCs w:val="20"/>
                  <w:lang w:eastAsia="en-GB"/>
                </w:rPr>
                <w:fldChar w:fldCharType="separate"/>
              </w:r>
            </w:ins>
            <w:r w:rsidR="006051CF" w:rsidRPr="006051CF">
              <w:rPr>
                <w:sz w:val="20"/>
                <w:szCs w:val="20"/>
              </w:rPr>
              <w:t xml:space="preserve">Custom Attributes </w:t>
            </w:r>
            <w:r w:rsidR="006051CF" w:rsidRPr="007331A4">
              <w:t>list</w:t>
            </w:r>
            <w:ins w:id="1998" w:author="nick" w:date="2020-02-19T18:38:00Z">
              <w:r w:rsidRPr="0011095E">
                <w:rPr>
                  <w:rFonts w:cs="Calibri"/>
                  <w:sz w:val="20"/>
                  <w:szCs w:val="20"/>
                  <w:lang w:eastAsia="en-GB"/>
                </w:rPr>
                <w:fldChar w:fldCharType="end"/>
              </w:r>
            </w:ins>
          </w:p>
        </w:tc>
      </w:tr>
    </w:tbl>
    <w:p w14:paraId="23596E02" w14:textId="62A9D39A" w:rsidR="008A4625" w:rsidRDefault="008A4625" w:rsidP="008A4625">
      <w:pPr>
        <w:pStyle w:val="Beschriftung"/>
        <w:spacing w:before="120"/>
        <w:rPr>
          <w:ins w:id="1999" w:author="nick" w:date="2020-02-19T18:38:00Z"/>
        </w:rPr>
      </w:pPr>
      <w:ins w:id="2000" w:author="nick" w:date="2020-02-19T18:38:00Z">
        <w:r>
          <w:t xml:space="preserve">Table </w:t>
        </w:r>
      </w:ins>
      <w:ins w:id="2001" w:author="Dr. Carsten Franke" w:date="2020-03-09T16:02:00Z">
        <w:r w:rsidR="001D2A94">
          <w:fldChar w:fldCharType="begin"/>
        </w:r>
        <w:r w:rsidR="001D2A94">
          <w:instrText xml:space="preserve"> SEQ Table \* ARABIC </w:instrText>
        </w:r>
      </w:ins>
      <w:r w:rsidR="001D2A94">
        <w:fldChar w:fldCharType="separate"/>
      </w:r>
      <w:r w:rsidR="006051CF">
        <w:rPr>
          <w:noProof/>
        </w:rPr>
        <w:t>73</w:t>
      </w:r>
      <w:ins w:id="2002" w:author="Dr. Carsten Franke" w:date="2020-03-09T16:02:00Z">
        <w:r w:rsidR="001D2A94">
          <w:fldChar w:fldCharType="end"/>
        </w:r>
      </w:ins>
      <w:bookmarkStart w:id="2003" w:name="_GoBack"/>
      <w:bookmarkEnd w:id="2003"/>
      <w:ins w:id="2004" w:author="nick" w:date="2020-02-19T18:38:00Z">
        <w:r>
          <w:t xml:space="preserve">: Nested elements of </w:t>
        </w:r>
        <w:r w:rsidRPr="002D3000">
          <w:rPr>
            <w:rStyle w:val="elementdeftypeChar"/>
            <w:b/>
          </w:rPr>
          <w:t>&lt;connection_0d/&gt;</w:t>
        </w:r>
        <w:r w:rsidRPr="00D06BDF">
          <w:rPr>
            <w:rStyle w:val="elementdeftypeChar"/>
            <w:rFonts w:asciiTheme="minorHAnsi" w:hAnsiTheme="minorHAnsi" w:cstheme="minorHAnsi"/>
            <w:b/>
            <w:i w:val="0"/>
            <w:sz w:val="20"/>
          </w:rPr>
          <w:t xml:space="preserve"> for </w:t>
        </w:r>
        <w:r w:rsidRPr="00D06BDF">
          <w:rPr>
            <w:rStyle w:val="elementdeftypeChar"/>
            <w:b/>
          </w:rPr>
          <w:t>&lt;</w:t>
        </w:r>
      </w:ins>
      <w:proofErr w:type="spellStart"/>
      <w:ins w:id="2005" w:author="nick" w:date="2020-02-19T18:41:00Z">
        <w:r>
          <w:rPr>
            <w:rStyle w:val="elementdeftypeChar"/>
            <w:b/>
          </w:rPr>
          <w:t>rotation_joint</w:t>
        </w:r>
      </w:ins>
      <w:proofErr w:type="spellEnd"/>
      <w:ins w:id="2006" w:author="nick" w:date="2020-02-19T18:38:00Z">
        <w:r w:rsidRPr="00D06BDF">
          <w:rPr>
            <w:rStyle w:val="elementdeftypeChar"/>
            <w:b/>
          </w:rPr>
          <w:t>/&gt;</w:t>
        </w:r>
      </w:ins>
    </w:p>
    <w:p w14:paraId="38DDF860" w14:textId="77777777" w:rsidR="008A4625" w:rsidRPr="00226A3F" w:rsidRDefault="008A4625" w:rsidP="008A4625">
      <w:pPr>
        <w:keepNext/>
        <w:spacing w:before="120"/>
        <w:rPr>
          <w:ins w:id="2007" w:author="nick" w:date="2020-02-19T18:38:00Z"/>
        </w:rPr>
      </w:pPr>
      <w:ins w:id="2008" w:author="nick" w:date="2020-02-19T18:38:00Z">
        <w:r w:rsidRPr="00226A3F">
          <w:t xml:space="preserve">XML specification of </w:t>
        </w:r>
        <w:r w:rsidRPr="00226A3F">
          <w:rPr>
            <w:rFonts w:ascii="Courier New" w:hAnsi="Courier New" w:cs="Courier New"/>
            <w:b/>
            <w:i/>
            <w:sz w:val="18"/>
            <w:szCs w:val="18"/>
          </w:rPr>
          <w:t>&lt;</w:t>
        </w:r>
        <w:proofErr w:type="spellStart"/>
        <w:r w:rsidRPr="00226A3F">
          <w:rPr>
            <w:rFonts w:ascii="Courier New" w:hAnsi="Courier New" w:cs="Courier New"/>
            <w:b/>
            <w:i/>
            <w:sz w:val="18"/>
            <w:szCs w:val="18"/>
          </w:rPr>
          <w:t>r</w:t>
        </w:r>
      </w:ins>
      <w:ins w:id="2009" w:author="nick" w:date="2020-02-19T18:39:00Z">
        <w:r>
          <w:rPr>
            <w:rFonts w:ascii="Courier New" w:hAnsi="Courier New" w:cs="Courier New"/>
            <w:b/>
            <w:i/>
            <w:sz w:val="18"/>
            <w:szCs w:val="18"/>
          </w:rPr>
          <w:t>otation_joint</w:t>
        </w:r>
      </w:ins>
      <w:proofErr w:type="spellEnd"/>
      <w:ins w:id="2010" w:author="nick" w:date="2020-02-19T18:38:00Z">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ins>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8A4625" w:rsidRPr="00226A3F" w14:paraId="5BE817CD" w14:textId="77777777" w:rsidTr="00B169DB">
        <w:trPr>
          <w:tblHeader/>
          <w:jc w:val="center"/>
          <w:ins w:id="2011" w:author="nick" w:date="2020-02-19T18:38:00Z"/>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8E56D0" w14:textId="77777777" w:rsidR="008A4625" w:rsidRPr="00226A3F" w:rsidRDefault="008A4625" w:rsidP="00B169DB">
            <w:pPr>
              <w:keepNext/>
              <w:rPr>
                <w:ins w:id="2012" w:author="nick" w:date="2020-02-19T18:38:00Z"/>
                <w:b/>
                <w:i/>
              </w:rPr>
            </w:pPr>
            <w:ins w:id="2013" w:author="nick" w:date="2020-02-19T18:38:00Z">
              <w:r w:rsidRPr="00226A3F">
                <w:rPr>
                  <w:b/>
                  <w:i/>
                </w:rPr>
                <w:t>Attributes</w:t>
              </w:r>
            </w:ins>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A53E89" w14:textId="77777777" w:rsidR="008A4625" w:rsidRPr="00226A3F" w:rsidRDefault="008A4625" w:rsidP="00B169DB">
            <w:pPr>
              <w:keepNext/>
              <w:rPr>
                <w:ins w:id="2014" w:author="nick" w:date="2020-02-19T18:38:00Z"/>
                <w:b/>
                <w:i/>
              </w:rPr>
            </w:pPr>
            <w:ins w:id="2015" w:author="nick" w:date="2020-02-19T18:38:00Z">
              <w:r w:rsidRPr="00226A3F">
                <w:rPr>
                  <w:b/>
                  <w:i/>
                </w:rPr>
                <w:t>Type</w:t>
              </w:r>
            </w:ins>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5CC080" w14:textId="77777777" w:rsidR="008A4625" w:rsidRPr="00226A3F" w:rsidRDefault="008A4625" w:rsidP="00B169DB">
            <w:pPr>
              <w:keepNext/>
              <w:rPr>
                <w:ins w:id="2016" w:author="nick" w:date="2020-02-19T18:38:00Z"/>
                <w:b/>
                <w:i/>
              </w:rPr>
            </w:pPr>
            <w:ins w:id="2017" w:author="nick" w:date="2020-02-19T18:38:00Z">
              <w:r w:rsidRPr="00226A3F">
                <w:rPr>
                  <w:b/>
                  <w:i/>
                </w:rPr>
                <w:t>Value Space</w:t>
              </w:r>
            </w:ins>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51A0DA" w14:textId="77777777" w:rsidR="008A4625" w:rsidRPr="00226A3F" w:rsidRDefault="008A4625" w:rsidP="00B169DB">
            <w:pPr>
              <w:keepNext/>
              <w:rPr>
                <w:ins w:id="2018" w:author="nick" w:date="2020-02-19T18:38:00Z"/>
                <w:b/>
                <w:i/>
              </w:rPr>
            </w:pPr>
            <w:ins w:id="2019" w:author="nick" w:date="2020-02-19T18:38:00Z">
              <w:r>
                <w:rPr>
                  <w:b/>
                  <w:i/>
                </w:rPr>
                <w:t>Use</w:t>
              </w:r>
            </w:ins>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294A76F" w14:textId="77777777" w:rsidR="008A4625" w:rsidRPr="00226A3F" w:rsidRDefault="008A4625" w:rsidP="00B169DB">
            <w:pPr>
              <w:keepNext/>
              <w:rPr>
                <w:ins w:id="2020" w:author="nick" w:date="2020-02-19T18:38:00Z"/>
                <w:b/>
                <w:i/>
              </w:rPr>
            </w:pPr>
            <w:ins w:id="2021" w:author="nick" w:date="2020-02-19T18:38:00Z">
              <w:r w:rsidRPr="00A20C5C">
                <w:rPr>
                  <w:b/>
                  <w:i/>
                </w:rPr>
                <w:t>Constraint</w:t>
              </w:r>
              <w:r>
                <w:rPr>
                  <w:b/>
                  <w:i/>
                </w:rPr>
                <w:t xml:space="preserve"> / Remarks</w:t>
              </w:r>
            </w:ins>
          </w:p>
        </w:tc>
      </w:tr>
      <w:tr w:rsidR="008A4625" w:rsidRPr="00460A9F" w14:paraId="06851BB0" w14:textId="77777777" w:rsidTr="00B169DB">
        <w:trPr>
          <w:jc w:val="center"/>
          <w:ins w:id="2022" w:author="nick" w:date="2020-02-19T18:38:00Z"/>
        </w:trPr>
        <w:tc>
          <w:tcPr>
            <w:tcW w:w="1842" w:type="dxa"/>
            <w:shd w:val="clear" w:color="auto" w:fill="auto"/>
          </w:tcPr>
          <w:p w14:paraId="71E60270" w14:textId="77777777" w:rsidR="008A4625" w:rsidRPr="00460A9F" w:rsidRDefault="008A4625" w:rsidP="00B169DB">
            <w:pPr>
              <w:keepNext/>
              <w:rPr>
                <w:ins w:id="2023" w:author="nick" w:date="2020-02-19T18:38:00Z"/>
                <w:sz w:val="20"/>
                <w:szCs w:val="20"/>
              </w:rPr>
            </w:pPr>
            <w:ins w:id="2024" w:author="nick" w:date="2020-02-19T18:39:00Z">
              <w:r>
                <w:rPr>
                  <w:sz w:val="20"/>
                  <w:szCs w:val="20"/>
                </w:rPr>
                <w:t>diameter</w:t>
              </w:r>
            </w:ins>
          </w:p>
        </w:tc>
        <w:tc>
          <w:tcPr>
            <w:tcW w:w="1440" w:type="dxa"/>
            <w:shd w:val="clear" w:color="auto" w:fill="auto"/>
          </w:tcPr>
          <w:p w14:paraId="1FF88344" w14:textId="77777777" w:rsidR="008A4625" w:rsidRPr="00460A9F" w:rsidRDefault="008A4625" w:rsidP="00B169DB">
            <w:pPr>
              <w:keepNext/>
              <w:rPr>
                <w:ins w:id="2025" w:author="nick" w:date="2020-02-19T18:38:00Z"/>
                <w:sz w:val="20"/>
                <w:szCs w:val="20"/>
              </w:rPr>
            </w:pPr>
            <w:ins w:id="2026" w:author="nick" w:date="2020-02-19T18:38:00Z">
              <w:r w:rsidRPr="00460A9F">
                <w:rPr>
                  <w:sz w:val="20"/>
                  <w:szCs w:val="20"/>
                </w:rPr>
                <w:t>Floating point</w:t>
              </w:r>
            </w:ins>
          </w:p>
        </w:tc>
        <w:tc>
          <w:tcPr>
            <w:tcW w:w="1440" w:type="dxa"/>
          </w:tcPr>
          <w:p w14:paraId="1BD095DB" w14:textId="77777777" w:rsidR="008A4625" w:rsidRDefault="008A4625" w:rsidP="00B169DB">
            <w:pPr>
              <w:keepNext/>
              <w:rPr>
                <w:ins w:id="2027" w:author="nick" w:date="2020-02-19T18:38:00Z"/>
                <w:sz w:val="20"/>
                <w:szCs w:val="20"/>
              </w:rPr>
            </w:pPr>
            <w:ins w:id="2028" w:author="nick" w:date="2020-02-19T18:38:00Z">
              <w:r>
                <w:rPr>
                  <w:sz w:val="20"/>
                  <w:szCs w:val="20"/>
                </w:rPr>
                <w:t>&gt;</w:t>
              </w:r>
              <w:r w:rsidRPr="00460A9F">
                <w:rPr>
                  <w:sz w:val="20"/>
                  <w:szCs w:val="20"/>
                </w:rPr>
                <w:t xml:space="preserve"> 0.0</w:t>
              </w:r>
            </w:ins>
          </w:p>
        </w:tc>
        <w:tc>
          <w:tcPr>
            <w:tcW w:w="1080" w:type="dxa"/>
            <w:shd w:val="clear" w:color="auto" w:fill="auto"/>
          </w:tcPr>
          <w:p w14:paraId="2C11B758" w14:textId="77777777" w:rsidR="008A4625" w:rsidRPr="00460A9F" w:rsidRDefault="008A4625" w:rsidP="00B169DB">
            <w:pPr>
              <w:keepNext/>
              <w:rPr>
                <w:ins w:id="2029" w:author="nick" w:date="2020-02-19T18:38:00Z"/>
                <w:sz w:val="20"/>
                <w:szCs w:val="20"/>
              </w:rPr>
            </w:pPr>
            <w:ins w:id="2030" w:author="nick" w:date="2020-02-19T18:38:00Z">
              <w:r w:rsidRPr="00460A9F">
                <w:rPr>
                  <w:sz w:val="20"/>
                  <w:szCs w:val="20"/>
                </w:rPr>
                <w:t>Optional</w:t>
              </w:r>
            </w:ins>
          </w:p>
        </w:tc>
        <w:tc>
          <w:tcPr>
            <w:tcW w:w="2992" w:type="dxa"/>
            <w:shd w:val="clear" w:color="auto" w:fill="auto"/>
          </w:tcPr>
          <w:p w14:paraId="3EB37B11" w14:textId="77777777" w:rsidR="008A4625" w:rsidRPr="00460A9F" w:rsidRDefault="008A4625" w:rsidP="001D2A94">
            <w:pPr>
              <w:keepNext/>
              <w:rPr>
                <w:ins w:id="2031" w:author="nick" w:date="2020-02-19T18:38:00Z"/>
                <w:sz w:val="20"/>
                <w:szCs w:val="20"/>
              </w:rPr>
            </w:pPr>
            <w:ins w:id="2032" w:author="nick" w:date="2020-02-19T18:38:00Z">
              <w:r>
                <w:rPr>
                  <w:sz w:val="20"/>
                  <w:szCs w:val="20"/>
                </w:rPr>
                <w:t>-</w:t>
              </w:r>
            </w:ins>
          </w:p>
        </w:tc>
      </w:tr>
    </w:tbl>
    <w:p w14:paraId="3B83E09E" w14:textId="33485BB1" w:rsidR="008A4625" w:rsidRDefault="001D2A94" w:rsidP="001D2A94">
      <w:pPr>
        <w:pStyle w:val="Beschriftung"/>
        <w:rPr>
          <w:ins w:id="2033" w:author="nick" w:date="2020-02-19T18:46:00Z"/>
        </w:rPr>
      </w:pPr>
      <w:commentRangeStart w:id="2034"/>
      <w:ins w:id="2035" w:author="Dr. Carsten Franke" w:date="2020-03-09T16:02:00Z">
        <w:r>
          <w:t xml:space="preserve">Table </w:t>
        </w:r>
        <w:r>
          <w:fldChar w:fldCharType="begin"/>
        </w:r>
        <w:r>
          <w:instrText xml:space="preserve"> SEQ Table \* ARABIC </w:instrText>
        </w:r>
      </w:ins>
      <w:r>
        <w:fldChar w:fldCharType="separate"/>
      </w:r>
      <w:r w:rsidR="006051CF">
        <w:rPr>
          <w:noProof/>
        </w:rPr>
        <w:t>74</w:t>
      </w:r>
      <w:ins w:id="2036" w:author="Dr. Carsten Franke" w:date="2020-03-09T16:02:00Z">
        <w:r>
          <w:fldChar w:fldCharType="end"/>
        </w:r>
        <w:r w:rsidRPr="00886EBF">
          <w:t>: Attributes of element</w:t>
        </w:r>
        <w:r w:rsidRPr="00226A3F">
          <w:t xml:space="preserve"> </w:t>
        </w:r>
        <w:r w:rsidRPr="00226A3F">
          <w:rPr>
            <w:rFonts w:ascii="Courier New" w:hAnsi="Courier New" w:cs="Courier New"/>
            <w:i/>
            <w:sz w:val="18"/>
            <w:szCs w:val="18"/>
          </w:rPr>
          <w:t>&lt;</w:t>
        </w:r>
        <w:proofErr w:type="spellStart"/>
        <w:r w:rsidRPr="00226A3F">
          <w:rPr>
            <w:rFonts w:ascii="Courier New" w:hAnsi="Courier New" w:cs="Courier New"/>
            <w:i/>
            <w:sz w:val="18"/>
            <w:szCs w:val="18"/>
          </w:rPr>
          <w:t>r</w:t>
        </w:r>
        <w:r>
          <w:rPr>
            <w:rFonts w:ascii="Courier New" w:hAnsi="Courier New" w:cs="Courier New"/>
            <w:i/>
            <w:sz w:val="18"/>
            <w:szCs w:val="18"/>
          </w:rPr>
          <w:t>otation_joint</w:t>
        </w:r>
        <w:proofErr w:type="spellEnd"/>
        <w:r>
          <w:rPr>
            <w:rFonts w:ascii="Courier New" w:hAnsi="Courier New" w:cs="Courier New"/>
            <w:i/>
            <w:sz w:val="18"/>
            <w:szCs w:val="18"/>
          </w:rPr>
          <w:t>/</w:t>
        </w:r>
        <w:r w:rsidRPr="00226A3F">
          <w:rPr>
            <w:rFonts w:ascii="Courier New" w:hAnsi="Courier New" w:cs="Courier New"/>
            <w:i/>
            <w:sz w:val="18"/>
            <w:szCs w:val="18"/>
          </w:rPr>
          <w:t>&gt;</w:t>
        </w:r>
        <w:commentRangeEnd w:id="2034"/>
        <w:r w:rsidR="00ED465C">
          <w:rPr>
            <w:rStyle w:val="Kommentarzeichen"/>
            <w:b w:val="0"/>
            <w:bCs w:val="0"/>
            <w:lang w:eastAsia="x-none"/>
          </w:rPr>
          <w:commentReference w:id="2034"/>
        </w:r>
        <w:r>
          <w:rPr>
            <w:rFonts w:ascii="Courier New" w:hAnsi="Courier New" w:cs="Courier New"/>
            <w:i/>
            <w:sz w:val="18"/>
            <w:szCs w:val="18"/>
          </w:rPr>
          <w:t xml:space="preserve"> </w:t>
        </w:r>
      </w:ins>
    </w:p>
    <w:p w14:paraId="4D4CD148" w14:textId="56DB6BA5" w:rsidR="002B2829" w:rsidRDefault="002B2829" w:rsidP="002B2829">
      <w:pPr>
        <w:numPr>
          <w:ilvl w:val="0"/>
          <w:numId w:val="22"/>
        </w:numPr>
        <w:spacing w:before="120"/>
        <w:rPr>
          <w:ins w:id="2037" w:author="Dr. Carsten Franke" w:date="2020-03-09T16:02:00Z"/>
        </w:rPr>
      </w:pPr>
      <w:ins w:id="2038" w:author="nick" w:date="2020-02-19T18:46:00Z">
        <w:r w:rsidRPr="00E75E50">
          <w:rPr>
            <w:rStyle w:val="elementdeftypeChar"/>
            <w:rFonts w:eastAsia="Calibri"/>
          </w:rPr>
          <w:t>diameter</w:t>
        </w:r>
        <w:r w:rsidRPr="000B11EA">
          <w:t xml:space="preserve">: the diameter of the </w:t>
        </w:r>
        <w:r>
          <w:t>shaft</w:t>
        </w:r>
        <w:r w:rsidRPr="000B11EA">
          <w:t xml:space="preserve"> of the</w:t>
        </w:r>
        <w:r>
          <w:t xml:space="preserve"> </w:t>
        </w:r>
      </w:ins>
      <w:ins w:id="2039" w:author="nick" w:date="2020-02-19T18:47:00Z">
        <w:r>
          <w:t>rotation joint</w:t>
        </w:r>
      </w:ins>
      <w:ins w:id="2040" w:author="nick" w:date="2020-02-19T18:46:00Z">
        <w:r>
          <w:t xml:space="preserve">. </w:t>
        </w:r>
      </w:ins>
    </w:p>
    <w:p w14:paraId="3ABD7208" w14:textId="645D671F" w:rsidR="00ED465C" w:rsidRPr="00ED465C" w:rsidRDefault="00ED465C" w:rsidP="002B2829">
      <w:pPr>
        <w:numPr>
          <w:ilvl w:val="0"/>
          <w:numId w:val="22"/>
        </w:numPr>
        <w:spacing w:before="120"/>
        <w:rPr>
          <w:ins w:id="2041" w:author="nick" w:date="2020-02-19T18:46:00Z"/>
        </w:rPr>
      </w:pPr>
      <w:commentRangeStart w:id="2042"/>
      <w:ins w:id="2043" w:author="Dr. Carsten Franke" w:date="2020-03-09T16:02:00Z">
        <w:r w:rsidRPr="00ED465C">
          <w:rPr>
            <w:bCs/>
          </w:rPr>
          <w:t>W</w:t>
        </w:r>
      </w:ins>
      <w:ins w:id="2044" w:author="Dr. Carsten Franke" w:date="2020-03-09T16:03:00Z">
        <w:r w:rsidRPr="00ED465C">
          <w:rPr>
            <w:bCs/>
          </w:rPr>
          <w:t xml:space="preserve">hat </w:t>
        </w:r>
        <w:r>
          <w:rPr>
            <w:bCs/>
          </w:rPr>
          <w:t xml:space="preserve">about </w:t>
        </w:r>
        <w:r w:rsidRPr="00ED465C">
          <w:rPr>
            <w:rStyle w:val="elementdeftypeChar"/>
            <w:rFonts w:eastAsia="Calibri"/>
            <w:bCs w:val="0"/>
          </w:rPr>
          <w:t>hardness</w:t>
        </w:r>
        <w:r>
          <w:rPr>
            <w:bCs/>
          </w:rPr>
          <w:t xml:space="preserve">? </w:t>
        </w:r>
        <w:commentRangeEnd w:id="2042"/>
        <w:r>
          <w:rPr>
            <w:rStyle w:val="Kommentarzeichen"/>
            <w:lang w:eastAsia="x-none"/>
          </w:rPr>
          <w:commentReference w:id="2042"/>
        </w:r>
      </w:ins>
    </w:p>
    <w:p w14:paraId="1705A6BA" w14:textId="63F4F161" w:rsidR="002B2829" w:rsidRDefault="002B2829" w:rsidP="002B2829">
      <w:pPr>
        <w:ind w:left="360"/>
        <w:jc w:val="both"/>
        <w:rPr>
          <w:ins w:id="2045" w:author="nick" w:date="2020-02-19T18:47:00Z"/>
        </w:rPr>
      </w:pPr>
      <w:ins w:id="2046" w:author="nick" w:date="2020-02-19T18:47:00Z">
        <w:r>
          <w:t>If possible, a</w:t>
        </w:r>
      </w:ins>
      <w:ins w:id="2047" w:author="nick" w:date="2020-02-21T19:53:00Z">
        <w:r w:rsidR="00A10381">
          <w:t xml:space="preserve"> </w:t>
        </w:r>
      </w:ins>
      <w:ins w:id="2048" w:author="nick" w:date="2020-02-19T18:48:00Z">
        <w:r>
          <w:t>rotation joint</w:t>
        </w:r>
      </w:ins>
      <w:ins w:id="2049" w:author="nick" w:date="2020-02-19T18:47:00Z">
        <w:r>
          <w:t xml:space="preserve"> should know the direction of fixation, i.e. possess a nested element </w:t>
        </w:r>
        <w:r w:rsidRPr="002B2829">
          <w:rPr>
            <w:rFonts w:ascii="Courier New" w:hAnsi="Courier New" w:cs="Courier New"/>
            <w:b/>
            <w:i/>
            <w:sz w:val="18"/>
            <w:szCs w:val="18"/>
          </w:rPr>
          <w:t>&lt;</w:t>
        </w:r>
        <w:proofErr w:type="spellStart"/>
        <w:r w:rsidRPr="002B2829">
          <w:rPr>
            <w:rFonts w:ascii="Courier New" w:hAnsi="Courier New" w:cs="Courier New"/>
            <w:b/>
            <w:i/>
            <w:sz w:val="18"/>
            <w:szCs w:val="18"/>
          </w:rPr>
          <w:t>normal_direction</w:t>
        </w:r>
        <w:proofErr w:type="spellEnd"/>
        <w:r w:rsidRPr="002B2829">
          <w:rPr>
            <w:rFonts w:ascii="Courier New" w:hAnsi="Courier New" w:cs="Courier New"/>
            <w:b/>
            <w:i/>
            <w:sz w:val="18"/>
            <w:szCs w:val="18"/>
          </w:rPr>
          <w:t>&gt;</w:t>
        </w:r>
        <w:r w:rsidRPr="00226A3F">
          <w:rPr>
            <w:noProof/>
          </w:rPr>
          <w:t>.</w:t>
        </w:r>
        <w:r>
          <w:rPr>
            <w:noProof/>
          </w:rPr>
          <w:t xml:space="preserve"> However, this is not mandatory in order to allow for importing incomplete data. </w:t>
        </w:r>
        <w:r w:rsidRPr="00366864">
          <w:t xml:space="preserve">Direction sense </w:t>
        </w:r>
        <w:r>
          <w:t xml:space="preserve">of </w:t>
        </w:r>
        <w:r w:rsidRPr="002B2829">
          <w:rPr>
            <w:rFonts w:ascii="Courier New" w:hAnsi="Courier New" w:cs="Courier New"/>
            <w:b/>
            <w:i/>
            <w:sz w:val="18"/>
            <w:szCs w:val="18"/>
          </w:rPr>
          <w:t>&lt;</w:t>
        </w:r>
        <w:proofErr w:type="spellStart"/>
        <w:r w:rsidRPr="002B2829">
          <w:rPr>
            <w:rFonts w:ascii="Courier New" w:hAnsi="Courier New" w:cs="Courier New"/>
            <w:b/>
            <w:i/>
            <w:sz w:val="18"/>
            <w:szCs w:val="18"/>
          </w:rPr>
          <w:t>normal_direction</w:t>
        </w:r>
        <w:proofErr w:type="spellEnd"/>
        <w:r w:rsidRPr="002B2829">
          <w:rPr>
            <w:rFonts w:ascii="Courier New" w:hAnsi="Courier New" w:cs="Courier New"/>
            <w:b/>
            <w:i/>
            <w:sz w:val="18"/>
            <w:szCs w:val="18"/>
          </w:rPr>
          <w:t>/&gt;</w:t>
        </w:r>
        <w:r w:rsidRPr="00670301">
          <w:t xml:space="preserve"> </w:t>
        </w:r>
        <w:r w:rsidRPr="00366864">
          <w:t>is from</w:t>
        </w:r>
        <w:r>
          <w:t xml:space="preserve"> </w:t>
        </w:r>
      </w:ins>
      <w:ins w:id="2050" w:author="nick" w:date="2020-02-19T18:48:00Z">
        <w:r>
          <w:t xml:space="preserve">the joint's </w:t>
        </w:r>
      </w:ins>
      <w:ins w:id="2051" w:author="nick" w:date="2020-02-19T18:47:00Z">
        <w:r w:rsidRPr="00366864">
          <w:t xml:space="preserve">head to </w:t>
        </w:r>
      </w:ins>
      <w:ins w:id="2052" w:author="nick" w:date="2020-02-19T18:54:00Z">
        <w:r>
          <w:t>point</w:t>
        </w:r>
      </w:ins>
      <w:ins w:id="2053" w:author="nick" w:date="2020-02-19T18:47:00Z">
        <w:r>
          <w:t xml:space="preserve">, which element’s definition can be found in section </w:t>
        </w:r>
        <w:r>
          <w:fldChar w:fldCharType="begin"/>
        </w:r>
        <w:r>
          <w:instrText xml:space="preserve"> REF _Ref400880511 \r \h  \* MERGEFORMAT </w:instrText>
        </w:r>
      </w:ins>
      <w:ins w:id="2054" w:author="nick" w:date="2020-02-19T18:47:00Z">
        <w:r>
          <w:fldChar w:fldCharType="separate"/>
        </w:r>
      </w:ins>
      <w:r w:rsidR="006051CF">
        <w:t>7.1.3</w:t>
      </w:r>
      <w:ins w:id="2055" w:author="nick" w:date="2020-02-19T18:47:00Z">
        <w:r>
          <w:fldChar w:fldCharType="end"/>
        </w:r>
        <w:r>
          <w:t>.</w:t>
        </w:r>
      </w:ins>
    </w:p>
    <w:p w14:paraId="4ED9F2CE" w14:textId="77777777" w:rsidR="008A4625" w:rsidRDefault="008A4625" w:rsidP="002E1A30">
      <w:pPr>
        <w:keepNext/>
        <w:rPr>
          <w:ins w:id="2056" w:author="nick" w:date="2020-02-19T18:41:00Z"/>
        </w:rPr>
      </w:pPr>
      <w:ins w:id="2057" w:author="nick" w:date="2020-02-19T18:41:00Z">
        <w:r>
          <w:rPr>
            <w:noProof/>
          </w:rPr>
          <w:lastRenderedPageBreak/>
          <w:t>Specific subtypes of r</w:t>
        </w:r>
      </w:ins>
      <w:ins w:id="2058" w:author="nick" w:date="2020-02-19T18:43:00Z">
        <w:r>
          <w:rPr>
            <w:noProof/>
          </w:rPr>
          <w:t>otation joint</w:t>
        </w:r>
      </w:ins>
      <w:ins w:id="2059" w:author="nick" w:date="2020-02-19T18:57:00Z">
        <w:r w:rsidR="002113D6">
          <w:rPr>
            <w:noProof/>
          </w:rPr>
          <w:t>s</w:t>
        </w:r>
      </w:ins>
      <w:ins w:id="2060" w:author="nick" w:date="2020-02-19T18:41:00Z">
        <w:r>
          <w:rPr>
            <w:noProof/>
          </w:rPr>
          <w:t xml:space="preserve"> are defined by adding according nested elements, listed in following table: </w:t>
        </w:r>
      </w:ins>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8A4625" w:rsidRPr="005A4A4C" w14:paraId="672A0DF0" w14:textId="77777777" w:rsidTr="00B169DB">
        <w:trPr>
          <w:tblHeader/>
          <w:jc w:val="center"/>
          <w:ins w:id="2061" w:author="nick" w:date="2020-02-19T18:41:00Z"/>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A449C62" w14:textId="77777777" w:rsidR="008A4625" w:rsidRPr="005A4A4C" w:rsidRDefault="008A4625" w:rsidP="00B169DB">
            <w:pPr>
              <w:keepNext/>
              <w:keepLines/>
              <w:rPr>
                <w:ins w:id="2062" w:author="nick" w:date="2020-02-19T18:41:00Z"/>
                <w:b/>
                <w:i/>
              </w:rPr>
            </w:pPr>
            <w:ins w:id="2063" w:author="nick" w:date="2020-02-19T18:41:00Z">
              <w:r w:rsidRPr="005A4A4C">
                <w:rPr>
                  <w:b/>
                  <w:i/>
                </w:rPr>
                <w:t>Nested Elements</w:t>
              </w:r>
            </w:ins>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5302362" w14:textId="77777777" w:rsidR="008A4625" w:rsidRPr="005A4A4C" w:rsidRDefault="008A4625" w:rsidP="00B169DB">
            <w:pPr>
              <w:keepNext/>
              <w:keepLines/>
              <w:rPr>
                <w:ins w:id="2064" w:author="nick" w:date="2020-02-19T18:41:00Z"/>
                <w:b/>
                <w:i/>
              </w:rPr>
            </w:pPr>
            <w:ins w:id="2065" w:author="nick" w:date="2020-02-19T18:41:00Z">
              <w:r w:rsidRPr="005A4A4C">
                <w:rPr>
                  <w:b/>
                  <w:i/>
                </w:rPr>
                <w:t>Multiplicity</w:t>
              </w:r>
            </w:ins>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CA40E4" w14:textId="77777777" w:rsidR="008A4625" w:rsidRPr="005A4A4C" w:rsidRDefault="008A4625" w:rsidP="00B169DB">
            <w:pPr>
              <w:keepNext/>
              <w:keepLines/>
              <w:rPr>
                <w:ins w:id="2066" w:author="nick" w:date="2020-02-19T18:41:00Z"/>
                <w:b/>
                <w:i/>
              </w:rPr>
            </w:pPr>
            <w:ins w:id="2067" w:author="nick" w:date="2020-02-19T18:41:00Z">
              <w:r>
                <w:rPr>
                  <w:b/>
                  <w:i/>
                </w:rPr>
                <w:t>Use</w:t>
              </w:r>
            </w:ins>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4283FF3" w14:textId="77777777" w:rsidR="008A4625" w:rsidRPr="005A4A4C" w:rsidRDefault="008A4625" w:rsidP="00B169DB">
            <w:pPr>
              <w:keepNext/>
              <w:keepLines/>
              <w:rPr>
                <w:ins w:id="2068" w:author="nick" w:date="2020-02-19T18:41:00Z"/>
                <w:b/>
                <w:i/>
              </w:rPr>
            </w:pPr>
            <w:ins w:id="2069" w:author="nick" w:date="2020-02-19T18:41:00Z">
              <w:r w:rsidRPr="00A20C5C">
                <w:rPr>
                  <w:b/>
                  <w:i/>
                </w:rPr>
                <w:t>Constraint</w:t>
              </w:r>
              <w:r>
                <w:rPr>
                  <w:b/>
                  <w:i/>
                </w:rPr>
                <w:t xml:space="preserve"> / Remarks</w:t>
              </w:r>
            </w:ins>
          </w:p>
        </w:tc>
      </w:tr>
      <w:tr w:rsidR="008A4625" w:rsidRPr="00226A3F" w14:paraId="02486338" w14:textId="77777777" w:rsidTr="00B169DB">
        <w:trPr>
          <w:jc w:val="center"/>
          <w:ins w:id="2070" w:author="nick" w:date="2020-02-19T18:41:00Z"/>
        </w:trPr>
        <w:tc>
          <w:tcPr>
            <w:tcW w:w="2111" w:type="dxa"/>
            <w:shd w:val="clear" w:color="auto" w:fill="auto"/>
            <w:vAlign w:val="bottom"/>
          </w:tcPr>
          <w:p w14:paraId="5365A706" w14:textId="77777777" w:rsidR="008A4625" w:rsidRPr="005A4A4C" w:rsidRDefault="008A4625" w:rsidP="00B169DB">
            <w:pPr>
              <w:keepNext/>
              <w:keepLines/>
              <w:rPr>
                <w:ins w:id="2071" w:author="nick" w:date="2020-02-19T18:41:00Z"/>
                <w:sz w:val="20"/>
                <w:szCs w:val="20"/>
              </w:rPr>
            </w:pPr>
            <w:proofErr w:type="spellStart"/>
            <w:ins w:id="2072" w:author="nick" w:date="2020-02-19T18:41:00Z">
              <w:r w:rsidRPr="005A4A4C">
                <w:rPr>
                  <w:sz w:val="20"/>
                  <w:szCs w:val="20"/>
                </w:rPr>
                <w:t>normal_direction</w:t>
              </w:r>
              <w:proofErr w:type="spellEnd"/>
            </w:ins>
          </w:p>
        </w:tc>
        <w:tc>
          <w:tcPr>
            <w:tcW w:w="2268" w:type="dxa"/>
            <w:shd w:val="clear" w:color="auto" w:fill="auto"/>
            <w:vAlign w:val="bottom"/>
          </w:tcPr>
          <w:p w14:paraId="7DC56E2A" w14:textId="77777777" w:rsidR="008A4625" w:rsidRPr="005A4A4C" w:rsidRDefault="008A4625" w:rsidP="00B169DB">
            <w:pPr>
              <w:keepNext/>
              <w:keepLines/>
              <w:rPr>
                <w:ins w:id="2073" w:author="nick" w:date="2020-02-19T18:41:00Z"/>
                <w:sz w:val="20"/>
                <w:szCs w:val="20"/>
              </w:rPr>
            </w:pPr>
            <w:ins w:id="2074" w:author="nick" w:date="2020-02-19T18:41:00Z">
              <w:r w:rsidRPr="005A4A4C">
                <w:rPr>
                  <w:sz w:val="20"/>
                  <w:szCs w:val="20"/>
                </w:rPr>
                <w:t>1</w:t>
              </w:r>
            </w:ins>
          </w:p>
        </w:tc>
        <w:tc>
          <w:tcPr>
            <w:tcW w:w="1276" w:type="dxa"/>
            <w:shd w:val="clear" w:color="auto" w:fill="auto"/>
            <w:vAlign w:val="bottom"/>
          </w:tcPr>
          <w:p w14:paraId="1A202B0F" w14:textId="77777777" w:rsidR="008A4625" w:rsidRPr="005A4A4C" w:rsidRDefault="008A4625" w:rsidP="00B169DB">
            <w:pPr>
              <w:keepNext/>
              <w:keepLines/>
              <w:rPr>
                <w:ins w:id="2075" w:author="nick" w:date="2020-02-19T18:41:00Z"/>
                <w:sz w:val="20"/>
                <w:szCs w:val="20"/>
              </w:rPr>
            </w:pPr>
            <w:ins w:id="2076" w:author="nick" w:date="2020-02-19T18:41:00Z">
              <w:r w:rsidRPr="005A4A4C">
                <w:rPr>
                  <w:sz w:val="20"/>
                  <w:szCs w:val="20"/>
                </w:rPr>
                <w:t>Optional</w:t>
              </w:r>
            </w:ins>
          </w:p>
        </w:tc>
        <w:tc>
          <w:tcPr>
            <w:tcW w:w="2817" w:type="dxa"/>
            <w:shd w:val="clear" w:color="auto" w:fill="auto"/>
            <w:vAlign w:val="bottom"/>
          </w:tcPr>
          <w:p w14:paraId="5F20A435" w14:textId="77777777" w:rsidR="008A4625" w:rsidRPr="005A4A4C" w:rsidRDefault="008A4625" w:rsidP="00B169DB">
            <w:pPr>
              <w:keepNext/>
              <w:keepLines/>
              <w:rPr>
                <w:ins w:id="2077" w:author="nick" w:date="2020-02-19T18:41:00Z"/>
                <w:sz w:val="20"/>
                <w:szCs w:val="20"/>
              </w:rPr>
            </w:pPr>
            <w:ins w:id="2078" w:author="nick" w:date="2020-02-19T18:41:00Z">
              <w:r w:rsidRPr="005A4A4C">
                <w:rPr>
                  <w:sz w:val="20"/>
                  <w:szCs w:val="20"/>
                </w:rPr>
                <w:t>-</w:t>
              </w:r>
            </w:ins>
          </w:p>
        </w:tc>
      </w:tr>
      <w:tr w:rsidR="008A4625" w:rsidRPr="00C31177" w14:paraId="26EAFA83" w14:textId="77777777" w:rsidTr="00B169DB">
        <w:trPr>
          <w:jc w:val="center"/>
          <w:ins w:id="2079" w:author="nick" w:date="2020-02-19T18:41:00Z"/>
        </w:trPr>
        <w:tc>
          <w:tcPr>
            <w:tcW w:w="2111" w:type="dxa"/>
            <w:shd w:val="clear" w:color="auto" w:fill="auto"/>
          </w:tcPr>
          <w:p w14:paraId="2E130647" w14:textId="77777777" w:rsidR="008A4625" w:rsidRPr="00BC3F09" w:rsidRDefault="008A4625" w:rsidP="008A4625">
            <w:pPr>
              <w:keepNext/>
              <w:keepLines/>
              <w:rPr>
                <w:ins w:id="2080" w:author="nick" w:date="2020-02-19T18:41:00Z"/>
                <w:sz w:val="20"/>
                <w:szCs w:val="20"/>
              </w:rPr>
            </w:pPr>
            <w:proofErr w:type="spellStart"/>
            <w:ins w:id="2081" w:author="nick" w:date="2020-02-19T18:41:00Z">
              <w:r>
                <w:rPr>
                  <w:sz w:val="20"/>
                  <w:szCs w:val="20"/>
                </w:rPr>
                <w:t>rotav</w:t>
              </w:r>
              <w:proofErr w:type="spellEnd"/>
              <w:r w:rsidRPr="00BC3F09">
                <w:rPr>
                  <w:sz w:val="20"/>
                  <w:szCs w:val="20"/>
                </w:rPr>
                <w:br/>
              </w:r>
            </w:ins>
            <w:commentRangeStart w:id="2082"/>
            <w:ins w:id="2083" w:author="nick" w:date="2020-02-19T18:43:00Z">
              <w:r w:rsidRPr="008A4625">
                <w:rPr>
                  <w:i/>
                  <w:sz w:val="20"/>
                  <w:szCs w:val="20"/>
                </w:rPr>
                <w:t>[other types here...]</w:t>
              </w:r>
            </w:ins>
            <w:commentRangeEnd w:id="2082"/>
            <w:r w:rsidR="002E1A30">
              <w:rPr>
                <w:rStyle w:val="Kommentarzeichen"/>
                <w:lang w:eastAsia="x-none"/>
              </w:rPr>
              <w:commentReference w:id="2082"/>
            </w:r>
          </w:p>
        </w:tc>
        <w:tc>
          <w:tcPr>
            <w:tcW w:w="2268" w:type="dxa"/>
            <w:shd w:val="clear" w:color="auto" w:fill="auto"/>
          </w:tcPr>
          <w:p w14:paraId="2AE4AEB5" w14:textId="77777777" w:rsidR="008A4625" w:rsidRPr="00BC3F09" w:rsidRDefault="008A4625" w:rsidP="00B169DB">
            <w:pPr>
              <w:keepNext/>
              <w:keepLines/>
              <w:rPr>
                <w:ins w:id="2084" w:author="nick" w:date="2020-02-19T18:41:00Z"/>
                <w:sz w:val="20"/>
                <w:szCs w:val="20"/>
              </w:rPr>
            </w:pPr>
            <w:ins w:id="2085" w:author="nick" w:date="2020-02-19T18:41:00Z">
              <w:r w:rsidRPr="00BC3F09">
                <w:rPr>
                  <w:sz w:val="20"/>
                  <w:szCs w:val="20"/>
                </w:rPr>
                <w:t>1</w:t>
              </w:r>
            </w:ins>
          </w:p>
        </w:tc>
        <w:tc>
          <w:tcPr>
            <w:tcW w:w="1276" w:type="dxa"/>
            <w:shd w:val="clear" w:color="auto" w:fill="auto"/>
          </w:tcPr>
          <w:p w14:paraId="220F293A" w14:textId="77777777" w:rsidR="008A4625" w:rsidRPr="00BC3F09" w:rsidRDefault="002113D6" w:rsidP="00B169DB">
            <w:pPr>
              <w:keepNext/>
              <w:keepLines/>
              <w:rPr>
                <w:ins w:id="2086" w:author="nick" w:date="2020-02-19T18:41:00Z"/>
                <w:sz w:val="20"/>
                <w:szCs w:val="20"/>
              </w:rPr>
            </w:pPr>
            <w:ins w:id="2087" w:author="nick" w:date="2020-02-19T18:58:00Z">
              <w:r>
                <w:rPr>
                  <w:sz w:val="20"/>
                  <w:szCs w:val="20"/>
                </w:rPr>
                <w:t>Required</w:t>
              </w:r>
            </w:ins>
          </w:p>
        </w:tc>
        <w:tc>
          <w:tcPr>
            <w:tcW w:w="2817" w:type="dxa"/>
            <w:shd w:val="clear" w:color="auto" w:fill="auto"/>
          </w:tcPr>
          <w:p w14:paraId="3AAD56E2" w14:textId="77777777" w:rsidR="008A4625" w:rsidRPr="00BC3F09" w:rsidRDefault="002113D6" w:rsidP="00B169DB">
            <w:pPr>
              <w:keepNext/>
              <w:keepLines/>
              <w:rPr>
                <w:ins w:id="2088" w:author="nick" w:date="2020-02-19T18:41:00Z"/>
                <w:sz w:val="20"/>
                <w:szCs w:val="20"/>
              </w:rPr>
            </w:pPr>
            <w:ins w:id="2089" w:author="nick" w:date="2020-02-19T18:58:00Z">
              <w:r>
                <w:rPr>
                  <w:sz w:val="20"/>
                  <w:szCs w:val="20"/>
                </w:rPr>
                <w:t xml:space="preserve">Only </w:t>
              </w:r>
            </w:ins>
            <w:ins w:id="2090" w:author="nick" w:date="2020-02-19T18:41:00Z">
              <w:r w:rsidR="008A4625" w:rsidRPr="00BC3F09">
                <w:rPr>
                  <w:sz w:val="20"/>
                  <w:szCs w:val="20"/>
                </w:rPr>
                <w:t>one of the listed elements.</w:t>
              </w:r>
            </w:ins>
          </w:p>
        </w:tc>
      </w:tr>
    </w:tbl>
    <w:p w14:paraId="1F994856" w14:textId="0B51FC03" w:rsidR="008A4625" w:rsidRDefault="008A4625" w:rsidP="008A4625">
      <w:pPr>
        <w:pStyle w:val="Beschriftung"/>
        <w:keepNext/>
        <w:keepLines/>
        <w:spacing w:before="120"/>
        <w:rPr>
          <w:ins w:id="2091" w:author="nick" w:date="2020-02-19T18:41:00Z"/>
        </w:rPr>
      </w:pPr>
      <w:ins w:id="2092" w:author="nick" w:date="2020-02-19T18:41:00Z">
        <w:r>
          <w:t xml:space="preserve">Table </w:t>
        </w:r>
      </w:ins>
      <w:ins w:id="2093" w:author="Dr. Carsten Franke" w:date="2020-03-09T16:02:00Z">
        <w:r w:rsidR="001D2A94">
          <w:fldChar w:fldCharType="begin"/>
        </w:r>
        <w:r w:rsidR="001D2A94">
          <w:instrText xml:space="preserve"> SEQ Table \* ARABIC </w:instrText>
        </w:r>
      </w:ins>
      <w:r w:rsidR="001D2A94">
        <w:fldChar w:fldCharType="separate"/>
      </w:r>
      <w:r w:rsidR="006051CF">
        <w:rPr>
          <w:noProof/>
        </w:rPr>
        <w:t>75</w:t>
      </w:r>
      <w:ins w:id="2094" w:author="Dr. Carsten Franke" w:date="2020-03-09T16:02:00Z">
        <w:r w:rsidR="001D2A94">
          <w:fldChar w:fldCharType="end"/>
        </w:r>
      </w:ins>
      <w:ins w:id="2095" w:author="nick" w:date="2020-02-19T18:41:00Z">
        <w:r>
          <w:t xml:space="preserve">: Nested elements of element </w:t>
        </w:r>
        <w:r w:rsidRPr="009B4B01">
          <w:rPr>
            <w:rFonts w:ascii="Courier New" w:hAnsi="Courier New" w:cs="Courier New"/>
            <w:bCs w:val="0"/>
            <w:i/>
            <w:sz w:val="18"/>
            <w:szCs w:val="18"/>
          </w:rPr>
          <w:t>&lt;</w:t>
        </w:r>
      </w:ins>
      <w:proofErr w:type="spellStart"/>
      <w:ins w:id="2096" w:author="nick" w:date="2020-02-19T18:43:00Z">
        <w:r>
          <w:rPr>
            <w:rFonts w:ascii="Courier New" w:hAnsi="Courier New" w:cs="Courier New"/>
            <w:bCs w:val="0"/>
            <w:i/>
            <w:sz w:val="18"/>
            <w:szCs w:val="18"/>
          </w:rPr>
          <w:t>rotation_joint</w:t>
        </w:r>
      </w:ins>
      <w:proofErr w:type="spellEnd"/>
      <w:ins w:id="2097" w:author="nick" w:date="2020-02-19T18:41:00Z">
        <w:r>
          <w:rPr>
            <w:rFonts w:ascii="Courier New" w:hAnsi="Courier New" w:cs="Courier New"/>
            <w:bCs w:val="0"/>
            <w:i/>
            <w:sz w:val="18"/>
            <w:szCs w:val="18"/>
          </w:rPr>
          <w:t>/</w:t>
        </w:r>
        <w:r w:rsidRPr="009B4B01">
          <w:rPr>
            <w:rFonts w:ascii="Courier New" w:hAnsi="Courier New" w:cs="Courier New"/>
            <w:bCs w:val="0"/>
            <w:i/>
            <w:sz w:val="18"/>
            <w:szCs w:val="18"/>
          </w:rPr>
          <w:t>&gt;</w:t>
        </w:r>
      </w:ins>
    </w:p>
    <w:p w14:paraId="5678CF6D" w14:textId="77777777" w:rsidR="008A4625" w:rsidRDefault="008A4625" w:rsidP="008A4625">
      <w:pPr>
        <w:rPr>
          <w:ins w:id="2098" w:author="nick" w:date="2020-02-19T18:41:00Z"/>
        </w:rPr>
      </w:pPr>
      <w:ins w:id="2099" w:author="nick" w:date="2020-02-19T18:41:00Z">
        <w:r>
          <w:t xml:space="preserve">The subtypes are described in detail in the following sections. </w:t>
        </w:r>
      </w:ins>
    </w:p>
    <w:p w14:paraId="73BA6DAC" w14:textId="77777777" w:rsidR="008A4625" w:rsidRPr="00226A3F" w:rsidRDefault="008A4625" w:rsidP="008A4625">
      <w:pPr>
        <w:pStyle w:val="Example"/>
        <w:keepNext/>
        <w:spacing w:before="120"/>
        <w:rPr>
          <w:ins w:id="2100" w:author="nick" w:date="2020-02-19T18:41:00Z"/>
        </w:rPr>
      </w:pPr>
      <w:ins w:id="2101" w:author="nick" w:date="2020-02-19T18:41:00Z">
        <w:r>
          <w:t>Example</w:t>
        </w:r>
        <w:r w:rsidRPr="00226A3F">
          <w:t xml:space="preserve">: </w:t>
        </w:r>
      </w:ins>
    </w:p>
    <w:p w14:paraId="520E60F6" w14:textId="77777777" w:rsidR="008A4625" w:rsidRPr="00226A3F" w:rsidRDefault="008A4625" w:rsidP="008A4625">
      <w:pPr>
        <w:pStyle w:val="XMLCode"/>
        <w:keepNext/>
        <w:rPr>
          <w:ins w:id="2102" w:author="nick" w:date="2020-02-19T18:41:00Z"/>
        </w:rPr>
      </w:pPr>
    </w:p>
    <w:p w14:paraId="0CAA926A" w14:textId="77777777" w:rsidR="008A4625" w:rsidRPr="00226A3F" w:rsidRDefault="008A4625" w:rsidP="008A4625">
      <w:pPr>
        <w:pStyle w:val="XMLCode"/>
        <w:keepNext/>
        <w:rPr>
          <w:ins w:id="2103" w:author="nick" w:date="2020-02-19T18:41:00Z"/>
        </w:rPr>
      </w:pPr>
      <w:ins w:id="2104" w:author="nick" w:date="2020-02-19T18:41:00Z">
        <w:r w:rsidRPr="00226A3F">
          <w:t>&lt;connection_0d label=</w:t>
        </w:r>
        <w:r>
          <w:t>"</w:t>
        </w:r>
        <w:r w:rsidRPr="000F7EEA">
          <w:t>R</w:t>
        </w:r>
      </w:ins>
      <w:ins w:id="2105" w:author="nick" w:date="2020-02-19T19:33:00Z">
        <w:r w:rsidR="00AC4455">
          <w:t>J</w:t>
        </w:r>
      </w:ins>
      <w:ins w:id="2106" w:author="nick" w:date="2020-02-19T18:41:00Z">
        <w:r w:rsidRPr="00226A3F">
          <w:t>_2123921</w:t>
        </w:r>
        <w:r>
          <w:t>"</w:t>
        </w:r>
        <w:r w:rsidRPr="00226A3F">
          <w:t>&gt;</w:t>
        </w:r>
      </w:ins>
    </w:p>
    <w:p w14:paraId="06BFA635" w14:textId="77777777" w:rsidR="008A4625" w:rsidRDefault="008A4625" w:rsidP="008A4625">
      <w:pPr>
        <w:pStyle w:val="XMLCode"/>
        <w:keepNext/>
        <w:rPr>
          <w:ins w:id="2107" w:author="nick" w:date="2020-02-19T18:41:00Z"/>
        </w:rPr>
      </w:pPr>
      <w:ins w:id="2108" w:author="nick" w:date="2020-02-19T18:41:00Z">
        <w:r w:rsidRPr="00D129C6">
          <w:t xml:space="preserve">    </w:t>
        </w:r>
        <w:r>
          <w:t>...</w:t>
        </w:r>
      </w:ins>
    </w:p>
    <w:p w14:paraId="0157ED7D" w14:textId="77777777" w:rsidR="008A4625" w:rsidRPr="00817E05" w:rsidRDefault="008A4625" w:rsidP="008A4625">
      <w:pPr>
        <w:pStyle w:val="XMLCode"/>
        <w:keepNext/>
        <w:rPr>
          <w:ins w:id="2109" w:author="nick" w:date="2020-02-19T18:41:00Z"/>
          <w:b/>
          <w:color w:val="0070C0"/>
        </w:rPr>
      </w:pPr>
      <w:ins w:id="2110" w:author="nick" w:date="2020-02-19T18:41:00Z">
        <w:r>
          <w:tab/>
        </w:r>
        <w:r w:rsidRPr="00817E05">
          <w:rPr>
            <w:b/>
            <w:color w:val="0070C0"/>
          </w:rPr>
          <w:t>&lt;</w:t>
        </w:r>
      </w:ins>
      <w:proofErr w:type="spellStart"/>
      <w:ins w:id="2111" w:author="nick" w:date="2020-02-19T18:43:00Z">
        <w:r>
          <w:rPr>
            <w:b/>
            <w:color w:val="0070C0"/>
          </w:rPr>
          <w:t>rotation_joint</w:t>
        </w:r>
      </w:ins>
      <w:proofErr w:type="spellEnd"/>
      <w:ins w:id="2112" w:author="nick" w:date="2020-02-19T18:41:00Z">
        <w:r w:rsidRPr="00817E05">
          <w:rPr>
            <w:b/>
            <w:color w:val="0070C0"/>
          </w:rPr>
          <w:t xml:space="preserve"> diameter=</w:t>
        </w:r>
        <w:r>
          <w:rPr>
            <w:b/>
            <w:color w:val="0070C0"/>
          </w:rPr>
          <w:t>"</w:t>
        </w:r>
      </w:ins>
      <w:ins w:id="2113" w:author="nick" w:date="2020-02-19T18:44:00Z">
        <w:r>
          <w:rPr>
            <w:b/>
            <w:color w:val="0070C0"/>
          </w:rPr>
          <w:t>3</w:t>
        </w:r>
      </w:ins>
      <w:ins w:id="2114" w:author="nick" w:date="2020-02-19T18:41:00Z">
        <w:r w:rsidRPr="00817E05">
          <w:rPr>
            <w:b/>
            <w:color w:val="0070C0"/>
          </w:rPr>
          <w:t>.0</w:t>
        </w:r>
        <w:r>
          <w:rPr>
            <w:b/>
            <w:color w:val="0070C0"/>
          </w:rPr>
          <w:t>"</w:t>
        </w:r>
        <w:r w:rsidRPr="00817E05">
          <w:rPr>
            <w:b/>
            <w:color w:val="0070C0"/>
          </w:rPr>
          <w:t>&gt;</w:t>
        </w:r>
      </w:ins>
    </w:p>
    <w:p w14:paraId="253E8AA9" w14:textId="77777777" w:rsidR="008A4625" w:rsidRDefault="008A4625" w:rsidP="008A4625">
      <w:pPr>
        <w:pStyle w:val="XMLCode"/>
        <w:keepNext/>
        <w:rPr>
          <w:ins w:id="2115" w:author="nick" w:date="2020-02-19T18:58:00Z"/>
          <w:b/>
          <w:color w:val="0070C0"/>
          <w:lang w:val="fr-FR"/>
        </w:rPr>
      </w:pPr>
      <w:ins w:id="2116" w:author="nick" w:date="2020-02-19T18:41:00Z">
        <w:r w:rsidRPr="00817E05">
          <w:rPr>
            <w:b/>
            <w:color w:val="0070C0"/>
          </w:rPr>
          <w:t xml:space="preserve">        </w:t>
        </w:r>
        <w:r w:rsidRPr="0033379A">
          <w:rPr>
            <w:b/>
            <w:color w:val="0070C0"/>
            <w:lang w:val="fr-FR"/>
          </w:rPr>
          <w:t>&lt;</w:t>
        </w:r>
        <w:proofErr w:type="spellStart"/>
        <w:proofErr w:type="gramStart"/>
        <w:r w:rsidRPr="0033379A">
          <w:rPr>
            <w:b/>
            <w:color w:val="0070C0"/>
            <w:lang w:val="fr-FR"/>
          </w:rPr>
          <w:t>normal</w:t>
        </w:r>
        <w:proofErr w:type="gramEnd"/>
        <w:r w:rsidRPr="0033379A">
          <w:rPr>
            <w:b/>
            <w:bCs/>
            <w:color w:val="0070C0"/>
            <w:lang w:val="fr-FR"/>
          </w:rPr>
          <w:t>_direction</w:t>
        </w:r>
        <w:proofErr w:type="spellEnd"/>
        <w:r w:rsidRPr="0033379A">
          <w:rPr>
            <w:b/>
            <w:color w:val="0070C0"/>
            <w:lang w:val="fr-FR"/>
          </w:rPr>
          <w:t> x="0" y="0" z="3"/&gt;</w:t>
        </w:r>
      </w:ins>
    </w:p>
    <w:p w14:paraId="6B5A3C5A" w14:textId="77777777" w:rsidR="002113D6" w:rsidRPr="0033379A" w:rsidRDefault="002113D6" w:rsidP="008A4625">
      <w:pPr>
        <w:pStyle w:val="XMLCode"/>
        <w:keepNext/>
        <w:rPr>
          <w:ins w:id="2117" w:author="nick" w:date="2020-02-19T18:41:00Z"/>
          <w:b/>
          <w:color w:val="0070C0"/>
          <w:lang w:val="fr-FR"/>
        </w:rPr>
      </w:pPr>
      <w:commentRangeStart w:id="2118"/>
      <w:ins w:id="2119" w:author="nick" w:date="2020-02-19T18:58:00Z">
        <w:r w:rsidRPr="00817E05">
          <w:rPr>
            <w:b/>
            <w:color w:val="0070C0"/>
          </w:rPr>
          <w:t xml:space="preserve">        </w:t>
        </w:r>
        <w:r>
          <w:rPr>
            <w:b/>
            <w:color w:val="0070C0"/>
          </w:rPr>
          <w:t>&lt;</w:t>
        </w:r>
        <w:proofErr w:type="spellStart"/>
        <w:r>
          <w:rPr>
            <w:b/>
            <w:color w:val="0070C0"/>
          </w:rPr>
          <w:t>rotav</w:t>
        </w:r>
        <w:proofErr w:type="spellEnd"/>
        <w:r>
          <w:rPr>
            <w:b/>
            <w:color w:val="0070C0"/>
          </w:rPr>
          <w:t>/&gt;</w:t>
        </w:r>
      </w:ins>
    </w:p>
    <w:p w14:paraId="7FCA2E8F" w14:textId="77777777" w:rsidR="008A4625" w:rsidRPr="00817E05" w:rsidRDefault="008A4625" w:rsidP="008A4625">
      <w:pPr>
        <w:pStyle w:val="XMLCode"/>
        <w:keepNext/>
        <w:rPr>
          <w:ins w:id="2120" w:author="nick" w:date="2020-02-19T18:41:00Z"/>
          <w:b/>
          <w:color w:val="0070C0"/>
        </w:rPr>
      </w:pPr>
      <w:ins w:id="2121" w:author="nick" w:date="2020-02-19T18:41:00Z">
        <w:r w:rsidRPr="0033379A">
          <w:rPr>
            <w:b/>
            <w:color w:val="0070C0"/>
            <w:lang w:val="fr-FR"/>
          </w:rPr>
          <w:t xml:space="preserve">    </w:t>
        </w:r>
        <w:r>
          <w:rPr>
            <w:b/>
            <w:color w:val="0070C0"/>
          </w:rPr>
          <w:t>&lt;/rivet</w:t>
        </w:r>
        <w:r w:rsidRPr="00817E05">
          <w:rPr>
            <w:b/>
            <w:color w:val="0070C0"/>
          </w:rPr>
          <w:t>&gt;</w:t>
        </w:r>
      </w:ins>
      <w:commentRangeEnd w:id="2118"/>
      <w:r w:rsidR="002101E4">
        <w:rPr>
          <w:rStyle w:val="Kommentarzeichen"/>
          <w:rFonts w:ascii="Calibri" w:hAnsi="Calibri"/>
          <w:lang w:eastAsia="x-none"/>
        </w:rPr>
        <w:commentReference w:id="2118"/>
      </w:r>
    </w:p>
    <w:p w14:paraId="0A690EBA" w14:textId="77777777" w:rsidR="008A4625" w:rsidRDefault="008A4625" w:rsidP="008A4625">
      <w:pPr>
        <w:pStyle w:val="XMLCode"/>
        <w:keepNext/>
        <w:rPr>
          <w:ins w:id="2122" w:author="nick" w:date="2020-02-19T18:41:00Z"/>
          <w:b/>
        </w:rPr>
      </w:pPr>
      <w:ins w:id="2123" w:author="nick" w:date="2020-02-19T18:41:00Z">
        <w:r w:rsidRPr="00226A3F">
          <w:t xml:space="preserve">    &lt;loc&gt; 1645.83 821.145 616.585 &lt;/loc&gt;</w:t>
        </w:r>
      </w:ins>
    </w:p>
    <w:p w14:paraId="7B66A2E6" w14:textId="77777777" w:rsidR="008A4625" w:rsidRPr="00226A3F" w:rsidRDefault="008A4625" w:rsidP="008A4625">
      <w:pPr>
        <w:pStyle w:val="XMLCode"/>
        <w:keepNext/>
        <w:rPr>
          <w:ins w:id="2124" w:author="nick" w:date="2020-02-19T18:41:00Z"/>
        </w:rPr>
      </w:pPr>
      <w:ins w:id="2125" w:author="nick" w:date="2020-02-19T18:41:00Z">
        <w:r w:rsidRPr="00226A3F">
          <w:t xml:space="preserve">    &lt;appdata&gt;</w:t>
        </w:r>
      </w:ins>
    </w:p>
    <w:p w14:paraId="2B844DA3" w14:textId="77777777" w:rsidR="008A4625" w:rsidRPr="00226A3F" w:rsidRDefault="008A4625" w:rsidP="008A4625">
      <w:pPr>
        <w:pStyle w:val="XMLCode"/>
        <w:keepNext/>
        <w:rPr>
          <w:ins w:id="2126" w:author="nick" w:date="2020-02-19T18:41:00Z"/>
        </w:rPr>
      </w:pPr>
      <w:ins w:id="2127" w:author="nick" w:date="2020-02-19T18:41:00Z">
        <w:r w:rsidRPr="00226A3F">
          <w:t xml:space="preserve">        ...</w:t>
        </w:r>
      </w:ins>
    </w:p>
    <w:p w14:paraId="0DA33844" w14:textId="77777777" w:rsidR="008A4625" w:rsidRPr="00226A3F" w:rsidRDefault="008A4625" w:rsidP="008A4625">
      <w:pPr>
        <w:pStyle w:val="XMLCode"/>
        <w:keepNext/>
        <w:rPr>
          <w:ins w:id="2128" w:author="nick" w:date="2020-02-19T18:41:00Z"/>
        </w:rPr>
      </w:pPr>
      <w:ins w:id="2129" w:author="nick" w:date="2020-02-19T18:41:00Z">
        <w:r w:rsidRPr="00226A3F">
          <w:t xml:space="preserve">    &lt;/appdata&gt;</w:t>
        </w:r>
      </w:ins>
    </w:p>
    <w:p w14:paraId="49B23835" w14:textId="77777777" w:rsidR="008A4625" w:rsidRDefault="008A4625" w:rsidP="008A4625">
      <w:pPr>
        <w:pStyle w:val="XMLCode"/>
        <w:rPr>
          <w:ins w:id="2130" w:author="nick" w:date="2020-02-19T18:41:00Z"/>
        </w:rPr>
      </w:pPr>
      <w:ins w:id="2131" w:author="nick" w:date="2020-02-19T18:41:00Z">
        <w:r w:rsidRPr="00226A3F">
          <w:t>&lt;/connection_0d&gt;</w:t>
        </w:r>
      </w:ins>
    </w:p>
    <w:p w14:paraId="5523293C" w14:textId="77777777" w:rsidR="008A4625" w:rsidRPr="00226A3F" w:rsidRDefault="008A4625" w:rsidP="008A4625">
      <w:pPr>
        <w:pStyle w:val="XMLCode"/>
        <w:rPr>
          <w:ins w:id="2132" w:author="nick" w:date="2020-02-19T18:41:00Z"/>
        </w:rPr>
      </w:pPr>
    </w:p>
    <w:p w14:paraId="40F1D6C9" w14:textId="449D28D2" w:rsidR="008A4625" w:rsidDel="00360131" w:rsidRDefault="008A4625" w:rsidP="00E261BA">
      <w:pPr>
        <w:rPr>
          <w:ins w:id="2133" w:author="nick" w:date="2020-02-19T18:41:00Z"/>
          <w:del w:id="2134" w:author="Dr. Carsten Franke" w:date="2020-03-09T15:43:00Z"/>
        </w:rPr>
      </w:pPr>
    </w:p>
    <w:p w14:paraId="18C9BDC1" w14:textId="77777777" w:rsidR="008A4625" w:rsidRPr="008A4625" w:rsidRDefault="008A4625" w:rsidP="00E261BA">
      <w:pPr>
        <w:rPr>
          <w:ins w:id="2135" w:author="nick" w:date="2020-02-19T18:26:00Z"/>
        </w:rPr>
      </w:pPr>
    </w:p>
    <w:p w14:paraId="0E815BB3" w14:textId="77777777" w:rsidR="00995F54" w:rsidRDefault="00995F54" w:rsidP="00E261BA">
      <w:pPr>
        <w:pStyle w:val="berschrift3"/>
        <w:rPr>
          <w:ins w:id="2136" w:author="nick" w:date="2020-02-19T18:12:00Z"/>
        </w:rPr>
      </w:pPr>
      <w:ins w:id="2137" w:author="nick" w:date="2020-02-19T17:55:00Z">
        <w:r>
          <w:t>ROTAV</w:t>
        </w:r>
      </w:ins>
    </w:p>
    <w:p w14:paraId="13A7998D" w14:textId="1096D1DA" w:rsidR="00995F54" w:rsidRDefault="00995F54" w:rsidP="00995F54">
      <w:pPr>
        <w:pStyle w:val="StandardWeb"/>
        <w:spacing w:before="0" w:beforeAutospacing="0" w:after="0" w:afterAutospacing="0" w:line="315" w:lineRule="atLeast"/>
        <w:rPr>
          <w:ins w:id="2138" w:author="nick" w:date="2020-02-19T18:01:00Z"/>
          <w:rFonts w:asciiTheme="minorHAnsi" w:hAnsiTheme="minorHAnsi" w:cstheme="minorHAnsi"/>
          <w:sz w:val="22"/>
          <w:szCs w:val="22"/>
          <w:lang w:val="en-US"/>
        </w:rPr>
      </w:pPr>
      <w:ins w:id="2139" w:author="nick" w:date="2020-02-19T18:00:00Z">
        <w:r>
          <w:rPr>
            <w:rFonts w:asciiTheme="minorHAnsi" w:hAnsiTheme="minorHAnsi" w:cstheme="minorHAnsi"/>
            <w:sz w:val="22"/>
            <w:szCs w:val="22"/>
            <w:lang w:val="en-US"/>
          </w:rPr>
          <w:t>ROTAVs are suitable for steel-aluminum connections. Join</w:t>
        </w:r>
        <w:del w:id="2140" w:author="Dr. Carsten Franke" w:date="2020-03-09T15:44:00Z">
          <w:r w:rsidDel="00360131">
            <w:rPr>
              <w:rFonts w:asciiTheme="minorHAnsi" w:hAnsiTheme="minorHAnsi" w:cstheme="minorHAnsi"/>
              <w:sz w:val="22"/>
              <w:szCs w:val="22"/>
              <w:lang w:val="en-US"/>
            </w:rPr>
            <w:delText>ing</w:delText>
          </w:r>
        </w:del>
      </w:ins>
      <w:ins w:id="2141" w:author="Dr. Carsten Franke" w:date="2020-03-09T15:44:00Z">
        <w:r w:rsidR="00360131">
          <w:rPr>
            <w:rFonts w:asciiTheme="minorHAnsi" w:hAnsiTheme="minorHAnsi" w:cstheme="minorHAnsi"/>
            <w:sz w:val="22"/>
            <w:szCs w:val="22"/>
            <w:lang w:val="en-US"/>
          </w:rPr>
          <w:t>ts</w:t>
        </w:r>
      </w:ins>
      <w:ins w:id="2142" w:author="nick" w:date="2020-02-19T18:00:00Z">
        <w:r>
          <w:rPr>
            <w:rFonts w:asciiTheme="minorHAnsi" w:hAnsiTheme="minorHAnsi" w:cstheme="minorHAnsi"/>
            <w:sz w:val="22"/>
            <w:szCs w:val="22"/>
            <w:lang w:val="en-US"/>
          </w:rPr>
          <w:t xml:space="preserve"> of two or three sheets are possible. High grade steel sheets can be used. </w:t>
        </w:r>
        <w:commentRangeStart w:id="2143"/>
        <w:r>
          <w:rPr>
            <w:rFonts w:asciiTheme="minorHAnsi" w:hAnsiTheme="minorHAnsi" w:cstheme="minorHAnsi"/>
            <w:sz w:val="22"/>
            <w:szCs w:val="22"/>
            <w:lang w:val="en-US"/>
          </w:rPr>
          <w:t>It is a robust process with high strength values.</w:t>
        </w:r>
      </w:ins>
      <w:commentRangeEnd w:id="2143"/>
      <w:r w:rsidR="00360131">
        <w:rPr>
          <w:rStyle w:val="Kommentarzeichen"/>
          <w:rFonts w:ascii="Calibri" w:hAnsi="Calibri"/>
          <w:lang w:val="en-US" w:eastAsia="x-none"/>
        </w:rPr>
        <w:commentReference w:id="2143"/>
      </w:r>
      <w:ins w:id="2144" w:author="Dr. Carsten Franke" w:date="2020-03-09T15:44:00Z">
        <w:r w:rsidR="00360131">
          <w:rPr>
            <w:rFonts w:asciiTheme="minorHAnsi" w:hAnsiTheme="minorHAnsi" w:cstheme="minorHAnsi"/>
            <w:sz w:val="22"/>
            <w:szCs w:val="22"/>
            <w:lang w:val="en-US"/>
          </w:rPr>
          <w:t xml:space="preserve"> </w:t>
        </w:r>
      </w:ins>
    </w:p>
    <w:p w14:paraId="1FBA808E" w14:textId="77777777" w:rsidR="00995F54" w:rsidRDefault="00995F54" w:rsidP="00995F54">
      <w:pPr>
        <w:pStyle w:val="StandardWeb"/>
        <w:spacing w:before="0" w:beforeAutospacing="0" w:after="0" w:afterAutospacing="0" w:line="315" w:lineRule="atLeast"/>
        <w:rPr>
          <w:ins w:id="2145" w:author="nick" w:date="2020-02-19T18:01:00Z"/>
          <w:rFonts w:asciiTheme="minorHAnsi" w:hAnsiTheme="minorHAnsi" w:cstheme="minorHAnsi"/>
          <w:sz w:val="22"/>
          <w:szCs w:val="22"/>
          <w:lang w:val="en-US"/>
        </w:rPr>
      </w:pPr>
    </w:p>
    <w:p w14:paraId="50E28241" w14:textId="64C72F49" w:rsidR="00995F54" w:rsidRDefault="00995F54" w:rsidP="00995F54">
      <w:pPr>
        <w:pStyle w:val="StandardWeb"/>
        <w:spacing w:before="0" w:beforeAutospacing="0" w:after="0" w:afterAutospacing="0" w:line="315" w:lineRule="atLeast"/>
        <w:rPr>
          <w:ins w:id="2146" w:author="nick" w:date="2020-02-19T18:00:00Z"/>
          <w:rFonts w:asciiTheme="minorHAnsi" w:hAnsiTheme="minorHAnsi" w:cstheme="minorHAnsi"/>
          <w:sz w:val="22"/>
          <w:szCs w:val="22"/>
          <w:lang w:val="en-US"/>
        </w:rPr>
      </w:pPr>
      <w:ins w:id="2147" w:author="nick" w:date="2020-02-19T18:01:00Z">
        <w:r>
          <w:rPr>
            <w:rFonts w:asciiTheme="minorHAnsi" w:hAnsiTheme="minorHAnsi" w:cstheme="minorHAnsi"/>
            <w:sz w:val="22"/>
            <w:szCs w:val="22"/>
            <w:lang w:val="en-US"/>
          </w:rPr>
          <w:t>Th</w:t>
        </w:r>
        <w:r w:rsidR="00B169DB">
          <w:rPr>
            <w:rFonts w:asciiTheme="minorHAnsi" w:hAnsiTheme="minorHAnsi" w:cstheme="minorHAnsi"/>
            <w:sz w:val="22"/>
            <w:szCs w:val="22"/>
            <w:lang w:val="en-US"/>
          </w:rPr>
          <w:t xml:space="preserve">ere is no documentation </w:t>
        </w:r>
        <w:proofErr w:type="spellStart"/>
        <w:r w:rsidR="00B169DB">
          <w:rPr>
            <w:rFonts w:asciiTheme="minorHAnsi" w:hAnsiTheme="minorHAnsi" w:cstheme="minorHAnsi"/>
            <w:sz w:val="22"/>
            <w:szCs w:val="22"/>
            <w:lang w:val="en-US"/>
          </w:rPr>
          <w:t>publica</w:t>
        </w:r>
        <w:r>
          <w:rPr>
            <w:rFonts w:asciiTheme="minorHAnsi" w:hAnsiTheme="minorHAnsi" w:cstheme="minorHAnsi"/>
            <w:sz w:val="22"/>
            <w:szCs w:val="22"/>
            <w:lang w:val="en-US"/>
          </w:rPr>
          <w:t>ly</w:t>
        </w:r>
        <w:proofErr w:type="spellEnd"/>
        <w:r>
          <w:rPr>
            <w:rFonts w:asciiTheme="minorHAnsi" w:hAnsiTheme="minorHAnsi" w:cstheme="minorHAnsi"/>
            <w:sz w:val="22"/>
            <w:szCs w:val="22"/>
            <w:lang w:val="en-US"/>
          </w:rPr>
          <w:t xml:space="preserve"> available</w:t>
        </w:r>
      </w:ins>
      <w:ins w:id="2148" w:author="Dr. Carsten Franke" w:date="2020-03-09T15:45:00Z">
        <w:r w:rsidR="00CD54BF">
          <w:rPr>
            <w:rFonts w:asciiTheme="minorHAnsi" w:hAnsiTheme="minorHAnsi" w:cstheme="minorHAnsi"/>
            <w:sz w:val="22"/>
            <w:szCs w:val="22"/>
            <w:lang w:val="en-US"/>
          </w:rPr>
          <w:t xml:space="preserve"> for ROTAV</w:t>
        </w:r>
      </w:ins>
      <w:ins w:id="2149" w:author="nick" w:date="2020-02-19T18:01:00Z">
        <w:del w:id="2150" w:author="Dr. Carsten Franke" w:date="2020-03-09T15:45:00Z">
          <w:r w:rsidDel="00CD54BF">
            <w:rPr>
              <w:rFonts w:asciiTheme="minorHAnsi" w:hAnsiTheme="minorHAnsi" w:cstheme="minorHAnsi"/>
              <w:sz w:val="22"/>
              <w:szCs w:val="22"/>
              <w:lang w:val="en-US"/>
            </w:rPr>
            <w:delText xml:space="preserve"> to define this weld type</w:delText>
          </w:r>
        </w:del>
        <w:r>
          <w:rPr>
            <w:rFonts w:asciiTheme="minorHAnsi" w:hAnsiTheme="minorHAnsi" w:cstheme="minorHAnsi"/>
            <w:sz w:val="22"/>
            <w:szCs w:val="22"/>
            <w:lang w:val="en-US"/>
          </w:rPr>
          <w:t xml:space="preserve">, as it is </w:t>
        </w:r>
      </w:ins>
      <w:ins w:id="2151" w:author="nick" w:date="2020-02-19T19:01:00Z">
        <w:r w:rsidR="005C572C">
          <w:rPr>
            <w:rFonts w:asciiTheme="minorHAnsi" w:hAnsiTheme="minorHAnsi" w:cstheme="minorHAnsi"/>
            <w:sz w:val="22"/>
            <w:szCs w:val="22"/>
            <w:lang w:val="en-US"/>
          </w:rPr>
          <w:t>a specific OEM type.</w:t>
        </w:r>
      </w:ins>
    </w:p>
    <w:p w14:paraId="1CABDA12" w14:textId="77777777" w:rsidR="00995F54" w:rsidRPr="00995F54" w:rsidRDefault="00995F54" w:rsidP="00995F54">
      <w:pPr>
        <w:pStyle w:val="StandardWeb"/>
        <w:keepNext/>
        <w:spacing w:before="120" w:beforeAutospacing="0" w:after="120" w:afterAutospacing="0"/>
        <w:jc w:val="center"/>
        <w:rPr>
          <w:ins w:id="2152" w:author="nick" w:date="2020-02-19T17:55:00Z"/>
          <w:rFonts w:asciiTheme="minorHAnsi" w:hAnsiTheme="minorHAnsi" w:cstheme="minorHAnsi"/>
          <w:sz w:val="22"/>
          <w:szCs w:val="22"/>
          <w:lang w:val="en-US"/>
        </w:rPr>
      </w:pPr>
    </w:p>
    <w:p w14:paraId="07D9B1F2" w14:textId="77777777" w:rsidR="00995F54" w:rsidRPr="00995F54" w:rsidRDefault="00995F54" w:rsidP="00995F54">
      <w:pPr>
        <w:pStyle w:val="StandardWeb"/>
        <w:keepNext/>
        <w:spacing w:before="120" w:beforeAutospacing="0" w:after="120" w:afterAutospacing="0"/>
        <w:jc w:val="center"/>
        <w:rPr>
          <w:ins w:id="2153" w:author="nick" w:date="2020-02-19T17:55:00Z"/>
          <w:lang w:val="en-US"/>
        </w:rPr>
      </w:pPr>
      <w:ins w:id="2154" w:author="nick" w:date="2020-02-19T17:55:00Z">
        <w:r>
          <w:rPr>
            <w:noProof/>
            <w:lang w:val="en-US" w:eastAsia="en-US"/>
          </w:rPr>
          <w:drawing>
            <wp:inline distT="0" distB="0" distL="0" distR="0" wp14:anchorId="6C8136FE" wp14:editId="342792C1">
              <wp:extent cx="4213556" cy="1029558"/>
              <wp:effectExtent l="0" t="0" r="0" b="0"/>
              <wp:docPr id="1053" name="Inhaltsplatzhalter 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Inhaltsplatzhalter 5"/>
                      <pic:cNvPicPr>
                        <a:picLocks noGrp="1" noChangeAspect="1"/>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4212626" cy="1029331"/>
                      </a:xfrm>
                      <a:prstGeom prst="rect">
                        <a:avLst/>
                      </a:prstGeom>
                    </pic:spPr>
                  </pic:pic>
                </a:graphicData>
              </a:graphic>
            </wp:inline>
          </w:drawing>
        </w:r>
      </w:ins>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14"/>
        <w:gridCol w:w="1589"/>
        <w:gridCol w:w="1431"/>
        <w:gridCol w:w="1570"/>
      </w:tblGrid>
      <w:tr w:rsidR="00995F54" w14:paraId="3FB8B606" w14:textId="77777777" w:rsidTr="00B169DB">
        <w:trPr>
          <w:trHeight w:val="691"/>
          <w:jc w:val="center"/>
          <w:ins w:id="2155" w:author="nick" w:date="2020-02-19T17:55:00Z"/>
        </w:trPr>
        <w:tc>
          <w:tcPr>
            <w:tcW w:w="1414" w:type="dxa"/>
          </w:tcPr>
          <w:p w14:paraId="458C3661" w14:textId="77777777" w:rsidR="00995F54" w:rsidRPr="00EB2983" w:rsidRDefault="00995F54" w:rsidP="00B169DB">
            <w:pPr>
              <w:pStyle w:val="StandardWeb"/>
              <w:keepNext/>
              <w:spacing w:before="0" w:beforeAutospacing="0" w:after="0" w:afterAutospacing="0"/>
              <w:jc w:val="center"/>
              <w:rPr>
                <w:ins w:id="2156" w:author="nick" w:date="2020-02-19T17:55:00Z"/>
                <w:rFonts w:asciiTheme="minorHAnsi" w:hAnsiTheme="minorHAnsi" w:cstheme="minorHAnsi"/>
                <w:sz w:val="18"/>
              </w:rPr>
            </w:pPr>
            <w:ins w:id="2157" w:author="nick" w:date="2020-02-19T17:55:00Z">
              <w:r w:rsidRPr="00EB2983">
                <w:rPr>
                  <w:rFonts w:asciiTheme="minorHAnsi" w:hAnsiTheme="minorHAnsi" w:cstheme="minorHAnsi"/>
                  <w:sz w:val="18"/>
                </w:rPr>
                <w:t>Plac</w:t>
              </w:r>
              <w:r>
                <w:rPr>
                  <w:rFonts w:asciiTheme="minorHAnsi" w:hAnsiTheme="minorHAnsi" w:cstheme="minorHAnsi"/>
                  <w:sz w:val="18"/>
                </w:rPr>
                <w:t>ement</w:t>
              </w:r>
            </w:ins>
          </w:p>
        </w:tc>
        <w:tc>
          <w:tcPr>
            <w:tcW w:w="1589" w:type="dxa"/>
          </w:tcPr>
          <w:p w14:paraId="2F0EFA2F" w14:textId="6846778D" w:rsidR="00995F54" w:rsidRPr="00EB2983" w:rsidRDefault="00995F54" w:rsidP="00B169DB">
            <w:pPr>
              <w:pStyle w:val="StandardWeb"/>
              <w:keepNext/>
              <w:spacing w:before="0" w:beforeAutospacing="0" w:after="0" w:afterAutospacing="0"/>
              <w:jc w:val="center"/>
              <w:rPr>
                <w:ins w:id="2158" w:author="nick" w:date="2020-02-19T17:55:00Z"/>
                <w:rFonts w:asciiTheme="minorHAnsi" w:hAnsiTheme="minorHAnsi" w:cstheme="minorHAnsi"/>
                <w:sz w:val="18"/>
                <w:lang w:val="en-US"/>
              </w:rPr>
            </w:pPr>
            <w:ins w:id="2159" w:author="nick" w:date="2020-02-19T17:55:00Z">
              <w:r>
                <w:rPr>
                  <w:rFonts w:asciiTheme="minorHAnsi" w:hAnsiTheme="minorHAnsi" w:cstheme="minorHAnsi"/>
                  <w:sz w:val="16"/>
                  <w:lang w:val="en-US"/>
                </w:rPr>
                <w:t>Penetration</w:t>
              </w:r>
              <w:r w:rsidRPr="00EB2983">
                <w:rPr>
                  <w:rFonts w:asciiTheme="minorHAnsi" w:hAnsiTheme="minorHAnsi" w:cstheme="minorHAnsi"/>
                  <w:sz w:val="16"/>
                  <w:lang w:val="en-US"/>
                </w:rPr>
                <w:t xml:space="preserve"> (</w:t>
              </w:r>
            </w:ins>
            <w:ins w:id="2160" w:author="Dr. Carsten Franke" w:date="2020-03-09T15:46:00Z">
              <w:r w:rsidR="00EA4F42">
                <w:rPr>
                  <w:rFonts w:asciiTheme="minorHAnsi" w:hAnsiTheme="minorHAnsi" w:cstheme="minorHAnsi"/>
                  <w:sz w:val="16"/>
                  <w:lang w:val="en-US"/>
                </w:rPr>
                <w:t xml:space="preserve">rotation </w:t>
              </w:r>
            </w:ins>
            <w:ins w:id="2161" w:author="nick" w:date="2020-02-19T17:55:00Z">
              <w:r w:rsidRPr="00EB2983">
                <w:rPr>
                  <w:rFonts w:asciiTheme="minorHAnsi" w:hAnsiTheme="minorHAnsi" w:cstheme="minorHAnsi"/>
                  <w:sz w:val="16"/>
                  <w:lang w:val="en-US"/>
                </w:rPr>
                <w:t>speed</w:t>
              </w:r>
            </w:ins>
            <w:ins w:id="2162" w:author="Dr. Carsten Franke" w:date="2020-03-09T15:46:00Z">
              <w:r w:rsidR="00EA4F42">
                <w:rPr>
                  <w:rFonts w:asciiTheme="minorHAnsi" w:hAnsiTheme="minorHAnsi" w:cstheme="minorHAnsi"/>
                  <w:sz w:val="16"/>
                  <w:lang w:val="en-US"/>
                </w:rPr>
                <w:t xml:space="preserve"> </w:t>
              </w:r>
            </w:ins>
            <w:ins w:id="2163" w:author="nick" w:date="2020-02-19T17:55:00Z">
              <w:r w:rsidRPr="00EB2983">
                <w:rPr>
                  <w:rFonts w:asciiTheme="minorHAnsi" w:hAnsiTheme="minorHAnsi" w:cstheme="minorHAnsi"/>
                  <w:sz w:val="16"/>
                  <w:lang w:val="en-US"/>
                </w:rPr>
                <w:t>/</w:t>
              </w:r>
            </w:ins>
            <w:ins w:id="2164" w:author="Dr. Carsten Franke" w:date="2020-03-09T15:46:00Z">
              <w:r w:rsidR="00EA4F42">
                <w:rPr>
                  <w:rFonts w:asciiTheme="minorHAnsi" w:hAnsiTheme="minorHAnsi" w:cstheme="minorHAnsi"/>
                  <w:sz w:val="16"/>
                  <w:lang w:val="en-US"/>
                </w:rPr>
                <w:t xml:space="preserve"> </w:t>
              </w:r>
            </w:ins>
            <w:ins w:id="2165" w:author="nick" w:date="2020-02-19T17:55:00Z">
              <w:r w:rsidRPr="00EB2983">
                <w:rPr>
                  <w:rFonts w:asciiTheme="minorHAnsi" w:hAnsiTheme="minorHAnsi" w:cstheme="minorHAnsi"/>
                  <w:sz w:val="16"/>
                  <w:lang w:val="en-US"/>
                </w:rPr>
                <w:t>pressure)</w:t>
              </w:r>
            </w:ins>
          </w:p>
        </w:tc>
        <w:tc>
          <w:tcPr>
            <w:tcW w:w="1431" w:type="dxa"/>
          </w:tcPr>
          <w:p w14:paraId="6CA0B9D5" w14:textId="77777777" w:rsidR="00995F54" w:rsidRPr="00EB2983" w:rsidRDefault="00995F54" w:rsidP="00B169DB">
            <w:pPr>
              <w:pStyle w:val="StandardWeb"/>
              <w:keepNext/>
              <w:spacing w:before="0" w:beforeAutospacing="0" w:after="0" w:afterAutospacing="0"/>
              <w:jc w:val="center"/>
              <w:rPr>
                <w:ins w:id="2166" w:author="nick" w:date="2020-02-19T17:55:00Z"/>
                <w:rFonts w:asciiTheme="minorHAnsi" w:hAnsiTheme="minorHAnsi" w:cstheme="minorHAnsi"/>
                <w:sz w:val="18"/>
                <w:lang w:val="en-US"/>
              </w:rPr>
            </w:pPr>
            <w:ins w:id="2167" w:author="nick" w:date="2020-02-19T17:55:00Z">
              <w:r>
                <w:rPr>
                  <w:rFonts w:asciiTheme="minorHAnsi" w:hAnsiTheme="minorHAnsi" w:cstheme="minorHAnsi"/>
                  <w:sz w:val="18"/>
                  <w:lang w:val="en-US"/>
                </w:rPr>
                <w:t>Heating of ma</w:t>
              </w:r>
              <w:r w:rsidRPr="00EB2983">
                <w:rPr>
                  <w:rFonts w:asciiTheme="minorHAnsi" w:hAnsiTheme="minorHAnsi" w:cstheme="minorHAnsi"/>
                  <w:sz w:val="18"/>
                  <w:lang w:val="en-US"/>
                </w:rPr>
                <w:t>t</w:t>
              </w:r>
              <w:r>
                <w:rPr>
                  <w:rFonts w:asciiTheme="minorHAnsi" w:hAnsiTheme="minorHAnsi" w:cstheme="minorHAnsi"/>
                  <w:sz w:val="18"/>
                  <w:lang w:val="en-US"/>
                </w:rPr>
                <w:t>er</w:t>
              </w:r>
              <w:r w:rsidRPr="00EB2983">
                <w:rPr>
                  <w:rFonts w:asciiTheme="minorHAnsi" w:hAnsiTheme="minorHAnsi" w:cstheme="minorHAnsi"/>
                  <w:sz w:val="18"/>
                  <w:lang w:val="en-US"/>
                </w:rPr>
                <w:t>ial</w:t>
              </w:r>
            </w:ins>
          </w:p>
          <w:p w14:paraId="6D061BA2" w14:textId="7075CAE8" w:rsidR="00995F54" w:rsidRPr="00EB2983" w:rsidRDefault="00995F54" w:rsidP="00B169DB">
            <w:pPr>
              <w:pStyle w:val="StandardWeb"/>
              <w:keepNext/>
              <w:spacing w:before="0" w:beforeAutospacing="0" w:after="0" w:afterAutospacing="0"/>
              <w:jc w:val="center"/>
              <w:rPr>
                <w:ins w:id="2168" w:author="nick" w:date="2020-02-19T17:55:00Z"/>
                <w:rFonts w:asciiTheme="minorHAnsi" w:hAnsiTheme="minorHAnsi" w:cstheme="minorHAnsi"/>
                <w:sz w:val="18"/>
                <w:lang w:val="en-US"/>
              </w:rPr>
            </w:pPr>
            <w:ins w:id="2169" w:author="nick" w:date="2020-02-19T17:55:00Z">
              <w:r w:rsidRPr="00EB2983">
                <w:rPr>
                  <w:rFonts w:asciiTheme="minorHAnsi" w:hAnsiTheme="minorHAnsi" w:cstheme="minorHAnsi"/>
                  <w:sz w:val="16"/>
                  <w:lang w:val="en-US"/>
                </w:rPr>
                <w:t>(</w:t>
              </w:r>
            </w:ins>
            <w:ins w:id="2170" w:author="Dr. Carsten Franke" w:date="2020-03-09T15:46:00Z">
              <w:r w:rsidR="00EA4F42">
                <w:rPr>
                  <w:rFonts w:asciiTheme="minorHAnsi" w:hAnsiTheme="minorHAnsi" w:cstheme="minorHAnsi"/>
                  <w:sz w:val="16"/>
                  <w:lang w:val="en-US"/>
                </w:rPr>
                <w:t xml:space="preserve">rotation </w:t>
              </w:r>
            </w:ins>
            <w:ins w:id="2171" w:author="nick" w:date="2020-02-19T17:55:00Z">
              <w:r w:rsidRPr="00EB2983">
                <w:rPr>
                  <w:rFonts w:asciiTheme="minorHAnsi" w:hAnsiTheme="minorHAnsi" w:cstheme="minorHAnsi"/>
                  <w:sz w:val="16"/>
                  <w:lang w:val="en-US"/>
                </w:rPr>
                <w:t>speed</w:t>
              </w:r>
            </w:ins>
            <w:ins w:id="2172" w:author="Dr. Carsten Franke" w:date="2020-03-09T15:46:00Z">
              <w:r w:rsidR="00EA4F42">
                <w:rPr>
                  <w:rFonts w:asciiTheme="minorHAnsi" w:hAnsiTheme="minorHAnsi" w:cstheme="minorHAnsi"/>
                  <w:sz w:val="16"/>
                  <w:lang w:val="en-US"/>
                </w:rPr>
                <w:t xml:space="preserve"> </w:t>
              </w:r>
            </w:ins>
            <w:ins w:id="2173" w:author="nick" w:date="2020-02-19T17:55:00Z">
              <w:r w:rsidRPr="00EB2983">
                <w:rPr>
                  <w:rFonts w:asciiTheme="minorHAnsi" w:hAnsiTheme="minorHAnsi" w:cstheme="minorHAnsi"/>
                  <w:sz w:val="16"/>
                  <w:lang w:val="en-US"/>
                </w:rPr>
                <w:t>/</w:t>
              </w:r>
            </w:ins>
            <w:ins w:id="2174" w:author="Dr. Carsten Franke" w:date="2020-03-09T15:46:00Z">
              <w:r w:rsidR="00EA4F42">
                <w:rPr>
                  <w:rFonts w:asciiTheme="minorHAnsi" w:hAnsiTheme="minorHAnsi" w:cstheme="minorHAnsi"/>
                  <w:sz w:val="16"/>
                  <w:lang w:val="en-US"/>
                </w:rPr>
                <w:t xml:space="preserve"> </w:t>
              </w:r>
            </w:ins>
            <w:ins w:id="2175" w:author="nick" w:date="2020-02-19T17:55:00Z">
              <w:r w:rsidRPr="00EB2983">
                <w:rPr>
                  <w:rFonts w:asciiTheme="minorHAnsi" w:hAnsiTheme="minorHAnsi" w:cstheme="minorHAnsi"/>
                  <w:sz w:val="16"/>
                  <w:lang w:val="en-US"/>
                </w:rPr>
                <w:t>pressure)</w:t>
              </w:r>
            </w:ins>
          </w:p>
        </w:tc>
        <w:tc>
          <w:tcPr>
            <w:tcW w:w="1570" w:type="dxa"/>
          </w:tcPr>
          <w:p w14:paraId="1E5F0E6A" w14:textId="77777777" w:rsidR="00995F54" w:rsidRPr="00EB2983" w:rsidRDefault="00995F54" w:rsidP="00B169DB">
            <w:pPr>
              <w:pStyle w:val="StandardWeb"/>
              <w:keepNext/>
              <w:spacing w:before="0" w:beforeAutospacing="0" w:after="0" w:afterAutospacing="0"/>
              <w:jc w:val="center"/>
              <w:rPr>
                <w:ins w:id="2176" w:author="nick" w:date="2020-02-19T17:55:00Z"/>
                <w:rFonts w:asciiTheme="minorHAnsi" w:hAnsiTheme="minorHAnsi" w:cstheme="minorHAnsi"/>
                <w:sz w:val="18"/>
                <w:lang w:val="en-US"/>
              </w:rPr>
            </w:pPr>
            <w:ins w:id="2177" w:author="nick" w:date="2020-02-19T17:55:00Z">
              <w:r>
                <w:rPr>
                  <w:rFonts w:asciiTheme="minorHAnsi" w:hAnsiTheme="minorHAnsi" w:cstheme="minorHAnsi"/>
                  <w:sz w:val="18"/>
                  <w:lang w:val="en-US"/>
                </w:rPr>
                <w:t>Compression</w:t>
              </w:r>
            </w:ins>
          </w:p>
        </w:tc>
      </w:tr>
    </w:tbl>
    <w:p w14:paraId="2C2BE2E4" w14:textId="586F8634" w:rsidR="00995F54" w:rsidRPr="005C50FA" w:rsidRDefault="00995F54" w:rsidP="00995F54">
      <w:pPr>
        <w:pStyle w:val="Beschriftung"/>
        <w:rPr>
          <w:ins w:id="2178" w:author="nick" w:date="2020-02-19T17:55:00Z"/>
          <w:color w:val="676F76"/>
          <w:sz w:val="21"/>
          <w:szCs w:val="21"/>
          <w:lang w:val="en" w:eastAsia="en-US"/>
        </w:rPr>
      </w:pPr>
      <w:ins w:id="2179" w:author="nick" w:date="2020-02-19T17:55:00Z">
        <w:r>
          <w:t xml:space="preserve">Figure </w:t>
        </w:r>
        <w:r>
          <w:fldChar w:fldCharType="begin"/>
        </w:r>
        <w:r>
          <w:instrText xml:space="preserve"> SEQ Figure \* ARABIC </w:instrText>
        </w:r>
        <w:r>
          <w:fldChar w:fldCharType="separate"/>
        </w:r>
      </w:ins>
      <w:r w:rsidR="006051CF">
        <w:rPr>
          <w:noProof/>
        </w:rPr>
        <w:t>43</w:t>
      </w:r>
      <w:ins w:id="2180" w:author="nick" w:date="2020-02-19T17:55:00Z">
        <w:r>
          <w:fldChar w:fldCharType="end"/>
        </w:r>
        <w:r>
          <w:t>: Process of Rota</w:t>
        </w:r>
      </w:ins>
      <w:ins w:id="2181" w:author="nick" w:date="2020-02-19T17:58:00Z">
        <w:r>
          <w:t>tion</w:t>
        </w:r>
      </w:ins>
      <w:ins w:id="2182" w:author="nick" w:date="2020-02-19T17:55:00Z">
        <w:r>
          <w:t xml:space="preserve"> </w:t>
        </w:r>
      </w:ins>
      <w:ins w:id="2183" w:author="nick" w:date="2020-02-19T17:58:00Z">
        <w:r>
          <w:t>Joining (ROTAV)</w:t>
        </w:r>
      </w:ins>
    </w:p>
    <w:p w14:paraId="2AAC0F15" w14:textId="77777777" w:rsidR="00995F54" w:rsidRDefault="00995F54" w:rsidP="00995F54">
      <w:pPr>
        <w:keepNext/>
        <w:jc w:val="center"/>
        <w:rPr>
          <w:ins w:id="2184" w:author="nick" w:date="2020-02-19T17:55:00Z"/>
        </w:rPr>
      </w:pPr>
      <w:ins w:id="2185" w:author="nick" w:date="2020-02-19T17:55:00Z">
        <w:r>
          <w:rPr>
            <w:noProof/>
            <w:lang w:eastAsia="en-US"/>
          </w:rPr>
          <w:lastRenderedPageBreak/>
          <w:drawing>
            <wp:inline distT="0" distB="0" distL="0" distR="0" wp14:anchorId="6D35BFEA" wp14:editId="421070FD">
              <wp:extent cx="2820959" cy="2115719"/>
              <wp:effectExtent l="0" t="0" r="0" b="0"/>
              <wp:docPr id="1054"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fik 12"/>
                      <pic:cNvPicPr>
                        <a:picLocks noChangeAspect="1"/>
                      </pic:cNvPicPr>
                    </pic:nvPicPr>
                    <pic:blipFill>
                      <a:blip r:embed="rId138"/>
                      <a:stretch>
                        <a:fillRect/>
                      </a:stretch>
                    </pic:blipFill>
                    <pic:spPr>
                      <a:xfrm>
                        <a:off x="0" y="0"/>
                        <a:ext cx="2820959" cy="2115719"/>
                      </a:xfrm>
                      <a:prstGeom prst="rect">
                        <a:avLst/>
                      </a:prstGeom>
                    </pic:spPr>
                  </pic:pic>
                </a:graphicData>
              </a:graphic>
            </wp:inline>
          </w:drawing>
        </w:r>
      </w:ins>
    </w:p>
    <w:p w14:paraId="25CB72B2" w14:textId="36D106A1" w:rsidR="00995F54" w:rsidRPr="00EF4929" w:rsidRDefault="00995F54" w:rsidP="00995F54">
      <w:pPr>
        <w:keepNext/>
        <w:jc w:val="center"/>
        <w:rPr>
          <w:ins w:id="2186" w:author="nick" w:date="2020-02-19T17:55:00Z"/>
          <w:sz w:val="18"/>
        </w:rPr>
      </w:pPr>
      <w:commentRangeStart w:id="2187"/>
      <w:ins w:id="2188" w:author="nick" w:date="2020-02-19T17:55:00Z">
        <w:r w:rsidRPr="00EF4929">
          <w:rPr>
            <w:i/>
            <w:sz w:val="18"/>
          </w:rPr>
          <w:t>Source of image</w:t>
        </w:r>
        <w:r w:rsidRPr="00EF4929">
          <w:rPr>
            <w:sz w:val="18"/>
          </w:rPr>
          <w:t xml:space="preserve">: </w:t>
        </w:r>
        <w:r>
          <w:fldChar w:fldCharType="begin"/>
        </w:r>
        <w:r>
          <w:instrText xml:space="preserve"> HYPERLINK "http://www.ejot-avdel.se/sites/default/files/product/files/Brochure_EJOT_FDS_en.pdf" </w:instrText>
        </w:r>
      </w:ins>
      <w:ins w:id="2189" w:author="nick" w:date="2020-02-19T17:55:00Z">
        <w:r>
          <w:fldChar w:fldCharType="separate"/>
        </w:r>
        <w:r>
          <w:rPr>
            <w:rStyle w:val="Hyperlink"/>
            <w:sz w:val="18"/>
          </w:rPr>
          <w:t>?</w:t>
        </w:r>
        <w:r>
          <w:rPr>
            <w:rStyle w:val="Hyperlink"/>
            <w:sz w:val="18"/>
          </w:rPr>
          <w:fldChar w:fldCharType="end"/>
        </w:r>
      </w:ins>
      <w:commentRangeEnd w:id="2187"/>
      <w:r w:rsidR="00694299">
        <w:rPr>
          <w:rStyle w:val="Kommentarzeichen"/>
          <w:lang w:eastAsia="x-none"/>
        </w:rPr>
        <w:commentReference w:id="2187"/>
      </w:r>
    </w:p>
    <w:p w14:paraId="08FBD6E2" w14:textId="3229F6EA" w:rsidR="00995F54" w:rsidRDefault="00995F54" w:rsidP="00995F54">
      <w:pPr>
        <w:pStyle w:val="Beschriftung"/>
        <w:rPr>
          <w:ins w:id="2190" w:author="nick" w:date="2020-02-19T17:55:00Z"/>
        </w:rPr>
      </w:pPr>
      <w:ins w:id="2191" w:author="nick" w:date="2020-02-19T17:55:00Z">
        <w:r>
          <w:t xml:space="preserve">Figure </w:t>
        </w:r>
        <w:r>
          <w:fldChar w:fldCharType="begin"/>
        </w:r>
        <w:r>
          <w:instrText xml:space="preserve"> SEQ Figure \* ARABIC </w:instrText>
        </w:r>
        <w:r>
          <w:fldChar w:fldCharType="separate"/>
        </w:r>
      </w:ins>
      <w:r w:rsidR="006051CF">
        <w:rPr>
          <w:noProof/>
        </w:rPr>
        <w:t>44</w:t>
      </w:r>
      <w:ins w:id="2192" w:author="nick" w:date="2020-02-19T17:55:00Z">
        <w:r>
          <w:fldChar w:fldCharType="end"/>
        </w:r>
        <w:r>
          <w:t>: ROTAV connecting aluminum and steel sheets</w:t>
        </w:r>
      </w:ins>
    </w:p>
    <w:p w14:paraId="406F42C4" w14:textId="77777777" w:rsidR="00995F54" w:rsidRDefault="00995F54" w:rsidP="00995F54">
      <w:pPr>
        <w:autoSpaceDE w:val="0"/>
        <w:autoSpaceDN w:val="0"/>
        <w:adjustRightInd w:val="0"/>
        <w:spacing w:after="0"/>
        <w:rPr>
          <w:ins w:id="2193" w:author="nick" w:date="2020-02-19T17:55:00Z"/>
        </w:rPr>
      </w:pPr>
    </w:p>
    <w:p w14:paraId="0761288E" w14:textId="77777777" w:rsidR="00995F54" w:rsidRDefault="00995F54" w:rsidP="00995F54">
      <w:pPr>
        <w:autoSpaceDE w:val="0"/>
        <w:autoSpaceDN w:val="0"/>
        <w:adjustRightInd w:val="0"/>
        <w:spacing w:after="0"/>
        <w:rPr>
          <w:ins w:id="2194" w:author="nick" w:date="2020-02-19T17:55:00Z"/>
          <w:rFonts w:cs="Calibri"/>
          <w:szCs w:val="22"/>
          <w:lang w:eastAsia="en-GB"/>
        </w:rPr>
      </w:pPr>
      <w:ins w:id="2195" w:author="nick" w:date="2020-02-19T17:55:00Z">
        <w:r>
          <w:rPr>
            <w:rFonts w:cs="Calibri"/>
            <w:szCs w:val="22"/>
            <w:lang w:eastAsia="en-GB"/>
          </w:rPr>
          <w:t xml:space="preserve">The basic steps in the </w:t>
        </w:r>
      </w:ins>
      <w:ins w:id="2196" w:author="nick" w:date="2020-02-19T17:58:00Z">
        <w:r>
          <w:rPr>
            <w:rFonts w:cs="Calibri"/>
            <w:szCs w:val="22"/>
            <w:lang w:eastAsia="en-GB"/>
          </w:rPr>
          <w:t xml:space="preserve">ROTAV </w:t>
        </w:r>
      </w:ins>
      <w:ins w:id="2197" w:author="nick" w:date="2020-02-19T17:55:00Z">
        <w:r>
          <w:rPr>
            <w:rFonts w:cs="Calibri"/>
            <w:szCs w:val="22"/>
            <w:lang w:eastAsia="en-GB"/>
          </w:rPr>
          <w:t>process consist of:</w:t>
        </w:r>
      </w:ins>
    </w:p>
    <w:p w14:paraId="355D90C6" w14:textId="15D591DC" w:rsidR="00995F54" w:rsidRPr="00B50C53" w:rsidRDefault="00995F54" w:rsidP="00995F54">
      <w:pPr>
        <w:pStyle w:val="Listenabsatz"/>
        <w:numPr>
          <w:ilvl w:val="0"/>
          <w:numId w:val="63"/>
        </w:numPr>
        <w:autoSpaceDE w:val="0"/>
        <w:autoSpaceDN w:val="0"/>
        <w:adjustRightInd w:val="0"/>
        <w:rPr>
          <w:ins w:id="2198" w:author="nick" w:date="2020-02-19T17:55:00Z"/>
          <w:rFonts w:cs="Calibri"/>
          <w:lang w:val="en-US" w:eastAsia="en-GB"/>
        </w:rPr>
      </w:pPr>
      <w:ins w:id="2199" w:author="nick" w:date="2020-02-19T17:55:00Z">
        <w:r w:rsidRPr="00B50C53">
          <w:rPr>
            <w:rFonts w:cs="Calibri"/>
            <w:lang w:val="en-US" w:eastAsia="en-GB"/>
          </w:rPr>
          <w:t>Applying rotational velocity and pressure</w:t>
        </w:r>
      </w:ins>
      <w:ins w:id="2200" w:author="Dr. Carsten Franke" w:date="2020-03-09T15:51:00Z">
        <w:r w:rsidR="004D115C">
          <w:rPr>
            <w:rFonts w:cs="Calibri"/>
            <w:lang w:val="en-US" w:eastAsia="en-GB"/>
          </w:rPr>
          <w:t xml:space="preserve"> to the ROTAV plug</w:t>
        </w:r>
      </w:ins>
      <w:ins w:id="2201" w:author="nick" w:date="2020-02-19T17:55:00Z">
        <w:r>
          <w:rPr>
            <w:rFonts w:cs="Calibri"/>
            <w:lang w:val="en-US" w:eastAsia="en-GB"/>
          </w:rPr>
          <w:t>.</w:t>
        </w:r>
      </w:ins>
      <w:ins w:id="2202" w:author="Dr. Carsten Franke" w:date="2020-03-09T15:51:00Z">
        <w:r w:rsidR="004D115C">
          <w:rPr>
            <w:rFonts w:cs="Calibri"/>
            <w:lang w:val="en-US" w:eastAsia="en-GB"/>
          </w:rPr>
          <w:t xml:space="preserve"> </w:t>
        </w:r>
      </w:ins>
    </w:p>
    <w:p w14:paraId="6187D6D1" w14:textId="099AC949" w:rsidR="00995F54" w:rsidRDefault="00995F54" w:rsidP="00995F54">
      <w:pPr>
        <w:pStyle w:val="Listenabsatz"/>
        <w:numPr>
          <w:ilvl w:val="0"/>
          <w:numId w:val="63"/>
        </w:numPr>
        <w:autoSpaceDE w:val="0"/>
        <w:autoSpaceDN w:val="0"/>
        <w:adjustRightInd w:val="0"/>
        <w:rPr>
          <w:ins w:id="2203" w:author="nick" w:date="2020-02-19T17:55:00Z"/>
          <w:rFonts w:cs="Calibri"/>
          <w:lang w:val="en-US" w:eastAsia="en-GB"/>
        </w:rPr>
      </w:pPr>
      <w:ins w:id="2204" w:author="nick" w:date="2020-02-19T17:55:00Z">
        <w:r>
          <w:rPr>
            <w:rFonts w:cs="Calibri"/>
            <w:lang w:val="en-US" w:eastAsia="en-GB"/>
          </w:rPr>
          <w:t>ROTAV</w:t>
        </w:r>
      </w:ins>
      <w:ins w:id="2205" w:author="Dr. Carsten Franke" w:date="2020-03-09T15:51:00Z">
        <w:r w:rsidR="004D115C">
          <w:rPr>
            <w:rFonts w:cs="Calibri"/>
            <w:lang w:val="en-US" w:eastAsia="en-GB"/>
          </w:rPr>
          <w:t xml:space="preserve"> plug</w:t>
        </w:r>
      </w:ins>
      <w:ins w:id="2206" w:author="nick" w:date="2020-02-19T17:55:00Z">
        <w:r>
          <w:rPr>
            <w:rFonts w:cs="Calibri"/>
            <w:lang w:val="en-US" w:eastAsia="en-GB"/>
          </w:rPr>
          <w:t xml:space="preserve"> penetrates the </w:t>
        </w:r>
        <w:del w:id="2207" w:author="Dr. Carsten Franke" w:date="2020-03-09T15:48:00Z">
          <w:r w:rsidDel="00DE5756">
            <w:rPr>
              <w:rFonts w:cs="Calibri"/>
              <w:lang w:val="en-US" w:eastAsia="en-GB"/>
            </w:rPr>
            <w:delText xml:space="preserve">soft </w:delText>
          </w:r>
        </w:del>
        <w:r>
          <w:rPr>
            <w:rFonts w:cs="Calibri"/>
            <w:lang w:val="en-US" w:eastAsia="en-GB"/>
          </w:rPr>
          <w:t>aluminum sheet</w:t>
        </w:r>
      </w:ins>
    </w:p>
    <w:p w14:paraId="3348F66E" w14:textId="228C2329" w:rsidR="00995F54" w:rsidRPr="00D73BA4" w:rsidRDefault="00DE5756" w:rsidP="00995F54">
      <w:pPr>
        <w:pStyle w:val="Listenabsatz"/>
        <w:numPr>
          <w:ilvl w:val="0"/>
          <w:numId w:val="63"/>
        </w:numPr>
        <w:autoSpaceDE w:val="0"/>
        <w:autoSpaceDN w:val="0"/>
        <w:adjustRightInd w:val="0"/>
        <w:rPr>
          <w:ins w:id="2208" w:author="nick" w:date="2020-02-19T17:55:00Z"/>
          <w:rFonts w:cs="Calibri"/>
          <w:lang w:val="en-US" w:eastAsia="en-GB"/>
        </w:rPr>
      </w:pPr>
      <w:ins w:id="2209" w:author="Dr. Carsten Franke" w:date="2020-03-09T15:48:00Z">
        <w:r>
          <w:rPr>
            <w:rFonts w:cs="Calibri"/>
            <w:lang w:val="en-US" w:eastAsia="en-GB"/>
          </w:rPr>
          <w:t>ROTAV</w:t>
        </w:r>
      </w:ins>
      <w:ins w:id="2210" w:author="Dr. Carsten Franke" w:date="2020-03-09T15:51:00Z">
        <w:r w:rsidR="004D115C">
          <w:rPr>
            <w:rFonts w:cs="Calibri"/>
            <w:lang w:val="en-US" w:eastAsia="en-GB"/>
          </w:rPr>
          <w:t xml:space="preserve"> plug</w:t>
        </w:r>
      </w:ins>
      <w:ins w:id="2211" w:author="Dr. Carsten Franke" w:date="2020-03-09T15:48:00Z">
        <w:r>
          <w:rPr>
            <w:rFonts w:cs="Calibri"/>
            <w:lang w:val="en-US" w:eastAsia="en-GB"/>
          </w:rPr>
          <w:t xml:space="preserve"> </w:t>
        </w:r>
      </w:ins>
      <w:ins w:id="2212" w:author="nick" w:date="2020-02-19T17:55:00Z">
        <w:del w:id="2213" w:author="Dr. Carsten Franke" w:date="2020-03-09T15:48:00Z">
          <w:r w:rsidR="00995F54" w:rsidDel="00DE5756">
            <w:rPr>
              <w:rFonts w:cs="Calibri"/>
              <w:lang w:val="en-US" w:eastAsia="en-GB"/>
            </w:rPr>
            <w:delText>Component</w:delText>
          </w:r>
          <w:r w:rsidR="00995F54" w:rsidRPr="00D73BA4" w:rsidDel="00DE5756">
            <w:rPr>
              <w:rFonts w:cs="Calibri"/>
              <w:lang w:val="en-US" w:eastAsia="en-GB"/>
            </w:rPr>
            <w:delText xml:space="preserve"> </w:delText>
          </w:r>
        </w:del>
        <w:r w:rsidR="00995F54" w:rsidRPr="00D73BA4">
          <w:rPr>
            <w:rFonts w:cs="Calibri"/>
            <w:lang w:val="en-US" w:eastAsia="en-GB"/>
          </w:rPr>
          <w:t xml:space="preserve">heats </w:t>
        </w:r>
        <w:del w:id="2214" w:author="Dr. Carsten Franke" w:date="2020-03-09T15:48:00Z">
          <w:r w:rsidR="00995F54" w:rsidRPr="00D73BA4" w:rsidDel="00DE5756">
            <w:rPr>
              <w:rFonts w:cs="Calibri"/>
              <w:lang w:val="en-US" w:eastAsia="en-GB"/>
            </w:rPr>
            <w:delText>target</w:delText>
          </w:r>
        </w:del>
      </w:ins>
      <w:ins w:id="2215" w:author="Dr. Carsten Franke" w:date="2020-03-09T15:48:00Z">
        <w:r>
          <w:rPr>
            <w:rFonts w:cs="Calibri"/>
            <w:lang w:val="en-US" w:eastAsia="en-GB"/>
          </w:rPr>
          <w:t>base</w:t>
        </w:r>
      </w:ins>
      <w:ins w:id="2216" w:author="nick" w:date="2020-02-19T17:55:00Z">
        <w:r w:rsidR="00995F54" w:rsidRPr="00D73BA4">
          <w:rPr>
            <w:rFonts w:cs="Calibri"/>
            <w:lang w:val="en-US" w:eastAsia="en-GB"/>
          </w:rPr>
          <w:t xml:space="preserve"> sheet metal (or without pre-punching</w:t>
        </w:r>
      </w:ins>
      <w:ins w:id="2217" w:author="Dr. Carsten Franke" w:date="2020-03-09T15:48:00Z">
        <w:r>
          <w:rPr>
            <w:rFonts w:cs="Calibri"/>
            <w:lang w:val="en-US" w:eastAsia="en-GB"/>
          </w:rPr>
          <w:t>,</w:t>
        </w:r>
      </w:ins>
      <w:ins w:id="2218" w:author="nick" w:date="2020-02-19T17:55:00Z">
        <w:r w:rsidR="00995F54" w:rsidRPr="00D73BA4">
          <w:rPr>
            <w:rFonts w:cs="Calibri"/>
            <w:lang w:val="en-US" w:eastAsia="en-GB"/>
          </w:rPr>
          <w:t xml:space="preserve"> both sheet component</w:t>
        </w:r>
      </w:ins>
      <w:ins w:id="2219" w:author="Dr. Carsten Franke" w:date="2020-03-09T15:48:00Z">
        <w:r>
          <w:rPr>
            <w:rFonts w:cs="Calibri"/>
            <w:lang w:val="en-US" w:eastAsia="en-GB"/>
          </w:rPr>
          <w:t>s</w:t>
        </w:r>
      </w:ins>
      <w:ins w:id="2220" w:author="nick" w:date="2020-02-19T17:55:00Z">
        <w:r w:rsidR="00995F54" w:rsidRPr="00D73BA4">
          <w:rPr>
            <w:rFonts w:cs="Calibri"/>
            <w:lang w:val="en-US" w:eastAsia="en-GB"/>
          </w:rPr>
          <w:t>) and melts through it.</w:t>
        </w:r>
      </w:ins>
    </w:p>
    <w:p w14:paraId="1122A006" w14:textId="7F4000F9" w:rsidR="00995F54" w:rsidRPr="00B50C53" w:rsidRDefault="00995F54" w:rsidP="00995F54">
      <w:pPr>
        <w:pStyle w:val="Listenabsatz"/>
        <w:numPr>
          <w:ilvl w:val="0"/>
          <w:numId w:val="63"/>
        </w:numPr>
        <w:autoSpaceDE w:val="0"/>
        <w:autoSpaceDN w:val="0"/>
        <w:adjustRightInd w:val="0"/>
        <w:spacing w:after="120"/>
        <w:ind w:hanging="357"/>
        <w:rPr>
          <w:ins w:id="2221" w:author="nick" w:date="2020-02-19T17:55:00Z"/>
          <w:rFonts w:cs="Calibri"/>
          <w:lang w:val="en-US" w:eastAsia="en-GB"/>
        </w:rPr>
      </w:pPr>
      <w:ins w:id="2222" w:author="nick" w:date="2020-02-19T17:55:00Z">
        <w:del w:id="2223" w:author="Dr. Carsten Franke" w:date="2020-03-09T15:51:00Z">
          <w:r w:rsidRPr="00D15F1A" w:rsidDel="004D115C">
            <w:rPr>
              <w:rFonts w:cs="Calibri"/>
              <w:lang w:val="en-US" w:eastAsia="en-GB"/>
            </w:rPr>
            <w:delText>c</w:delText>
          </w:r>
        </w:del>
      </w:ins>
      <w:ins w:id="2224" w:author="Dr. Carsten Franke" w:date="2020-03-09T15:51:00Z">
        <w:r w:rsidR="004D115C">
          <w:rPr>
            <w:rFonts w:cs="Calibri"/>
            <w:lang w:val="en-US" w:eastAsia="en-GB"/>
          </w:rPr>
          <w:t>C</w:t>
        </w:r>
      </w:ins>
      <w:ins w:id="2225" w:author="nick" w:date="2020-02-19T17:55:00Z">
        <w:r w:rsidRPr="00D15F1A">
          <w:rPr>
            <w:rFonts w:cs="Calibri"/>
            <w:lang w:val="en-US" w:eastAsia="en-GB"/>
          </w:rPr>
          <w:t>ompression is applied to the ROTAV</w:t>
        </w:r>
        <w:r w:rsidRPr="00B50C53">
          <w:rPr>
            <w:rFonts w:cs="Calibri"/>
            <w:lang w:val="en-US" w:eastAsia="en-GB"/>
          </w:rPr>
          <w:t xml:space="preserve"> </w:t>
        </w:r>
      </w:ins>
      <w:ins w:id="2226" w:author="Dr. Carsten Franke" w:date="2020-03-09T15:52:00Z">
        <w:r w:rsidR="004D115C">
          <w:rPr>
            <w:rFonts w:cs="Calibri"/>
            <w:lang w:val="en-US" w:eastAsia="en-GB"/>
          </w:rPr>
          <w:t xml:space="preserve">arrangement </w:t>
        </w:r>
      </w:ins>
      <w:ins w:id="2227" w:author="nick" w:date="2020-02-19T17:55:00Z">
        <w:r w:rsidRPr="00B50C53">
          <w:rPr>
            <w:rFonts w:cs="Calibri"/>
            <w:lang w:val="en-US" w:eastAsia="en-GB"/>
          </w:rPr>
          <w:t xml:space="preserve">to </w:t>
        </w:r>
        <w:del w:id="2228" w:author="Dr. Carsten Franke" w:date="2020-03-09T15:48:00Z">
          <w:r w:rsidRPr="00B50C53" w:rsidDel="00DE5756">
            <w:rPr>
              <w:rFonts w:cs="Calibri"/>
              <w:lang w:val="en-US" w:eastAsia="en-GB"/>
            </w:rPr>
            <w:delText>create</w:delText>
          </w:r>
        </w:del>
      </w:ins>
      <w:ins w:id="2229" w:author="Dr. Carsten Franke" w:date="2020-03-09T15:48:00Z">
        <w:r w:rsidR="00DE5756">
          <w:rPr>
            <w:rFonts w:cs="Calibri"/>
            <w:lang w:val="en-US" w:eastAsia="en-GB"/>
          </w:rPr>
          <w:t>finish</w:t>
        </w:r>
      </w:ins>
      <w:ins w:id="2230" w:author="nick" w:date="2020-02-19T17:55:00Z">
        <w:r w:rsidRPr="00B50C53">
          <w:rPr>
            <w:rFonts w:cs="Calibri"/>
            <w:lang w:val="en-US" w:eastAsia="en-GB"/>
          </w:rPr>
          <w:t xml:space="preserve"> the desired connection.</w:t>
        </w:r>
      </w:ins>
    </w:p>
    <w:p w14:paraId="7861B349" w14:textId="77777777" w:rsidR="00995F54" w:rsidRDefault="00995F54" w:rsidP="00995F54">
      <w:pPr>
        <w:autoSpaceDE w:val="0"/>
        <w:autoSpaceDN w:val="0"/>
        <w:adjustRightInd w:val="0"/>
        <w:spacing w:after="0"/>
        <w:jc w:val="both"/>
        <w:rPr>
          <w:ins w:id="2231" w:author="nick" w:date="2020-02-19T18:13:00Z"/>
          <w:rFonts w:cs="Calibri"/>
          <w:szCs w:val="22"/>
          <w:lang w:eastAsia="en-GB"/>
        </w:rPr>
      </w:pPr>
    </w:p>
    <w:p w14:paraId="5727DEB2" w14:textId="7305AEFA" w:rsidR="003A277D" w:rsidRPr="00226A3F" w:rsidRDefault="003A277D" w:rsidP="003A277D">
      <w:pPr>
        <w:jc w:val="both"/>
        <w:rPr>
          <w:ins w:id="2232" w:author="nick" w:date="2020-02-19T18:13:00Z"/>
          <w:noProof/>
        </w:rPr>
      </w:pPr>
      <w:ins w:id="2233" w:author="nick" w:date="2020-02-19T18:13:00Z">
        <w:r w:rsidRPr="00226A3F">
          <w:t xml:space="preserve">A </w:t>
        </w:r>
      </w:ins>
      <w:ins w:id="2234" w:author="nick" w:date="2020-02-19T18:14:00Z">
        <w:del w:id="2235" w:author="Dr. Carsten Franke" w:date="2020-03-09T15:49:00Z">
          <w:r w:rsidDel="004D115C">
            <w:delText>rotav</w:delText>
          </w:r>
        </w:del>
      </w:ins>
      <w:ins w:id="2236" w:author="Dr. Carsten Franke" w:date="2020-03-09T15:49:00Z">
        <w:r w:rsidR="004D115C">
          <w:t>ROTAV</w:t>
        </w:r>
      </w:ins>
      <w:ins w:id="2237" w:author="nick" w:date="2020-02-19T18:14:00Z">
        <w:r>
          <w:t xml:space="preserve"> </w:t>
        </w:r>
      </w:ins>
      <w:ins w:id="2238" w:author="Dr. Carsten Franke" w:date="2020-03-09T15:49:00Z">
        <w:r w:rsidR="004D115C">
          <w:t xml:space="preserve">connection </w:t>
        </w:r>
      </w:ins>
      <w:ins w:id="2239" w:author="nick" w:date="2020-02-19T18:13:00Z">
        <w:r w:rsidRPr="00226A3F">
          <w:t xml:space="preserve">is denoted by an element </w:t>
        </w:r>
        <w:r w:rsidRPr="00753389">
          <w:rPr>
            <w:rStyle w:val="elementdeftypeChar"/>
          </w:rPr>
          <w:t>&lt;</w:t>
        </w:r>
        <w:proofErr w:type="spellStart"/>
        <w:r w:rsidRPr="00226A3F">
          <w:rPr>
            <w:rFonts w:ascii="Courier New" w:hAnsi="Courier New" w:cs="Courier New"/>
            <w:b/>
            <w:bCs/>
            <w:i/>
            <w:sz w:val="18"/>
            <w:szCs w:val="18"/>
            <w:highlight w:val="white"/>
          </w:rPr>
          <w:t>r</w:t>
        </w:r>
      </w:ins>
      <w:ins w:id="2240" w:author="nick" w:date="2020-02-19T18:14:00Z">
        <w:r>
          <w:rPr>
            <w:rFonts w:ascii="Courier New" w:hAnsi="Courier New" w:cs="Courier New"/>
            <w:b/>
            <w:bCs/>
            <w:i/>
            <w:sz w:val="18"/>
            <w:szCs w:val="18"/>
            <w:highlight w:val="white"/>
          </w:rPr>
          <w:t>otav</w:t>
        </w:r>
      </w:ins>
      <w:proofErr w:type="spellEnd"/>
      <w:ins w:id="2241" w:author="nick" w:date="2020-02-19T18:13:00Z">
        <w:r>
          <w:rPr>
            <w:rFonts w:ascii="Courier New" w:hAnsi="Courier New" w:cs="Courier New"/>
            <w:b/>
            <w:bCs/>
            <w:i/>
            <w:sz w:val="18"/>
            <w:szCs w:val="18"/>
          </w:rPr>
          <w:t>/&gt;</w:t>
        </w:r>
        <w:r w:rsidRPr="00226A3F">
          <w:t>.</w:t>
        </w:r>
        <w:r w:rsidRPr="00226A3F">
          <w:rPr>
            <w:noProof/>
          </w:rPr>
          <w:t xml:space="preserve"> This element is described completely by its attribute</w:t>
        </w:r>
        <w:r>
          <w:rPr>
            <w:noProof/>
          </w:rPr>
          <w:t>s</w:t>
        </w:r>
        <w:r w:rsidRPr="00226A3F">
          <w:rPr>
            <w:noProof/>
          </w:rPr>
          <w:t xml:space="preserve"> and nested elements. </w:t>
        </w:r>
      </w:ins>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3A277D" w:rsidRPr="00226A3F" w14:paraId="513BB3E4" w14:textId="77777777" w:rsidTr="00B169DB">
        <w:trPr>
          <w:tblHeader/>
          <w:jc w:val="center"/>
          <w:ins w:id="2242" w:author="nick" w:date="2020-02-19T18:13:00Z"/>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F973126" w14:textId="77777777" w:rsidR="003A277D" w:rsidRPr="00226A3F" w:rsidRDefault="003A277D" w:rsidP="00B169DB">
            <w:pPr>
              <w:keepNext/>
              <w:rPr>
                <w:ins w:id="2243" w:author="nick" w:date="2020-02-19T18:13:00Z"/>
                <w:b/>
                <w:i/>
              </w:rPr>
            </w:pPr>
            <w:ins w:id="2244" w:author="nick" w:date="2020-02-19T18:13:00Z">
              <w:r w:rsidRPr="00226A3F">
                <w:rPr>
                  <w:b/>
                  <w:i/>
                </w:rPr>
                <w:t>Nested Elements</w:t>
              </w:r>
            </w:ins>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6455A84" w14:textId="77777777" w:rsidR="003A277D" w:rsidRPr="00226A3F" w:rsidRDefault="003A277D" w:rsidP="00B169DB">
            <w:pPr>
              <w:keepNext/>
              <w:rPr>
                <w:ins w:id="2245" w:author="nick" w:date="2020-02-19T18:13:00Z"/>
                <w:b/>
                <w:i/>
              </w:rPr>
            </w:pPr>
            <w:ins w:id="2246" w:author="nick" w:date="2020-02-19T18:13:00Z">
              <w:r w:rsidRPr="00226A3F">
                <w:rPr>
                  <w:b/>
                  <w:i/>
                </w:rPr>
                <w:t>Multiplicity</w:t>
              </w:r>
            </w:ins>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AE6061" w14:textId="77777777" w:rsidR="003A277D" w:rsidRPr="00226A3F" w:rsidRDefault="003A277D" w:rsidP="00B169DB">
            <w:pPr>
              <w:keepNext/>
              <w:rPr>
                <w:ins w:id="2247" w:author="nick" w:date="2020-02-19T18:13:00Z"/>
                <w:b/>
                <w:i/>
              </w:rPr>
            </w:pPr>
            <w:ins w:id="2248" w:author="nick" w:date="2020-02-19T18:13:00Z">
              <w:r>
                <w:rPr>
                  <w:b/>
                  <w:i/>
                </w:rPr>
                <w:t>Use</w:t>
              </w:r>
            </w:ins>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5B44EB0" w14:textId="77777777" w:rsidR="003A277D" w:rsidRPr="00226A3F" w:rsidRDefault="003A277D" w:rsidP="00B169DB">
            <w:pPr>
              <w:keepNext/>
              <w:rPr>
                <w:ins w:id="2249" w:author="nick" w:date="2020-02-19T18:13:00Z"/>
                <w:b/>
                <w:i/>
              </w:rPr>
            </w:pPr>
            <w:ins w:id="2250" w:author="nick" w:date="2020-02-19T18:13:00Z">
              <w:r w:rsidRPr="00A20C5C">
                <w:rPr>
                  <w:b/>
                  <w:i/>
                </w:rPr>
                <w:t>Constraint</w:t>
              </w:r>
              <w:r>
                <w:rPr>
                  <w:b/>
                  <w:i/>
                </w:rPr>
                <w:t xml:space="preserve"> / Remarks</w:t>
              </w:r>
            </w:ins>
          </w:p>
        </w:tc>
      </w:tr>
      <w:tr w:rsidR="003A277D" w:rsidRPr="00226A3F" w14:paraId="4E28972E" w14:textId="77777777" w:rsidTr="00B169DB">
        <w:trPr>
          <w:jc w:val="center"/>
          <w:ins w:id="2251" w:author="nick" w:date="2020-02-19T18:13:00Z"/>
        </w:trPr>
        <w:tc>
          <w:tcPr>
            <w:tcW w:w="2111" w:type="dxa"/>
            <w:shd w:val="clear" w:color="auto" w:fill="auto"/>
            <w:vAlign w:val="bottom"/>
          </w:tcPr>
          <w:p w14:paraId="7A7118A0" w14:textId="77777777" w:rsidR="003A277D" w:rsidRPr="00226A3F" w:rsidRDefault="003A277D" w:rsidP="003A277D">
            <w:pPr>
              <w:rPr>
                <w:ins w:id="2252" w:author="nick" w:date="2020-02-19T18:13:00Z"/>
                <w:sz w:val="20"/>
                <w:szCs w:val="20"/>
              </w:rPr>
            </w:pPr>
            <w:proofErr w:type="spellStart"/>
            <w:ins w:id="2253" w:author="nick" w:date="2020-02-19T18:13:00Z">
              <w:r w:rsidRPr="00226A3F">
                <w:rPr>
                  <w:sz w:val="20"/>
                  <w:szCs w:val="20"/>
                </w:rPr>
                <w:t>r</w:t>
              </w:r>
            </w:ins>
            <w:ins w:id="2254" w:author="nick" w:date="2020-02-19T18:14:00Z">
              <w:r>
                <w:rPr>
                  <w:sz w:val="20"/>
                  <w:szCs w:val="20"/>
                </w:rPr>
                <w:t>otav</w:t>
              </w:r>
            </w:ins>
            <w:proofErr w:type="spellEnd"/>
          </w:p>
        </w:tc>
        <w:tc>
          <w:tcPr>
            <w:tcW w:w="1701" w:type="dxa"/>
            <w:shd w:val="clear" w:color="auto" w:fill="auto"/>
            <w:vAlign w:val="bottom"/>
          </w:tcPr>
          <w:p w14:paraId="5FCABA6B" w14:textId="77777777" w:rsidR="003A277D" w:rsidRPr="00226A3F" w:rsidRDefault="003A277D" w:rsidP="00B169DB">
            <w:pPr>
              <w:rPr>
                <w:ins w:id="2255" w:author="nick" w:date="2020-02-19T18:13:00Z"/>
                <w:sz w:val="20"/>
                <w:szCs w:val="20"/>
              </w:rPr>
            </w:pPr>
            <w:ins w:id="2256" w:author="nick" w:date="2020-02-19T18:13:00Z">
              <w:r w:rsidRPr="00226A3F">
                <w:rPr>
                  <w:sz w:val="20"/>
                  <w:szCs w:val="20"/>
                </w:rPr>
                <w:t>1</w:t>
              </w:r>
            </w:ins>
          </w:p>
        </w:tc>
        <w:tc>
          <w:tcPr>
            <w:tcW w:w="1276" w:type="dxa"/>
            <w:shd w:val="clear" w:color="auto" w:fill="auto"/>
            <w:vAlign w:val="bottom"/>
          </w:tcPr>
          <w:p w14:paraId="7F5E844B" w14:textId="77777777" w:rsidR="003A277D" w:rsidRPr="00226A3F" w:rsidRDefault="003A277D" w:rsidP="00B169DB">
            <w:pPr>
              <w:rPr>
                <w:ins w:id="2257" w:author="nick" w:date="2020-02-19T18:13:00Z"/>
                <w:sz w:val="20"/>
                <w:szCs w:val="20"/>
              </w:rPr>
            </w:pPr>
            <w:ins w:id="2258" w:author="nick" w:date="2020-02-19T18:13:00Z">
              <w:r w:rsidRPr="00226A3F">
                <w:rPr>
                  <w:sz w:val="20"/>
                  <w:szCs w:val="20"/>
                </w:rPr>
                <w:t>Optional</w:t>
              </w:r>
            </w:ins>
          </w:p>
        </w:tc>
        <w:tc>
          <w:tcPr>
            <w:tcW w:w="3384" w:type="dxa"/>
            <w:shd w:val="clear" w:color="auto" w:fill="auto"/>
            <w:vAlign w:val="bottom"/>
          </w:tcPr>
          <w:p w14:paraId="680620E3" w14:textId="77777777" w:rsidR="003A277D" w:rsidRPr="00226A3F" w:rsidRDefault="003A277D" w:rsidP="00B169DB">
            <w:pPr>
              <w:rPr>
                <w:ins w:id="2259" w:author="nick" w:date="2020-02-19T18:13:00Z"/>
                <w:sz w:val="20"/>
                <w:szCs w:val="20"/>
              </w:rPr>
            </w:pPr>
            <w:ins w:id="2260" w:author="nick" w:date="2020-02-19T18:13:00Z">
              <w:r w:rsidRPr="00226A3F">
                <w:rPr>
                  <w:sz w:val="20"/>
                  <w:szCs w:val="20"/>
                </w:rPr>
                <w:t>-</w:t>
              </w:r>
            </w:ins>
          </w:p>
        </w:tc>
      </w:tr>
      <w:tr w:rsidR="003A277D" w:rsidRPr="00226A3F" w14:paraId="013CF028" w14:textId="77777777" w:rsidTr="00B169DB">
        <w:trPr>
          <w:jc w:val="center"/>
          <w:ins w:id="2261" w:author="nick" w:date="2020-02-19T18:13:00Z"/>
        </w:trPr>
        <w:tc>
          <w:tcPr>
            <w:tcW w:w="2111" w:type="dxa"/>
            <w:shd w:val="clear" w:color="auto" w:fill="auto"/>
            <w:vAlign w:val="bottom"/>
          </w:tcPr>
          <w:p w14:paraId="063C9D13" w14:textId="77777777" w:rsidR="003A277D" w:rsidRPr="00226A3F" w:rsidRDefault="003A277D" w:rsidP="00B169DB">
            <w:pPr>
              <w:rPr>
                <w:ins w:id="2262" w:author="nick" w:date="2020-02-19T18:13:00Z"/>
                <w:sz w:val="20"/>
                <w:szCs w:val="20"/>
              </w:rPr>
            </w:pPr>
            <w:ins w:id="2263" w:author="nick" w:date="2020-02-19T18:13:00Z">
              <w:r w:rsidRPr="00226A3F">
                <w:rPr>
                  <w:sz w:val="20"/>
                  <w:szCs w:val="20"/>
                </w:rPr>
                <w:t>loc</w:t>
              </w:r>
            </w:ins>
          </w:p>
        </w:tc>
        <w:tc>
          <w:tcPr>
            <w:tcW w:w="1701" w:type="dxa"/>
            <w:shd w:val="clear" w:color="auto" w:fill="auto"/>
            <w:vAlign w:val="bottom"/>
          </w:tcPr>
          <w:p w14:paraId="5E62A1D1" w14:textId="77777777" w:rsidR="003A277D" w:rsidRPr="00226A3F" w:rsidRDefault="003A277D" w:rsidP="00B169DB">
            <w:pPr>
              <w:rPr>
                <w:ins w:id="2264" w:author="nick" w:date="2020-02-19T18:13:00Z"/>
                <w:sz w:val="20"/>
                <w:szCs w:val="20"/>
              </w:rPr>
            </w:pPr>
            <w:ins w:id="2265" w:author="nick" w:date="2020-02-19T18:13:00Z">
              <w:r w:rsidRPr="00226A3F">
                <w:rPr>
                  <w:sz w:val="20"/>
                  <w:szCs w:val="20"/>
                </w:rPr>
                <w:t>1</w:t>
              </w:r>
            </w:ins>
          </w:p>
        </w:tc>
        <w:tc>
          <w:tcPr>
            <w:tcW w:w="1276" w:type="dxa"/>
            <w:shd w:val="clear" w:color="auto" w:fill="auto"/>
            <w:vAlign w:val="bottom"/>
          </w:tcPr>
          <w:p w14:paraId="08E6A672" w14:textId="77777777" w:rsidR="003A277D" w:rsidRPr="00226A3F" w:rsidRDefault="003A277D" w:rsidP="00B169DB">
            <w:pPr>
              <w:rPr>
                <w:ins w:id="2266" w:author="nick" w:date="2020-02-19T18:13:00Z"/>
                <w:sz w:val="20"/>
                <w:szCs w:val="20"/>
              </w:rPr>
            </w:pPr>
            <w:ins w:id="2267" w:author="nick" w:date="2020-02-19T18:13:00Z">
              <w:r w:rsidRPr="00226A3F">
                <w:rPr>
                  <w:sz w:val="20"/>
                  <w:szCs w:val="20"/>
                </w:rPr>
                <w:t>Required</w:t>
              </w:r>
            </w:ins>
          </w:p>
        </w:tc>
        <w:tc>
          <w:tcPr>
            <w:tcW w:w="3384" w:type="dxa"/>
            <w:shd w:val="clear" w:color="auto" w:fill="auto"/>
            <w:vAlign w:val="bottom"/>
          </w:tcPr>
          <w:p w14:paraId="138C1CE3" w14:textId="77777777" w:rsidR="003A277D" w:rsidRPr="00226A3F" w:rsidRDefault="003A277D" w:rsidP="00B169DB">
            <w:pPr>
              <w:rPr>
                <w:ins w:id="2268" w:author="nick" w:date="2020-02-19T18:13:00Z"/>
                <w:sz w:val="20"/>
                <w:szCs w:val="20"/>
              </w:rPr>
            </w:pPr>
            <w:ins w:id="2269" w:author="nick" w:date="2020-02-19T18:13:00Z">
              <w:r w:rsidRPr="00226A3F">
                <w:rPr>
                  <w:sz w:val="20"/>
                  <w:szCs w:val="20"/>
                </w:rPr>
                <w:t>-</w:t>
              </w:r>
            </w:ins>
          </w:p>
        </w:tc>
      </w:tr>
      <w:tr w:rsidR="003A277D" w:rsidRPr="00226A3F" w14:paraId="11447F06" w14:textId="77777777" w:rsidTr="00B169DB">
        <w:trPr>
          <w:jc w:val="center"/>
          <w:ins w:id="2270" w:author="nick" w:date="2020-02-19T18:13:00Z"/>
        </w:trPr>
        <w:tc>
          <w:tcPr>
            <w:tcW w:w="2111" w:type="dxa"/>
            <w:shd w:val="clear" w:color="auto" w:fill="auto"/>
            <w:vAlign w:val="bottom"/>
          </w:tcPr>
          <w:p w14:paraId="19D5F125" w14:textId="77777777" w:rsidR="003A277D" w:rsidRPr="00226A3F" w:rsidRDefault="003A277D" w:rsidP="00B169DB">
            <w:pPr>
              <w:rPr>
                <w:ins w:id="2271" w:author="nick" w:date="2020-02-19T18:13:00Z"/>
                <w:sz w:val="20"/>
                <w:szCs w:val="20"/>
              </w:rPr>
            </w:pPr>
            <w:ins w:id="2272" w:author="nick" w:date="2020-02-19T18:13:00Z">
              <w:r w:rsidRPr="00226A3F">
                <w:rPr>
                  <w:sz w:val="20"/>
                  <w:szCs w:val="20"/>
                </w:rPr>
                <w:t>appdata</w:t>
              </w:r>
            </w:ins>
          </w:p>
        </w:tc>
        <w:tc>
          <w:tcPr>
            <w:tcW w:w="1701" w:type="dxa"/>
            <w:shd w:val="clear" w:color="auto" w:fill="auto"/>
            <w:vAlign w:val="bottom"/>
          </w:tcPr>
          <w:p w14:paraId="3F90DE47" w14:textId="77777777" w:rsidR="003A277D" w:rsidRPr="00226A3F" w:rsidRDefault="003A277D" w:rsidP="00B169DB">
            <w:pPr>
              <w:rPr>
                <w:ins w:id="2273" w:author="nick" w:date="2020-02-19T18:13:00Z"/>
                <w:sz w:val="20"/>
                <w:szCs w:val="20"/>
              </w:rPr>
            </w:pPr>
            <w:ins w:id="2274" w:author="nick" w:date="2020-02-19T18:13:00Z">
              <w:r w:rsidRPr="00226A3F">
                <w:rPr>
                  <w:sz w:val="20"/>
                  <w:szCs w:val="20"/>
                </w:rPr>
                <w:t>1</w:t>
              </w:r>
            </w:ins>
          </w:p>
        </w:tc>
        <w:tc>
          <w:tcPr>
            <w:tcW w:w="1276" w:type="dxa"/>
            <w:shd w:val="clear" w:color="auto" w:fill="auto"/>
            <w:vAlign w:val="bottom"/>
          </w:tcPr>
          <w:p w14:paraId="33AC13DC" w14:textId="77777777" w:rsidR="003A277D" w:rsidRPr="00226A3F" w:rsidRDefault="003A277D" w:rsidP="00B169DB">
            <w:pPr>
              <w:rPr>
                <w:ins w:id="2275" w:author="nick" w:date="2020-02-19T18:13:00Z"/>
                <w:sz w:val="20"/>
                <w:szCs w:val="20"/>
              </w:rPr>
            </w:pPr>
            <w:ins w:id="2276" w:author="nick" w:date="2020-02-19T18:13:00Z">
              <w:r w:rsidRPr="00226A3F">
                <w:rPr>
                  <w:sz w:val="20"/>
                  <w:szCs w:val="20"/>
                </w:rPr>
                <w:t>Optional</w:t>
              </w:r>
            </w:ins>
          </w:p>
        </w:tc>
        <w:tc>
          <w:tcPr>
            <w:tcW w:w="3384" w:type="dxa"/>
            <w:shd w:val="clear" w:color="auto" w:fill="auto"/>
            <w:vAlign w:val="bottom"/>
          </w:tcPr>
          <w:p w14:paraId="6B82BAC8" w14:textId="77777777" w:rsidR="003A277D" w:rsidRPr="00226A3F" w:rsidRDefault="003A277D" w:rsidP="00B169DB">
            <w:pPr>
              <w:rPr>
                <w:ins w:id="2277" w:author="nick" w:date="2020-02-19T18:13:00Z"/>
                <w:sz w:val="20"/>
                <w:szCs w:val="20"/>
              </w:rPr>
            </w:pPr>
            <w:ins w:id="2278" w:author="nick" w:date="2020-02-19T18:13:00Z">
              <w:r w:rsidRPr="00226A3F">
                <w:rPr>
                  <w:sz w:val="20"/>
                  <w:szCs w:val="20"/>
                </w:rPr>
                <w:t>-</w:t>
              </w:r>
            </w:ins>
          </w:p>
        </w:tc>
      </w:tr>
      <w:tr w:rsidR="003A277D" w:rsidRPr="00226A3F" w14:paraId="44D59ED4" w14:textId="77777777" w:rsidTr="00B169DB">
        <w:trPr>
          <w:jc w:val="center"/>
          <w:ins w:id="2279" w:author="nick" w:date="2020-02-19T18:13:00Z"/>
        </w:trPr>
        <w:tc>
          <w:tcPr>
            <w:tcW w:w="2111" w:type="dxa"/>
            <w:shd w:val="clear" w:color="auto" w:fill="auto"/>
            <w:vAlign w:val="bottom"/>
          </w:tcPr>
          <w:p w14:paraId="0BC9C01B" w14:textId="77777777" w:rsidR="003A277D" w:rsidRPr="00226A3F" w:rsidRDefault="003A277D" w:rsidP="00B169DB">
            <w:pPr>
              <w:rPr>
                <w:ins w:id="2280" w:author="nick" w:date="2020-02-19T18:13:00Z"/>
                <w:sz w:val="20"/>
                <w:szCs w:val="20"/>
              </w:rPr>
            </w:pPr>
            <w:proofErr w:type="spellStart"/>
            <w:ins w:id="2281" w:author="nick" w:date="2020-02-19T18:13:00Z">
              <w:r>
                <w:rPr>
                  <w:sz w:val="20"/>
                  <w:szCs w:val="20"/>
                </w:rPr>
                <w:t>femdata</w:t>
              </w:r>
              <w:proofErr w:type="spellEnd"/>
            </w:ins>
          </w:p>
        </w:tc>
        <w:tc>
          <w:tcPr>
            <w:tcW w:w="1701" w:type="dxa"/>
            <w:shd w:val="clear" w:color="auto" w:fill="auto"/>
            <w:vAlign w:val="bottom"/>
          </w:tcPr>
          <w:p w14:paraId="55DB84C1" w14:textId="77777777" w:rsidR="003A277D" w:rsidDel="009050D3" w:rsidRDefault="003A277D" w:rsidP="00B169DB">
            <w:pPr>
              <w:rPr>
                <w:ins w:id="2282" w:author="nick" w:date="2020-02-19T18:13:00Z"/>
                <w:sz w:val="20"/>
                <w:szCs w:val="20"/>
              </w:rPr>
            </w:pPr>
            <w:ins w:id="2283" w:author="nick" w:date="2020-02-19T18:13:00Z">
              <w:r>
                <w:rPr>
                  <w:sz w:val="20"/>
                  <w:szCs w:val="20"/>
                </w:rPr>
                <w:t>1</w:t>
              </w:r>
            </w:ins>
          </w:p>
        </w:tc>
        <w:tc>
          <w:tcPr>
            <w:tcW w:w="1276" w:type="dxa"/>
            <w:shd w:val="clear" w:color="auto" w:fill="auto"/>
            <w:vAlign w:val="bottom"/>
          </w:tcPr>
          <w:p w14:paraId="6180BBC0" w14:textId="77777777" w:rsidR="003A277D" w:rsidRPr="00226A3F" w:rsidRDefault="003A277D" w:rsidP="00B169DB">
            <w:pPr>
              <w:rPr>
                <w:ins w:id="2284" w:author="nick" w:date="2020-02-19T18:13:00Z"/>
                <w:sz w:val="20"/>
                <w:szCs w:val="20"/>
              </w:rPr>
            </w:pPr>
            <w:ins w:id="2285" w:author="nick" w:date="2020-02-19T18:13:00Z">
              <w:r>
                <w:rPr>
                  <w:sz w:val="20"/>
                  <w:szCs w:val="20"/>
                </w:rPr>
                <w:t>Optional</w:t>
              </w:r>
            </w:ins>
          </w:p>
        </w:tc>
        <w:tc>
          <w:tcPr>
            <w:tcW w:w="3384" w:type="dxa"/>
            <w:shd w:val="clear" w:color="auto" w:fill="auto"/>
            <w:vAlign w:val="bottom"/>
          </w:tcPr>
          <w:p w14:paraId="22AF9436" w14:textId="77777777" w:rsidR="003A277D" w:rsidRPr="00226A3F" w:rsidRDefault="003A277D" w:rsidP="00B169DB">
            <w:pPr>
              <w:rPr>
                <w:ins w:id="2286" w:author="nick" w:date="2020-02-19T18:13:00Z"/>
                <w:sz w:val="20"/>
                <w:szCs w:val="20"/>
              </w:rPr>
            </w:pPr>
            <w:ins w:id="2287" w:author="nick" w:date="2020-02-19T18:13:00Z">
              <w:r>
                <w:rPr>
                  <w:sz w:val="20"/>
                  <w:szCs w:val="20"/>
                </w:rPr>
                <w:t>-</w:t>
              </w:r>
            </w:ins>
          </w:p>
        </w:tc>
      </w:tr>
      <w:tr w:rsidR="003A277D" w:rsidRPr="00226A3F" w14:paraId="2A59F094" w14:textId="77777777" w:rsidTr="00B169DB">
        <w:trPr>
          <w:jc w:val="center"/>
          <w:ins w:id="2288" w:author="nick" w:date="2020-02-19T18:13:00Z"/>
        </w:trPr>
        <w:tc>
          <w:tcPr>
            <w:tcW w:w="2111" w:type="dxa"/>
            <w:shd w:val="clear" w:color="auto" w:fill="auto"/>
          </w:tcPr>
          <w:p w14:paraId="523B023B" w14:textId="77777777" w:rsidR="003A277D" w:rsidRPr="00226A3F" w:rsidRDefault="003A277D" w:rsidP="00B169DB">
            <w:pPr>
              <w:rPr>
                <w:ins w:id="2289" w:author="nick" w:date="2020-02-19T18:13:00Z"/>
                <w:sz w:val="20"/>
                <w:szCs w:val="20"/>
              </w:rPr>
            </w:pPr>
            <w:commentRangeStart w:id="2290"/>
            <w:proofErr w:type="spellStart"/>
            <w:ins w:id="2291" w:author="nick" w:date="2020-02-19T18:13:00Z">
              <w:r>
                <w:rPr>
                  <w:rFonts w:cs="Calibri"/>
                  <w:sz w:val="20"/>
                  <w:szCs w:val="20"/>
                  <w:lang w:eastAsia="en-GB"/>
                </w:rPr>
                <w:t>custom_attributes_list</w:t>
              </w:r>
              <w:proofErr w:type="spellEnd"/>
              <w:r>
                <w:rPr>
                  <w:rFonts w:cs="Calibri"/>
                  <w:sz w:val="20"/>
                  <w:szCs w:val="20"/>
                  <w:lang w:eastAsia="en-GB"/>
                </w:rPr>
                <w:t xml:space="preserve"> </w:t>
              </w:r>
            </w:ins>
          </w:p>
        </w:tc>
        <w:tc>
          <w:tcPr>
            <w:tcW w:w="1701" w:type="dxa"/>
            <w:shd w:val="clear" w:color="auto" w:fill="auto"/>
          </w:tcPr>
          <w:p w14:paraId="3CD17BC2" w14:textId="77777777" w:rsidR="003A277D" w:rsidRPr="00226A3F" w:rsidRDefault="003A277D" w:rsidP="00B169DB">
            <w:pPr>
              <w:rPr>
                <w:ins w:id="2292" w:author="nick" w:date="2020-02-19T18:13:00Z"/>
                <w:sz w:val="20"/>
                <w:szCs w:val="20"/>
              </w:rPr>
            </w:pPr>
            <w:ins w:id="2293" w:author="nick" w:date="2020-02-19T18:13:00Z">
              <w:r>
                <w:rPr>
                  <w:sz w:val="20"/>
                  <w:szCs w:val="20"/>
                </w:rPr>
                <w:t>1</w:t>
              </w:r>
            </w:ins>
          </w:p>
        </w:tc>
        <w:tc>
          <w:tcPr>
            <w:tcW w:w="1276" w:type="dxa"/>
            <w:shd w:val="clear" w:color="auto" w:fill="auto"/>
          </w:tcPr>
          <w:p w14:paraId="4B8591A6" w14:textId="77777777" w:rsidR="003A277D" w:rsidRPr="00226A3F" w:rsidRDefault="003A277D" w:rsidP="00B169DB">
            <w:pPr>
              <w:rPr>
                <w:ins w:id="2294" w:author="nick" w:date="2020-02-19T18:13:00Z"/>
                <w:sz w:val="20"/>
                <w:szCs w:val="20"/>
              </w:rPr>
            </w:pPr>
            <w:ins w:id="2295" w:author="nick" w:date="2020-02-19T18:13:00Z">
              <w:r>
                <w:rPr>
                  <w:rFonts w:cs="Calibri"/>
                  <w:sz w:val="20"/>
                  <w:szCs w:val="20"/>
                  <w:lang w:eastAsia="en-GB"/>
                </w:rPr>
                <w:t>Optional</w:t>
              </w:r>
            </w:ins>
          </w:p>
        </w:tc>
        <w:tc>
          <w:tcPr>
            <w:tcW w:w="3384" w:type="dxa"/>
            <w:shd w:val="clear" w:color="auto" w:fill="auto"/>
          </w:tcPr>
          <w:p w14:paraId="5E3174C7" w14:textId="55FDD985" w:rsidR="003A277D" w:rsidRPr="00226A3F" w:rsidRDefault="003A277D" w:rsidP="00B169DB">
            <w:pPr>
              <w:rPr>
                <w:ins w:id="2296" w:author="nick" w:date="2020-02-19T18:13:00Z"/>
                <w:sz w:val="20"/>
                <w:szCs w:val="20"/>
              </w:rPr>
            </w:pPr>
            <w:ins w:id="2297" w:author="nick" w:date="2020-02-19T18:13:00Z">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ins>
            <w:r w:rsidRPr="0011095E">
              <w:rPr>
                <w:rFonts w:cs="Calibri"/>
                <w:sz w:val="20"/>
                <w:szCs w:val="20"/>
                <w:lang w:eastAsia="en-GB"/>
              </w:rPr>
            </w:r>
            <w:ins w:id="2298" w:author="nick" w:date="2020-02-19T18:13:00Z">
              <w:r w:rsidRPr="0011095E">
                <w:rPr>
                  <w:rFonts w:cs="Calibri"/>
                  <w:sz w:val="20"/>
                  <w:szCs w:val="20"/>
                  <w:lang w:eastAsia="en-GB"/>
                </w:rPr>
                <w:fldChar w:fldCharType="separate"/>
              </w:r>
            </w:ins>
            <w:r w:rsidR="006051CF">
              <w:rPr>
                <w:rFonts w:cs="Calibri"/>
                <w:sz w:val="20"/>
                <w:szCs w:val="20"/>
                <w:lang w:eastAsia="en-GB"/>
              </w:rPr>
              <w:t>6.5</w:t>
            </w:r>
            <w:ins w:id="2299" w:author="nick" w:date="2020-02-19T18:13:00Z">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ins>
            <w:r w:rsidRPr="0011095E">
              <w:rPr>
                <w:rFonts w:cs="Calibri"/>
                <w:sz w:val="20"/>
                <w:szCs w:val="20"/>
                <w:lang w:eastAsia="en-GB"/>
              </w:rPr>
            </w:r>
            <w:ins w:id="2300" w:author="nick" w:date="2020-02-19T18:13:00Z">
              <w:r w:rsidRPr="0011095E">
                <w:rPr>
                  <w:rFonts w:cs="Calibri"/>
                  <w:sz w:val="20"/>
                  <w:szCs w:val="20"/>
                  <w:lang w:eastAsia="en-GB"/>
                </w:rPr>
                <w:fldChar w:fldCharType="separate"/>
              </w:r>
            </w:ins>
            <w:r w:rsidR="006051CF" w:rsidRPr="006051CF">
              <w:rPr>
                <w:sz w:val="20"/>
                <w:szCs w:val="20"/>
              </w:rPr>
              <w:t xml:space="preserve">Custom Attributes </w:t>
            </w:r>
            <w:r w:rsidR="006051CF" w:rsidRPr="007331A4">
              <w:t>list</w:t>
            </w:r>
            <w:ins w:id="2301" w:author="nick" w:date="2020-02-19T18:13:00Z">
              <w:r w:rsidRPr="0011095E">
                <w:rPr>
                  <w:rFonts w:cs="Calibri"/>
                  <w:sz w:val="20"/>
                  <w:szCs w:val="20"/>
                  <w:lang w:eastAsia="en-GB"/>
                </w:rPr>
                <w:fldChar w:fldCharType="end"/>
              </w:r>
            </w:ins>
            <w:commentRangeEnd w:id="2290"/>
            <w:r w:rsidR="001B5836">
              <w:rPr>
                <w:rStyle w:val="Kommentarzeichen"/>
                <w:lang w:eastAsia="x-none"/>
              </w:rPr>
              <w:commentReference w:id="2290"/>
            </w:r>
          </w:p>
        </w:tc>
      </w:tr>
    </w:tbl>
    <w:p w14:paraId="576F2206" w14:textId="165B3B9A" w:rsidR="003A277D" w:rsidRDefault="003A277D" w:rsidP="003A277D">
      <w:pPr>
        <w:pStyle w:val="Beschriftung"/>
        <w:spacing w:before="120"/>
        <w:rPr>
          <w:ins w:id="2302" w:author="nick" w:date="2020-02-19T18:13:00Z"/>
        </w:rPr>
      </w:pPr>
      <w:ins w:id="2303" w:author="nick" w:date="2020-02-19T18:13:00Z">
        <w:r>
          <w:t xml:space="preserve">Table </w:t>
        </w:r>
      </w:ins>
      <w:ins w:id="2304" w:author="Dr. Carsten Franke" w:date="2020-03-09T16:02:00Z">
        <w:r w:rsidR="001D2A94">
          <w:fldChar w:fldCharType="begin"/>
        </w:r>
        <w:r w:rsidR="001D2A94">
          <w:instrText xml:space="preserve"> SEQ Table \* ARABIC </w:instrText>
        </w:r>
      </w:ins>
      <w:r w:rsidR="001D2A94">
        <w:fldChar w:fldCharType="separate"/>
      </w:r>
      <w:r w:rsidR="006051CF">
        <w:rPr>
          <w:noProof/>
        </w:rPr>
        <w:t>76</w:t>
      </w:r>
      <w:ins w:id="2305" w:author="Dr. Carsten Franke" w:date="2020-03-09T16:02:00Z">
        <w:r w:rsidR="001D2A94">
          <w:fldChar w:fldCharType="end"/>
        </w:r>
      </w:ins>
      <w:ins w:id="2306" w:author="nick" w:date="2020-02-19T18:13:00Z">
        <w:r>
          <w:t xml:space="preserve">: Nested elements of </w:t>
        </w:r>
        <w:r w:rsidRPr="002D3000">
          <w:rPr>
            <w:rStyle w:val="elementdeftypeChar"/>
            <w:b/>
          </w:rPr>
          <w:t>&lt;connection_0d/&gt;</w:t>
        </w:r>
        <w:r w:rsidRPr="00D06BDF">
          <w:rPr>
            <w:rStyle w:val="elementdeftypeChar"/>
            <w:rFonts w:asciiTheme="minorHAnsi" w:hAnsiTheme="minorHAnsi" w:cstheme="minorHAnsi"/>
            <w:b/>
            <w:i w:val="0"/>
            <w:sz w:val="20"/>
          </w:rPr>
          <w:t xml:space="preserve"> for </w:t>
        </w:r>
        <w:r w:rsidRPr="00D06BDF">
          <w:rPr>
            <w:rStyle w:val="elementdeftypeChar"/>
            <w:b/>
          </w:rPr>
          <w:t>&lt;</w:t>
        </w:r>
      </w:ins>
      <w:proofErr w:type="spellStart"/>
      <w:ins w:id="2307" w:author="nick" w:date="2020-02-19T18:15:00Z">
        <w:r w:rsidR="00630AC9">
          <w:rPr>
            <w:rStyle w:val="elementdeftypeChar"/>
            <w:b/>
          </w:rPr>
          <w:t>rotav</w:t>
        </w:r>
      </w:ins>
      <w:proofErr w:type="spellEnd"/>
      <w:ins w:id="2308" w:author="nick" w:date="2020-02-19T18:13:00Z">
        <w:r w:rsidRPr="00D06BDF">
          <w:rPr>
            <w:rStyle w:val="elementdeftypeChar"/>
            <w:b/>
          </w:rPr>
          <w:t>/&gt;</w:t>
        </w:r>
      </w:ins>
    </w:p>
    <w:p w14:paraId="5D792C3A" w14:textId="77777777" w:rsidR="00DE67DB" w:rsidRDefault="00DE67DB" w:rsidP="00995F54">
      <w:pPr>
        <w:autoSpaceDE w:val="0"/>
        <w:autoSpaceDN w:val="0"/>
        <w:adjustRightInd w:val="0"/>
        <w:spacing w:before="120"/>
        <w:jc w:val="both"/>
        <w:rPr>
          <w:ins w:id="2309" w:author="nick" w:date="2020-02-19T19:10:00Z"/>
        </w:rPr>
      </w:pPr>
    </w:p>
    <w:p w14:paraId="0CA28411" w14:textId="77777777" w:rsidR="00995F54" w:rsidRDefault="00995F54" w:rsidP="00995F54">
      <w:pPr>
        <w:autoSpaceDE w:val="0"/>
        <w:autoSpaceDN w:val="0"/>
        <w:adjustRightInd w:val="0"/>
        <w:spacing w:before="120"/>
        <w:jc w:val="both"/>
        <w:rPr>
          <w:ins w:id="2310" w:author="nick" w:date="2020-02-19T17:55:00Z"/>
          <w:rFonts w:cs="Calibri"/>
          <w:szCs w:val="22"/>
          <w:lang w:eastAsia="en-GB"/>
        </w:rPr>
      </w:pPr>
      <w:ins w:id="2311" w:author="nick" w:date="2020-02-19T17:55:00Z">
        <w:r w:rsidRPr="00D73BA4">
          <w:rPr>
            <w:rFonts w:cs="Calibri"/>
            <w:szCs w:val="22"/>
            <w:lang w:eastAsia="en-GB"/>
          </w:rPr>
          <w:t xml:space="preserve">For the </w:t>
        </w:r>
        <w:r w:rsidRPr="00D73BA4">
          <w:rPr>
            <w:rStyle w:val="elementdeftypeChar"/>
            <w:lang w:eastAsia="en-GB"/>
          </w:rPr>
          <w:t>&lt;</w:t>
        </w:r>
        <w:proofErr w:type="spellStart"/>
        <w:r>
          <w:rPr>
            <w:rStyle w:val="elementdeftypeChar"/>
            <w:lang w:eastAsia="en-GB"/>
          </w:rPr>
          <w:t>rotav</w:t>
        </w:r>
        <w:proofErr w:type="spellEnd"/>
        <w:r>
          <w:rPr>
            <w:rStyle w:val="elementdeftypeChar"/>
            <w:lang w:eastAsia="en-GB"/>
          </w:rPr>
          <w:t>/</w:t>
        </w:r>
        <w:r w:rsidRPr="00D73BA4">
          <w:rPr>
            <w:rStyle w:val="elementdeftypeChar"/>
            <w:lang w:eastAsia="en-GB"/>
          </w:rPr>
          <w:t>&gt;</w:t>
        </w:r>
        <w:r w:rsidRPr="00D73BA4">
          <w:rPr>
            <w:rFonts w:cs="Calibri"/>
            <w:szCs w:val="22"/>
            <w:lang w:eastAsia="en-GB"/>
          </w:rPr>
          <w:t xml:space="preserve"> element, the following attributes can be specified:</w:t>
        </w:r>
      </w:ins>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995F54" w:rsidRPr="00226A3F" w14:paraId="7347FF21" w14:textId="77777777" w:rsidTr="00B169DB">
        <w:trPr>
          <w:tblHeader/>
          <w:jc w:val="center"/>
          <w:ins w:id="2312" w:author="nick" w:date="2020-02-19T17:55:00Z"/>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B12F3B" w14:textId="77777777" w:rsidR="00995F54" w:rsidRPr="00226A3F" w:rsidRDefault="00995F54" w:rsidP="00B169DB">
            <w:pPr>
              <w:keepNext/>
              <w:rPr>
                <w:ins w:id="2313" w:author="nick" w:date="2020-02-19T17:55:00Z"/>
                <w:b/>
                <w:i/>
              </w:rPr>
            </w:pPr>
            <w:ins w:id="2314" w:author="nick" w:date="2020-02-19T17:55:00Z">
              <w:r w:rsidRPr="00226A3F">
                <w:rPr>
                  <w:b/>
                  <w:i/>
                </w:rPr>
                <w:t>Attributes</w:t>
              </w:r>
            </w:ins>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6DC6F9" w14:textId="77777777" w:rsidR="00995F54" w:rsidRPr="00226A3F" w:rsidRDefault="00995F54" w:rsidP="00B169DB">
            <w:pPr>
              <w:keepNext/>
              <w:rPr>
                <w:ins w:id="2315" w:author="nick" w:date="2020-02-19T17:55:00Z"/>
                <w:b/>
                <w:i/>
              </w:rPr>
            </w:pPr>
            <w:ins w:id="2316" w:author="nick" w:date="2020-02-19T17:55:00Z">
              <w:r w:rsidRPr="00226A3F">
                <w:rPr>
                  <w:b/>
                  <w:i/>
                </w:rPr>
                <w:t>Type</w:t>
              </w:r>
            </w:ins>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F76FE72" w14:textId="77777777" w:rsidR="00995F54" w:rsidRPr="00226A3F" w:rsidRDefault="00995F54" w:rsidP="00B169DB">
            <w:pPr>
              <w:keepNext/>
              <w:rPr>
                <w:ins w:id="2317" w:author="nick" w:date="2020-02-19T17:55:00Z"/>
                <w:b/>
                <w:i/>
              </w:rPr>
            </w:pPr>
            <w:ins w:id="2318" w:author="nick" w:date="2020-02-19T17:55:00Z">
              <w:r w:rsidRPr="00226A3F">
                <w:rPr>
                  <w:b/>
                  <w:i/>
                </w:rPr>
                <w:t>Value Space</w:t>
              </w:r>
            </w:ins>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0C39E7" w14:textId="77777777" w:rsidR="00995F54" w:rsidRPr="00226A3F" w:rsidRDefault="00995F54" w:rsidP="00B169DB">
            <w:pPr>
              <w:keepNext/>
              <w:rPr>
                <w:ins w:id="2319" w:author="nick" w:date="2020-02-19T17:55:00Z"/>
                <w:b/>
                <w:i/>
              </w:rPr>
            </w:pPr>
            <w:ins w:id="2320" w:author="nick" w:date="2020-02-19T17:55:00Z">
              <w:r>
                <w:rPr>
                  <w:b/>
                  <w:i/>
                </w:rPr>
                <w:t>Use</w:t>
              </w:r>
            </w:ins>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160845" w14:textId="77777777" w:rsidR="00995F54" w:rsidRPr="00226A3F" w:rsidRDefault="00995F54" w:rsidP="00B169DB">
            <w:pPr>
              <w:keepNext/>
              <w:rPr>
                <w:ins w:id="2321" w:author="nick" w:date="2020-02-19T17:55:00Z"/>
                <w:b/>
                <w:i/>
              </w:rPr>
            </w:pPr>
            <w:ins w:id="2322" w:author="nick" w:date="2020-02-19T17:55:00Z">
              <w:r w:rsidRPr="00226A3F">
                <w:rPr>
                  <w:b/>
                  <w:i/>
                </w:rPr>
                <w:t>Constraint</w:t>
              </w:r>
            </w:ins>
          </w:p>
        </w:tc>
      </w:tr>
      <w:tr w:rsidR="00995F54" w:rsidRPr="00226A3F" w14:paraId="7C79BC49" w14:textId="77777777" w:rsidTr="00B169DB">
        <w:trPr>
          <w:jc w:val="center"/>
          <w:ins w:id="2323" w:author="nick" w:date="2020-02-19T17:55:00Z"/>
        </w:trPr>
        <w:tc>
          <w:tcPr>
            <w:tcW w:w="2537" w:type="dxa"/>
            <w:shd w:val="clear" w:color="auto" w:fill="auto"/>
          </w:tcPr>
          <w:p w14:paraId="2C139170" w14:textId="77777777" w:rsidR="00995F54" w:rsidRPr="001E3E2A" w:rsidRDefault="00995F54" w:rsidP="00B169DB">
            <w:pPr>
              <w:autoSpaceDE w:val="0"/>
              <w:autoSpaceDN w:val="0"/>
              <w:adjustRightInd w:val="0"/>
              <w:spacing w:after="0"/>
              <w:rPr>
                <w:ins w:id="2324" w:author="nick" w:date="2020-02-19T17:55:00Z"/>
                <w:sz w:val="18"/>
                <w:szCs w:val="18"/>
              </w:rPr>
            </w:pPr>
            <w:proofErr w:type="spellStart"/>
            <w:ins w:id="2325" w:author="nick" w:date="2020-02-19T17:55:00Z">
              <w:r>
                <w:rPr>
                  <w:rFonts w:cs="Calibri"/>
                  <w:sz w:val="18"/>
                  <w:szCs w:val="18"/>
                  <w:lang w:eastAsia="en-GB"/>
                </w:rPr>
                <w:t>rotational_speed</w:t>
              </w:r>
              <w:proofErr w:type="spellEnd"/>
            </w:ins>
          </w:p>
        </w:tc>
        <w:tc>
          <w:tcPr>
            <w:tcW w:w="1276" w:type="dxa"/>
            <w:shd w:val="clear" w:color="auto" w:fill="auto"/>
          </w:tcPr>
          <w:p w14:paraId="05BF3501" w14:textId="77777777" w:rsidR="00995F54" w:rsidRPr="001E3E2A" w:rsidRDefault="00995F54" w:rsidP="00B169DB">
            <w:pPr>
              <w:rPr>
                <w:ins w:id="2326" w:author="nick" w:date="2020-02-19T17:55:00Z"/>
                <w:sz w:val="18"/>
                <w:szCs w:val="18"/>
              </w:rPr>
            </w:pPr>
            <w:ins w:id="2327" w:author="nick" w:date="2020-02-19T17:55:00Z">
              <w:r w:rsidRPr="001E3E2A">
                <w:rPr>
                  <w:sz w:val="18"/>
                  <w:szCs w:val="18"/>
                </w:rPr>
                <w:t>Floating point</w:t>
              </w:r>
            </w:ins>
          </w:p>
        </w:tc>
        <w:tc>
          <w:tcPr>
            <w:tcW w:w="1417" w:type="dxa"/>
          </w:tcPr>
          <w:p w14:paraId="13612D80" w14:textId="77777777" w:rsidR="00995F54" w:rsidRPr="001E3E2A" w:rsidRDefault="00995F54" w:rsidP="00B169DB">
            <w:pPr>
              <w:rPr>
                <w:ins w:id="2328" w:author="nick" w:date="2020-02-19T17:55:00Z"/>
                <w:sz w:val="18"/>
                <w:szCs w:val="18"/>
              </w:rPr>
            </w:pPr>
            <w:ins w:id="2329" w:author="nick" w:date="2020-02-19T17:55:00Z">
              <w:r>
                <w:rPr>
                  <w:rFonts w:cs="Calibri"/>
                  <w:sz w:val="20"/>
                  <w:szCs w:val="20"/>
                  <w:lang w:eastAsia="en-GB"/>
                </w:rPr>
                <w:t>≥ 0.0</w:t>
              </w:r>
            </w:ins>
          </w:p>
        </w:tc>
        <w:tc>
          <w:tcPr>
            <w:tcW w:w="1276" w:type="dxa"/>
            <w:shd w:val="clear" w:color="auto" w:fill="auto"/>
          </w:tcPr>
          <w:p w14:paraId="121B3B94" w14:textId="77777777" w:rsidR="00995F54" w:rsidRPr="001E3E2A" w:rsidRDefault="00995F54" w:rsidP="00B169DB">
            <w:pPr>
              <w:rPr>
                <w:ins w:id="2330" w:author="nick" w:date="2020-02-19T17:55:00Z"/>
                <w:sz w:val="18"/>
                <w:szCs w:val="18"/>
              </w:rPr>
            </w:pPr>
            <w:ins w:id="2331" w:author="nick" w:date="2020-02-19T17:55:00Z">
              <w:r w:rsidRPr="001E3E2A">
                <w:rPr>
                  <w:sz w:val="18"/>
                  <w:szCs w:val="18"/>
                </w:rPr>
                <w:t>Optional</w:t>
              </w:r>
            </w:ins>
          </w:p>
        </w:tc>
        <w:tc>
          <w:tcPr>
            <w:tcW w:w="2533" w:type="dxa"/>
            <w:shd w:val="clear" w:color="auto" w:fill="auto"/>
          </w:tcPr>
          <w:p w14:paraId="39C95975" w14:textId="77777777" w:rsidR="00995F54" w:rsidRPr="001E3E2A" w:rsidRDefault="00995F54" w:rsidP="00B169DB">
            <w:pPr>
              <w:rPr>
                <w:ins w:id="2332" w:author="nick" w:date="2020-02-19T17:55:00Z"/>
                <w:sz w:val="18"/>
                <w:szCs w:val="18"/>
              </w:rPr>
            </w:pPr>
            <w:ins w:id="2333" w:author="nick" w:date="2020-02-19T17:55:00Z">
              <w:r w:rsidRPr="001E3E2A">
                <w:rPr>
                  <w:sz w:val="18"/>
                  <w:szCs w:val="18"/>
                </w:rPr>
                <w:t>-</w:t>
              </w:r>
            </w:ins>
          </w:p>
        </w:tc>
      </w:tr>
      <w:tr w:rsidR="00995F54" w:rsidRPr="00226A3F" w14:paraId="54C1D9E7" w14:textId="77777777" w:rsidTr="00DE67DB">
        <w:trPr>
          <w:jc w:val="center"/>
          <w:ins w:id="2334" w:author="nick" w:date="2020-02-19T17:55:00Z"/>
        </w:trPr>
        <w:tc>
          <w:tcPr>
            <w:tcW w:w="2537" w:type="dxa"/>
            <w:tcBorders>
              <w:top w:val="dotted" w:sz="4" w:space="0" w:color="auto"/>
              <w:left w:val="single" w:sz="8" w:space="0" w:color="000000"/>
              <w:bottom w:val="single" w:sz="4" w:space="0" w:color="auto"/>
              <w:right w:val="dotted" w:sz="4" w:space="0" w:color="auto"/>
            </w:tcBorders>
            <w:shd w:val="clear" w:color="auto" w:fill="auto"/>
          </w:tcPr>
          <w:p w14:paraId="6539341A" w14:textId="77777777" w:rsidR="00995F54" w:rsidRPr="001E3E2A" w:rsidRDefault="00995F54" w:rsidP="00B169DB">
            <w:pPr>
              <w:rPr>
                <w:ins w:id="2335" w:author="nick" w:date="2020-02-19T17:55:00Z"/>
                <w:sz w:val="18"/>
                <w:szCs w:val="18"/>
              </w:rPr>
            </w:pPr>
            <w:proofErr w:type="spellStart"/>
            <w:ins w:id="2336" w:author="nick" w:date="2020-02-19T17:55:00Z">
              <w:r>
                <w:rPr>
                  <w:sz w:val="18"/>
                  <w:szCs w:val="18"/>
                </w:rPr>
                <w:t>compression_force</w:t>
              </w:r>
              <w:proofErr w:type="spellEnd"/>
            </w:ins>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5E90C5C0" w14:textId="77777777" w:rsidR="00995F54" w:rsidRPr="001E3E2A" w:rsidRDefault="00995F54" w:rsidP="00B169DB">
            <w:pPr>
              <w:rPr>
                <w:ins w:id="2337" w:author="nick" w:date="2020-02-19T17:55:00Z"/>
                <w:sz w:val="18"/>
                <w:szCs w:val="18"/>
              </w:rPr>
            </w:pPr>
            <w:ins w:id="2338" w:author="nick" w:date="2020-02-19T17:55:00Z">
              <w:r>
                <w:rPr>
                  <w:sz w:val="18"/>
                  <w:szCs w:val="18"/>
                </w:rPr>
                <w:t>Floating point</w:t>
              </w:r>
            </w:ins>
          </w:p>
        </w:tc>
        <w:tc>
          <w:tcPr>
            <w:tcW w:w="1417" w:type="dxa"/>
            <w:tcBorders>
              <w:top w:val="dotted" w:sz="4" w:space="0" w:color="auto"/>
              <w:left w:val="single" w:sz="4" w:space="0" w:color="000000"/>
              <w:bottom w:val="single" w:sz="4" w:space="0" w:color="auto"/>
              <w:right w:val="dotted" w:sz="4" w:space="0" w:color="auto"/>
            </w:tcBorders>
          </w:tcPr>
          <w:p w14:paraId="72FF3DB3" w14:textId="77777777" w:rsidR="00995F54" w:rsidRDefault="00995F54" w:rsidP="00B169DB">
            <w:pPr>
              <w:rPr>
                <w:ins w:id="2339" w:author="nick" w:date="2020-02-19T17:55:00Z"/>
                <w:sz w:val="18"/>
                <w:szCs w:val="18"/>
              </w:rPr>
            </w:pPr>
            <w:ins w:id="2340" w:author="nick" w:date="2020-02-19T17:55:00Z">
              <w:r>
                <w:rPr>
                  <w:rFonts w:cs="Calibri"/>
                  <w:sz w:val="20"/>
                  <w:szCs w:val="20"/>
                  <w:lang w:eastAsia="en-GB"/>
                </w:rPr>
                <w:t>≥ 0.0</w:t>
              </w:r>
            </w:ins>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44EEEBE5" w14:textId="77777777" w:rsidR="00995F54" w:rsidRPr="001E3E2A" w:rsidRDefault="00995F54" w:rsidP="00B169DB">
            <w:pPr>
              <w:rPr>
                <w:ins w:id="2341" w:author="nick" w:date="2020-02-19T17:55:00Z"/>
                <w:sz w:val="18"/>
                <w:szCs w:val="18"/>
              </w:rPr>
            </w:pPr>
            <w:ins w:id="2342" w:author="nick" w:date="2020-02-19T17:55:00Z">
              <w:r>
                <w:rPr>
                  <w:sz w:val="18"/>
                  <w:szCs w:val="18"/>
                </w:rPr>
                <w:t>Optional</w:t>
              </w:r>
            </w:ins>
          </w:p>
        </w:tc>
        <w:tc>
          <w:tcPr>
            <w:tcW w:w="2533" w:type="dxa"/>
            <w:tcBorders>
              <w:top w:val="dotted" w:sz="4" w:space="0" w:color="auto"/>
              <w:left w:val="single" w:sz="4" w:space="0" w:color="000000"/>
              <w:bottom w:val="single" w:sz="4" w:space="0" w:color="auto"/>
              <w:right w:val="single" w:sz="8" w:space="0" w:color="000000"/>
            </w:tcBorders>
            <w:shd w:val="clear" w:color="auto" w:fill="auto"/>
          </w:tcPr>
          <w:p w14:paraId="1CDC9160" w14:textId="77777777" w:rsidR="00995F54" w:rsidRDefault="00995F54" w:rsidP="00B169DB">
            <w:pPr>
              <w:jc w:val="both"/>
              <w:rPr>
                <w:ins w:id="2343" w:author="nick" w:date="2020-02-19T17:55:00Z"/>
                <w:sz w:val="18"/>
                <w:szCs w:val="18"/>
              </w:rPr>
            </w:pPr>
            <w:ins w:id="2344" w:author="nick" w:date="2020-02-19T17:55:00Z">
              <w:r>
                <w:rPr>
                  <w:sz w:val="18"/>
                  <w:szCs w:val="18"/>
                </w:rPr>
                <w:t>-</w:t>
              </w:r>
            </w:ins>
          </w:p>
        </w:tc>
      </w:tr>
    </w:tbl>
    <w:p w14:paraId="2BD15E71" w14:textId="7637DA57" w:rsidR="00995F54" w:rsidRDefault="00995F54" w:rsidP="00995F54">
      <w:pPr>
        <w:pStyle w:val="Beschriftung"/>
        <w:spacing w:before="120"/>
        <w:rPr>
          <w:ins w:id="2345" w:author="nick" w:date="2020-02-19T17:55:00Z"/>
          <w:rFonts w:cs="Calibri"/>
          <w:szCs w:val="22"/>
          <w:lang w:eastAsia="en-GB"/>
        </w:rPr>
      </w:pPr>
      <w:ins w:id="2346" w:author="nick" w:date="2020-02-19T17:55:00Z">
        <w:r>
          <w:t xml:space="preserve">Table </w:t>
        </w:r>
      </w:ins>
      <w:ins w:id="2347" w:author="Dr. Carsten Franke" w:date="2020-03-09T16:02:00Z">
        <w:r w:rsidR="001D2A94">
          <w:fldChar w:fldCharType="begin"/>
        </w:r>
        <w:r w:rsidR="001D2A94">
          <w:instrText xml:space="preserve"> SEQ Table \* ARABIC </w:instrText>
        </w:r>
      </w:ins>
      <w:r w:rsidR="001D2A94">
        <w:fldChar w:fldCharType="separate"/>
      </w:r>
      <w:r w:rsidR="006051CF">
        <w:rPr>
          <w:noProof/>
        </w:rPr>
        <w:t>77</w:t>
      </w:r>
      <w:ins w:id="2348" w:author="Dr. Carsten Franke" w:date="2020-03-09T16:02:00Z">
        <w:r w:rsidR="001D2A94">
          <w:fldChar w:fldCharType="end"/>
        </w:r>
      </w:ins>
      <w:ins w:id="2349" w:author="nick" w:date="2020-02-19T17:55:00Z">
        <w:r>
          <w:t xml:space="preserve">: </w:t>
        </w:r>
        <w:r w:rsidRPr="001E3E2A">
          <w:t>Attr</w:t>
        </w:r>
        <w:r>
          <w:t xml:space="preserve">ibutes of element </w:t>
        </w:r>
        <w:r w:rsidRPr="001E3E2A">
          <w:rPr>
            <w:rStyle w:val="elementdeftypeChar"/>
            <w:b/>
          </w:rPr>
          <w:t>&lt;</w:t>
        </w:r>
        <w:proofErr w:type="spellStart"/>
        <w:r>
          <w:rPr>
            <w:rStyle w:val="elementdeftypeChar"/>
            <w:b/>
          </w:rPr>
          <w:t>rotav</w:t>
        </w:r>
        <w:proofErr w:type="spellEnd"/>
        <w:r>
          <w:rPr>
            <w:rStyle w:val="elementdeftypeChar"/>
            <w:b/>
          </w:rPr>
          <w:t>/</w:t>
        </w:r>
        <w:r w:rsidRPr="001E3E2A">
          <w:rPr>
            <w:rStyle w:val="elementdeftypeChar"/>
            <w:b/>
          </w:rPr>
          <w:t>&gt;</w:t>
        </w:r>
      </w:ins>
    </w:p>
    <w:p w14:paraId="1A20E1A1" w14:textId="77777777" w:rsidR="00995F54" w:rsidRDefault="00995F54" w:rsidP="00995F54">
      <w:pPr>
        <w:pStyle w:val="Listenabsatz"/>
        <w:numPr>
          <w:ilvl w:val="0"/>
          <w:numId w:val="37"/>
        </w:numPr>
        <w:autoSpaceDE w:val="0"/>
        <w:autoSpaceDN w:val="0"/>
        <w:adjustRightInd w:val="0"/>
        <w:ind w:left="714" w:hanging="357"/>
        <w:jc w:val="both"/>
        <w:rPr>
          <w:ins w:id="2350" w:author="nick" w:date="2020-02-19T17:55:00Z"/>
          <w:rFonts w:cs="Calibri"/>
          <w:lang w:val="en-US" w:eastAsia="en-GB"/>
        </w:rPr>
      </w:pPr>
      <w:commentRangeStart w:id="2351"/>
      <w:proofErr w:type="spellStart"/>
      <w:ins w:id="2352" w:author="nick" w:date="2020-02-19T17:55:00Z">
        <w:r>
          <w:rPr>
            <w:rStyle w:val="elementdeftypeChar"/>
            <w:lang w:eastAsia="en-GB"/>
          </w:rPr>
          <w:t>rotational_speed</w:t>
        </w:r>
        <w:proofErr w:type="spellEnd"/>
        <w:r w:rsidRPr="0059565B">
          <w:rPr>
            <w:rFonts w:cs="Calibri"/>
            <w:lang w:val="en-US" w:eastAsia="en-GB"/>
          </w:rPr>
          <w:t xml:space="preserve">: In order to facilitate the penetration in the metal sheet of the tip of the </w:t>
        </w:r>
        <w:r>
          <w:rPr>
            <w:rFonts w:cs="Calibri"/>
            <w:lang w:val="en-US" w:eastAsia="en-GB"/>
          </w:rPr>
          <w:t>ROTAV</w:t>
        </w:r>
        <w:r w:rsidRPr="0059565B">
          <w:rPr>
            <w:rFonts w:cs="Calibri"/>
            <w:lang w:val="en-US" w:eastAsia="en-GB"/>
          </w:rPr>
          <w:t xml:space="preserve">, </w:t>
        </w:r>
        <w:r>
          <w:rPr>
            <w:rFonts w:cs="Calibri"/>
            <w:lang w:val="en-US" w:eastAsia="en-GB"/>
          </w:rPr>
          <w:t xml:space="preserve">it is rotated at a high speed, </w:t>
        </w:r>
        <w:commentRangeStart w:id="2353"/>
        <w:r>
          <w:rPr>
            <w:rFonts w:cs="Calibri"/>
            <w:lang w:val="en-US" w:eastAsia="en-GB"/>
          </w:rPr>
          <w:t>typically at 25,000rpm</w:t>
        </w:r>
      </w:ins>
      <w:commentRangeEnd w:id="2353"/>
      <w:r w:rsidR="00A87440">
        <w:rPr>
          <w:rStyle w:val="Kommentarzeichen"/>
          <w:rFonts w:eastAsia="Times New Roman"/>
          <w:lang w:val="en-US" w:eastAsia="x-none"/>
        </w:rPr>
        <w:commentReference w:id="2353"/>
      </w:r>
      <w:ins w:id="2354" w:author="nick" w:date="2020-02-19T17:55:00Z">
        <w:r>
          <w:rPr>
            <w:rFonts w:cs="Calibri"/>
            <w:lang w:val="en-US" w:eastAsia="en-GB"/>
          </w:rPr>
          <w:t>.</w:t>
        </w:r>
      </w:ins>
      <w:commentRangeEnd w:id="2351"/>
      <w:r w:rsidR="001464F9">
        <w:rPr>
          <w:rStyle w:val="Kommentarzeichen"/>
          <w:rFonts w:eastAsia="Times New Roman"/>
          <w:lang w:val="en-US" w:eastAsia="x-none"/>
        </w:rPr>
        <w:commentReference w:id="2351"/>
      </w:r>
    </w:p>
    <w:p w14:paraId="7A7CA963" w14:textId="77777777" w:rsidR="00995F54" w:rsidRPr="00D15F1A" w:rsidRDefault="00995F54" w:rsidP="00995F54">
      <w:pPr>
        <w:pStyle w:val="Listenabsatz"/>
        <w:numPr>
          <w:ilvl w:val="0"/>
          <w:numId w:val="37"/>
        </w:numPr>
        <w:autoSpaceDE w:val="0"/>
        <w:autoSpaceDN w:val="0"/>
        <w:adjustRightInd w:val="0"/>
        <w:jc w:val="both"/>
        <w:rPr>
          <w:ins w:id="2355" w:author="nick" w:date="2020-02-19T17:55:00Z"/>
          <w:rFonts w:cs="Calibri"/>
          <w:lang w:val="en-US" w:eastAsia="en-GB"/>
        </w:rPr>
      </w:pPr>
      <w:proofErr w:type="spellStart"/>
      <w:ins w:id="2356" w:author="nick" w:date="2020-02-19T17:55:00Z">
        <w:r>
          <w:rPr>
            <w:rStyle w:val="elementdeftypeChar"/>
            <w:lang w:eastAsia="en-GB"/>
          </w:rPr>
          <w:t>compression_force</w:t>
        </w:r>
        <w:proofErr w:type="spellEnd"/>
        <w:r>
          <w:rPr>
            <w:rStyle w:val="elementdeftypeChar"/>
            <w:lang w:eastAsia="en-GB"/>
          </w:rPr>
          <w:t>:</w:t>
        </w:r>
        <w:r w:rsidRPr="00FE7E7B">
          <w:rPr>
            <w:rFonts w:cs="Calibri"/>
            <w:lang w:val="en-US" w:eastAsia="en-GB"/>
          </w:rPr>
          <w:t xml:space="preserve"> </w:t>
        </w:r>
        <w:r w:rsidRPr="0059565B">
          <w:rPr>
            <w:rFonts w:cs="Calibri"/>
            <w:lang w:val="en-US" w:eastAsia="en-GB"/>
          </w:rPr>
          <w:t xml:space="preserve">In order to </w:t>
        </w:r>
        <w:r>
          <w:rPr>
            <w:rFonts w:cs="Calibri"/>
            <w:lang w:val="en-US" w:eastAsia="en-GB"/>
          </w:rPr>
          <w:t>achieve the fastening properties, the ROTAV is compressed with a vertical force</w:t>
        </w:r>
        <w:commentRangeStart w:id="2357"/>
        <w:r>
          <w:rPr>
            <w:rFonts w:cs="Calibri"/>
            <w:lang w:val="en-US" w:eastAsia="en-GB"/>
          </w:rPr>
          <w:t>, typically at 10kN</w:t>
        </w:r>
      </w:ins>
      <w:commentRangeEnd w:id="2357"/>
      <w:r w:rsidR="00A87440">
        <w:rPr>
          <w:rStyle w:val="Kommentarzeichen"/>
          <w:rFonts w:eastAsia="Times New Roman"/>
          <w:lang w:val="en-US" w:eastAsia="x-none"/>
        </w:rPr>
        <w:commentReference w:id="2357"/>
      </w:r>
      <w:ins w:id="2358" w:author="nick" w:date="2020-02-19T17:55:00Z">
        <w:r>
          <w:rPr>
            <w:rFonts w:cs="Calibri"/>
            <w:lang w:val="en-US" w:eastAsia="en-GB"/>
          </w:rPr>
          <w:t>.</w:t>
        </w:r>
      </w:ins>
    </w:p>
    <w:p w14:paraId="1B7B3B3F" w14:textId="77777777" w:rsidR="00995F54" w:rsidRPr="00D15F1A" w:rsidRDefault="00995F54" w:rsidP="00995F54">
      <w:pPr>
        <w:pStyle w:val="Listenabsatz"/>
        <w:autoSpaceDE w:val="0"/>
        <w:autoSpaceDN w:val="0"/>
        <w:adjustRightInd w:val="0"/>
        <w:jc w:val="both"/>
        <w:rPr>
          <w:ins w:id="2359" w:author="nick" w:date="2020-02-19T17:55:00Z"/>
          <w:rFonts w:cs="Calibri"/>
          <w:lang w:val="en-US" w:eastAsia="en-GB"/>
        </w:rPr>
      </w:pPr>
    </w:p>
    <w:p w14:paraId="619C9229" w14:textId="77777777" w:rsidR="00995F54" w:rsidRDefault="00995F54" w:rsidP="00995F54">
      <w:pPr>
        <w:rPr>
          <w:ins w:id="2360" w:author="nick" w:date="2020-02-19T17:55:00Z"/>
          <w:rFonts w:cs="Calibri"/>
          <w:szCs w:val="22"/>
          <w:lang w:eastAsia="en-GB"/>
        </w:rPr>
      </w:pPr>
      <w:ins w:id="2361" w:author="nick" w:date="2020-02-19T17:55:00Z">
        <w:r>
          <w:rPr>
            <w:rFonts w:cs="Calibri"/>
            <w:szCs w:val="22"/>
            <w:lang w:eastAsia="en-GB"/>
          </w:rPr>
          <w:lastRenderedPageBreak/>
          <w:t xml:space="preserve">The element </w:t>
        </w:r>
        <w:r w:rsidRPr="00D73BA4">
          <w:rPr>
            <w:rStyle w:val="elementdeftypeChar"/>
          </w:rPr>
          <w:t>&lt;</w:t>
        </w:r>
        <w:proofErr w:type="spellStart"/>
        <w:r>
          <w:rPr>
            <w:rStyle w:val="elementdeftypeChar"/>
          </w:rPr>
          <w:t>rotav</w:t>
        </w:r>
        <w:proofErr w:type="spellEnd"/>
        <w:r>
          <w:rPr>
            <w:rStyle w:val="elementdeftypeChar"/>
          </w:rPr>
          <w:t>/</w:t>
        </w:r>
        <w:r w:rsidRPr="00D73BA4">
          <w:rPr>
            <w:rStyle w:val="elementdeftypeChar"/>
          </w:rPr>
          <w:t>&gt;</w:t>
        </w:r>
        <w:r>
          <w:rPr>
            <w:rFonts w:ascii="Courier" w:hAnsi="Courier" w:cs="Courier"/>
            <w:b/>
            <w:bCs/>
            <w:i/>
            <w:iCs/>
            <w:sz w:val="18"/>
            <w:szCs w:val="18"/>
            <w:lang w:eastAsia="en-GB"/>
          </w:rPr>
          <w:t xml:space="preserve"> </w:t>
        </w:r>
        <w:r>
          <w:rPr>
            <w:rFonts w:cs="Calibri"/>
            <w:szCs w:val="22"/>
            <w:lang w:eastAsia="en-GB"/>
          </w:rPr>
          <w:t>does not allow for any nested elements.</w:t>
        </w:r>
      </w:ins>
    </w:p>
    <w:p w14:paraId="4EA02A87" w14:textId="77777777" w:rsidR="00995F54" w:rsidRPr="00226A3F" w:rsidRDefault="00995F54" w:rsidP="00995F54">
      <w:pPr>
        <w:pStyle w:val="Example"/>
        <w:keepNext/>
        <w:rPr>
          <w:ins w:id="2362" w:author="nick" w:date="2020-02-19T17:55:00Z"/>
        </w:rPr>
      </w:pPr>
      <w:ins w:id="2363" w:author="nick" w:date="2020-02-19T17:55:00Z">
        <w:r w:rsidRPr="00226A3F">
          <w:t>Example</w:t>
        </w:r>
      </w:ins>
      <w:ins w:id="2364" w:author="nick" w:date="2020-02-19T19:11:00Z">
        <w:r w:rsidR="00DE67DB">
          <w:t xml:space="preserve"> (with necessary </w:t>
        </w:r>
      </w:ins>
      <w:ins w:id="2365" w:author="nick" w:date="2020-02-19T19:12:00Z">
        <w:r w:rsidR="00DE67DB">
          <w:t>information only)</w:t>
        </w:r>
      </w:ins>
      <w:ins w:id="2366" w:author="nick" w:date="2020-02-19T17:55:00Z">
        <w:r w:rsidRPr="00226A3F">
          <w:t xml:space="preserve">: </w:t>
        </w:r>
      </w:ins>
    </w:p>
    <w:p w14:paraId="718C4BA4" w14:textId="77777777" w:rsidR="00995F54" w:rsidRDefault="00995F54" w:rsidP="00995F54">
      <w:pPr>
        <w:pStyle w:val="XMLCode"/>
        <w:keepNext/>
        <w:rPr>
          <w:ins w:id="2367" w:author="nick" w:date="2020-02-19T17:55:00Z"/>
        </w:rPr>
      </w:pPr>
    </w:p>
    <w:p w14:paraId="2E3EC12C" w14:textId="77777777" w:rsidR="00995F54" w:rsidRDefault="00995F54" w:rsidP="00995F54">
      <w:pPr>
        <w:pStyle w:val="XMLCode"/>
        <w:keepNext/>
        <w:rPr>
          <w:ins w:id="2368" w:author="nick" w:date="2020-02-19T17:55:00Z"/>
        </w:rPr>
      </w:pPr>
      <w:ins w:id="2369" w:author="nick" w:date="2020-02-19T17:55:00Z">
        <w:r>
          <w:t>&lt;connection_0d label="ROTAV_96930"&gt;</w:t>
        </w:r>
      </w:ins>
    </w:p>
    <w:p w14:paraId="388592B8" w14:textId="77777777" w:rsidR="00995F54" w:rsidRPr="00013E33" w:rsidRDefault="00995F54" w:rsidP="00995F54">
      <w:pPr>
        <w:pStyle w:val="XMLCode"/>
        <w:keepNext/>
        <w:rPr>
          <w:ins w:id="2370" w:author="nick" w:date="2020-02-19T17:55:00Z"/>
          <w:color w:val="0070C0"/>
        </w:rPr>
      </w:pPr>
      <w:ins w:id="2371" w:author="nick" w:date="2020-02-19T17:55:00Z">
        <w:r w:rsidRPr="0033379A">
          <w:rPr>
            <w:color w:val="0070C0"/>
            <w:lang w:val="fr-FR"/>
          </w:rPr>
          <w:t xml:space="preserve">    </w:t>
        </w:r>
        <w:r>
          <w:rPr>
            <w:color w:val="0070C0"/>
          </w:rPr>
          <w:t>&lt;</w:t>
        </w:r>
      </w:ins>
      <w:proofErr w:type="spellStart"/>
      <w:ins w:id="2372" w:author="nick" w:date="2020-02-19T19:06:00Z">
        <w:r w:rsidR="00DE67DB">
          <w:rPr>
            <w:color w:val="0070C0"/>
          </w:rPr>
          <w:t>rotation_joint</w:t>
        </w:r>
      </w:ins>
      <w:proofErr w:type="spellEnd"/>
      <w:ins w:id="2373" w:author="nick" w:date="2020-02-19T17:55:00Z">
        <w:r w:rsidRPr="00013E33">
          <w:rPr>
            <w:color w:val="0070C0"/>
          </w:rPr>
          <w:t>&gt;</w:t>
        </w:r>
      </w:ins>
    </w:p>
    <w:p w14:paraId="775A7F99" w14:textId="77777777" w:rsidR="00995F54" w:rsidRPr="00013E33" w:rsidRDefault="00995F54" w:rsidP="00DE67DB">
      <w:pPr>
        <w:pStyle w:val="XMLCode"/>
        <w:keepNext/>
        <w:ind w:firstLine="539"/>
        <w:rPr>
          <w:ins w:id="2374" w:author="nick" w:date="2020-02-19T17:55:00Z"/>
          <w:color w:val="0070C0"/>
        </w:rPr>
      </w:pPr>
      <w:ins w:id="2375" w:author="nick" w:date="2020-02-19T17:55:00Z">
        <w:r w:rsidRPr="00013E33">
          <w:rPr>
            <w:color w:val="0070C0"/>
          </w:rPr>
          <w:t xml:space="preserve">    &lt;</w:t>
        </w:r>
        <w:proofErr w:type="spellStart"/>
        <w:r>
          <w:rPr>
            <w:color w:val="0070C0"/>
          </w:rPr>
          <w:t>rotav</w:t>
        </w:r>
        <w:proofErr w:type="spellEnd"/>
        <w:r>
          <w:rPr>
            <w:color w:val="0070C0"/>
          </w:rPr>
          <w:t>/</w:t>
        </w:r>
        <w:r w:rsidRPr="00013E33">
          <w:rPr>
            <w:color w:val="0070C0"/>
          </w:rPr>
          <w:t>&gt;</w:t>
        </w:r>
      </w:ins>
    </w:p>
    <w:p w14:paraId="65DDF9DB" w14:textId="77777777" w:rsidR="00995F54" w:rsidRPr="00013E33" w:rsidRDefault="00995F54" w:rsidP="00995F54">
      <w:pPr>
        <w:pStyle w:val="XMLCode"/>
        <w:keepNext/>
        <w:rPr>
          <w:ins w:id="2376" w:author="nick" w:date="2020-02-19T17:55:00Z"/>
          <w:color w:val="0070C0"/>
        </w:rPr>
      </w:pPr>
      <w:ins w:id="2377" w:author="nick" w:date="2020-02-19T17:55:00Z">
        <w:r w:rsidRPr="00013E33">
          <w:rPr>
            <w:color w:val="0070C0"/>
          </w:rPr>
          <w:tab/>
          <w:t>&lt;/</w:t>
        </w:r>
      </w:ins>
      <w:proofErr w:type="spellStart"/>
      <w:ins w:id="2378" w:author="nick" w:date="2020-02-19T19:07:00Z">
        <w:r w:rsidR="00DE67DB">
          <w:rPr>
            <w:color w:val="0070C0"/>
          </w:rPr>
          <w:t>rotation_joint</w:t>
        </w:r>
      </w:ins>
      <w:proofErr w:type="spellEnd"/>
      <w:ins w:id="2379" w:author="nick" w:date="2020-02-19T17:55:00Z">
        <w:r w:rsidRPr="00013E33">
          <w:rPr>
            <w:color w:val="0070C0"/>
          </w:rPr>
          <w:t>&gt;</w:t>
        </w:r>
      </w:ins>
    </w:p>
    <w:p w14:paraId="0FC72858" w14:textId="77777777" w:rsidR="00995F54" w:rsidRDefault="00995F54" w:rsidP="00995F54">
      <w:pPr>
        <w:pStyle w:val="XMLCode"/>
        <w:keepNext/>
        <w:rPr>
          <w:ins w:id="2380" w:author="nick" w:date="2020-02-19T17:55:00Z"/>
        </w:rPr>
      </w:pPr>
      <w:ins w:id="2381" w:author="nick" w:date="2020-02-19T17:55:00Z">
        <w:r>
          <w:t xml:space="preserve">    </w:t>
        </w:r>
        <w:r w:rsidRPr="00226A3F">
          <w:t>&lt;loc&gt; 1500.3809 838.75885 730.6529 &lt;/loc&gt;</w:t>
        </w:r>
      </w:ins>
    </w:p>
    <w:p w14:paraId="66636D04" w14:textId="77777777" w:rsidR="00995F54" w:rsidRDefault="00995F54" w:rsidP="00995F54">
      <w:pPr>
        <w:pStyle w:val="XMLCode"/>
        <w:keepNext/>
        <w:rPr>
          <w:ins w:id="2382" w:author="nick" w:date="2020-02-19T17:55:00Z"/>
        </w:rPr>
      </w:pPr>
      <w:ins w:id="2383" w:author="nick" w:date="2020-02-19T17:55:00Z">
        <w:r>
          <w:t>&lt;/connection_0d&gt;</w:t>
        </w:r>
      </w:ins>
    </w:p>
    <w:p w14:paraId="0F5A2360" w14:textId="77777777" w:rsidR="00995F54" w:rsidRDefault="00995F54" w:rsidP="002430BC">
      <w:pPr>
        <w:pStyle w:val="XMLCode"/>
        <w:rPr>
          <w:ins w:id="2384" w:author="nick" w:date="2020-02-19T17:55:00Z"/>
        </w:rPr>
      </w:pPr>
    </w:p>
    <w:p w14:paraId="100BC317" w14:textId="77777777" w:rsidR="00DE67DB" w:rsidRPr="00226A3F" w:rsidRDefault="00DE67DB" w:rsidP="00DE67DB">
      <w:pPr>
        <w:pStyle w:val="Example"/>
        <w:keepNext/>
        <w:rPr>
          <w:ins w:id="2385" w:author="nick" w:date="2020-02-19T19:08:00Z"/>
        </w:rPr>
      </w:pPr>
      <w:ins w:id="2386" w:author="nick" w:date="2020-02-19T19:08:00Z">
        <w:r w:rsidRPr="00226A3F">
          <w:t>Example</w:t>
        </w:r>
      </w:ins>
      <w:ins w:id="2387" w:author="nick" w:date="2020-02-19T19:10:00Z">
        <w:r>
          <w:t xml:space="preserve"> (with all </w:t>
        </w:r>
      </w:ins>
      <w:ins w:id="2388" w:author="nick" w:date="2020-02-19T19:34:00Z">
        <w:r w:rsidR="006722CD">
          <w:t>attributes</w:t>
        </w:r>
      </w:ins>
      <w:ins w:id="2389" w:author="nick" w:date="2020-02-19T19:10:00Z">
        <w:r>
          <w:t>)</w:t>
        </w:r>
      </w:ins>
      <w:ins w:id="2390" w:author="nick" w:date="2020-02-19T19:08:00Z">
        <w:r w:rsidRPr="00226A3F">
          <w:t xml:space="preserve">: </w:t>
        </w:r>
      </w:ins>
    </w:p>
    <w:p w14:paraId="2E47F916" w14:textId="77777777" w:rsidR="00DE67DB" w:rsidRDefault="00DE67DB" w:rsidP="00DE67DB">
      <w:pPr>
        <w:pStyle w:val="XMLCode"/>
        <w:keepNext/>
        <w:rPr>
          <w:ins w:id="2391" w:author="nick" w:date="2020-02-19T19:08:00Z"/>
        </w:rPr>
      </w:pPr>
    </w:p>
    <w:p w14:paraId="1A2B8F85" w14:textId="77777777" w:rsidR="00DE67DB" w:rsidRDefault="00DE67DB" w:rsidP="00DE67DB">
      <w:pPr>
        <w:pStyle w:val="XMLCode"/>
        <w:keepNext/>
        <w:rPr>
          <w:ins w:id="2392" w:author="nick" w:date="2020-02-19T19:08:00Z"/>
        </w:rPr>
      </w:pPr>
      <w:ins w:id="2393" w:author="nick" w:date="2020-02-19T19:08:00Z">
        <w:r>
          <w:t>&lt;connection_0d label="ROTAV_96930"&gt;</w:t>
        </w:r>
      </w:ins>
    </w:p>
    <w:p w14:paraId="142DA295" w14:textId="77777777" w:rsidR="00DE67DB" w:rsidRPr="00013E33" w:rsidRDefault="00DE67DB" w:rsidP="00DE67DB">
      <w:pPr>
        <w:pStyle w:val="XMLCode"/>
        <w:keepNext/>
        <w:rPr>
          <w:ins w:id="2394" w:author="nick" w:date="2020-02-19T19:08:00Z"/>
          <w:color w:val="0070C0"/>
        </w:rPr>
      </w:pPr>
      <w:ins w:id="2395" w:author="nick" w:date="2020-02-19T19:08:00Z">
        <w:r w:rsidRPr="0033379A">
          <w:rPr>
            <w:color w:val="0070C0"/>
            <w:lang w:val="fr-FR"/>
          </w:rPr>
          <w:t xml:space="preserve">    </w:t>
        </w:r>
        <w:r>
          <w:rPr>
            <w:color w:val="0070C0"/>
          </w:rPr>
          <w:t>&lt;</w:t>
        </w:r>
        <w:proofErr w:type="spellStart"/>
        <w:r>
          <w:rPr>
            <w:color w:val="0070C0"/>
          </w:rPr>
          <w:t>rotation_joint</w:t>
        </w:r>
        <w:proofErr w:type="spellEnd"/>
        <w:r>
          <w:rPr>
            <w:color w:val="0070C0"/>
          </w:rPr>
          <w:t xml:space="preserve"> diameter="</w:t>
        </w:r>
      </w:ins>
      <w:ins w:id="2396" w:author="nick" w:date="2020-02-19T19:34:00Z">
        <w:r w:rsidR="006722CD">
          <w:rPr>
            <w:color w:val="0070C0"/>
          </w:rPr>
          <w:t>4</w:t>
        </w:r>
      </w:ins>
      <w:ins w:id="2397" w:author="nick" w:date="2020-02-19T19:08:00Z">
        <w:r>
          <w:rPr>
            <w:color w:val="0070C0"/>
          </w:rPr>
          <w:t>.0"</w:t>
        </w:r>
        <w:r w:rsidRPr="00013E33">
          <w:rPr>
            <w:color w:val="0070C0"/>
          </w:rPr>
          <w:t>&gt;</w:t>
        </w:r>
      </w:ins>
    </w:p>
    <w:p w14:paraId="35C2E99F" w14:textId="77777777" w:rsidR="00DE67DB" w:rsidRPr="00013E33" w:rsidRDefault="00DE67DB" w:rsidP="00DE67DB">
      <w:pPr>
        <w:pStyle w:val="XMLCode"/>
        <w:keepNext/>
        <w:ind w:firstLine="539"/>
        <w:rPr>
          <w:ins w:id="2398" w:author="nick" w:date="2020-02-19T19:08:00Z"/>
          <w:color w:val="0070C0"/>
        </w:rPr>
      </w:pPr>
      <w:ins w:id="2399" w:author="nick" w:date="2020-02-19T19:08:00Z">
        <w:r w:rsidRPr="00013E33">
          <w:rPr>
            <w:color w:val="0070C0"/>
          </w:rPr>
          <w:t xml:space="preserve">    &lt;</w:t>
        </w:r>
        <w:proofErr w:type="spellStart"/>
        <w:r>
          <w:rPr>
            <w:color w:val="0070C0"/>
          </w:rPr>
          <w:t>rotav</w:t>
        </w:r>
        <w:proofErr w:type="spellEnd"/>
        <w:r w:rsidRPr="00013E33">
          <w:rPr>
            <w:color w:val="0070C0"/>
          </w:rPr>
          <w:t xml:space="preserve"> </w:t>
        </w:r>
        <w:proofErr w:type="spellStart"/>
        <w:r>
          <w:rPr>
            <w:color w:val="0070C0"/>
          </w:rPr>
          <w:t>rotational_speed</w:t>
        </w:r>
        <w:proofErr w:type="spellEnd"/>
        <w:r>
          <w:rPr>
            <w:color w:val="0070C0"/>
          </w:rPr>
          <w:t xml:space="preserve">="1200000" </w:t>
        </w:r>
        <w:proofErr w:type="spellStart"/>
        <w:r>
          <w:rPr>
            <w:color w:val="0070C0"/>
          </w:rPr>
          <w:t>compression_force</w:t>
        </w:r>
        <w:proofErr w:type="spellEnd"/>
        <w:r>
          <w:rPr>
            <w:color w:val="0070C0"/>
          </w:rPr>
          <w:t>="10000"/</w:t>
        </w:r>
        <w:r w:rsidRPr="00013E33">
          <w:rPr>
            <w:color w:val="0070C0"/>
          </w:rPr>
          <w:t>&gt;</w:t>
        </w:r>
      </w:ins>
    </w:p>
    <w:p w14:paraId="11895B25" w14:textId="77777777" w:rsidR="00DE67DB" w:rsidRPr="00013E33" w:rsidRDefault="00DE67DB" w:rsidP="00DE67DB">
      <w:pPr>
        <w:pStyle w:val="XMLCode"/>
        <w:keepNext/>
        <w:rPr>
          <w:ins w:id="2400" w:author="nick" w:date="2020-02-19T19:08:00Z"/>
          <w:color w:val="0070C0"/>
        </w:rPr>
      </w:pPr>
      <w:ins w:id="2401" w:author="nick" w:date="2020-02-19T19:08:00Z">
        <w:r w:rsidRPr="00013E33">
          <w:rPr>
            <w:color w:val="0070C0"/>
          </w:rPr>
          <w:tab/>
          <w:t>&lt;/</w:t>
        </w:r>
        <w:proofErr w:type="spellStart"/>
        <w:r>
          <w:rPr>
            <w:color w:val="0070C0"/>
          </w:rPr>
          <w:t>rotation_joint</w:t>
        </w:r>
        <w:proofErr w:type="spellEnd"/>
        <w:r w:rsidRPr="00013E33">
          <w:rPr>
            <w:color w:val="0070C0"/>
          </w:rPr>
          <w:t>&gt;</w:t>
        </w:r>
      </w:ins>
    </w:p>
    <w:p w14:paraId="5D7A60DF" w14:textId="77777777" w:rsidR="00DE67DB" w:rsidRDefault="00DE67DB" w:rsidP="00DE67DB">
      <w:pPr>
        <w:pStyle w:val="XMLCode"/>
        <w:keepNext/>
        <w:rPr>
          <w:ins w:id="2402" w:author="nick" w:date="2020-02-19T19:08:00Z"/>
        </w:rPr>
      </w:pPr>
      <w:ins w:id="2403" w:author="nick" w:date="2020-02-19T19:08:00Z">
        <w:r>
          <w:t xml:space="preserve">    </w:t>
        </w:r>
        <w:r w:rsidRPr="00226A3F">
          <w:t>&lt;loc&gt; 1500.3809 838.75885 730.6529 &lt;/loc&gt;</w:t>
        </w:r>
      </w:ins>
    </w:p>
    <w:p w14:paraId="3AE34153" w14:textId="77777777" w:rsidR="00DE67DB" w:rsidRPr="0033379A" w:rsidRDefault="00DE67DB" w:rsidP="00DE67DB">
      <w:pPr>
        <w:pStyle w:val="XMLCode"/>
        <w:keepNext/>
        <w:rPr>
          <w:ins w:id="2404" w:author="nick" w:date="2020-02-19T19:08:00Z"/>
          <w:color w:val="0070C0"/>
          <w:lang w:val="fr-FR"/>
        </w:rPr>
      </w:pPr>
      <w:ins w:id="2405" w:author="nick" w:date="2020-02-19T19:08:00Z">
        <w:r w:rsidRPr="00013E33">
          <w:rPr>
            <w:color w:val="0070C0"/>
          </w:rPr>
          <w:t xml:space="preserve">    </w:t>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x="0" y="0" z="-10"/&gt;</w:t>
        </w:r>
      </w:ins>
    </w:p>
    <w:p w14:paraId="3B4DDFB9" w14:textId="77777777" w:rsidR="00DE67DB" w:rsidRDefault="00DE67DB" w:rsidP="00DE67DB">
      <w:pPr>
        <w:pStyle w:val="XMLCode"/>
        <w:keepNext/>
        <w:rPr>
          <w:ins w:id="2406" w:author="nick" w:date="2020-02-19T19:08:00Z"/>
        </w:rPr>
      </w:pPr>
      <w:ins w:id="2407" w:author="nick" w:date="2020-02-19T19:08:00Z">
        <w:r>
          <w:t xml:space="preserve">    &lt;appdata&gt;</w:t>
        </w:r>
      </w:ins>
    </w:p>
    <w:p w14:paraId="358C9C7E" w14:textId="77777777" w:rsidR="00DE67DB" w:rsidRPr="00226A3F" w:rsidRDefault="00DE67DB" w:rsidP="00DE67DB">
      <w:pPr>
        <w:pStyle w:val="XMLCode"/>
        <w:keepNext/>
        <w:rPr>
          <w:ins w:id="2408" w:author="nick" w:date="2020-02-19T19:08:00Z"/>
        </w:rPr>
      </w:pPr>
      <w:ins w:id="2409" w:author="nick" w:date="2020-02-19T19:08:00Z">
        <w:r>
          <w:tab/>
          <w:t xml:space="preserve">      ...</w:t>
        </w:r>
      </w:ins>
    </w:p>
    <w:p w14:paraId="6E5C50E8" w14:textId="77777777" w:rsidR="00DE67DB" w:rsidRDefault="00DE67DB" w:rsidP="00DE67DB">
      <w:pPr>
        <w:pStyle w:val="XMLCode"/>
        <w:keepNext/>
        <w:rPr>
          <w:ins w:id="2410" w:author="nick" w:date="2020-02-19T19:08:00Z"/>
        </w:rPr>
      </w:pPr>
      <w:ins w:id="2411" w:author="nick" w:date="2020-02-19T19:08:00Z">
        <w:r>
          <w:t xml:space="preserve">    &lt;/appdata&gt;</w:t>
        </w:r>
      </w:ins>
    </w:p>
    <w:p w14:paraId="6698CAE4" w14:textId="77777777" w:rsidR="00DC6F80" w:rsidDel="00A10381" w:rsidRDefault="00DE67DB" w:rsidP="00A10381">
      <w:pPr>
        <w:pStyle w:val="XMLCode"/>
        <w:keepNext/>
        <w:rPr>
          <w:del w:id="2412" w:author="nick" w:date="2020-02-21T19:51:00Z"/>
        </w:rPr>
      </w:pPr>
      <w:ins w:id="2413" w:author="nick" w:date="2020-02-19T19:08:00Z">
        <w:r>
          <w:t>&lt;/connection_0d&gt;</w:t>
        </w:r>
      </w:ins>
      <w:bookmarkEnd w:id="1920"/>
    </w:p>
    <w:p w14:paraId="0EAC7B5A" w14:textId="77777777" w:rsidR="00A10381" w:rsidRDefault="00A10381" w:rsidP="002430BC">
      <w:pPr>
        <w:pStyle w:val="XMLCode"/>
        <w:rPr>
          <w:ins w:id="2414" w:author="nick" w:date="2020-02-21T19:54:00Z"/>
        </w:rPr>
      </w:pPr>
    </w:p>
    <w:p w14:paraId="0A04DC1A" w14:textId="77777777" w:rsidR="00E26826" w:rsidRPr="007055D9" w:rsidRDefault="001C7934" w:rsidP="008D6588">
      <w:pPr>
        <w:pStyle w:val="berschrift1"/>
        <w:tabs>
          <w:tab w:val="clear" w:pos="432"/>
          <w:tab w:val="num" w:pos="567"/>
        </w:tabs>
        <w:ind w:left="431" w:hanging="431"/>
      </w:pPr>
      <w:bookmarkStart w:id="2415" w:name="_Toc428537246"/>
      <w:bookmarkStart w:id="2416" w:name="_Toc428969565"/>
      <w:bookmarkStart w:id="2417" w:name="_Toc429052956"/>
      <w:bookmarkStart w:id="2418" w:name="_Toc428537247"/>
      <w:bookmarkStart w:id="2419" w:name="_Toc428965632"/>
      <w:bookmarkStart w:id="2420" w:name="_Toc428969566"/>
      <w:bookmarkStart w:id="2421" w:name="_Toc429052957"/>
      <w:bookmarkStart w:id="2422" w:name="_Toc428456280"/>
      <w:bookmarkStart w:id="2423" w:name="_Toc428537248"/>
      <w:bookmarkStart w:id="2424" w:name="_Toc428969567"/>
      <w:bookmarkStart w:id="2425" w:name="_Toc429052958"/>
      <w:bookmarkStart w:id="2426" w:name="_Toc338938901"/>
      <w:bookmarkStart w:id="2427" w:name="_Toc338939097"/>
      <w:bookmarkStart w:id="2428" w:name="_Toc3556997"/>
      <w:bookmarkEnd w:id="2415"/>
      <w:bookmarkEnd w:id="2416"/>
      <w:bookmarkEnd w:id="2417"/>
      <w:bookmarkEnd w:id="2418"/>
      <w:bookmarkEnd w:id="2419"/>
      <w:bookmarkEnd w:id="2420"/>
      <w:bookmarkEnd w:id="2421"/>
      <w:bookmarkEnd w:id="2422"/>
      <w:bookmarkEnd w:id="2423"/>
      <w:bookmarkEnd w:id="2424"/>
      <w:bookmarkEnd w:id="2425"/>
      <w:commentRangeStart w:id="2429"/>
      <w:commentRangeEnd w:id="2429"/>
      <w:del w:id="2430" w:author="nick" w:date="2020-02-21T19:51:00Z">
        <w:r w:rsidDel="00A10381">
          <w:rPr>
            <w:rStyle w:val="Kommentarzeichen"/>
            <w:b w:val="0"/>
            <w:bCs w:val="0"/>
          </w:rPr>
          <w:lastRenderedPageBreak/>
          <w:commentReference w:id="2429"/>
        </w:r>
        <w:commentRangeStart w:id="2431"/>
        <w:commentRangeEnd w:id="2431"/>
        <w:r w:rsidR="001B7C96" w:rsidDel="00A10381">
          <w:rPr>
            <w:rStyle w:val="Kommentarzeichen"/>
            <w:b w:val="0"/>
            <w:bCs w:val="0"/>
          </w:rPr>
          <w:commentReference w:id="2431"/>
        </w:r>
      </w:del>
      <w:bookmarkStart w:id="2432" w:name="_Toc27753611"/>
      <w:r w:rsidR="00E26826" w:rsidRPr="007055D9">
        <w:t>1D connections</w:t>
      </w:r>
      <w:bookmarkEnd w:id="2426"/>
      <w:bookmarkEnd w:id="2427"/>
      <w:bookmarkEnd w:id="2428"/>
      <w:bookmarkEnd w:id="2432"/>
    </w:p>
    <w:p w14:paraId="777C91F5" w14:textId="77777777" w:rsidR="00911496" w:rsidRDefault="00246BE4" w:rsidP="00246BE4">
      <w:pPr>
        <w:pStyle w:val="berschrift2"/>
      </w:pPr>
      <w:bookmarkStart w:id="2433" w:name="_Toc3556998"/>
      <w:bookmarkStart w:id="2434" w:name="_Toc27753612"/>
      <w:bookmarkStart w:id="2435" w:name="_Toc338938902"/>
      <w:bookmarkStart w:id="2436" w:name="_Toc338939098"/>
      <w:r w:rsidRPr="00246BE4">
        <w:t>Generic Definitions</w:t>
      </w:r>
      <w:bookmarkEnd w:id="2433"/>
      <w:bookmarkEnd w:id="2434"/>
    </w:p>
    <w:p w14:paraId="00F84CE8" w14:textId="77777777" w:rsidR="007D6B05" w:rsidRDefault="007D6B05" w:rsidP="00327322">
      <w:pPr>
        <w:pStyle w:val="berschrift3"/>
      </w:pPr>
      <w:bookmarkStart w:id="2437" w:name="_Toc3556999"/>
      <w:bookmarkStart w:id="2438" w:name="_Toc27753613"/>
      <w:r>
        <w:t>Identification</w:t>
      </w:r>
      <w:bookmarkEnd w:id="2437"/>
      <w:bookmarkEnd w:id="2438"/>
    </w:p>
    <w:p w14:paraId="50AB1F25" w14:textId="75E84B82" w:rsidR="007D6B05" w:rsidRDefault="00246BE4" w:rsidP="00246BE4">
      <w:pPr>
        <w:autoSpaceDE w:val="0"/>
        <w:autoSpaceDN w:val="0"/>
        <w:adjustRightInd w:val="0"/>
        <w:spacing w:after="0"/>
        <w:jc w:val="both"/>
        <w:rPr>
          <w:lang w:eastAsia="x-none"/>
        </w:rPr>
      </w:pPr>
      <w:r>
        <w:rPr>
          <w:rFonts w:cs="Calibri"/>
          <w:szCs w:val="22"/>
          <w:lang w:eastAsia="en-GB"/>
        </w:rPr>
        <w:t xml:space="preserve">For identifying 1D connections, the same rules apply as for 0D connections, see section </w:t>
      </w:r>
      <w:r>
        <w:rPr>
          <w:rFonts w:cs="Calibri"/>
          <w:szCs w:val="22"/>
          <w:lang w:eastAsia="en-GB"/>
        </w:rPr>
        <w:fldChar w:fldCharType="begin"/>
      </w:r>
      <w:r>
        <w:rPr>
          <w:rFonts w:cs="Calibri"/>
          <w:szCs w:val="22"/>
          <w:lang w:eastAsia="en-GB"/>
        </w:rPr>
        <w:instrText xml:space="preserve"> REF _Ref428958711 \r \h </w:instrText>
      </w:r>
      <w:r>
        <w:rPr>
          <w:rFonts w:cs="Calibri"/>
          <w:szCs w:val="22"/>
          <w:lang w:eastAsia="en-GB"/>
        </w:rPr>
      </w:r>
      <w:r>
        <w:rPr>
          <w:rFonts w:cs="Calibri"/>
          <w:szCs w:val="22"/>
          <w:lang w:eastAsia="en-GB"/>
        </w:rPr>
        <w:fldChar w:fldCharType="separate"/>
      </w:r>
      <w:r w:rsidR="00004854">
        <w:rPr>
          <w:rFonts w:cs="Calibri"/>
          <w:szCs w:val="22"/>
          <w:lang w:eastAsia="en-GB"/>
        </w:rPr>
        <w:t>7.1.1</w:t>
      </w:r>
      <w:r>
        <w:rPr>
          <w:rFonts w:cs="Calibri"/>
          <w:szCs w:val="22"/>
          <w:lang w:eastAsia="en-GB"/>
        </w:rPr>
        <w:fldChar w:fldCharType="end"/>
      </w:r>
      <w:r>
        <w:rPr>
          <w:rFonts w:cs="Calibri"/>
          <w:szCs w:val="22"/>
          <w:lang w:eastAsia="en-GB"/>
        </w:rPr>
        <w:t xml:space="preserve"> identification.</w:t>
      </w:r>
    </w:p>
    <w:p w14:paraId="4FD6B77E" w14:textId="77777777" w:rsidR="007D6B05" w:rsidRPr="007055D9" w:rsidRDefault="007D6B05" w:rsidP="00327322">
      <w:pPr>
        <w:pStyle w:val="berschrift3"/>
      </w:pPr>
      <w:bookmarkStart w:id="2439" w:name="_Ref414571413"/>
      <w:bookmarkStart w:id="2440" w:name="_Ref429050458"/>
      <w:bookmarkStart w:id="2441" w:name="_Toc3557000"/>
      <w:bookmarkStart w:id="2442" w:name="_Toc27753614"/>
      <w:r w:rsidRPr="007055D9">
        <w:t>L</w:t>
      </w:r>
      <w:bookmarkEnd w:id="2439"/>
      <w:r w:rsidR="00246BE4">
        <w:t>ocation</w:t>
      </w:r>
      <w:bookmarkEnd w:id="2440"/>
      <w:bookmarkEnd w:id="2441"/>
      <w:bookmarkEnd w:id="2442"/>
    </w:p>
    <w:p w14:paraId="7B4A3509" w14:textId="77777777" w:rsidR="007D6B05" w:rsidRDefault="007D6B05" w:rsidP="007D6B05">
      <w:pPr>
        <w:jc w:val="both"/>
      </w:pPr>
      <w:r w:rsidRPr="007055D9">
        <w:t>The definition of the connection line is described as a series of points and thus split into segments. All other curves can also be represented with this type of representation by adding necessary points and thus approximating to the needed accuracy.</w:t>
      </w:r>
    </w:p>
    <w:p w14:paraId="68E1996C" w14:textId="77777777" w:rsidR="00246BE4" w:rsidRPr="007055D9" w:rsidRDefault="00246BE4" w:rsidP="00246BE4">
      <w:pPr>
        <w:autoSpaceDE w:val="0"/>
        <w:autoSpaceDN w:val="0"/>
        <w:adjustRightInd w:val="0"/>
        <w:spacing w:before="120"/>
        <w:jc w:val="both"/>
      </w:pPr>
      <w:r>
        <w:rPr>
          <w:rFonts w:cs="Calibri"/>
          <w:szCs w:val="22"/>
          <w:lang w:eastAsia="en-GB"/>
        </w:rPr>
        <w:t>The connection line may consist of more than one section. The sections need not be joined to each other. This is to simulate gaps along the application of a seam or an adhesive, due to crossing another weld, or an obstacle, like a hole in the connected sheets.</w:t>
      </w:r>
    </w:p>
    <w:p w14:paraId="31C7A784" w14:textId="59DB94A4" w:rsidR="007215C5" w:rsidRDefault="007215C5" w:rsidP="007215C5">
      <w:pPr>
        <w:pStyle w:val="berschrift5"/>
        <w:jc w:val="both"/>
        <w:rPr>
          <w:b w:val="0"/>
          <w:bCs w:val="0"/>
          <w:i w:val="0"/>
          <w:iCs w:val="0"/>
          <w:sz w:val="22"/>
          <w:szCs w:val="22"/>
          <w:lang w:val="en-US"/>
        </w:rPr>
      </w:pPr>
      <w:r w:rsidRPr="007215C5">
        <w:rPr>
          <w:b w:val="0"/>
          <w:bCs w:val="0"/>
          <w:i w:val="0"/>
          <w:iCs w:val="0"/>
          <w:sz w:val="22"/>
          <w:szCs w:val="24"/>
          <w:lang w:val="en-US"/>
        </w:rPr>
        <w:t xml:space="preserve">This feature could also be used in cases where a seam weld changes its </w:t>
      </w:r>
      <w:r w:rsidRPr="004E5916">
        <w:rPr>
          <w:rStyle w:val="elementdeftypeChar"/>
          <w:b/>
          <w:i/>
        </w:rPr>
        <w:t>&lt;</w:t>
      </w:r>
      <w:r w:rsidRPr="004E5916">
        <w:rPr>
          <w:rStyle w:val="XMLElement"/>
          <w:b/>
          <w:i/>
          <w:iCs w:val="0"/>
          <w:szCs w:val="24"/>
          <w:lang w:val="en-US"/>
        </w:rPr>
        <w:t>subtype/&gt;</w:t>
      </w:r>
      <w:r>
        <w:rPr>
          <w:b w:val="0"/>
          <w:bCs w:val="0"/>
          <w:i w:val="0"/>
          <w:iCs w:val="0"/>
          <w:sz w:val="22"/>
          <w:szCs w:val="24"/>
          <w:lang w:val="en-US"/>
        </w:rPr>
        <w:t xml:space="preserve">, seen in </w:t>
      </w:r>
      <w:r w:rsidRPr="007215C5">
        <w:rPr>
          <w:b w:val="0"/>
          <w:bCs w:val="0"/>
          <w:i w:val="0"/>
          <w:iCs w:val="0"/>
          <w:sz w:val="22"/>
          <w:szCs w:val="22"/>
          <w:lang w:val="en-US"/>
        </w:rPr>
        <w:fldChar w:fldCharType="begin"/>
      </w:r>
      <w:r w:rsidRPr="007215C5">
        <w:rPr>
          <w:b w:val="0"/>
          <w:bCs w:val="0"/>
          <w:i w:val="0"/>
          <w:iCs w:val="0"/>
          <w:sz w:val="22"/>
          <w:szCs w:val="22"/>
          <w:lang w:val="en-US"/>
        </w:rPr>
        <w:instrText xml:space="preserve"> REF _Ref428965482 \h  \* MERGEFORMAT </w:instrText>
      </w:r>
      <w:r w:rsidRPr="007215C5">
        <w:rPr>
          <w:b w:val="0"/>
          <w:bCs w:val="0"/>
          <w:i w:val="0"/>
          <w:iCs w:val="0"/>
          <w:sz w:val="22"/>
          <w:szCs w:val="22"/>
          <w:lang w:val="en-US"/>
        </w:rPr>
      </w:r>
      <w:r w:rsidRPr="007215C5">
        <w:rPr>
          <w:b w:val="0"/>
          <w:bCs w:val="0"/>
          <w:i w:val="0"/>
          <w:iCs w:val="0"/>
          <w:sz w:val="22"/>
          <w:szCs w:val="22"/>
          <w:lang w:val="en-US"/>
        </w:rPr>
        <w:fldChar w:fldCharType="separate"/>
      </w:r>
      <w:ins w:id="2443" w:author="Dr. Carsten Franke" w:date="2020-03-09T14:38:00Z">
        <w:r w:rsidR="00004854" w:rsidRPr="00004854">
          <w:rPr>
            <w:b w:val="0"/>
            <w:i w:val="0"/>
            <w:sz w:val="22"/>
            <w:szCs w:val="22"/>
          </w:rPr>
          <w:t xml:space="preserve">Figure </w:t>
        </w:r>
        <w:r w:rsidR="00004854" w:rsidRPr="00004854">
          <w:rPr>
            <w:b w:val="0"/>
            <w:i w:val="0"/>
            <w:noProof/>
            <w:sz w:val="22"/>
            <w:szCs w:val="22"/>
          </w:rPr>
          <w:t>45</w:t>
        </w:r>
      </w:ins>
      <w:del w:id="2444" w:author="Dr. Carsten Franke" w:date="2020-03-09T14:38:00Z">
        <w:r w:rsidR="007E2D34" w:rsidRPr="007E2D34" w:rsidDel="00004854">
          <w:rPr>
            <w:b w:val="0"/>
            <w:i w:val="0"/>
            <w:sz w:val="22"/>
            <w:szCs w:val="22"/>
          </w:rPr>
          <w:delText xml:space="preserve">Figure </w:delText>
        </w:r>
        <w:r w:rsidR="007E2D34" w:rsidRPr="007E2D34" w:rsidDel="00004854">
          <w:rPr>
            <w:b w:val="0"/>
            <w:i w:val="0"/>
            <w:noProof/>
            <w:sz w:val="22"/>
            <w:szCs w:val="22"/>
          </w:rPr>
          <w:delText>42</w:delText>
        </w:r>
      </w:del>
      <w:r w:rsidRPr="007215C5">
        <w:rPr>
          <w:b w:val="0"/>
          <w:bCs w:val="0"/>
          <w:i w:val="0"/>
          <w:iCs w:val="0"/>
          <w:sz w:val="22"/>
          <w:szCs w:val="22"/>
          <w:lang w:val="en-US"/>
        </w:rPr>
        <w:fldChar w:fldCharType="end"/>
      </w:r>
      <w:r w:rsidRPr="007215C5">
        <w:rPr>
          <w:b w:val="0"/>
          <w:bCs w:val="0"/>
          <w:i w:val="0"/>
          <w:iCs w:val="0"/>
          <w:sz w:val="22"/>
          <w:szCs w:val="22"/>
          <w:lang w:val="en-US"/>
        </w:rPr>
        <w:fldChar w:fldCharType="begin"/>
      </w:r>
      <w:r w:rsidRPr="007215C5">
        <w:rPr>
          <w:b w:val="0"/>
          <w:bCs w:val="0"/>
          <w:i w:val="0"/>
          <w:iCs w:val="0"/>
          <w:sz w:val="22"/>
          <w:szCs w:val="22"/>
          <w:lang w:val="en-US"/>
        </w:rPr>
        <w:instrText xml:space="preserve"> REF _Ref428965475 \h  \* MERGEFORMAT </w:instrText>
      </w:r>
      <w:r w:rsidRPr="007215C5">
        <w:rPr>
          <w:b w:val="0"/>
          <w:bCs w:val="0"/>
          <w:i w:val="0"/>
          <w:iCs w:val="0"/>
          <w:sz w:val="22"/>
          <w:szCs w:val="22"/>
          <w:lang w:val="en-US"/>
        </w:rPr>
      </w:r>
      <w:r w:rsidRPr="007215C5">
        <w:rPr>
          <w:b w:val="0"/>
          <w:bCs w:val="0"/>
          <w:i w:val="0"/>
          <w:iCs w:val="0"/>
          <w:sz w:val="22"/>
          <w:szCs w:val="22"/>
          <w:lang w:val="en-US"/>
        </w:rPr>
        <w:fldChar w:fldCharType="separate"/>
      </w:r>
      <w:r w:rsidR="00004854" w:rsidRPr="00004854">
        <w:rPr>
          <w:b w:val="0"/>
          <w:i w:val="0"/>
          <w:sz w:val="22"/>
          <w:szCs w:val="22"/>
        </w:rPr>
        <w:t>: Weld Line Changing</w:t>
      </w:r>
      <w:r w:rsidR="00004854" w:rsidRPr="00004854">
        <w:rPr>
          <w:b w:val="0"/>
          <w:i w:val="0"/>
          <w:noProof/>
          <w:sz w:val="22"/>
          <w:szCs w:val="22"/>
        </w:rPr>
        <w:t xml:space="preserve"> from Y-Joint to Overlap-Joint</w:t>
      </w:r>
      <w:r w:rsidRPr="007215C5">
        <w:rPr>
          <w:b w:val="0"/>
          <w:bCs w:val="0"/>
          <w:i w:val="0"/>
          <w:iCs w:val="0"/>
          <w:sz w:val="22"/>
          <w:szCs w:val="22"/>
          <w:lang w:val="en-US"/>
        </w:rPr>
        <w:fldChar w:fldCharType="end"/>
      </w:r>
      <w:r w:rsidRPr="007215C5">
        <w:rPr>
          <w:b w:val="0"/>
          <w:bCs w:val="0"/>
          <w:i w:val="0"/>
          <w:iCs w:val="0"/>
          <w:sz w:val="22"/>
          <w:szCs w:val="22"/>
          <w:lang w:val="en-US"/>
        </w:rPr>
        <w:t>.</w:t>
      </w:r>
    </w:p>
    <w:p w14:paraId="53724047" w14:textId="77777777" w:rsidR="004E5916" w:rsidRPr="004E5916" w:rsidRDefault="004E5916" w:rsidP="004E5916">
      <w:pPr>
        <w:spacing w:before="120"/>
        <w:jc w:val="both"/>
      </w:pPr>
      <w:r>
        <w:t>The χMCF specifies the order of line sections, as well as the order of the locations within each section.</w:t>
      </w:r>
    </w:p>
    <w:p w14:paraId="6118CF03" w14:textId="77777777" w:rsidR="007D6B05" w:rsidRPr="007055D9" w:rsidRDefault="007D6B05" w:rsidP="007215C5">
      <w:pPr>
        <w:pStyle w:val="berschrift5"/>
      </w:pPr>
      <w:r w:rsidRPr="007055D9">
        <w:t xml:space="preserve">Element </w:t>
      </w:r>
      <w:r w:rsidR="00194316">
        <w:t>"</w:t>
      </w:r>
      <w:proofErr w:type="spellStart"/>
      <w:r w:rsidRPr="007055D9">
        <w:t>loc_list</w:t>
      </w:r>
      <w:proofErr w:type="spellEnd"/>
      <w:r w:rsidR="00194316">
        <w:t>"</w:t>
      </w:r>
    </w:p>
    <w:p w14:paraId="0FCAA386" w14:textId="77777777" w:rsidR="007D6B05" w:rsidRPr="007055D9" w:rsidRDefault="007D6B05" w:rsidP="007D6B05">
      <w:pPr>
        <w:jc w:val="both"/>
      </w:pPr>
      <w:r w:rsidRPr="007055D9">
        <w:t xml:space="preserve">The list of locations for the definition of the connection line is stored in the element </w:t>
      </w:r>
      <w:r>
        <w:rPr>
          <w:rStyle w:val="XMLElement"/>
        </w:rPr>
        <w:t>&lt;</w:t>
      </w:r>
      <w:proofErr w:type="spellStart"/>
      <w:r>
        <w:rPr>
          <w:rStyle w:val="XMLElement"/>
        </w:rPr>
        <w:t>l</w:t>
      </w:r>
      <w:r w:rsidRPr="007055D9">
        <w:rPr>
          <w:rStyle w:val="XMLElement"/>
        </w:rPr>
        <w:t>oc_list</w:t>
      </w:r>
      <w:proofErr w:type="spellEnd"/>
      <w:r>
        <w:rPr>
          <w:rStyle w:val="XMLElement"/>
        </w:rPr>
        <w:t>&gt;</w:t>
      </w:r>
      <w:r w:rsidRPr="007055D9">
        <w:t xml:space="preserve">. This element contains nested elements </w:t>
      </w:r>
      <w:r>
        <w:rPr>
          <w:rStyle w:val="XMLElement"/>
        </w:rPr>
        <w:t>&lt;l</w:t>
      </w:r>
      <w:r w:rsidRPr="007055D9">
        <w:rPr>
          <w:rStyle w:val="XMLElement"/>
        </w:rPr>
        <w:t>oc</w:t>
      </w:r>
      <w:r>
        <w:rPr>
          <w:rStyle w:val="XMLElement"/>
        </w:rPr>
        <w:t>/&gt;</w:t>
      </w:r>
      <w:r w:rsidRPr="007055D9">
        <w:t xml:space="preserve"> defining the location of a point of the connection line in space. These locations </w:t>
      </w:r>
      <w:proofErr w:type="gramStart"/>
      <w:r w:rsidRPr="007055D9">
        <w:t>have to</w:t>
      </w:r>
      <w:proofErr w:type="gramEnd"/>
      <w:r w:rsidRPr="007055D9">
        <w:t xml:space="preserve"> be ordered so that the line defined by the ordered list of locations specifies the connection line.</w:t>
      </w:r>
    </w:p>
    <w:p w14:paraId="6BF001B3" w14:textId="77777777" w:rsidR="00A66652" w:rsidRPr="007055D9" w:rsidRDefault="00A66652" w:rsidP="00A66652">
      <w:r w:rsidRPr="007055D9">
        <w:t xml:space="preserve">The attributes associated to the element </w:t>
      </w:r>
      <w:r w:rsidRPr="00837116">
        <w:rPr>
          <w:rStyle w:val="elementdeftypeChar"/>
        </w:rPr>
        <w:t>&lt;</w:t>
      </w:r>
      <w:proofErr w:type="spellStart"/>
      <w:r w:rsidRPr="007055D9">
        <w:rPr>
          <w:rStyle w:val="XMLElement"/>
        </w:rPr>
        <w:t>loc</w:t>
      </w:r>
      <w:r>
        <w:rPr>
          <w:rStyle w:val="XMLElement"/>
        </w:rPr>
        <w:t>_list</w:t>
      </w:r>
      <w:proofErr w:type="spellEnd"/>
      <w:r>
        <w:rPr>
          <w:rStyle w:val="XMLElement"/>
        </w:rPr>
        <w: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A66652" w:rsidRPr="007055D9" w14:paraId="2AF7D9BF" w14:textId="77777777" w:rsidTr="00B85EEA">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7E2ECE" w14:textId="77777777" w:rsidR="00A66652" w:rsidRPr="007055D9" w:rsidRDefault="00A66652" w:rsidP="00B85EEA">
            <w:pPr>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0D67B91" w14:textId="77777777" w:rsidR="00A66652" w:rsidRPr="007055D9" w:rsidRDefault="00A66652" w:rsidP="00B85EEA">
            <w:pPr>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4F1E5B" w14:textId="77777777" w:rsidR="00A66652" w:rsidRPr="007055D9" w:rsidRDefault="000E60DF" w:rsidP="00B85EEA">
            <w:pPr>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4C30C5" w14:textId="77777777" w:rsidR="00A66652" w:rsidRPr="007055D9" w:rsidRDefault="00A66652" w:rsidP="00B85EEA">
            <w:pPr>
              <w:rPr>
                <w:b/>
                <w:i/>
              </w:rPr>
            </w:pPr>
            <w:r w:rsidRPr="007055D9">
              <w:rPr>
                <w:b/>
                <w:i/>
              </w:rPr>
              <w:t>Constraint</w:t>
            </w:r>
          </w:p>
        </w:tc>
      </w:tr>
      <w:tr w:rsidR="00A66652" w:rsidRPr="007055D9" w14:paraId="0A9F3597" w14:textId="77777777" w:rsidTr="00B85EEA">
        <w:trPr>
          <w:jc w:val="center"/>
        </w:trPr>
        <w:tc>
          <w:tcPr>
            <w:tcW w:w="1871" w:type="dxa"/>
            <w:shd w:val="clear" w:color="auto" w:fill="auto"/>
            <w:vAlign w:val="bottom"/>
          </w:tcPr>
          <w:p w14:paraId="0169489C" w14:textId="77777777" w:rsidR="00A66652" w:rsidRPr="00137032" w:rsidRDefault="00A66652" w:rsidP="00B85EEA">
            <w:pPr>
              <w:rPr>
                <w:sz w:val="20"/>
                <w:szCs w:val="20"/>
              </w:rPr>
            </w:pPr>
            <w:r>
              <w:rPr>
                <w:sz w:val="20"/>
                <w:szCs w:val="20"/>
              </w:rPr>
              <w:t>index</w:t>
            </w:r>
          </w:p>
        </w:tc>
        <w:tc>
          <w:tcPr>
            <w:tcW w:w="1800" w:type="dxa"/>
            <w:shd w:val="clear" w:color="auto" w:fill="auto"/>
            <w:vAlign w:val="bottom"/>
          </w:tcPr>
          <w:p w14:paraId="3F134271" w14:textId="77777777" w:rsidR="00B33619" w:rsidRPr="00137032" w:rsidRDefault="00B33619" w:rsidP="00B85EEA">
            <w:pPr>
              <w:rPr>
                <w:sz w:val="20"/>
                <w:szCs w:val="20"/>
              </w:rPr>
            </w:pPr>
            <w:r>
              <w:rPr>
                <w:sz w:val="20"/>
                <w:szCs w:val="20"/>
              </w:rPr>
              <w:t>Integer</w:t>
            </w:r>
          </w:p>
        </w:tc>
        <w:tc>
          <w:tcPr>
            <w:tcW w:w="1620" w:type="dxa"/>
            <w:shd w:val="clear" w:color="auto" w:fill="auto"/>
            <w:vAlign w:val="bottom"/>
          </w:tcPr>
          <w:p w14:paraId="60E8C49D" w14:textId="77777777" w:rsidR="00A66652" w:rsidRPr="00137032" w:rsidRDefault="00A66652" w:rsidP="00A66652">
            <w:pPr>
              <w:rPr>
                <w:sz w:val="20"/>
                <w:szCs w:val="20"/>
              </w:rPr>
            </w:pPr>
            <w:r>
              <w:rPr>
                <w:sz w:val="20"/>
                <w:szCs w:val="20"/>
              </w:rPr>
              <w:t>Optional</w:t>
            </w:r>
          </w:p>
        </w:tc>
        <w:tc>
          <w:tcPr>
            <w:tcW w:w="3240" w:type="dxa"/>
            <w:shd w:val="clear" w:color="auto" w:fill="auto"/>
          </w:tcPr>
          <w:p w14:paraId="5CCB9EFD" w14:textId="77777777" w:rsidR="00A66652" w:rsidRPr="00137032" w:rsidRDefault="00A66652" w:rsidP="00FC3371">
            <w:pPr>
              <w:keepNext/>
              <w:autoSpaceDE w:val="0"/>
              <w:autoSpaceDN w:val="0"/>
              <w:adjustRightInd w:val="0"/>
              <w:spacing w:after="0"/>
              <w:rPr>
                <w:sz w:val="20"/>
                <w:szCs w:val="20"/>
              </w:rPr>
            </w:pPr>
            <w:r>
              <w:rPr>
                <w:sz w:val="20"/>
                <w:szCs w:val="20"/>
              </w:rPr>
              <w:t xml:space="preserve">Required only if there are more than </w:t>
            </w:r>
            <w:r w:rsidR="00FC3371">
              <w:rPr>
                <w:sz w:val="20"/>
                <w:szCs w:val="20"/>
              </w:rPr>
              <w:t>one</w:t>
            </w:r>
            <w:r w:rsidRPr="00FC3371">
              <w:rPr>
                <w:rStyle w:val="elementdeftypeChar"/>
              </w:rPr>
              <w:t xml:space="preserve"> </w:t>
            </w:r>
            <w:proofErr w:type="spellStart"/>
            <w:r w:rsidRPr="00FC3371">
              <w:rPr>
                <w:rStyle w:val="elementdeftypeChar"/>
              </w:rPr>
              <w:t>loc_list</w:t>
            </w:r>
            <w:proofErr w:type="spellEnd"/>
            <w:r w:rsidR="00FC3371">
              <w:rPr>
                <w:rStyle w:val="elementdeftypeChar"/>
              </w:rPr>
              <w:t xml:space="preserve"> </w:t>
            </w:r>
            <w:r>
              <w:rPr>
                <w:sz w:val="20"/>
                <w:szCs w:val="20"/>
              </w:rPr>
              <w:t xml:space="preserve">elements in the </w:t>
            </w:r>
            <w:r w:rsidRPr="00A66652">
              <w:rPr>
                <w:rStyle w:val="elementdeftypeChar"/>
                <w:bCs w:val="0"/>
              </w:rPr>
              <w:t>connection</w:t>
            </w:r>
            <w:r>
              <w:rPr>
                <w:sz w:val="20"/>
                <w:szCs w:val="20"/>
              </w:rPr>
              <w:t>_</w:t>
            </w:r>
            <w:r w:rsidRPr="00A66652">
              <w:rPr>
                <w:rStyle w:val="elementdeftypeChar"/>
                <w:bCs w:val="0"/>
              </w:rPr>
              <w:t>1d</w:t>
            </w:r>
          </w:p>
        </w:tc>
      </w:tr>
    </w:tbl>
    <w:p w14:paraId="18D7A7FE" w14:textId="1CC49BE2" w:rsidR="00A66652" w:rsidRDefault="00A66652" w:rsidP="00A66652">
      <w:pPr>
        <w:pStyle w:val="Beschriftung"/>
        <w:spacing w:before="120"/>
      </w:pPr>
      <w:bookmarkStart w:id="2445" w:name="_Toc3566481"/>
      <w:bookmarkStart w:id="2446" w:name="_Toc27753851"/>
      <w:r>
        <w:t xml:space="preserve">Table </w:t>
      </w:r>
      <w:ins w:id="2447" w:author="Dr. Carsten Franke" w:date="2020-03-09T16:02:00Z">
        <w:r w:rsidR="001D2A94">
          <w:fldChar w:fldCharType="begin"/>
        </w:r>
        <w:r w:rsidR="001D2A94">
          <w:instrText xml:space="preserve"> SEQ Table \* ARABIC </w:instrText>
        </w:r>
      </w:ins>
      <w:r w:rsidR="001D2A94">
        <w:fldChar w:fldCharType="separate"/>
      </w:r>
      <w:ins w:id="2448" w:author="Dr. Carsten Franke" w:date="2020-03-09T16:02:00Z">
        <w:r w:rsidR="001D2A94">
          <w:rPr>
            <w:noProof/>
          </w:rPr>
          <w:t>78</w:t>
        </w:r>
        <w:r w:rsidR="001D2A94">
          <w:fldChar w:fldCharType="end"/>
        </w:r>
      </w:ins>
      <w:del w:id="2449" w:author="Dr. Carsten Franke" w:date="2020-03-09T16:02:00Z">
        <w:r w:rsidDel="001D2A94">
          <w:fldChar w:fldCharType="begin"/>
        </w:r>
        <w:r w:rsidDel="001D2A94">
          <w:delInstrText xml:space="preserve"> SEQ Table \* ARABIC </w:delInstrText>
        </w:r>
        <w:r w:rsidDel="001D2A94">
          <w:fldChar w:fldCharType="separate"/>
        </w:r>
      </w:del>
      <w:del w:id="2450" w:author="Dr. Carsten Franke" w:date="2020-03-09T14:38:00Z">
        <w:r w:rsidR="007E2D34" w:rsidDel="00004854">
          <w:rPr>
            <w:noProof/>
          </w:rPr>
          <w:delText>76</w:delText>
        </w:r>
      </w:del>
      <w:del w:id="2451" w:author="Dr. Carsten Franke" w:date="2020-03-09T16:02:00Z">
        <w:r w:rsidDel="001D2A94">
          <w:fldChar w:fldCharType="end"/>
        </w:r>
      </w:del>
      <w:r>
        <w:t xml:space="preserve">: Attributes of element </w:t>
      </w:r>
      <w:r w:rsidRPr="003E46C4">
        <w:rPr>
          <w:rStyle w:val="elementdeftypeChar"/>
          <w:b/>
        </w:rPr>
        <w:t>&lt;</w:t>
      </w:r>
      <w:proofErr w:type="spellStart"/>
      <w:r w:rsidRPr="003E46C4">
        <w:rPr>
          <w:rStyle w:val="elementdeftypeChar"/>
          <w:b/>
        </w:rPr>
        <w:t>loc</w:t>
      </w:r>
      <w:r>
        <w:rPr>
          <w:rStyle w:val="elementdeftypeChar"/>
          <w:b/>
        </w:rPr>
        <w:t>_list</w:t>
      </w:r>
      <w:proofErr w:type="spellEnd"/>
      <w:r w:rsidRPr="003E46C4">
        <w:rPr>
          <w:rStyle w:val="elementdeftypeChar"/>
          <w:b/>
        </w:rPr>
        <w:t>/&gt;</w:t>
      </w:r>
      <w:bookmarkEnd w:id="2445"/>
      <w:bookmarkEnd w:id="2446"/>
    </w:p>
    <w:p w14:paraId="24546F5A" w14:textId="77777777" w:rsidR="00FC3371" w:rsidRDefault="005C5466" w:rsidP="007D6B05">
      <w:pPr>
        <w:jc w:val="both"/>
      </w:pPr>
      <w:r>
        <w:t>A s</w:t>
      </w:r>
      <w:r w:rsidR="00FC3371">
        <w:t>tepped connection</w:t>
      </w:r>
      <w:r>
        <w:t xml:space="preserve"> line</w:t>
      </w:r>
      <w:r w:rsidR="00FC3371">
        <w:t>, or a connection line with sharp corners</w:t>
      </w:r>
      <w:r>
        <w:rPr>
          <w:rStyle w:val="Funotenzeichen"/>
        </w:rPr>
        <w:footnoteReference w:id="18"/>
      </w:r>
      <w:r w:rsidR="00FC3371">
        <w:t xml:space="preserve">, </w:t>
      </w:r>
      <w:r w:rsidR="00FC5176">
        <w:t xml:space="preserve">can be </w:t>
      </w:r>
      <w:r w:rsidR="00CB4543">
        <w:t>expressed</w:t>
      </w:r>
      <w:r w:rsidR="00FC5176">
        <w:t xml:space="preserve"> by</w:t>
      </w:r>
      <w:r w:rsidR="00FC3371">
        <w:t xml:space="preserve"> a series of </w:t>
      </w:r>
      <w:r w:rsidR="00FC3371" w:rsidRPr="003E46C4">
        <w:rPr>
          <w:rStyle w:val="elementdeftypeChar"/>
        </w:rPr>
        <w:t>&lt;</w:t>
      </w:r>
      <w:proofErr w:type="spellStart"/>
      <w:r w:rsidR="00FC3371" w:rsidRPr="003E46C4">
        <w:rPr>
          <w:rStyle w:val="elementdeftypeChar"/>
        </w:rPr>
        <w:t>loc</w:t>
      </w:r>
      <w:r w:rsidR="00FC3371">
        <w:rPr>
          <w:rStyle w:val="elementdeftypeChar"/>
        </w:rPr>
        <w:t>_list</w:t>
      </w:r>
      <w:proofErr w:type="spellEnd"/>
      <w:r w:rsidR="00FC3371" w:rsidRPr="003E46C4">
        <w:rPr>
          <w:rStyle w:val="elementdeftypeChar"/>
        </w:rPr>
        <w:t>&gt;</w:t>
      </w:r>
      <w:r w:rsidR="00FC3371">
        <w:rPr>
          <w:rStyle w:val="elementdeftypeChar"/>
        </w:rPr>
        <w:t xml:space="preserve"> </w:t>
      </w:r>
      <w:r w:rsidR="00FC3371">
        <w:t xml:space="preserve">elements. In this case, the </w:t>
      </w:r>
      <w:r w:rsidR="00FC5176" w:rsidRPr="003E46C4">
        <w:rPr>
          <w:rStyle w:val="elementdeftypeChar"/>
        </w:rPr>
        <w:t>&lt;</w:t>
      </w:r>
      <w:proofErr w:type="spellStart"/>
      <w:r w:rsidR="00FC5176" w:rsidRPr="003E46C4">
        <w:rPr>
          <w:rStyle w:val="elementdeftypeChar"/>
        </w:rPr>
        <w:t>loc</w:t>
      </w:r>
      <w:r w:rsidR="00FC5176">
        <w:rPr>
          <w:rStyle w:val="elementdeftypeChar"/>
        </w:rPr>
        <w:t>_list</w:t>
      </w:r>
      <w:proofErr w:type="spellEnd"/>
      <w:r w:rsidR="00FC5176" w:rsidRPr="003E46C4">
        <w:rPr>
          <w:rStyle w:val="elementdeftypeChar"/>
        </w:rPr>
        <w:t>&gt;</w:t>
      </w:r>
      <w:r w:rsidR="00FC5176">
        <w:rPr>
          <w:rStyle w:val="elementdeftypeChar"/>
        </w:rPr>
        <w:t xml:space="preserve"> </w:t>
      </w:r>
      <w:r w:rsidR="00FC5176">
        <w:t xml:space="preserve">order </w:t>
      </w:r>
      <w:r w:rsidR="00FC3371">
        <w:t xml:space="preserve">is </w:t>
      </w:r>
      <w:r w:rsidR="00CB4543">
        <w:t>indicated</w:t>
      </w:r>
      <w:r w:rsidR="00FC3371">
        <w:t xml:space="preserve"> by the </w:t>
      </w:r>
      <w:r w:rsidR="00FC3371" w:rsidRPr="00FC3371">
        <w:rPr>
          <w:rStyle w:val="elementdeftypeChar"/>
        </w:rPr>
        <w:t>index</w:t>
      </w:r>
      <w:r w:rsidR="00FC3371">
        <w:t xml:space="preserve"> attribute.</w:t>
      </w:r>
    </w:p>
    <w:p w14:paraId="56408C63" w14:textId="77777777" w:rsidR="007D6B05" w:rsidRDefault="007D6B05" w:rsidP="007D6B05">
      <w:pPr>
        <w:jc w:val="both"/>
      </w:pPr>
      <w:r>
        <w:t xml:space="preserve">The </w:t>
      </w:r>
      <w:r w:rsidRPr="00837116">
        <w:rPr>
          <w:rStyle w:val="elementdeftypeChar"/>
        </w:rPr>
        <w:t>&lt;</w:t>
      </w:r>
      <w:proofErr w:type="spellStart"/>
      <w:r w:rsidRPr="00837116">
        <w:rPr>
          <w:rStyle w:val="elementdeftypeChar"/>
        </w:rPr>
        <w:t>loc_list</w:t>
      </w:r>
      <w:proofErr w:type="spellEnd"/>
      <w:r w:rsidRPr="00837116">
        <w:rPr>
          <w:rStyle w:val="elementdeftypeChar"/>
        </w:rPr>
        <w:t>&gt;</w:t>
      </w:r>
      <w:r>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7D6B05" w:rsidRPr="007055D9" w14:paraId="3473DA3B" w14:textId="77777777" w:rsidTr="007D6B05">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55690C1" w14:textId="77777777" w:rsidR="007D6B05" w:rsidRPr="007055D9" w:rsidRDefault="007D6B05" w:rsidP="007D6B05">
            <w:pPr>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FBE6F8" w14:textId="77777777" w:rsidR="007D6B05" w:rsidRPr="007055D9" w:rsidRDefault="007D6B05" w:rsidP="007D6B05">
            <w:pPr>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D8B467" w14:textId="77777777" w:rsidR="007D6B05" w:rsidRPr="007055D9" w:rsidRDefault="000E60DF" w:rsidP="007D6B05">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8D9401" w14:textId="77777777" w:rsidR="007D6B05" w:rsidRPr="007055D9" w:rsidRDefault="007D6B05" w:rsidP="007D6B05">
            <w:pPr>
              <w:rPr>
                <w:b/>
                <w:i/>
              </w:rPr>
            </w:pPr>
            <w:r w:rsidRPr="007055D9">
              <w:rPr>
                <w:b/>
                <w:i/>
              </w:rPr>
              <w:t>Constraint</w:t>
            </w:r>
          </w:p>
        </w:tc>
      </w:tr>
      <w:tr w:rsidR="007D6B05" w:rsidRPr="007055D9" w14:paraId="25679FA4" w14:textId="77777777" w:rsidTr="007D6B05">
        <w:trPr>
          <w:jc w:val="center"/>
        </w:trPr>
        <w:tc>
          <w:tcPr>
            <w:tcW w:w="2221" w:type="dxa"/>
            <w:shd w:val="clear" w:color="auto" w:fill="auto"/>
            <w:vAlign w:val="bottom"/>
          </w:tcPr>
          <w:p w14:paraId="5B87EA8A" w14:textId="77777777" w:rsidR="007D6B05" w:rsidRPr="00157E36" w:rsidRDefault="007D6B05" w:rsidP="007D6B05">
            <w:pPr>
              <w:rPr>
                <w:sz w:val="20"/>
                <w:szCs w:val="20"/>
              </w:rPr>
            </w:pPr>
            <w:r>
              <w:rPr>
                <w:sz w:val="20"/>
                <w:szCs w:val="20"/>
              </w:rPr>
              <w:t>loc</w:t>
            </w:r>
          </w:p>
        </w:tc>
        <w:tc>
          <w:tcPr>
            <w:tcW w:w="1842" w:type="dxa"/>
            <w:shd w:val="clear" w:color="auto" w:fill="auto"/>
            <w:vAlign w:val="bottom"/>
          </w:tcPr>
          <w:p w14:paraId="083D9990" w14:textId="77777777" w:rsidR="007D6B05" w:rsidRPr="00157E36" w:rsidRDefault="007D6B05" w:rsidP="007D6B05">
            <w:pPr>
              <w:rPr>
                <w:sz w:val="20"/>
                <w:szCs w:val="20"/>
              </w:rPr>
            </w:pPr>
            <w:r>
              <w:rPr>
                <w:sz w:val="20"/>
                <w:szCs w:val="20"/>
              </w:rPr>
              <w:t>1-*</w:t>
            </w:r>
          </w:p>
        </w:tc>
        <w:tc>
          <w:tcPr>
            <w:tcW w:w="1701" w:type="dxa"/>
            <w:shd w:val="clear" w:color="auto" w:fill="auto"/>
            <w:vAlign w:val="bottom"/>
          </w:tcPr>
          <w:p w14:paraId="3E38CC3B" w14:textId="77777777" w:rsidR="007D6B05" w:rsidRPr="00157E36" w:rsidRDefault="007D6B05" w:rsidP="007D6B05">
            <w:pPr>
              <w:rPr>
                <w:sz w:val="20"/>
                <w:szCs w:val="20"/>
              </w:rPr>
            </w:pPr>
            <w:r>
              <w:rPr>
                <w:sz w:val="20"/>
                <w:szCs w:val="20"/>
              </w:rPr>
              <w:t>Required</w:t>
            </w:r>
          </w:p>
        </w:tc>
        <w:tc>
          <w:tcPr>
            <w:tcW w:w="2708" w:type="dxa"/>
            <w:shd w:val="clear" w:color="auto" w:fill="auto"/>
            <w:vAlign w:val="bottom"/>
          </w:tcPr>
          <w:p w14:paraId="23FFBFA3" w14:textId="77777777" w:rsidR="007D6B05" w:rsidRPr="00157E36" w:rsidRDefault="007D6B05" w:rsidP="007D6B05">
            <w:pPr>
              <w:keepNext/>
              <w:rPr>
                <w:sz w:val="20"/>
                <w:szCs w:val="20"/>
              </w:rPr>
            </w:pPr>
            <w:r w:rsidRPr="00157E36">
              <w:rPr>
                <w:sz w:val="20"/>
                <w:szCs w:val="20"/>
              </w:rPr>
              <w:t>-</w:t>
            </w:r>
          </w:p>
        </w:tc>
      </w:tr>
    </w:tbl>
    <w:p w14:paraId="13641EBD" w14:textId="03D7D2BF" w:rsidR="007D6B05" w:rsidRDefault="007D6B05" w:rsidP="007D6B05">
      <w:pPr>
        <w:pStyle w:val="Beschriftung"/>
        <w:spacing w:before="120"/>
      </w:pPr>
      <w:bookmarkStart w:id="2452" w:name="_Toc3566482"/>
      <w:bookmarkStart w:id="2453" w:name="_Toc27753852"/>
      <w:r>
        <w:t xml:space="preserve">Table </w:t>
      </w:r>
      <w:ins w:id="2454" w:author="Dr. Carsten Franke" w:date="2020-03-09T16:02:00Z">
        <w:r w:rsidR="001D2A94">
          <w:fldChar w:fldCharType="begin"/>
        </w:r>
        <w:r w:rsidR="001D2A94">
          <w:instrText xml:space="preserve"> SEQ Table \* ARABIC </w:instrText>
        </w:r>
      </w:ins>
      <w:r w:rsidR="001D2A94">
        <w:fldChar w:fldCharType="separate"/>
      </w:r>
      <w:ins w:id="2455" w:author="Dr. Carsten Franke" w:date="2020-03-09T16:02:00Z">
        <w:r w:rsidR="001D2A94">
          <w:rPr>
            <w:noProof/>
          </w:rPr>
          <w:t>79</w:t>
        </w:r>
        <w:r w:rsidR="001D2A94">
          <w:fldChar w:fldCharType="end"/>
        </w:r>
      </w:ins>
      <w:del w:id="2456" w:author="Dr. Carsten Franke" w:date="2020-03-09T16:02:00Z">
        <w:r w:rsidDel="001D2A94">
          <w:fldChar w:fldCharType="begin"/>
        </w:r>
        <w:r w:rsidDel="001D2A94">
          <w:delInstrText xml:space="preserve"> SEQ Table \* ARABIC </w:delInstrText>
        </w:r>
        <w:r w:rsidDel="001D2A94">
          <w:fldChar w:fldCharType="separate"/>
        </w:r>
      </w:del>
      <w:del w:id="2457" w:author="Dr. Carsten Franke" w:date="2020-03-09T14:38:00Z">
        <w:r w:rsidR="007E2D34" w:rsidDel="00004854">
          <w:rPr>
            <w:noProof/>
          </w:rPr>
          <w:delText>77</w:delText>
        </w:r>
      </w:del>
      <w:del w:id="2458" w:author="Dr. Carsten Franke" w:date="2020-03-09T16:02:00Z">
        <w:r w:rsidDel="001D2A94">
          <w:fldChar w:fldCharType="end"/>
        </w:r>
      </w:del>
      <w:r>
        <w:t xml:space="preserve">: Nested elements of </w:t>
      </w:r>
      <w:r w:rsidRPr="00837116">
        <w:rPr>
          <w:rStyle w:val="elementdeftypeChar"/>
          <w:b/>
        </w:rPr>
        <w:t>&lt;</w:t>
      </w:r>
      <w:proofErr w:type="spellStart"/>
      <w:r w:rsidRPr="00837116">
        <w:rPr>
          <w:rStyle w:val="elementdeftypeChar"/>
          <w:b/>
        </w:rPr>
        <w:t>loc_list</w:t>
      </w:r>
      <w:proofErr w:type="spellEnd"/>
      <w:r w:rsidRPr="00837116">
        <w:rPr>
          <w:rStyle w:val="elementdeftypeChar"/>
          <w:b/>
        </w:rPr>
        <w:t>&gt;</w:t>
      </w:r>
      <w:bookmarkEnd w:id="2452"/>
      <w:bookmarkEnd w:id="2453"/>
    </w:p>
    <w:p w14:paraId="02FBE911" w14:textId="77777777" w:rsidR="007D6B05" w:rsidRPr="007055D9" w:rsidRDefault="007D6B05" w:rsidP="007D6B05">
      <w:pPr>
        <w:pStyle w:val="berschrift5"/>
        <w:keepNext/>
      </w:pPr>
      <w:r w:rsidRPr="007055D9">
        <w:lastRenderedPageBreak/>
        <w:t xml:space="preserve">Element </w:t>
      </w:r>
      <w:r w:rsidR="00194316">
        <w:t>"</w:t>
      </w:r>
      <w:proofErr w:type="spellStart"/>
      <w:r w:rsidRPr="007055D9">
        <w:t>loc</w:t>
      </w:r>
      <w:proofErr w:type="spellEnd"/>
      <w:r w:rsidR="00194316">
        <w:t>"</w:t>
      </w:r>
    </w:p>
    <w:p w14:paraId="1528F1B1" w14:textId="77777777" w:rsidR="007D6B05" w:rsidRPr="007055D9" w:rsidRDefault="007D6B05" w:rsidP="007D6B05">
      <w:pPr>
        <w:jc w:val="both"/>
      </w:pPr>
      <w:r w:rsidRPr="007055D9">
        <w:t xml:space="preserve">Each location specified by the element </w:t>
      </w:r>
      <w:r w:rsidRPr="00837116">
        <w:rPr>
          <w:rStyle w:val="elementdeftypeChar"/>
        </w:rPr>
        <w:t>&lt;</w:t>
      </w:r>
      <w:r w:rsidRPr="007055D9">
        <w:rPr>
          <w:rStyle w:val="XMLElement"/>
        </w:rPr>
        <w:t>loc</w:t>
      </w:r>
      <w:r>
        <w:rPr>
          <w:rStyle w:val="XMLElement"/>
        </w:rPr>
        <w:t>/&gt;</w:t>
      </w:r>
      <w:r w:rsidRPr="007055D9">
        <w:t xml:space="preserve"> contains three values specifying the x, y and z coordinates of the location.</w:t>
      </w:r>
    </w:p>
    <w:p w14:paraId="5ECCD5D7" w14:textId="77777777" w:rsidR="007D6B05" w:rsidRPr="007055D9" w:rsidRDefault="007D6B05" w:rsidP="007D6B05">
      <w:r w:rsidRPr="007055D9">
        <w:t xml:space="preserve">The attributes associated to the element </w:t>
      </w:r>
      <w:r w:rsidRPr="00837116">
        <w:rPr>
          <w:rStyle w:val="elementdeftypeChar"/>
        </w:rPr>
        <w:t>&lt;</w:t>
      </w:r>
      <w:r w:rsidRPr="007055D9">
        <w:rPr>
          <w:rStyle w:val="XMLElement"/>
        </w:rPr>
        <w:t>loc</w:t>
      </w:r>
      <w:r>
        <w:rPr>
          <w:rStyle w:val="XMLElement"/>
        </w:rPr>
        <w: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7D6B05" w:rsidRPr="007055D9" w14:paraId="5E9F579A" w14:textId="77777777" w:rsidTr="007D6B05">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3346EF8" w14:textId="77777777" w:rsidR="007D6B05" w:rsidRPr="007055D9" w:rsidRDefault="007D6B05" w:rsidP="007D6B05">
            <w:pPr>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922671" w14:textId="77777777" w:rsidR="007D6B05" w:rsidRPr="007055D9" w:rsidRDefault="007D6B05" w:rsidP="007D6B05">
            <w:pPr>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D98AC1" w14:textId="77777777" w:rsidR="007D6B05" w:rsidRPr="007055D9" w:rsidRDefault="000E60DF" w:rsidP="007D6B05">
            <w:pPr>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6ACCF73" w14:textId="77777777" w:rsidR="007D6B05" w:rsidRPr="007055D9" w:rsidRDefault="007D6B05" w:rsidP="007D6B05">
            <w:pPr>
              <w:rPr>
                <w:b/>
                <w:i/>
              </w:rPr>
            </w:pPr>
            <w:r w:rsidRPr="007055D9">
              <w:rPr>
                <w:b/>
                <w:i/>
              </w:rPr>
              <w:t>Constraint</w:t>
            </w:r>
          </w:p>
        </w:tc>
      </w:tr>
      <w:tr w:rsidR="007D6B05" w:rsidRPr="007055D9" w14:paraId="000F53F0" w14:textId="77777777" w:rsidTr="007D6B05">
        <w:trPr>
          <w:jc w:val="center"/>
        </w:trPr>
        <w:tc>
          <w:tcPr>
            <w:tcW w:w="1871" w:type="dxa"/>
            <w:shd w:val="clear" w:color="auto" w:fill="auto"/>
            <w:vAlign w:val="bottom"/>
          </w:tcPr>
          <w:p w14:paraId="21F08D48" w14:textId="77777777" w:rsidR="007D6B05" w:rsidRPr="00137032" w:rsidRDefault="007D6B05" w:rsidP="007D6B05">
            <w:pPr>
              <w:rPr>
                <w:sz w:val="20"/>
                <w:szCs w:val="20"/>
              </w:rPr>
            </w:pPr>
            <w:r w:rsidRPr="00137032">
              <w:rPr>
                <w:sz w:val="20"/>
                <w:szCs w:val="20"/>
              </w:rPr>
              <w:t>v</w:t>
            </w:r>
          </w:p>
        </w:tc>
        <w:tc>
          <w:tcPr>
            <w:tcW w:w="1800" w:type="dxa"/>
            <w:shd w:val="clear" w:color="auto" w:fill="auto"/>
            <w:vAlign w:val="bottom"/>
          </w:tcPr>
          <w:p w14:paraId="2468D0EF" w14:textId="77777777" w:rsidR="007D6B05" w:rsidRPr="00137032" w:rsidRDefault="00B33619" w:rsidP="007D6B05">
            <w:pPr>
              <w:rPr>
                <w:sz w:val="20"/>
                <w:szCs w:val="20"/>
              </w:rPr>
            </w:pPr>
            <w:r>
              <w:rPr>
                <w:sz w:val="20"/>
                <w:szCs w:val="20"/>
              </w:rPr>
              <w:t>Floating point</w:t>
            </w:r>
          </w:p>
        </w:tc>
        <w:tc>
          <w:tcPr>
            <w:tcW w:w="1620" w:type="dxa"/>
            <w:shd w:val="clear" w:color="auto" w:fill="auto"/>
            <w:vAlign w:val="bottom"/>
          </w:tcPr>
          <w:p w14:paraId="64242921" w14:textId="77777777" w:rsidR="007D6B05" w:rsidRPr="00137032" w:rsidRDefault="007D6B05" w:rsidP="007D6B05">
            <w:pPr>
              <w:rPr>
                <w:sz w:val="20"/>
                <w:szCs w:val="20"/>
              </w:rPr>
            </w:pPr>
            <w:r w:rsidRPr="00137032">
              <w:rPr>
                <w:sz w:val="20"/>
                <w:szCs w:val="20"/>
              </w:rPr>
              <w:t>Required</w:t>
            </w:r>
          </w:p>
        </w:tc>
        <w:tc>
          <w:tcPr>
            <w:tcW w:w="3240" w:type="dxa"/>
            <w:shd w:val="clear" w:color="auto" w:fill="auto"/>
          </w:tcPr>
          <w:p w14:paraId="5A4ABBB1" w14:textId="77777777" w:rsidR="007D6B05" w:rsidRPr="00137032" w:rsidRDefault="007D6B05" w:rsidP="007D6B05">
            <w:pPr>
              <w:keepNext/>
              <w:autoSpaceDE w:val="0"/>
              <w:autoSpaceDN w:val="0"/>
              <w:adjustRightInd w:val="0"/>
              <w:spacing w:after="0"/>
              <w:rPr>
                <w:sz w:val="20"/>
                <w:szCs w:val="20"/>
              </w:rPr>
            </w:pPr>
            <w:r w:rsidRPr="00137032">
              <w:rPr>
                <w:sz w:val="20"/>
                <w:szCs w:val="20"/>
              </w:rPr>
              <w:t>-</w:t>
            </w:r>
          </w:p>
        </w:tc>
      </w:tr>
    </w:tbl>
    <w:p w14:paraId="6713E179" w14:textId="4CA82097" w:rsidR="007D6B05" w:rsidRDefault="007D6B05" w:rsidP="007D6B05">
      <w:pPr>
        <w:pStyle w:val="Beschriftung"/>
        <w:spacing w:before="120"/>
      </w:pPr>
      <w:bookmarkStart w:id="2459" w:name="_Toc3566483"/>
      <w:bookmarkStart w:id="2460" w:name="_Toc27753853"/>
      <w:r>
        <w:t xml:space="preserve">Table </w:t>
      </w:r>
      <w:ins w:id="2461" w:author="Dr. Carsten Franke" w:date="2020-03-09T16:02:00Z">
        <w:r w:rsidR="001D2A94">
          <w:fldChar w:fldCharType="begin"/>
        </w:r>
        <w:r w:rsidR="001D2A94">
          <w:instrText xml:space="preserve"> SEQ Table \* ARABIC </w:instrText>
        </w:r>
      </w:ins>
      <w:r w:rsidR="001D2A94">
        <w:fldChar w:fldCharType="separate"/>
      </w:r>
      <w:ins w:id="2462" w:author="Dr. Carsten Franke" w:date="2020-03-09T16:02:00Z">
        <w:r w:rsidR="001D2A94">
          <w:rPr>
            <w:noProof/>
          </w:rPr>
          <w:t>80</w:t>
        </w:r>
        <w:r w:rsidR="001D2A94">
          <w:fldChar w:fldCharType="end"/>
        </w:r>
      </w:ins>
      <w:del w:id="2463" w:author="Dr. Carsten Franke" w:date="2020-03-09T16:02:00Z">
        <w:r w:rsidDel="001D2A94">
          <w:fldChar w:fldCharType="begin"/>
        </w:r>
        <w:r w:rsidDel="001D2A94">
          <w:delInstrText xml:space="preserve"> SEQ Table \* ARABIC </w:delInstrText>
        </w:r>
        <w:r w:rsidDel="001D2A94">
          <w:fldChar w:fldCharType="separate"/>
        </w:r>
      </w:del>
      <w:del w:id="2464" w:author="Dr. Carsten Franke" w:date="2020-03-09T14:38:00Z">
        <w:r w:rsidR="007E2D34" w:rsidDel="00004854">
          <w:rPr>
            <w:noProof/>
          </w:rPr>
          <w:delText>78</w:delText>
        </w:r>
      </w:del>
      <w:del w:id="2465" w:author="Dr. Carsten Franke" w:date="2020-03-09T16:02:00Z">
        <w:r w:rsidDel="001D2A94">
          <w:fldChar w:fldCharType="end"/>
        </w:r>
      </w:del>
      <w:r>
        <w:t xml:space="preserve">: Attributes of element </w:t>
      </w:r>
      <w:r w:rsidRPr="003E46C4">
        <w:rPr>
          <w:rStyle w:val="elementdeftypeChar"/>
          <w:b/>
        </w:rPr>
        <w:t>&lt;loc/&gt;</w:t>
      </w:r>
      <w:bookmarkEnd w:id="2459"/>
      <w:bookmarkEnd w:id="2460"/>
    </w:p>
    <w:p w14:paraId="00BDBD26" w14:textId="77777777" w:rsidR="007D6B05" w:rsidRPr="007055D9" w:rsidRDefault="007D6B05" w:rsidP="007D6B05">
      <w:pPr>
        <w:spacing w:before="120"/>
        <w:jc w:val="both"/>
      </w:pPr>
      <w:r w:rsidRPr="007055D9">
        <w:t xml:space="preserve">The attribute </w:t>
      </w:r>
      <w:r>
        <w:rPr>
          <w:rStyle w:val="XMLAttribute"/>
        </w:rPr>
        <w:t>v</w:t>
      </w:r>
      <w:r w:rsidRPr="007055D9">
        <w:t xml:space="preserve"> is used as surrogate index to ensure proper ordering. The values are </w:t>
      </w:r>
      <w:r>
        <w:t>NOT</w:t>
      </w:r>
      <w:r w:rsidRPr="007055D9">
        <w:t xml:space="preserve"> related to the attribute </w:t>
      </w:r>
      <w:r w:rsidRPr="007055D9">
        <w:rPr>
          <w:rStyle w:val="XMLAttribute"/>
        </w:rPr>
        <w:t>u</w:t>
      </w:r>
      <w:r w:rsidRPr="007055D9">
        <w:t xml:space="preserve"> used in the </w:t>
      </w:r>
      <w:r w:rsidR="0033708C">
        <w:rPr>
          <w:rStyle w:val="XMLElement"/>
          <w:szCs w:val="18"/>
        </w:rPr>
        <w:t>&lt;</w:t>
      </w:r>
      <w:proofErr w:type="spellStart"/>
      <w:r w:rsidR="0033708C">
        <w:rPr>
          <w:rStyle w:val="XMLElement"/>
          <w:szCs w:val="18"/>
        </w:rPr>
        <w:t>w</w:t>
      </w:r>
      <w:r w:rsidRPr="000D3674">
        <w:rPr>
          <w:rStyle w:val="XMLElement"/>
          <w:szCs w:val="18"/>
        </w:rPr>
        <w:t>eld_position</w:t>
      </w:r>
      <w:proofErr w:type="spellEnd"/>
      <w:r w:rsidR="0033708C">
        <w:rPr>
          <w:rStyle w:val="XMLElement"/>
          <w:szCs w:val="18"/>
        </w:rPr>
        <w:t>/&gt;</w:t>
      </w:r>
      <w:r w:rsidRPr="007055D9">
        <w:t xml:space="preserve"> element. </w:t>
      </w:r>
    </w:p>
    <w:p w14:paraId="0A0E01EC" w14:textId="77777777" w:rsidR="007D6B05" w:rsidRPr="00CC0C76" w:rsidRDefault="007D6B05" w:rsidP="007D6B05">
      <w:pPr>
        <w:jc w:val="both"/>
      </w:pPr>
      <w:r w:rsidRPr="00CC0C76">
        <w:t xml:space="preserve">The </w:t>
      </w:r>
      <w:r w:rsidRPr="003E46C4">
        <w:rPr>
          <w:rStyle w:val="elementdeftypeChar"/>
        </w:rPr>
        <w:t>&lt;loc/&gt;</w:t>
      </w:r>
      <w:r w:rsidRPr="00CC0C76">
        <w:t xml:space="preserve"> with the minimum value of </w:t>
      </w:r>
      <w:r w:rsidR="00194316">
        <w:t>"</w:t>
      </w:r>
      <w:r w:rsidRPr="00CC0C76">
        <w:t>v</w:t>
      </w:r>
      <w:r w:rsidR="00194316">
        <w:t>"</w:t>
      </w:r>
      <w:r w:rsidRPr="00CC0C76">
        <w:t xml:space="preserve"> marks the start of a seam weld and max(v)</w:t>
      </w:r>
      <w:r>
        <w:t xml:space="preserve"> is used to mark</w:t>
      </w:r>
      <w:r w:rsidRPr="00CC0C76">
        <w:t xml:space="preserve"> the end. </w:t>
      </w:r>
      <w:r>
        <w:t>The reason for that is s</w:t>
      </w:r>
      <w:r w:rsidRPr="00CC0C76">
        <w:t xml:space="preserve">ome manufacturing techniques are not </w:t>
      </w:r>
      <w:r w:rsidR="00194316">
        <w:t>"</w:t>
      </w:r>
      <w:r w:rsidRPr="00CC0C76">
        <w:t>symmetric</w:t>
      </w:r>
      <w:r w:rsidR="00194316">
        <w:t>"</w:t>
      </w:r>
      <w:r w:rsidRPr="00CC0C76">
        <w:t xml:space="preserve"> regarding both ends of a </w:t>
      </w:r>
      <w:r w:rsidR="00E46A64">
        <w:t>connection line</w:t>
      </w:r>
      <w:r w:rsidRPr="00CC0C76">
        <w:t>.</w:t>
      </w:r>
    </w:p>
    <w:p w14:paraId="566C672B" w14:textId="77777777" w:rsidR="007D6B05" w:rsidRPr="00ED6D39" w:rsidRDefault="00E46A64" w:rsidP="007D6B05">
      <w:pPr>
        <w:pStyle w:val="Example"/>
        <w:rPr>
          <w:lang w:val="es-ES"/>
        </w:rPr>
      </w:pPr>
      <w:r>
        <w:t>Example A (</w:t>
      </w:r>
      <w:r w:rsidRPr="00E46A64">
        <w:rPr>
          <w:b w:val="0"/>
        </w:rPr>
        <w:t>a connection line with a single section</w:t>
      </w:r>
      <w:r>
        <w:t>)</w:t>
      </w:r>
      <w:r w:rsidR="007D6B05" w:rsidRPr="00ED6D39">
        <w:rPr>
          <w:lang w:val="es-ES"/>
        </w:rPr>
        <w:t>:</w:t>
      </w:r>
    </w:p>
    <w:p w14:paraId="17BEB6F3" w14:textId="77777777" w:rsidR="007D6B05" w:rsidRPr="00ED6D39" w:rsidRDefault="007D6B05" w:rsidP="007D6B05">
      <w:pPr>
        <w:pStyle w:val="XMLCode"/>
        <w:rPr>
          <w:lang w:val="es-ES"/>
        </w:rPr>
      </w:pPr>
    </w:p>
    <w:p w14:paraId="0A7D4DAA" w14:textId="77777777" w:rsidR="007D6B05" w:rsidRPr="00ED6D39" w:rsidRDefault="007D6B05" w:rsidP="007D6B05">
      <w:pPr>
        <w:pStyle w:val="XMLCode"/>
        <w:rPr>
          <w:lang w:val="es-ES"/>
        </w:rPr>
      </w:pPr>
      <w:r w:rsidRPr="00ED6D39">
        <w:rPr>
          <w:lang w:val="es-ES"/>
        </w:rPr>
        <w:t>&lt;loc_list&gt;</w:t>
      </w:r>
    </w:p>
    <w:p w14:paraId="04192DE1" w14:textId="77777777" w:rsidR="007D6B05" w:rsidRPr="00C06843" w:rsidRDefault="007D6B05" w:rsidP="007D6B05">
      <w:pPr>
        <w:pStyle w:val="XMLCode"/>
        <w:rPr>
          <w:b/>
          <w:color w:val="0070C0"/>
          <w:lang w:val="es-ES"/>
        </w:rPr>
      </w:pPr>
      <w:r w:rsidRPr="00ED6D39">
        <w:rPr>
          <w:lang w:val="es-ES"/>
        </w:rPr>
        <w:tab/>
      </w:r>
      <w:r w:rsidRPr="00C06843">
        <w:rPr>
          <w:b/>
          <w:color w:val="0070C0"/>
          <w:lang w:val="es-ES"/>
        </w:rPr>
        <w:t>&lt;loc v=</w:t>
      </w:r>
      <w:r w:rsidR="00194316">
        <w:rPr>
          <w:b/>
          <w:color w:val="0070C0"/>
          <w:lang w:val="es-ES"/>
        </w:rPr>
        <w:t>"</w:t>
      </w:r>
      <w:r w:rsidRPr="00C06843">
        <w:rPr>
          <w:b/>
          <w:color w:val="0070C0"/>
          <w:lang w:val="es-ES"/>
        </w:rPr>
        <w:t>0</w:t>
      </w:r>
      <w:r w:rsidR="00194316">
        <w:rPr>
          <w:b/>
          <w:color w:val="0070C0"/>
          <w:lang w:val="es-ES"/>
        </w:rPr>
        <w:t>"</w:t>
      </w:r>
      <w:r w:rsidR="00A82374">
        <w:rPr>
          <w:b/>
          <w:color w:val="0070C0"/>
          <w:lang w:val="es-ES"/>
        </w:rPr>
        <w:t xml:space="preserve">   </w:t>
      </w:r>
      <w:r w:rsidRPr="00C06843">
        <w:rPr>
          <w:b/>
          <w:color w:val="0070C0"/>
          <w:lang w:val="es-ES"/>
        </w:rPr>
        <w:t>&gt;</w:t>
      </w:r>
      <w:r w:rsidR="00A82374">
        <w:rPr>
          <w:b/>
          <w:color w:val="0070C0"/>
          <w:lang w:val="es-ES"/>
        </w:rPr>
        <w:t xml:space="preserve"> </w:t>
      </w:r>
      <w:r w:rsidRPr="00C06843">
        <w:rPr>
          <w:b/>
          <w:color w:val="0070C0"/>
          <w:lang w:val="es-ES"/>
        </w:rPr>
        <w:t>2581.21 -708.408 31.6532</w:t>
      </w:r>
      <w:r w:rsidR="00A82374">
        <w:rPr>
          <w:b/>
          <w:color w:val="0070C0"/>
          <w:lang w:val="es-ES"/>
        </w:rPr>
        <w:t xml:space="preserve"> </w:t>
      </w:r>
      <w:r w:rsidRPr="00C06843">
        <w:rPr>
          <w:b/>
          <w:color w:val="0070C0"/>
          <w:lang w:val="es-ES"/>
        </w:rPr>
        <w:t>&lt;/loc&gt;</w:t>
      </w:r>
      <w:r w:rsidR="00A82374">
        <w:rPr>
          <w:b/>
          <w:color w:val="0070C0"/>
          <w:lang w:val="es-ES"/>
        </w:rPr>
        <w:t xml:space="preserve"> </w:t>
      </w:r>
      <w:r w:rsidR="00A82374" w:rsidRPr="00486010">
        <w:rPr>
          <w:color w:val="FF0000"/>
        </w:rPr>
        <w:t>&lt;!-- first point --&gt;</w:t>
      </w:r>
    </w:p>
    <w:p w14:paraId="5501D047" w14:textId="77777777" w:rsidR="007D6B05" w:rsidRPr="00C06843" w:rsidRDefault="007D6B05" w:rsidP="007D6B05">
      <w:pPr>
        <w:pStyle w:val="XMLCode"/>
        <w:rPr>
          <w:b/>
          <w:color w:val="0070C0"/>
          <w:lang w:val="es-ES"/>
        </w:rPr>
      </w:pPr>
      <w:r w:rsidRPr="00C06843">
        <w:rPr>
          <w:b/>
          <w:color w:val="0070C0"/>
          <w:lang w:val="es-ES"/>
        </w:rPr>
        <w:tab/>
        <w:t>&lt;loc v=</w:t>
      </w:r>
      <w:r w:rsidR="00194316">
        <w:rPr>
          <w:b/>
          <w:color w:val="0070C0"/>
          <w:lang w:val="es-ES"/>
        </w:rPr>
        <w:t>"</w:t>
      </w:r>
      <w:r w:rsidRPr="00C06843">
        <w:rPr>
          <w:b/>
          <w:color w:val="0070C0"/>
          <w:lang w:val="es-ES"/>
        </w:rPr>
        <w:t>0.1</w:t>
      </w:r>
      <w:r w:rsidR="00194316">
        <w:rPr>
          <w:b/>
          <w:color w:val="0070C0"/>
          <w:lang w:val="es-ES"/>
        </w:rPr>
        <w:t>"</w:t>
      </w:r>
      <w:r w:rsidR="00A82374">
        <w:rPr>
          <w:b/>
          <w:color w:val="0070C0"/>
          <w:lang w:val="es-ES"/>
        </w:rPr>
        <w:t xml:space="preserve"> </w:t>
      </w:r>
      <w:r w:rsidRPr="00C06843">
        <w:rPr>
          <w:b/>
          <w:color w:val="0070C0"/>
          <w:lang w:val="es-ES"/>
        </w:rPr>
        <w:t>&gt;</w:t>
      </w:r>
      <w:r w:rsidR="00A82374">
        <w:rPr>
          <w:b/>
          <w:color w:val="0070C0"/>
          <w:lang w:val="es-ES"/>
        </w:rPr>
        <w:t xml:space="preserve"> </w:t>
      </w:r>
      <w:r w:rsidRPr="00C06843">
        <w:rPr>
          <w:b/>
          <w:color w:val="0070C0"/>
          <w:lang w:val="es-ES"/>
        </w:rPr>
        <w:t>2581.42 -708.357 35.2816</w:t>
      </w:r>
      <w:r w:rsidR="00A82374">
        <w:rPr>
          <w:b/>
          <w:color w:val="0070C0"/>
          <w:lang w:val="es-ES"/>
        </w:rPr>
        <w:t xml:space="preserve"> </w:t>
      </w:r>
      <w:r w:rsidRPr="00C06843">
        <w:rPr>
          <w:b/>
          <w:color w:val="0070C0"/>
          <w:lang w:val="es-ES"/>
        </w:rPr>
        <w:t>&lt;/loc&gt;</w:t>
      </w:r>
    </w:p>
    <w:p w14:paraId="41A00ED5" w14:textId="77777777" w:rsidR="007D6B05" w:rsidRPr="00C06843" w:rsidRDefault="007D6B05" w:rsidP="007D6B05">
      <w:pPr>
        <w:pStyle w:val="XMLCode"/>
        <w:rPr>
          <w:b/>
          <w:color w:val="0070C0"/>
        </w:rPr>
      </w:pPr>
      <w:r w:rsidRPr="00C06843">
        <w:rPr>
          <w:b/>
          <w:color w:val="0070C0"/>
          <w:lang w:val="es-ES"/>
        </w:rPr>
        <w:tab/>
        <w:t>&lt;loc v=</w:t>
      </w:r>
      <w:r w:rsidR="00194316">
        <w:rPr>
          <w:b/>
          <w:color w:val="0070C0"/>
          <w:lang w:val="es-ES"/>
        </w:rPr>
        <w:t>"</w:t>
      </w:r>
      <w:r w:rsidRPr="00C06843">
        <w:rPr>
          <w:b/>
          <w:color w:val="0070C0"/>
          <w:lang w:val="es-ES"/>
        </w:rPr>
        <w:t>2.22</w:t>
      </w:r>
      <w:r w:rsidR="00194316">
        <w:rPr>
          <w:b/>
          <w:color w:val="0070C0"/>
          <w:lang w:val="es-ES"/>
        </w:rPr>
        <w:t>"</w:t>
      </w:r>
      <w:r w:rsidRPr="00C06843">
        <w:rPr>
          <w:b/>
          <w:color w:val="0070C0"/>
          <w:lang w:val="es-ES"/>
        </w:rPr>
        <w:t>&gt;</w:t>
      </w:r>
      <w:r w:rsidRPr="00C06843">
        <w:rPr>
          <w:b/>
          <w:color w:val="0070C0"/>
          <w:lang w:val="es-ES"/>
        </w:rPr>
        <w:tab/>
      </w:r>
      <w:r w:rsidRPr="00C06843">
        <w:rPr>
          <w:b/>
          <w:color w:val="0070C0"/>
        </w:rPr>
        <w:t>2581.05 -708.302 39.0643</w:t>
      </w:r>
      <w:r w:rsidR="00A82374">
        <w:rPr>
          <w:b/>
          <w:color w:val="0070C0"/>
        </w:rPr>
        <w:t xml:space="preserve"> </w:t>
      </w:r>
      <w:r w:rsidRPr="00C06843">
        <w:rPr>
          <w:b/>
          <w:color w:val="0070C0"/>
        </w:rPr>
        <w:t>&lt;/loc&gt;</w:t>
      </w:r>
      <w:r w:rsidR="00A82374">
        <w:rPr>
          <w:b/>
          <w:color w:val="0070C0"/>
        </w:rPr>
        <w:t xml:space="preserve"> </w:t>
      </w:r>
      <w:r w:rsidR="00A82374">
        <w:rPr>
          <w:color w:val="FF0000"/>
        </w:rPr>
        <w:t xml:space="preserve">&lt;!-- </w:t>
      </w:r>
      <w:proofErr w:type="gramStart"/>
      <w:r w:rsidR="00A82374">
        <w:rPr>
          <w:color w:val="FF0000"/>
        </w:rPr>
        <w:t xml:space="preserve">last </w:t>
      </w:r>
      <w:r w:rsidR="00A82374" w:rsidRPr="00486010">
        <w:rPr>
          <w:color w:val="FF0000"/>
        </w:rPr>
        <w:t xml:space="preserve"> point</w:t>
      </w:r>
      <w:proofErr w:type="gramEnd"/>
      <w:r w:rsidR="00A82374" w:rsidRPr="00486010">
        <w:rPr>
          <w:color w:val="FF0000"/>
        </w:rPr>
        <w:t xml:space="preserve"> --&gt;</w:t>
      </w:r>
    </w:p>
    <w:p w14:paraId="3465CF75" w14:textId="77777777" w:rsidR="007D6B05" w:rsidRDefault="007D6B05" w:rsidP="007D6B05">
      <w:pPr>
        <w:pStyle w:val="XMLCode"/>
      </w:pPr>
      <w:r w:rsidRPr="007055D9">
        <w:t>&lt;/</w:t>
      </w:r>
      <w:proofErr w:type="spellStart"/>
      <w:r w:rsidRPr="007055D9">
        <w:t>loc_list</w:t>
      </w:r>
      <w:proofErr w:type="spellEnd"/>
      <w:r w:rsidRPr="007055D9">
        <w:t>&gt;</w:t>
      </w:r>
    </w:p>
    <w:p w14:paraId="40D47952" w14:textId="77777777" w:rsidR="007D6B05" w:rsidRDefault="007D6B05" w:rsidP="007D6B05">
      <w:pPr>
        <w:pStyle w:val="XMLCode"/>
      </w:pPr>
    </w:p>
    <w:p w14:paraId="323F1302" w14:textId="77777777" w:rsidR="00E46A64" w:rsidRPr="00ED6D39" w:rsidRDefault="00E46A64" w:rsidP="00E46A64">
      <w:pPr>
        <w:pStyle w:val="Example"/>
        <w:rPr>
          <w:lang w:val="es-ES"/>
        </w:rPr>
      </w:pPr>
      <w:r>
        <w:t>Example B (</w:t>
      </w:r>
      <w:r w:rsidRPr="00E46A64">
        <w:rPr>
          <w:b w:val="0"/>
        </w:rPr>
        <w:t>a connection line consisting of two disjoint sections</w:t>
      </w:r>
      <w:r>
        <w:t>)</w:t>
      </w:r>
      <w:r w:rsidRPr="00ED6D39">
        <w:rPr>
          <w:lang w:val="es-ES"/>
        </w:rPr>
        <w:t>:</w:t>
      </w:r>
    </w:p>
    <w:p w14:paraId="38C913DC" w14:textId="77777777" w:rsidR="00E46A64" w:rsidRPr="00ED6D39" w:rsidRDefault="00E46A64" w:rsidP="00E46A64">
      <w:pPr>
        <w:pStyle w:val="XMLCode"/>
        <w:rPr>
          <w:lang w:val="es-ES"/>
        </w:rPr>
      </w:pPr>
    </w:p>
    <w:p w14:paraId="150BBA7D" w14:textId="77777777" w:rsidR="00486010" w:rsidRPr="00486010" w:rsidRDefault="00486010" w:rsidP="00486010">
      <w:pPr>
        <w:pStyle w:val="XMLCode"/>
        <w:rPr>
          <w:color w:val="FF0000"/>
        </w:rPr>
      </w:pPr>
      <w:r>
        <w:t>&lt;</w:t>
      </w:r>
      <w:proofErr w:type="spellStart"/>
      <w:r>
        <w:t>loc_list</w:t>
      </w:r>
      <w:proofErr w:type="spellEnd"/>
      <w:r>
        <w:t xml:space="preserve"> index=</w:t>
      </w:r>
      <w:r w:rsidR="00194316">
        <w:t>"</w:t>
      </w:r>
      <w:r>
        <w:t>1</w:t>
      </w:r>
      <w:r w:rsidR="00194316">
        <w:t>"</w:t>
      </w:r>
      <w:r>
        <w:t xml:space="preserve">&gt; </w:t>
      </w:r>
      <w:proofErr w:type="gramStart"/>
      <w:r w:rsidRPr="00486010">
        <w:rPr>
          <w:color w:val="FF0000"/>
        </w:rPr>
        <w:t>&lt;!--</w:t>
      </w:r>
      <w:proofErr w:type="gramEnd"/>
      <w:r w:rsidRPr="00486010">
        <w:rPr>
          <w:color w:val="FF0000"/>
        </w:rPr>
        <w:t xml:space="preserve"> first section --&gt;</w:t>
      </w:r>
    </w:p>
    <w:p w14:paraId="7DFDFF89" w14:textId="77777777" w:rsidR="00486010" w:rsidRPr="00486010" w:rsidRDefault="00486010" w:rsidP="00486010">
      <w:pPr>
        <w:pStyle w:val="XMLCode"/>
        <w:rPr>
          <w:color w:val="0070C0"/>
        </w:rPr>
      </w:pPr>
      <w:r>
        <w:tab/>
      </w:r>
      <w:r w:rsidRPr="00486010">
        <w:rPr>
          <w:color w:val="0070C0"/>
        </w:rPr>
        <w:t>&lt;loc v=</w:t>
      </w:r>
      <w:r w:rsidR="00194316">
        <w:rPr>
          <w:color w:val="0070C0"/>
        </w:rPr>
        <w:t>"</w:t>
      </w:r>
      <w:r w:rsidRPr="00486010">
        <w:rPr>
          <w:color w:val="0070C0"/>
        </w:rPr>
        <w:t>0</w:t>
      </w:r>
      <w:r w:rsidR="00194316">
        <w:rPr>
          <w:color w:val="0070C0"/>
        </w:rPr>
        <w:t>"</w:t>
      </w:r>
      <w:r w:rsidR="00A82374">
        <w:rPr>
          <w:color w:val="0070C0"/>
        </w:rPr>
        <w:t xml:space="preserve">   </w:t>
      </w:r>
      <w:r w:rsidRPr="00486010">
        <w:rPr>
          <w:color w:val="0070C0"/>
        </w:rPr>
        <w:t xml:space="preserve">&gt; 2581.21 -708.408 31.6532 &lt;/loc&gt; </w:t>
      </w:r>
      <w:proofErr w:type="gramStart"/>
      <w:r w:rsidRPr="00486010">
        <w:rPr>
          <w:color w:val="FF0000"/>
        </w:rPr>
        <w:t>&lt;!--</w:t>
      </w:r>
      <w:proofErr w:type="gramEnd"/>
      <w:r w:rsidRPr="00486010">
        <w:rPr>
          <w:color w:val="FF0000"/>
        </w:rPr>
        <w:t xml:space="preserve"> first point --&gt;</w:t>
      </w:r>
    </w:p>
    <w:p w14:paraId="14411878" w14:textId="77777777" w:rsidR="00486010" w:rsidRPr="00486010" w:rsidRDefault="00486010" w:rsidP="00486010">
      <w:pPr>
        <w:pStyle w:val="XMLCode"/>
        <w:rPr>
          <w:color w:val="0070C0"/>
        </w:rPr>
      </w:pPr>
      <w:r w:rsidRPr="00486010">
        <w:rPr>
          <w:color w:val="0070C0"/>
        </w:rPr>
        <w:tab/>
        <w:t>&lt;loc v=</w:t>
      </w:r>
      <w:r w:rsidR="00194316">
        <w:rPr>
          <w:color w:val="0070C0"/>
        </w:rPr>
        <w:t>"</w:t>
      </w:r>
      <w:r w:rsidRPr="00486010">
        <w:rPr>
          <w:color w:val="0070C0"/>
        </w:rPr>
        <w:t>1</w:t>
      </w:r>
      <w:r w:rsidR="00194316">
        <w:rPr>
          <w:color w:val="0070C0"/>
        </w:rPr>
        <w:t>"</w:t>
      </w:r>
      <w:r w:rsidR="00A82374">
        <w:rPr>
          <w:color w:val="0070C0"/>
        </w:rPr>
        <w:t xml:space="preserve">   </w:t>
      </w:r>
      <w:r w:rsidRPr="00486010">
        <w:rPr>
          <w:color w:val="0070C0"/>
        </w:rPr>
        <w:t>&gt; 2581.42 -708.357 35.2816 &lt;/loc&gt;</w:t>
      </w:r>
    </w:p>
    <w:p w14:paraId="20546413" w14:textId="77777777" w:rsidR="00486010" w:rsidRDefault="00486010" w:rsidP="00486010">
      <w:pPr>
        <w:pStyle w:val="XMLCode"/>
        <w:rPr>
          <w:color w:val="FF0000"/>
        </w:rPr>
      </w:pPr>
      <w:r w:rsidRPr="00486010">
        <w:rPr>
          <w:color w:val="0070C0"/>
        </w:rPr>
        <w:tab/>
        <w:t>&lt;loc v=</w:t>
      </w:r>
      <w:r w:rsidR="00194316">
        <w:rPr>
          <w:color w:val="0070C0"/>
        </w:rPr>
        <w:t>"</w:t>
      </w:r>
      <w:r w:rsidRPr="00486010">
        <w:rPr>
          <w:color w:val="0070C0"/>
        </w:rPr>
        <w:t>2.22</w:t>
      </w:r>
      <w:r w:rsidR="00194316">
        <w:rPr>
          <w:color w:val="0070C0"/>
        </w:rPr>
        <w:t>"</w:t>
      </w:r>
      <w:r w:rsidRPr="00486010">
        <w:rPr>
          <w:color w:val="0070C0"/>
        </w:rPr>
        <w:t xml:space="preserve">&gt; 2581.05 -708.302 39.0643 &lt;/loc&gt; </w:t>
      </w:r>
      <w:proofErr w:type="gramStart"/>
      <w:r w:rsidRPr="00486010">
        <w:rPr>
          <w:color w:val="FF0000"/>
        </w:rPr>
        <w:t>&lt;!--</w:t>
      </w:r>
      <w:proofErr w:type="gramEnd"/>
      <w:r w:rsidRPr="00486010">
        <w:rPr>
          <w:color w:val="FF0000"/>
        </w:rPr>
        <w:t xml:space="preserve"> last </w:t>
      </w:r>
      <w:r w:rsidR="00A82374">
        <w:rPr>
          <w:color w:val="FF0000"/>
        </w:rPr>
        <w:t xml:space="preserve"> point</w:t>
      </w:r>
      <w:r w:rsidRPr="00486010">
        <w:rPr>
          <w:color w:val="FF0000"/>
        </w:rPr>
        <w:t xml:space="preserve"> --&gt;</w:t>
      </w:r>
    </w:p>
    <w:p w14:paraId="608FF462" w14:textId="77777777" w:rsidR="00B270D7" w:rsidRPr="00486010" w:rsidRDefault="00B270D7" w:rsidP="00486010">
      <w:pPr>
        <w:pStyle w:val="XMLCode"/>
        <w:rPr>
          <w:color w:val="FF0000"/>
        </w:rPr>
      </w:pPr>
      <w:r w:rsidRPr="007055D9">
        <w:t>&lt;/</w:t>
      </w:r>
      <w:proofErr w:type="spellStart"/>
      <w:r w:rsidRPr="007055D9">
        <w:t>loc_list</w:t>
      </w:r>
      <w:proofErr w:type="spellEnd"/>
      <w:r w:rsidRPr="007055D9">
        <w:t>&gt;</w:t>
      </w:r>
    </w:p>
    <w:p w14:paraId="0D9F3862" w14:textId="77777777" w:rsidR="00486010" w:rsidRPr="00486010" w:rsidRDefault="00486010" w:rsidP="00486010">
      <w:pPr>
        <w:pStyle w:val="XMLCode"/>
      </w:pPr>
      <w:r w:rsidRPr="00486010">
        <w:t>&lt;</w:t>
      </w:r>
      <w:proofErr w:type="spellStart"/>
      <w:r w:rsidRPr="00486010">
        <w:t>loc_list</w:t>
      </w:r>
      <w:proofErr w:type="spellEnd"/>
      <w:r w:rsidRPr="00486010">
        <w:t xml:space="preserve"> index=</w:t>
      </w:r>
      <w:r w:rsidR="00194316">
        <w:t>"</w:t>
      </w:r>
      <w:r w:rsidRPr="00486010">
        <w:t>2</w:t>
      </w:r>
      <w:r w:rsidR="00194316">
        <w:t>"</w:t>
      </w:r>
      <w:r w:rsidRPr="00486010">
        <w:t xml:space="preserve">&gt; </w:t>
      </w:r>
      <w:proofErr w:type="gramStart"/>
      <w:r w:rsidRPr="00486010">
        <w:rPr>
          <w:color w:val="FF0000"/>
        </w:rPr>
        <w:t>&lt;!--</w:t>
      </w:r>
      <w:proofErr w:type="gramEnd"/>
      <w:r w:rsidRPr="00486010">
        <w:rPr>
          <w:color w:val="FF0000"/>
        </w:rPr>
        <w:t xml:space="preserve"> second section --&gt;</w:t>
      </w:r>
    </w:p>
    <w:p w14:paraId="3042C6D8" w14:textId="77777777" w:rsidR="00486010" w:rsidRPr="00486010" w:rsidRDefault="00486010" w:rsidP="00486010">
      <w:pPr>
        <w:pStyle w:val="XMLCode"/>
        <w:rPr>
          <w:color w:val="FF0000"/>
        </w:rPr>
      </w:pPr>
      <w:r w:rsidRPr="00486010">
        <w:rPr>
          <w:color w:val="0070C0"/>
        </w:rPr>
        <w:tab/>
        <w:t>&lt;loc v=</w:t>
      </w:r>
      <w:r w:rsidR="00194316">
        <w:rPr>
          <w:color w:val="0070C0"/>
        </w:rPr>
        <w:t>"</w:t>
      </w:r>
      <w:r w:rsidRPr="00486010">
        <w:rPr>
          <w:color w:val="0070C0"/>
        </w:rPr>
        <w:t>1</w:t>
      </w:r>
      <w:proofErr w:type="gramStart"/>
      <w:r w:rsidR="00194316">
        <w:rPr>
          <w:color w:val="0070C0"/>
        </w:rPr>
        <w:t>"</w:t>
      </w:r>
      <w:r w:rsidR="00A82374">
        <w:rPr>
          <w:color w:val="0070C0"/>
        </w:rPr>
        <w:t xml:space="preserve">  </w:t>
      </w:r>
      <w:r w:rsidRPr="00486010">
        <w:rPr>
          <w:color w:val="0070C0"/>
        </w:rPr>
        <w:t>&gt;</w:t>
      </w:r>
      <w:proofErr w:type="gramEnd"/>
      <w:r w:rsidRPr="00486010">
        <w:rPr>
          <w:color w:val="0070C0"/>
        </w:rPr>
        <w:t xml:space="preserve"> 2581.05 -708.302 40.3340 &lt;/loc&gt; </w:t>
      </w:r>
      <w:r w:rsidR="00A82374">
        <w:rPr>
          <w:color w:val="0070C0"/>
        </w:rPr>
        <w:t xml:space="preserve"> </w:t>
      </w:r>
      <w:r w:rsidRPr="00486010">
        <w:rPr>
          <w:color w:val="FF0000"/>
        </w:rPr>
        <w:t>&lt;!-- first point --&gt;</w:t>
      </w:r>
    </w:p>
    <w:p w14:paraId="0CD30BA3" w14:textId="77777777" w:rsidR="00486010" w:rsidRPr="00486010" w:rsidRDefault="00486010" w:rsidP="00486010">
      <w:pPr>
        <w:pStyle w:val="XMLCode"/>
        <w:rPr>
          <w:color w:val="FF0000"/>
        </w:rPr>
      </w:pPr>
      <w:r w:rsidRPr="00486010">
        <w:rPr>
          <w:color w:val="0070C0"/>
        </w:rPr>
        <w:tab/>
        <w:t>&lt;loc v=</w:t>
      </w:r>
      <w:r w:rsidR="00194316">
        <w:rPr>
          <w:color w:val="0070C0"/>
        </w:rPr>
        <w:t>"</w:t>
      </w:r>
      <w:r w:rsidRPr="00486010">
        <w:rPr>
          <w:color w:val="0070C0"/>
        </w:rPr>
        <w:t>2.1</w:t>
      </w:r>
      <w:r w:rsidR="00194316">
        <w:rPr>
          <w:color w:val="0070C0"/>
        </w:rPr>
        <w:t>"</w:t>
      </w:r>
      <w:r w:rsidRPr="00486010">
        <w:rPr>
          <w:color w:val="0070C0"/>
        </w:rPr>
        <w:t>&gt; 2581.05 -708.302 48.5300 &lt;/loc</w:t>
      </w:r>
      <w:proofErr w:type="gramStart"/>
      <w:r w:rsidRPr="00486010">
        <w:rPr>
          <w:color w:val="0070C0"/>
        </w:rPr>
        <w:t xml:space="preserve">&gt; </w:t>
      </w:r>
      <w:r w:rsidR="00A82374">
        <w:rPr>
          <w:color w:val="0070C0"/>
        </w:rPr>
        <w:t xml:space="preserve"> </w:t>
      </w:r>
      <w:r w:rsidRPr="00486010">
        <w:rPr>
          <w:color w:val="FF0000"/>
        </w:rPr>
        <w:t>&lt;</w:t>
      </w:r>
      <w:proofErr w:type="gramEnd"/>
      <w:r w:rsidRPr="00486010">
        <w:rPr>
          <w:color w:val="FF0000"/>
        </w:rPr>
        <w:t xml:space="preserve">!-- last </w:t>
      </w:r>
      <w:r w:rsidR="00A82374">
        <w:rPr>
          <w:color w:val="FF0000"/>
        </w:rPr>
        <w:t xml:space="preserve"> </w:t>
      </w:r>
      <w:r w:rsidRPr="00486010">
        <w:rPr>
          <w:color w:val="FF0000"/>
        </w:rPr>
        <w:t>point --&gt;</w:t>
      </w:r>
    </w:p>
    <w:p w14:paraId="1772246A" w14:textId="77777777" w:rsidR="00E46A64" w:rsidRPr="00486010" w:rsidRDefault="00E46A64" w:rsidP="00E46A64">
      <w:pPr>
        <w:pStyle w:val="XMLCode"/>
        <w:rPr>
          <w:lang w:val="es-ES"/>
        </w:rPr>
      </w:pPr>
      <w:r w:rsidRPr="007055D9">
        <w:t>&lt;/</w:t>
      </w:r>
      <w:proofErr w:type="spellStart"/>
      <w:r w:rsidRPr="007055D9">
        <w:t>loc_list</w:t>
      </w:r>
      <w:proofErr w:type="spellEnd"/>
      <w:r w:rsidRPr="007055D9">
        <w:t>&gt;</w:t>
      </w:r>
    </w:p>
    <w:p w14:paraId="10EBB2D4" w14:textId="77777777" w:rsidR="00486010" w:rsidRDefault="00486010" w:rsidP="00E46A64">
      <w:pPr>
        <w:pStyle w:val="XMLCode"/>
      </w:pPr>
    </w:p>
    <w:p w14:paraId="3D382AF5" w14:textId="77777777" w:rsidR="00246BE4" w:rsidRPr="00246BE4" w:rsidRDefault="00246BE4" w:rsidP="00327322">
      <w:pPr>
        <w:pStyle w:val="berschrift3"/>
      </w:pPr>
      <w:bookmarkStart w:id="2466" w:name="_Toc3557001"/>
      <w:bookmarkStart w:id="2467" w:name="_Toc27753615"/>
      <w:r>
        <w:t>Type Specification</w:t>
      </w:r>
      <w:bookmarkEnd w:id="2466"/>
      <w:bookmarkEnd w:id="2467"/>
    </w:p>
    <w:p w14:paraId="2ED4DED5" w14:textId="77777777" w:rsidR="00246BE4" w:rsidRPr="003038C9" w:rsidRDefault="00246BE4" w:rsidP="00246BE4">
      <w:r w:rsidRPr="003038C9">
        <w:t>Each connection is identified by its type. The XML definitions of all 1D connections are containing the following elements:</w:t>
      </w:r>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246BE4" w:rsidRPr="003038C9" w14:paraId="69F39814" w14:textId="77777777" w:rsidTr="003F601A">
        <w:trPr>
          <w:cantSplit/>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7756573" w14:textId="77777777" w:rsidR="00246BE4" w:rsidRPr="003038C9" w:rsidRDefault="00246BE4" w:rsidP="00E46A64">
            <w:pPr>
              <w:rPr>
                <w:b/>
                <w:i/>
              </w:rPr>
            </w:pPr>
            <w:r w:rsidRPr="003038C9">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C1BEFA" w14:textId="77777777" w:rsidR="00246BE4" w:rsidRPr="003038C9" w:rsidRDefault="00246BE4" w:rsidP="00E46A64">
            <w:pPr>
              <w:rPr>
                <w:b/>
                <w:i/>
              </w:rPr>
            </w:pPr>
            <w:r w:rsidRPr="003038C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C83A42" w14:textId="77777777" w:rsidR="00246BE4" w:rsidRPr="003038C9" w:rsidRDefault="000E60DF" w:rsidP="00E46A64">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86FF415" w14:textId="77777777" w:rsidR="00246BE4" w:rsidRPr="003038C9" w:rsidRDefault="009436D3" w:rsidP="00E46A64">
            <w:pPr>
              <w:rPr>
                <w:b/>
                <w:i/>
              </w:rPr>
            </w:pPr>
            <w:r w:rsidRPr="00A20C5C">
              <w:rPr>
                <w:b/>
                <w:i/>
              </w:rPr>
              <w:t>Constraint</w:t>
            </w:r>
            <w:r>
              <w:rPr>
                <w:b/>
                <w:i/>
              </w:rPr>
              <w:t xml:space="preserve"> / Remarks</w:t>
            </w:r>
          </w:p>
        </w:tc>
      </w:tr>
      <w:tr w:rsidR="00246BE4" w:rsidRPr="003038C9" w14:paraId="76CEB151" w14:textId="77777777" w:rsidTr="003F601A">
        <w:trPr>
          <w:cantSplit/>
          <w:jc w:val="center"/>
        </w:trPr>
        <w:tc>
          <w:tcPr>
            <w:tcW w:w="2406" w:type="dxa"/>
            <w:shd w:val="clear" w:color="auto" w:fill="auto"/>
            <w:vAlign w:val="bottom"/>
          </w:tcPr>
          <w:p w14:paraId="411E17EC" w14:textId="77777777" w:rsidR="00246BE4" w:rsidRPr="003038C9" w:rsidRDefault="00246BE4" w:rsidP="00E46A64">
            <w:pPr>
              <w:rPr>
                <w:sz w:val="20"/>
                <w:szCs w:val="20"/>
              </w:rPr>
            </w:pPr>
            <w:proofErr w:type="spellStart"/>
            <w:r w:rsidRPr="003038C9">
              <w:rPr>
                <w:sz w:val="20"/>
                <w:szCs w:val="20"/>
              </w:rPr>
              <w:t>seamweld</w:t>
            </w:r>
            <w:proofErr w:type="spellEnd"/>
          </w:p>
        </w:tc>
        <w:tc>
          <w:tcPr>
            <w:tcW w:w="1810" w:type="dxa"/>
            <w:shd w:val="clear" w:color="auto" w:fill="auto"/>
            <w:vAlign w:val="bottom"/>
          </w:tcPr>
          <w:p w14:paraId="3A889EB6"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263D8E20"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22822B95" w14:textId="77777777" w:rsidR="00246BE4" w:rsidRPr="003038C9" w:rsidRDefault="00246BE4" w:rsidP="00E46A64">
            <w:pPr>
              <w:rPr>
                <w:sz w:val="20"/>
                <w:szCs w:val="20"/>
              </w:rPr>
            </w:pPr>
            <w:r w:rsidRPr="003038C9">
              <w:rPr>
                <w:sz w:val="20"/>
                <w:szCs w:val="20"/>
              </w:rPr>
              <w:t>-</w:t>
            </w:r>
          </w:p>
        </w:tc>
      </w:tr>
      <w:tr w:rsidR="00246BE4" w:rsidRPr="003038C9" w14:paraId="18122038" w14:textId="77777777" w:rsidTr="003F601A">
        <w:trPr>
          <w:cantSplit/>
          <w:jc w:val="center"/>
        </w:trPr>
        <w:tc>
          <w:tcPr>
            <w:tcW w:w="2406" w:type="dxa"/>
            <w:shd w:val="clear" w:color="auto" w:fill="auto"/>
            <w:vAlign w:val="bottom"/>
          </w:tcPr>
          <w:p w14:paraId="7275677C" w14:textId="77777777" w:rsidR="00246BE4" w:rsidRPr="003038C9" w:rsidRDefault="00246BE4" w:rsidP="00E46A64">
            <w:pPr>
              <w:rPr>
                <w:sz w:val="20"/>
                <w:szCs w:val="20"/>
              </w:rPr>
            </w:pPr>
            <w:proofErr w:type="spellStart"/>
            <w:r w:rsidRPr="003038C9">
              <w:rPr>
                <w:sz w:val="20"/>
                <w:szCs w:val="20"/>
              </w:rPr>
              <w:t>adhesive_line</w:t>
            </w:r>
            <w:proofErr w:type="spellEnd"/>
          </w:p>
        </w:tc>
        <w:tc>
          <w:tcPr>
            <w:tcW w:w="1810" w:type="dxa"/>
            <w:shd w:val="clear" w:color="auto" w:fill="auto"/>
            <w:vAlign w:val="bottom"/>
          </w:tcPr>
          <w:p w14:paraId="1D0FF204"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07C44193"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0F1447C6" w14:textId="77777777" w:rsidR="00246BE4" w:rsidRPr="003038C9" w:rsidRDefault="00246BE4" w:rsidP="00E46A64">
            <w:pPr>
              <w:rPr>
                <w:sz w:val="20"/>
                <w:szCs w:val="20"/>
              </w:rPr>
            </w:pPr>
            <w:r w:rsidRPr="003038C9">
              <w:rPr>
                <w:sz w:val="20"/>
                <w:szCs w:val="20"/>
              </w:rPr>
              <w:t>-</w:t>
            </w:r>
          </w:p>
        </w:tc>
      </w:tr>
      <w:tr w:rsidR="00246BE4" w:rsidRPr="003038C9" w14:paraId="41AE0C03" w14:textId="77777777" w:rsidTr="003F601A">
        <w:trPr>
          <w:cantSplit/>
          <w:jc w:val="center"/>
        </w:trPr>
        <w:tc>
          <w:tcPr>
            <w:tcW w:w="2406" w:type="dxa"/>
            <w:shd w:val="clear" w:color="auto" w:fill="auto"/>
            <w:vAlign w:val="bottom"/>
          </w:tcPr>
          <w:p w14:paraId="0A6ABB0C" w14:textId="77777777" w:rsidR="00246BE4" w:rsidRPr="003038C9" w:rsidRDefault="00246BE4" w:rsidP="00E46A64">
            <w:pPr>
              <w:rPr>
                <w:sz w:val="20"/>
                <w:szCs w:val="20"/>
              </w:rPr>
            </w:pPr>
            <w:r w:rsidRPr="003038C9">
              <w:rPr>
                <w:sz w:val="20"/>
                <w:szCs w:val="20"/>
              </w:rPr>
              <w:t>hemming</w:t>
            </w:r>
          </w:p>
        </w:tc>
        <w:tc>
          <w:tcPr>
            <w:tcW w:w="1810" w:type="dxa"/>
            <w:shd w:val="clear" w:color="auto" w:fill="auto"/>
            <w:vAlign w:val="bottom"/>
          </w:tcPr>
          <w:p w14:paraId="3B965F67"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12D6B40F"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51C65B6B" w14:textId="77777777" w:rsidR="00246BE4" w:rsidRPr="003038C9" w:rsidRDefault="00246BE4" w:rsidP="00E46A64">
            <w:pPr>
              <w:rPr>
                <w:sz w:val="20"/>
                <w:szCs w:val="20"/>
              </w:rPr>
            </w:pPr>
            <w:r w:rsidRPr="003038C9">
              <w:rPr>
                <w:sz w:val="20"/>
                <w:szCs w:val="20"/>
              </w:rPr>
              <w:t>-</w:t>
            </w:r>
          </w:p>
        </w:tc>
      </w:tr>
      <w:tr w:rsidR="00246BE4" w:rsidRPr="003038C9" w14:paraId="2CD01EA9" w14:textId="77777777" w:rsidTr="003F601A">
        <w:trPr>
          <w:cantSplit/>
          <w:jc w:val="center"/>
        </w:trPr>
        <w:tc>
          <w:tcPr>
            <w:tcW w:w="2406" w:type="dxa"/>
            <w:shd w:val="clear" w:color="auto" w:fill="auto"/>
            <w:vAlign w:val="bottom"/>
          </w:tcPr>
          <w:p w14:paraId="4D0F9765" w14:textId="77777777" w:rsidR="00246BE4" w:rsidRPr="003038C9" w:rsidRDefault="00246BE4" w:rsidP="00E46A64">
            <w:pPr>
              <w:rPr>
                <w:sz w:val="20"/>
                <w:szCs w:val="20"/>
              </w:rPr>
            </w:pPr>
            <w:r w:rsidRPr="003038C9">
              <w:rPr>
                <w:sz w:val="20"/>
                <w:szCs w:val="20"/>
              </w:rPr>
              <w:t>sequence_connection_0d</w:t>
            </w:r>
          </w:p>
        </w:tc>
        <w:tc>
          <w:tcPr>
            <w:tcW w:w="1810" w:type="dxa"/>
            <w:shd w:val="clear" w:color="auto" w:fill="auto"/>
            <w:vAlign w:val="bottom"/>
          </w:tcPr>
          <w:p w14:paraId="6A2FE265"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4A0D1B53"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73DE28CC" w14:textId="77777777" w:rsidR="00246BE4" w:rsidRPr="003038C9" w:rsidRDefault="00246BE4" w:rsidP="00E46A64">
            <w:pPr>
              <w:rPr>
                <w:sz w:val="20"/>
                <w:szCs w:val="20"/>
              </w:rPr>
            </w:pPr>
            <w:r w:rsidRPr="003038C9">
              <w:rPr>
                <w:sz w:val="20"/>
                <w:szCs w:val="20"/>
              </w:rPr>
              <w:t>-</w:t>
            </w:r>
          </w:p>
        </w:tc>
      </w:tr>
      <w:tr w:rsidR="00246BE4" w:rsidRPr="003038C9" w14:paraId="4D831102" w14:textId="77777777" w:rsidTr="003F601A">
        <w:trPr>
          <w:cantSplit/>
          <w:jc w:val="center"/>
        </w:trPr>
        <w:tc>
          <w:tcPr>
            <w:tcW w:w="2406" w:type="dxa"/>
            <w:shd w:val="clear" w:color="auto" w:fill="auto"/>
            <w:vAlign w:val="bottom"/>
          </w:tcPr>
          <w:p w14:paraId="4734F94F" w14:textId="77777777" w:rsidR="00246BE4" w:rsidRPr="003038C9" w:rsidRDefault="00246BE4" w:rsidP="00E46A64">
            <w:pPr>
              <w:rPr>
                <w:sz w:val="20"/>
                <w:szCs w:val="20"/>
              </w:rPr>
            </w:pPr>
            <w:proofErr w:type="spellStart"/>
            <w:r>
              <w:rPr>
                <w:sz w:val="20"/>
                <w:szCs w:val="20"/>
              </w:rPr>
              <w:t>contact_list</w:t>
            </w:r>
            <w:proofErr w:type="spellEnd"/>
          </w:p>
        </w:tc>
        <w:tc>
          <w:tcPr>
            <w:tcW w:w="1810" w:type="dxa"/>
            <w:shd w:val="clear" w:color="auto" w:fill="auto"/>
            <w:vAlign w:val="bottom"/>
          </w:tcPr>
          <w:p w14:paraId="564D2337" w14:textId="77777777" w:rsidR="00246BE4" w:rsidRPr="003038C9" w:rsidRDefault="00246BE4" w:rsidP="00E46A64">
            <w:pPr>
              <w:rPr>
                <w:sz w:val="20"/>
                <w:szCs w:val="20"/>
              </w:rPr>
            </w:pPr>
            <w:r w:rsidRPr="00226A3F">
              <w:rPr>
                <w:sz w:val="20"/>
                <w:szCs w:val="20"/>
              </w:rPr>
              <w:t>1</w:t>
            </w:r>
          </w:p>
        </w:tc>
        <w:tc>
          <w:tcPr>
            <w:tcW w:w="1701" w:type="dxa"/>
            <w:shd w:val="clear" w:color="auto" w:fill="auto"/>
            <w:vAlign w:val="bottom"/>
          </w:tcPr>
          <w:p w14:paraId="684CD4D0" w14:textId="77777777" w:rsidR="00246BE4" w:rsidRPr="003038C9" w:rsidRDefault="00246BE4" w:rsidP="00E46A64">
            <w:pPr>
              <w:rPr>
                <w:sz w:val="20"/>
                <w:szCs w:val="20"/>
              </w:rPr>
            </w:pPr>
            <w:r w:rsidRPr="00226A3F">
              <w:rPr>
                <w:sz w:val="20"/>
                <w:szCs w:val="20"/>
              </w:rPr>
              <w:t>Optional</w:t>
            </w:r>
          </w:p>
        </w:tc>
        <w:tc>
          <w:tcPr>
            <w:tcW w:w="2708" w:type="dxa"/>
            <w:shd w:val="clear" w:color="auto" w:fill="auto"/>
            <w:vAlign w:val="bottom"/>
          </w:tcPr>
          <w:p w14:paraId="668D159D" w14:textId="25954712" w:rsidR="00246BE4" w:rsidRPr="003038C9" w:rsidRDefault="00246BE4" w:rsidP="00E46A64">
            <w:pPr>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004854">
              <w:rPr>
                <w:sz w:val="20"/>
                <w:szCs w:val="20"/>
              </w:rPr>
              <w:t>5.3.2.5</w:t>
            </w:r>
            <w:r>
              <w:rPr>
                <w:sz w:val="20"/>
                <w:szCs w:val="20"/>
              </w:rPr>
              <w:fldChar w:fldCharType="end"/>
            </w:r>
            <w:r>
              <w:rPr>
                <w:sz w:val="20"/>
                <w:szCs w:val="20"/>
              </w:rPr>
              <w:t xml:space="preserve">. </w:t>
            </w:r>
          </w:p>
        </w:tc>
      </w:tr>
      <w:tr w:rsidR="00C5158C" w:rsidRPr="003038C9" w14:paraId="1BF5FC7C" w14:textId="77777777" w:rsidTr="003F601A">
        <w:trPr>
          <w:cantSplit/>
          <w:jc w:val="center"/>
        </w:trPr>
        <w:tc>
          <w:tcPr>
            <w:tcW w:w="2406" w:type="dxa"/>
            <w:shd w:val="clear" w:color="auto" w:fill="auto"/>
            <w:vAlign w:val="bottom"/>
          </w:tcPr>
          <w:p w14:paraId="383065EC" w14:textId="77777777" w:rsidR="00C5158C" w:rsidRDefault="00C5158C" w:rsidP="00E46A64">
            <w:pPr>
              <w:rPr>
                <w:sz w:val="20"/>
                <w:szCs w:val="20"/>
              </w:rPr>
            </w:pPr>
            <w:r>
              <w:rPr>
                <w:sz w:val="20"/>
                <w:szCs w:val="20"/>
              </w:rPr>
              <w:t>stacking</w:t>
            </w:r>
          </w:p>
        </w:tc>
        <w:tc>
          <w:tcPr>
            <w:tcW w:w="1810" w:type="dxa"/>
            <w:shd w:val="clear" w:color="auto" w:fill="auto"/>
            <w:vAlign w:val="bottom"/>
          </w:tcPr>
          <w:p w14:paraId="33C2F3AA" w14:textId="77777777" w:rsidR="00C5158C" w:rsidRPr="00226A3F" w:rsidRDefault="00C5158C" w:rsidP="00E46A64">
            <w:pPr>
              <w:rPr>
                <w:sz w:val="20"/>
                <w:szCs w:val="20"/>
              </w:rPr>
            </w:pPr>
            <w:r>
              <w:rPr>
                <w:sz w:val="20"/>
                <w:szCs w:val="20"/>
              </w:rPr>
              <w:t>1</w:t>
            </w:r>
          </w:p>
        </w:tc>
        <w:tc>
          <w:tcPr>
            <w:tcW w:w="1701" w:type="dxa"/>
            <w:shd w:val="clear" w:color="auto" w:fill="auto"/>
            <w:vAlign w:val="bottom"/>
          </w:tcPr>
          <w:p w14:paraId="590A8DEF" w14:textId="77777777" w:rsidR="00C5158C" w:rsidRPr="00226A3F" w:rsidRDefault="00C5158C" w:rsidP="00E46A64">
            <w:pPr>
              <w:rPr>
                <w:sz w:val="20"/>
                <w:szCs w:val="20"/>
              </w:rPr>
            </w:pPr>
            <w:r>
              <w:rPr>
                <w:sz w:val="20"/>
                <w:szCs w:val="20"/>
              </w:rPr>
              <w:t>Optional</w:t>
            </w:r>
          </w:p>
        </w:tc>
        <w:tc>
          <w:tcPr>
            <w:tcW w:w="2708" w:type="dxa"/>
            <w:shd w:val="clear" w:color="auto" w:fill="auto"/>
            <w:vAlign w:val="bottom"/>
          </w:tcPr>
          <w:p w14:paraId="04F3E71D" w14:textId="6ECCFA0C" w:rsidR="00C5158C" w:rsidRDefault="00C5158C" w:rsidP="00E46A64">
            <w:pPr>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004854">
              <w:rPr>
                <w:sz w:val="20"/>
                <w:szCs w:val="20"/>
              </w:rPr>
              <w:t>5.3.1.3</w:t>
            </w:r>
            <w:r>
              <w:rPr>
                <w:sz w:val="20"/>
                <w:szCs w:val="20"/>
              </w:rPr>
              <w:fldChar w:fldCharType="end"/>
            </w:r>
          </w:p>
        </w:tc>
      </w:tr>
    </w:tbl>
    <w:p w14:paraId="46E3D652" w14:textId="015C0939" w:rsidR="00246BE4" w:rsidRPr="003038C9" w:rsidRDefault="00246BE4" w:rsidP="00246BE4">
      <w:pPr>
        <w:pStyle w:val="Beschriftung"/>
        <w:spacing w:before="120"/>
        <w:rPr>
          <w:lang w:eastAsia="x-none"/>
        </w:rPr>
      </w:pPr>
      <w:bookmarkStart w:id="2468" w:name="_Toc3566484"/>
      <w:bookmarkStart w:id="2469" w:name="_Toc27753854"/>
      <w:r>
        <w:t xml:space="preserve">Table </w:t>
      </w:r>
      <w:ins w:id="2470" w:author="Dr. Carsten Franke" w:date="2020-03-09T16:02:00Z">
        <w:r w:rsidR="001D2A94">
          <w:fldChar w:fldCharType="begin"/>
        </w:r>
        <w:r w:rsidR="001D2A94">
          <w:instrText xml:space="preserve"> SEQ Table \* ARABIC </w:instrText>
        </w:r>
      </w:ins>
      <w:r w:rsidR="001D2A94">
        <w:fldChar w:fldCharType="separate"/>
      </w:r>
      <w:ins w:id="2471" w:author="Dr. Carsten Franke" w:date="2020-03-09T16:02:00Z">
        <w:r w:rsidR="001D2A94">
          <w:rPr>
            <w:noProof/>
          </w:rPr>
          <w:t>81</w:t>
        </w:r>
        <w:r w:rsidR="001D2A94">
          <w:fldChar w:fldCharType="end"/>
        </w:r>
      </w:ins>
      <w:del w:id="2472" w:author="Dr. Carsten Franke" w:date="2020-03-09T16:02:00Z">
        <w:r w:rsidDel="001D2A94">
          <w:fldChar w:fldCharType="begin"/>
        </w:r>
        <w:r w:rsidDel="001D2A94">
          <w:delInstrText xml:space="preserve"> SEQ Table \* ARABIC </w:delInstrText>
        </w:r>
        <w:r w:rsidDel="001D2A94">
          <w:fldChar w:fldCharType="separate"/>
        </w:r>
      </w:del>
      <w:del w:id="2473" w:author="Dr. Carsten Franke" w:date="2020-03-09T14:38:00Z">
        <w:r w:rsidR="007E2D34" w:rsidDel="00004854">
          <w:rPr>
            <w:noProof/>
          </w:rPr>
          <w:delText>79</w:delText>
        </w:r>
      </w:del>
      <w:del w:id="2474" w:author="Dr. Carsten Franke" w:date="2020-03-09T16:02:00Z">
        <w:r w:rsidDel="001D2A94">
          <w:fldChar w:fldCharType="end"/>
        </w:r>
      </w:del>
      <w:r>
        <w:t xml:space="preserve">: Nested elements of element </w:t>
      </w:r>
      <w:r w:rsidRPr="00271D68">
        <w:rPr>
          <w:rFonts w:ascii="Courier New" w:hAnsi="Courier New" w:cs="Courier New"/>
          <w:bCs w:val="0"/>
          <w:i/>
          <w:kern w:val="22"/>
          <w:sz w:val="18"/>
          <w:szCs w:val="18"/>
        </w:rPr>
        <w:t>&lt;connection_1d/&gt;</w:t>
      </w:r>
      <w:bookmarkEnd w:id="2468"/>
      <w:bookmarkEnd w:id="2469"/>
    </w:p>
    <w:p w14:paraId="2DA1E740" w14:textId="77777777" w:rsidR="00246BE4" w:rsidRDefault="00246BE4" w:rsidP="00246BE4">
      <w:pPr>
        <w:jc w:val="both"/>
        <w:rPr>
          <w:lang w:eastAsia="x-none"/>
        </w:rPr>
      </w:pPr>
      <w:r w:rsidRPr="00DD3970">
        <w:rPr>
          <w:b/>
          <w:i/>
          <w:lang w:eastAsia="x-none"/>
        </w:rPr>
        <w:lastRenderedPageBreak/>
        <w:t>Note</w:t>
      </w:r>
      <w:r w:rsidRPr="003038C9">
        <w:rPr>
          <w:lang w:eastAsia="x-none"/>
        </w:rPr>
        <w:t xml:space="preserve">: Only </w:t>
      </w:r>
      <w:r w:rsidRPr="003038C9">
        <w:rPr>
          <w:i/>
          <w:lang w:eastAsia="x-none"/>
        </w:rPr>
        <w:t>one</w:t>
      </w:r>
      <w:r w:rsidRPr="003038C9">
        <w:rPr>
          <w:lang w:eastAsia="x-none"/>
        </w:rPr>
        <w:t xml:space="preserve"> of the elements (</w:t>
      </w:r>
      <w:proofErr w:type="spellStart"/>
      <w:r w:rsidRPr="00215B1C">
        <w:rPr>
          <w:rStyle w:val="elementdeftypeChar"/>
        </w:rPr>
        <w:t>seamweld</w:t>
      </w:r>
      <w:proofErr w:type="spellEnd"/>
      <w:r w:rsidRPr="003038C9">
        <w:rPr>
          <w:lang w:eastAsia="x-none"/>
        </w:rPr>
        <w:t xml:space="preserve">, </w:t>
      </w:r>
      <w:proofErr w:type="spellStart"/>
      <w:r w:rsidRPr="00215B1C">
        <w:rPr>
          <w:rStyle w:val="elementdeftypeChar"/>
        </w:rPr>
        <w:t>adhesive_line</w:t>
      </w:r>
      <w:proofErr w:type="spellEnd"/>
      <w:r w:rsidRPr="003038C9">
        <w:rPr>
          <w:lang w:eastAsia="x-none"/>
        </w:rPr>
        <w:t xml:space="preserve">, </w:t>
      </w:r>
      <w:r w:rsidRPr="00215B1C">
        <w:rPr>
          <w:rStyle w:val="elementdeftypeChar"/>
        </w:rPr>
        <w:t>hemming</w:t>
      </w:r>
      <w:r w:rsidRPr="003038C9">
        <w:rPr>
          <w:lang w:eastAsia="x-none"/>
        </w:rPr>
        <w:t xml:space="preserve">, </w:t>
      </w:r>
      <w:r w:rsidRPr="00215B1C">
        <w:rPr>
          <w:rStyle w:val="elementdeftypeChar"/>
        </w:rPr>
        <w:t>sequence_connection_0d</w:t>
      </w:r>
      <w:r w:rsidRPr="003038C9">
        <w:rPr>
          <w:lang w:eastAsia="x-none"/>
        </w:rPr>
        <w:t xml:space="preserve">) must exist in a </w:t>
      </w:r>
      <w:r>
        <w:rPr>
          <w:rStyle w:val="elementdeftypeChar"/>
        </w:rPr>
        <w:t>&lt;c</w:t>
      </w:r>
      <w:r w:rsidRPr="00215B1C">
        <w:rPr>
          <w:rStyle w:val="elementdeftypeChar"/>
        </w:rPr>
        <w:t>onnection_1d</w:t>
      </w:r>
      <w:r>
        <w:rPr>
          <w:rStyle w:val="elementdeftypeChar"/>
        </w:rPr>
        <w:t>&gt;</w:t>
      </w:r>
      <w:r w:rsidRPr="003038C9">
        <w:rPr>
          <w:lang w:eastAsia="x-none"/>
        </w:rPr>
        <w:t xml:space="preserve">. If none of the type elements exist, then this will default to </w:t>
      </w:r>
      <w:r w:rsidRPr="00215B1C">
        <w:rPr>
          <w:rStyle w:val="elementdeftypeChar"/>
        </w:rPr>
        <w:t>&lt;</w:t>
      </w:r>
      <w:proofErr w:type="spellStart"/>
      <w:r w:rsidRPr="00215B1C">
        <w:rPr>
          <w:rStyle w:val="elementdeftypeChar"/>
        </w:rPr>
        <w:t>seamweld</w:t>
      </w:r>
      <w:proofErr w:type="spellEnd"/>
      <w:r>
        <w:rPr>
          <w:rStyle w:val="elementdeftypeChar"/>
        </w:rPr>
        <w:t>/</w:t>
      </w:r>
      <w:r w:rsidRPr="00215B1C">
        <w:rPr>
          <w:rStyle w:val="elementdeftypeChar"/>
        </w:rPr>
        <w:t>&gt;</w:t>
      </w:r>
      <w:r w:rsidRPr="003038C9">
        <w:rPr>
          <w:lang w:eastAsia="x-none"/>
        </w:rPr>
        <w:t>.</w:t>
      </w:r>
    </w:p>
    <w:p w14:paraId="37314576" w14:textId="77777777" w:rsidR="007F0EFE" w:rsidRPr="007055D9" w:rsidRDefault="00255787" w:rsidP="004067DB">
      <w:pPr>
        <w:pStyle w:val="berschrift2"/>
      </w:pPr>
      <w:bookmarkStart w:id="2475" w:name="_Toc3557002"/>
      <w:bookmarkStart w:id="2476" w:name="_Toc27753616"/>
      <w:r w:rsidRPr="007055D9">
        <w:t>Seam Weld</w:t>
      </w:r>
      <w:bookmarkEnd w:id="429"/>
      <w:r w:rsidR="007F0EFE" w:rsidRPr="007055D9">
        <w:t>s</w:t>
      </w:r>
      <w:bookmarkEnd w:id="2435"/>
      <w:bookmarkEnd w:id="2436"/>
      <w:bookmarkEnd w:id="2475"/>
      <w:bookmarkEnd w:id="2476"/>
    </w:p>
    <w:p w14:paraId="78429715" w14:textId="77777777" w:rsidR="00255787" w:rsidRPr="007055D9" w:rsidRDefault="00C6435A" w:rsidP="00327322">
      <w:pPr>
        <w:pStyle w:val="berschrift3"/>
      </w:pPr>
      <w:bookmarkStart w:id="2477" w:name="_Toc338938903"/>
      <w:bookmarkStart w:id="2478" w:name="_Toc338939099"/>
      <w:bookmarkStart w:id="2479" w:name="_Toc3557003"/>
      <w:bookmarkStart w:id="2480" w:name="_Toc27753617"/>
      <w:r w:rsidRPr="007055D9">
        <w:t>Description and M</w:t>
      </w:r>
      <w:r w:rsidR="007F0EFE" w:rsidRPr="007055D9">
        <w:t>odeling Parameters</w:t>
      </w:r>
      <w:bookmarkEnd w:id="430"/>
      <w:bookmarkEnd w:id="2477"/>
      <w:bookmarkEnd w:id="2478"/>
      <w:bookmarkEnd w:id="2479"/>
      <w:bookmarkEnd w:id="2480"/>
    </w:p>
    <w:p w14:paraId="2DAAEAF4" w14:textId="77777777" w:rsidR="00255787" w:rsidRPr="007055D9" w:rsidRDefault="00255787" w:rsidP="002E1524">
      <w:pPr>
        <w:jc w:val="both"/>
      </w:pPr>
      <w:r w:rsidRPr="007055D9">
        <w:t>To be able to use the χMCF file as a description for seam</w:t>
      </w:r>
      <w:r w:rsidR="00A028CB" w:rsidRPr="007055D9">
        <w:t xml:space="preserve"> </w:t>
      </w:r>
      <w:r w:rsidRPr="007055D9">
        <w:t>welds in the process it is necessary to use the modeli</w:t>
      </w:r>
      <w:r w:rsidR="00A028CB" w:rsidRPr="007055D9">
        <w:t>ng</w:t>
      </w:r>
      <w:r w:rsidRPr="007055D9">
        <w:t xml:space="preserve"> described in this document.</w:t>
      </w:r>
    </w:p>
    <w:p w14:paraId="110462E4" w14:textId="77777777" w:rsidR="0039309B" w:rsidRPr="007055D9" w:rsidRDefault="0039309B" w:rsidP="002E1524">
      <w:pPr>
        <w:jc w:val="both"/>
      </w:pPr>
      <w:r w:rsidRPr="007055D9">
        <w:t>The description of seam welds made up from different modeling types is handled in the way that these welds are split up into separate seam welds each of them containing the specific information representing the intended modeling.</w:t>
      </w:r>
    </w:p>
    <w:p w14:paraId="70528CE8" w14:textId="77777777" w:rsidR="00CB7118" w:rsidRPr="007055D9" w:rsidRDefault="004F562F" w:rsidP="002E1524">
      <w:pPr>
        <w:jc w:val="center"/>
      </w:pPr>
      <w:r>
        <w:rPr>
          <w:noProof/>
          <w:lang w:eastAsia="en-US"/>
        </w:rPr>
        <w:drawing>
          <wp:inline distT="0" distB="0" distL="0" distR="0" wp14:anchorId="0BCB72DB" wp14:editId="1701DFFA">
            <wp:extent cx="2941609" cy="1423358"/>
            <wp:effectExtent l="0" t="0" r="0" b="5715"/>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948463" cy="1426675"/>
                    </a:xfrm>
                    <a:prstGeom prst="rect">
                      <a:avLst/>
                    </a:prstGeom>
                    <a:noFill/>
                    <a:ln>
                      <a:noFill/>
                    </a:ln>
                  </pic:spPr>
                </pic:pic>
              </a:graphicData>
            </a:graphic>
          </wp:inline>
        </w:drawing>
      </w:r>
    </w:p>
    <w:p w14:paraId="29F49672" w14:textId="01C7C14C" w:rsidR="00427E0E" w:rsidRPr="007055D9" w:rsidRDefault="00CB7118" w:rsidP="002E1524">
      <w:pPr>
        <w:pStyle w:val="Beschriftung"/>
        <w:spacing w:before="120"/>
      </w:pPr>
      <w:bookmarkStart w:id="2481" w:name="_Ref428965482"/>
      <w:bookmarkStart w:id="2482" w:name="_Toc3557120"/>
      <w:bookmarkStart w:id="2483" w:name="_Toc27753736"/>
      <w:r w:rsidRPr="007055D9">
        <w:t xml:space="preserve">Figure </w:t>
      </w:r>
      <w:r w:rsidR="00406B64">
        <w:fldChar w:fldCharType="begin"/>
      </w:r>
      <w:r w:rsidR="00406B64">
        <w:instrText xml:space="preserve"> SEQ Figure \* ARABIC </w:instrText>
      </w:r>
      <w:r w:rsidR="00406B64">
        <w:fldChar w:fldCharType="separate"/>
      </w:r>
      <w:ins w:id="2484" w:author="Dr. Carsten Franke" w:date="2020-03-09T14:39:00Z">
        <w:r w:rsidR="00004854">
          <w:rPr>
            <w:noProof/>
          </w:rPr>
          <w:t>45</w:t>
        </w:r>
      </w:ins>
      <w:ins w:id="2485" w:author="nick" w:date="2020-02-20T20:00:00Z">
        <w:del w:id="2486" w:author="Dr. Carsten Franke" w:date="2020-03-09T14:38:00Z">
          <w:r w:rsidR="0047200E" w:rsidDel="00004854">
            <w:rPr>
              <w:noProof/>
            </w:rPr>
            <w:delText>46</w:delText>
          </w:r>
        </w:del>
      </w:ins>
      <w:del w:id="2487" w:author="Dr. Carsten Franke" w:date="2020-03-09T14:38:00Z">
        <w:r w:rsidR="007E2D34" w:rsidDel="00004854">
          <w:rPr>
            <w:noProof/>
          </w:rPr>
          <w:delText>42</w:delText>
        </w:r>
      </w:del>
      <w:r w:rsidR="00406B64">
        <w:fldChar w:fldCharType="end"/>
      </w:r>
      <w:bookmarkStart w:id="2488" w:name="_Ref428965475"/>
      <w:bookmarkEnd w:id="2481"/>
      <w:r w:rsidRPr="007055D9">
        <w:t>: Weld Line Changing</w:t>
      </w:r>
      <w:r w:rsidRPr="007055D9">
        <w:rPr>
          <w:noProof/>
        </w:rPr>
        <w:t xml:space="preserve"> from Y-Joint to Overlap-Joint</w:t>
      </w:r>
      <w:bookmarkEnd w:id="2482"/>
      <w:bookmarkEnd w:id="2483"/>
      <w:bookmarkEnd w:id="2488"/>
    </w:p>
    <w:p w14:paraId="273C5820" w14:textId="77777777" w:rsidR="0039309B" w:rsidRDefault="0039309B" w:rsidP="002E1524">
      <w:pPr>
        <w:jc w:val="both"/>
      </w:pPr>
      <w:r w:rsidRPr="007055D9">
        <w:t>This assures that a seam weld definition only represents one</w:t>
      </w:r>
      <w:r w:rsidR="00427E0E" w:rsidRPr="007055D9">
        <w:t xml:space="preserve"> cross section with the welding parameters for all the welded sides.</w:t>
      </w:r>
    </w:p>
    <w:p w14:paraId="510D8CC1" w14:textId="77777777" w:rsidR="003F601A" w:rsidRDefault="003F601A" w:rsidP="002E1524">
      <w:pPr>
        <w:jc w:val="both"/>
      </w:pPr>
      <w:r w:rsidRPr="003F601A">
        <w:t>There is a demand for handling weld lines exceeding the actual contac</w:t>
      </w:r>
      <w:r w:rsidR="00AB0D7A">
        <w:t>t polygon of the involved parts, which is presented in the following figure:</w:t>
      </w:r>
    </w:p>
    <w:p w14:paraId="0FDDACBF" w14:textId="77777777" w:rsidR="003F601A" w:rsidRDefault="003F601A" w:rsidP="00F50F33">
      <w:pPr>
        <w:keepNext/>
        <w:ind w:left="-709"/>
        <w:jc w:val="center"/>
      </w:pPr>
      <w:r>
        <w:rPr>
          <w:noProof/>
          <w:lang w:eastAsia="en-US"/>
        </w:rPr>
        <w:drawing>
          <wp:inline distT="0" distB="0" distL="0" distR="0" wp14:anchorId="3DFA37F0" wp14:editId="4340BBEB">
            <wp:extent cx="3393454" cy="1907174"/>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3395663" cy="1908416"/>
                    </a:xfrm>
                    <a:prstGeom prst="rect">
                      <a:avLst/>
                    </a:prstGeom>
                  </pic:spPr>
                </pic:pic>
              </a:graphicData>
            </a:graphic>
          </wp:inline>
        </w:drawing>
      </w:r>
    </w:p>
    <w:p w14:paraId="4638CCB1" w14:textId="77777777" w:rsidR="003F601A" w:rsidRDefault="003F601A" w:rsidP="003F601A">
      <w:pPr>
        <w:keepNext/>
        <w:jc w:val="center"/>
      </w:pPr>
      <w:r>
        <w:rPr>
          <w:rFonts w:ascii="Calibri,Italic" w:hAnsi="Calibri,Italic" w:cs="Calibri,Italic"/>
          <w:i/>
          <w:iCs/>
          <w:sz w:val="18"/>
          <w:szCs w:val="18"/>
          <w:lang w:eastAsia="en-GB"/>
        </w:rPr>
        <w:t>Source of image: Dr. Thomas Bruder, BMW Group.</w:t>
      </w:r>
    </w:p>
    <w:p w14:paraId="0C1169B6" w14:textId="697D2FC7" w:rsidR="003F601A" w:rsidRDefault="003F601A" w:rsidP="003F601A">
      <w:pPr>
        <w:pStyle w:val="Beschriftung"/>
      </w:pPr>
      <w:bookmarkStart w:id="2489" w:name="_Toc3557121"/>
      <w:bookmarkStart w:id="2490" w:name="_Toc27753737"/>
      <w:r w:rsidRPr="00E24A0B">
        <w:t xml:space="preserve">Figure </w:t>
      </w:r>
      <w:r w:rsidRPr="00E24A0B">
        <w:fldChar w:fldCharType="begin"/>
      </w:r>
      <w:r w:rsidRPr="00E24A0B">
        <w:instrText xml:space="preserve"> SEQ Figure \* ARABIC </w:instrText>
      </w:r>
      <w:r w:rsidRPr="00E24A0B">
        <w:fldChar w:fldCharType="separate"/>
      </w:r>
      <w:ins w:id="2491" w:author="Dr. Carsten Franke" w:date="2020-03-09T14:39:00Z">
        <w:r w:rsidR="00004854">
          <w:rPr>
            <w:noProof/>
          </w:rPr>
          <w:t>46</w:t>
        </w:r>
      </w:ins>
      <w:ins w:id="2492" w:author="nick" w:date="2020-02-20T20:00:00Z">
        <w:del w:id="2493" w:author="Dr. Carsten Franke" w:date="2020-03-09T14:38:00Z">
          <w:r w:rsidR="0047200E" w:rsidDel="00004854">
            <w:rPr>
              <w:noProof/>
            </w:rPr>
            <w:delText>47</w:delText>
          </w:r>
        </w:del>
      </w:ins>
      <w:del w:id="2494" w:author="Dr. Carsten Franke" w:date="2020-03-09T14:38:00Z">
        <w:r w:rsidR="007E2D34" w:rsidDel="00004854">
          <w:rPr>
            <w:noProof/>
          </w:rPr>
          <w:delText>43</w:delText>
        </w:r>
      </w:del>
      <w:r w:rsidRPr="00E24A0B">
        <w:fldChar w:fldCharType="end"/>
      </w:r>
      <w:r w:rsidRPr="00E24A0B">
        <w:t>: Longitudinal stiffener, top view</w:t>
      </w:r>
      <w:bookmarkEnd w:id="2489"/>
      <w:bookmarkEnd w:id="2490"/>
    </w:p>
    <w:p w14:paraId="13112291" w14:textId="77777777" w:rsidR="000E1D8B" w:rsidRDefault="000E1D8B" w:rsidP="000E1D8B">
      <w:pPr>
        <w:autoSpaceDE w:val="0"/>
        <w:autoSpaceDN w:val="0"/>
        <w:adjustRightInd w:val="0"/>
        <w:spacing w:after="0"/>
        <w:jc w:val="both"/>
        <w:rPr>
          <w:rFonts w:cs="Calibri"/>
          <w:szCs w:val="22"/>
          <w:lang w:eastAsia="en-GB"/>
        </w:rPr>
      </w:pPr>
      <w:r>
        <w:rPr>
          <w:rFonts w:cs="Calibri"/>
          <w:szCs w:val="22"/>
          <w:lang w:eastAsia="en-GB"/>
        </w:rPr>
        <w:t>Standard conform polygons may well exceed the conta</w:t>
      </w:r>
      <w:r w:rsidR="007F7C2D">
        <w:rPr>
          <w:rFonts w:cs="Calibri"/>
          <w:szCs w:val="22"/>
          <w:lang w:eastAsia="en-GB"/>
        </w:rPr>
        <w:t>ct area. However, χMCF version 3</w:t>
      </w:r>
      <w:r>
        <w:rPr>
          <w:rFonts w:cs="Calibri"/>
          <w:szCs w:val="22"/>
          <w:lang w:eastAsia="en-GB"/>
        </w:rPr>
        <w:t>.</w:t>
      </w:r>
      <w:r w:rsidR="007F7C2D">
        <w:rPr>
          <w:rFonts w:cs="Calibri"/>
          <w:szCs w:val="22"/>
          <w:lang w:eastAsia="en-GB"/>
        </w:rPr>
        <w:t>0</w:t>
      </w:r>
      <w:r>
        <w:rPr>
          <w:rFonts w:cs="Calibri"/>
          <w:szCs w:val="22"/>
          <w:lang w:eastAsia="en-GB"/>
        </w:rPr>
        <w:t xml:space="preserve"> does not state anything about the physical meaning or the implications for CAE and CAM. Hence, later versions of χMCF may specify details about what should happen with exceeding parts of a weld line in CAE and CAM. In CAE, for example, hexahedron or tetrahedron could be generated on the exceeding polygons, if their height or thickness is provided.</w:t>
      </w:r>
    </w:p>
    <w:p w14:paraId="1367D80A" w14:textId="77777777" w:rsidR="003F601A" w:rsidRDefault="00CC7A7B" w:rsidP="00CC7A7B">
      <w:pPr>
        <w:autoSpaceDE w:val="0"/>
        <w:autoSpaceDN w:val="0"/>
        <w:adjustRightInd w:val="0"/>
        <w:spacing w:after="0"/>
        <w:jc w:val="both"/>
      </w:pPr>
      <w:r w:rsidRPr="00CC7A7B">
        <w:rPr>
          <w:rFonts w:cs="Calibri"/>
          <w:b/>
          <w:i/>
          <w:szCs w:val="22"/>
          <w:lang w:eastAsia="en-GB"/>
        </w:rPr>
        <w:t>Remark</w:t>
      </w:r>
      <w:r w:rsidR="000E1D8B" w:rsidRPr="00CC7A7B">
        <w:rPr>
          <w:rFonts w:cs="Calibri"/>
          <w:szCs w:val="22"/>
          <w:lang w:eastAsia="en-GB"/>
        </w:rPr>
        <w:t>:</w:t>
      </w:r>
      <w:r>
        <w:rPr>
          <w:rFonts w:ascii="Calibri,Bold" w:eastAsia="Calibri,Bold" w:cs="Calibri,Bold"/>
          <w:b/>
          <w:bCs/>
          <w:szCs w:val="22"/>
          <w:lang w:eastAsia="en-GB"/>
        </w:rPr>
        <w:t xml:space="preserve"> </w:t>
      </w:r>
      <w:r w:rsidR="000E1D8B">
        <w:rPr>
          <w:rFonts w:cs="Calibri"/>
          <w:szCs w:val="22"/>
          <w:lang w:eastAsia="en-GB"/>
        </w:rPr>
        <w:t>It is well known that several welding technologies produce material structures which are oriented. In</w:t>
      </w:r>
      <w:r>
        <w:rPr>
          <w:rFonts w:cs="Calibri"/>
          <w:szCs w:val="22"/>
          <w:lang w:eastAsia="en-GB"/>
        </w:rPr>
        <w:t xml:space="preserve"> </w:t>
      </w:r>
      <w:r w:rsidR="000E1D8B">
        <w:rPr>
          <w:rFonts w:cs="Calibri"/>
          <w:szCs w:val="22"/>
          <w:lang w:eastAsia="en-GB"/>
        </w:rPr>
        <w:t>especially, there is a difference between the start and the end of a weld line.</w:t>
      </w:r>
      <w:r>
        <w:rPr>
          <w:rFonts w:cs="Calibri"/>
          <w:szCs w:val="22"/>
          <w:lang w:eastAsia="en-GB"/>
        </w:rPr>
        <w:t xml:space="preserve"> </w:t>
      </w:r>
      <w:r w:rsidR="000E1D8B">
        <w:rPr>
          <w:rFonts w:cs="Calibri"/>
          <w:szCs w:val="22"/>
          <w:lang w:eastAsia="en-GB"/>
        </w:rPr>
        <w:t>χMCF knows about the orientation of a weld line and hence can distinguish between start and end.</w:t>
      </w:r>
      <w:r>
        <w:rPr>
          <w:rFonts w:cs="Calibri"/>
          <w:szCs w:val="22"/>
          <w:lang w:eastAsia="en-GB"/>
        </w:rPr>
        <w:t xml:space="preserve"> </w:t>
      </w:r>
      <w:r w:rsidR="000E1D8B">
        <w:rPr>
          <w:rFonts w:cs="Calibri"/>
          <w:szCs w:val="22"/>
          <w:lang w:eastAsia="en-GB"/>
        </w:rPr>
        <w:t xml:space="preserve">But it </w:t>
      </w:r>
      <w:r w:rsidR="000E1D8B">
        <w:rPr>
          <w:rFonts w:cs="Calibri"/>
          <w:szCs w:val="22"/>
          <w:lang w:eastAsia="en-GB"/>
        </w:rPr>
        <w:lastRenderedPageBreak/>
        <w:t>does not yet provide means to transport details about what is the difference between both,</w:t>
      </w:r>
      <w:r>
        <w:rPr>
          <w:rFonts w:cs="Calibri"/>
          <w:szCs w:val="22"/>
          <w:lang w:eastAsia="en-GB"/>
        </w:rPr>
        <w:t xml:space="preserve"> </w:t>
      </w:r>
      <w:r w:rsidR="000E1D8B">
        <w:rPr>
          <w:rFonts w:cs="Calibri"/>
          <w:szCs w:val="22"/>
          <w:lang w:eastAsia="en-GB"/>
        </w:rPr>
        <w:t>neither for CAE nor CAM.</w:t>
      </w:r>
    </w:p>
    <w:p w14:paraId="11D7B66D" w14:textId="77777777" w:rsidR="0006113C" w:rsidRPr="007055D9" w:rsidRDefault="004C262B" w:rsidP="00327322">
      <w:pPr>
        <w:pStyle w:val="berschrift3"/>
      </w:pPr>
      <w:bookmarkStart w:id="2495" w:name="_Toc288196463"/>
      <w:bookmarkStart w:id="2496" w:name="_Toc288200761"/>
      <w:bookmarkStart w:id="2497" w:name="_Toc338938907"/>
      <w:bookmarkStart w:id="2498" w:name="_Toc338939104"/>
      <w:bookmarkStart w:id="2499" w:name="_Toc3557004"/>
      <w:bookmarkStart w:id="2500" w:name="_Toc27753618"/>
      <w:bookmarkStart w:id="2501" w:name="_Toc288196487"/>
      <w:bookmarkStart w:id="2502" w:name="_Toc288200789"/>
      <w:bookmarkStart w:id="2503" w:name="_Toc338938910"/>
      <w:bookmarkStart w:id="2504" w:name="_Toc338939129"/>
      <w:r w:rsidRPr="007055D9">
        <w:t>Seam Weld</w:t>
      </w:r>
      <w:r w:rsidR="0006113C" w:rsidRPr="007055D9">
        <w:t xml:space="preserve"> Definition</w:t>
      </w:r>
      <w:bookmarkEnd w:id="2495"/>
      <w:bookmarkEnd w:id="2496"/>
      <w:bookmarkEnd w:id="2497"/>
      <w:bookmarkEnd w:id="2498"/>
      <w:r w:rsidR="0006113C" w:rsidRPr="007055D9">
        <w:t xml:space="preserve"> Overview</w:t>
      </w:r>
      <w:bookmarkEnd w:id="2499"/>
      <w:bookmarkEnd w:id="2500"/>
    </w:p>
    <w:p w14:paraId="1B7E2F51" w14:textId="77777777" w:rsidR="0006113C" w:rsidRPr="007055D9" w:rsidRDefault="0006113C" w:rsidP="002E1524">
      <w:pPr>
        <w:jc w:val="both"/>
      </w:pPr>
      <w:r w:rsidRPr="007055D9">
        <w:t>The weld definition depends on the type of the weld. For each of the different types the parameters and their meaning can be different. The detailed description can be found in the next sections describing each weld type separately.</w:t>
      </w:r>
    </w:p>
    <w:p w14:paraId="52EA0759" w14:textId="77777777" w:rsidR="0006113C" w:rsidRPr="007055D9" w:rsidRDefault="0006113C" w:rsidP="00441F7B">
      <w:pPr>
        <w:jc w:val="both"/>
      </w:pPr>
      <w:r w:rsidRPr="007055D9">
        <w:t>The table shown below provides an overview over the cu</w:t>
      </w:r>
      <w:r w:rsidR="00441F7B">
        <w:t>rrent seam weld types and their p</w:t>
      </w:r>
      <w:r w:rsidRPr="007055D9">
        <w:t>arameters.</w:t>
      </w:r>
    </w:p>
    <w:p w14:paraId="7728C1C3" w14:textId="77777777" w:rsidR="0006113C" w:rsidRPr="007055D9" w:rsidRDefault="0006113C" w:rsidP="0006113C">
      <w:r w:rsidRPr="007055D9">
        <w:t>For each of the weld types it provides the following information:</w:t>
      </w:r>
    </w:p>
    <w:p w14:paraId="719E4D46" w14:textId="77777777" w:rsidR="0006113C" w:rsidRPr="007055D9" w:rsidRDefault="0006113C" w:rsidP="00EB74AE">
      <w:pPr>
        <w:pStyle w:val="Aufzhlungszeichen"/>
        <w:numPr>
          <w:ilvl w:val="1"/>
          <w:numId w:val="2"/>
        </w:numPr>
        <w:tabs>
          <w:tab w:val="left" w:pos="567"/>
        </w:tabs>
      </w:pPr>
      <w:r w:rsidRPr="007055D9">
        <w:t>Type of the weld</w:t>
      </w:r>
    </w:p>
    <w:p w14:paraId="610764F2" w14:textId="77777777" w:rsidR="0006113C" w:rsidRPr="007055D9" w:rsidRDefault="0006113C" w:rsidP="00EB74AE">
      <w:pPr>
        <w:pStyle w:val="Aufzhlungszeichen"/>
        <w:numPr>
          <w:ilvl w:val="1"/>
          <w:numId w:val="2"/>
        </w:numPr>
      </w:pPr>
      <w:r w:rsidRPr="007055D9">
        <w:t>Number of weld positions for the type</w:t>
      </w:r>
    </w:p>
    <w:p w14:paraId="73B8951E" w14:textId="77777777" w:rsidR="0006113C" w:rsidRPr="007055D9" w:rsidRDefault="0006113C" w:rsidP="00EB74AE">
      <w:pPr>
        <w:pStyle w:val="Aufzhlungszeichen"/>
        <w:numPr>
          <w:ilvl w:val="1"/>
          <w:numId w:val="2"/>
        </w:numPr>
      </w:pPr>
      <w:r w:rsidRPr="007055D9">
        <w:t>Supported technology</w:t>
      </w:r>
    </w:p>
    <w:p w14:paraId="0B3D8DBF" w14:textId="77777777" w:rsidR="0006113C" w:rsidRPr="007055D9" w:rsidRDefault="0006113C" w:rsidP="00EB74AE">
      <w:pPr>
        <w:pStyle w:val="Aufzhlungszeichen"/>
        <w:numPr>
          <w:ilvl w:val="1"/>
          <w:numId w:val="2"/>
        </w:numPr>
      </w:pPr>
      <w:r w:rsidRPr="007055D9">
        <w:t>Valid weld sections</w:t>
      </w:r>
    </w:p>
    <w:p w14:paraId="537396F3" w14:textId="77777777" w:rsidR="0006113C" w:rsidRPr="007055D9" w:rsidRDefault="0006113C" w:rsidP="00EB74AE">
      <w:pPr>
        <w:pStyle w:val="Aufzhlungszeichen"/>
        <w:numPr>
          <w:ilvl w:val="1"/>
          <w:numId w:val="2"/>
        </w:numPr>
      </w:pPr>
      <w:r w:rsidRPr="007055D9">
        <w:t>Required parameters</w:t>
      </w:r>
    </w:p>
    <w:p w14:paraId="1472DBD2" w14:textId="77777777" w:rsidR="0006113C" w:rsidRPr="007055D9" w:rsidRDefault="0006113C" w:rsidP="00EB74AE">
      <w:pPr>
        <w:pStyle w:val="Aufzhlungszeichen"/>
        <w:numPr>
          <w:ilvl w:val="1"/>
          <w:numId w:val="2"/>
        </w:numPr>
      </w:pPr>
      <w:r w:rsidRPr="007055D9">
        <w:t>Optional parameters with their default values</w:t>
      </w:r>
    </w:p>
    <w:p w14:paraId="1567BE37" w14:textId="77777777" w:rsidR="0006113C" w:rsidRPr="007055D9" w:rsidRDefault="0006113C" w:rsidP="00EB74AE">
      <w:pPr>
        <w:pStyle w:val="Aufzhlungszeichen"/>
        <w:numPr>
          <w:ilvl w:val="1"/>
          <w:numId w:val="2"/>
        </w:numPr>
      </w:pPr>
      <w:r w:rsidRPr="007055D9">
        <w:t>Section drawing related to the weld type</w:t>
      </w:r>
    </w:p>
    <w:p w14:paraId="47F8FCED" w14:textId="77777777" w:rsidR="0006113C" w:rsidRPr="007055D9" w:rsidRDefault="0006113C" w:rsidP="00F00A1F">
      <w:pPr>
        <w:jc w:val="both"/>
      </w:pPr>
      <w:r w:rsidRPr="007055D9">
        <w:t>For the given combinations of weld type, technology and section the parameters and the section drawings are provided. The section drawings do not show the specific sections possible for a technology.</w:t>
      </w:r>
    </w:p>
    <w:p w14:paraId="360BEBBC" w14:textId="77777777" w:rsidR="0006113C" w:rsidRPr="007055D9" w:rsidRDefault="0006113C" w:rsidP="00441F7B">
      <w:pPr>
        <w:jc w:val="both"/>
      </w:pPr>
      <w:r w:rsidRPr="007055D9">
        <w:t>The sheet parameters describing the sheet thickness in the following document sections are not part of the χMCF file contents. They are used in the weld specific sections to describe parameters stored in the χMCF file and their relations.</w:t>
      </w:r>
    </w:p>
    <w:p w14:paraId="025F6AC2" w14:textId="77777777" w:rsidR="0006113C" w:rsidRPr="007055D9" w:rsidRDefault="0006113C" w:rsidP="00441F7B">
      <w:pPr>
        <w:jc w:val="both"/>
      </w:pPr>
      <w:r w:rsidRPr="007055D9">
        <w:t xml:space="preserve">The variety is to be handled by the application using the χMCF file inside the process. All the information stored for the weld together with the model is </w:t>
      </w:r>
      <w:proofErr w:type="gramStart"/>
      <w:r w:rsidRPr="007055D9">
        <w:t>sufficient</w:t>
      </w:r>
      <w:proofErr w:type="gramEnd"/>
      <w:r w:rsidRPr="007055D9">
        <w:t xml:space="preserve"> to determine the specific type of connection.</w:t>
      </w:r>
    </w:p>
    <w:p w14:paraId="218F57B0" w14:textId="77777777" w:rsidR="00B67DFA" w:rsidRDefault="00D72970" w:rsidP="00845704">
      <w:pPr>
        <w:jc w:val="center"/>
      </w:pPr>
      <w:r w:rsidRPr="00D72970">
        <w:rPr>
          <w:noProof/>
          <w:lang w:eastAsia="en-US"/>
        </w:rPr>
        <w:lastRenderedPageBreak/>
        <w:drawing>
          <wp:inline distT="0" distB="0" distL="0" distR="0" wp14:anchorId="2575F606" wp14:editId="396BFAE1">
            <wp:extent cx="4866441" cy="8611262"/>
            <wp:effectExtent l="0" t="0" r="0" b="0"/>
            <wp:docPr id="1051" name="Pictur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873276" cy="8623356"/>
                    </a:xfrm>
                    <a:prstGeom prst="rect">
                      <a:avLst/>
                    </a:prstGeom>
                    <a:noFill/>
                    <a:ln>
                      <a:noFill/>
                    </a:ln>
                  </pic:spPr>
                </pic:pic>
              </a:graphicData>
            </a:graphic>
          </wp:inline>
        </w:drawing>
      </w:r>
    </w:p>
    <w:p w14:paraId="1323D229" w14:textId="34FF9671" w:rsidR="0006113C" w:rsidRPr="00EB74AE" w:rsidRDefault="00EB74AE" w:rsidP="00EB74AE">
      <w:pPr>
        <w:pStyle w:val="Beschriftung"/>
      </w:pPr>
      <w:bookmarkStart w:id="2505" w:name="_Toc3557122"/>
      <w:bookmarkStart w:id="2506" w:name="_Toc27753738"/>
      <w:r>
        <w:t xml:space="preserve">Figure </w:t>
      </w:r>
      <w:r>
        <w:fldChar w:fldCharType="begin"/>
      </w:r>
      <w:r>
        <w:instrText xml:space="preserve"> SEQ Figure \* ARABIC </w:instrText>
      </w:r>
      <w:r>
        <w:fldChar w:fldCharType="separate"/>
      </w:r>
      <w:ins w:id="2507" w:author="Dr. Carsten Franke" w:date="2020-03-09T14:39:00Z">
        <w:r w:rsidR="00004854">
          <w:rPr>
            <w:noProof/>
          </w:rPr>
          <w:t>47</w:t>
        </w:r>
      </w:ins>
      <w:ins w:id="2508" w:author="nick" w:date="2020-02-20T20:00:00Z">
        <w:del w:id="2509" w:author="Dr. Carsten Franke" w:date="2020-03-09T14:38:00Z">
          <w:r w:rsidR="0047200E" w:rsidDel="00004854">
            <w:rPr>
              <w:noProof/>
            </w:rPr>
            <w:delText>48</w:delText>
          </w:r>
        </w:del>
      </w:ins>
      <w:del w:id="2510" w:author="Dr. Carsten Franke" w:date="2020-03-09T14:38:00Z">
        <w:r w:rsidR="007E2D34" w:rsidDel="00004854">
          <w:rPr>
            <w:noProof/>
          </w:rPr>
          <w:delText>44</w:delText>
        </w:r>
      </w:del>
      <w:r>
        <w:fldChar w:fldCharType="end"/>
      </w:r>
      <w:r w:rsidR="00AF3023" w:rsidRPr="00EB74AE">
        <w:t>: Seam weld types and attributes</w:t>
      </w:r>
      <w:bookmarkEnd w:id="2505"/>
      <w:bookmarkEnd w:id="2506"/>
    </w:p>
    <w:p w14:paraId="6042237E" w14:textId="77777777" w:rsidR="0006113C" w:rsidRPr="007055D9" w:rsidRDefault="0006113C" w:rsidP="00327322">
      <w:pPr>
        <w:pStyle w:val="berschrift3"/>
      </w:pPr>
      <w:bookmarkStart w:id="2511" w:name="_Toc3557005"/>
      <w:bookmarkStart w:id="2512" w:name="_Toc27753619"/>
      <w:r w:rsidRPr="007055D9">
        <w:lastRenderedPageBreak/>
        <w:t>Specific XML Realization</w:t>
      </w:r>
      <w:bookmarkEnd w:id="2511"/>
      <w:bookmarkEnd w:id="2512"/>
    </w:p>
    <w:p w14:paraId="6458863E" w14:textId="77777777" w:rsidR="0006113C" w:rsidRPr="007055D9" w:rsidRDefault="0006113C" w:rsidP="00F6508C">
      <w:pPr>
        <w:jc w:val="both"/>
      </w:pPr>
      <w:r w:rsidRPr="007055D9">
        <w:t>This part of the XML structure describes the data stored for each of the seam welds. This includes the details necessary to describe each connection in depth.</w:t>
      </w:r>
    </w:p>
    <w:p w14:paraId="3322E0D3" w14:textId="77777777" w:rsidR="00EB1712" w:rsidRPr="007055D9" w:rsidRDefault="0006113C" w:rsidP="00811211">
      <w:pPr>
        <w:jc w:val="both"/>
      </w:pPr>
      <w:bookmarkStart w:id="2513" w:name="XMLStructureSeamWelds"/>
      <w:bookmarkEnd w:id="2513"/>
      <w:r w:rsidRPr="007055D9">
        <w:t>Inside the XML definition of the seam weld each of the welds related to a connection is stored in a separate weld p</w:t>
      </w:r>
      <w:r w:rsidR="00F6508C">
        <w:t>osition inside the specific sub</w:t>
      </w:r>
      <w:r w:rsidRPr="007055D9">
        <w:t>type defin</w:t>
      </w:r>
      <w:r w:rsidR="000A52CF">
        <w:t>i</w:t>
      </w:r>
      <w:r w:rsidRPr="007055D9">
        <w:t>tion.</w:t>
      </w:r>
    </w:p>
    <w:p w14:paraId="5C17D27F" w14:textId="77777777" w:rsidR="00B56C84" w:rsidRDefault="004F562F" w:rsidP="00EB1712">
      <w:pPr>
        <w:keepNext/>
        <w:jc w:val="center"/>
      </w:pPr>
      <w:r>
        <w:rPr>
          <w:noProof/>
          <w:lang w:eastAsia="en-US"/>
        </w:rPr>
        <w:drawing>
          <wp:inline distT="0" distB="0" distL="0" distR="0" wp14:anchorId="7E845423" wp14:editId="359CD114">
            <wp:extent cx="5711800" cy="2605775"/>
            <wp:effectExtent l="19050" t="19050" r="22860" b="23495"/>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717054" cy="2608172"/>
                    </a:xfrm>
                    <a:prstGeom prst="rect">
                      <a:avLst/>
                    </a:prstGeom>
                    <a:noFill/>
                    <a:ln w="6350" cmpd="sng">
                      <a:solidFill>
                        <a:srgbClr val="000000"/>
                      </a:solidFill>
                      <a:miter lim="800000"/>
                      <a:headEnd/>
                      <a:tailEnd/>
                    </a:ln>
                    <a:effectLst/>
                  </pic:spPr>
                </pic:pic>
              </a:graphicData>
            </a:graphic>
          </wp:inline>
        </w:drawing>
      </w:r>
    </w:p>
    <w:p w14:paraId="18F335CB" w14:textId="7D41D184" w:rsidR="002A57F0" w:rsidRPr="002A57F0" w:rsidRDefault="002A57F0" w:rsidP="002A57F0">
      <w:pPr>
        <w:pStyle w:val="Beschriftung"/>
      </w:pPr>
      <w:bookmarkStart w:id="2514" w:name="_Toc3557123"/>
      <w:bookmarkStart w:id="2515" w:name="_Toc27753739"/>
      <w:r>
        <w:t xml:space="preserve">Figure </w:t>
      </w:r>
      <w:r>
        <w:fldChar w:fldCharType="begin"/>
      </w:r>
      <w:r>
        <w:instrText xml:space="preserve"> SEQ Figure \* ARABIC </w:instrText>
      </w:r>
      <w:r>
        <w:fldChar w:fldCharType="separate"/>
      </w:r>
      <w:ins w:id="2516" w:author="Dr. Carsten Franke" w:date="2020-03-09T14:39:00Z">
        <w:r w:rsidR="00004854">
          <w:rPr>
            <w:noProof/>
          </w:rPr>
          <w:t>48</w:t>
        </w:r>
      </w:ins>
      <w:ins w:id="2517" w:author="nick" w:date="2020-02-20T20:00:00Z">
        <w:del w:id="2518" w:author="Dr. Carsten Franke" w:date="2020-03-09T14:38:00Z">
          <w:r w:rsidR="0047200E" w:rsidDel="00004854">
            <w:rPr>
              <w:noProof/>
            </w:rPr>
            <w:delText>49</w:delText>
          </w:r>
        </w:del>
      </w:ins>
      <w:del w:id="2519" w:author="Dr. Carsten Franke" w:date="2020-03-09T14:38:00Z">
        <w:r w:rsidR="007E2D34" w:rsidDel="00004854">
          <w:rPr>
            <w:noProof/>
          </w:rPr>
          <w:delText>45</w:delText>
        </w:r>
      </w:del>
      <w:r>
        <w:fldChar w:fldCharType="end"/>
      </w:r>
      <w:r>
        <w:t xml:space="preserve">: </w:t>
      </w:r>
      <w:r w:rsidRPr="002A57F0">
        <w:rPr>
          <w:bCs w:val="0"/>
        </w:rPr>
        <w:t>χMCF Structure of a Seam Weld (</w:t>
      </w:r>
      <w:r w:rsidRPr="002A57F0">
        <w:rPr>
          <w:i/>
        </w:rPr>
        <w:t>connection_1d</w:t>
      </w:r>
      <w:r w:rsidRPr="002A57F0">
        <w:rPr>
          <w:bCs w:val="0"/>
        </w:rPr>
        <w:t>)</w:t>
      </w:r>
      <w:bookmarkEnd w:id="2514"/>
      <w:bookmarkEnd w:id="2515"/>
    </w:p>
    <w:p w14:paraId="4563768D" w14:textId="77777777" w:rsidR="00843EED" w:rsidRPr="007055D9" w:rsidRDefault="00843EED" w:rsidP="00327322">
      <w:pPr>
        <w:pStyle w:val="berschrift3"/>
        <w:tabs>
          <w:tab w:val="clear" w:pos="720"/>
        </w:tabs>
      </w:pPr>
      <w:bookmarkStart w:id="2520" w:name="_Toc3557006"/>
      <w:bookmarkStart w:id="2521" w:name="_Toc27753620"/>
      <w:r w:rsidRPr="007055D9">
        <w:t>Generic Seam Weld Definition</w:t>
      </w:r>
      <w:bookmarkEnd w:id="2501"/>
      <w:bookmarkEnd w:id="2502"/>
      <w:bookmarkEnd w:id="2503"/>
      <w:bookmarkEnd w:id="2504"/>
      <w:bookmarkEnd w:id="2520"/>
      <w:bookmarkEnd w:id="2521"/>
    </w:p>
    <w:p w14:paraId="13C7D5D8" w14:textId="77777777" w:rsidR="008C58F6" w:rsidRPr="007055D9" w:rsidRDefault="008C58F6" w:rsidP="008C58F6">
      <w:pPr>
        <w:pStyle w:val="berschrift4"/>
      </w:pPr>
      <w:bookmarkStart w:id="2522" w:name="_Toc3557007"/>
      <w:bookmarkStart w:id="2523" w:name="_Toc27753621"/>
      <w:r w:rsidRPr="007055D9">
        <w:t>Identification</w:t>
      </w:r>
      <w:bookmarkEnd w:id="2522"/>
      <w:bookmarkEnd w:id="2523"/>
    </w:p>
    <w:p w14:paraId="7463720B" w14:textId="77777777" w:rsidR="008C58F6" w:rsidRPr="007055D9" w:rsidRDefault="008C58F6" w:rsidP="00DD5B0C">
      <w:pPr>
        <w:jc w:val="both"/>
      </w:pPr>
      <w:r w:rsidRPr="007055D9">
        <w:t xml:space="preserve">Each seam weld is </w:t>
      </w:r>
      <w:r w:rsidR="006D4E9D" w:rsidRPr="007055D9">
        <w:t xml:space="preserve">optionally identified by its </w:t>
      </w:r>
      <w:r w:rsidR="006D4E9D" w:rsidRPr="00F760B4">
        <w:rPr>
          <w:rFonts w:ascii="Courier New" w:hAnsi="Courier New" w:cs="Courier New"/>
          <w:i/>
          <w:sz w:val="18"/>
        </w:rPr>
        <w:t>label</w:t>
      </w:r>
      <w:r w:rsidRPr="007055D9">
        <w:t xml:space="preserve">. The XML </w:t>
      </w:r>
      <w:r w:rsidR="00E751EA" w:rsidRPr="007055D9">
        <w:t xml:space="preserve">definition at </w:t>
      </w:r>
      <w:r w:rsidR="00E751EA" w:rsidRPr="00E751EA">
        <w:rPr>
          <w:rFonts w:ascii="Courier New" w:hAnsi="Courier New" w:cs="Courier New"/>
          <w:b/>
          <w:i/>
          <w:sz w:val="18"/>
          <w:szCs w:val="18"/>
        </w:rPr>
        <w:t>connection_1d</w:t>
      </w:r>
      <w:r w:rsidR="00E751EA" w:rsidRPr="007055D9">
        <w:t xml:space="preserve"> level contains</w:t>
      </w:r>
      <w:r w:rsidR="00E751EA">
        <w:t xml:space="preserve"> </w:t>
      </w:r>
      <w:r w:rsidRPr="007055D9">
        <w:t>the following attributes: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44"/>
        <w:gridCol w:w="1559"/>
        <w:gridCol w:w="1134"/>
        <w:gridCol w:w="4235"/>
      </w:tblGrid>
      <w:tr w:rsidR="008C58F6" w:rsidRPr="007055D9" w14:paraId="5A265450" w14:textId="77777777" w:rsidTr="00030A40">
        <w:trPr>
          <w:jc w:val="center"/>
        </w:trPr>
        <w:tc>
          <w:tcPr>
            <w:tcW w:w="154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61B0124" w14:textId="77777777" w:rsidR="008C58F6" w:rsidRPr="007055D9" w:rsidRDefault="008C58F6" w:rsidP="00030A40">
            <w:pPr>
              <w:keepNext/>
              <w:rPr>
                <w:b/>
                <w:i/>
              </w:rPr>
            </w:pPr>
            <w:r w:rsidRPr="007055D9">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5078057" w14:textId="77777777" w:rsidR="008C58F6" w:rsidRPr="007055D9" w:rsidRDefault="008C58F6" w:rsidP="00030A40">
            <w:pPr>
              <w:keepNext/>
              <w:rPr>
                <w:b/>
                <w:i/>
              </w:rPr>
            </w:pPr>
            <w:r w:rsidRPr="007055D9">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D387A3" w14:textId="77777777" w:rsidR="008C58F6" w:rsidRPr="007055D9" w:rsidRDefault="000E60DF" w:rsidP="00030A40">
            <w:pPr>
              <w:keepNext/>
              <w:rPr>
                <w:b/>
                <w:i/>
              </w:rPr>
            </w:pPr>
            <w:r>
              <w:rPr>
                <w:b/>
                <w:i/>
              </w:rPr>
              <w:t>Use</w:t>
            </w:r>
          </w:p>
        </w:tc>
        <w:tc>
          <w:tcPr>
            <w:tcW w:w="42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D073FC6" w14:textId="77777777" w:rsidR="008C58F6" w:rsidRPr="007055D9" w:rsidRDefault="009436D3" w:rsidP="00030A40">
            <w:pPr>
              <w:keepNext/>
              <w:rPr>
                <w:b/>
                <w:i/>
              </w:rPr>
            </w:pPr>
            <w:r w:rsidRPr="00A20C5C">
              <w:rPr>
                <w:b/>
                <w:i/>
              </w:rPr>
              <w:t>Constraint</w:t>
            </w:r>
            <w:r>
              <w:rPr>
                <w:b/>
                <w:i/>
              </w:rPr>
              <w:t xml:space="preserve"> / Remarks</w:t>
            </w:r>
          </w:p>
        </w:tc>
      </w:tr>
      <w:tr w:rsidR="008C58F6" w:rsidRPr="00030A40" w14:paraId="0DB445EE" w14:textId="77777777" w:rsidTr="00030A40">
        <w:trPr>
          <w:jc w:val="center"/>
        </w:trPr>
        <w:tc>
          <w:tcPr>
            <w:tcW w:w="1544" w:type="dxa"/>
            <w:shd w:val="clear" w:color="auto" w:fill="auto"/>
            <w:vAlign w:val="bottom"/>
          </w:tcPr>
          <w:p w14:paraId="0B7D628C" w14:textId="77777777" w:rsidR="008C58F6" w:rsidRPr="00030A40" w:rsidRDefault="006D4E9D" w:rsidP="0053575A">
            <w:pPr>
              <w:rPr>
                <w:sz w:val="20"/>
                <w:szCs w:val="20"/>
              </w:rPr>
            </w:pPr>
            <w:r w:rsidRPr="00030A40">
              <w:rPr>
                <w:sz w:val="20"/>
                <w:szCs w:val="20"/>
              </w:rPr>
              <w:t>label</w:t>
            </w:r>
          </w:p>
        </w:tc>
        <w:tc>
          <w:tcPr>
            <w:tcW w:w="1559" w:type="dxa"/>
            <w:shd w:val="clear" w:color="auto" w:fill="auto"/>
            <w:vAlign w:val="bottom"/>
          </w:tcPr>
          <w:p w14:paraId="643A5466" w14:textId="77777777" w:rsidR="008C58F6" w:rsidRPr="00030A40" w:rsidRDefault="00521966" w:rsidP="0053575A">
            <w:pPr>
              <w:rPr>
                <w:sz w:val="20"/>
                <w:szCs w:val="20"/>
              </w:rPr>
            </w:pPr>
            <w:r w:rsidRPr="00030A40">
              <w:rPr>
                <w:sz w:val="20"/>
                <w:szCs w:val="20"/>
              </w:rPr>
              <w:t>A</w:t>
            </w:r>
            <w:r w:rsidR="006D4E9D" w:rsidRPr="00030A40">
              <w:rPr>
                <w:sz w:val="20"/>
                <w:szCs w:val="20"/>
              </w:rPr>
              <w:t>lpha</w:t>
            </w:r>
            <w:r w:rsidR="008C58F6" w:rsidRPr="00030A40">
              <w:rPr>
                <w:sz w:val="20"/>
                <w:szCs w:val="20"/>
              </w:rPr>
              <w:t>numeric</w:t>
            </w:r>
          </w:p>
        </w:tc>
        <w:tc>
          <w:tcPr>
            <w:tcW w:w="1134" w:type="dxa"/>
            <w:shd w:val="clear" w:color="auto" w:fill="auto"/>
            <w:vAlign w:val="bottom"/>
          </w:tcPr>
          <w:p w14:paraId="2CC4A818" w14:textId="77777777" w:rsidR="008C58F6" w:rsidRPr="00030A40" w:rsidRDefault="00521966" w:rsidP="0053575A">
            <w:pPr>
              <w:rPr>
                <w:sz w:val="20"/>
                <w:szCs w:val="20"/>
              </w:rPr>
            </w:pPr>
            <w:r w:rsidRPr="00030A40">
              <w:rPr>
                <w:sz w:val="20"/>
                <w:szCs w:val="20"/>
              </w:rPr>
              <w:t>O</w:t>
            </w:r>
            <w:r w:rsidR="006D4E9D" w:rsidRPr="00030A40">
              <w:rPr>
                <w:sz w:val="20"/>
                <w:szCs w:val="20"/>
              </w:rPr>
              <w:t>ptional</w:t>
            </w:r>
          </w:p>
        </w:tc>
        <w:tc>
          <w:tcPr>
            <w:tcW w:w="4235" w:type="dxa"/>
            <w:shd w:val="clear" w:color="auto" w:fill="auto"/>
            <w:vAlign w:val="bottom"/>
          </w:tcPr>
          <w:p w14:paraId="0F716ECC" w14:textId="77777777" w:rsidR="008C58F6" w:rsidRPr="00030A40" w:rsidRDefault="003F4A39" w:rsidP="0053575A">
            <w:pPr>
              <w:rPr>
                <w:sz w:val="20"/>
                <w:szCs w:val="20"/>
              </w:rPr>
            </w:pPr>
            <w:r w:rsidRPr="00030A40">
              <w:rPr>
                <w:sz w:val="20"/>
                <w:szCs w:val="20"/>
              </w:rPr>
              <w:t>-</w:t>
            </w:r>
          </w:p>
        </w:tc>
      </w:tr>
      <w:tr w:rsidR="00030A40" w:rsidRPr="007055D9" w14:paraId="061317B5" w14:textId="77777777" w:rsidTr="00ED1615">
        <w:trPr>
          <w:jc w:val="center"/>
        </w:trPr>
        <w:tc>
          <w:tcPr>
            <w:tcW w:w="1544" w:type="dxa"/>
            <w:shd w:val="clear" w:color="auto" w:fill="auto"/>
          </w:tcPr>
          <w:p w14:paraId="57EB6951" w14:textId="77777777" w:rsidR="00030A40" w:rsidRPr="007055D9" w:rsidRDefault="00030A40" w:rsidP="0053575A">
            <w:proofErr w:type="spellStart"/>
            <w:r>
              <w:rPr>
                <w:sz w:val="20"/>
                <w:szCs w:val="20"/>
              </w:rPr>
              <w:t>quality_control</w:t>
            </w:r>
            <w:proofErr w:type="spellEnd"/>
          </w:p>
        </w:tc>
        <w:tc>
          <w:tcPr>
            <w:tcW w:w="1559" w:type="dxa"/>
            <w:shd w:val="clear" w:color="auto" w:fill="auto"/>
          </w:tcPr>
          <w:p w14:paraId="7D34288E" w14:textId="77777777" w:rsidR="00030A40" w:rsidRPr="007055D9" w:rsidRDefault="00030A40" w:rsidP="0053575A">
            <w:r w:rsidRPr="00A04202">
              <w:rPr>
                <w:sz w:val="20"/>
                <w:szCs w:val="20"/>
              </w:rPr>
              <w:t>Alphanumeric</w:t>
            </w:r>
          </w:p>
        </w:tc>
        <w:tc>
          <w:tcPr>
            <w:tcW w:w="1134" w:type="dxa"/>
            <w:shd w:val="clear" w:color="auto" w:fill="auto"/>
          </w:tcPr>
          <w:p w14:paraId="5504D183" w14:textId="77777777" w:rsidR="00030A40" w:rsidRPr="007055D9" w:rsidRDefault="00030A40" w:rsidP="0053575A">
            <w:r w:rsidRPr="00A04202">
              <w:rPr>
                <w:sz w:val="20"/>
                <w:szCs w:val="20"/>
              </w:rPr>
              <w:t>Optional</w:t>
            </w:r>
          </w:p>
        </w:tc>
        <w:tc>
          <w:tcPr>
            <w:tcW w:w="4235" w:type="dxa"/>
            <w:shd w:val="clear" w:color="auto" w:fill="auto"/>
          </w:tcPr>
          <w:p w14:paraId="34E6673B" w14:textId="3131F6E2" w:rsidR="00030A40" w:rsidRPr="007055D9" w:rsidRDefault="00030A40" w:rsidP="006C3EDD">
            <w:pPr>
              <w:keepNext/>
            </w:pPr>
            <w:r>
              <w:rPr>
                <w:sz w:val="20"/>
                <w:szCs w:val="20"/>
              </w:rPr>
              <w:t>See section</w:t>
            </w:r>
            <w:r w:rsidR="006C3EDD">
              <w:rPr>
                <w:sz w:val="20"/>
                <w:szCs w:val="20"/>
              </w:rPr>
              <w:t xml:space="preserve"> </w:t>
            </w:r>
            <w:r w:rsidR="006C3EDD">
              <w:rPr>
                <w:sz w:val="20"/>
                <w:szCs w:val="20"/>
              </w:rPr>
              <w:fldChar w:fldCharType="begin"/>
            </w:r>
            <w:r w:rsidR="006C3EDD">
              <w:rPr>
                <w:sz w:val="20"/>
                <w:szCs w:val="20"/>
              </w:rPr>
              <w:instrText xml:space="preserve"> REF _Ref440453613 \r \h </w:instrText>
            </w:r>
            <w:r w:rsidR="006C3EDD">
              <w:rPr>
                <w:sz w:val="20"/>
                <w:szCs w:val="20"/>
              </w:rPr>
            </w:r>
            <w:r w:rsidR="006C3EDD">
              <w:rPr>
                <w:sz w:val="20"/>
                <w:szCs w:val="20"/>
              </w:rPr>
              <w:fldChar w:fldCharType="separate"/>
            </w:r>
            <w:r w:rsidR="00004854">
              <w:rPr>
                <w:sz w:val="20"/>
                <w:szCs w:val="20"/>
              </w:rPr>
              <w:t>6.4</w:t>
            </w:r>
            <w:r w:rsidR="006C3EDD">
              <w:rPr>
                <w:sz w:val="20"/>
                <w:szCs w:val="20"/>
              </w:rPr>
              <w:fldChar w:fldCharType="end"/>
            </w:r>
            <w:r w:rsidR="006C3EDD">
              <w:rPr>
                <w:sz w:val="20"/>
                <w:szCs w:val="20"/>
              </w:rPr>
              <w:t xml:space="preserve"> </w:t>
            </w:r>
            <w:r w:rsidR="006C3EDD">
              <w:rPr>
                <w:sz w:val="20"/>
                <w:szCs w:val="20"/>
              </w:rPr>
              <w:fldChar w:fldCharType="begin"/>
            </w:r>
            <w:r w:rsidR="006C3EDD">
              <w:rPr>
                <w:sz w:val="20"/>
                <w:szCs w:val="20"/>
              </w:rPr>
              <w:instrText xml:space="preserve"> REF _Ref440453616 \h  \* MERGEFORMAT </w:instrText>
            </w:r>
            <w:r w:rsidR="006C3EDD">
              <w:rPr>
                <w:sz w:val="20"/>
                <w:szCs w:val="20"/>
              </w:rPr>
            </w:r>
            <w:r w:rsidR="006C3EDD">
              <w:rPr>
                <w:sz w:val="20"/>
                <w:szCs w:val="20"/>
              </w:rPr>
              <w:fldChar w:fldCharType="separate"/>
            </w:r>
            <w:ins w:id="2524" w:author="Dr. Carsten Franke" w:date="2020-03-09T14:38:00Z">
              <w:r w:rsidR="00004854" w:rsidRPr="00BD20ED">
                <w:rPr>
                  <w:szCs w:val="34"/>
                </w:rPr>
                <w:t xml:space="preserve">Attribute </w:t>
              </w:r>
              <w:proofErr w:type="spellStart"/>
              <w:r w:rsidR="00004854" w:rsidRPr="00004854">
                <w:rPr>
                  <w:rFonts w:ascii="Courier New" w:hAnsi="Courier New" w:cs="Courier New"/>
                  <w:b/>
                  <w:sz w:val="18"/>
                  <w:szCs w:val="34"/>
                  <w:highlight w:val="white"/>
                </w:rPr>
                <w:t>quality_control</w:t>
              </w:r>
            </w:ins>
            <w:proofErr w:type="spellEnd"/>
            <w:del w:id="2525" w:author="Dr. Carsten Franke" w:date="2020-03-09T14:38:00Z">
              <w:r w:rsidR="007E2D34" w:rsidRPr="00BD20ED" w:rsidDel="00004854">
                <w:rPr>
                  <w:szCs w:val="34"/>
                </w:rPr>
                <w:delText xml:space="preserve">Attribute </w:delText>
              </w:r>
              <w:r w:rsidR="007E2D34" w:rsidRPr="007E2D34" w:rsidDel="00004854">
                <w:rPr>
                  <w:rFonts w:ascii="Courier New" w:hAnsi="Courier New" w:cs="Courier New"/>
                  <w:b/>
                  <w:sz w:val="18"/>
                  <w:szCs w:val="34"/>
                  <w:highlight w:val="white"/>
                </w:rPr>
                <w:delText>quality_control</w:delText>
              </w:r>
            </w:del>
            <w:r w:rsidR="006C3EDD">
              <w:rPr>
                <w:sz w:val="20"/>
                <w:szCs w:val="20"/>
              </w:rPr>
              <w:fldChar w:fldCharType="end"/>
            </w:r>
            <w:r>
              <w:rPr>
                <w:sz w:val="20"/>
                <w:szCs w:val="20"/>
              </w:rPr>
              <w:t xml:space="preserve"> </w:t>
            </w:r>
          </w:p>
        </w:tc>
      </w:tr>
    </w:tbl>
    <w:p w14:paraId="258122FE" w14:textId="4C9F398B" w:rsidR="00B350C5" w:rsidRDefault="00B350C5" w:rsidP="00B350C5">
      <w:pPr>
        <w:pStyle w:val="Beschriftung"/>
        <w:spacing w:before="120"/>
      </w:pPr>
      <w:bookmarkStart w:id="2526" w:name="_Toc3566485"/>
      <w:bookmarkStart w:id="2527" w:name="_Toc27753855"/>
      <w:r>
        <w:t xml:space="preserve">Table </w:t>
      </w:r>
      <w:ins w:id="2528" w:author="Dr. Carsten Franke" w:date="2020-03-09T16:02:00Z">
        <w:r w:rsidR="001D2A94">
          <w:fldChar w:fldCharType="begin"/>
        </w:r>
        <w:r w:rsidR="001D2A94">
          <w:instrText xml:space="preserve"> SEQ Table \* ARABIC </w:instrText>
        </w:r>
      </w:ins>
      <w:r w:rsidR="001D2A94">
        <w:fldChar w:fldCharType="separate"/>
      </w:r>
      <w:ins w:id="2529" w:author="Dr. Carsten Franke" w:date="2020-03-09T16:02:00Z">
        <w:r w:rsidR="001D2A94">
          <w:rPr>
            <w:noProof/>
          </w:rPr>
          <w:t>82</w:t>
        </w:r>
        <w:r w:rsidR="001D2A94">
          <w:fldChar w:fldCharType="end"/>
        </w:r>
      </w:ins>
      <w:del w:id="2530" w:author="Dr. Carsten Franke" w:date="2020-03-09T16:02:00Z">
        <w:r w:rsidDel="001D2A94">
          <w:fldChar w:fldCharType="begin"/>
        </w:r>
        <w:r w:rsidDel="001D2A94">
          <w:delInstrText xml:space="preserve"> SEQ Table \* ARABIC </w:delInstrText>
        </w:r>
        <w:r w:rsidDel="001D2A94">
          <w:fldChar w:fldCharType="separate"/>
        </w:r>
      </w:del>
      <w:del w:id="2531" w:author="Dr. Carsten Franke" w:date="2020-03-09T14:38:00Z">
        <w:r w:rsidR="007E2D34" w:rsidDel="00004854">
          <w:rPr>
            <w:noProof/>
          </w:rPr>
          <w:delText>80</w:delText>
        </w:r>
      </w:del>
      <w:del w:id="2532" w:author="Dr. Carsten Franke" w:date="2020-03-09T16:02:00Z">
        <w:r w:rsidDel="001D2A94">
          <w:fldChar w:fldCharType="end"/>
        </w:r>
      </w:del>
      <w:r>
        <w:t xml:space="preserve">: Attributes of element </w:t>
      </w:r>
      <w:r w:rsidRPr="00B350C5">
        <w:rPr>
          <w:rStyle w:val="elementdeftypeChar"/>
          <w:b/>
        </w:rPr>
        <w:t>&lt;connection_1d</w:t>
      </w:r>
      <w:r w:rsidR="003E46C4">
        <w:rPr>
          <w:rStyle w:val="elementdeftypeChar"/>
          <w:b/>
        </w:rPr>
        <w:t>/</w:t>
      </w:r>
      <w:r w:rsidRPr="00B350C5">
        <w:rPr>
          <w:rStyle w:val="elementdeftypeChar"/>
          <w:b/>
        </w:rPr>
        <w:t>&gt;</w:t>
      </w:r>
      <w:bookmarkEnd w:id="2526"/>
      <w:bookmarkEnd w:id="2527"/>
    </w:p>
    <w:p w14:paraId="66283281" w14:textId="77777777" w:rsidR="008C58F6" w:rsidRPr="007055D9" w:rsidRDefault="008C58F6" w:rsidP="00B350C5">
      <w:pPr>
        <w:pStyle w:val="berschrift5"/>
        <w:spacing w:before="120"/>
      </w:pPr>
      <w:r w:rsidRPr="007055D9">
        <w:t xml:space="preserve">Attribute </w:t>
      </w:r>
      <w:r w:rsidR="00194316">
        <w:t>"</w:t>
      </w:r>
      <w:r w:rsidR="008A0144" w:rsidRPr="007055D9">
        <w:t>label</w:t>
      </w:r>
      <w:r w:rsidR="00194316">
        <w:t>"</w:t>
      </w:r>
    </w:p>
    <w:p w14:paraId="2F265C9A" w14:textId="77777777" w:rsidR="008C58F6" w:rsidRDefault="008A0144" w:rsidP="008C58F6">
      <w:r w:rsidRPr="007055D9">
        <w:t xml:space="preserve"> The label defines the human readable identification of the seam weld</w:t>
      </w:r>
      <w:r w:rsidR="00A24AE9">
        <w:t xml:space="preserve"> connection</w:t>
      </w:r>
      <w:r w:rsidRPr="007055D9">
        <w:t>.</w:t>
      </w:r>
    </w:p>
    <w:p w14:paraId="6DBB3C56" w14:textId="77777777" w:rsidR="00DD5B0C" w:rsidRPr="00ED6D39" w:rsidRDefault="00DD5B0C" w:rsidP="00B350C5">
      <w:pPr>
        <w:pStyle w:val="Example"/>
        <w:spacing w:before="120"/>
        <w:rPr>
          <w:lang w:val="es-ES"/>
        </w:rPr>
      </w:pPr>
      <w:r w:rsidRPr="00652492">
        <w:t>Example</w:t>
      </w:r>
      <w:r w:rsidRPr="00ED6D39">
        <w:rPr>
          <w:lang w:val="es-ES"/>
        </w:rPr>
        <w:t>:</w:t>
      </w:r>
    </w:p>
    <w:p w14:paraId="43069884" w14:textId="77777777" w:rsidR="00DD5B0C" w:rsidRPr="00ED6D39" w:rsidRDefault="00DD5B0C" w:rsidP="00DD5B0C">
      <w:pPr>
        <w:pStyle w:val="XMLCode"/>
        <w:rPr>
          <w:lang w:val="es-ES"/>
        </w:rPr>
      </w:pPr>
    </w:p>
    <w:p w14:paraId="6F15E1BB" w14:textId="77777777" w:rsidR="00C652D4" w:rsidRDefault="00C652D4" w:rsidP="00C652D4">
      <w:pPr>
        <w:pStyle w:val="XMLCode"/>
        <w:rPr>
          <w:lang w:val="es-ES"/>
        </w:rPr>
      </w:pPr>
      <w:r>
        <w:rPr>
          <w:lang w:val="es-ES"/>
        </w:rPr>
        <w:t>&lt;connection_list&gt;</w:t>
      </w:r>
    </w:p>
    <w:p w14:paraId="3581C4B6" w14:textId="77777777" w:rsidR="00DD5B0C" w:rsidRPr="00D07519" w:rsidRDefault="00C652D4" w:rsidP="00C652D4">
      <w:pPr>
        <w:pStyle w:val="XMLCode"/>
        <w:rPr>
          <w:b/>
          <w:color w:val="0070C0"/>
          <w:lang w:val="es-ES"/>
        </w:rPr>
      </w:pPr>
      <w:r>
        <w:rPr>
          <w:lang w:val="es-ES"/>
        </w:rPr>
        <w:t xml:space="preserve">    </w:t>
      </w:r>
      <w:r w:rsidR="00DD5B0C" w:rsidRPr="00D07519">
        <w:rPr>
          <w:b/>
          <w:color w:val="0070C0"/>
          <w:lang w:val="es-ES"/>
        </w:rPr>
        <w:t>&lt;connection_1d label=</w:t>
      </w:r>
      <w:r w:rsidR="00194316">
        <w:rPr>
          <w:b/>
          <w:color w:val="0070C0"/>
          <w:lang w:val="es-ES"/>
        </w:rPr>
        <w:t>"</w:t>
      </w:r>
      <w:r w:rsidR="00885E47">
        <w:rPr>
          <w:b/>
          <w:color w:val="0070C0"/>
          <w:lang w:val="es-ES"/>
        </w:rPr>
        <w:t>SEAM</w:t>
      </w:r>
      <w:r w:rsidR="00FA50F5">
        <w:rPr>
          <w:b/>
          <w:color w:val="0070C0"/>
          <w:lang w:val="es-ES"/>
        </w:rPr>
        <w:t>_1780</w:t>
      </w:r>
      <w:r w:rsidR="00194316">
        <w:rPr>
          <w:b/>
          <w:color w:val="0070C0"/>
          <w:lang w:val="es-ES"/>
        </w:rPr>
        <w:t>"</w:t>
      </w:r>
      <w:r w:rsidR="00DD5B0C" w:rsidRPr="00D07519">
        <w:rPr>
          <w:b/>
          <w:color w:val="0070C0"/>
          <w:lang w:val="es-ES"/>
        </w:rPr>
        <w:t>&gt;</w:t>
      </w:r>
    </w:p>
    <w:p w14:paraId="4E6444AC" w14:textId="77777777" w:rsidR="00DD5B0C" w:rsidRDefault="00DB1A74" w:rsidP="00DB1A74">
      <w:pPr>
        <w:pStyle w:val="XMLCode"/>
        <w:rPr>
          <w:lang w:val="es-ES"/>
        </w:rPr>
      </w:pPr>
      <w:r>
        <w:rPr>
          <w:lang w:val="es-ES"/>
        </w:rPr>
        <w:t xml:space="preserve">    </w:t>
      </w:r>
      <w:r w:rsidR="00645397">
        <w:rPr>
          <w:lang w:val="es-ES"/>
        </w:rPr>
        <w:t xml:space="preserve">    </w:t>
      </w:r>
      <w:r w:rsidR="00DD5B0C" w:rsidRPr="00ED6D39">
        <w:rPr>
          <w:lang w:val="es-ES"/>
        </w:rPr>
        <w:t>&lt;loc</w:t>
      </w:r>
      <w:r w:rsidR="00DD5B0C">
        <w:rPr>
          <w:lang w:val="es-ES"/>
        </w:rPr>
        <w:t>_list&gt;</w:t>
      </w:r>
    </w:p>
    <w:p w14:paraId="77AB4A0E" w14:textId="77777777" w:rsidR="00DD5B0C" w:rsidRDefault="00645397" w:rsidP="00645397">
      <w:pPr>
        <w:pStyle w:val="XMLCode"/>
        <w:rPr>
          <w:lang w:val="es-ES"/>
        </w:rPr>
      </w:pPr>
      <w:r>
        <w:rPr>
          <w:lang w:val="es-ES"/>
        </w:rPr>
        <w:t xml:space="preserve">            </w:t>
      </w:r>
      <w:r w:rsidR="00DD5B0C">
        <w:rPr>
          <w:lang w:val="es-ES"/>
        </w:rPr>
        <w:t>...</w:t>
      </w:r>
    </w:p>
    <w:p w14:paraId="0144F78C" w14:textId="77777777" w:rsidR="00DD5B0C" w:rsidRDefault="00645397" w:rsidP="00645397">
      <w:pPr>
        <w:pStyle w:val="XMLCode"/>
        <w:rPr>
          <w:lang w:val="es-ES"/>
        </w:rPr>
      </w:pPr>
      <w:r>
        <w:rPr>
          <w:lang w:val="es-ES"/>
        </w:rPr>
        <w:t xml:space="preserve">        </w:t>
      </w:r>
      <w:r w:rsidR="00DD5B0C" w:rsidRPr="00ED6D39">
        <w:rPr>
          <w:lang w:val="es-ES"/>
        </w:rPr>
        <w:t>&lt;</w:t>
      </w:r>
      <w:r w:rsidR="00DD5B0C">
        <w:rPr>
          <w:lang w:val="es-ES"/>
        </w:rPr>
        <w:t>/</w:t>
      </w:r>
      <w:r w:rsidR="00DD5B0C" w:rsidRPr="00ED6D39">
        <w:rPr>
          <w:lang w:val="es-ES"/>
        </w:rPr>
        <w:t>loc</w:t>
      </w:r>
      <w:r w:rsidR="00DD5B0C">
        <w:rPr>
          <w:lang w:val="es-ES"/>
        </w:rPr>
        <w:t>_list&gt;</w:t>
      </w:r>
    </w:p>
    <w:p w14:paraId="4DD95E18" w14:textId="77777777" w:rsidR="00645397" w:rsidRDefault="00645397" w:rsidP="00645397">
      <w:pPr>
        <w:pStyle w:val="XMLCode"/>
        <w:rPr>
          <w:lang w:val="es-ES"/>
        </w:rPr>
      </w:pPr>
      <w:r>
        <w:rPr>
          <w:lang w:val="es-ES"/>
        </w:rPr>
        <w:t xml:space="preserve">        </w:t>
      </w:r>
      <w:r w:rsidR="00DD5B0C">
        <w:rPr>
          <w:lang w:val="es-ES"/>
        </w:rPr>
        <w:t>&lt;seamweld&gt;</w:t>
      </w:r>
    </w:p>
    <w:p w14:paraId="26FBAD51" w14:textId="77777777" w:rsidR="00DD5B0C" w:rsidRDefault="00645397" w:rsidP="00645397">
      <w:pPr>
        <w:pStyle w:val="XMLCode"/>
        <w:rPr>
          <w:lang w:val="es-ES"/>
        </w:rPr>
      </w:pPr>
      <w:r>
        <w:rPr>
          <w:lang w:val="es-ES"/>
        </w:rPr>
        <w:t xml:space="preserve">            </w:t>
      </w:r>
      <w:r w:rsidR="00DD5B0C">
        <w:rPr>
          <w:lang w:val="es-ES"/>
        </w:rPr>
        <w:t>...</w:t>
      </w:r>
    </w:p>
    <w:p w14:paraId="2034BF44" w14:textId="77777777" w:rsidR="00DD5B0C" w:rsidRDefault="00645397" w:rsidP="00DD5B0C">
      <w:pPr>
        <w:pStyle w:val="XMLCode"/>
        <w:rPr>
          <w:lang w:val="es-ES"/>
        </w:rPr>
      </w:pPr>
      <w:r>
        <w:rPr>
          <w:lang w:val="es-ES"/>
        </w:rPr>
        <w:t xml:space="preserve">        </w:t>
      </w:r>
      <w:r w:rsidR="00DD5B0C">
        <w:rPr>
          <w:lang w:val="es-ES"/>
        </w:rPr>
        <w:t>&lt;/seamweld&gt;</w:t>
      </w:r>
    </w:p>
    <w:p w14:paraId="229A4815" w14:textId="77777777" w:rsidR="00345788" w:rsidRDefault="00345788" w:rsidP="00345788">
      <w:pPr>
        <w:pStyle w:val="XMLCode"/>
        <w:rPr>
          <w:lang w:val="es-ES"/>
        </w:rPr>
      </w:pPr>
      <w:r>
        <w:t xml:space="preserve">        </w:t>
      </w:r>
      <w:r>
        <w:rPr>
          <w:lang w:val="es-ES"/>
        </w:rPr>
        <w:t>&lt;appdata&gt;</w:t>
      </w:r>
    </w:p>
    <w:p w14:paraId="13CBFFD5" w14:textId="77777777" w:rsidR="00345788" w:rsidRDefault="00345788" w:rsidP="00345788">
      <w:pPr>
        <w:pStyle w:val="XMLCode"/>
        <w:rPr>
          <w:lang w:val="es-ES"/>
        </w:rPr>
      </w:pPr>
      <w:r>
        <w:rPr>
          <w:lang w:val="es-ES"/>
        </w:rPr>
        <w:t xml:space="preserve">            ...</w:t>
      </w:r>
    </w:p>
    <w:p w14:paraId="14225CAF" w14:textId="77777777" w:rsidR="00345788" w:rsidRPr="00345788" w:rsidRDefault="00345788" w:rsidP="00345788">
      <w:pPr>
        <w:pStyle w:val="XMLCode"/>
        <w:rPr>
          <w:lang w:val="es-ES"/>
        </w:rPr>
      </w:pPr>
      <w:r>
        <w:rPr>
          <w:lang w:val="es-ES"/>
        </w:rPr>
        <w:t xml:space="preserve">        &lt;/appdata&gt;</w:t>
      </w:r>
    </w:p>
    <w:p w14:paraId="054A51F0" w14:textId="77777777" w:rsidR="00DD5B0C" w:rsidRPr="00D07519" w:rsidRDefault="00645397" w:rsidP="00DD5B0C">
      <w:pPr>
        <w:pStyle w:val="XMLCode"/>
        <w:rPr>
          <w:b/>
          <w:color w:val="0070C0"/>
        </w:rPr>
      </w:pPr>
      <w:r>
        <w:t xml:space="preserve">    </w:t>
      </w:r>
      <w:r w:rsidR="00DD5B0C" w:rsidRPr="00D07519">
        <w:rPr>
          <w:b/>
          <w:color w:val="0070C0"/>
        </w:rPr>
        <w:t>&lt;/connection_1d&gt;</w:t>
      </w:r>
    </w:p>
    <w:p w14:paraId="0F3605AF" w14:textId="77777777" w:rsidR="00645397" w:rsidRPr="007055D9" w:rsidRDefault="00645397" w:rsidP="00DD5B0C">
      <w:pPr>
        <w:pStyle w:val="XMLCode"/>
      </w:pPr>
      <w:r>
        <w:lastRenderedPageBreak/>
        <w:t>&lt;/</w:t>
      </w:r>
      <w:proofErr w:type="spellStart"/>
      <w:r>
        <w:t>connection_list</w:t>
      </w:r>
      <w:proofErr w:type="spellEnd"/>
      <w:r>
        <w:t>&gt;</w:t>
      </w:r>
    </w:p>
    <w:p w14:paraId="2684C578" w14:textId="77777777" w:rsidR="00DD5B0C" w:rsidRPr="007055D9" w:rsidRDefault="00DD5B0C" w:rsidP="00DD5B0C">
      <w:pPr>
        <w:pStyle w:val="XMLCode"/>
      </w:pPr>
    </w:p>
    <w:p w14:paraId="4E985D97" w14:textId="77777777" w:rsidR="00B540EB" w:rsidRPr="007055D9" w:rsidRDefault="00B540EB" w:rsidP="00B540EB">
      <w:pPr>
        <w:pStyle w:val="berschrift4"/>
      </w:pPr>
      <w:bookmarkStart w:id="2533" w:name="_Ref414571756"/>
      <w:bookmarkStart w:id="2534" w:name="_Toc3557008"/>
      <w:bookmarkStart w:id="2535" w:name="_Toc27753622"/>
      <w:r w:rsidRPr="007055D9">
        <w:t>Type</w:t>
      </w:r>
      <w:r w:rsidR="008C58F6" w:rsidRPr="007055D9">
        <w:t xml:space="preserve"> Specification</w:t>
      </w:r>
      <w:bookmarkEnd w:id="2533"/>
      <w:bookmarkEnd w:id="2534"/>
      <w:bookmarkEnd w:id="2535"/>
      <w:r w:rsidR="004674E8">
        <w:t xml:space="preserve"> </w:t>
      </w:r>
    </w:p>
    <w:p w14:paraId="464B5142" w14:textId="77777777" w:rsidR="003C7BC1" w:rsidRDefault="00843EED" w:rsidP="004674E8">
      <w:pPr>
        <w:jc w:val="both"/>
      </w:pPr>
      <w:r w:rsidRPr="007055D9">
        <w:t>Each seam weld is identifi</w:t>
      </w:r>
      <w:r w:rsidR="00B540EB" w:rsidRPr="007055D9">
        <w:t xml:space="preserve">ed </w:t>
      </w:r>
      <w:r w:rsidR="004674E8">
        <w:t xml:space="preserve">by </w:t>
      </w:r>
      <w:r w:rsidR="004674E8" w:rsidRPr="00845F7E">
        <w:t>main</w:t>
      </w:r>
      <w:r w:rsidR="00845F7E">
        <w:t xml:space="preserve"> </w:t>
      </w:r>
      <w:r w:rsidR="00B540EB" w:rsidRPr="00845F7E">
        <w:t>type</w:t>
      </w:r>
      <w:r w:rsidR="00B540EB" w:rsidRPr="007055D9">
        <w:t xml:space="preserve"> of the </w:t>
      </w:r>
      <w:r w:rsidR="0003113C">
        <w:t xml:space="preserve">weld and described more precisely by its </w:t>
      </w:r>
      <w:r w:rsidR="0003113C" w:rsidRPr="00DD3549">
        <w:t>subtype</w:t>
      </w:r>
      <w:r w:rsidR="0003113C">
        <w:t>.</w:t>
      </w:r>
      <w:r w:rsidR="00A80623">
        <w:t xml:space="preserve"> This means there is a general category that includes several subcases. Detailed information </w:t>
      </w:r>
      <w:r w:rsidR="006831C6">
        <w:t xml:space="preserve">can be </w:t>
      </w:r>
      <w:r w:rsidR="00A80623">
        <w:t>see</w:t>
      </w:r>
      <w:r w:rsidR="006831C6">
        <w:t>n</w:t>
      </w:r>
      <w:r w:rsidR="00A80623">
        <w:t xml:space="preserve"> under </w:t>
      </w:r>
      <w:r w:rsidR="006831C6">
        <w:t xml:space="preserve">definition of </w:t>
      </w:r>
      <w:r w:rsidR="00A80623">
        <w:t xml:space="preserve">element </w:t>
      </w:r>
      <w:r w:rsidR="00A80623" w:rsidRPr="00DD3549">
        <w:t>main</w:t>
      </w:r>
      <w:r w:rsidR="00DD3549">
        <w:t xml:space="preserve"> </w:t>
      </w:r>
      <w:r w:rsidR="00A80623" w:rsidRPr="00DD3549">
        <w:t>type</w:t>
      </w:r>
      <w:r w:rsidR="006831C6" w:rsidRPr="00DD3549">
        <w:t xml:space="preserve"> </w:t>
      </w:r>
      <w:r w:rsidR="006831C6">
        <w:t xml:space="preserve">and </w:t>
      </w:r>
      <w:r w:rsidR="006831C6" w:rsidRPr="00DD3549">
        <w:t>subtype</w:t>
      </w:r>
      <w:r w:rsidR="006831C6">
        <w:t>.</w:t>
      </w:r>
    </w:p>
    <w:p w14:paraId="52791DED" w14:textId="77777777" w:rsidR="003C7BC1" w:rsidRPr="003C7BC1" w:rsidRDefault="00CC0D4F" w:rsidP="00DD3549">
      <w:pPr>
        <w:pStyle w:val="berschrift5"/>
        <w:rPr>
          <w:rStyle w:val="Kommentarzeichen"/>
          <w:b w:val="0"/>
          <w:bCs w:val="0"/>
          <w:i w:val="0"/>
          <w:iCs w:val="0"/>
          <w:sz w:val="18"/>
          <w:lang w:eastAsia="x-none"/>
        </w:rPr>
      </w:pPr>
      <w:r>
        <w:t xml:space="preserve">Definition </w:t>
      </w:r>
      <w:proofErr w:type="spellStart"/>
      <w:r>
        <w:t>of</w:t>
      </w:r>
      <w:proofErr w:type="spellEnd"/>
      <w:r>
        <w:t xml:space="preserve"> main</w:t>
      </w:r>
      <w:r w:rsidR="00DD3549">
        <w:t xml:space="preserve"> </w:t>
      </w:r>
      <w:r w:rsidRPr="003C7BC1">
        <w:t>type</w:t>
      </w:r>
    </w:p>
    <w:p w14:paraId="0B7DFBD8" w14:textId="77777777" w:rsidR="004674E8" w:rsidRDefault="004674E8" w:rsidP="004674E8">
      <w:pPr>
        <w:jc w:val="both"/>
      </w:pPr>
      <w:r w:rsidRPr="007055D9">
        <w:t xml:space="preserve">The </w:t>
      </w:r>
      <w:r>
        <w:t>element</w:t>
      </w:r>
      <w:r w:rsidRPr="007055D9">
        <w:t xml:space="preserve"> </w:t>
      </w:r>
      <w:r w:rsidR="003C7BC1" w:rsidRPr="00DD3549">
        <w:t>main</w:t>
      </w:r>
      <w:r w:rsidR="00DD3549" w:rsidRPr="00DD3549">
        <w:t xml:space="preserve"> </w:t>
      </w:r>
      <w:r w:rsidRPr="00DD3549">
        <w:t>type</w:t>
      </w:r>
      <w:r w:rsidRPr="007055D9">
        <w:t xml:space="preserve"> </w:t>
      </w:r>
      <w:r w:rsidR="00CE1D98">
        <w:t xml:space="preserve">for seam welding </w:t>
      </w:r>
      <w:r w:rsidRPr="007055D9">
        <w:t xml:space="preserve">always has the value </w:t>
      </w:r>
      <w:proofErr w:type="spellStart"/>
      <w:r w:rsidRPr="007055D9">
        <w:rPr>
          <w:rStyle w:val="XMLElement"/>
        </w:rPr>
        <w:t>seamweld</w:t>
      </w:r>
      <w:proofErr w:type="spellEnd"/>
      <w:r w:rsidRPr="007055D9">
        <w:t>.</w:t>
      </w:r>
      <w:r>
        <w:t xml:space="preserve"> This is located directly below the </w:t>
      </w:r>
      <w:r w:rsidR="003E46C4" w:rsidRPr="003E46C4">
        <w:rPr>
          <w:rStyle w:val="elementdeftypeChar"/>
        </w:rPr>
        <w:t>&lt;</w:t>
      </w:r>
      <w:r w:rsidRPr="004674E8">
        <w:rPr>
          <w:rFonts w:ascii="Courier New" w:hAnsi="Courier New" w:cs="Courier New"/>
          <w:b/>
          <w:i/>
          <w:sz w:val="18"/>
          <w:szCs w:val="18"/>
        </w:rPr>
        <w:t>connection_1d</w:t>
      </w:r>
      <w:r w:rsidR="003E46C4">
        <w:rPr>
          <w:rFonts w:ascii="Courier New" w:hAnsi="Courier New" w:cs="Courier New"/>
          <w:b/>
          <w:i/>
          <w:sz w:val="18"/>
          <w:szCs w:val="18"/>
        </w:rPr>
        <w:t>/&gt;</w:t>
      </w:r>
      <w:r>
        <w:t xml:space="preserve"> element.</w:t>
      </w:r>
      <w:r w:rsidR="008E36CC">
        <w:t xml:space="preserve"> It is used to define the connection as general as it can be.</w:t>
      </w:r>
    </w:p>
    <w:p w14:paraId="7B3352C6" w14:textId="77777777" w:rsidR="00843EED" w:rsidRPr="007055D9" w:rsidRDefault="004674E8" w:rsidP="004674E8">
      <w:pPr>
        <w:jc w:val="both"/>
      </w:pPr>
      <w:r>
        <w:t>The XML definition</w:t>
      </w:r>
      <w:r w:rsidR="00843EED" w:rsidRPr="007055D9">
        <w:t xml:space="preserve"> of seam weld</w:t>
      </w:r>
      <w:r w:rsidR="00984078">
        <w:t xml:space="preserve"> </w:t>
      </w:r>
      <w:r w:rsidR="00AC1DA9">
        <w:t>main type contains</w:t>
      </w:r>
      <w:r w:rsidR="00843EED" w:rsidRPr="007055D9">
        <w:t xml:space="preserve"> the following</w:t>
      </w:r>
      <w:r w:rsidR="00ED4CF8">
        <w:t xml:space="preserve"> </w:t>
      </w:r>
      <w:r w:rsidR="00984078">
        <w:t xml:space="preserve">nested </w:t>
      </w:r>
      <w:r w:rsidR="00ED4CF8">
        <w:t>elements</w:t>
      </w:r>
      <w:r w:rsidR="00843EED" w:rsidRPr="007055D9">
        <w: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843EED" w:rsidRPr="007055D9" w14:paraId="63556AAA" w14:textId="77777777" w:rsidTr="004C0DD3">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AFB76CE" w14:textId="77777777" w:rsidR="00843EED" w:rsidRPr="007055D9" w:rsidRDefault="00843EED" w:rsidP="004C0DD3">
            <w:pPr>
              <w:keepNext/>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C09A6DD" w14:textId="77777777" w:rsidR="00843EED" w:rsidRPr="007055D9" w:rsidRDefault="00843EED" w:rsidP="004C0DD3">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95320A9" w14:textId="77777777" w:rsidR="00843EED" w:rsidRPr="007055D9" w:rsidRDefault="000E60DF" w:rsidP="004C0DD3">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518CBF6" w14:textId="77777777" w:rsidR="00843EED" w:rsidRPr="007055D9" w:rsidRDefault="00843EED" w:rsidP="004C0DD3">
            <w:pPr>
              <w:keepNext/>
              <w:rPr>
                <w:b/>
                <w:i/>
              </w:rPr>
            </w:pPr>
            <w:r w:rsidRPr="007055D9">
              <w:rPr>
                <w:b/>
                <w:i/>
              </w:rPr>
              <w:t>Constraint</w:t>
            </w:r>
          </w:p>
        </w:tc>
      </w:tr>
      <w:tr w:rsidR="006F4AA5" w:rsidRPr="007055D9" w14:paraId="55CB108E" w14:textId="77777777" w:rsidTr="004C0DD3">
        <w:trPr>
          <w:cantSplit/>
          <w:jc w:val="center"/>
        </w:trPr>
        <w:tc>
          <w:tcPr>
            <w:tcW w:w="2221" w:type="dxa"/>
            <w:shd w:val="clear" w:color="auto" w:fill="auto"/>
          </w:tcPr>
          <w:p w14:paraId="5EE9F4D7" w14:textId="77777777" w:rsidR="006F4AA5" w:rsidRPr="00467DAC" w:rsidRDefault="006F4AA5" w:rsidP="004C0DD3">
            <w:proofErr w:type="spellStart"/>
            <w:r w:rsidRPr="00467DAC">
              <w:t>butt_joint</w:t>
            </w:r>
            <w:proofErr w:type="spellEnd"/>
          </w:p>
        </w:tc>
        <w:tc>
          <w:tcPr>
            <w:tcW w:w="1842" w:type="dxa"/>
            <w:shd w:val="clear" w:color="auto" w:fill="auto"/>
          </w:tcPr>
          <w:p w14:paraId="5062CA53"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78F8B368" w14:textId="77777777" w:rsidR="006F4AA5" w:rsidRPr="006F4AA5" w:rsidRDefault="006F4AA5" w:rsidP="004C0DD3">
            <w:pPr>
              <w:rPr>
                <w:sz w:val="20"/>
                <w:szCs w:val="20"/>
              </w:rPr>
            </w:pPr>
            <w:r w:rsidRPr="006F4AA5">
              <w:rPr>
                <w:sz w:val="20"/>
                <w:szCs w:val="20"/>
              </w:rPr>
              <w:t>Optional</w:t>
            </w:r>
          </w:p>
        </w:tc>
        <w:tc>
          <w:tcPr>
            <w:tcW w:w="2708" w:type="dxa"/>
            <w:shd w:val="clear" w:color="auto" w:fill="auto"/>
          </w:tcPr>
          <w:p w14:paraId="78079424" w14:textId="77777777" w:rsidR="006F4AA5" w:rsidRPr="006F4AA5" w:rsidRDefault="006F4AA5" w:rsidP="004C0DD3">
            <w:pPr>
              <w:rPr>
                <w:sz w:val="20"/>
                <w:szCs w:val="20"/>
              </w:rPr>
            </w:pPr>
            <w:r w:rsidRPr="006F4AA5">
              <w:rPr>
                <w:sz w:val="20"/>
                <w:szCs w:val="20"/>
              </w:rPr>
              <w:t>-</w:t>
            </w:r>
          </w:p>
        </w:tc>
      </w:tr>
      <w:tr w:rsidR="006F4AA5" w:rsidRPr="007055D9" w14:paraId="0680A4E9" w14:textId="77777777" w:rsidTr="004C0DD3">
        <w:trPr>
          <w:cantSplit/>
          <w:jc w:val="center"/>
        </w:trPr>
        <w:tc>
          <w:tcPr>
            <w:tcW w:w="2221" w:type="dxa"/>
            <w:shd w:val="clear" w:color="auto" w:fill="auto"/>
          </w:tcPr>
          <w:p w14:paraId="6A46EB94" w14:textId="77777777" w:rsidR="006F4AA5" w:rsidRPr="00467DAC" w:rsidRDefault="006F4AA5" w:rsidP="004C0DD3">
            <w:proofErr w:type="spellStart"/>
            <w:r w:rsidRPr="00467DAC">
              <w:t>corner_weld</w:t>
            </w:r>
            <w:proofErr w:type="spellEnd"/>
          </w:p>
        </w:tc>
        <w:tc>
          <w:tcPr>
            <w:tcW w:w="1842" w:type="dxa"/>
            <w:shd w:val="clear" w:color="auto" w:fill="auto"/>
          </w:tcPr>
          <w:p w14:paraId="3DC87E5B"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4FA450FC" w14:textId="77777777" w:rsidR="006F4AA5" w:rsidRDefault="006F4AA5" w:rsidP="004C0DD3">
            <w:r w:rsidRPr="00394C8A">
              <w:rPr>
                <w:sz w:val="20"/>
                <w:szCs w:val="20"/>
              </w:rPr>
              <w:t>Optional</w:t>
            </w:r>
          </w:p>
        </w:tc>
        <w:tc>
          <w:tcPr>
            <w:tcW w:w="2708" w:type="dxa"/>
            <w:shd w:val="clear" w:color="auto" w:fill="auto"/>
          </w:tcPr>
          <w:p w14:paraId="6DC3AAE9" w14:textId="77777777" w:rsidR="006F4AA5" w:rsidRDefault="006F4AA5" w:rsidP="004C0DD3">
            <w:r w:rsidRPr="00A66F40">
              <w:rPr>
                <w:sz w:val="20"/>
                <w:szCs w:val="20"/>
              </w:rPr>
              <w:t>-</w:t>
            </w:r>
          </w:p>
        </w:tc>
      </w:tr>
      <w:tr w:rsidR="006F4AA5" w:rsidRPr="007055D9" w14:paraId="0235590F" w14:textId="77777777" w:rsidTr="004C0DD3">
        <w:trPr>
          <w:cantSplit/>
          <w:jc w:val="center"/>
        </w:trPr>
        <w:tc>
          <w:tcPr>
            <w:tcW w:w="2221" w:type="dxa"/>
            <w:shd w:val="clear" w:color="auto" w:fill="auto"/>
          </w:tcPr>
          <w:p w14:paraId="1043204A" w14:textId="77777777" w:rsidR="006F4AA5" w:rsidRPr="00467DAC" w:rsidRDefault="006F4AA5" w:rsidP="004C0DD3">
            <w:proofErr w:type="spellStart"/>
            <w:r w:rsidRPr="00467DAC">
              <w:t>edge_weld</w:t>
            </w:r>
            <w:proofErr w:type="spellEnd"/>
          </w:p>
        </w:tc>
        <w:tc>
          <w:tcPr>
            <w:tcW w:w="1842" w:type="dxa"/>
            <w:shd w:val="clear" w:color="auto" w:fill="auto"/>
          </w:tcPr>
          <w:p w14:paraId="7A3A7FB6"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3142583D" w14:textId="77777777" w:rsidR="006F4AA5" w:rsidRDefault="006F4AA5" w:rsidP="004C0DD3">
            <w:r w:rsidRPr="00394C8A">
              <w:rPr>
                <w:sz w:val="20"/>
                <w:szCs w:val="20"/>
              </w:rPr>
              <w:t>Optional</w:t>
            </w:r>
          </w:p>
        </w:tc>
        <w:tc>
          <w:tcPr>
            <w:tcW w:w="2708" w:type="dxa"/>
            <w:shd w:val="clear" w:color="auto" w:fill="auto"/>
          </w:tcPr>
          <w:p w14:paraId="593FDE05" w14:textId="77777777" w:rsidR="006F4AA5" w:rsidRDefault="006F4AA5" w:rsidP="004C0DD3">
            <w:r w:rsidRPr="00A66F40">
              <w:rPr>
                <w:sz w:val="20"/>
                <w:szCs w:val="20"/>
              </w:rPr>
              <w:t>-</w:t>
            </w:r>
          </w:p>
        </w:tc>
      </w:tr>
      <w:tr w:rsidR="006F4AA5" w:rsidRPr="007055D9" w14:paraId="0D72D942" w14:textId="77777777" w:rsidTr="004C0DD3">
        <w:trPr>
          <w:cantSplit/>
          <w:jc w:val="center"/>
        </w:trPr>
        <w:tc>
          <w:tcPr>
            <w:tcW w:w="2221" w:type="dxa"/>
            <w:shd w:val="clear" w:color="auto" w:fill="auto"/>
          </w:tcPr>
          <w:p w14:paraId="53A655DC" w14:textId="77777777" w:rsidR="006F4AA5" w:rsidRPr="00467DAC" w:rsidRDefault="006F4AA5" w:rsidP="004C0DD3">
            <w:proofErr w:type="spellStart"/>
            <w:r w:rsidRPr="00467DAC">
              <w:t>i_weld</w:t>
            </w:r>
            <w:proofErr w:type="spellEnd"/>
          </w:p>
        </w:tc>
        <w:tc>
          <w:tcPr>
            <w:tcW w:w="1842" w:type="dxa"/>
            <w:shd w:val="clear" w:color="auto" w:fill="auto"/>
          </w:tcPr>
          <w:p w14:paraId="2F38C8B8"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307905A0" w14:textId="77777777" w:rsidR="006F4AA5" w:rsidRDefault="006F4AA5" w:rsidP="004C0DD3">
            <w:r w:rsidRPr="00394C8A">
              <w:rPr>
                <w:sz w:val="20"/>
                <w:szCs w:val="20"/>
              </w:rPr>
              <w:t>Optional</w:t>
            </w:r>
          </w:p>
        </w:tc>
        <w:tc>
          <w:tcPr>
            <w:tcW w:w="2708" w:type="dxa"/>
            <w:shd w:val="clear" w:color="auto" w:fill="auto"/>
          </w:tcPr>
          <w:p w14:paraId="2DD9893E" w14:textId="77777777" w:rsidR="006F4AA5" w:rsidRDefault="006F4AA5" w:rsidP="004C0DD3">
            <w:r w:rsidRPr="00A66F40">
              <w:rPr>
                <w:sz w:val="20"/>
                <w:szCs w:val="20"/>
              </w:rPr>
              <w:t>-</w:t>
            </w:r>
          </w:p>
        </w:tc>
      </w:tr>
      <w:tr w:rsidR="006F4AA5" w:rsidRPr="007055D9" w14:paraId="20721B38" w14:textId="77777777" w:rsidTr="004C0DD3">
        <w:trPr>
          <w:cantSplit/>
          <w:jc w:val="center"/>
        </w:trPr>
        <w:tc>
          <w:tcPr>
            <w:tcW w:w="2221" w:type="dxa"/>
            <w:shd w:val="clear" w:color="auto" w:fill="auto"/>
          </w:tcPr>
          <w:p w14:paraId="0A056244" w14:textId="77777777" w:rsidR="006F4AA5" w:rsidRPr="00467DAC" w:rsidRDefault="006F4AA5" w:rsidP="004C0DD3">
            <w:proofErr w:type="spellStart"/>
            <w:r w:rsidRPr="00467DAC">
              <w:t>overlap_weld</w:t>
            </w:r>
            <w:proofErr w:type="spellEnd"/>
          </w:p>
        </w:tc>
        <w:tc>
          <w:tcPr>
            <w:tcW w:w="1842" w:type="dxa"/>
            <w:shd w:val="clear" w:color="auto" w:fill="auto"/>
          </w:tcPr>
          <w:p w14:paraId="0B978168"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4E4C16D2" w14:textId="77777777" w:rsidR="006F4AA5" w:rsidRDefault="006F4AA5" w:rsidP="004C0DD3">
            <w:r w:rsidRPr="00394C8A">
              <w:rPr>
                <w:sz w:val="20"/>
                <w:szCs w:val="20"/>
              </w:rPr>
              <w:t>Optional</w:t>
            </w:r>
          </w:p>
        </w:tc>
        <w:tc>
          <w:tcPr>
            <w:tcW w:w="2708" w:type="dxa"/>
            <w:shd w:val="clear" w:color="auto" w:fill="auto"/>
          </w:tcPr>
          <w:p w14:paraId="58145E4A" w14:textId="77777777" w:rsidR="006F4AA5" w:rsidRDefault="006F4AA5" w:rsidP="004C0DD3">
            <w:r w:rsidRPr="00A66F40">
              <w:rPr>
                <w:sz w:val="20"/>
                <w:szCs w:val="20"/>
              </w:rPr>
              <w:t>-</w:t>
            </w:r>
          </w:p>
        </w:tc>
      </w:tr>
      <w:tr w:rsidR="006F4AA5" w:rsidRPr="007055D9" w14:paraId="126088AA" w14:textId="77777777" w:rsidTr="004C0DD3">
        <w:trPr>
          <w:cantSplit/>
          <w:jc w:val="center"/>
        </w:trPr>
        <w:tc>
          <w:tcPr>
            <w:tcW w:w="2221" w:type="dxa"/>
            <w:shd w:val="clear" w:color="auto" w:fill="auto"/>
          </w:tcPr>
          <w:p w14:paraId="548B011E" w14:textId="77777777" w:rsidR="006F4AA5" w:rsidRPr="00467DAC" w:rsidRDefault="006F4AA5" w:rsidP="004C0DD3">
            <w:proofErr w:type="spellStart"/>
            <w:r w:rsidRPr="00467DAC">
              <w:t>y_joint</w:t>
            </w:r>
            <w:proofErr w:type="spellEnd"/>
          </w:p>
        </w:tc>
        <w:tc>
          <w:tcPr>
            <w:tcW w:w="1842" w:type="dxa"/>
            <w:shd w:val="clear" w:color="auto" w:fill="auto"/>
          </w:tcPr>
          <w:p w14:paraId="73B6CA91"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46860161" w14:textId="77777777" w:rsidR="006F4AA5" w:rsidRDefault="006F4AA5" w:rsidP="004C0DD3">
            <w:r w:rsidRPr="00394C8A">
              <w:rPr>
                <w:sz w:val="20"/>
                <w:szCs w:val="20"/>
              </w:rPr>
              <w:t>Optional</w:t>
            </w:r>
          </w:p>
        </w:tc>
        <w:tc>
          <w:tcPr>
            <w:tcW w:w="2708" w:type="dxa"/>
            <w:shd w:val="clear" w:color="auto" w:fill="auto"/>
          </w:tcPr>
          <w:p w14:paraId="1DEFC4E0" w14:textId="77777777" w:rsidR="006F4AA5" w:rsidRDefault="006F4AA5" w:rsidP="004C0DD3">
            <w:r w:rsidRPr="00A66F40">
              <w:rPr>
                <w:sz w:val="20"/>
                <w:szCs w:val="20"/>
              </w:rPr>
              <w:t>-</w:t>
            </w:r>
          </w:p>
        </w:tc>
      </w:tr>
      <w:tr w:rsidR="006F4AA5" w:rsidRPr="007055D9" w14:paraId="63E11415" w14:textId="77777777" w:rsidTr="004C0DD3">
        <w:trPr>
          <w:cantSplit/>
          <w:jc w:val="center"/>
        </w:trPr>
        <w:tc>
          <w:tcPr>
            <w:tcW w:w="2221" w:type="dxa"/>
            <w:shd w:val="clear" w:color="auto" w:fill="auto"/>
          </w:tcPr>
          <w:p w14:paraId="1C679995" w14:textId="77777777" w:rsidR="006F4AA5" w:rsidRPr="00467DAC" w:rsidRDefault="006F4AA5" w:rsidP="004C0DD3">
            <w:proofErr w:type="spellStart"/>
            <w:r w:rsidRPr="00467DAC">
              <w:t>k_joint</w:t>
            </w:r>
            <w:proofErr w:type="spellEnd"/>
          </w:p>
        </w:tc>
        <w:tc>
          <w:tcPr>
            <w:tcW w:w="1842" w:type="dxa"/>
            <w:shd w:val="clear" w:color="auto" w:fill="auto"/>
          </w:tcPr>
          <w:p w14:paraId="4D7BA8F8"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1C0E02A5" w14:textId="77777777" w:rsidR="006F4AA5" w:rsidRDefault="006F4AA5" w:rsidP="004C0DD3">
            <w:r w:rsidRPr="00394C8A">
              <w:rPr>
                <w:sz w:val="20"/>
                <w:szCs w:val="20"/>
              </w:rPr>
              <w:t>Optional</w:t>
            </w:r>
          </w:p>
        </w:tc>
        <w:tc>
          <w:tcPr>
            <w:tcW w:w="2708" w:type="dxa"/>
            <w:shd w:val="clear" w:color="auto" w:fill="auto"/>
          </w:tcPr>
          <w:p w14:paraId="60883188" w14:textId="77777777" w:rsidR="006F4AA5" w:rsidRDefault="006F4AA5" w:rsidP="004C0DD3">
            <w:r w:rsidRPr="00A66F40">
              <w:rPr>
                <w:sz w:val="20"/>
                <w:szCs w:val="20"/>
              </w:rPr>
              <w:t>-</w:t>
            </w:r>
          </w:p>
        </w:tc>
      </w:tr>
      <w:tr w:rsidR="006F4AA5" w:rsidRPr="007055D9" w14:paraId="5FAE268B" w14:textId="77777777" w:rsidTr="004C0DD3">
        <w:trPr>
          <w:cantSplit/>
          <w:jc w:val="center"/>
        </w:trPr>
        <w:tc>
          <w:tcPr>
            <w:tcW w:w="2221" w:type="dxa"/>
            <w:shd w:val="clear" w:color="auto" w:fill="auto"/>
          </w:tcPr>
          <w:p w14:paraId="4CCC5620" w14:textId="77777777" w:rsidR="006F4AA5" w:rsidRDefault="006F4AA5" w:rsidP="004C0DD3">
            <w:proofErr w:type="spellStart"/>
            <w:r w:rsidRPr="00467DAC">
              <w:t>cruciform_joint</w:t>
            </w:r>
            <w:proofErr w:type="spellEnd"/>
          </w:p>
        </w:tc>
        <w:tc>
          <w:tcPr>
            <w:tcW w:w="1842" w:type="dxa"/>
            <w:shd w:val="clear" w:color="auto" w:fill="auto"/>
          </w:tcPr>
          <w:p w14:paraId="5610E410"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610A1CDE" w14:textId="77777777" w:rsidR="006F4AA5" w:rsidRDefault="006F4AA5" w:rsidP="004C0DD3">
            <w:r w:rsidRPr="00394C8A">
              <w:rPr>
                <w:sz w:val="20"/>
                <w:szCs w:val="20"/>
              </w:rPr>
              <w:t>Optional</w:t>
            </w:r>
          </w:p>
        </w:tc>
        <w:tc>
          <w:tcPr>
            <w:tcW w:w="2708" w:type="dxa"/>
            <w:shd w:val="clear" w:color="auto" w:fill="auto"/>
          </w:tcPr>
          <w:p w14:paraId="5C024F6E" w14:textId="77777777" w:rsidR="006F4AA5" w:rsidRDefault="006F4AA5" w:rsidP="004C0DD3">
            <w:pPr>
              <w:keepNext/>
            </w:pPr>
            <w:r w:rsidRPr="00A66F40">
              <w:rPr>
                <w:sz w:val="20"/>
                <w:szCs w:val="20"/>
              </w:rPr>
              <w:t>-</w:t>
            </w:r>
          </w:p>
        </w:tc>
      </w:tr>
      <w:tr w:rsidR="0035512A" w:rsidRPr="007055D9" w14:paraId="0EDC68A6" w14:textId="77777777" w:rsidTr="004C0DD3">
        <w:trPr>
          <w:cantSplit/>
          <w:jc w:val="center"/>
        </w:trPr>
        <w:tc>
          <w:tcPr>
            <w:tcW w:w="2221" w:type="dxa"/>
            <w:shd w:val="clear" w:color="auto" w:fill="auto"/>
          </w:tcPr>
          <w:p w14:paraId="37099ECE" w14:textId="77777777" w:rsidR="0035512A" w:rsidRPr="00467DAC" w:rsidRDefault="0035512A" w:rsidP="004C0DD3">
            <w:proofErr w:type="spellStart"/>
            <w:r>
              <w:t>flared_joint</w:t>
            </w:r>
            <w:proofErr w:type="spellEnd"/>
          </w:p>
        </w:tc>
        <w:tc>
          <w:tcPr>
            <w:tcW w:w="1842" w:type="dxa"/>
            <w:shd w:val="clear" w:color="auto" w:fill="auto"/>
          </w:tcPr>
          <w:p w14:paraId="071E056E" w14:textId="77777777" w:rsidR="0035512A" w:rsidRPr="006F4AA5" w:rsidRDefault="0035512A" w:rsidP="004C0DD3">
            <w:pPr>
              <w:rPr>
                <w:sz w:val="20"/>
                <w:szCs w:val="20"/>
              </w:rPr>
            </w:pPr>
            <w:r>
              <w:rPr>
                <w:sz w:val="20"/>
                <w:szCs w:val="20"/>
              </w:rPr>
              <w:t>1</w:t>
            </w:r>
          </w:p>
        </w:tc>
        <w:tc>
          <w:tcPr>
            <w:tcW w:w="1701" w:type="dxa"/>
            <w:shd w:val="clear" w:color="auto" w:fill="auto"/>
          </w:tcPr>
          <w:p w14:paraId="25C2F01B" w14:textId="77777777" w:rsidR="0035512A" w:rsidRPr="00394C8A" w:rsidRDefault="0035512A" w:rsidP="004C0DD3">
            <w:pPr>
              <w:rPr>
                <w:sz w:val="20"/>
                <w:szCs w:val="20"/>
              </w:rPr>
            </w:pPr>
            <w:r w:rsidRPr="00394C8A">
              <w:rPr>
                <w:sz w:val="20"/>
                <w:szCs w:val="20"/>
              </w:rPr>
              <w:t>Optional</w:t>
            </w:r>
          </w:p>
        </w:tc>
        <w:tc>
          <w:tcPr>
            <w:tcW w:w="2708" w:type="dxa"/>
            <w:shd w:val="clear" w:color="auto" w:fill="auto"/>
          </w:tcPr>
          <w:p w14:paraId="4281F68D" w14:textId="77777777" w:rsidR="0035512A" w:rsidRPr="00A66F40" w:rsidRDefault="0035512A" w:rsidP="004C0DD3">
            <w:pPr>
              <w:keepNext/>
              <w:rPr>
                <w:sz w:val="20"/>
                <w:szCs w:val="20"/>
              </w:rPr>
            </w:pPr>
            <w:r w:rsidRPr="00A66F40">
              <w:rPr>
                <w:sz w:val="20"/>
                <w:szCs w:val="20"/>
              </w:rPr>
              <w:t>-</w:t>
            </w:r>
          </w:p>
        </w:tc>
      </w:tr>
    </w:tbl>
    <w:p w14:paraId="38A77196" w14:textId="081CA489" w:rsidR="004C0DD3" w:rsidRDefault="004C0DD3" w:rsidP="003E46C4">
      <w:pPr>
        <w:pStyle w:val="Beschriftung"/>
        <w:spacing w:before="120"/>
      </w:pPr>
      <w:bookmarkStart w:id="2536" w:name="_Toc3566486"/>
      <w:bookmarkStart w:id="2537" w:name="_Toc27753856"/>
      <w:bookmarkStart w:id="2538" w:name="_Toc338939134"/>
      <w:bookmarkStart w:id="2539" w:name="_Toc288196488"/>
      <w:bookmarkStart w:id="2540" w:name="_Toc288200790"/>
      <w:bookmarkStart w:id="2541" w:name="_Toc338939130"/>
      <w:r>
        <w:t xml:space="preserve">Table </w:t>
      </w:r>
      <w:ins w:id="2542" w:author="Dr. Carsten Franke" w:date="2020-03-09T16:02:00Z">
        <w:r w:rsidR="001D2A94">
          <w:fldChar w:fldCharType="begin"/>
        </w:r>
        <w:r w:rsidR="001D2A94">
          <w:instrText xml:space="preserve"> SEQ Table \* ARABIC </w:instrText>
        </w:r>
      </w:ins>
      <w:r w:rsidR="001D2A94">
        <w:fldChar w:fldCharType="separate"/>
      </w:r>
      <w:ins w:id="2543" w:author="Dr. Carsten Franke" w:date="2020-03-09T16:02:00Z">
        <w:r w:rsidR="001D2A94">
          <w:rPr>
            <w:noProof/>
          </w:rPr>
          <w:t>83</w:t>
        </w:r>
        <w:r w:rsidR="001D2A94">
          <w:fldChar w:fldCharType="end"/>
        </w:r>
      </w:ins>
      <w:del w:id="2544" w:author="Dr. Carsten Franke" w:date="2020-03-09T16:02:00Z">
        <w:r w:rsidR="00D43112" w:rsidDel="001D2A94">
          <w:fldChar w:fldCharType="begin"/>
        </w:r>
        <w:r w:rsidR="00D43112" w:rsidDel="001D2A94">
          <w:delInstrText xml:space="preserve"> SEQ Table \* ARABIC </w:delInstrText>
        </w:r>
        <w:r w:rsidR="00D43112" w:rsidDel="001D2A94">
          <w:fldChar w:fldCharType="separate"/>
        </w:r>
      </w:del>
      <w:del w:id="2545" w:author="Dr. Carsten Franke" w:date="2020-03-09T14:38:00Z">
        <w:r w:rsidR="007E2D34" w:rsidDel="00004854">
          <w:rPr>
            <w:noProof/>
          </w:rPr>
          <w:delText>81</w:delText>
        </w:r>
      </w:del>
      <w:del w:id="2546" w:author="Dr. Carsten Franke" w:date="2020-03-09T16:02:00Z">
        <w:r w:rsidR="00D43112" w:rsidDel="001D2A94">
          <w:fldChar w:fldCharType="end"/>
        </w:r>
      </w:del>
      <w:r>
        <w:t xml:space="preserve">: Nested elements of element </w:t>
      </w:r>
      <w:r w:rsidRPr="00271D68">
        <w:rPr>
          <w:rFonts w:ascii="Courier New" w:hAnsi="Courier New" w:cs="Courier New"/>
          <w:bCs w:val="0"/>
          <w:i/>
          <w:kern w:val="22"/>
          <w:sz w:val="18"/>
          <w:szCs w:val="18"/>
        </w:rPr>
        <w:t>&lt;</w:t>
      </w:r>
      <w:proofErr w:type="spellStart"/>
      <w:r>
        <w:rPr>
          <w:rFonts w:ascii="Courier New" w:hAnsi="Courier New" w:cs="Courier New"/>
          <w:bCs w:val="0"/>
          <w:i/>
          <w:kern w:val="22"/>
          <w:sz w:val="18"/>
          <w:szCs w:val="18"/>
        </w:rPr>
        <w:t>seamweld</w:t>
      </w:r>
      <w:proofErr w:type="spellEnd"/>
      <w:r w:rsidRPr="00271D68">
        <w:rPr>
          <w:rFonts w:ascii="Courier New" w:hAnsi="Courier New" w:cs="Courier New"/>
          <w:bCs w:val="0"/>
          <w:i/>
          <w:kern w:val="22"/>
          <w:sz w:val="18"/>
          <w:szCs w:val="18"/>
        </w:rPr>
        <w:t>/&gt;</w:t>
      </w:r>
      <w:bookmarkEnd w:id="2536"/>
      <w:bookmarkEnd w:id="2537"/>
    </w:p>
    <w:p w14:paraId="0ABD53B3" w14:textId="77777777" w:rsidR="00B548BF" w:rsidRPr="007055D9" w:rsidRDefault="00B548BF" w:rsidP="00C06843">
      <w:pPr>
        <w:pStyle w:val="Example"/>
      </w:pPr>
      <w:r w:rsidRPr="007055D9">
        <w:t>Example</w:t>
      </w:r>
      <w:r>
        <w:t xml:space="preserve"> A</w:t>
      </w:r>
      <w:r w:rsidR="009C4769">
        <w:t xml:space="preserve"> (</w:t>
      </w:r>
      <w:r w:rsidR="009C4769">
        <w:rPr>
          <w:b w:val="0"/>
        </w:rPr>
        <w:t>main</w:t>
      </w:r>
      <w:r w:rsidR="00DD3549">
        <w:rPr>
          <w:b w:val="0"/>
        </w:rPr>
        <w:t xml:space="preserve"> </w:t>
      </w:r>
      <w:r w:rsidR="009C4769">
        <w:rPr>
          <w:b w:val="0"/>
        </w:rPr>
        <w:t xml:space="preserve">type as </w:t>
      </w:r>
      <w:proofErr w:type="spellStart"/>
      <w:r w:rsidR="009C4769" w:rsidRPr="009C4769">
        <w:rPr>
          <w:rFonts w:ascii="Courier New" w:hAnsi="Courier New" w:cs="Courier New"/>
          <w:i/>
          <w:sz w:val="18"/>
        </w:rPr>
        <w:t>seamweld</w:t>
      </w:r>
      <w:proofErr w:type="spellEnd"/>
      <w:r w:rsidR="009C4769">
        <w:t>)</w:t>
      </w:r>
      <w:r w:rsidRPr="007055D9">
        <w:t>:</w:t>
      </w:r>
      <w:r>
        <w:t xml:space="preserve"> </w:t>
      </w:r>
    </w:p>
    <w:p w14:paraId="1C40A317" w14:textId="77777777" w:rsidR="00B548BF" w:rsidRPr="007055D9" w:rsidRDefault="00B548BF" w:rsidP="00B548BF">
      <w:pPr>
        <w:pStyle w:val="XMLCode"/>
        <w:keepNext/>
      </w:pPr>
    </w:p>
    <w:p w14:paraId="76BD7182" w14:textId="77777777" w:rsidR="00B548BF" w:rsidRPr="006C190C" w:rsidRDefault="00B548BF" w:rsidP="00C06843">
      <w:pPr>
        <w:pStyle w:val="XMLCode"/>
        <w:rPr>
          <w:rFonts w:cs="Courier New"/>
        </w:rPr>
      </w:pPr>
      <w:r w:rsidRPr="006C190C">
        <w:rPr>
          <w:rFonts w:cs="Courier New"/>
        </w:rPr>
        <w:t>&lt;connection_1d&gt;</w:t>
      </w:r>
    </w:p>
    <w:p w14:paraId="5CB8855B" w14:textId="77777777" w:rsidR="00B548BF" w:rsidRPr="00B62EF2" w:rsidRDefault="00B548BF" w:rsidP="00B548BF">
      <w:pPr>
        <w:pStyle w:val="XMLCode"/>
        <w:keepNext/>
        <w:rPr>
          <w:rFonts w:cs="Courier New"/>
          <w:b/>
          <w:color w:val="0070C0"/>
        </w:rPr>
      </w:pPr>
      <w:r w:rsidRPr="006C190C">
        <w:rPr>
          <w:rFonts w:cs="Courier New"/>
        </w:rPr>
        <w:t xml:space="preserve">    </w:t>
      </w:r>
      <w:r w:rsidRPr="00B62EF2">
        <w:rPr>
          <w:rFonts w:cs="Courier New"/>
          <w:b/>
          <w:color w:val="0070C0"/>
        </w:rPr>
        <w:t>&lt;</w:t>
      </w:r>
      <w:proofErr w:type="spellStart"/>
      <w:r w:rsidRPr="00B62EF2">
        <w:rPr>
          <w:rFonts w:cs="Courier New"/>
          <w:b/>
          <w:color w:val="0070C0"/>
        </w:rPr>
        <w:t>seamweld</w:t>
      </w:r>
      <w:proofErr w:type="spellEnd"/>
      <w:r w:rsidRPr="00B62EF2">
        <w:rPr>
          <w:rFonts w:cs="Courier New"/>
          <w:b/>
          <w:color w:val="0070C0"/>
        </w:rPr>
        <w:t>&gt;</w:t>
      </w:r>
    </w:p>
    <w:p w14:paraId="2DE0DB16" w14:textId="77777777" w:rsidR="00B548BF" w:rsidRPr="00B62EF2" w:rsidRDefault="00B548BF" w:rsidP="00B548BF">
      <w:pPr>
        <w:pStyle w:val="XMLCode"/>
        <w:keepNext/>
        <w:rPr>
          <w:rFonts w:cs="Courier New"/>
          <w:b/>
          <w:color w:val="0070C0"/>
        </w:rPr>
      </w:pPr>
      <w:r w:rsidRPr="00B62EF2">
        <w:rPr>
          <w:rFonts w:cs="Courier New"/>
          <w:b/>
          <w:color w:val="0070C0"/>
        </w:rPr>
        <w:t xml:space="preserve">        ...</w:t>
      </w:r>
    </w:p>
    <w:p w14:paraId="2641AB78" w14:textId="77777777" w:rsidR="00B548BF" w:rsidRPr="00B62EF2" w:rsidRDefault="00B548BF" w:rsidP="00B548BF">
      <w:pPr>
        <w:pStyle w:val="XMLCode"/>
        <w:keepNext/>
        <w:rPr>
          <w:rFonts w:cs="Courier New"/>
          <w:b/>
          <w:color w:val="0070C0"/>
        </w:rPr>
      </w:pPr>
      <w:r w:rsidRPr="00B62EF2">
        <w:rPr>
          <w:rFonts w:cs="Courier New"/>
          <w:b/>
          <w:color w:val="0070C0"/>
        </w:rPr>
        <w:t xml:space="preserve">    &lt;/</w:t>
      </w:r>
      <w:proofErr w:type="spellStart"/>
      <w:r w:rsidRPr="00B62EF2">
        <w:rPr>
          <w:rFonts w:cs="Courier New"/>
          <w:b/>
          <w:color w:val="0070C0"/>
        </w:rPr>
        <w:t>seamweld</w:t>
      </w:r>
      <w:proofErr w:type="spellEnd"/>
      <w:r w:rsidRPr="00B62EF2">
        <w:rPr>
          <w:rFonts w:cs="Courier New"/>
          <w:b/>
          <w:color w:val="0070C0"/>
        </w:rPr>
        <w:t>&gt;</w:t>
      </w:r>
    </w:p>
    <w:p w14:paraId="405BD137" w14:textId="77777777" w:rsidR="00B548BF" w:rsidRDefault="00B548BF" w:rsidP="00B548BF">
      <w:pPr>
        <w:pStyle w:val="XMLCode"/>
        <w:keepNext/>
        <w:rPr>
          <w:rFonts w:cs="Courier New"/>
        </w:rPr>
      </w:pPr>
      <w:r w:rsidRPr="006C190C">
        <w:rPr>
          <w:rFonts w:cs="Courier New"/>
        </w:rPr>
        <w:t>&lt;/connection_1d&gt;</w:t>
      </w:r>
    </w:p>
    <w:p w14:paraId="1D7614C8" w14:textId="77777777" w:rsidR="00B548BF" w:rsidRPr="006C190C" w:rsidRDefault="00B548BF" w:rsidP="00C06843">
      <w:pPr>
        <w:pStyle w:val="XMLCode"/>
        <w:rPr>
          <w:rFonts w:cs="Courier New"/>
        </w:rPr>
      </w:pPr>
    </w:p>
    <w:p w14:paraId="5608026A" w14:textId="77777777" w:rsidR="00B540EB" w:rsidRPr="007055D9" w:rsidRDefault="00B540EB" w:rsidP="00B548BF">
      <w:pPr>
        <w:jc w:val="both"/>
        <w:rPr>
          <w:rFonts w:ascii="Courier New" w:hAnsi="Courier New"/>
          <w:b/>
          <w:i/>
          <w:sz w:val="18"/>
          <w:highlight w:val="yellow"/>
        </w:rPr>
      </w:pPr>
      <w:r w:rsidRPr="007055D9">
        <w:rPr>
          <w:rStyle w:val="Fett"/>
        </w:rPr>
        <w:t>Note:</w:t>
      </w:r>
      <w:r w:rsidRPr="007055D9">
        <w:t xml:space="preserve"> </w:t>
      </w:r>
      <w:r w:rsidRPr="008E36CC">
        <w:rPr>
          <w:rStyle w:val="NoteZchn"/>
          <w:i w:val="0"/>
          <w:sz w:val="22"/>
        </w:rPr>
        <w:t>The differentiator for the specific seam weld is st</w:t>
      </w:r>
      <w:r w:rsidR="0019649A" w:rsidRPr="008E36CC">
        <w:rPr>
          <w:rStyle w:val="NoteZchn"/>
          <w:i w:val="0"/>
          <w:sz w:val="22"/>
        </w:rPr>
        <w:t xml:space="preserve">ored as value in the </w:t>
      </w:r>
      <w:r w:rsidR="00577C31">
        <w:rPr>
          <w:rStyle w:val="NoteZchn"/>
          <w:i w:val="0"/>
          <w:sz w:val="22"/>
        </w:rPr>
        <w:t xml:space="preserve">subtype </w:t>
      </w:r>
      <w:r w:rsidR="0019649A" w:rsidRPr="008E36CC">
        <w:rPr>
          <w:rStyle w:val="NoteZchn"/>
          <w:i w:val="0"/>
          <w:sz w:val="22"/>
        </w:rPr>
        <w:t xml:space="preserve">element </w:t>
      </w:r>
      <w:r w:rsidRPr="008E36CC">
        <w:rPr>
          <w:rStyle w:val="NoteZchn"/>
          <w:i w:val="0"/>
          <w:sz w:val="22"/>
        </w:rPr>
        <w:t>which is des</w:t>
      </w:r>
      <w:r w:rsidR="0019649A" w:rsidRPr="008E36CC">
        <w:rPr>
          <w:rStyle w:val="NoteZchn"/>
          <w:i w:val="0"/>
          <w:sz w:val="22"/>
        </w:rPr>
        <w:t xml:space="preserve">cribed </w:t>
      </w:r>
      <w:r w:rsidRPr="008E36CC">
        <w:rPr>
          <w:rStyle w:val="NoteZchn"/>
          <w:i w:val="0"/>
          <w:sz w:val="22"/>
        </w:rPr>
        <w:t>below.</w:t>
      </w:r>
    </w:p>
    <w:p w14:paraId="0C517A79" w14:textId="77777777" w:rsidR="00843EED" w:rsidRPr="007055D9" w:rsidRDefault="00294B10" w:rsidP="00B540EB">
      <w:pPr>
        <w:pStyle w:val="berschrift5"/>
      </w:pPr>
      <w:r>
        <w:t xml:space="preserve">Definition </w:t>
      </w:r>
      <w:proofErr w:type="spellStart"/>
      <w:r>
        <w:t>of</w:t>
      </w:r>
      <w:proofErr w:type="spellEnd"/>
      <w:r>
        <w:t xml:space="preserve"> </w:t>
      </w:r>
      <w:proofErr w:type="spellStart"/>
      <w:r>
        <w:t>sub</w:t>
      </w:r>
      <w:r w:rsidR="004106D7" w:rsidRPr="004106D7">
        <w:t>type</w:t>
      </w:r>
      <w:bookmarkEnd w:id="2538"/>
      <w:proofErr w:type="spellEnd"/>
    </w:p>
    <w:p w14:paraId="2CD41EE4" w14:textId="77777777" w:rsidR="00843EED" w:rsidRDefault="00843EED" w:rsidP="00B62EF2">
      <w:pPr>
        <w:jc w:val="both"/>
      </w:pPr>
      <w:r w:rsidRPr="007055D9">
        <w:t xml:space="preserve">Different kinds of welds are distinguished </w:t>
      </w:r>
      <w:r w:rsidR="008E36CC">
        <w:t xml:space="preserve">through the definition of a </w:t>
      </w:r>
      <w:r w:rsidR="008E36CC" w:rsidRPr="00294B10">
        <w:t>sub</w:t>
      </w:r>
      <w:r w:rsidRPr="00294B10">
        <w:t>type</w:t>
      </w:r>
      <w:r w:rsidRPr="007055D9">
        <w:t xml:space="preserve"> of the seam weld</w:t>
      </w:r>
      <w:r w:rsidR="0003113C">
        <w:t>.</w:t>
      </w:r>
    </w:p>
    <w:p w14:paraId="60B1EDBD" w14:textId="77777777" w:rsidR="0019649A" w:rsidRPr="006A21C5" w:rsidRDefault="0019649A" w:rsidP="0019649A">
      <w:r w:rsidRPr="006A21C5">
        <w:t xml:space="preserve">Valid values </w:t>
      </w:r>
      <w:r w:rsidR="008E36CC">
        <w:t xml:space="preserve">for the </w:t>
      </w:r>
      <w:r w:rsidR="008E36CC" w:rsidRPr="00294B10">
        <w:t>subtype</w:t>
      </w:r>
      <w:r w:rsidR="008E36CC">
        <w:t xml:space="preserve"> element </w:t>
      </w:r>
      <w:r w:rsidRPr="006A21C5">
        <w:t xml:space="preserve">are: </w:t>
      </w:r>
    </w:p>
    <w:p w14:paraId="24FA4E7E" w14:textId="77777777" w:rsidR="0019649A" w:rsidRPr="006A21C5" w:rsidRDefault="005F13BC" w:rsidP="0019649A">
      <w:pPr>
        <w:pStyle w:val="Aufzhlungszeichen"/>
        <w:rPr>
          <w:rStyle w:val="XMLElement"/>
        </w:rPr>
      </w:pPr>
      <w:proofErr w:type="spellStart"/>
      <w:r>
        <w:rPr>
          <w:rStyle w:val="XMLElement"/>
        </w:rPr>
        <w:t>b</w:t>
      </w:r>
      <w:r w:rsidR="0019649A" w:rsidRPr="006A21C5">
        <w:rPr>
          <w:rStyle w:val="XMLElement"/>
        </w:rPr>
        <w:t>utt</w:t>
      </w:r>
      <w:r w:rsidR="00DD77CF">
        <w:rPr>
          <w:rStyle w:val="XMLElement"/>
        </w:rPr>
        <w:t>_</w:t>
      </w:r>
      <w:r w:rsidR="0019649A" w:rsidRPr="006A21C5">
        <w:rPr>
          <w:rStyle w:val="XMLElement"/>
        </w:rPr>
        <w:t>joint</w:t>
      </w:r>
      <w:proofErr w:type="spellEnd"/>
    </w:p>
    <w:p w14:paraId="31A201A7" w14:textId="77777777" w:rsidR="0019649A" w:rsidRPr="006A21C5" w:rsidRDefault="0019649A" w:rsidP="0019649A">
      <w:pPr>
        <w:pStyle w:val="Aufzhlungszeichen"/>
        <w:rPr>
          <w:rStyle w:val="XMLElement"/>
        </w:rPr>
      </w:pPr>
      <w:proofErr w:type="spellStart"/>
      <w:r w:rsidRPr="006A21C5">
        <w:rPr>
          <w:rStyle w:val="XMLElement"/>
        </w:rPr>
        <w:t>corner</w:t>
      </w:r>
      <w:r w:rsidR="00DD77CF">
        <w:rPr>
          <w:rStyle w:val="XMLElement"/>
        </w:rPr>
        <w:t>_</w:t>
      </w:r>
      <w:r w:rsidRPr="006A21C5">
        <w:rPr>
          <w:rStyle w:val="XMLElement"/>
        </w:rPr>
        <w:t>weld</w:t>
      </w:r>
      <w:proofErr w:type="spellEnd"/>
    </w:p>
    <w:p w14:paraId="2F264141" w14:textId="77777777" w:rsidR="0019649A" w:rsidRPr="006A21C5" w:rsidRDefault="0019649A" w:rsidP="0019649A">
      <w:pPr>
        <w:pStyle w:val="Aufzhlungszeichen"/>
        <w:rPr>
          <w:rStyle w:val="XMLElement"/>
        </w:rPr>
      </w:pPr>
      <w:proofErr w:type="spellStart"/>
      <w:r w:rsidRPr="006A21C5">
        <w:rPr>
          <w:rStyle w:val="XMLElement"/>
        </w:rPr>
        <w:t>edge</w:t>
      </w:r>
      <w:r w:rsidR="00DD77CF">
        <w:rPr>
          <w:rStyle w:val="XMLElement"/>
        </w:rPr>
        <w:t>_</w:t>
      </w:r>
      <w:r w:rsidRPr="006A21C5">
        <w:rPr>
          <w:rStyle w:val="XMLElement"/>
        </w:rPr>
        <w:t>weld</w:t>
      </w:r>
      <w:proofErr w:type="spellEnd"/>
    </w:p>
    <w:p w14:paraId="69A22F6E" w14:textId="77777777" w:rsidR="0019649A" w:rsidRPr="006A21C5" w:rsidRDefault="0019649A" w:rsidP="0019649A">
      <w:pPr>
        <w:pStyle w:val="Aufzhlungszeichen"/>
        <w:rPr>
          <w:rStyle w:val="XMLElement"/>
        </w:rPr>
      </w:pPr>
      <w:proofErr w:type="spellStart"/>
      <w:r w:rsidRPr="006A21C5">
        <w:rPr>
          <w:rStyle w:val="XMLElement"/>
        </w:rPr>
        <w:t>i</w:t>
      </w:r>
      <w:r w:rsidR="00DD77CF">
        <w:rPr>
          <w:rStyle w:val="XMLElement"/>
        </w:rPr>
        <w:t>_</w:t>
      </w:r>
      <w:r w:rsidRPr="006A21C5">
        <w:rPr>
          <w:rStyle w:val="XMLElement"/>
        </w:rPr>
        <w:t>weld</w:t>
      </w:r>
      <w:proofErr w:type="spellEnd"/>
    </w:p>
    <w:p w14:paraId="0E02807B" w14:textId="77777777" w:rsidR="0019649A" w:rsidRPr="006A21C5" w:rsidRDefault="0019649A" w:rsidP="0019649A">
      <w:pPr>
        <w:pStyle w:val="Aufzhlungszeichen"/>
        <w:rPr>
          <w:rStyle w:val="XMLElement"/>
        </w:rPr>
      </w:pPr>
      <w:proofErr w:type="spellStart"/>
      <w:r w:rsidRPr="006A21C5">
        <w:rPr>
          <w:rStyle w:val="XMLElement"/>
        </w:rPr>
        <w:t>overlap</w:t>
      </w:r>
      <w:r w:rsidR="00DD77CF">
        <w:rPr>
          <w:rStyle w:val="XMLElement"/>
        </w:rPr>
        <w:t>_</w:t>
      </w:r>
      <w:r w:rsidRPr="006A21C5">
        <w:rPr>
          <w:rStyle w:val="XMLElement"/>
        </w:rPr>
        <w:t>weld</w:t>
      </w:r>
      <w:proofErr w:type="spellEnd"/>
    </w:p>
    <w:p w14:paraId="1107A948" w14:textId="77777777" w:rsidR="0019649A" w:rsidRPr="006A21C5" w:rsidRDefault="0019649A" w:rsidP="0019649A">
      <w:pPr>
        <w:pStyle w:val="Aufzhlungszeichen"/>
        <w:rPr>
          <w:rStyle w:val="XMLElement"/>
        </w:rPr>
      </w:pPr>
      <w:proofErr w:type="spellStart"/>
      <w:r w:rsidRPr="006A21C5">
        <w:rPr>
          <w:rStyle w:val="XMLElement"/>
        </w:rPr>
        <w:t>y</w:t>
      </w:r>
      <w:r w:rsidR="00DD77CF">
        <w:rPr>
          <w:rStyle w:val="XMLElement"/>
        </w:rPr>
        <w:t>_</w:t>
      </w:r>
      <w:r w:rsidRPr="006A21C5">
        <w:rPr>
          <w:rStyle w:val="XMLElement"/>
        </w:rPr>
        <w:t>joint</w:t>
      </w:r>
      <w:proofErr w:type="spellEnd"/>
    </w:p>
    <w:p w14:paraId="6DF5E447" w14:textId="77777777" w:rsidR="0019649A" w:rsidRPr="006A21C5" w:rsidRDefault="0019649A" w:rsidP="0019649A">
      <w:pPr>
        <w:pStyle w:val="Aufzhlungszeichen"/>
        <w:rPr>
          <w:rStyle w:val="XMLElement"/>
        </w:rPr>
      </w:pPr>
      <w:proofErr w:type="spellStart"/>
      <w:r w:rsidRPr="006A21C5">
        <w:rPr>
          <w:rStyle w:val="XMLElement"/>
        </w:rPr>
        <w:t>k</w:t>
      </w:r>
      <w:r w:rsidR="00DD77CF">
        <w:rPr>
          <w:rStyle w:val="XMLElement"/>
        </w:rPr>
        <w:t>_</w:t>
      </w:r>
      <w:r w:rsidRPr="006A21C5">
        <w:rPr>
          <w:rStyle w:val="XMLElement"/>
        </w:rPr>
        <w:t>joint</w:t>
      </w:r>
      <w:proofErr w:type="spellEnd"/>
    </w:p>
    <w:p w14:paraId="0D436FAF" w14:textId="77777777" w:rsidR="0019649A" w:rsidRDefault="0019649A" w:rsidP="0019649A">
      <w:pPr>
        <w:pStyle w:val="Aufzhlungszeichen"/>
        <w:rPr>
          <w:rStyle w:val="XMLElement"/>
        </w:rPr>
      </w:pPr>
      <w:proofErr w:type="spellStart"/>
      <w:r w:rsidRPr="006A21C5">
        <w:rPr>
          <w:rStyle w:val="XMLElement"/>
        </w:rPr>
        <w:t>cruciform</w:t>
      </w:r>
      <w:r w:rsidR="00DD77CF">
        <w:rPr>
          <w:rStyle w:val="XMLElement"/>
        </w:rPr>
        <w:t>_</w:t>
      </w:r>
      <w:r w:rsidRPr="006A21C5">
        <w:rPr>
          <w:rStyle w:val="XMLElement"/>
        </w:rPr>
        <w:t>joint</w:t>
      </w:r>
      <w:proofErr w:type="spellEnd"/>
    </w:p>
    <w:p w14:paraId="6F2031A9" w14:textId="77777777" w:rsidR="0035512A" w:rsidRPr="006A21C5" w:rsidRDefault="0035512A" w:rsidP="0019649A">
      <w:pPr>
        <w:pStyle w:val="Aufzhlungszeichen"/>
        <w:rPr>
          <w:rFonts w:ascii="Courier New" w:hAnsi="Courier New"/>
          <w:b/>
          <w:i/>
          <w:sz w:val="18"/>
        </w:rPr>
      </w:pPr>
      <w:proofErr w:type="spellStart"/>
      <w:r>
        <w:rPr>
          <w:rStyle w:val="XMLElement"/>
        </w:rPr>
        <w:lastRenderedPageBreak/>
        <w:t>flared_joint</w:t>
      </w:r>
      <w:proofErr w:type="spellEnd"/>
    </w:p>
    <w:p w14:paraId="411E1D3A" w14:textId="77777777" w:rsidR="00911496" w:rsidRPr="007055D9" w:rsidRDefault="00911496" w:rsidP="00911496">
      <w:bookmarkStart w:id="2547" w:name="_Toc288196490"/>
      <w:bookmarkStart w:id="2548" w:name="_Toc288200792"/>
      <w:bookmarkStart w:id="2549" w:name="_Toc338939132"/>
      <w:bookmarkStart w:id="2550" w:name="_Toc288196468"/>
      <w:bookmarkStart w:id="2551" w:name="_Toc288200771"/>
      <w:bookmarkStart w:id="2552" w:name="_Toc338938904"/>
      <w:bookmarkStart w:id="2553" w:name="_Toc338939100"/>
      <w:bookmarkEnd w:id="2539"/>
      <w:bookmarkEnd w:id="2540"/>
      <w:bookmarkEnd w:id="2541"/>
      <w:r>
        <w:t xml:space="preserve">Each subtype </w:t>
      </w:r>
      <w:r w:rsidRPr="007055D9">
        <w:t>element can contain the following attributes:</w:t>
      </w:r>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911496" w:rsidRPr="007055D9" w14:paraId="4BE44620" w14:textId="77777777" w:rsidTr="00FD441C">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540539" w14:textId="77777777" w:rsidR="00911496" w:rsidRPr="007055D9" w:rsidRDefault="00911496" w:rsidP="0088515B">
            <w:pPr>
              <w:keepNext/>
              <w:rPr>
                <w:b/>
                <w:i/>
              </w:rPr>
            </w:pPr>
            <w:r w:rsidRPr="007055D9">
              <w:rPr>
                <w:b/>
                <w:i/>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593CAB" w14:textId="77777777" w:rsidR="00911496" w:rsidRPr="007055D9" w:rsidRDefault="00911496" w:rsidP="0088515B">
            <w:pPr>
              <w:keepNext/>
              <w:rPr>
                <w:b/>
                <w:i/>
              </w:rPr>
            </w:pPr>
            <w:r w:rsidRPr="007055D9">
              <w:rPr>
                <w:b/>
                <w:i/>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79213E" w14:textId="77777777" w:rsidR="00911496" w:rsidRPr="007055D9" w:rsidRDefault="00911496" w:rsidP="0088515B">
            <w:pPr>
              <w:keepNext/>
              <w:rPr>
                <w:b/>
                <w:i/>
              </w:rPr>
            </w:pPr>
            <w:r w:rsidRPr="007055D9">
              <w:rPr>
                <w:b/>
                <w:i/>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FD3F68" w14:textId="77777777" w:rsidR="00911496" w:rsidRPr="007055D9" w:rsidRDefault="000E60DF" w:rsidP="0088515B">
            <w:pPr>
              <w:keepNext/>
              <w:rPr>
                <w:b/>
                <w:i/>
              </w:rPr>
            </w:pPr>
            <w:r>
              <w:rPr>
                <w:b/>
                <w:i/>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A766A9A" w14:textId="77777777" w:rsidR="00911496" w:rsidRPr="007055D9" w:rsidRDefault="00911496" w:rsidP="0088515B">
            <w:pPr>
              <w:keepNext/>
              <w:rPr>
                <w:b/>
                <w:i/>
              </w:rPr>
            </w:pPr>
            <w:r w:rsidRPr="007055D9">
              <w:rPr>
                <w:b/>
                <w:i/>
              </w:rPr>
              <w:t>Constraint</w:t>
            </w:r>
          </w:p>
        </w:tc>
      </w:tr>
      <w:tr w:rsidR="00911496" w:rsidRPr="007055D9" w14:paraId="1E50ED00" w14:textId="77777777" w:rsidTr="00FD441C">
        <w:trPr>
          <w:cantSplit/>
          <w:jc w:val="center"/>
        </w:trPr>
        <w:tc>
          <w:tcPr>
            <w:tcW w:w="1560" w:type="dxa"/>
            <w:shd w:val="clear" w:color="auto" w:fill="auto"/>
            <w:vAlign w:val="bottom"/>
          </w:tcPr>
          <w:p w14:paraId="0F630B9A" w14:textId="77777777" w:rsidR="00911496" w:rsidRPr="00137032" w:rsidRDefault="00911496" w:rsidP="0088515B">
            <w:pPr>
              <w:rPr>
                <w:sz w:val="20"/>
                <w:szCs w:val="20"/>
              </w:rPr>
            </w:pPr>
            <w:r w:rsidRPr="00137032">
              <w:rPr>
                <w:sz w:val="20"/>
                <w:szCs w:val="20"/>
              </w:rPr>
              <w:t>base</w:t>
            </w:r>
          </w:p>
        </w:tc>
        <w:tc>
          <w:tcPr>
            <w:tcW w:w="1701" w:type="dxa"/>
            <w:shd w:val="clear" w:color="auto" w:fill="auto"/>
            <w:vAlign w:val="bottom"/>
          </w:tcPr>
          <w:p w14:paraId="65C0BB7B" w14:textId="77777777" w:rsidR="00911496" w:rsidRPr="00137032" w:rsidRDefault="00911496" w:rsidP="0088515B">
            <w:pPr>
              <w:rPr>
                <w:sz w:val="20"/>
                <w:szCs w:val="20"/>
              </w:rPr>
            </w:pPr>
            <w:r>
              <w:rPr>
                <w:sz w:val="20"/>
                <w:szCs w:val="20"/>
              </w:rPr>
              <w:t>Integer</w:t>
            </w:r>
          </w:p>
        </w:tc>
        <w:tc>
          <w:tcPr>
            <w:tcW w:w="1701" w:type="dxa"/>
          </w:tcPr>
          <w:p w14:paraId="2DE541CA" w14:textId="77777777" w:rsidR="00911496" w:rsidRPr="00137032" w:rsidRDefault="00911496" w:rsidP="0088515B">
            <w:pPr>
              <w:rPr>
                <w:sz w:val="20"/>
                <w:szCs w:val="20"/>
              </w:rPr>
            </w:pPr>
            <w:r>
              <w:rPr>
                <w:sz w:val="20"/>
                <w:szCs w:val="20"/>
              </w:rPr>
              <w:t>&gt; 0</w:t>
            </w:r>
          </w:p>
        </w:tc>
        <w:tc>
          <w:tcPr>
            <w:tcW w:w="1701" w:type="dxa"/>
            <w:shd w:val="clear" w:color="auto" w:fill="auto"/>
            <w:vAlign w:val="bottom"/>
          </w:tcPr>
          <w:p w14:paraId="4F19AFA2" w14:textId="77777777" w:rsidR="00911496" w:rsidRPr="00137032" w:rsidRDefault="00911496" w:rsidP="0088515B">
            <w:pPr>
              <w:rPr>
                <w:sz w:val="20"/>
                <w:szCs w:val="20"/>
              </w:rPr>
            </w:pPr>
            <w:r w:rsidRPr="00137032">
              <w:rPr>
                <w:sz w:val="20"/>
                <w:szCs w:val="20"/>
              </w:rPr>
              <w:t>Optional</w:t>
            </w:r>
          </w:p>
        </w:tc>
        <w:tc>
          <w:tcPr>
            <w:tcW w:w="2437" w:type="dxa"/>
            <w:shd w:val="clear" w:color="auto" w:fill="auto"/>
            <w:vAlign w:val="bottom"/>
          </w:tcPr>
          <w:p w14:paraId="2773BE1C" w14:textId="77777777" w:rsidR="00911496" w:rsidRPr="00137032" w:rsidRDefault="00911496" w:rsidP="0088515B">
            <w:pPr>
              <w:rPr>
                <w:sz w:val="20"/>
                <w:szCs w:val="20"/>
              </w:rPr>
            </w:pPr>
            <w:r w:rsidRPr="00137032">
              <w:rPr>
                <w:sz w:val="20"/>
                <w:szCs w:val="20"/>
              </w:rPr>
              <w:t>-</w:t>
            </w:r>
          </w:p>
        </w:tc>
      </w:tr>
      <w:tr w:rsidR="00911496" w:rsidRPr="007055D9" w14:paraId="3DE46E3D" w14:textId="77777777" w:rsidTr="00FD441C">
        <w:trPr>
          <w:cantSplit/>
          <w:jc w:val="center"/>
        </w:trPr>
        <w:tc>
          <w:tcPr>
            <w:tcW w:w="1560" w:type="dxa"/>
            <w:shd w:val="clear" w:color="auto" w:fill="auto"/>
          </w:tcPr>
          <w:p w14:paraId="21A0CEA7" w14:textId="77777777" w:rsidR="00911496" w:rsidRPr="00137032" w:rsidRDefault="00911496" w:rsidP="0088515B">
            <w:pPr>
              <w:rPr>
                <w:sz w:val="20"/>
                <w:szCs w:val="20"/>
              </w:rPr>
            </w:pPr>
            <w:r w:rsidRPr="00137032">
              <w:rPr>
                <w:sz w:val="20"/>
                <w:szCs w:val="20"/>
              </w:rPr>
              <w:t>technology</w:t>
            </w:r>
          </w:p>
        </w:tc>
        <w:tc>
          <w:tcPr>
            <w:tcW w:w="1701" w:type="dxa"/>
            <w:shd w:val="clear" w:color="auto" w:fill="auto"/>
          </w:tcPr>
          <w:p w14:paraId="3124923E" w14:textId="77777777" w:rsidR="00911496" w:rsidRPr="00137032" w:rsidRDefault="00911496" w:rsidP="0088515B">
            <w:pPr>
              <w:rPr>
                <w:sz w:val="20"/>
                <w:szCs w:val="20"/>
              </w:rPr>
            </w:pPr>
            <w:r w:rsidRPr="00137032">
              <w:rPr>
                <w:sz w:val="20"/>
                <w:szCs w:val="20"/>
              </w:rPr>
              <w:t>Selection</w:t>
            </w:r>
          </w:p>
        </w:tc>
        <w:tc>
          <w:tcPr>
            <w:tcW w:w="1701" w:type="dxa"/>
          </w:tcPr>
          <w:p w14:paraId="630B297E" w14:textId="77777777" w:rsidR="00911496" w:rsidRPr="00137032" w:rsidRDefault="00911496" w:rsidP="0088515B">
            <w:pPr>
              <w:rPr>
                <w:sz w:val="20"/>
                <w:szCs w:val="20"/>
              </w:rPr>
            </w:pPr>
            <w:r w:rsidRPr="00E109DB">
              <w:rPr>
                <w:sz w:val="20"/>
                <w:szCs w:val="20"/>
              </w:rPr>
              <w:t>resistance</w:t>
            </w:r>
            <w:r>
              <w:rPr>
                <w:sz w:val="20"/>
                <w:szCs w:val="20"/>
              </w:rPr>
              <w:br/>
            </w:r>
            <w:r w:rsidRPr="00E109DB">
              <w:rPr>
                <w:sz w:val="20"/>
                <w:szCs w:val="20"/>
              </w:rPr>
              <w:t>arc</w:t>
            </w:r>
            <w:r>
              <w:rPr>
                <w:sz w:val="20"/>
                <w:szCs w:val="20"/>
              </w:rPr>
              <w:br/>
            </w:r>
            <w:r w:rsidRPr="00E109DB">
              <w:rPr>
                <w:sz w:val="20"/>
                <w:szCs w:val="20"/>
              </w:rPr>
              <w:t>laser</w:t>
            </w:r>
            <w:r>
              <w:rPr>
                <w:sz w:val="20"/>
                <w:szCs w:val="20"/>
              </w:rPr>
              <w:br/>
            </w:r>
            <w:r w:rsidRPr="00E109DB">
              <w:rPr>
                <w:sz w:val="20"/>
                <w:szCs w:val="20"/>
              </w:rPr>
              <w:t>friction</w:t>
            </w:r>
            <w:r>
              <w:rPr>
                <w:sz w:val="20"/>
                <w:szCs w:val="20"/>
              </w:rPr>
              <w:br/>
            </w:r>
            <w:r w:rsidRPr="00E109DB">
              <w:rPr>
                <w:sz w:val="20"/>
                <w:szCs w:val="20"/>
              </w:rPr>
              <w:t>brazing</w:t>
            </w:r>
          </w:p>
        </w:tc>
        <w:tc>
          <w:tcPr>
            <w:tcW w:w="1701" w:type="dxa"/>
            <w:shd w:val="clear" w:color="auto" w:fill="auto"/>
          </w:tcPr>
          <w:p w14:paraId="3E439FDD" w14:textId="77777777" w:rsidR="00911496" w:rsidRPr="00137032" w:rsidRDefault="00911496" w:rsidP="0088515B">
            <w:pPr>
              <w:rPr>
                <w:sz w:val="20"/>
                <w:szCs w:val="20"/>
              </w:rPr>
            </w:pPr>
            <w:r w:rsidRPr="00137032">
              <w:rPr>
                <w:sz w:val="20"/>
                <w:szCs w:val="20"/>
              </w:rPr>
              <w:t>Optional</w:t>
            </w:r>
          </w:p>
        </w:tc>
        <w:tc>
          <w:tcPr>
            <w:tcW w:w="2437" w:type="dxa"/>
            <w:shd w:val="clear" w:color="auto" w:fill="auto"/>
          </w:tcPr>
          <w:p w14:paraId="4358BA00" w14:textId="77777777" w:rsidR="00911496" w:rsidRPr="00137032" w:rsidRDefault="00911496" w:rsidP="00FD441C">
            <w:pPr>
              <w:keepNext/>
              <w:rPr>
                <w:sz w:val="20"/>
                <w:szCs w:val="20"/>
              </w:rPr>
            </w:pPr>
            <w:r w:rsidRPr="00137032">
              <w:rPr>
                <w:sz w:val="20"/>
                <w:szCs w:val="20"/>
              </w:rPr>
              <w:t>-</w:t>
            </w:r>
          </w:p>
        </w:tc>
      </w:tr>
    </w:tbl>
    <w:p w14:paraId="7F65E4A3" w14:textId="63D51385" w:rsidR="00FD441C" w:rsidRDefault="00FD441C" w:rsidP="003E46C4">
      <w:pPr>
        <w:pStyle w:val="Beschriftung"/>
        <w:spacing w:before="120"/>
      </w:pPr>
      <w:bookmarkStart w:id="2554" w:name="_Toc3566487"/>
      <w:bookmarkStart w:id="2555" w:name="_Toc27753857"/>
      <w:r>
        <w:t xml:space="preserve">Table </w:t>
      </w:r>
      <w:ins w:id="2556" w:author="Dr. Carsten Franke" w:date="2020-03-09T16:02:00Z">
        <w:r w:rsidR="001D2A94">
          <w:fldChar w:fldCharType="begin"/>
        </w:r>
        <w:r w:rsidR="001D2A94">
          <w:instrText xml:space="preserve"> SEQ Table \* ARABIC </w:instrText>
        </w:r>
      </w:ins>
      <w:r w:rsidR="001D2A94">
        <w:fldChar w:fldCharType="separate"/>
      </w:r>
      <w:ins w:id="2557" w:author="Dr. Carsten Franke" w:date="2020-03-09T16:02:00Z">
        <w:r w:rsidR="001D2A94">
          <w:rPr>
            <w:noProof/>
          </w:rPr>
          <w:t>84</w:t>
        </w:r>
        <w:r w:rsidR="001D2A94">
          <w:fldChar w:fldCharType="end"/>
        </w:r>
      </w:ins>
      <w:del w:id="2558" w:author="Dr. Carsten Franke" w:date="2020-03-09T16:02:00Z">
        <w:r w:rsidR="00D43112" w:rsidDel="001D2A94">
          <w:fldChar w:fldCharType="begin"/>
        </w:r>
        <w:r w:rsidR="00D43112" w:rsidDel="001D2A94">
          <w:delInstrText xml:space="preserve"> SEQ Table \* ARABIC </w:delInstrText>
        </w:r>
        <w:r w:rsidR="00D43112" w:rsidDel="001D2A94">
          <w:fldChar w:fldCharType="separate"/>
        </w:r>
      </w:del>
      <w:del w:id="2559" w:author="Dr. Carsten Franke" w:date="2020-03-09T14:38:00Z">
        <w:r w:rsidR="007E2D34" w:rsidDel="00004854">
          <w:rPr>
            <w:noProof/>
          </w:rPr>
          <w:delText>82</w:delText>
        </w:r>
      </w:del>
      <w:del w:id="2560" w:author="Dr. Carsten Franke" w:date="2020-03-09T16:02:00Z">
        <w:r w:rsidR="00D43112" w:rsidDel="001D2A94">
          <w:fldChar w:fldCharType="end"/>
        </w:r>
      </w:del>
      <w:r>
        <w:t xml:space="preserve">: 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subtype</w:t>
      </w:r>
      <w:r w:rsidRPr="00271D68">
        <w:rPr>
          <w:rFonts w:ascii="Courier New" w:hAnsi="Courier New" w:cs="Courier New"/>
          <w:bCs w:val="0"/>
          <w:i/>
          <w:kern w:val="22"/>
          <w:sz w:val="18"/>
          <w:szCs w:val="18"/>
        </w:rPr>
        <w:t>/&gt;</w:t>
      </w:r>
      <w:bookmarkEnd w:id="2554"/>
      <w:bookmarkEnd w:id="2555"/>
    </w:p>
    <w:p w14:paraId="03013030" w14:textId="77777777" w:rsidR="00911496" w:rsidRPr="007055D9" w:rsidRDefault="00911496" w:rsidP="00911496">
      <w:pPr>
        <w:keepNext/>
        <w:spacing w:before="240"/>
      </w:pPr>
      <w:r>
        <w:t>Each subtype</w:t>
      </w:r>
      <w:r w:rsidRPr="007055D9">
        <w:t xml:space="preserve"> element contains the following nested elements:</w:t>
      </w:r>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911496" w:rsidRPr="007055D9" w14:paraId="6C819020" w14:textId="77777777" w:rsidTr="0088515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FA2555C" w14:textId="77777777" w:rsidR="00911496" w:rsidRPr="007055D9" w:rsidRDefault="00911496" w:rsidP="0088515B">
            <w:pPr>
              <w:keepNext/>
              <w:rPr>
                <w:b/>
                <w:i/>
              </w:rPr>
            </w:pPr>
            <w:r w:rsidRPr="007055D9">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B1A5E7" w14:textId="77777777" w:rsidR="00911496" w:rsidRPr="007055D9" w:rsidRDefault="00911496" w:rsidP="0088515B">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368CF2" w14:textId="77777777" w:rsidR="00911496" w:rsidRPr="007055D9" w:rsidRDefault="000E60DF" w:rsidP="0088515B">
            <w:pPr>
              <w:keepNext/>
              <w:rPr>
                <w:b/>
                <w:i/>
              </w:rPr>
            </w:pPr>
            <w:r>
              <w:rPr>
                <w:b/>
                <w:i/>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2CA0DD6" w14:textId="77777777" w:rsidR="00911496" w:rsidRPr="007055D9" w:rsidRDefault="00911496" w:rsidP="0088515B">
            <w:pPr>
              <w:keepNext/>
              <w:rPr>
                <w:b/>
                <w:i/>
              </w:rPr>
            </w:pPr>
            <w:r w:rsidRPr="007055D9">
              <w:rPr>
                <w:b/>
                <w:i/>
              </w:rPr>
              <w:t>Constraint</w:t>
            </w:r>
          </w:p>
        </w:tc>
      </w:tr>
      <w:tr w:rsidR="00911496" w:rsidRPr="007055D9" w14:paraId="06C3B5B2" w14:textId="77777777" w:rsidTr="0088515B">
        <w:trPr>
          <w:jc w:val="center"/>
        </w:trPr>
        <w:tc>
          <w:tcPr>
            <w:tcW w:w="2182" w:type="dxa"/>
            <w:shd w:val="clear" w:color="auto" w:fill="auto"/>
            <w:vAlign w:val="bottom"/>
          </w:tcPr>
          <w:p w14:paraId="4182FD1B" w14:textId="77777777" w:rsidR="00911496" w:rsidRPr="007150F2" w:rsidRDefault="00911496" w:rsidP="0088515B">
            <w:pPr>
              <w:keepNext/>
              <w:rPr>
                <w:sz w:val="20"/>
                <w:szCs w:val="20"/>
              </w:rPr>
            </w:pPr>
            <w:proofErr w:type="spellStart"/>
            <w:r w:rsidRPr="007150F2">
              <w:rPr>
                <w:sz w:val="20"/>
                <w:szCs w:val="20"/>
              </w:rPr>
              <w:t>weld_position</w:t>
            </w:r>
            <w:proofErr w:type="spellEnd"/>
          </w:p>
        </w:tc>
        <w:tc>
          <w:tcPr>
            <w:tcW w:w="1701" w:type="dxa"/>
            <w:shd w:val="clear" w:color="auto" w:fill="auto"/>
            <w:vAlign w:val="bottom"/>
          </w:tcPr>
          <w:p w14:paraId="5934DAC9" w14:textId="77777777" w:rsidR="00911496" w:rsidRPr="006C3ECF" w:rsidRDefault="00911496" w:rsidP="0088515B">
            <w:pPr>
              <w:keepNext/>
              <w:rPr>
                <w:sz w:val="20"/>
                <w:szCs w:val="20"/>
              </w:rPr>
            </w:pPr>
            <w:r w:rsidRPr="006C3ECF">
              <w:rPr>
                <w:sz w:val="20"/>
                <w:szCs w:val="20"/>
              </w:rPr>
              <w:t>1 - *</w:t>
            </w:r>
          </w:p>
        </w:tc>
        <w:tc>
          <w:tcPr>
            <w:tcW w:w="1701" w:type="dxa"/>
            <w:shd w:val="clear" w:color="auto" w:fill="auto"/>
            <w:vAlign w:val="bottom"/>
          </w:tcPr>
          <w:p w14:paraId="5BBA3306" w14:textId="77777777" w:rsidR="00911496" w:rsidRPr="006C3ECF" w:rsidRDefault="00911496" w:rsidP="0088515B">
            <w:pPr>
              <w:keepNext/>
              <w:rPr>
                <w:sz w:val="20"/>
                <w:szCs w:val="20"/>
              </w:rPr>
            </w:pPr>
            <w:r>
              <w:rPr>
                <w:sz w:val="20"/>
                <w:szCs w:val="20"/>
              </w:rPr>
              <w:t>Optional</w:t>
            </w:r>
          </w:p>
        </w:tc>
        <w:tc>
          <w:tcPr>
            <w:tcW w:w="3029" w:type="dxa"/>
            <w:shd w:val="clear" w:color="auto" w:fill="auto"/>
            <w:vAlign w:val="bottom"/>
          </w:tcPr>
          <w:p w14:paraId="11445D80" w14:textId="77777777" w:rsidR="00911496" w:rsidRPr="006C3ECF" w:rsidRDefault="00911496" w:rsidP="0088515B">
            <w:pPr>
              <w:keepNext/>
              <w:rPr>
                <w:sz w:val="20"/>
                <w:szCs w:val="20"/>
              </w:rPr>
            </w:pPr>
            <w:r w:rsidRPr="006C3ECF">
              <w:rPr>
                <w:sz w:val="20"/>
                <w:szCs w:val="20"/>
              </w:rPr>
              <w:t>-</w:t>
            </w:r>
          </w:p>
        </w:tc>
      </w:tr>
      <w:tr w:rsidR="00911496" w:rsidRPr="007055D9" w14:paraId="731C3611" w14:textId="77777777" w:rsidTr="0088515B">
        <w:trPr>
          <w:jc w:val="center"/>
        </w:trPr>
        <w:tc>
          <w:tcPr>
            <w:tcW w:w="2182" w:type="dxa"/>
            <w:shd w:val="clear" w:color="auto" w:fill="auto"/>
            <w:vAlign w:val="bottom"/>
          </w:tcPr>
          <w:p w14:paraId="1D1E1800" w14:textId="77777777" w:rsidR="00911496" w:rsidRPr="007150F2" w:rsidRDefault="00911496" w:rsidP="0088515B">
            <w:pPr>
              <w:keepNext/>
              <w:rPr>
                <w:sz w:val="20"/>
                <w:szCs w:val="20"/>
              </w:rPr>
            </w:pPr>
            <w:proofErr w:type="spellStart"/>
            <w:r>
              <w:rPr>
                <w:sz w:val="20"/>
                <w:szCs w:val="20"/>
              </w:rPr>
              <w:t>sheet_parameter</w:t>
            </w:r>
            <w:proofErr w:type="spellEnd"/>
          </w:p>
        </w:tc>
        <w:tc>
          <w:tcPr>
            <w:tcW w:w="1701" w:type="dxa"/>
            <w:shd w:val="clear" w:color="auto" w:fill="auto"/>
            <w:vAlign w:val="bottom"/>
          </w:tcPr>
          <w:p w14:paraId="268B8388" w14:textId="77777777" w:rsidR="00911496" w:rsidRPr="006C3ECF" w:rsidRDefault="00911496" w:rsidP="0088515B">
            <w:pPr>
              <w:keepNext/>
              <w:rPr>
                <w:sz w:val="20"/>
                <w:szCs w:val="20"/>
              </w:rPr>
            </w:pPr>
            <w:r>
              <w:rPr>
                <w:sz w:val="20"/>
                <w:szCs w:val="20"/>
              </w:rPr>
              <w:t>1 - *</w:t>
            </w:r>
          </w:p>
        </w:tc>
        <w:tc>
          <w:tcPr>
            <w:tcW w:w="1701" w:type="dxa"/>
            <w:shd w:val="clear" w:color="auto" w:fill="auto"/>
            <w:vAlign w:val="bottom"/>
          </w:tcPr>
          <w:p w14:paraId="5141AF7A" w14:textId="77777777" w:rsidR="00911496" w:rsidRPr="006C3ECF" w:rsidRDefault="00911496" w:rsidP="0088515B">
            <w:pPr>
              <w:keepNext/>
              <w:rPr>
                <w:sz w:val="20"/>
                <w:szCs w:val="20"/>
              </w:rPr>
            </w:pPr>
            <w:r>
              <w:rPr>
                <w:sz w:val="20"/>
                <w:szCs w:val="20"/>
              </w:rPr>
              <w:t>Optional</w:t>
            </w:r>
          </w:p>
        </w:tc>
        <w:tc>
          <w:tcPr>
            <w:tcW w:w="3029" w:type="dxa"/>
            <w:shd w:val="clear" w:color="auto" w:fill="auto"/>
            <w:vAlign w:val="bottom"/>
          </w:tcPr>
          <w:p w14:paraId="5FF5C890" w14:textId="77777777" w:rsidR="00911496" w:rsidRPr="006C3ECF" w:rsidRDefault="00911496" w:rsidP="006E6816">
            <w:pPr>
              <w:keepNext/>
              <w:rPr>
                <w:sz w:val="20"/>
                <w:szCs w:val="20"/>
              </w:rPr>
            </w:pPr>
            <w:r>
              <w:rPr>
                <w:sz w:val="20"/>
                <w:szCs w:val="20"/>
              </w:rPr>
              <w:t>-</w:t>
            </w:r>
          </w:p>
        </w:tc>
      </w:tr>
    </w:tbl>
    <w:p w14:paraId="1C5330C0" w14:textId="77F0FD40" w:rsidR="006E6816" w:rsidRDefault="006E6816" w:rsidP="003E46C4">
      <w:pPr>
        <w:pStyle w:val="Beschriftung"/>
        <w:spacing w:before="120"/>
      </w:pPr>
      <w:bookmarkStart w:id="2561" w:name="_Toc3566488"/>
      <w:bookmarkStart w:id="2562" w:name="_Toc27753858"/>
      <w:r>
        <w:t xml:space="preserve">Table </w:t>
      </w:r>
      <w:ins w:id="2563" w:author="Dr. Carsten Franke" w:date="2020-03-09T16:02:00Z">
        <w:r w:rsidR="001D2A94">
          <w:fldChar w:fldCharType="begin"/>
        </w:r>
        <w:r w:rsidR="001D2A94">
          <w:instrText xml:space="preserve"> SEQ Table \* ARABIC </w:instrText>
        </w:r>
      </w:ins>
      <w:r w:rsidR="001D2A94">
        <w:fldChar w:fldCharType="separate"/>
      </w:r>
      <w:ins w:id="2564" w:author="Dr. Carsten Franke" w:date="2020-03-09T16:02:00Z">
        <w:r w:rsidR="001D2A94">
          <w:rPr>
            <w:noProof/>
          </w:rPr>
          <w:t>85</w:t>
        </w:r>
        <w:r w:rsidR="001D2A94">
          <w:fldChar w:fldCharType="end"/>
        </w:r>
      </w:ins>
      <w:del w:id="2565" w:author="Dr. Carsten Franke" w:date="2020-03-09T16:02:00Z">
        <w:r w:rsidR="00D43112" w:rsidDel="001D2A94">
          <w:fldChar w:fldCharType="begin"/>
        </w:r>
        <w:r w:rsidR="00D43112" w:rsidDel="001D2A94">
          <w:delInstrText xml:space="preserve"> SEQ Table \* ARABIC </w:delInstrText>
        </w:r>
        <w:r w:rsidR="00D43112" w:rsidDel="001D2A94">
          <w:fldChar w:fldCharType="separate"/>
        </w:r>
      </w:del>
      <w:del w:id="2566" w:author="Dr. Carsten Franke" w:date="2020-03-09T14:38:00Z">
        <w:r w:rsidR="007E2D34" w:rsidDel="00004854">
          <w:rPr>
            <w:noProof/>
          </w:rPr>
          <w:delText>83</w:delText>
        </w:r>
      </w:del>
      <w:del w:id="2567" w:author="Dr. Carsten Franke" w:date="2020-03-09T16:02:00Z">
        <w:r w:rsidR="00D43112" w:rsidDel="001D2A94">
          <w:fldChar w:fldCharType="end"/>
        </w:r>
      </w:del>
      <w:r>
        <w:t xml:space="preserve">: Nested elements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subtype</w:t>
      </w:r>
      <w:r w:rsidRPr="00271D68">
        <w:rPr>
          <w:rFonts w:ascii="Courier New" w:hAnsi="Courier New" w:cs="Courier New"/>
          <w:bCs w:val="0"/>
          <w:i/>
          <w:kern w:val="22"/>
          <w:sz w:val="18"/>
          <w:szCs w:val="18"/>
        </w:rPr>
        <w:t>/&gt;</w:t>
      </w:r>
      <w:bookmarkEnd w:id="2561"/>
      <w:bookmarkEnd w:id="2562"/>
    </w:p>
    <w:p w14:paraId="3E81F1EB" w14:textId="77777777" w:rsidR="00911496" w:rsidRDefault="00911496" w:rsidP="00911496">
      <w:pPr>
        <w:spacing w:before="240"/>
      </w:pPr>
      <w:r w:rsidRPr="007055D9">
        <w:rPr>
          <w:b/>
        </w:rPr>
        <w:t xml:space="preserve">Note: </w:t>
      </w:r>
      <w:r w:rsidRPr="007055D9">
        <w:t>The number of elements</w:t>
      </w:r>
      <w:r>
        <w:t xml:space="preserve"> of</w:t>
      </w:r>
      <w:r w:rsidRPr="007055D9">
        <w:t xml:space="preserve"> </w:t>
      </w:r>
      <w:r w:rsidR="00102B17">
        <w:rPr>
          <w:rStyle w:val="XMLElement"/>
        </w:rPr>
        <w:t>&lt;</w:t>
      </w:r>
      <w:proofErr w:type="spellStart"/>
      <w:r w:rsidR="00102B17">
        <w:rPr>
          <w:rStyle w:val="XMLElement"/>
        </w:rPr>
        <w:t>w</w:t>
      </w:r>
      <w:r w:rsidRPr="007055D9">
        <w:rPr>
          <w:rStyle w:val="XMLElement"/>
        </w:rPr>
        <w:t>eld_position</w:t>
      </w:r>
      <w:proofErr w:type="spellEnd"/>
      <w:r w:rsidR="00102B17">
        <w:rPr>
          <w:rStyle w:val="XMLElement"/>
        </w:rPr>
        <w:t>/&gt;</w:t>
      </w:r>
      <w:r w:rsidRPr="007055D9">
        <w:t xml:space="preserve"> is dependent on the specific subtype.</w:t>
      </w:r>
    </w:p>
    <w:p w14:paraId="1A2A98BE" w14:textId="77777777" w:rsidR="00911496" w:rsidRPr="007055D9" w:rsidRDefault="00911496" w:rsidP="00911496">
      <w:pPr>
        <w:pStyle w:val="berschrift5"/>
        <w:keepNext/>
      </w:pPr>
      <w:r w:rsidRPr="007055D9">
        <w:t xml:space="preserve">Attribute </w:t>
      </w:r>
      <w:r w:rsidR="00194316">
        <w:t>"</w:t>
      </w:r>
      <w:r w:rsidRPr="007055D9">
        <w:t>base</w:t>
      </w:r>
      <w:r w:rsidR="00194316">
        <w:t>"</w:t>
      </w:r>
    </w:p>
    <w:p w14:paraId="6F3278BA" w14:textId="77777777" w:rsidR="00911496" w:rsidRPr="007055D9" w:rsidRDefault="00911496" w:rsidP="00911496">
      <w:pPr>
        <w:jc w:val="both"/>
      </w:pPr>
      <w:r w:rsidRPr="007055D9">
        <w:t xml:space="preserve">The attribute </w:t>
      </w:r>
      <w:r w:rsidRPr="007055D9">
        <w:rPr>
          <w:rStyle w:val="XMLAttribute"/>
        </w:rPr>
        <w:t>base</w:t>
      </w:r>
      <w:r w:rsidRPr="007055D9">
        <w:t xml:space="preserve"> defines the index of the base sheet for the weld. It references the attribute </w:t>
      </w:r>
      <w:r w:rsidRPr="007055D9">
        <w:rPr>
          <w:rStyle w:val="XMLAttribute"/>
        </w:rPr>
        <w:t>index</w:t>
      </w:r>
      <w:r w:rsidRPr="007055D9">
        <w:t xml:space="preserve"> inside the element </w:t>
      </w:r>
      <w:r>
        <w:rPr>
          <w:rStyle w:val="XMLElement"/>
        </w:rPr>
        <w:t>&lt;p</w:t>
      </w:r>
      <w:r w:rsidRPr="007055D9">
        <w:rPr>
          <w:rStyle w:val="XMLElement"/>
        </w:rPr>
        <w:t>art</w:t>
      </w:r>
      <w:r>
        <w:rPr>
          <w:rStyle w:val="XMLElement"/>
        </w:rPr>
        <w:t>&gt;</w:t>
      </w:r>
      <w:r w:rsidRPr="007055D9">
        <w:t xml:space="preserve"> 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r>
        <w:t xml:space="preserve"> This could be useful when the angle of the weld itself is not symmetrical between the welded sheet and the base sheet. That means it is crucial to be identified to which sheet part the angle is being measured.</w:t>
      </w:r>
    </w:p>
    <w:p w14:paraId="7E4E7140" w14:textId="77777777" w:rsidR="00911496" w:rsidRPr="007055D9" w:rsidRDefault="00911496" w:rsidP="00911496">
      <w:pPr>
        <w:pStyle w:val="berschrift5"/>
        <w:keepNext/>
      </w:pPr>
      <w:r w:rsidRPr="007055D9">
        <w:t xml:space="preserve">Attribute </w:t>
      </w:r>
      <w:r w:rsidR="00194316">
        <w:t>"</w:t>
      </w:r>
      <w:proofErr w:type="spellStart"/>
      <w:r w:rsidRPr="007055D9">
        <w:t>technology</w:t>
      </w:r>
      <w:proofErr w:type="spellEnd"/>
      <w:r w:rsidR="00194316">
        <w:t>"</w:t>
      </w:r>
    </w:p>
    <w:p w14:paraId="225BA3DB" w14:textId="77777777" w:rsidR="00911496" w:rsidRPr="007055D9" w:rsidRDefault="00911496" w:rsidP="00911496">
      <w:pPr>
        <w:jc w:val="both"/>
      </w:pPr>
      <w:r w:rsidRPr="007055D9">
        <w:t>The technology used to weld the connection can be specified for each of the welds of a connection separately.</w:t>
      </w:r>
    </w:p>
    <w:p w14:paraId="30A9C8EC" w14:textId="77777777" w:rsidR="00911496" w:rsidRPr="007055D9" w:rsidRDefault="00911496" w:rsidP="00911496">
      <w:r w:rsidRPr="007055D9">
        <w:t>This technology can be one of</w:t>
      </w:r>
    </w:p>
    <w:p w14:paraId="7C8DE0B2" w14:textId="77777777" w:rsidR="00911496" w:rsidRPr="007A0587" w:rsidRDefault="00911496" w:rsidP="00911496">
      <w:pPr>
        <w:pStyle w:val="Aufzhlungszeichen"/>
      </w:pPr>
      <w:r w:rsidRPr="007A0587">
        <w:t>Resistance welding</w:t>
      </w:r>
    </w:p>
    <w:p w14:paraId="69F1FA22" w14:textId="77777777" w:rsidR="00911496" w:rsidRPr="007A0587" w:rsidRDefault="00911496" w:rsidP="00911496">
      <w:pPr>
        <w:pStyle w:val="Aufzhlungszeichen"/>
      </w:pPr>
      <w:r w:rsidRPr="007A0587">
        <w:t>Arc welding</w:t>
      </w:r>
    </w:p>
    <w:p w14:paraId="0315D2BB" w14:textId="77777777" w:rsidR="00911496" w:rsidRDefault="00911496" w:rsidP="00911496">
      <w:pPr>
        <w:pStyle w:val="Aufzhlungszeichen"/>
      </w:pPr>
      <w:r w:rsidRPr="007A0587">
        <w:t>Energy beam welding (e.g. laser)</w:t>
      </w:r>
    </w:p>
    <w:p w14:paraId="77420461" w14:textId="77777777" w:rsidR="00911496" w:rsidRPr="007A0587" w:rsidRDefault="00911496" w:rsidP="00911496">
      <w:pPr>
        <w:pStyle w:val="Aufzhlungszeichen"/>
      </w:pPr>
      <w:r>
        <w:t>Friction welding</w:t>
      </w:r>
    </w:p>
    <w:p w14:paraId="3AAF0323" w14:textId="77777777" w:rsidR="00911496" w:rsidRPr="007A0587" w:rsidRDefault="00911496" w:rsidP="00911496">
      <w:pPr>
        <w:pStyle w:val="Aufzhlungszeichen"/>
      </w:pPr>
      <w:r>
        <w:t xml:space="preserve">Brazing </w:t>
      </w:r>
      <w:r>
        <w:tab/>
      </w:r>
      <w:r>
        <w:tab/>
      </w:r>
      <w:r>
        <w:tab/>
        <w:t>(Not allowed for I-Welds, for technical reasons.)</w:t>
      </w:r>
    </w:p>
    <w:p w14:paraId="671836E5" w14:textId="77777777" w:rsidR="00911496" w:rsidRPr="007055D9" w:rsidRDefault="00911496" w:rsidP="00911496">
      <w:pPr>
        <w:jc w:val="both"/>
      </w:pPr>
      <w:proofErr w:type="gramStart"/>
      <w:r w:rsidRPr="007055D9">
        <w:t>Additionally</w:t>
      </w:r>
      <w:proofErr w:type="gramEnd"/>
      <w:r w:rsidRPr="007055D9">
        <w:t xml:space="preserve"> to the technology there is a specification for each of the weld positions whether the welding introduces additional material (attribute </w:t>
      </w:r>
      <w:r w:rsidRPr="007055D9">
        <w:rPr>
          <w:rStyle w:val="XMLAttribute"/>
        </w:rPr>
        <w:t>filler</w:t>
      </w:r>
      <w:r w:rsidRPr="007055D9">
        <w:t>).</w:t>
      </w:r>
    </w:p>
    <w:p w14:paraId="26FEDF96" w14:textId="77777777" w:rsidR="00911496" w:rsidRPr="007055D9" w:rsidRDefault="00911496" w:rsidP="00911496">
      <w:r w:rsidRPr="007055D9">
        <w:t xml:space="preserve">The attribute </w:t>
      </w:r>
      <w:r w:rsidRPr="007055D9">
        <w:rPr>
          <w:rStyle w:val="XMLAttribute"/>
        </w:rPr>
        <w:t>technology</w:t>
      </w:r>
      <w:r w:rsidRPr="007055D9">
        <w:t xml:space="preserve"> defines the welding technology used for </w:t>
      </w:r>
      <w:r>
        <w:t>its</w:t>
      </w:r>
      <w:r w:rsidRPr="007055D9">
        <w:t xml:space="preserve"> </w:t>
      </w:r>
      <w:r w:rsidRPr="00074FA1">
        <w:t>subtype</w:t>
      </w:r>
      <w:r w:rsidRPr="007055D9">
        <w:t>.</w:t>
      </w:r>
    </w:p>
    <w:p w14:paraId="1AD442A7" w14:textId="77777777" w:rsidR="00911496" w:rsidRPr="007055D9" w:rsidRDefault="00911496" w:rsidP="00911496">
      <w:r w:rsidRPr="007055D9">
        <w:t>Possible values are:</w:t>
      </w:r>
    </w:p>
    <w:p w14:paraId="5C0DCD3E" w14:textId="77777777" w:rsidR="00911496" w:rsidRPr="00B62EF2" w:rsidRDefault="00911496" w:rsidP="00911496">
      <w:pPr>
        <w:pStyle w:val="Aufzhlungszeichen"/>
        <w:tabs>
          <w:tab w:val="clear" w:pos="454"/>
          <w:tab w:val="left" w:pos="567"/>
        </w:tabs>
        <w:ind w:left="567" w:hanging="283"/>
        <w:rPr>
          <w:rStyle w:val="XMLElement"/>
          <w:sz w:val="20"/>
          <w:szCs w:val="20"/>
        </w:rPr>
      </w:pPr>
      <w:r>
        <w:rPr>
          <w:rStyle w:val="XMLElement"/>
          <w:sz w:val="20"/>
          <w:szCs w:val="20"/>
        </w:rPr>
        <w:t>r</w:t>
      </w:r>
      <w:r w:rsidRPr="00B62EF2">
        <w:rPr>
          <w:rStyle w:val="XMLElement"/>
          <w:sz w:val="20"/>
          <w:szCs w:val="20"/>
        </w:rPr>
        <w:t>esistance</w:t>
      </w:r>
    </w:p>
    <w:p w14:paraId="1887B5CB" w14:textId="77777777" w:rsidR="00911496" w:rsidRPr="00B62EF2" w:rsidRDefault="00911496" w:rsidP="00911496">
      <w:pPr>
        <w:pStyle w:val="Aufzhlungszeichen"/>
        <w:tabs>
          <w:tab w:val="clear" w:pos="454"/>
          <w:tab w:val="left" w:pos="567"/>
        </w:tabs>
        <w:ind w:left="567" w:hanging="283"/>
        <w:rPr>
          <w:rStyle w:val="XMLElement"/>
          <w:sz w:val="20"/>
          <w:szCs w:val="20"/>
        </w:rPr>
      </w:pPr>
      <w:r>
        <w:rPr>
          <w:rStyle w:val="XMLElement"/>
          <w:sz w:val="20"/>
          <w:szCs w:val="20"/>
        </w:rPr>
        <w:t>a</w:t>
      </w:r>
      <w:r w:rsidRPr="00B62EF2">
        <w:rPr>
          <w:rStyle w:val="XMLElement"/>
          <w:sz w:val="20"/>
          <w:szCs w:val="20"/>
        </w:rPr>
        <w:t>rc</w:t>
      </w:r>
    </w:p>
    <w:p w14:paraId="2955E04C" w14:textId="77777777" w:rsidR="00911496" w:rsidRPr="00851DCA" w:rsidRDefault="00911496" w:rsidP="00911496">
      <w:pPr>
        <w:pStyle w:val="Aufzhlungszeichen"/>
        <w:tabs>
          <w:tab w:val="clear" w:pos="454"/>
          <w:tab w:val="left" w:pos="567"/>
        </w:tabs>
        <w:ind w:left="567" w:hanging="283"/>
        <w:rPr>
          <w:rFonts w:ascii="Courier New" w:hAnsi="Courier New"/>
          <w:b/>
          <w:i/>
          <w:sz w:val="20"/>
          <w:szCs w:val="20"/>
        </w:rPr>
      </w:pPr>
      <w:r>
        <w:rPr>
          <w:rStyle w:val="XMLElement"/>
          <w:sz w:val="20"/>
          <w:szCs w:val="20"/>
        </w:rPr>
        <w:t>l</w:t>
      </w:r>
      <w:r w:rsidRPr="00B62EF2">
        <w:rPr>
          <w:rStyle w:val="XMLElement"/>
          <w:sz w:val="20"/>
          <w:szCs w:val="20"/>
        </w:rPr>
        <w:t>aser</w:t>
      </w:r>
      <w:r w:rsidRPr="00B62EF2">
        <w:rPr>
          <w:rStyle w:val="XMLElement"/>
          <w:sz w:val="20"/>
          <w:szCs w:val="20"/>
        </w:rPr>
        <w:tab/>
      </w:r>
      <w:r w:rsidRPr="00B62EF2">
        <w:rPr>
          <w:rStyle w:val="XMLElement"/>
          <w:sz w:val="20"/>
          <w:szCs w:val="20"/>
        </w:rPr>
        <w:tab/>
      </w:r>
      <w:r w:rsidRPr="007A0587">
        <w:t>(Energy beam / Laser)</w:t>
      </w:r>
    </w:p>
    <w:p w14:paraId="5E8A9C3F" w14:textId="77777777" w:rsidR="00911496" w:rsidRDefault="00911496" w:rsidP="00911496">
      <w:pPr>
        <w:pStyle w:val="Aufzhlungszeichen"/>
        <w:tabs>
          <w:tab w:val="clear" w:pos="454"/>
          <w:tab w:val="left" w:pos="567"/>
        </w:tabs>
        <w:ind w:left="567" w:hanging="283"/>
        <w:rPr>
          <w:rStyle w:val="XMLElement"/>
          <w:sz w:val="20"/>
          <w:szCs w:val="20"/>
        </w:rPr>
      </w:pPr>
      <w:r>
        <w:rPr>
          <w:rStyle w:val="XMLElement"/>
          <w:sz w:val="20"/>
          <w:szCs w:val="20"/>
        </w:rPr>
        <w:t>friction</w:t>
      </w:r>
    </w:p>
    <w:p w14:paraId="06991886" w14:textId="77777777" w:rsidR="00911496" w:rsidRPr="00B62EF2" w:rsidRDefault="00911496" w:rsidP="00911496">
      <w:pPr>
        <w:pStyle w:val="Aufzhlungszeichen"/>
        <w:tabs>
          <w:tab w:val="clear" w:pos="454"/>
          <w:tab w:val="left" w:pos="567"/>
        </w:tabs>
        <w:ind w:left="567" w:hanging="283"/>
        <w:rPr>
          <w:rStyle w:val="XMLElement"/>
          <w:sz w:val="20"/>
          <w:szCs w:val="20"/>
        </w:rPr>
      </w:pPr>
      <w:r>
        <w:rPr>
          <w:rStyle w:val="XMLElement"/>
          <w:sz w:val="20"/>
          <w:szCs w:val="20"/>
        </w:rPr>
        <w:t>brazing</w:t>
      </w:r>
    </w:p>
    <w:p w14:paraId="3A4E74EB" w14:textId="77777777" w:rsidR="008C58F6" w:rsidRPr="007055D9" w:rsidRDefault="008C58F6" w:rsidP="004B5DDF">
      <w:pPr>
        <w:pStyle w:val="Example"/>
        <w:keepNext/>
      </w:pPr>
      <w:r w:rsidRPr="007055D9">
        <w:lastRenderedPageBreak/>
        <w:t>Example</w:t>
      </w:r>
      <w:r w:rsidR="00B548BF">
        <w:t xml:space="preserve"> A</w:t>
      </w:r>
      <w:r w:rsidR="000D2C8E">
        <w:t xml:space="preserve"> (</w:t>
      </w:r>
      <w:r w:rsidR="000D2C8E">
        <w:rPr>
          <w:b w:val="0"/>
        </w:rPr>
        <w:t>main</w:t>
      </w:r>
      <w:r w:rsidR="00074FA1">
        <w:rPr>
          <w:b w:val="0"/>
        </w:rPr>
        <w:t xml:space="preserve"> </w:t>
      </w:r>
      <w:r w:rsidR="000D2C8E">
        <w:rPr>
          <w:b w:val="0"/>
        </w:rPr>
        <w:t xml:space="preserve">type as </w:t>
      </w:r>
      <w:proofErr w:type="spellStart"/>
      <w:r w:rsidR="000D2C8E" w:rsidRPr="009C4769">
        <w:rPr>
          <w:rFonts w:ascii="Courier New" w:hAnsi="Courier New" w:cs="Courier New"/>
          <w:i/>
          <w:sz w:val="18"/>
        </w:rPr>
        <w:t>seamweld</w:t>
      </w:r>
      <w:proofErr w:type="spellEnd"/>
      <w:r w:rsidR="000D2C8E">
        <w:rPr>
          <w:rFonts w:ascii="Courier New" w:hAnsi="Courier New" w:cs="Courier New"/>
          <w:i/>
          <w:sz w:val="18"/>
        </w:rPr>
        <w:t xml:space="preserve"> </w:t>
      </w:r>
      <w:r w:rsidR="000D2C8E" w:rsidRPr="000D2C8E">
        <w:rPr>
          <w:b w:val="0"/>
        </w:rPr>
        <w:t>and subtype as</w:t>
      </w:r>
      <w:r w:rsidR="000D2C8E">
        <w:rPr>
          <w:rFonts w:ascii="Courier New" w:hAnsi="Courier New" w:cs="Courier New"/>
          <w:i/>
          <w:sz w:val="18"/>
        </w:rPr>
        <w:t xml:space="preserve"> </w:t>
      </w:r>
      <w:proofErr w:type="spellStart"/>
      <w:r w:rsidR="000D2C8E">
        <w:rPr>
          <w:rFonts w:ascii="Courier New" w:hAnsi="Courier New" w:cs="Courier New"/>
          <w:i/>
          <w:sz w:val="18"/>
        </w:rPr>
        <w:t>butt_joint</w:t>
      </w:r>
      <w:proofErr w:type="spellEnd"/>
      <w:r w:rsidR="000D2C8E">
        <w:t>)</w:t>
      </w:r>
      <w:r w:rsidRPr="007055D9">
        <w:t>:</w:t>
      </w:r>
      <w:r w:rsidR="00C07D5C">
        <w:t xml:space="preserve"> </w:t>
      </w:r>
    </w:p>
    <w:p w14:paraId="6EE82399" w14:textId="77777777" w:rsidR="008C58F6" w:rsidRPr="007055D9" w:rsidRDefault="008C58F6" w:rsidP="004B5DDF">
      <w:pPr>
        <w:pStyle w:val="XMLCode"/>
        <w:keepNext/>
      </w:pPr>
      <w:bookmarkStart w:id="2568" w:name="_Toc288196493"/>
      <w:bookmarkStart w:id="2569" w:name="_Toc288200795"/>
    </w:p>
    <w:p w14:paraId="5AAAA8AE" w14:textId="77777777" w:rsidR="001A4BBC" w:rsidRPr="006C190C" w:rsidRDefault="001A4BBC" w:rsidP="004B5DDF">
      <w:pPr>
        <w:pStyle w:val="XMLCode"/>
        <w:keepNext/>
        <w:rPr>
          <w:rFonts w:cs="Courier New"/>
        </w:rPr>
      </w:pPr>
      <w:r w:rsidRPr="006C190C">
        <w:rPr>
          <w:rFonts w:cs="Courier New"/>
        </w:rPr>
        <w:t>&lt;connection_1d&gt;</w:t>
      </w:r>
    </w:p>
    <w:p w14:paraId="6015FE0A" w14:textId="77777777" w:rsidR="000640B0" w:rsidRPr="00730DD3" w:rsidRDefault="001A4BBC" w:rsidP="004B5DDF">
      <w:pPr>
        <w:pStyle w:val="XMLCode"/>
        <w:keepNext/>
        <w:rPr>
          <w:rFonts w:cs="Courier New"/>
          <w:b/>
          <w:color w:val="0070C0"/>
        </w:rPr>
      </w:pPr>
      <w:r w:rsidRPr="006C190C">
        <w:rPr>
          <w:rFonts w:cs="Courier New"/>
        </w:rPr>
        <w:t xml:space="preserve">    </w:t>
      </w:r>
      <w:r w:rsidR="008C58F6" w:rsidRPr="00730DD3">
        <w:rPr>
          <w:rFonts w:cs="Courier New"/>
          <w:b/>
          <w:color w:val="0070C0"/>
        </w:rPr>
        <w:t>&lt;</w:t>
      </w:r>
      <w:proofErr w:type="spellStart"/>
      <w:r w:rsidR="000640B0" w:rsidRPr="00730DD3">
        <w:rPr>
          <w:rFonts w:cs="Courier New"/>
          <w:b/>
          <w:color w:val="0070C0"/>
        </w:rPr>
        <w:t>seamweld</w:t>
      </w:r>
      <w:proofErr w:type="spellEnd"/>
      <w:r w:rsidR="000640B0" w:rsidRPr="00730DD3">
        <w:rPr>
          <w:rFonts w:cs="Courier New"/>
          <w:b/>
          <w:color w:val="0070C0"/>
        </w:rPr>
        <w:t>&gt;</w:t>
      </w:r>
    </w:p>
    <w:p w14:paraId="46BFB5E0" w14:textId="77777777" w:rsidR="008C58F6" w:rsidRPr="00730DD3" w:rsidRDefault="000640B0" w:rsidP="004B5DDF">
      <w:pPr>
        <w:pStyle w:val="XMLCode"/>
        <w:keepNext/>
        <w:rPr>
          <w:rFonts w:cs="Courier New"/>
          <w:b/>
          <w:color w:val="0070C0"/>
        </w:rPr>
      </w:pPr>
      <w:r w:rsidRPr="00730DD3">
        <w:rPr>
          <w:rFonts w:cs="Courier New"/>
          <w:b/>
          <w:color w:val="0070C0"/>
        </w:rPr>
        <w:t xml:space="preserve">    </w:t>
      </w:r>
      <w:r w:rsidR="001A4BBC" w:rsidRPr="00730DD3">
        <w:rPr>
          <w:rFonts w:cs="Courier New"/>
          <w:b/>
          <w:color w:val="0070C0"/>
        </w:rPr>
        <w:t xml:space="preserve">    </w:t>
      </w:r>
      <w:r w:rsidRPr="00730DD3">
        <w:rPr>
          <w:rFonts w:cs="Courier New"/>
          <w:b/>
          <w:color w:val="0070C0"/>
        </w:rPr>
        <w:t>&lt;</w:t>
      </w:r>
      <w:proofErr w:type="spellStart"/>
      <w:r w:rsidR="00B62EF2" w:rsidRPr="00730DD3">
        <w:rPr>
          <w:rFonts w:cs="Courier New"/>
          <w:b/>
          <w:color w:val="0070C0"/>
        </w:rPr>
        <w:t>butt_</w:t>
      </w:r>
      <w:r w:rsidR="000D2C8E">
        <w:rPr>
          <w:rFonts w:cs="Courier New"/>
          <w:b/>
          <w:color w:val="0070C0"/>
        </w:rPr>
        <w:t>joint</w:t>
      </w:r>
      <w:proofErr w:type="spellEnd"/>
      <w:r w:rsidR="008C58F6" w:rsidRPr="00730DD3">
        <w:rPr>
          <w:rFonts w:cs="Courier New"/>
          <w:b/>
          <w:color w:val="0070C0"/>
        </w:rPr>
        <w:t xml:space="preserve"> base=</w:t>
      </w:r>
      <w:r w:rsidR="00194316">
        <w:rPr>
          <w:rFonts w:cs="Courier New"/>
          <w:b/>
          <w:color w:val="0070C0"/>
        </w:rPr>
        <w:t>"</w:t>
      </w:r>
      <w:r w:rsidR="008C58F6" w:rsidRPr="00730DD3">
        <w:rPr>
          <w:rFonts w:cs="Courier New"/>
          <w:b/>
          <w:color w:val="0070C0"/>
        </w:rPr>
        <w:t>1</w:t>
      </w:r>
      <w:r w:rsidR="00194316">
        <w:rPr>
          <w:rFonts w:cs="Courier New"/>
          <w:b/>
          <w:color w:val="0070C0"/>
        </w:rPr>
        <w:t>"</w:t>
      </w:r>
      <w:r w:rsidR="008C58F6" w:rsidRPr="00730DD3">
        <w:rPr>
          <w:rFonts w:cs="Courier New"/>
          <w:b/>
          <w:color w:val="0070C0"/>
        </w:rPr>
        <w:t xml:space="preserve"> technology=</w:t>
      </w:r>
      <w:r w:rsidR="00194316">
        <w:rPr>
          <w:rFonts w:cs="Courier New"/>
          <w:b/>
          <w:color w:val="0070C0"/>
        </w:rPr>
        <w:t>"</w:t>
      </w:r>
      <w:r w:rsidR="00CA7177">
        <w:rPr>
          <w:rFonts w:cs="Courier New"/>
          <w:b/>
          <w:color w:val="0070C0"/>
        </w:rPr>
        <w:t>r</w:t>
      </w:r>
      <w:r w:rsidR="001C168D">
        <w:rPr>
          <w:rFonts w:cs="Courier New"/>
          <w:b/>
          <w:color w:val="0070C0"/>
        </w:rPr>
        <w:t>esistance</w:t>
      </w:r>
      <w:r w:rsidR="00194316">
        <w:rPr>
          <w:rFonts w:cs="Courier New"/>
          <w:b/>
          <w:color w:val="0070C0"/>
        </w:rPr>
        <w:t>"</w:t>
      </w:r>
      <w:r w:rsidR="008C58F6" w:rsidRPr="00730DD3">
        <w:rPr>
          <w:rFonts w:cs="Courier New"/>
          <w:b/>
          <w:color w:val="0070C0"/>
        </w:rPr>
        <w:t>&gt;</w:t>
      </w:r>
    </w:p>
    <w:p w14:paraId="43B12FF6" w14:textId="77777777" w:rsidR="008C58F6" w:rsidRDefault="001A4BBC" w:rsidP="005A1C22">
      <w:pPr>
        <w:pStyle w:val="XMLCode"/>
        <w:keepNext/>
        <w:rPr>
          <w:rFonts w:cs="Courier New"/>
          <w:b/>
          <w:color w:val="0070C0"/>
          <w:lang w:val="es-ES"/>
        </w:rPr>
      </w:pPr>
      <w:r w:rsidRPr="00730DD3">
        <w:rPr>
          <w:rFonts w:cs="Courier New"/>
          <w:b/>
          <w:color w:val="0070C0"/>
        </w:rPr>
        <w:t xml:space="preserve">        </w:t>
      </w:r>
      <w:r w:rsidR="000640B0" w:rsidRPr="00730DD3">
        <w:rPr>
          <w:rFonts w:cs="Courier New"/>
          <w:b/>
          <w:color w:val="0070C0"/>
        </w:rPr>
        <w:t xml:space="preserve">    </w:t>
      </w:r>
      <w:r w:rsidR="005A1C22" w:rsidRPr="00730DD3">
        <w:rPr>
          <w:rFonts w:cs="Courier New"/>
          <w:b/>
          <w:color w:val="0070C0"/>
          <w:lang w:val="es-ES"/>
        </w:rPr>
        <w:t>...</w:t>
      </w:r>
    </w:p>
    <w:p w14:paraId="7F89C52F" w14:textId="77777777" w:rsidR="00276696" w:rsidRPr="00735160" w:rsidRDefault="00276696" w:rsidP="00276696">
      <w:pPr>
        <w:pStyle w:val="XMLCode"/>
        <w:keepNext/>
      </w:pPr>
      <w:r>
        <w:rPr>
          <w:rFonts w:cs="Courier New"/>
          <w:b/>
          <w:color w:val="0070C0"/>
        </w:rPr>
        <w:t xml:space="preserve">            </w:t>
      </w:r>
      <w:r w:rsidRPr="00735160">
        <w:rPr>
          <w:rFonts w:cs="Courier New"/>
          <w:lang w:val="es-ES"/>
        </w:rPr>
        <w:t>&lt;weld_position ...</w:t>
      </w:r>
      <w:r>
        <w:rPr>
          <w:rFonts w:cs="Courier New"/>
          <w:lang w:val="es-ES"/>
        </w:rPr>
        <w:t xml:space="preserve"> </w:t>
      </w:r>
      <w:r w:rsidRPr="00735160">
        <w:rPr>
          <w:rFonts w:cs="Courier New"/>
          <w:lang w:val="es-ES"/>
        </w:rPr>
        <w:t>/&gt;</w:t>
      </w:r>
    </w:p>
    <w:p w14:paraId="635E8D97" w14:textId="77777777" w:rsidR="00276696" w:rsidRDefault="00276696" w:rsidP="00276696">
      <w:pPr>
        <w:pStyle w:val="XMLCode"/>
        <w:keepNext/>
        <w:rPr>
          <w:rFonts w:cs="Courier New"/>
          <w:b/>
          <w:color w:val="0070C0"/>
        </w:rPr>
      </w:pPr>
      <w:r w:rsidRPr="006C190C">
        <w:rPr>
          <w:rFonts w:cs="Courier New"/>
        </w:rPr>
        <w:t xml:space="preserve">            </w:t>
      </w:r>
      <w:r w:rsidRPr="00735160">
        <w:rPr>
          <w:rFonts w:cs="Courier New"/>
          <w:b/>
          <w:color w:val="0070C0"/>
        </w:rPr>
        <w:t>&lt;</w:t>
      </w:r>
      <w:proofErr w:type="spellStart"/>
      <w:r w:rsidRPr="00735160">
        <w:rPr>
          <w:rFonts w:cs="Courier New"/>
          <w:b/>
          <w:color w:val="0070C0"/>
        </w:rPr>
        <w:t>sheet_parameter</w:t>
      </w:r>
      <w:proofErr w:type="spellEnd"/>
      <w:r w:rsidRPr="00735160">
        <w:rPr>
          <w:rFonts w:cs="Courier New"/>
          <w:b/>
          <w:color w:val="0070C0"/>
        </w:rPr>
        <w:t xml:space="preserve"> </w:t>
      </w:r>
      <w:r>
        <w:rPr>
          <w:rFonts w:cs="Courier New"/>
          <w:b/>
          <w:color w:val="0070C0"/>
        </w:rPr>
        <w:t xml:space="preserve">... </w:t>
      </w:r>
      <w:r w:rsidRPr="00735160">
        <w:rPr>
          <w:rFonts w:cs="Courier New"/>
          <w:b/>
          <w:color w:val="0070C0"/>
        </w:rPr>
        <w:t>/&gt;</w:t>
      </w:r>
    </w:p>
    <w:p w14:paraId="3D6ABAE3" w14:textId="77777777" w:rsidR="00276696" w:rsidRPr="00730DD3" w:rsidRDefault="00276696" w:rsidP="00276696">
      <w:pPr>
        <w:pStyle w:val="XMLCode"/>
        <w:keepNext/>
        <w:rPr>
          <w:rFonts w:cs="Courier New"/>
          <w:b/>
          <w:color w:val="0070C0"/>
        </w:rPr>
      </w:pPr>
      <w:r>
        <w:rPr>
          <w:rFonts w:cs="Courier New"/>
          <w:b/>
          <w:color w:val="0070C0"/>
          <w:lang w:val="es-ES"/>
        </w:rPr>
        <w:t xml:space="preserve">            </w:t>
      </w:r>
      <w:r w:rsidRPr="00730DD3">
        <w:rPr>
          <w:rFonts w:cs="Courier New"/>
          <w:b/>
          <w:color w:val="0070C0"/>
          <w:lang w:val="es-ES"/>
        </w:rPr>
        <w:t>...</w:t>
      </w:r>
    </w:p>
    <w:p w14:paraId="429078EC" w14:textId="77777777" w:rsidR="00AB71CB" w:rsidRPr="00730DD3" w:rsidRDefault="00AB71CB" w:rsidP="004B5DDF">
      <w:pPr>
        <w:pStyle w:val="XMLCode"/>
        <w:keepNext/>
        <w:rPr>
          <w:rFonts w:cs="Courier New"/>
          <w:b/>
          <w:color w:val="0070C0"/>
        </w:rPr>
      </w:pPr>
      <w:r w:rsidRPr="00730DD3">
        <w:rPr>
          <w:rFonts w:cs="Courier New"/>
          <w:b/>
          <w:color w:val="0070C0"/>
        </w:rPr>
        <w:t xml:space="preserve">    </w:t>
      </w:r>
      <w:r w:rsidR="00440482" w:rsidRPr="00730DD3">
        <w:rPr>
          <w:rFonts w:cs="Courier New"/>
          <w:b/>
          <w:color w:val="0070C0"/>
        </w:rPr>
        <w:t xml:space="preserve">    </w:t>
      </w:r>
      <w:r w:rsidRPr="00730DD3">
        <w:rPr>
          <w:rFonts w:cs="Courier New"/>
          <w:b/>
          <w:color w:val="0070C0"/>
        </w:rPr>
        <w:t>&lt;/</w:t>
      </w:r>
      <w:proofErr w:type="spellStart"/>
      <w:r w:rsidR="005A1C22" w:rsidRPr="00730DD3">
        <w:rPr>
          <w:rFonts w:cs="Courier New"/>
          <w:b/>
          <w:color w:val="0070C0"/>
        </w:rPr>
        <w:t>butt_</w:t>
      </w:r>
      <w:r w:rsidR="000D2C8E">
        <w:rPr>
          <w:rFonts w:cs="Courier New"/>
          <w:b/>
          <w:color w:val="0070C0"/>
        </w:rPr>
        <w:t>joint</w:t>
      </w:r>
      <w:proofErr w:type="spellEnd"/>
      <w:r w:rsidRPr="00730DD3">
        <w:rPr>
          <w:rFonts w:cs="Courier New"/>
          <w:b/>
          <w:color w:val="0070C0"/>
        </w:rPr>
        <w:t>&gt;</w:t>
      </w:r>
    </w:p>
    <w:p w14:paraId="3B7BC323" w14:textId="77777777" w:rsidR="008C58F6" w:rsidRPr="00730DD3" w:rsidRDefault="00D16D3A" w:rsidP="004B5DDF">
      <w:pPr>
        <w:pStyle w:val="XMLCode"/>
        <w:keepNext/>
        <w:rPr>
          <w:rFonts w:cs="Courier New"/>
          <w:b/>
          <w:color w:val="0070C0"/>
        </w:rPr>
      </w:pPr>
      <w:r w:rsidRPr="00730DD3">
        <w:rPr>
          <w:rFonts w:cs="Courier New"/>
          <w:b/>
          <w:color w:val="0070C0"/>
        </w:rPr>
        <w:t xml:space="preserve">    &lt;/</w:t>
      </w:r>
      <w:proofErr w:type="spellStart"/>
      <w:r w:rsidR="00EF2798" w:rsidRPr="00730DD3">
        <w:rPr>
          <w:rFonts w:cs="Courier New"/>
          <w:b/>
          <w:color w:val="0070C0"/>
        </w:rPr>
        <w:t>seamweld</w:t>
      </w:r>
      <w:proofErr w:type="spellEnd"/>
      <w:r w:rsidR="008C58F6" w:rsidRPr="00730DD3">
        <w:rPr>
          <w:rFonts w:cs="Courier New"/>
          <w:b/>
          <w:color w:val="0070C0"/>
        </w:rPr>
        <w:t>&gt;</w:t>
      </w:r>
    </w:p>
    <w:p w14:paraId="15F9E18C" w14:textId="77777777" w:rsidR="00352502" w:rsidRPr="006C190C" w:rsidRDefault="00D16D3A" w:rsidP="00352502">
      <w:pPr>
        <w:pStyle w:val="XMLCode"/>
        <w:keepNext/>
        <w:rPr>
          <w:rFonts w:cs="Courier New"/>
        </w:rPr>
      </w:pPr>
      <w:r w:rsidRPr="006C190C">
        <w:rPr>
          <w:rFonts w:cs="Courier New"/>
        </w:rPr>
        <w:t>&lt;/connection_1d&gt;</w:t>
      </w:r>
    </w:p>
    <w:p w14:paraId="2E4E6471" w14:textId="77777777" w:rsidR="00352502" w:rsidRPr="007055D9" w:rsidRDefault="00352502" w:rsidP="00AA4A0C">
      <w:pPr>
        <w:pStyle w:val="XMLCode"/>
        <w:keepNext/>
        <w:tabs>
          <w:tab w:val="right" w:pos="8900"/>
        </w:tabs>
      </w:pPr>
      <w:r>
        <w:t xml:space="preserve">  </w:t>
      </w:r>
      <w:r w:rsidR="00AA4A0C">
        <w:tab/>
      </w:r>
    </w:p>
    <w:p w14:paraId="10701FD1" w14:textId="77777777" w:rsidR="00433A07" w:rsidRDefault="003E46C4" w:rsidP="000E5FC5">
      <w:pPr>
        <w:pStyle w:val="berschrift4"/>
      </w:pPr>
      <w:bookmarkStart w:id="2570" w:name="GenericSeamWeldWeldPosition"/>
      <w:bookmarkStart w:id="2571" w:name="GenericSeamWelParameters"/>
      <w:bookmarkStart w:id="2572" w:name="GenericSeamWeldSubType"/>
      <w:bookmarkStart w:id="2573" w:name="GenericSeamWeldWeldingPosition"/>
      <w:bookmarkStart w:id="2574" w:name="_Toc3557009"/>
      <w:bookmarkStart w:id="2575" w:name="_Toc27753623"/>
      <w:bookmarkStart w:id="2576" w:name="_Toc338938905"/>
      <w:bookmarkStart w:id="2577" w:name="_Toc338939101"/>
      <w:bookmarkStart w:id="2578" w:name="_Toc338939136"/>
      <w:bookmarkEnd w:id="2547"/>
      <w:bookmarkEnd w:id="2548"/>
      <w:bookmarkEnd w:id="2549"/>
      <w:bookmarkEnd w:id="2550"/>
      <w:bookmarkEnd w:id="2551"/>
      <w:bookmarkEnd w:id="2552"/>
      <w:bookmarkEnd w:id="2553"/>
      <w:bookmarkEnd w:id="2568"/>
      <w:bookmarkEnd w:id="2569"/>
      <w:bookmarkEnd w:id="2570"/>
      <w:bookmarkEnd w:id="2571"/>
      <w:bookmarkEnd w:id="2572"/>
      <w:bookmarkEnd w:id="2573"/>
      <w:r>
        <w:t>W</w:t>
      </w:r>
      <w:r w:rsidR="00433A07">
        <w:t>eld Position and Sheet Metal Parameters</w:t>
      </w:r>
      <w:bookmarkEnd w:id="2574"/>
      <w:bookmarkEnd w:id="2575"/>
    </w:p>
    <w:p w14:paraId="38814375" w14:textId="77777777" w:rsidR="00433A07" w:rsidRDefault="00433A07" w:rsidP="00311A73">
      <w:pPr>
        <w:spacing w:before="240"/>
        <w:jc w:val="both"/>
      </w:pPr>
      <w:r>
        <w:t xml:space="preserve">We </w:t>
      </w:r>
      <w:proofErr w:type="gramStart"/>
      <w:r>
        <w:t>have to</w:t>
      </w:r>
      <w:proofErr w:type="gramEnd"/>
      <w:r>
        <w:t xml:space="preserve"> collect and put into separate groups the parameters that can be observed in terms of welding processes. Some of the used and measured parameters are related to the involved sheet metal parts, describing the thickness of the sheet and the applied sheet angle between to sheet metal parts.</w:t>
      </w:r>
    </w:p>
    <w:p w14:paraId="5205B1A0" w14:textId="7CEF6DF9" w:rsidR="00433A07" w:rsidRPr="00433A07" w:rsidRDefault="00433A07" w:rsidP="002C6046">
      <w:pPr>
        <w:spacing w:before="120"/>
        <w:jc w:val="both"/>
      </w:pPr>
      <w:r>
        <w:t>On the other hand, we can distinguish the parameters that are mentioned in terms of the welding process has been made i.e. the weld</w:t>
      </w:r>
      <w:r w:rsidR="00D86CA8">
        <w:t xml:space="preserve"> itself is present. The detailed description of these parameters can be seen for Sheet Parameters in chapter </w:t>
      </w:r>
      <w:r w:rsidR="008D51C0">
        <w:fldChar w:fldCharType="begin"/>
      </w:r>
      <w:r w:rsidR="0040446A">
        <w:instrText xml:space="preserve"> REF _Ref397525982 \r \h </w:instrText>
      </w:r>
      <w:r w:rsidR="008D51C0">
        <w:fldChar w:fldCharType="separate"/>
      </w:r>
      <w:r w:rsidR="00004854">
        <w:t>8.2.4.3.1</w:t>
      </w:r>
      <w:r w:rsidR="008D51C0">
        <w:fldChar w:fldCharType="end"/>
      </w:r>
      <w:r w:rsidR="0040446A">
        <w:t xml:space="preserve"> </w:t>
      </w:r>
      <w:r w:rsidR="00D86CA8">
        <w:t xml:space="preserve">and for Weld Position Parameters </w:t>
      </w:r>
      <w:r w:rsidR="0040446A">
        <w:t xml:space="preserve">in chapter </w:t>
      </w:r>
      <w:r w:rsidR="008D51C0">
        <w:fldChar w:fldCharType="begin"/>
      </w:r>
      <w:r w:rsidR="0040446A">
        <w:instrText xml:space="preserve"> REF _Ref397524978 \r \h </w:instrText>
      </w:r>
      <w:r w:rsidR="008D51C0">
        <w:fldChar w:fldCharType="separate"/>
      </w:r>
      <w:r w:rsidR="00004854">
        <w:t>8.2.4.3.2</w:t>
      </w:r>
      <w:r w:rsidR="008D51C0">
        <w:fldChar w:fldCharType="end"/>
      </w:r>
      <w:r w:rsidR="00D86CA8">
        <w:t>.</w:t>
      </w:r>
    </w:p>
    <w:p w14:paraId="3F7C23F6" w14:textId="77777777" w:rsidR="00433A07" w:rsidRPr="007055D9" w:rsidRDefault="004F562F" w:rsidP="00433A07">
      <w:pPr>
        <w:keepNext/>
        <w:jc w:val="center"/>
      </w:pPr>
      <w:r>
        <w:rPr>
          <w:noProof/>
          <w:lang w:eastAsia="en-US"/>
        </w:rPr>
        <w:drawing>
          <wp:inline distT="0" distB="0" distL="0" distR="0" wp14:anchorId="5C0DCA99" wp14:editId="182243B9">
            <wp:extent cx="2499360" cy="2095500"/>
            <wp:effectExtent l="0" t="0" r="0" b="0"/>
            <wp:docPr id="21" name="Bild 23" descr="Sheet_Parameters_and_Weld_Position_Parameters_Pic_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3" descr="Sheet_Parameters_and_Weld_Position_Parameters_Pic_a"/>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499360" cy="2095500"/>
                    </a:xfrm>
                    <a:prstGeom prst="rect">
                      <a:avLst/>
                    </a:prstGeom>
                    <a:noFill/>
                    <a:ln>
                      <a:noFill/>
                    </a:ln>
                  </pic:spPr>
                </pic:pic>
              </a:graphicData>
            </a:graphic>
          </wp:inline>
        </w:drawing>
      </w:r>
      <w:r>
        <w:rPr>
          <w:noProof/>
          <w:lang w:eastAsia="en-US"/>
        </w:rPr>
        <w:drawing>
          <wp:inline distT="0" distB="0" distL="0" distR="0" wp14:anchorId="758CD883" wp14:editId="375AFE4B">
            <wp:extent cx="2430780" cy="2057400"/>
            <wp:effectExtent l="0" t="0" r="0" b="0"/>
            <wp:docPr id="22" name="Bild 24" descr="Sheet_Parameters_and_Weld_Position_Parameters_Pic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4" descr="Sheet_Parameters_and_Weld_Position_Parameters_Pic_b"/>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430780" cy="2057400"/>
                    </a:xfrm>
                    <a:prstGeom prst="rect">
                      <a:avLst/>
                    </a:prstGeom>
                    <a:noFill/>
                    <a:ln>
                      <a:noFill/>
                    </a:ln>
                  </pic:spPr>
                </pic:pic>
              </a:graphicData>
            </a:graphic>
          </wp:inline>
        </w:drawing>
      </w:r>
    </w:p>
    <w:p w14:paraId="187C703B" w14:textId="1BF8E7EF" w:rsidR="00433A07" w:rsidRPr="007055D9" w:rsidRDefault="00433A07" w:rsidP="00433A07">
      <w:pPr>
        <w:pStyle w:val="Beschriftung"/>
      </w:pPr>
      <w:bookmarkStart w:id="2579" w:name="_Ref397587838"/>
      <w:bookmarkStart w:id="2580" w:name="_Toc3557124"/>
      <w:bookmarkStart w:id="2581" w:name="_Toc27753740"/>
      <w:r w:rsidRPr="007055D9">
        <w:t xml:space="preserve">Figure </w:t>
      </w:r>
      <w:r w:rsidR="00406B64">
        <w:fldChar w:fldCharType="begin"/>
      </w:r>
      <w:r w:rsidR="00406B64">
        <w:instrText xml:space="preserve"> SEQ Figure \* ARABIC </w:instrText>
      </w:r>
      <w:r w:rsidR="00406B64">
        <w:fldChar w:fldCharType="separate"/>
      </w:r>
      <w:ins w:id="2582" w:author="Dr. Carsten Franke" w:date="2020-03-09T14:39:00Z">
        <w:r w:rsidR="00004854">
          <w:rPr>
            <w:noProof/>
          </w:rPr>
          <w:t>49</w:t>
        </w:r>
      </w:ins>
      <w:ins w:id="2583" w:author="nick" w:date="2020-02-20T20:00:00Z">
        <w:del w:id="2584" w:author="Dr. Carsten Franke" w:date="2020-03-09T14:38:00Z">
          <w:r w:rsidR="0047200E" w:rsidDel="00004854">
            <w:rPr>
              <w:noProof/>
            </w:rPr>
            <w:delText>50</w:delText>
          </w:r>
        </w:del>
      </w:ins>
      <w:del w:id="2585" w:author="Dr. Carsten Franke" w:date="2020-03-09T14:38:00Z">
        <w:r w:rsidR="007E2D34" w:rsidDel="00004854">
          <w:rPr>
            <w:noProof/>
          </w:rPr>
          <w:delText>46</w:delText>
        </w:r>
      </w:del>
      <w:r w:rsidR="00406B64">
        <w:fldChar w:fldCharType="end"/>
      </w:r>
      <w:bookmarkEnd w:id="2579"/>
      <w:r w:rsidRPr="007055D9">
        <w:t xml:space="preserve">: Sheet Parameters vs. </w:t>
      </w:r>
      <w:r w:rsidRPr="007055D9">
        <w:rPr>
          <w:noProof/>
        </w:rPr>
        <w:t xml:space="preserve"> Weld Position Parameters</w:t>
      </w:r>
      <w:bookmarkEnd w:id="2580"/>
      <w:bookmarkEnd w:id="2581"/>
    </w:p>
    <w:p w14:paraId="78EA556E" w14:textId="77777777" w:rsidR="000E5FC5" w:rsidRDefault="000E5FC5" w:rsidP="00433A07">
      <w:pPr>
        <w:pStyle w:val="berschrift4"/>
        <w:numPr>
          <w:ilvl w:val="4"/>
          <w:numId w:val="1"/>
        </w:numPr>
        <w:ind w:left="1009" w:hanging="1009"/>
      </w:pPr>
      <w:bookmarkStart w:id="2586" w:name="_Toc3557010"/>
      <w:bookmarkStart w:id="2587" w:name="_Toc27753624"/>
      <w:bookmarkStart w:id="2588" w:name="_Ref397525982"/>
      <w:r w:rsidRPr="007055D9">
        <w:t>Parameters Assigned to a Specific Sheet of the Flange</w:t>
      </w:r>
      <w:bookmarkEnd w:id="2586"/>
      <w:bookmarkEnd w:id="2587"/>
      <w:r w:rsidRPr="007055D9">
        <w:t xml:space="preserve"> </w:t>
      </w:r>
      <w:bookmarkEnd w:id="2588"/>
    </w:p>
    <w:p w14:paraId="50DC6089" w14:textId="77777777" w:rsidR="00063869" w:rsidRPr="00433A07" w:rsidRDefault="00063869" w:rsidP="00433A07">
      <w:pPr>
        <w:pStyle w:val="berschrift5"/>
        <w:jc w:val="both"/>
        <w:rPr>
          <w:b w:val="0"/>
          <w:i w:val="0"/>
          <w:sz w:val="22"/>
        </w:rPr>
      </w:pPr>
      <w:r w:rsidRPr="00433A07">
        <w:rPr>
          <w:b w:val="0"/>
          <w:i w:val="0"/>
          <w:sz w:val="22"/>
        </w:rPr>
        <w:t xml:space="preserve">In a </w:t>
      </w:r>
      <w:proofErr w:type="spellStart"/>
      <w:r w:rsidRPr="00433A07">
        <w:rPr>
          <w:b w:val="0"/>
          <w:i w:val="0"/>
          <w:sz w:val="22"/>
        </w:rPr>
        <w:t>welded</w:t>
      </w:r>
      <w:proofErr w:type="spellEnd"/>
      <w:r w:rsidRPr="00433A07">
        <w:rPr>
          <w:b w:val="0"/>
          <w:i w:val="0"/>
          <w:sz w:val="22"/>
        </w:rPr>
        <w:t xml:space="preserve"> </w:t>
      </w:r>
      <w:proofErr w:type="spellStart"/>
      <w:r w:rsidRPr="00433A07">
        <w:rPr>
          <w:b w:val="0"/>
          <w:i w:val="0"/>
          <w:sz w:val="22"/>
        </w:rPr>
        <w:t>connection</w:t>
      </w:r>
      <w:proofErr w:type="spellEnd"/>
      <w:r w:rsidRPr="00433A07">
        <w:rPr>
          <w:b w:val="0"/>
          <w:i w:val="0"/>
          <w:sz w:val="22"/>
        </w:rPr>
        <w:t xml:space="preserve"> </w:t>
      </w:r>
      <w:proofErr w:type="spellStart"/>
      <w:r w:rsidRPr="00433A07">
        <w:rPr>
          <w:b w:val="0"/>
          <w:i w:val="0"/>
          <w:sz w:val="22"/>
        </w:rPr>
        <w:t>there</w:t>
      </w:r>
      <w:proofErr w:type="spellEnd"/>
      <w:r w:rsidRPr="00433A07">
        <w:rPr>
          <w:b w:val="0"/>
          <w:i w:val="0"/>
          <w:sz w:val="22"/>
        </w:rPr>
        <w:t xml:space="preserve"> are different </w:t>
      </w:r>
      <w:proofErr w:type="spellStart"/>
      <w:r w:rsidRPr="00433A07">
        <w:rPr>
          <w:b w:val="0"/>
          <w:i w:val="0"/>
          <w:sz w:val="22"/>
        </w:rPr>
        <w:t>kinds</w:t>
      </w:r>
      <w:proofErr w:type="spellEnd"/>
      <w:r w:rsidRPr="00433A07">
        <w:rPr>
          <w:b w:val="0"/>
          <w:i w:val="0"/>
          <w:sz w:val="22"/>
        </w:rPr>
        <w:t xml:space="preserve"> </w:t>
      </w:r>
      <w:proofErr w:type="spellStart"/>
      <w:r w:rsidRPr="00433A07">
        <w:rPr>
          <w:b w:val="0"/>
          <w:i w:val="0"/>
          <w:sz w:val="22"/>
        </w:rPr>
        <w:t>of</w:t>
      </w:r>
      <w:proofErr w:type="spellEnd"/>
      <w:r w:rsidRPr="00433A07">
        <w:rPr>
          <w:b w:val="0"/>
          <w:i w:val="0"/>
          <w:sz w:val="22"/>
        </w:rPr>
        <w:t xml:space="preserve"> </w:t>
      </w:r>
      <w:proofErr w:type="spellStart"/>
      <w:r w:rsidRPr="00433A07">
        <w:rPr>
          <w:b w:val="0"/>
          <w:i w:val="0"/>
          <w:sz w:val="22"/>
        </w:rPr>
        <w:t>parameters</w:t>
      </w:r>
      <w:proofErr w:type="spellEnd"/>
      <w:r w:rsidRPr="00433A07">
        <w:rPr>
          <w:b w:val="0"/>
          <w:i w:val="0"/>
          <w:sz w:val="22"/>
        </w:rPr>
        <w:t xml:space="preserve"> that have </w:t>
      </w:r>
      <w:proofErr w:type="spellStart"/>
      <w:r w:rsidRPr="00433A07">
        <w:rPr>
          <w:b w:val="0"/>
          <w:i w:val="0"/>
          <w:sz w:val="22"/>
        </w:rPr>
        <w:t>to</w:t>
      </w:r>
      <w:proofErr w:type="spellEnd"/>
      <w:r w:rsidRPr="00433A07">
        <w:rPr>
          <w:b w:val="0"/>
          <w:i w:val="0"/>
          <w:sz w:val="22"/>
        </w:rPr>
        <w:t xml:space="preserve"> be </w:t>
      </w:r>
      <w:proofErr w:type="spellStart"/>
      <w:r w:rsidRPr="00433A07">
        <w:rPr>
          <w:b w:val="0"/>
          <w:i w:val="0"/>
          <w:sz w:val="22"/>
        </w:rPr>
        <w:t>assigned</w:t>
      </w:r>
      <w:proofErr w:type="spellEnd"/>
      <w:r w:rsidRPr="00433A07">
        <w:rPr>
          <w:b w:val="0"/>
          <w:i w:val="0"/>
          <w:sz w:val="22"/>
        </w:rPr>
        <w:t xml:space="preserve"> </w:t>
      </w:r>
      <w:proofErr w:type="spellStart"/>
      <w:r w:rsidRPr="00433A07">
        <w:rPr>
          <w:b w:val="0"/>
          <w:i w:val="0"/>
          <w:sz w:val="22"/>
        </w:rPr>
        <w:t>to</w:t>
      </w:r>
      <w:proofErr w:type="spellEnd"/>
      <w:r w:rsidRPr="00433A07">
        <w:rPr>
          <w:b w:val="0"/>
          <w:i w:val="0"/>
          <w:sz w:val="22"/>
        </w:rPr>
        <w:t xml:space="preserve"> </w:t>
      </w:r>
      <w:proofErr w:type="spellStart"/>
      <w:r w:rsidRPr="00433A07">
        <w:rPr>
          <w:b w:val="0"/>
          <w:i w:val="0"/>
          <w:sz w:val="22"/>
        </w:rPr>
        <w:t>either</w:t>
      </w:r>
      <w:proofErr w:type="spellEnd"/>
      <w:r w:rsidRPr="00433A07">
        <w:rPr>
          <w:b w:val="0"/>
          <w:i w:val="0"/>
          <w:sz w:val="22"/>
        </w:rPr>
        <w:t xml:space="preserve"> </w:t>
      </w:r>
      <w:proofErr w:type="spellStart"/>
      <w:r w:rsidRPr="00433A07">
        <w:rPr>
          <w:b w:val="0"/>
          <w:i w:val="0"/>
          <w:sz w:val="22"/>
        </w:rPr>
        <w:t>welded</w:t>
      </w:r>
      <w:proofErr w:type="spellEnd"/>
      <w:r w:rsidRPr="00433A07">
        <w:rPr>
          <w:b w:val="0"/>
          <w:i w:val="0"/>
          <w:sz w:val="22"/>
        </w:rPr>
        <w:t xml:space="preserve"> </w:t>
      </w:r>
      <w:proofErr w:type="spellStart"/>
      <w:r w:rsidRPr="00433A07">
        <w:rPr>
          <w:b w:val="0"/>
          <w:i w:val="0"/>
          <w:sz w:val="22"/>
        </w:rPr>
        <w:t>sheet</w:t>
      </w:r>
      <w:proofErr w:type="spellEnd"/>
      <w:r w:rsidRPr="00433A07">
        <w:rPr>
          <w:b w:val="0"/>
          <w:i w:val="0"/>
          <w:sz w:val="22"/>
        </w:rPr>
        <w:t xml:space="preserve"> </w:t>
      </w:r>
      <w:proofErr w:type="spellStart"/>
      <w:r w:rsidRPr="00433A07">
        <w:rPr>
          <w:b w:val="0"/>
          <w:i w:val="0"/>
          <w:sz w:val="22"/>
        </w:rPr>
        <w:t>metal</w:t>
      </w:r>
      <w:proofErr w:type="spellEnd"/>
      <w:r w:rsidRPr="00433A07">
        <w:rPr>
          <w:b w:val="0"/>
          <w:i w:val="0"/>
          <w:sz w:val="22"/>
        </w:rPr>
        <w:t xml:space="preserve"> or the </w:t>
      </w:r>
      <w:proofErr w:type="spellStart"/>
      <w:r w:rsidRPr="00433A07">
        <w:rPr>
          <w:b w:val="0"/>
          <w:i w:val="0"/>
          <w:sz w:val="22"/>
        </w:rPr>
        <w:t>created</w:t>
      </w:r>
      <w:proofErr w:type="spellEnd"/>
      <w:r w:rsidRPr="00433A07">
        <w:rPr>
          <w:b w:val="0"/>
          <w:i w:val="0"/>
          <w:sz w:val="22"/>
        </w:rPr>
        <w:t xml:space="preserve"> </w:t>
      </w:r>
      <w:proofErr w:type="spellStart"/>
      <w:r w:rsidRPr="00433A07">
        <w:rPr>
          <w:b w:val="0"/>
          <w:i w:val="0"/>
          <w:sz w:val="22"/>
        </w:rPr>
        <w:t>weld</w:t>
      </w:r>
      <w:proofErr w:type="spellEnd"/>
      <w:r w:rsidRPr="00433A07">
        <w:rPr>
          <w:b w:val="0"/>
          <w:i w:val="0"/>
          <w:sz w:val="22"/>
        </w:rPr>
        <w:t xml:space="preserve"> </w:t>
      </w:r>
      <w:proofErr w:type="spellStart"/>
      <w:r w:rsidRPr="00433A07">
        <w:rPr>
          <w:b w:val="0"/>
          <w:i w:val="0"/>
          <w:sz w:val="22"/>
        </w:rPr>
        <w:t>itself</w:t>
      </w:r>
      <w:proofErr w:type="spellEnd"/>
      <w:r w:rsidRPr="00433A07">
        <w:rPr>
          <w:b w:val="0"/>
          <w:i w:val="0"/>
          <w:sz w:val="22"/>
        </w:rPr>
        <w:t xml:space="preserve">. Thus </w:t>
      </w:r>
      <w:proofErr w:type="spellStart"/>
      <w:r w:rsidRPr="00433A07">
        <w:rPr>
          <w:b w:val="0"/>
          <w:i w:val="0"/>
          <w:sz w:val="22"/>
        </w:rPr>
        <w:t>we</w:t>
      </w:r>
      <w:proofErr w:type="spellEnd"/>
      <w:r w:rsidRPr="00433A07">
        <w:rPr>
          <w:b w:val="0"/>
          <w:i w:val="0"/>
          <w:sz w:val="22"/>
        </w:rPr>
        <w:t xml:space="preserve"> </w:t>
      </w:r>
      <w:proofErr w:type="spellStart"/>
      <w:r w:rsidRPr="00433A07">
        <w:rPr>
          <w:b w:val="0"/>
          <w:i w:val="0"/>
          <w:sz w:val="22"/>
        </w:rPr>
        <w:t>can</w:t>
      </w:r>
      <w:proofErr w:type="spellEnd"/>
      <w:r w:rsidRPr="00433A07">
        <w:rPr>
          <w:b w:val="0"/>
          <w:i w:val="0"/>
          <w:sz w:val="22"/>
        </w:rPr>
        <w:t xml:space="preserve"> </w:t>
      </w:r>
      <w:proofErr w:type="spellStart"/>
      <w:r w:rsidRPr="00433A07">
        <w:rPr>
          <w:b w:val="0"/>
          <w:i w:val="0"/>
          <w:sz w:val="22"/>
        </w:rPr>
        <w:t>group</w:t>
      </w:r>
      <w:proofErr w:type="spellEnd"/>
      <w:r w:rsidRPr="00433A07">
        <w:rPr>
          <w:b w:val="0"/>
          <w:i w:val="0"/>
          <w:sz w:val="22"/>
        </w:rPr>
        <w:t xml:space="preserve"> and put all </w:t>
      </w:r>
      <w:proofErr w:type="spellStart"/>
      <w:r w:rsidRPr="00433A07">
        <w:rPr>
          <w:b w:val="0"/>
          <w:i w:val="0"/>
          <w:sz w:val="22"/>
        </w:rPr>
        <w:t>those</w:t>
      </w:r>
      <w:proofErr w:type="spellEnd"/>
      <w:r w:rsidRPr="00433A07">
        <w:rPr>
          <w:b w:val="0"/>
          <w:i w:val="0"/>
          <w:sz w:val="22"/>
        </w:rPr>
        <w:t xml:space="preserve"> </w:t>
      </w:r>
      <w:proofErr w:type="spellStart"/>
      <w:r w:rsidRPr="00433A07">
        <w:rPr>
          <w:b w:val="0"/>
          <w:i w:val="0"/>
          <w:sz w:val="22"/>
        </w:rPr>
        <w:t>parameters</w:t>
      </w:r>
      <w:proofErr w:type="spellEnd"/>
      <w:r w:rsidRPr="00433A07">
        <w:rPr>
          <w:b w:val="0"/>
          <w:i w:val="0"/>
          <w:sz w:val="22"/>
        </w:rPr>
        <w:t xml:space="preserve"> </w:t>
      </w:r>
      <w:proofErr w:type="spellStart"/>
      <w:r w:rsidRPr="00433A07">
        <w:rPr>
          <w:b w:val="0"/>
          <w:i w:val="0"/>
          <w:sz w:val="22"/>
        </w:rPr>
        <w:t>under</w:t>
      </w:r>
      <w:proofErr w:type="spellEnd"/>
      <w:r w:rsidRPr="00433A07">
        <w:rPr>
          <w:b w:val="0"/>
          <w:i w:val="0"/>
          <w:sz w:val="22"/>
        </w:rPr>
        <w:t xml:space="preserve"> </w:t>
      </w:r>
      <w:proofErr w:type="spellStart"/>
      <w:r w:rsidRPr="00433A07">
        <w:rPr>
          <w:b w:val="0"/>
          <w:i w:val="0"/>
          <w:sz w:val="22"/>
        </w:rPr>
        <w:t>two</w:t>
      </w:r>
      <w:proofErr w:type="spellEnd"/>
      <w:r w:rsidRPr="00433A07">
        <w:rPr>
          <w:b w:val="0"/>
          <w:i w:val="0"/>
          <w:sz w:val="22"/>
        </w:rPr>
        <w:t xml:space="preserve"> </w:t>
      </w:r>
      <w:proofErr w:type="spellStart"/>
      <w:r w:rsidRPr="00433A07">
        <w:rPr>
          <w:b w:val="0"/>
          <w:i w:val="0"/>
          <w:sz w:val="22"/>
        </w:rPr>
        <w:t>elements</w:t>
      </w:r>
      <w:proofErr w:type="spellEnd"/>
      <w:r w:rsidRPr="00433A07">
        <w:rPr>
          <w:b w:val="0"/>
          <w:i w:val="0"/>
          <w:sz w:val="22"/>
        </w:rPr>
        <w:t xml:space="preserve"> </w:t>
      </w:r>
      <w:proofErr w:type="spellStart"/>
      <w:r w:rsidRPr="00433A07">
        <w:rPr>
          <w:b w:val="0"/>
          <w:i w:val="0"/>
          <w:sz w:val="22"/>
        </w:rPr>
        <w:t>directly</w:t>
      </w:r>
      <w:proofErr w:type="spellEnd"/>
      <w:r w:rsidRPr="00433A07">
        <w:rPr>
          <w:b w:val="0"/>
          <w:i w:val="0"/>
          <w:sz w:val="22"/>
        </w:rPr>
        <w:t xml:space="preserve"> </w:t>
      </w:r>
      <w:proofErr w:type="spellStart"/>
      <w:r w:rsidRPr="00433A07">
        <w:rPr>
          <w:b w:val="0"/>
          <w:i w:val="0"/>
          <w:sz w:val="22"/>
        </w:rPr>
        <w:t>under</w:t>
      </w:r>
      <w:proofErr w:type="spellEnd"/>
      <w:r w:rsidRPr="00433A07">
        <w:rPr>
          <w:b w:val="0"/>
          <w:i w:val="0"/>
          <w:sz w:val="22"/>
        </w:rPr>
        <w:t xml:space="preserve"> the parent </w:t>
      </w:r>
      <w:proofErr w:type="spellStart"/>
      <w:r w:rsidR="00165844" w:rsidRPr="000047FF">
        <w:rPr>
          <w:b w:val="0"/>
          <w:i w:val="0"/>
          <w:sz w:val="22"/>
        </w:rPr>
        <w:t>subtype</w:t>
      </w:r>
      <w:proofErr w:type="spellEnd"/>
      <w:r w:rsidRPr="00433A07">
        <w:rPr>
          <w:b w:val="0"/>
          <w:i w:val="0"/>
          <w:sz w:val="18"/>
        </w:rPr>
        <w:t xml:space="preserve"> </w:t>
      </w:r>
      <w:proofErr w:type="spellStart"/>
      <w:r w:rsidRPr="00433A07">
        <w:rPr>
          <w:b w:val="0"/>
          <w:i w:val="0"/>
          <w:sz w:val="22"/>
        </w:rPr>
        <w:t>element</w:t>
      </w:r>
      <w:proofErr w:type="spellEnd"/>
      <w:r w:rsidRPr="00433A07">
        <w:rPr>
          <w:b w:val="0"/>
          <w:i w:val="0"/>
          <w:sz w:val="22"/>
        </w:rPr>
        <w:t xml:space="preserve">. These are the </w:t>
      </w:r>
      <w:r w:rsidR="0033708C" w:rsidRPr="008A6DA9">
        <w:rPr>
          <w:rFonts w:ascii="Courier New" w:hAnsi="Courier New" w:cs="Courier New"/>
          <w:sz w:val="18"/>
          <w:lang w:val="en-US"/>
        </w:rPr>
        <w:t>&lt;s</w:t>
      </w:r>
      <w:proofErr w:type="spellStart"/>
      <w:r w:rsidRPr="00433A07">
        <w:rPr>
          <w:rFonts w:ascii="Courier New" w:hAnsi="Courier New" w:cs="Courier New"/>
          <w:sz w:val="18"/>
        </w:rPr>
        <w:t>heet_parameter</w:t>
      </w:r>
      <w:proofErr w:type="spellEnd"/>
      <w:r w:rsidR="0033708C" w:rsidRPr="008A6DA9">
        <w:rPr>
          <w:rFonts w:ascii="Courier New" w:hAnsi="Courier New" w:cs="Courier New"/>
          <w:sz w:val="18"/>
          <w:lang w:val="en-US"/>
        </w:rPr>
        <w:t>/&gt;</w:t>
      </w:r>
      <w:r w:rsidRPr="00433A07">
        <w:rPr>
          <w:b w:val="0"/>
          <w:i w:val="0"/>
          <w:sz w:val="18"/>
        </w:rPr>
        <w:t xml:space="preserve"> </w:t>
      </w:r>
      <w:r w:rsidRPr="00433A07">
        <w:rPr>
          <w:b w:val="0"/>
          <w:i w:val="0"/>
          <w:sz w:val="22"/>
        </w:rPr>
        <w:t xml:space="preserve">and the </w:t>
      </w:r>
      <w:r w:rsidR="0033708C" w:rsidRPr="008A6DA9">
        <w:rPr>
          <w:rFonts w:ascii="Courier New" w:hAnsi="Courier New" w:cs="Courier New"/>
          <w:sz w:val="18"/>
          <w:lang w:val="en-US"/>
        </w:rPr>
        <w:t>&lt;w</w:t>
      </w:r>
      <w:proofErr w:type="spellStart"/>
      <w:r w:rsidRPr="00433A07">
        <w:rPr>
          <w:rFonts w:ascii="Courier New" w:hAnsi="Courier New" w:cs="Courier New"/>
          <w:sz w:val="18"/>
        </w:rPr>
        <w:t>eld_position</w:t>
      </w:r>
      <w:proofErr w:type="spellEnd"/>
      <w:r w:rsidR="0033708C" w:rsidRPr="008A6DA9">
        <w:rPr>
          <w:rFonts w:ascii="Courier New" w:hAnsi="Courier New" w:cs="Courier New"/>
          <w:sz w:val="18"/>
          <w:lang w:val="en-US"/>
        </w:rPr>
        <w:t>/&gt;</w:t>
      </w:r>
      <w:r w:rsidRPr="00433A07">
        <w:rPr>
          <w:b w:val="0"/>
          <w:i w:val="0"/>
          <w:sz w:val="22"/>
        </w:rPr>
        <w:t>.</w:t>
      </w:r>
    </w:p>
    <w:p w14:paraId="3170401C" w14:textId="77777777" w:rsidR="006A21C5" w:rsidRPr="007055D9" w:rsidRDefault="006A21C5" w:rsidP="006A21C5">
      <w:pPr>
        <w:pStyle w:val="berschrift5"/>
      </w:pPr>
      <w:r w:rsidRPr="007055D9">
        <w:t xml:space="preserve">Element </w:t>
      </w:r>
      <w:r w:rsidR="00194316">
        <w:t>"</w:t>
      </w:r>
      <w:proofErr w:type="spellStart"/>
      <w:r>
        <w:t>sheet_parameter</w:t>
      </w:r>
      <w:proofErr w:type="spellEnd"/>
      <w:r w:rsidR="00194316">
        <w:t>"</w:t>
      </w:r>
    </w:p>
    <w:p w14:paraId="3A5851EE" w14:textId="77777777" w:rsidR="006A21C5" w:rsidRDefault="006A21C5" w:rsidP="009F348D">
      <w:pPr>
        <w:jc w:val="both"/>
      </w:pPr>
      <w:r w:rsidRPr="007055D9">
        <w:t xml:space="preserve">The element </w:t>
      </w:r>
      <w:r w:rsidR="008A6DA9" w:rsidRPr="008A6DA9">
        <w:rPr>
          <w:rStyle w:val="XMLElement"/>
        </w:rPr>
        <w:t>&lt;</w:t>
      </w:r>
      <w:proofErr w:type="spellStart"/>
      <w:r w:rsidR="008A6DA9" w:rsidRPr="008A6DA9">
        <w:rPr>
          <w:rStyle w:val="XMLElement"/>
        </w:rPr>
        <w:t>sheet_parameter</w:t>
      </w:r>
      <w:proofErr w:type="spellEnd"/>
      <w:r w:rsidR="008A6DA9" w:rsidRPr="008A6DA9">
        <w:rPr>
          <w:rStyle w:val="XMLElement"/>
        </w:rPr>
        <w:t>/&gt;</w:t>
      </w:r>
      <w:r w:rsidRPr="007055D9">
        <w:t xml:space="preserve"> describes </w:t>
      </w:r>
      <w:r w:rsidR="00F62462" w:rsidRPr="00F62462">
        <w:t>the sheet in order to identify the correct sheet when multiple sheets are connected.</w:t>
      </w:r>
      <w:r w:rsidR="00007D4F">
        <w:t xml:space="preserve"> </w:t>
      </w:r>
      <w:proofErr w:type="gramStart"/>
      <w:r w:rsidR="00007D4F">
        <w:t>Furthermore</w:t>
      </w:r>
      <w:proofErr w:type="gramEnd"/>
      <w:r w:rsidR="00007D4F">
        <w:t xml:space="preserve"> it defines as attributes the corresponding gap applied between the welded sheet and the base sheet, i.e. in general the applied gap between the welded sheets involved in the welding process.</w:t>
      </w:r>
    </w:p>
    <w:p w14:paraId="694BF68B" w14:textId="77777777" w:rsidR="000B762B" w:rsidRDefault="000B762B" w:rsidP="00825ABB">
      <w:pPr>
        <w:keepNext/>
        <w:jc w:val="both"/>
      </w:pPr>
      <w:r w:rsidRPr="007055D9">
        <w:lastRenderedPageBreak/>
        <w:t>It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B762B" w:rsidRPr="007055D9" w14:paraId="792B30BD" w14:textId="77777777" w:rsidTr="00825AB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23E1F98" w14:textId="77777777" w:rsidR="000B762B" w:rsidRPr="007055D9" w:rsidRDefault="000B762B" w:rsidP="00825ABB">
            <w:pPr>
              <w:keepNext/>
              <w:rPr>
                <w:b/>
                <w:i/>
              </w:rPr>
            </w:pPr>
            <w:r w:rsidRPr="007055D9">
              <w:rPr>
                <w:b/>
                <w:i/>
              </w:rPr>
              <w:t>Attributes</w:t>
            </w:r>
            <w:r>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44ECFAD" w14:textId="77777777" w:rsidR="000B762B" w:rsidRPr="007055D9" w:rsidRDefault="000B762B" w:rsidP="00825ABB">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E82084D" w14:textId="77777777" w:rsidR="000B762B" w:rsidRPr="007055D9" w:rsidRDefault="000E60DF" w:rsidP="00825ABB">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D852D63" w14:textId="77777777" w:rsidR="000B762B" w:rsidRPr="007055D9" w:rsidRDefault="009436D3" w:rsidP="00825ABB">
            <w:pPr>
              <w:keepNext/>
              <w:rPr>
                <w:b/>
                <w:i/>
              </w:rPr>
            </w:pPr>
            <w:r w:rsidRPr="00A20C5C">
              <w:rPr>
                <w:b/>
                <w:i/>
              </w:rPr>
              <w:t>Constraint</w:t>
            </w:r>
            <w:r>
              <w:rPr>
                <w:b/>
                <w:i/>
              </w:rPr>
              <w:t xml:space="preserve"> / Remarks</w:t>
            </w:r>
          </w:p>
        </w:tc>
      </w:tr>
      <w:tr w:rsidR="000B762B" w:rsidRPr="00BF4046" w14:paraId="2EE9C0CB" w14:textId="77777777" w:rsidTr="00825ABB">
        <w:trPr>
          <w:cantSplit/>
          <w:jc w:val="center"/>
        </w:trPr>
        <w:tc>
          <w:tcPr>
            <w:tcW w:w="1871" w:type="dxa"/>
            <w:shd w:val="clear" w:color="auto" w:fill="auto"/>
          </w:tcPr>
          <w:p w14:paraId="08F9B395" w14:textId="77777777" w:rsidR="000B762B" w:rsidRPr="00BF4046" w:rsidRDefault="000B762B" w:rsidP="00825ABB">
            <w:pPr>
              <w:rPr>
                <w:sz w:val="20"/>
                <w:szCs w:val="20"/>
              </w:rPr>
            </w:pPr>
            <w:r>
              <w:rPr>
                <w:sz w:val="20"/>
                <w:szCs w:val="20"/>
              </w:rPr>
              <w:t>index</w:t>
            </w:r>
          </w:p>
        </w:tc>
        <w:tc>
          <w:tcPr>
            <w:tcW w:w="1800" w:type="dxa"/>
            <w:shd w:val="clear" w:color="auto" w:fill="auto"/>
          </w:tcPr>
          <w:p w14:paraId="6E6B0469" w14:textId="77777777" w:rsidR="000B762B" w:rsidRPr="00BF4046" w:rsidRDefault="00B33619" w:rsidP="00825ABB">
            <w:pPr>
              <w:rPr>
                <w:sz w:val="20"/>
                <w:szCs w:val="20"/>
              </w:rPr>
            </w:pPr>
            <w:r>
              <w:rPr>
                <w:sz w:val="20"/>
                <w:szCs w:val="20"/>
              </w:rPr>
              <w:t>Integer</w:t>
            </w:r>
          </w:p>
        </w:tc>
        <w:tc>
          <w:tcPr>
            <w:tcW w:w="1620" w:type="dxa"/>
            <w:shd w:val="clear" w:color="auto" w:fill="auto"/>
          </w:tcPr>
          <w:p w14:paraId="1A953392" w14:textId="77777777" w:rsidR="000B762B" w:rsidRPr="00BF4046" w:rsidRDefault="000B762B" w:rsidP="00825ABB">
            <w:pPr>
              <w:rPr>
                <w:sz w:val="20"/>
                <w:szCs w:val="20"/>
              </w:rPr>
            </w:pPr>
            <w:r w:rsidRPr="00BF4046">
              <w:rPr>
                <w:sz w:val="20"/>
                <w:szCs w:val="20"/>
              </w:rPr>
              <w:t>Required</w:t>
            </w:r>
          </w:p>
        </w:tc>
        <w:tc>
          <w:tcPr>
            <w:tcW w:w="3240" w:type="dxa"/>
            <w:shd w:val="clear" w:color="auto" w:fill="auto"/>
          </w:tcPr>
          <w:p w14:paraId="68E83297" w14:textId="77777777" w:rsidR="000B762B" w:rsidRPr="00BF4046" w:rsidRDefault="000B762B" w:rsidP="00825ABB">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B762B" w:rsidRPr="00BF4046" w14:paraId="116427B6" w14:textId="77777777" w:rsidTr="00825ABB">
        <w:trPr>
          <w:cantSplit/>
          <w:jc w:val="center"/>
        </w:trPr>
        <w:tc>
          <w:tcPr>
            <w:tcW w:w="1871" w:type="dxa"/>
            <w:shd w:val="clear" w:color="auto" w:fill="auto"/>
          </w:tcPr>
          <w:p w14:paraId="589601D6" w14:textId="77777777" w:rsidR="000B762B" w:rsidRPr="00BF4046" w:rsidRDefault="000B762B" w:rsidP="00825ABB">
            <w:pPr>
              <w:rPr>
                <w:sz w:val="20"/>
                <w:szCs w:val="20"/>
              </w:rPr>
            </w:pPr>
            <w:r>
              <w:rPr>
                <w:sz w:val="20"/>
                <w:szCs w:val="20"/>
              </w:rPr>
              <w:t>gap</w:t>
            </w:r>
          </w:p>
        </w:tc>
        <w:tc>
          <w:tcPr>
            <w:tcW w:w="1800" w:type="dxa"/>
            <w:shd w:val="clear" w:color="auto" w:fill="auto"/>
          </w:tcPr>
          <w:p w14:paraId="0DD163A2" w14:textId="77777777" w:rsidR="000B762B" w:rsidRPr="00BF4046" w:rsidRDefault="00B33619" w:rsidP="00825ABB">
            <w:pPr>
              <w:rPr>
                <w:sz w:val="20"/>
                <w:szCs w:val="20"/>
              </w:rPr>
            </w:pPr>
            <w:r>
              <w:rPr>
                <w:sz w:val="20"/>
                <w:szCs w:val="20"/>
              </w:rPr>
              <w:t>Floating point</w:t>
            </w:r>
          </w:p>
        </w:tc>
        <w:tc>
          <w:tcPr>
            <w:tcW w:w="1620" w:type="dxa"/>
            <w:shd w:val="clear" w:color="auto" w:fill="auto"/>
          </w:tcPr>
          <w:p w14:paraId="34E7FF1D" w14:textId="77777777" w:rsidR="000B762B" w:rsidRPr="00BF4046" w:rsidRDefault="00E00705" w:rsidP="00825ABB">
            <w:pPr>
              <w:rPr>
                <w:sz w:val="20"/>
                <w:szCs w:val="20"/>
              </w:rPr>
            </w:pPr>
            <w:r>
              <w:rPr>
                <w:sz w:val="20"/>
                <w:szCs w:val="20"/>
              </w:rPr>
              <w:t>Optional</w:t>
            </w:r>
          </w:p>
        </w:tc>
        <w:tc>
          <w:tcPr>
            <w:tcW w:w="3240" w:type="dxa"/>
            <w:shd w:val="clear" w:color="auto" w:fill="auto"/>
          </w:tcPr>
          <w:p w14:paraId="4332DD64" w14:textId="77777777" w:rsidR="000B762B" w:rsidRPr="00BF4046" w:rsidRDefault="001802AE" w:rsidP="00825ABB">
            <w:pPr>
              <w:rPr>
                <w:sz w:val="20"/>
                <w:szCs w:val="20"/>
              </w:rPr>
            </w:pPr>
            <w:r>
              <w:rPr>
                <w:sz w:val="20"/>
                <w:szCs w:val="20"/>
              </w:rPr>
              <w:t>Default value is 0</w:t>
            </w:r>
          </w:p>
        </w:tc>
      </w:tr>
      <w:tr w:rsidR="00377202" w:rsidRPr="00BF4046" w14:paraId="55B42F25" w14:textId="77777777" w:rsidTr="00825ABB">
        <w:trPr>
          <w:cantSplit/>
          <w:jc w:val="center"/>
        </w:trPr>
        <w:tc>
          <w:tcPr>
            <w:tcW w:w="1871" w:type="dxa"/>
            <w:shd w:val="clear" w:color="auto" w:fill="auto"/>
          </w:tcPr>
          <w:p w14:paraId="4A54378D" w14:textId="77777777" w:rsidR="00377202" w:rsidRDefault="0040178D" w:rsidP="00825ABB">
            <w:pPr>
              <w:rPr>
                <w:sz w:val="20"/>
                <w:szCs w:val="20"/>
              </w:rPr>
            </w:pPr>
            <w:proofErr w:type="spellStart"/>
            <w:r>
              <w:rPr>
                <w:sz w:val="20"/>
                <w:szCs w:val="20"/>
              </w:rPr>
              <w:t>sheet_</w:t>
            </w:r>
            <w:r w:rsidR="00377202">
              <w:rPr>
                <w:sz w:val="20"/>
                <w:szCs w:val="20"/>
              </w:rPr>
              <w:t>thickness</w:t>
            </w:r>
            <w:proofErr w:type="spellEnd"/>
          </w:p>
        </w:tc>
        <w:tc>
          <w:tcPr>
            <w:tcW w:w="1800" w:type="dxa"/>
            <w:shd w:val="clear" w:color="auto" w:fill="auto"/>
          </w:tcPr>
          <w:p w14:paraId="1BE3EC2C" w14:textId="77777777" w:rsidR="00377202" w:rsidRPr="002D6B99" w:rsidRDefault="00B33619" w:rsidP="00825ABB">
            <w:pPr>
              <w:rPr>
                <w:sz w:val="20"/>
                <w:szCs w:val="20"/>
              </w:rPr>
            </w:pPr>
            <w:r>
              <w:rPr>
                <w:sz w:val="20"/>
                <w:szCs w:val="20"/>
              </w:rPr>
              <w:t>Floating point</w:t>
            </w:r>
          </w:p>
        </w:tc>
        <w:tc>
          <w:tcPr>
            <w:tcW w:w="1620" w:type="dxa"/>
            <w:shd w:val="clear" w:color="auto" w:fill="auto"/>
          </w:tcPr>
          <w:p w14:paraId="11E8268F" w14:textId="77777777" w:rsidR="00377202" w:rsidRPr="002D6B99" w:rsidRDefault="001802AE" w:rsidP="00825ABB">
            <w:pPr>
              <w:rPr>
                <w:sz w:val="20"/>
                <w:szCs w:val="20"/>
              </w:rPr>
            </w:pPr>
            <w:r>
              <w:rPr>
                <w:sz w:val="20"/>
                <w:szCs w:val="20"/>
              </w:rPr>
              <w:t>Optional</w:t>
            </w:r>
          </w:p>
        </w:tc>
        <w:tc>
          <w:tcPr>
            <w:tcW w:w="3240" w:type="dxa"/>
            <w:shd w:val="clear" w:color="auto" w:fill="auto"/>
          </w:tcPr>
          <w:p w14:paraId="121BF5DF" w14:textId="77777777" w:rsidR="00377202" w:rsidRPr="002D6B99" w:rsidRDefault="00377202" w:rsidP="00825ABB">
            <w:pPr>
              <w:rPr>
                <w:sz w:val="20"/>
                <w:szCs w:val="20"/>
              </w:rPr>
            </w:pPr>
            <w:r>
              <w:rPr>
                <w:sz w:val="20"/>
                <w:szCs w:val="20"/>
              </w:rPr>
              <w:t>-</w:t>
            </w:r>
          </w:p>
        </w:tc>
      </w:tr>
      <w:tr w:rsidR="00377202" w:rsidRPr="00BF4046" w14:paraId="183C5AF5" w14:textId="77777777" w:rsidTr="00825ABB">
        <w:trPr>
          <w:cantSplit/>
          <w:jc w:val="center"/>
        </w:trPr>
        <w:tc>
          <w:tcPr>
            <w:tcW w:w="1871" w:type="dxa"/>
            <w:shd w:val="clear" w:color="auto" w:fill="auto"/>
          </w:tcPr>
          <w:p w14:paraId="7C81950D" w14:textId="77777777" w:rsidR="00377202" w:rsidRDefault="00377202" w:rsidP="00825ABB">
            <w:pPr>
              <w:rPr>
                <w:sz w:val="20"/>
                <w:szCs w:val="20"/>
              </w:rPr>
            </w:pPr>
            <w:proofErr w:type="spellStart"/>
            <w:r>
              <w:rPr>
                <w:sz w:val="20"/>
                <w:szCs w:val="20"/>
              </w:rPr>
              <w:t>sheet_angle</w:t>
            </w:r>
            <w:proofErr w:type="spellEnd"/>
          </w:p>
        </w:tc>
        <w:tc>
          <w:tcPr>
            <w:tcW w:w="1800" w:type="dxa"/>
            <w:shd w:val="clear" w:color="auto" w:fill="auto"/>
          </w:tcPr>
          <w:p w14:paraId="1240022C" w14:textId="77777777" w:rsidR="00377202" w:rsidRPr="002D6B99" w:rsidRDefault="00F21C9F" w:rsidP="00825ABB">
            <w:pPr>
              <w:rPr>
                <w:sz w:val="20"/>
                <w:szCs w:val="20"/>
              </w:rPr>
            </w:pPr>
            <w:r>
              <w:rPr>
                <w:sz w:val="20"/>
                <w:szCs w:val="20"/>
              </w:rPr>
              <w:t>Floating point</w:t>
            </w:r>
          </w:p>
        </w:tc>
        <w:tc>
          <w:tcPr>
            <w:tcW w:w="1620" w:type="dxa"/>
            <w:shd w:val="clear" w:color="auto" w:fill="auto"/>
          </w:tcPr>
          <w:p w14:paraId="3C9FFB92" w14:textId="77777777" w:rsidR="00377202" w:rsidRPr="002D6B99" w:rsidRDefault="001802AE" w:rsidP="00825ABB">
            <w:pPr>
              <w:rPr>
                <w:sz w:val="20"/>
                <w:szCs w:val="20"/>
              </w:rPr>
            </w:pPr>
            <w:r>
              <w:rPr>
                <w:sz w:val="20"/>
                <w:szCs w:val="20"/>
              </w:rPr>
              <w:t>Optional</w:t>
            </w:r>
          </w:p>
        </w:tc>
        <w:tc>
          <w:tcPr>
            <w:tcW w:w="3240" w:type="dxa"/>
            <w:shd w:val="clear" w:color="auto" w:fill="auto"/>
          </w:tcPr>
          <w:p w14:paraId="6082E29C" w14:textId="77777777" w:rsidR="00377202" w:rsidRPr="002D6B99" w:rsidRDefault="00377202" w:rsidP="00825ABB">
            <w:pPr>
              <w:keepNext/>
              <w:rPr>
                <w:sz w:val="20"/>
                <w:szCs w:val="20"/>
              </w:rPr>
            </w:pPr>
            <w:r>
              <w:rPr>
                <w:sz w:val="20"/>
                <w:szCs w:val="20"/>
              </w:rPr>
              <w:t>-</w:t>
            </w:r>
          </w:p>
        </w:tc>
      </w:tr>
    </w:tbl>
    <w:p w14:paraId="5E7A2C23" w14:textId="48AC3BD1" w:rsidR="00825ABB" w:rsidRDefault="00825ABB" w:rsidP="0035512A">
      <w:pPr>
        <w:pStyle w:val="Beschriftung"/>
        <w:spacing w:before="120"/>
      </w:pPr>
      <w:bookmarkStart w:id="2589" w:name="_Toc3566489"/>
      <w:bookmarkStart w:id="2590" w:name="_Toc27753859"/>
      <w:r>
        <w:t xml:space="preserve">Table </w:t>
      </w:r>
      <w:ins w:id="2591" w:author="Dr. Carsten Franke" w:date="2020-03-09T16:02:00Z">
        <w:r w:rsidR="001D2A94">
          <w:fldChar w:fldCharType="begin"/>
        </w:r>
        <w:r w:rsidR="001D2A94">
          <w:instrText xml:space="preserve"> SEQ Table \* ARABIC </w:instrText>
        </w:r>
      </w:ins>
      <w:r w:rsidR="001D2A94">
        <w:fldChar w:fldCharType="separate"/>
      </w:r>
      <w:ins w:id="2592" w:author="Dr. Carsten Franke" w:date="2020-03-09T16:02:00Z">
        <w:r w:rsidR="001D2A94">
          <w:rPr>
            <w:noProof/>
          </w:rPr>
          <w:t>86</w:t>
        </w:r>
        <w:r w:rsidR="001D2A94">
          <w:fldChar w:fldCharType="end"/>
        </w:r>
      </w:ins>
      <w:del w:id="2593" w:author="Dr. Carsten Franke" w:date="2020-03-09T16:02:00Z">
        <w:r w:rsidR="00D43112" w:rsidDel="001D2A94">
          <w:fldChar w:fldCharType="begin"/>
        </w:r>
        <w:r w:rsidR="00D43112" w:rsidDel="001D2A94">
          <w:delInstrText xml:space="preserve"> SEQ Table \* ARABIC </w:delInstrText>
        </w:r>
        <w:r w:rsidR="00D43112" w:rsidDel="001D2A94">
          <w:fldChar w:fldCharType="separate"/>
        </w:r>
      </w:del>
      <w:del w:id="2594" w:author="Dr. Carsten Franke" w:date="2020-03-09T14:38:00Z">
        <w:r w:rsidR="007E2D34" w:rsidDel="00004854">
          <w:rPr>
            <w:noProof/>
          </w:rPr>
          <w:delText>84</w:delText>
        </w:r>
      </w:del>
      <w:del w:id="2595" w:author="Dr. Carsten Franke" w:date="2020-03-09T16:02:00Z">
        <w:r w:rsidR="00D43112" w:rsidDel="001D2A94">
          <w:fldChar w:fldCharType="end"/>
        </w:r>
      </w:del>
      <w:r>
        <w:t xml:space="preserve">: Attributes of element </w:t>
      </w:r>
      <w:r w:rsidRPr="00271D68">
        <w:rPr>
          <w:rFonts w:ascii="Courier New" w:hAnsi="Courier New" w:cs="Courier New"/>
          <w:bCs w:val="0"/>
          <w:i/>
          <w:kern w:val="22"/>
          <w:sz w:val="18"/>
          <w:szCs w:val="18"/>
        </w:rPr>
        <w:t>&lt;</w:t>
      </w:r>
      <w:proofErr w:type="spellStart"/>
      <w:r>
        <w:rPr>
          <w:rFonts w:ascii="Courier New" w:hAnsi="Courier New" w:cs="Courier New"/>
          <w:bCs w:val="0"/>
          <w:i/>
          <w:kern w:val="22"/>
          <w:sz w:val="18"/>
          <w:szCs w:val="18"/>
        </w:rPr>
        <w:t>sheet_parameter</w:t>
      </w:r>
      <w:proofErr w:type="spellEnd"/>
      <w:r w:rsidRPr="00271D68">
        <w:rPr>
          <w:rFonts w:ascii="Courier New" w:hAnsi="Courier New" w:cs="Courier New"/>
          <w:bCs w:val="0"/>
          <w:i/>
          <w:kern w:val="22"/>
          <w:sz w:val="18"/>
          <w:szCs w:val="18"/>
        </w:rPr>
        <w:t>/&gt;</w:t>
      </w:r>
      <w:bookmarkEnd w:id="2589"/>
      <w:bookmarkEnd w:id="2590"/>
    </w:p>
    <w:p w14:paraId="0FFC3154" w14:textId="77777777" w:rsidR="00882116" w:rsidRPr="007055D9" w:rsidRDefault="00882116" w:rsidP="00882116">
      <w:pPr>
        <w:pStyle w:val="berschrift5"/>
      </w:pPr>
      <w:r w:rsidRPr="007055D9">
        <w:t xml:space="preserve">Attribute </w:t>
      </w:r>
      <w:r w:rsidR="00194316">
        <w:t>"</w:t>
      </w:r>
      <w:proofErr w:type="spellStart"/>
      <w:r>
        <w:t>index</w:t>
      </w:r>
      <w:proofErr w:type="spellEnd"/>
      <w:r w:rsidR="00194316">
        <w:t>"</w:t>
      </w:r>
    </w:p>
    <w:p w14:paraId="58FD2B98" w14:textId="77777777" w:rsidR="00FF527B" w:rsidRPr="007055D9" w:rsidRDefault="00882116" w:rsidP="00C16FF4">
      <w:pPr>
        <w:jc w:val="both"/>
      </w:pPr>
      <w:r w:rsidRPr="007055D9">
        <w:t xml:space="preserve">The value of the attribute </w:t>
      </w:r>
      <w:r w:rsidR="009F348D">
        <w:rPr>
          <w:rStyle w:val="XMLAttribute"/>
        </w:rPr>
        <w:t>index</w:t>
      </w:r>
      <w:r w:rsidRPr="007055D9">
        <w:t xml:space="preserve"> </w:t>
      </w:r>
      <w:r w:rsidR="00A66B33">
        <w:t>must be referenced to the Part index</w:t>
      </w:r>
      <w:r w:rsidRPr="007055D9">
        <w:t>.</w:t>
      </w:r>
      <w:r w:rsidR="00A66B33">
        <w:t xml:space="preserve"> </w:t>
      </w:r>
      <w:r w:rsidR="00FF527B" w:rsidRPr="007055D9">
        <w:t xml:space="preserve">The </w:t>
      </w:r>
      <w:r w:rsidR="00FF527B" w:rsidRPr="00446313">
        <w:rPr>
          <w:rFonts w:ascii="Courier New" w:hAnsi="Courier New" w:cs="Courier New"/>
          <w:i/>
          <w:sz w:val="18"/>
          <w:szCs w:val="18"/>
        </w:rPr>
        <w:t>index</w:t>
      </w:r>
      <w:r w:rsidR="00FF527B" w:rsidRPr="007055D9">
        <w:t xml:space="preserve"> needs to be unique only within the parent element </w:t>
      </w:r>
      <w:r w:rsidR="00FF527B" w:rsidRPr="00446313">
        <w:rPr>
          <w:rFonts w:ascii="Courier New" w:hAnsi="Courier New" w:cs="Courier New"/>
          <w:b/>
          <w:i/>
          <w:sz w:val="18"/>
          <w:szCs w:val="18"/>
        </w:rPr>
        <w:t>&lt;connected_to&gt;.</w:t>
      </w:r>
      <w:r w:rsidR="00FF527B" w:rsidRPr="007055D9">
        <w:t xml:space="preserve"> For specific connections, it is used as the</w:t>
      </w:r>
      <w:r w:rsidR="00A66B33">
        <w:t xml:space="preserve"> matching index for the subjected welded</w:t>
      </w:r>
      <w:r w:rsidR="00FF527B" w:rsidRPr="007055D9">
        <w:t xml:space="preserve"> sheet.</w:t>
      </w:r>
    </w:p>
    <w:p w14:paraId="037E5C62" w14:textId="77777777" w:rsidR="006A21C5" w:rsidRPr="007055D9" w:rsidRDefault="006A21C5" w:rsidP="006A21C5">
      <w:pPr>
        <w:pStyle w:val="berschrift5"/>
      </w:pPr>
      <w:r w:rsidRPr="007055D9">
        <w:t xml:space="preserve">Attribute </w:t>
      </w:r>
      <w:r w:rsidR="00194316">
        <w:t>"</w:t>
      </w:r>
      <w:proofErr w:type="spellStart"/>
      <w:r w:rsidRPr="007055D9">
        <w:t>gap</w:t>
      </w:r>
      <w:proofErr w:type="spellEnd"/>
      <w:r w:rsidR="00194316">
        <w:t>"</w:t>
      </w:r>
    </w:p>
    <w:p w14:paraId="21AAE03D" w14:textId="77777777" w:rsidR="00C502EC" w:rsidRDefault="006A21C5" w:rsidP="00E34675">
      <w:pPr>
        <w:jc w:val="both"/>
      </w:pPr>
      <w:r w:rsidRPr="007055D9">
        <w:t xml:space="preserve">The value of the attribute </w:t>
      </w:r>
      <w:r w:rsidRPr="007055D9">
        <w:rPr>
          <w:rStyle w:val="XMLAttribute"/>
        </w:rPr>
        <w:t>gap</w:t>
      </w:r>
      <w:r w:rsidR="00E34675">
        <w:t xml:space="preserve"> is</w:t>
      </w:r>
      <w:r w:rsidR="00AE717B">
        <w:t xml:space="preserve"> numerical in the range</w:t>
      </w:r>
      <w:r w:rsidR="00B85EEA">
        <w:t xml:space="preserve"> [</w:t>
      </w:r>
      <w:r w:rsidR="00B85EEA" w:rsidRPr="007055D9">
        <w:t>0</w:t>
      </w:r>
      <w:r w:rsidR="00B85EEA">
        <w:t>,</w:t>
      </w:r>
      <w:r w:rsidR="00B85EEA" w:rsidRPr="007055D9">
        <w:t xml:space="preserve"> </w:t>
      </w:r>
      <w:r w:rsidR="00B85EEA" w:rsidRPr="007055D9">
        <w:rPr>
          <w:rStyle w:val="Fett"/>
        </w:rPr>
        <w:sym w:font="Symbol" w:char="F0A5"/>
      </w:r>
      <w:r w:rsidR="00B85EEA">
        <w:t>)</w:t>
      </w:r>
      <w:r w:rsidRPr="007055D9">
        <w:t xml:space="preserve">. It defines the distance between </w:t>
      </w:r>
      <w:r w:rsidR="00AE717B">
        <w:t>the base and the connected sheet</w:t>
      </w:r>
      <w:r w:rsidRPr="007055D9">
        <w:t>.</w:t>
      </w:r>
    </w:p>
    <w:p w14:paraId="33694653" w14:textId="77777777" w:rsidR="008A5372" w:rsidRPr="007055D9" w:rsidRDefault="008A5372" w:rsidP="008A5372">
      <w:pPr>
        <w:pStyle w:val="berschrift5"/>
      </w:pPr>
      <w:r w:rsidRPr="007055D9">
        <w:t xml:space="preserve">Attribute </w:t>
      </w:r>
      <w:r w:rsidR="00194316">
        <w:t>"</w:t>
      </w:r>
      <w:proofErr w:type="spellStart"/>
      <w:r w:rsidR="0040178D">
        <w:t>sheet_</w:t>
      </w:r>
      <w:r w:rsidR="00E34675">
        <w:t>thickness</w:t>
      </w:r>
      <w:proofErr w:type="spellEnd"/>
      <w:r w:rsidR="00194316">
        <w:t>"</w:t>
      </w:r>
    </w:p>
    <w:p w14:paraId="68BBA089" w14:textId="408C99C4" w:rsidR="00682870" w:rsidRDefault="008A5372" w:rsidP="00C16FF4">
      <w:pPr>
        <w:jc w:val="both"/>
      </w:pPr>
      <w:r w:rsidRPr="007055D9">
        <w:t xml:space="preserve">The value of the attribute </w:t>
      </w:r>
      <w:proofErr w:type="spellStart"/>
      <w:r w:rsidR="0040178D" w:rsidRPr="00362A5D">
        <w:rPr>
          <w:rFonts w:ascii="Courier New" w:hAnsi="Courier New" w:cs="Courier New"/>
          <w:b/>
          <w:i/>
          <w:sz w:val="18"/>
        </w:rPr>
        <w:t>sheet_</w:t>
      </w:r>
      <w:r w:rsidR="00E34675">
        <w:rPr>
          <w:rStyle w:val="XMLAttribute"/>
        </w:rPr>
        <w:t>thickness</w:t>
      </w:r>
      <w:proofErr w:type="spellEnd"/>
      <w:r w:rsidR="00E34675">
        <w:t xml:space="preserve"> is</w:t>
      </w:r>
      <w:r w:rsidRPr="007055D9">
        <w:t xml:space="preserve"> numerical</w:t>
      </w:r>
      <w:r w:rsidR="00AE717B">
        <w:t xml:space="preserve"> in the range </w:t>
      </w:r>
      <w:r w:rsidR="008E4594">
        <w:t>(</w:t>
      </w:r>
      <w:r w:rsidR="00AE717B">
        <w:t>0,</w:t>
      </w:r>
      <w:r w:rsidRPr="007055D9">
        <w:t xml:space="preserve"> </w:t>
      </w:r>
      <w:r w:rsidRPr="007055D9">
        <w:rPr>
          <w:rStyle w:val="Fett"/>
        </w:rPr>
        <w:sym w:font="Symbol" w:char="F0A5"/>
      </w:r>
      <w:r w:rsidR="008E4594">
        <w:t>)</w:t>
      </w:r>
      <w:r w:rsidRPr="007055D9">
        <w:t xml:space="preserve">. It defines the </w:t>
      </w:r>
      <w:r w:rsidR="00E34675">
        <w:t>CAD related input for the thickness measure of the connected sheet</w:t>
      </w:r>
      <w:r w:rsidR="00C533ED">
        <w:t xml:space="preserve"> (in the example in </w:t>
      </w:r>
      <w:r w:rsidR="008D51C0">
        <w:fldChar w:fldCharType="begin"/>
      </w:r>
      <w:r w:rsidR="00C533ED">
        <w:instrText xml:space="preserve"> REF _Ref397587838 \h </w:instrText>
      </w:r>
      <w:r w:rsidR="008D51C0">
        <w:fldChar w:fldCharType="separate"/>
      </w:r>
      <w:ins w:id="2596" w:author="Dr. Carsten Franke" w:date="2020-03-09T14:38:00Z">
        <w:r w:rsidR="00004854" w:rsidRPr="007055D9">
          <w:t xml:space="preserve">Figure </w:t>
        </w:r>
        <w:r w:rsidR="00004854">
          <w:rPr>
            <w:noProof/>
          </w:rPr>
          <w:t>49</w:t>
        </w:r>
      </w:ins>
      <w:del w:id="2597" w:author="Dr. Carsten Franke" w:date="2020-03-09T14:38:00Z">
        <w:r w:rsidR="007E2D34" w:rsidRPr="007055D9" w:rsidDel="00004854">
          <w:delText xml:space="preserve">Figure </w:delText>
        </w:r>
        <w:r w:rsidR="007E2D34" w:rsidDel="00004854">
          <w:rPr>
            <w:noProof/>
          </w:rPr>
          <w:delText>46</w:delText>
        </w:r>
      </w:del>
      <w:r w:rsidR="008D51C0">
        <w:fldChar w:fldCharType="end"/>
      </w:r>
      <w:r w:rsidR="00C533ED">
        <w:t xml:space="preserve"> this is t</w:t>
      </w:r>
      <w:r w:rsidR="00C533ED" w:rsidRPr="00C533ED">
        <w:rPr>
          <w:vertAlign w:val="subscript"/>
        </w:rPr>
        <w:t>2</w:t>
      </w:r>
      <w:r w:rsidR="00C533ED">
        <w:t>)</w:t>
      </w:r>
      <w:r w:rsidRPr="007055D9">
        <w:t>.</w:t>
      </w:r>
      <w:r w:rsidR="00682870">
        <w:t xml:space="preserve"> In case of more than 1 welded sheet exist see the definition</w:t>
      </w:r>
      <w:r w:rsidR="00CC1A5B">
        <w:t xml:space="preserve"> example</w:t>
      </w:r>
      <w:r w:rsidR="00682870">
        <w:t xml:space="preserve"> in </w:t>
      </w:r>
      <w:r w:rsidR="008D51C0">
        <w:fldChar w:fldCharType="begin"/>
      </w:r>
      <w:r w:rsidR="00CC1A5B">
        <w:instrText xml:space="preserve"> REF _Ref397588351 \r \h </w:instrText>
      </w:r>
      <w:r w:rsidR="008D51C0">
        <w:fldChar w:fldCharType="separate"/>
      </w:r>
      <w:r w:rsidR="00004854">
        <w:t>8.2.11.5</w:t>
      </w:r>
      <w:r w:rsidR="008D51C0">
        <w:fldChar w:fldCharType="end"/>
      </w:r>
      <w:r w:rsidR="00CC1A5B">
        <w:t>.</w:t>
      </w:r>
    </w:p>
    <w:p w14:paraId="010AA56E" w14:textId="77777777" w:rsidR="008A5372" w:rsidRPr="007055D9" w:rsidRDefault="008A5372" w:rsidP="008A5372">
      <w:pPr>
        <w:pStyle w:val="berschrift5"/>
      </w:pPr>
      <w:r w:rsidRPr="007055D9">
        <w:t xml:space="preserve">Attribute </w:t>
      </w:r>
      <w:r w:rsidR="00194316">
        <w:t>"</w:t>
      </w:r>
      <w:proofErr w:type="spellStart"/>
      <w:r w:rsidR="00AE717B">
        <w:t>sheet_angle</w:t>
      </w:r>
      <w:proofErr w:type="spellEnd"/>
      <w:r w:rsidR="00194316">
        <w:t>"</w:t>
      </w:r>
    </w:p>
    <w:p w14:paraId="10791187" w14:textId="77777777" w:rsidR="008A5372" w:rsidRDefault="008A5372" w:rsidP="004268DB">
      <w:pPr>
        <w:jc w:val="both"/>
      </w:pPr>
      <w:r w:rsidRPr="007055D9">
        <w:t xml:space="preserve">The value of the attribute </w:t>
      </w:r>
      <w:proofErr w:type="spellStart"/>
      <w:r w:rsidR="00AE717B">
        <w:rPr>
          <w:rStyle w:val="XMLAttribute"/>
        </w:rPr>
        <w:t>sheet_angle</w:t>
      </w:r>
      <w:proofErr w:type="spellEnd"/>
      <w:r w:rsidR="00AE717B">
        <w:t xml:space="preserve"> is</w:t>
      </w:r>
      <w:r w:rsidR="008E4594">
        <w:t xml:space="preserve"> numerical in the range </w:t>
      </w:r>
      <w:r w:rsidR="004D02AB">
        <w:t>[</w:t>
      </w:r>
      <w:r w:rsidRPr="007055D9">
        <w:t>0</w:t>
      </w:r>
      <w:r w:rsidR="00AC3230">
        <w:t>,</w:t>
      </w:r>
      <w:r w:rsidRPr="007055D9">
        <w:t xml:space="preserve"> </w:t>
      </w:r>
      <w:r w:rsidR="004D02AB" w:rsidRPr="004D02AB">
        <w:rPr>
          <w:bCs/>
        </w:rPr>
        <w:t>360</w:t>
      </w:r>
      <w:r w:rsidR="008E4594" w:rsidRPr="00AC1DA9">
        <w:rPr>
          <w:bCs/>
        </w:rPr>
        <w:t>)</w:t>
      </w:r>
      <w:r w:rsidRPr="007055D9">
        <w:t xml:space="preserve">. It defines the </w:t>
      </w:r>
      <w:r w:rsidR="00AC3230">
        <w:t>angle between the base sheet and the connected sheet middle lines</w:t>
      </w:r>
      <w:r w:rsidRPr="007055D9">
        <w:t>.</w:t>
      </w:r>
    </w:p>
    <w:p w14:paraId="0FA2341A" w14:textId="77777777" w:rsidR="00551552" w:rsidRPr="007055D9" w:rsidRDefault="00551552" w:rsidP="00551552">
      <w:pPr>
        <w:pStyle w:val="Example"/>
        <w:keepNext/>
      </w:pPr>
      <w:r w:rsidRPr="007055D9">
        <w:t>Example</w:t>
      </w:r>
      <w:r>
        <w:t xml:space="preserve"> A (</w:t>
      </w:r>
      <w:r>
        <w:rPr>
          <w:b w:val="0"/>
          <w:sz w:val="22"/>
        </w:rPr>
        <w:t xml:space="preserve">within each </w:t>
      </w:r>
      <w:r w:rsidRPr="00003133">
        <w:rPr>
          <w:rFonts w:ascii="Courier New" w:hAnsi="Courier New" w:cs="Courier New"/>
          <w:i/>
          <w:sz w:val="18"/>
        </w:rPr>
        <w:t>attribute</w:t>
      </w:r>
      <w:r>
        <w:t>)</w:t>
      </w:r>
      <w:r w:rsidRPr="007055D9">
        <w:t>:</w:t>
      </w:r>
      <w:r>
        <w:t xml:space="preserve"> </w:t>
      </w:r>
    </w:p>
    <w:p w14:paraId="5CB57012" w14:textId="77777777" w:rsidR="00551552" w:rsidRPr="007055D9" w:rsidRDefault="00551552" w:rsidP="00551552">
      <w:pPr>
        <w:pStyle w:val="XMLCode"/>
        <w:keepNext/>
      </w:pPr>
    </w:p>
    <w:p w14:paraId="37994196" w14:textId="77777777" w:rsidR="00551552" w:rsidRPr="006C190C" w:rsidRDefault="00551552" w:rsidP="00551552">
      <w:pPr>
        <w:pStyle w:val="XMLCode"/>
        <w:keepNext/>
        <w:rPr>
          <w:rFonts w:cs="Courier New"/>
        </w:rPr>
      </w:pPr>
      <w:r w:rsidRPr="006C190C">
        <w:rPr>
          <w:rFonts w:cs="Courier New"/>
        </w:rPr>
        <w:t>&lt;connection_1d&gt;</w:t>
      </w:r>
    </w:p>
    <w:p w14:paraId="0D75EDF6" w14:textId="77777777" w:rsidR="00551552" w:rsidRPr="006C190C" w:rsidRDefault="00551552" w:rsidP="0055155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0036C160" w14:textId="77777777" w:rsidR="00551552" w:rsidRPr="006C190C" w:rsidRDefault="00551552" w:rsidP="00551552">
      <w:pPr>
        <w:pStyle w:val="XMLCode"/>
        <w:keepNext/>
        <w:rPr>
          <w:rFonts w:cs="Courier New"/>
        </w:rPr>
      </w:pPr>
      <w:r w:rsidRPr="006C190C">
        <w:rPr>
          <w:rFonts w:cs="Courier New"/>
        </w:rPr>
        <w:t xml:space="preserve">        &lt;</w:t>
      </w:r>
      <w:proofErr w:type="spellStart"/>
      <w:r>
        <w:rPr>
          <w:rFonts w:cs="Courier New"/>
        </w:rPr>
        <w:t>corner_weld</w:t>
      </w:r>
      <w:proofErr w:type="spellEnd"/>
      <w:r w:rsidRPr="006C190C">
        <w:rPr>
          <w:rFonts w:cs="Courier New"/>
        </w:rPr>
        <w:t xml:space="preserve"> base=</w:t>
      </w:r>
      <w:r w:rsidR="00194316">
        <w:rPr>
          <w:rFonts w:cs="Courier New"/>
        </w:rPr>
        <w:t>"</w:t>
      </w:r>
      <w:r w:rsidRPr="006C190C">
        <w:rPr>
          <w:rFonts w:cs="Courier New"/>
        </w:rPr>
        <w:t>1</w:t>
      </w:r>
      <w:r w:rsidR="00194316">
        <w:rPr>
          <w:rFonts w:cs="Courier New"/>
        </w:rPr>
        <w:t>"</w:t>
      </w:r>
      <w:r w:rsidRPr="006C190C">
        <w:rPr>
          <w:rFonts w:cs="Courier New"/>
        </w:rPr>
        <w:t xml:space="preserve"> technology=</w:t>
      </w:r>
      <w:r w:rsidR="00194316">
        <w:rPr>
          <w:rFonts w:cs="Courier New"/>
        </w:rPr>
        <w:t>"</w:t>
      </w:r>
      <w:r w:rsidRPr="00B62EF2">
        <w:rPr>
          <w:rFonts w:cs="Courier New"/>
        </w:rPr>
        <w:t>resistance</w:t>
      </w:r>
      <w:r w:rsidR="00194316">
        <w:rPr>
          <w:rFonts w:cs="Courier New"/>
        </w:rPr>
        <w:t>"</w:t>
      </w:r>
      <w:r w:rsidRPr="006C190C">
        <w:rPr>
          <w:rFonts w:cs="Courier New"/>
        </w:rPr>
        <w:t>&gt;</w:t>
      </w:r>
    </w:p>
    <w:p w14:paraId="4FA52C88" w14:textId="77777777" w:rsidR="00551552" w:rsidRPr="00735160" w:rsidRDefault="00551552" w:rsidP="00735160">
      <w:pPr>
        <w:pStyle w:val="XMLCode"/>
        <w:keepNext/>
      </w:pPr>
      <w:r w:rsidRPr="00735160">
        <w:rPr>
          <w:rFonts w:cs="Courier New"/>
        </w:rPr>
        <w:t xml:space="preserve">            </w:t>
      </w:r>
      <w:r w:rsidRPr="00735160">
        <w:rPr>
          <w:rFonts w:cs="Courier New"/>
          <w:lang w:val="es-ES"/>
        </w:rPr>
        <w:t xml:space="preserve">&lt;weld_position </w:t>
      </w:r>
      <w:r w:rsidR="00735160" w:rsidRPr="00735160">
        <w:rPr>
          <w:rFonts w:cs="Courier New"/>
          <w:lang w:val="es-ES"/>
        </w:rPr>
        <w:t>.../&gt;</w:t>
      </w:r>
    </w:p>
    <w:p w14:paraId="0EAA4124" w14:textId="77777777" w:rsidR="00551552" w:rsidRPr="00735160" w:rsidRDefault="00551552" w:rsidP="00551552">
      <w:pPr>
        <w:pStyle w:val="XMLCode"/>
        <w:keepNext/>
        <w:rPr>
          <w:rFonts w:cs="Courier New"/>
          <w:b/>
          <w:color w:val="0070C0"/>
        </w:rPr>
      </w:pPr>
      <w:r w:rsidRPr="006C190C">
        <w:rPr>
          <w:rFonts w:cs="Courier New"/>
        </w:rPr>
        <w:t xml:space="preserve">            </w:t>
      </w:r>
      <w:r w:rsidRPr="00735160">
        <w:rPr>
          <w:rFonts w:cs="Courier New"/>
          <w:b/>
          <w:color w:val="0070C0"/>
        </w:rPr>
        <w:t>&lt;</w:t>
      </w:r>
      <w:proofErr w:type="spellStart"/>
      <w:r w:rsidRPr="00735160">
        <w:rPr>
          <w:rFonts w:cs="Courier New"/>
          <w:b/>
          <w:color w:val="0070C0"/>
        </w:rPr>
        <w:t>sheet_parameter</w:t>
      </w:r>
      <w:proofErr w:type="spellEnd"/>
      <w:r w:rsidRPr="00735160">
        <w:rPr>
          <w:rFonts w:cs="Courier New"/>
          <w:b/>
          <w:color w:val="0070C0"/>
        </w:rPr>
        <w:t xml:space="preserve"> </w:t>
      </w:r>
      <w:r w:rsidR="00BD4CDA">
        <w:rPr>
          <w:rFonts w:cs="Courier New"/>
          <w:b/>
          <w:color w:val="0070C0"/>
        </w:rPr>
        <w:t>index</w:t>
      </w:r>
      <w:r w:rsidRPr="00735160">
        <w:rPr>
          <w:rFonts w:cs="Courier New"/>
          <w:b/>
          <w:color w:val="0070C0"/>
        </w:rPr>
        <w:t>=</w:t>
      </w:r>
      <w:r w:rsidR="00194316">
        <w:rPr>
          <w:rFonts w:cs="Courier New"/>
          <w:b/>
          <w:color w:val="0070C0"/>
        </w:rPr>
        <w:t>"</w:t>
      </w:r>
      <w:r w:rsidRPr="00735160">
        <w:rPr>
          <w:rFonts w:cs="Courier New"/>
          <w:b/>
          <w:color w:val="0070C0"/>
        </w:rPr>
        <w:t>2</w:t>
      </w:r>
      <w:r w:rsidR="00194316">
        <w:rPr>
          <w:rFonts w:cs="Courier New"/>
          <w:b/>
          <w:color w:val="0070C0"/>
        </w:rPr>
        <w:t>"</w:t>
      </w:r>
      <w:r w:rsidRPr="00735160">
        <w:rPr>
          <w:rFonts w:cs="Courier New"/>
          <w:b/>
          <w:color w:val="0070C0"/>
        </w:rPr>
        <w:t xml:space="preserve"> gap=</w:t>
      </w:r>
      <w:r w:rsidR="00194316">
        <w:rPr>
          <w:rFonts w:cs="Courier New"/>
          <w:b/>
          <w:color w:val="0070C0"/>
        </w:rPr>
        <w:t>"</w:t>
      </w:r>
      <w:r w:rsidRPr="00735160">
        <w:rPr>
          <w:rFonts w:cs="Courier New"/>
          <w:b/>
          <w:color w:val="0070C0"/>
        </w:rPr>
        <w:t>1.0</w:t>
      </w:r>
      <w:r w:rsidR="00194316">
        <w:rPr>
          <w:rFonts w:cs="Courier New"/>
          <w:b/>
          <w:color w:val="0070C0"/>
        </w:rPr>
        <w:t>"</w:t>
      </w:r>
      <w:r w:rsidR="00735160" w:rsidRPr="00735160">
        <w:rPr>
          <w:rFonts w:cs="Courier New"/>
          <w:b/>
          <w:color w:val="0070C0"/>
        </w:rPr>
        <w:t xml:space="preserve"> </w:t>
      </w:r>
      <w:proofErr w:type="spellStart"/>
      <w:r w:rsidR="00FC2870">
        <w:rPr>
          <w:rFonts w:cs="Courier New"/>
          <w:b/>
          <w:color w:val="0070C0"/>
        </w:rPr>
        <w:t>sheet_</w:t>
      </w:r>
      <w:r w:rsidR="00735160" w:rsidRPr="00735160">
        <w:rPr>
          <w:rFonts w:cs="Courier New"/>
          <w:b/>
          <w:color w:val="0070C0"/>
        </w:rPr>
        <w:t>thickness</w:t>
      </w:r>
      <w:proofErr w:type="spellEnd"/>
      <w:r w:rsidR="00735160" w:rsidRPr="00735160">
        <w:rPr>
          <w:rFonts w:cs="Courier New"/>
          <w:b/>
          <w:color w:val="0070C0"/>
        </w:rPr>
        <w:t>=</w:t>
      </w:r>
      <w:r w:rsidR="00194316">
        <w:rPr>
          <w:rFonts w:cs="Courier New"/>
          <w:b/>
          <w:color w:val="0070C0"/>
        </w:rPr>
        <w:t>"</w:t>
      </w:r>
      <w:r w:rsidR="00735160" w:rsidRPr="00735160">
        <w:rPr>
          <w:rFonts w:cs="Courier New"/>
          <w:b/>
          <w:color w:val="0070C0"/>
        </w:rPr>
        <w:t>1.5</w:t>
      </w:r>
      <w:r w:rsidR="00194316">
        <w:rPr>
          <w:rFonts w:cs="Courier New"/>
          <w:b/>
          <w:color w:val="0070C0"/>
        </w:rPr>
        <w:t>"</w:t>
      </w:r>
      <w:r w:rsidR="00735160" w:rsidRPr="00735160">
        <w:rPr>
          <w:rFonts w:cs="Courier New"/>
          <w:b/>
          <w:color w:val="0070C0"/>
        </w:rPr>
        <w:t xml:space="preserve"> </w:t>
      </w:r>
      <w:proofErr w:type="spellStart"/>
      <w:r w:rsidR="00735160" w:rsidRPr="00735160">
        <w:rPr>
          <w:rFonts w:cs="Courier New"/>
          <w:b/>
          <w:color w:val="0070C0"/>
        </w:rPr>
        <w:t>sheet_angle</w:t>
      </w:r>
      <w:proofErr w:type="spellEnd"/>
      <w:r w:rsidR="00735160" w:rsidRPr="00735160">
        <w:rPr>
          <w:rFonts w:cs="Courier New"/>
          <w:b/>
          <w:color w:val="0070C0"/>
        </w:rPr>
        <w:t>=</w:t>
      </w:r>
      <w:r w:rsidR="00194316">
        <w:rPr>
          <w:rFonts w:cs="Courier New"/>
          <w:b/>
          <w:color w:val="0070C0"/>
        </w:rPr>
        <w:t>"</w:t>
      </w:r>
      <w:r w:rsidR="00735160" w:rsidRPr="00735160">
        <w:rPr>
          <w:rFonts w:cs="Courier New"/>
          <w:b/>
          <w:color w:val="0070C0"/>
        </w:rPr>
        <w:t>90</w:t>
      </w:r>
      <w:r w:rsidR="00194316">
        <w:rPr>
          <w:rFonts w:cs="Courier New"/>
          <w:b/>
          <w:color w:val="0070C0"/>
        </w:rPr>
        <w:t>"</w:t>
      </w:r>
      <w:r w:rsidRPr="00735160">
        <w:rPr>
          <w:rFonts w:cs="Courier New"/>
          <w:b/>
          <w:color w:val="0070C0"/>
        </w:rPr>
        <w:t>/&gt;</w:t>
      </w:r>
    </w:p>
    <w:p w14:paraId="3491BAE0" w14:textId="77777777" w:rsidR="00551552" w:rsidRPr="006C190C" w:rsidRDefault="00551552" w:rsidP="00551552">
      <w:pPr>
        <w:pStyle w:val="XMLCode"/>
        <w:keepNext/>
        <w:rPr>
          <w:rFonts w:cs="Courier New"/>
        </w:rPr>
      </w:pPr>
      <w:r w:rsidRPr="006C190C">
        <w:rPr>
          <w:rFonts w:cs="Courier New"/>
        </w:rPr>
        <w:t xml:space="preserve">        &lt;/</w:t>
      </w:r>
      <w:proofErr w:type="spellStart"/>
      <w:r w:rsidRPr="006C190C">
        <w:rPr>
          <w:rFonts w:cs="Courier New"/>
        </w:rPr>
        <w:t>corner_weld</w:t>
      </w:r>
      <w:proofErr w:type="spellEnd"/>
      <w:r w:rsidRPr="006C190C">
        <w:rPr>
          <w:rFonts w:cs="Courier New"/>
        </w:rPr>
        <w:t>&gt;</w:t>
      </w:r>
    </w:p>
    <w:p w14:paraId="55BAF113" w14:textId="77777777" w:rsidR="00551552" w:rsidRPr="006C190C" w:rsidRDefault="00551552" w:rsidP="0055155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7FBF4D99" w14:textId="77777777" w:rsidR="00551552" w:rsidRDefault="00551552" w:rsidP="00551552">
      <w:pPr>
        <w:pStyle w:val="XMLCode"/>
        <w:keepNext/>
        <w:rPr>
          <w:rFonts w:cs="Courier New"/>
        </w:rPr>
      </w:pPr>
      <w:r w:rsidRPr="006C190C">
        <w:rPr>
          <w:rFonts w:cs="Courier New"/>
        </w:rPr>
        <w:t>&lt;/connection_1d&gt;</w:t>
      </w:r>
    </w:p>
    <w:p w14:paraId="6910F5C5" w14:textId="77777777" w:rsidR="00551552" w:rsidRPr="00B05B76" w:rsidRDefault="00551552" w:rsidP="00551552">
      <w:pPr>
        <w:pStyle w:val="XMLCode"/>
        <w:keepNext/>
        <w:rPr>
          <w:rFonts w:cs="Courier New"/>
        </w:rPr>
      </w:pPr>
    </w:p>
    <w:p w14:paraId="4AB164E7" w14:textId="77777777" w:rsidR="00B540EB" w:rsidRPr="007055D9" w:rsidRDefault="00B540EB" w:rsidP="00433A07">
      <w:pPr>
        <w:pStyle w:val="berschrift4"/>
        <w:numPr>
          <w:ilvl w:val="4"/>
          <w:numId w:val="1"/>
        </w:numPr>
      </w:pPr>
      <w:bookmarkStart w:id="2598" w:name="_Welding_Position"/>
      <w:bookmarkStart w:id="2599" w:name="_Ref397524978"/>
      <w:bookmarkStart w:id="2600" w:name="_Toc3557011"/>
      <w:bookmarkStart w:id="2601" w:name="_Toc27753625"/>
      <w:bookmarkEnd w:id="2598"/>
      <w:r w:rsidRPr="007055D9">
        <w:t>Welding Position</w:t>
      </w:r>
      <w:bookmarkEnd w:id="2576"/>
      <w:bookmarkEnd w:id="2577"/>
      <w:bookmarkEnd w:id="2599"/>
      <w:bookmarkEnd w:id="2600"/>
      <w:bookmarkEnd w:id="2601"/>
    </w:p>
    <w:p w14:paraId="1278BFB2" w14:textId="219E00D5" w:rsidR="00B540EB" w:rsidRPr="007055D9" w:rsidRDefault="00B540EB" w:rsidP="002E5EEA">
      <w:pPr>
        <w:jc w:val="both"/>
      </w:pPr>
      <w:r w:rsidRPr="007055D9">
        <w:t>The position of the welding on the seam weld is specified by an orientation vector pointing from the weld root into the side where the welding takes place (see</w:t>
      </w:r>
      <w:r w:rsidR="007663A7">
        <w:t xml:space="preserve"> </w:t>
      </w:r>
      <w:r w:rsidR="008D51C0">
        <w:fldChar w:fldCharType="begin"/>
      </w:r>
      <w:r w:rsidR="00EB1712">
        <w:instrText xml:space="preserve"> REF _Ref397529286 \h </w:instrText>
      </w:r>
      <w:r w:rsidR="008D51C0">
        <w:fldChar w:fldCharType="separate"/>
      </w:r>
      <w:ins w:id="2602" w:author="Dr. Carsten Franke" w:date="2020-03-09T14:38:00Z">
        <w:r w:rsidR="00004854" w:rsidRPr="007055D9">
          <w:t xml:space="preserve">Figure </w:t>
        </w:r>
        <w:r w:rsidR="00004854">
          <w:rPr>
            <w:noProof/>
          </w:rPr>
          <w:t>50</w:t>
        </w:r>
      </w:ins>
      <w:del w:id="2603" w:author="Dr. Carsten Franke" w:date="2020-03-09T14:38:00Z">
        <w:r w:rsidR="007E2D34" w:rsidRPr="007055D9" w:rsidDel="00004854">
          <w:delText xml:space="preserve">Figure </w:delText>
        </w:r>
        <w:r w:rsidR="007E2D34" w:rsidDel="00004854">
          <w:rPr>
            <w:noProof/>
          </w:rPr>
          <w:delText>47</w:delText>
        </w:r>
      </w:del>
      <w:r w:rsidR="008D51C0">
        <w:fldChar w:fldCharType="end"/>
      </w:r>
      <w:r w:rsidRPr="007055D9">
        <w:t>).</w:t>
      </w:r>
    </w:p>
    <w:p w14:paraId="3D5ED7F8" w14:textId="77777777" w:rsidR="00B540EB" w:rsidRPr="007055D9" w:rsidRDefault="00B540EB" w:rsidP="002E5EEA">
      <w:pPr>
        <w:jc w:val="both"/>
      </w:pPr>
      <w:r w:rsidRPr="007055D9">
        <w:t>The origin of this orientation vector is located directly on the connection line. The position on the connection line is determined by a fraction in the range [0</w:t>
      </w:r>
      <w:r w:rsidR="0009127F">
        <w:t>,</w:t>
      </w:r>
      <w:r w:rsidRPr="007055D9">
        <w:t xml:space="preserve"> 1] of the complete line. The fraction is applied to the length of the connection line measured as sum of all segment lengths in space.</w:t>
      </w:r>
    </w:p>
    <w:p w14:paraId="7A9029CB" w14:textId="77777777" w:rsidR="00B540EB" w:rsidRPr="00EB3223" w:rsidRDefault="00B540EB" w:rsidP="002E5EEA">
      <w:pPr>
        <w:jc w:val="both"/>
      </w:pPr>
      <w:r w:rsidRPr="007055D9">
        <w:t xml:space="preserve">A connection can be welded at different positions. This is depending on the seam weld type and can be between two and </w:t>
      </w:r>
      <w:r w:rsidR="00AE49F1">
        <w:t xml:space="preserve">five </w:t>
      </w:r>
      <w:r w:rsidRPr="007055D9">
        <w:t>positions</w:t>
      </w:r>
      <w:r w:rsidR="00AE49F1">
        <w:t xml:space="preserve"> (by combing K-Joint with </w:t>
      </w:r>
      <w:r w:rsidR="00CA32F6">
        <w:t>a</w:t>
      </w:r>
      <w:r w:rsidR="00AE49F1">
        <w:t xml:space="preserve"> Y-Joint)</w:t>
      </w:r>
      <w:r w:rsidRPr="007055D9">
        <w:t>. Each position represents a welding performed from one side of the structure.</w:t>
      </w:r>
    </w:p>
    <w:p w14:paraId="07A055BF" w14:textId="5D574EA5" w:rsidR="00B540EB" w:rsidRPr="007055D9" w:rsidRDefault="00B540EB" w:rsidP="002E5EEA">
      <w:pPr>
        <w:jc w:val="both"/>
      </w:pPr>
      <w:r w:rsidRPr="007055D9">
        <w:t>Details for each seam weld type are described inside the specific chapter (</w:t>
      </w:r>
      <w:r w:rsidR="00025585">
        <w:t xml:space="preserve">e.g. </w:t>
      </w:r>
      <w:r w:rsidRPr="007055D9">
        <w:t xml:space="preserve">see </w:t>
      </w:r>
      <w:r w:rsidR="008D51C0" w:rsidRPr="007055D9">
        <w:fldChar w:fldCharType="begin"/>
      </w:r>
      <w:r w:rsidRPr="007055D9">
        <w:instrText xml:space="preserve"> REF ModelizationWeldDefinition \r \h </w:instrText>
      </w:r>
      <w:r w:rsidR="002E5EEA">
        <w:instrText xml:space="preserve"> \* MERGEFORMAT </w:instrText>
      </w:r>
      <w:r w:rsidR="008D51C0" w:rsidRPr="007055D9">
        <w:fldChar w:fldCharType="separate"/>
      </w:r>
      <w:r w:rsidR="00004854">
        <w:t>8.2.5</w:t>
      </w:r>
      <w:r w:rsidR="008D51C0" w:rsidRPr="007055D9">
        <w:fldChar w:fldCharType="end"/>
      </w:r>
      <w:r w:rsidRPr="007055D9">
        <w:t>).</w:t>
      </w:r>
    </w:p>
    <w:p w14:paraId="2D0643C0" w14:textId="77777777" w:rsidR="008A051D" w:rsidRPr="007055D9" w:rsidRDefault="004F562F" w:rsidP="008A051D">
      <w:pPr>
        <w:keepNext/>
        <w:jc w:val="center"/>
      </w:pPr>
      <w:bookmarkStart w:id="2604" w:name="_Toc338939102"/>
      <w:r>
        <w:rPr>
          <w:noProof/>
          <w:lang w:eastAsia="en-US"/>
        </w:rPr>
        <w:lastRenderedPageBreak/>
        <w:drawing>
          <wp:inline distT="0" distB="0" distL="0" distR="0" wp14:anchorId="38DA61E2" wp14:editId="2CE9DE63">
            <wp:extent cx="2590800" cy="1783080"/>
            <wp:effectExtent l="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590800" cy="1783080"/>
                    </a:xfrm>
                    <a:prstGeom prst="rect">
                      <a:avLst/>
                    </a:prstGeom>
                    <a:noFill/>
                    <a:ln>
                      <a:noFill/>
                    </a:ln>
                  </pic:spPr>
                </pic:pic>
              </a:graphicData>
            </a:graphic>
          </wp:inline>
        </w:drawing>
      </w:r>
    </w:p>
    <w:p w14:paraId="6461DB8A" w14:textId="02513412" w:rsidR="008A051D" w:rsidRPr="007055D9" w:rsidRDefault="008A051D" w:rsidP="008A051D">
      <w:pPr>
        <w:pStyle w:val="Beschriftung"/>
      </w:pPr>
      <w:bookmarkStart w:id="2605" w:name="_Ref397529286"/>
      <w:bookmarkStart w:id="2606" w:name="_Toc3557125"/>
      <w:bookmarkStart w:id="2607" w:name="_Toc27753741"/>
      <w:r w:rsidRPr="007055D9">
        <w:t xml:space="preserve">Figure </w:t>
      </w:r>
      <w:bookmarkStart w:id="2608" w:name="Figure10"/>
      <w:r w:rsidR="00406B64">
        <w:fldChar w:fldCharType="begin"/>
      </w:r>
      <w:r w:rsidR="00406B64">
        <w:instrText xml:space="preserve"> SEQ Figure \* ARABIC </w:instrText>
      </w:r>
      <w:r w:rsidR="00406B64">
        <w:fldChar w:fldCharType="separate"/>
      </w:r>
      <w:ins w:id="2609" w:author="Dr. Carsten Franke" w:date="2020-03-09T14:39:00Z">
        <w:r w:rsidR="00004854">
          <w:rPr>
            <w:noProof/>
          </w:rPr>
          <w:t>50</w:t>
        </w:r>
      </w:ins>
      <w:ins w:id="2610" w:author="nick" w:date="2020-02-20T20:00:00Z">
        <w:del w:id="2611" w:author="Dr. Carsten Franke" w:date="2020-03-09T14:38:00Z">
          <w:r w:rsidR="0047200E" w:rsidDel="00004854">
            <w:rPr>
              <w:noProof/>
            </w:rPr>
            <w:delText>51</w:delText>
          </w:r>
        </w:del>
      </w:ins>
      <w:del w:id="2612" w:author="Dr. Carsten Franke" w:date="2020-03-09T14:38:00Z">
        <w:r w:rsidR="007E2D34" w:rsidDel="00004854">
          <w:rPr>
            <w:noProof/>
          </w:rPr>
          <w:delText>47</w:delText>
        </w:r>
      </w:del>
      <w:r w:rsidR="00406B64">
        <w:fldChar w:fldCharType="end"/>
      </w:r>
      <w:bookmarkEnd w:id="2605"/>
      <w:bookmarkEnd w:id="2608"/>
      <w:r w:rsidRPr="007055D9">
        <w:t>: Welding Position of a Y-Joint</w:t>
      </w:r>
      <w:bookmarkEnd w:id="2606"/>
      <w:bookmarkEnd w:id="2607"/>
    </w:p>
    <w:p w14:paraId="19301F37" w14:textId="77777777" w:rsidR="00B540EB" w:rsidRPr="007055D9" w:rsidRDefault="00B540EB" w:rsidP="00B540EB">
      <w:pPr>
        <w:pStyle w:val="berschrift5"/>
      </w:pPr>
      <w:r w:rsidRPr="007055D9">
        <w:t xml:space="preserve">Primary and </w:t>
      </w:r>
      <w:proofErr w:type="spellStart"/>
      <w:r w:rsidRPr="007055D9">
        <w:t>Secondary</w:t>
      </w:r>
      <w:proofErr w:type="spellEnd"/>
      <w:r w:rsidRPr="007055D9">
        <w:t xml:space="preserve"> Sides</w:t>
      </w:r>
      <w:bookmarkEnd w:id="2604"/>
    </w:p>
    <w:p w14:paraId="662A51E7" w14:textId="77777777" w:rsidR="00B540EB" w:rsidRPr="007055D9" w:rsidRDefault="00B540EB" w:rsidP="003918DE">
      <w:pPr>
        <w:jc w:val="both"/>
      </w:pPr>
      <w:r w:rsidRPr="007055D9">
        <w:t>For weld definitions needing a specific side the orientation vector defines the primary side. All other sides are named secondary side not specifying any precedence on them.</w:t>
      </w:r>
    </w:p>
    <w:p w14:paraId="0094EB5B" w14:textId="77777777" w:rsidR="00B540EB" w:rsidRPr="007055D9" w:rsidRDefault="00B540EB" w:rsidP="00B540EB">
      <w:pPr>
        <w:pStyle w:val="berschrift5"/>
      </w:pPr>
      <w:bookmarkStart w:id="2613" w:name="_Toc288196495"/>
      <w:bookmarkStart w:id="2614" w:name="_Toc288200797"/>
      <w:bookmarkStart w:id="2615" w:name="_Toc338939138"/>
      <w:bookmarkEnd w:id="2578"/>
      <w:r w:rsidRPr="007055D9">
        <w:t xml:space="preserve">Element </w:t>
      </w:r>
      <w:r w:rsidR="00194316">
        <w:t>"</w:t>
      </w:r>
      <w:proofErr w:type="spellStart"/>
      <w:r w:rsidRPr="007055D9">
        <w:t>weld_position</w:t>
      </w:r>
      <w:bookmarkEnd w:id="2613"/>
      <w:bookmarkEnd w:id="2614"/>
      <w:bookmarkEnd w:id="2615"/>
      <w:proofErr w:type="spellEnd"/>
      <w:r w:rsidR="00194316">
        <w:t>"</w:t>
      </w:r>
    </w:p>
    <w:p w14:paraId="6C15ACC4" w14:textId="77777777" w:rsidR="00B540EB" w:rsidRPr="007055D9" w:rsidRDefault="00B540EB" w:rsidP="003918DE">
      <w:pPr>
        <w:jc w:val="both"/>
      </w:pPr>
      <w:r w:rsidRPr="007055D9">
        <w:t xml:space="preserve">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xml:space="preserve"> describes the location of the weld relative to the connection line specified in </w:t>
      </w:r>
      <w:proofErr w:type="spellStart"/>
      <w:r w:rsidRPr="007055D9">
        <w:rPr>
          <w:rStyle w:val="XMLElement"/>
        </w:rPr>
        <w:t>loc_list</w:t>
      </w:r>
      <w:proofErr w:type="spellEnd"/>
      <w:r w:rsidRPr="007055D9">
        <w:t>. It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B540EB" w:rsidRPr="007055D9" w14:paraId="73615C06" w14:textId="77777777" w:rsidTr="00DE3902">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691C994" w14:textId="77777777" w:rsidR="00B540EB" w:rsidRPr="007055D9" w:rsidRDefault="00B540EB" w:rsidP="00DE3902">
            <w:pPr>
              <w:keepNext/>
              <w:rPr>
                <w:b/>
                <w:i/>
              </w:rPr>
            </w:pPr>
            <w:r w:rsidRPr="007055D9">
              <w:rPr>
                <w:b/>
                <w:i/>
              </w:rPr>
              <w:t>Attributes</w:t>
            </w:r>
            <w:r w:rsidR="00F00C1F">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1EEE0D8" w14:textId="77777777" w:rsidR="00B540EB" w:rsidRPr="007055D9" w:rsidRDefault="00B540EB" w:rsidP="00DE3902">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434B381" w14:textId="77777777" w:rsidR="00B540EB" w:rsidRPr="007055D9" w:rsidRDefault="000E60DF" w:rsidP="00DE390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4D75194" w14:textId="77777777" w:rsidR="00B540EB" w:rsidRPr="007055D9" w:rsidRDefault="00B540EB" w:rsidP="00DE3902">
            <w:pPr>
              <w:keepNext/>
              <w:rPr>
                <w:b/>
                <w:i/>
              </w:rPr>
            </w:pPr>
            <w:r w:rsidRPr="007055D9">
              <w:rPr>
                <w:b/>
                <w:i/>
              </w:rPr>
              <w:t>Constraint</w:t>
            </w:r>
            <w:r w:rsidR="0035512A">
              <w:rPr>
                <w:b/>
                <w:i/>
              </w:rPr>
              <w:t xml:space="preserve"> / Remarks</w:t>
            </w:r>
          </w:p>
        </w:tc>
      </w:tr>
      <w:tr w:rsidR="00A142EA" w:rsidRPr="007055D9" w14:paraId="0E6A0D7D" w14:textId="77777777" w:rsidTr="00DE3902">
        <w:trPr>
          <w:jc w:val="center"/>
        </w:trPr>
        <w:tc>
          <w:tcPr>
            <w:tcW w:w="1871" w:type="dxa"/>
            <w:shd w:val="clear" w:color="auto" w:fill="auto"/>
          </w:tcPr>
          <w:p w14:paraId="79145A65" w14:textId="77777777" w:rsidR="00A142EA" w:rsidRPr="00BF4046" w:rsidRDefault="00A142EA" w:rsidP="00DE3902">
            <w:pPr>
              <w:keepNext/>
              <w:rPr>
                <w:sz w:val="20"/>
                <w:szCs w:val="20"/>
              </w:rPr>
            </w:pPr>
            <w:r>
              <w:rPr>
                <w:sz w:val="20"/>
                <w:szCs w:val="20"/>
              </w:rPr>
              <w:t>base</w:t>
            </w:r>
          </w:p>
        </w:tc>
        <w:tc>
          <w:tcPr>
            <w:tcW w:w="1800" w:type="dxa"/>
            <w:shd w:val="clear" w:color="auto" w:fill="auto"/>
          </w:tcPr>
          <w:p w14:paraId="1CDCDD96" w14:textId="77777777" w:rsidR="00A142EA" w:rsidRPr="00BF4046" w:rsidRDefault="00F21C9F" w:rsidP="00DE3902">
            <w:pPr>
              <w:keepNext/>
              <w:rPr>
                <w:sz w:val="20"/>
                <w:szCs w:val="20"/>
              </w:rPr>
            </w:pPr>
            <w:r>
              <w:rPr>
                <w:sz w:val="20"/>
                <w:szCs w:val="20"/>
              </w:rPr>
              <w:t>Integer</w:t>
            </w:r>
          </w:p>
        </w:tc>
        <w:tc>
          <w:tcPr>
            <w:tcW w:w="1620" w:type="dxa"/>
            <w:shd w:val="clear" w:color="auto" w:fill="auto"/>
          </w:tcPr>
          <w:p w14:paraId="602D97EF" w14:textId="77777777" w:rsidR="00A142EA" w:rsidRPr="00BF4046" w:rsidRDefault="00A142EA" w:rsidP="00DE3902">
            <w:pPr>
              <w:keepNext/>
              <w:rPr>
                <w:sz w:val="20"/>
                <w:szCs w:val="20"/>
              </w:rPr>
            </w:pPr>
            <w:r>
              <w:rPr>
                <w:sz w:val="20"/>
                <w:szCs w:val="20"/>
              </w:rPr>
              <w:t>Optional</w:t>
            </w:r>
          </w:p>
        </w:tc>
        <w:tc>
          <w:tcPr>
            <w:tcW w:w="3240" w:type="dxa"/>
            <w:shd w:val="clear" w:color="auto" w:fill="auto"/>
          </w:tcPr>
          <w:p w14:paraId="502AA0DD" w14:textId="77777777" w:rsidR="00A142EA" w:rsidRPr="00BF4046" w:rsidRDefault="00A142EA" w:rsidP="00DE3902">
            <w:pPr>
              <w:keepNext/>
              <w:rPr>
                <w:sz w:val="20"/>
                <w:szCs w:val="20"/>
              </w:rPr>
            </w:pPr>
            <w:r>
              <w:rPr>
                <w:sz w:val="20"/>
                <w:szCs w:val="20"/>
              </w:rPr>
              <w:t>Value only for specific weld types</w:t>
            </w:r>
          </w:p>
        </w:tc>
      </w:tr>
      <w:tr w:rsidR="00A142EA" w:rsidRPr="007055D9" w14:paraId="7C586DA7" w14:textId="77777777" w:rsidTr="00DE3902">
        <w:trPr>
          <w:jc w:val="center"/>
        </w:trPr>
        <w:tc>
          <w:tcPr>
            <w:tcW w:w="1871" w:type="dxa"/>
            <w:shd w:val="clear" w:color="auto" w:fill="auto"/>
          </w:tcPr>
          <w:p w14:paraId="159427AA" w14:textId="77777777" w:rsidR="00A142EA" w:rsidRPr="00BF4046" w:rsidRDefault="00A142EA" w:rsidP="00DE3902">
            <w:pPr>
              <w:keepNext/>
              <w:rPr>
                <w:sz w:val="20"/>
                <w:szCs w:val="20"/>
              </w:rPr>
            </w:pPr>
            <w:r w:rsidRPr="00BF4046">
              <w:rPr>
                <w:sz w:val="20"/>
                <w:szCs w:val="20"/>
              </w:rPr>
              <w:t>u</w:t>
            </w:r>
          </w:p>
        </w:tc>
        <w:tc>
          <w:tcPr>
            <w:tcW w:w="1800" w:type="dxa"/>
            <w:shd w:val="clear" w:color="auto" w:fill="auto"/>
          </w:tcPr>
          <w:p w14:paraId="6FC26186" w14:textId="77777777" w:rsidR="00A142EA" w:rsidRPr="00BF4046" w:rsidRDefault="00F21C9F" w:rsidP="00DE3902">
            <w:pPr>
              <w:keepNext/>
              <w:rPr>
                <w:sz w:val="20"/>
                <w:szCs w:val="20"/>
              </w:rPr>
            </w:pPr>
            <w:r>
              <w:rPr>
                <w:sz w:val="20"/>
                <w:szCs w:val="20"/>
              </w:rPr>
              <w:t>Floating Point</w:t>
            </w:r>
          </w:p>
        </w:tc>
        <w:tc>
          <w:tcPr>
            <w:tcW w:w="1620" w:type="dxa"/>
            <w:shd w:val="clear" w:color="auto" w:fill="auto"/>
          </w:tcPr>
          <w:p w14:paraId="0F243770"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7B6F6A92" w14:textId="77777777" w:rsidR="00A142EA" w:rsidRPr="00BF4046" w:rsidRDefault="00A142EA" w:rsidP="00DE3902">
            <w:pPr>
              <w:keepNext/>
              <w:rPr>
                <w:sz w:val="20"/>
                <w:szCs w:val="20"/>
              </w:rPr>
            </w:pPr>
            <w:r w:rsidRPr="00BF4046">
              <w:rPr>
                <w:sz w:val="20"/>
                <w:szCs w:val="20"/>
              </w:rPr>
              <w:t>0 ≤ u ≤ 1</w:t>
            </w:r>
          </w:p>
        </w:tc>
      </w:tr>
      <w:tr w:rsidR="00A142EA" w:rsidRPr="007055D9" w14:paraId="7649B056" w14:textId="77777777" w:rsidTr="00DE3902">
        <w:trPr>
          <w:jc w:val="center"/>
        </w:trPr>
        <w:tc>
          <w:tcPr>
            <w:tcW w:w="1871" w:type="dxa"/>
            <w:shd w:val="clear" w:color="auto" w:fill="auto"/>
          </w:tcPr>
          <w:p w14:paraId="6773A15E" w14:textId="77777777" w:rsidR="00A142EA" w:rsidRPr="00BF4046" w:rsidRDefault="00A142EA" w:rsidP="00DE3902">
            <w:pPr>
              <w:keepNext/>
              <w:rPr>
                <w:sz w:val="20"/>
                <w:szCs w:val="20"/>
              </w:rPr>
            </w:pPr>
            <w:r w:rsidRPr="00BF4046">
              <w:rPr>
                <w:sz w:val="20"/>
                <w:szCs w:val="20"/>
              </w:rPr>
              <w:t>x</w:t>
            </w:r>
          </w:p>
        </w:tc>
        <w:tc>
          <w:tcPr>
            <w:tcW w:w="1800" w:type="dxa"/>
            <w:shd w:val="clear" w:color="auto" w:fill="auto"/>
          </w:tcPr>
          <w:p w14:paraId="5A027D2C" w14:textId="77777777" w:rsidR="00A142EA" w:rsidRPr="00BF4046" w:rsidRDefault="00F21C9F" w:rsidP="00DE3902">
            <w:pPr>
              <w:keepNext/>
              <w:rPr>
                <w:sz w:val="20"/>
                <w:szCs w:val="20"/>
              </w:rPr>
            </w:pPr>
            <w:r>
              <w:rPr>
                <w:sz w:val="20"/>
                <w:szCs w:val="20"/>
              </w:rPr>
              <w:t>Floating Point</w:t>
            </w:r>
          </w:p>
        </w:tc>
        <w:tc>
          <w:tcPr>
            <w:tcW w:w="1620" w:type="dxa"/>
            <w:shd w:val="clear" w:color="auto" w:fill="auto"/>
          </w:tcPr>
          <w:p w14:paraId="2C88DBA6"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195F40E7" w14:textId="77777777" w:rsidR="00A142EA" w:rsidRPr="00BF4046" w:rsidRDefault="00A142EA" w:rsidP="00DE3902">
            <w:pPr>
              <w:keepNext/>
              <w:rPr>
                <w:sz w:val="20"/>
                <w:szCs w:val="20"/>
              </w:rPr>
            </w:pPr>
            <w:r w:rsidRPr="00BF4046">
              <w:rPr>
                <w:sz w:val="20"/>
                <w:szCs w:val="20"/>
              </w:rPr>
              <w:t>-</w:t>
            </w:r>
          </w:p>
        </w:tc>
      </w:tr>
      <w:tr w:rsidR="00A142EA" w:rsidRPr="007055D9" w14:paraId="2E29FC13" w14:textId="77777777" w:rsidTr="00DE3902">
        <w:trPr>
          <w:jc w:val="center"/>
        </w:trPr>
        <w:tc>
          <w:tcPr>
            <w:tcW w:w="1871" w:type="dxa"/>
            <w:shd w:val="clear" w:color="auto" w:fill="auto"/>
          </w:tcPr>
          <w:p w14:paraId="03FECBF5" w14:textId="77777777" w:rsidR="00A142EA" w:rsidRPr="00BF4046" w:rsidRDefault="00A142EA" w:rsidP="00DE3902">
            <w:pPr>
              <w:keepNext/>
              <w:rPr>
                <w:sz w:val="20"/>
                <w:szCs w:val="20"/>
              </w:rPr>
            </w:pPr>
            <w:r w:rsidRPr="00BF4046">
              <w:rPr>
                <w:sz w:val="20"/>
                <w:szCs w:val="20"/>
              </w:rPr>
              <w:t>y</w:t>
            </w:r>
          </w:p>
        </w:tc>
        <w:tc>
          <w:tcPr>
            <w:tcW w:w="1800" w:type="dxa"/>
            <w:shd w:val="clear" w:color="auto" w:fill="auto"/>
          </w:tcPr>
          <w:p w14:paraId="60E31B17" w14:textId="77777777" w:rsidR="00A142EA" w:rsidRPr="00BF4046" w:rsidRDefault="00F21C9F" w:rsidP="00DE3902">
            <w:pPr>
              <w:keepNext/>
              <w:rPr>
                <w:sz w:val="20"/>
                <w:szCs w:val="20"/>
              </w:rPr>
            </w:pPr>
            <w:r>
              <w:rPr>
                <w:sz w:val="20"/>
                <w:szCs w:val="20"/>
              </w:rPr>
              <w:t>Floating Point</w:t>
            </w:r>
          </w:p>
        </w:tc>
        <w:tc>
          <w:tcPr>
            <w:tcW w:w="1620" w:type="dxa"/>
            <w:shd w:val="clear" w:color="auto" w:fill="auto"/>
          </w:tcPr>
          <w:p w14:paraId="03933E31"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42C58271" w14:textId="77777777" w:rsidR="00A142EA" w:rsidRPr="00BF4046" w:rsidRDefault="00A142EA" w:rsidP="00DE3902">
            <w:pPr>
              <w:keepNext/>
              <w:rPr>
                <w:sz w:val="20"/>
                <w:szCs w:val="20"/>
              </w:rPr>
            </w:pPr>
            <w:r w:rsidRPr="00BF4046">
              <w:rPr>
                <w:sz w:val="20"/>
                <w:szCs w:val="20"/>
              </w:rPr>
              <w:t>-</w:t>
            </w:r>
          </w:p>
        </w:tc>
      </w:tr>
      <w:tr w:rsidR="00A142EA" w:rsidRPr="007055D9" w14:paraId="12FE60AD" w14:textId="77777777" w:rsidTr="00DE3902">
        <w:trPr>
          <w:jc w:val="center"/>
        </w:trPr>
        <w:tc>
          <w:tcPr>
            <w:tcW w:w="1871" w:type="dxa"/>
            <w:shd w:val="clear" w:color="auto" w:fill="auto"/>
          </w:tcPr>
          <w:p w14:paraId="1BB82245" w14:textId="77777777" w:rsidR="00A142EA" w:rsidRPr="00BF4046" w:rsidRDefault="00A142EA" w:rsidP="00DE3902">
            <w:pPr>
              <w:rPr>
                <w:sz w:val="20"/>
                <w:szCs w:val="20"/>
              </w:rPr>
            </w:pPr>
            <w:r w:rsidRPr="00BF4046">
              <w:rPr>
                <w:sz w:val="20"/>
                <w:szCs w:val="20"/>
              </w:rPr>
              <w:t>z</w:t>
            </w:r>
          </w:p>
        </w:tc>
        <w:tc>
          <w:tcPr>
            <w:tcW w:w="1800" w:type="dxa"/>
            <w:shd w:val="clear" w:color="auto" w:fill="auto"/>
          </w:tcPr>
          <w:p w14:paraId="020781D8" w14:textId="77777777" w:rsidR="00A142EA" w:rsidRPr="00BF4046" w:rsidRDefault="00F21C9F" w:rsidP="00DE3902">
            <w:pPr>
              <w:rPr>
                <w:sz w:val="20"/>
                <w:szCs w:val="20"/>
              </w:rPr>
            </w:pPr>
            <w:r>
              <w:rPr>
                <w:sz w:val="20"/>
                <w:szCs w:val="20"/>
              </w:rPr>
              <w:t>Floating Point</w:t>
            </w:r>
          </w:p>
        </w:tc>
        <w:tc>
          <w:tcPr>
            <w:tcW w:w="1620" w:type="dxa"/>
            <w:shd w:val="clear" w:color="auto" w:fill="auto"/>
          </w:tcPr>
          <w:p w14:paraId="750CE799" w14:textId="77777777" w:rsidR="00A142EA" w:rsidRPr="00BF4046" w:rsidRDefault="00A142EA" w:rsidP="00DE3902">
            <w:pPr>
              <w:rPr>
                <w:sz w:val="20"/>
                <w:szCs w:val="20"/>
              </w:rPr>
            </w:pPr>
            <w:r w:rsidRPr="00BF4046">
              <w:rPr>
                <w:sz w:val="20"/>
                <w:szCs w:val="20"/>
              </w:rPr>
              <w:t>Required</w:t>
            </w:r>
          </w:p>
        </w:tc>
        <w:tc>
          <w:tcPr>
            <w:tcW w:w="3240" w:type="dxa"/>
            <w:shd w:val="clear" w:color="auto" w:fill="auto"/>
          </w:tcPr>
          <w:p w14:paraId="0B1DD844" w14:textId="77777777" w:rsidR="00A142EA" w:rsidRPr="00BF4046" w:rsidRDefault="00A142EA" w:rsidP="00DE3902">
            <w:pPr>
              <w:rPr>
                <w:sz w:val="20"/>
                <w:szCs w:val="20"/>
              </w:rPr>
            </w:pPr>
            <w:r w:rsidRPr="00BF4046">
              <w:rPr>
                <w:sz w:val="20"/>
                <w:szCs w:val="20"/>
              </w:rPr>
              <w:t>-</w:t>
            </w:r>
          </w:p>
        </w:tc>
      </w:tr>
      <w:tr w:rsidR="00A142EA" w:rsidRPr="007055D9" w14:paraId="0BC4C1FB" w14:textId="77777777" w:rsidTr="00DE3902">
        <w:trPr>
          <w:jc w:val="center"/>
        </w:trPr>
        <w:tc>
          <w:tcPr>
            <w:tcW w:w="1871" w:type="dxa"/>
            <w:shd w:val="clear" w:color="auto" w:fill="auto"/>
          </w:tcPr>
          <w:p w14:paraId="43CF9AA0" w14:textId="77777777" w:rsidR="00A142EA" w:rsidRPr="00BF4046" w:rsidRDefault="00A142EA" w:rsidP="00DE3902">
            <w:pPr>
              <w:rPr>
                <w:sz w:val="20"/>
                <w:szCs w:val="20"/>
              </w:rPr>
            </w:pPr>
            <w:r w:rsidRPr="00BF4046">
              <w:rPr>
                <w:sz w:val="20"/>
                <w:szCs w:val="20"/>
              </w:rPr>
              <w:t>reference</w:t>
            </w:r>
          </w:p>
        </w:tc>
        <w:tc>
          <w:tcPr>
            <w:tcW w:w="1800" w:type="dxa"/>
            <w:shd w:val="clear" w:color="auto" w:fill="auto"/>
          </w:tcPr>
          <w:p w14:paraId="0E6BB46F" w14:textId="77777777" w:rsidR="00A142EA" w:rsidRPr="00BF4046" w:rsidRDefault="00A142EA" w:rsidP="00DE3902">
            <w:pPr>
              <w:rPr>
                <w:sz w:val="20"/>
                <w:szCs w:val="20"/>
              </w:rPr>
            </w:pPr>
            <w:r>
              <w:rPr>
                <w:sz w:val="20"/>
                <w:szCs w:val="20"/>
              </w:rPr>
              <w:t>Boolean</w:t>
            </w:r>
          </w:p>
        </w:tc>
        <w:tc>
          <w:tcPr>
            <w:tcW w:w="1620" w:type="dxa"/>
            <w:shd w:val="clear" w:color="auto" w:fill="auto"/>
          </w:tcPr>
          <w:p w14:paraId="54F5C4AA" w14:textId="77777777" w:rsidR="00A142EA" w:rsidRPr="00BF4046" w:rsidRDefault="00A142EA" w:rsidP="00DE3902">
            <w:pPr>
              <w:rPr>
                <w:sz w:val="20"/>
                <w:szCs w:val="20"/>
              </w:rPr>
            </w:pPr>
            <w:r w:rsidRPr="00BF4046">
              <w:rPr>
                <w:sz w:val="20"/>
                <w:szCs w:val="20"/>
              </w:rPr>
              <w:t>Optional</w:t>
            </w:r>
          </w:p>
        </w:tc>
        <w:tc>
          <w:tcPr>
            <w:tcW w:w="3240" w:type="dxa"/>
            <w:shd w:val="clear" w:color="auto" w:fill="auto"/>
          </w:tcPr>
          <w:p w14:paraId="73868C64" w14:textId="77777777" w:rsidR="00A142EA" w:rsidRPr="00BF4046" w:rsidRDefault="00194316" w:rsidP="00DE3902">
            <w:pPr>
              <w:rPr>
                <w:sz w:val="20"/>
                <w:szCs w:val="20"/>
              </w:rPr>
            </w:pPr>
            <w:r>
              <w:rPr>
                <w:sz w:val="20"/>
                <w:szCs w:val="20"/>
              </w:rPr>
              <w:t>"</w:t>
            </w:r>
            <w:r w:rsidR="00A142EA" w:rsidRPr="00BF4046">
              <w:rPr>
                <w:sz w:val="20"/>
                <w:szCs w:val="20"/>
              </w:rPr>
              <w:t>false</w:t>
            </w:r>
            <w:r>
              <w:rPr>
                <w:sz w:val="20"/>
                <w:szCs w:val="20"/>
              </w:rPr>
              <w:t>"</w:t>
            </w:r>
          </w:p>
        </w:tc>
      </w:tr>
      <w:tr w:rsidR="00A142EA" w:rsidRPr="007055D9" w14:paraId="73142EAE"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6527228" w14:textId="77777777" w:rsidR="00A142EA" w:rsidRPr="00BF4046" w:rsidRDefault="00A142EA" w:rsidP="00DE3902">
            <w:pPr>
              <w:rPr>
                <w:sz w:val="20"/>
                <w:szCs w:val="20"/>
              </w:rPr>
            </w:pPr>
            <w:r w:rsidRPr="00BF4046">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3F2364E" w14:textId="77777777" w:rsidR="00A142EA" w:rsidRPr="00BF4046" w:rsidRDefault="00A142EA" w:rsidP="00DE390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2E1A3D02"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3FA33424" w14:textId="77777777" w:rsidR="00A142EA" w:rsidRPr="00BF4046" w:rsidRDefault="00A142EA" w:rsidP="00DE3902">
            <w:pPr>
              <w:rPr>
                <w:sz w:val="20"/>
                <w:szCs w:val="20"/>
              </w:rPr>
            </w:pPr>
            <w:r w:rsidRPr="00BF4046">
              <w:rPr>
                <w:sz w:val="20"/>
                <w:szCs w:val="20"/>
              </w:rPr>
              <w:t>-</w:t>
            </w:r>
          </w:p>
        </w:tc>
      </w:tr>
      <w:tr w:rsidR="00A142EA" w:rsidRPr="007055D9" w14:paraId="01623515"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684FAEBD" w14:textId="77777777" w:rsidR="00A142EA" w:rsidRPr="00BF4046" w:rsidRDefault="00A142EA" w:rsidP="00DE3902">
            <w:pPr>
              <w:rPr>
                <w:sz w:val="20"/>
                <w:szCs w:val="20"/>
              </w:rPr>
            </w:pPr>
            <w:r w:rsidRPr="00BF4046">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3EF674B" w14:textId="77777777"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225A91E6"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079BDC61" w14:textId="77777777" w:rsidR="00A142EA" w:rsidRPr="00BF4046" w:rsidRDefault="00A142EA" w:rsidP="00DE3902">
            <w:pPr>
              <w:rPr>
                <w:sz w:val="20"/>
                <w:szCs w:val="20"/>
              </w:rPr>
            </w:pPr>
            <w:r>
              <w:rPr>
                <w:sz w:val="20"/>
                <w:szCs w:val="20"/>
              </w:rPr>
              <w:t>Value only for specific weld types</w:t>
            </w:r>
          </w:p>
        </w:tc>
      </w:tr>
      <w:tr w:rsidR="00A142EA" w:rsidRPr="007055D9" w14:paraId="27A9F803"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2F9B10D1" w14:textId="77777777" w:rsidR="00A142EA" w:rsidRPr="00BF4046" w:rsidRDefault="00A142EA" w:rsidP="00DE3902">
            <w:pPr>
              <w:rPr>
                <w:sz w:val="20"/>
                <w:szCs w:val="20"/>
              </w:rPr>
            </w:pPr>
            <w:r w:rsidRPr="00BF4046">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6AE0DF84" w14:textId="77777777"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FEBBC22"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219D393F" w14:textId="77777777" w:rsidR="00A142EA" w:rsidRPr="00BF4046" w:rsidRDefault="00A142EA" w:rsidP="00DE3902">
            <w:pPr>
              <w:rPr>
                <w:sz w:val="20"/>
                <w:szCs w:val="20"/>
              </w:rPr>
            </w:pPr>
            <w:r>
              <w:rPr>
                <w:sz w:val="20"/>
                <w:szCs w:val="20"/>
              </w:rPr>
              <w:t>Value only for specific weld types</w:t>
            </w:r>
          </w:p>
        </w:tc>
      </w:tr>
      <w:tr w:rsidR="00A142EA" w:rsidRPr="007055D9" w14:paraId="56D160D6"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3E9C4190" w14:textId="77777777" w:rsidR="00A142EA" w:rsidRPr="00BF4046" w:rsidRDefault="00A142EA" w:rsidP="00DE3902">
            <w:pPr>
              <w:rPr>
                <w:sz w:val="20"/>
                <w:szCs w:val="20"/>
              </w:rPr>
            </w:pPr>
            <w:r w:rsidRPr="00BF4046">
              <w:rPr>
                <w:sz w:val="20"/>
                <w:szCs w:val="20"/>
              </w:rPr>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0B8C0D2E" w14:textId="77777777"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16E2455A"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018B448C" w14:textId="77777777" w:rsidR="00A142EA" w:rsidRPr="00BF4046" w:rsidRDefault="00A142EA" w:rsidP="00DE3902">
            <w:pPr>
              <w:rPr>
                <w:sz w:val="20"/>
                <w:szCs w:val="20"/>
              </w:rPr>
            </w:pPr>
            <w:r w:rsidRPr="00BF4046">
              <w:rPr>
                <w:sz w:val="20"/>
                <w:szCs w:val="20"/>
              </w:rPr>
              <w:t>-</w:t>
            </w:r>
          </w:p>
        </w:tc>
      </w:tr>
      <w:tr w:rsidR="00A142EA" w:rsidRPr="007055D9" w14:paraId="7E7DDB83"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397CD181" w14:textId="77777777" w:rsidR="00A142EA" w:rsidRPr="00BF4046" w:rsidRDefault="00A142EA" w:rsidP="00DE3902">
            <w:pPr>
              <w:rPr>
                <w:sz w:val="20"/>
                <w:szCs w:val="20"/>
              </w:rPr>
            </w:pPr>
            <w:r w:rsidRPr="00BF4046">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047E060D" w14:textId="77777777" w:rsidR="00A142EA" w:rsidRPr="00BF4046" w:rsidRDefault="00A142EA" w:rsidP="00DE390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71BADF6F"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291AA6CD" w14:textId="77777777" w:rsidR="00A142EA" w:rsidRPr="00BF4046" w:rsidRDefault="00A142EA" w:rsidP="00DE3902">
            <w:pPr>
              <w:rPr>
                <w:sz w:val="20"/>
                <w:szCs w:val="20"/>
              </w:rPr>
            </w:pPr>
            <w:r w:rsidRPr="00BF4046">
              <w:rPr>
                <w:sz w:val="20"/>
                <w:szCs w:val="20"/>
              </w:rPr>
              <w:t>-</w:t>
            </w:r>
          </w:p>
        </w:tc>
      </w:tr>
      <w:tr w:rsidR="00A142EA" w:rsidRPr="007055D9" w14:paraId="1C0D0547"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3D5B3703" w14:textId="77777777" w:rsidR="00A142EA" w:rsidRPr="00BF4046" w:rsidRDefault="00A142EA" w:rsidP="00DE3902">
            <w:pPr>
              <w:rPr>
                <w:sz w:val="20"/>
                <w:szCs w:val="20"/>
              </w:rPr>
            </w:pPr>
            <w:proofErr w:type="spellStart"/>
            <w:r>
              <w:rPr>
                <w:sz w:val="20"/>
                <w:szCs w:val="20"/>
              </w:rPr>
              <w:t>filler_material</w:t>
            </w:r>
            <w:proofErr w:type="spellEnd"/>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6F5A42D5" w14:textId="77777777" w:rsidR="00A142EA" w:rsidRPr="00BF4046" w:rsidRDefault="00A142EA" w:rsidP="00DE3902">
            <w:pPr>
              <w:rPr>
                <w:sz w:val="20"/>
                <w:szCs w:val="20"/>
              </w:rPr>
            </w:pPr>
            <w:r w:rsidRPr="00A20C5C">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74C2CFED" w14:textId="77777777" w:rsidR="00A142EA" w:rsidRPr="00BF4046" w:rsidRDefault="00A142EA" w:rsidP="00DE3902">
            <w:pPr>
              <w:rPr>
                <w:sz w:val="20"/>
                <w:szCs w:val="20"/>
              </w:rPr>
            </w:pPr>
            <w:r w:rsidRPr="00A20C5C">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70AF9C53" w14:textId="77777777" w:rsidR="00A142EA" w:rsidRPr="00BF4046" w:rsidRDefault="00A142EA" w:rsidP="00DE3902">
            <w:pPr>
              <w:rPr>
                <w:sz w:val="20"/>
                <w:szCs w:val="20"/>
              </w:rPr>
            </w:pPr>
            <w:r>
              <w:rPr>
                <w:sz w:val="20"/>
                <w:szCs w:val="20"/>
              </w:rPr>
              <w:t>-</w:t>
            </w:r>
          </w:p>
        </w:tc>
      </w:tr>
      <w:tr w:rsidR="00A142EA" w:rsidRPr="007055D9" w14:paraId="42C46170"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3A9048A3" w14:textId="77777777" w:rsidR="00A142EA" w:rsidRPr="00BF4046" w:rsidRDefault="00A142EA" w:rsidP="00DE3902">
            <w:pPr>
              <w:rPr>
                <w:sz w:val="20"/>
                <w:szCs w:val="20"/>
              </w:rPr>
            </w:pPr>
            <w:r w:rsidRPr="00BF4046">
              <w:rPr>
                <w:sz w:val="20"/>
                <w:szCs w:val="20"/>
              </w:rPr>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C3F78DE" w14:textId="77777777" w:rsidR="00A142EA" w:rsidRPr="00BF4046" w:rsidRDefault="00A142EA" w:rsidP="00DE390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A0CCCD1"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181A448C" w14:textId="77777777" w:rsidR="00A142EA" w:rsidRPr="00BF4046" w:rsidRDefault="00A142EA" w:rsidP="00DE3902">
            <w:pPr>
              <w:rPr>
                <w:sz w:val="20"/>
                <w:szCs w:val="20"/>
              </w:rPr>
            </w:pPr>
            <w:r w:rsidRPr="00BF4046">
              <w:rPr>
                <w:sz w:val="20"/>
                <w:szCs w:val="20"/>
              </w:rPr>
              <w:t>-</w:t>
            </w:r>
          </w:p>
        </w:tc>
      </w:tr>
      <w:tr w:rsidR="00A142EA" w:rsidRPr="007055D9" w14:paraId="307D7C31" w14:textId="77777777" w:rsidTr="00DE3902">
        <w:trPr>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02DAD078" w14:textId="77777777" w:rsidR="00A142EA" w:rsidRPr="00BF4046" w:rsidRDefault="00A142EA" w:rsidP="00DE3902">
            <w:pPr>
              <w:rPr>
                <w:sz w:val="20"/>
                <w:szCs w:val="20"/>
              </w:rPr>
            </w:pPr>
            <w:r w:rsidRPr="00BF4046">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1F7C49B6" w14:textId="77777777"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7E2494D8"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5C6F2F7B" w14:textId="77777777" w:rsidR="00A142EA" w:rsidRPr="00BF4046" w:rsidRDefault="00A142EA" w:rsidP="00DE3902">
            <w:pPr>
              <w:keepNext/>
              <w:rPr>
                <w:sz w:val="20"/>
                <w:szCs w:val="20"/>
              </w:rPr>
            </w:pPr>
            <w:r w:rsidRPr="00BF4046">
              <w:rPr>
                <w:sz w:val="20"/>
                <w:szCs w:val="20"/>
              </w:rPr>
              <w:t>0 ≤ penetration ≤ 1</w:t>
            </w:r>
          </w:p>
        </w:tc>
      </w:tr>
    </w:tbl>
    <w:p w14:paraId="59123CF7" w14:textId="5D08AD89" w:rsidR="00365CBF" w:rsidRPr="007055D9" w:rsidRDefault="00DE3902" w:rsidP="008F3D94">
      <w:pPr>
        <w:pStyle w:val="Beschriftung"/>
        <w:spacing w:before="120"/>
      </w:pPr>
      <w:bookmarkStart w:id="2616" w:name="_Toc3566490"/>
      <w:bookmarkStart w:id="2617" w:name="_Toc27753860"/>
      <w:r>
        <w:t xml:space="preserve">Table </w:t>
      </w:r>
      <w:ins w:id="2618" w:author="Dr. Carsten Franke" w:date="2020-03-09T16:02:00Z">
        <w:r w:rsidR="001D2A94">
          <w:fldChar w:fldCharType="begin"/>
        </w:r>
        <w:r w:rsidR="001D2A94">
          <w:instrText xml:space="preserve"> SEQ Table \* ARABIC </w:instrText>
        </w:r>
      </w:ins>
      <w:r w:rsidR="001D2A94">
        <w:fldChar w:fldCharType="separate"/>
      </w:r>
      <w:ins w:id="2619" w:author="Dr. Carsten Franke" w:date="2020-03-09T16:02:00Z">
        <w:r w:rsidR="001D2A94">
          <w:rPr>
            <w:noProof/>
          </w:rPr>
          <w:t>87</w:t>
        </w:r>
        <w:r w:rsidR="001D2A94">
          <w:fldChar w:fldCharType="end"/>
        </w:r>
      </w:ins>
      <w:del w:id="2620" w:author="Dr. Carsten Franke" w:date="2020-03-09T16:02:00Z">
        <w:r w:rsidR="00D43112" w:rsidDel="001D2A94">
          <w:fldChar w:fldCharType="begin"/>
        </w:r>
        <w:r w:rsidR="00D43112" w:rsidDel="001D2A94">
          <w:delInstrText xml:space="preserve"> SEQ Table \* ARABIC </w:delInstrText>
        </w:r>
        <w:r w:rsidR="00D43112" w:rsidDel="001D2A94">
          <w:fldChar w:fldCharType="separate"/>
        </w:r>
      </w:del>
      <w:del w:id="2621" w:author="Dr. Carsten Franke" w:date="2020-03-09T14:38:00Z">
        <w:r w:rsidR="007E2D34" w:rsidDel="00004854">
          <w:rPr>
            <w:noProof/>
          </w:rPr>
          <w:delText>85</w:delText>
        </w:r>
      </w:del>
      <w:del w:id="2622" w:author="Dr. Carsten Franke" w:date="2020-03-09T16:02:00Z">
        <w:r w:rsidR="00D43112" w:rsidDel="001D2A94">
          <w:fldChar w:fldCharType="end"/>
        </w:r>
      </w:del>
      <w:r>
        <w:t xml:space="preserve">: Attributes of element </w:t>
      </w:r>
      <w:r w:rsidRPr="00271D68">
        <w:rPr>
          <w:rFonts w:ascii="Courier New" w:hAnsi="Courier New" w:cs="Courier New"/>
          <w:bCs w:val="0"/>
          <w:i/>
          <w:kern w:val="22"/>
          <w:sz w:val="18"/>
          <w:szCs w:val="18"/>
        </w:rPr>
        <w:t>&lt;</w:t>
      </w:r>
      <w:proofErr w:type="spellStart"/>
      <w:r>
        <w:rPr>
          <w:rFonts w:ascii="Courier New" w:hAnsi="Courier New" w:cs="Courier New"/>
          <w:bCs w:val="0"/>
          <w:i/>
          <w:kern w:val="22"/>
          <w:sz w:val="18"/>
          <w:szCs w:val="18"/>
        </w:rPr>
        <w:t>weld_position</w:t>
      </w:r>
      <w:proofErr w:type="spellEnd"/>
      <w:r w:rsidRPr="00271D68">
        <w:rPr>
          <w:rFonts w:ascii="Courier New" w:hAnsi="Courier New" w:cs="Courier New"/>
          <w:bCs w:val="0"/>
          <w:i/>
          <w:kern w:val="22"/>
          <w:sz w:val="18"/>
          <w:szCs w:val="18"/>
        </w:rPr>
        <w:t>/&gt;</w:t>
      </w:r>
      <w:bookmarkEnd w:id="2616"/>
      <w:bookmarkEnd w:id="2617"/>
    </w:p>
    <w:p w14:paraId="2BB9AF6A" w14:textId="77777777" w:rsidR="00C469CA" w:rsidRPr="007055D9" w:rsidRDefault="00C469CA" w:rsidP="00AD39F9">
      <w:pPr>
        <w:jc w:val="both"/>
      </w:pPr>
      <w:r w:rsidRPr="007055D9">
        <w:t xml:space="preserve">Depending on </w:t>
      </w:r>
      <w:r w:rsidRPr="000047FF">
        <w:t>subtype</w:t>
      </w:r>
      <w:r w:rsidRPr="007055D9">
        <w:t xml:space="preserve"> the attributes of the element </w:t>
      </w:r>
      <w:r w:rsidR="0033708C" w:rsidRPr="0033708C">
        <w:rPr>
          <w:rFonts w:ascii="Courier New" w:hAnsi="Courier New" w:cs="Courier New"/>
          <w:b/>
          <w:i/>
          <w:sz w:val="18"/>
        </w:rPr>
        <w:t>&lt;</w:t>
      </w:r>
      <w:proofErr w:type="spellStart"/>
      <w:r w:rsidR="0033708C" w:rsidRPr="0033708C">
        <w:rPr>
          <w:rFonts w:ascii="Courier New" w:hAnsi="Courier New" w:cs="Courier New"/>
          <w:b/>
          <w:i/>
          <w:sz w:val="18"/>
        </w:rPr>
        <w:t>weld_position</w:t>
      </w:r>
      <w:proofErr w:type="spellEnd"/>
      <w:r w:rsidR="0033708C" w:rsidRPr="0033708C">
        <w:rPr>
          <w:rFonts w:ascii="Courier New" w:hAnsi="Courier New" w:cs="Courier New"/>
          <w:b/>
          <w:i/>
          <w:sz w:val="18"/>
        </w:rPr>
        <w:t>/&gt;</w:t>
      </w:r>
      <w:r w:rsidRPr="007055D9">
        <w:t xml:space="preserve"> are different. Each of the </w:t>
      </w:r>
      <w:r w:rsidRPr="00FC27A7">
        <w:t>subtype</w:t>
      </w:r>
      <w:r w:rsidRPr="007055D9">
        <w:t xml:space="preserve"> is supporting its specific combination of attributes. Description of the specific combination can be found in the specific weld section below.</w:t>
      </w:r>
    </w:p>
    <w:p w14:paraId="0D8B4DA0" w14:textId="77777777" w:rsidR="005A1C22" w:rsidRPr="007055D9" w:rsidRDefault="005A1C22" w:rsidP="005A1C22">
      <w:pPr>
        <w:pStyle w:val="Example"/>
        <w:keepNext/>
      </w:pPr>
      <w:r w:rsidRPr="007055D9">
        <w:lastRenderedPageBreak/>
        <w:t>Example</w:t>
      </w:r>
      <w:r>
        <w:t xml:space="preserve"> A</w:t>
      </w:r>
      <w:r w:rsidR="00E34675">
        <w:t xml:space="preserve"> (</w:t>
      </w:r>
      <w:r w:rsidR="00003133">
        <w:rPr>
          <w:b w:val="0"/>
          <w:sz w:val="22"/>
        </w:rPr>
        <w:t xml:space="preserve">within each </w:t>
      </w:r>
      <w:r w:rsidR="00003133" w:rsidRPr="00003133">
        <w:rPr>
          <w:rFonts w:ascii="Courier New" w:hAnsi="Courier New" w:cs="Courier New"/>
          <w:i/>
          <w:sz w:val="18"/>
        </w:rPr>
        <w:t>attribute</w:t>
      </w:r>
      <w:r w:rsidR="00E34675">
        <w:t>)</w:t>
      </w:r>
      <w:r w:rsidRPr="007055D9">
        <w:t>:</w:t>
      </w:r>
      <w:r>
        <w:t xml:space="preserve"> </w:t>
      </w:r>
    </w:p>
    <w:p w14:paraId="342DBDFB" w14:textId="77777777" w:rsidR="005A1C22" w:rsidRPr="007055D9" w:rsidRDefault="005A1C22" w:rsidP="005A1C22">
      <w:pPr>
        <w:pStyle w:val="XMLCode"/>
        <w:keepNext/>
      </w:pPr>
    </w:p>
    <w:p w14:paraId="59DE0B44" w14:textId="77777777" w:rsidR="005A1C22" w:rsidRPr="006C190C" w:rsidRDefault="005A1C22" w:rsidP="005A1C22">
      <w:pPr>
        <w:pStyle w:val="XMLCode"/>
        <w:keepNext/>
        <w:rPr>
          <w:rFonts w:cs="Courier New"/>
        </w:rPr>
      </w:pPr>
      <w:r w:rsidRPr="006C190C">
        <w:rPr>
          <w:rFonts w:cs="Courier New"/>
        </w:rPr>
        <w:t>&lt;connection_1d&gt;</w:t>
      </w:r>
    </w:p>
    <w:p w14:paraId="36631BAD" w14:textId="77777777" w:rsidR="005A1C22" w:rsidRPr="006C190C" w:rsidRDefault="005A1C22" w:rsidP="005A1C2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13298BE0" w14:textId="77777777" w:rsidR="005A1C22" w:rsidRPr="006C190C" w:rsidRDefault="005A1C22" w:rsidP="005A1C22">
      <w:pPr>
        <w:pStyle w:val="XMLCode"/>
        <w:keepNext/>
        <w:rPr>
          <w:rFonts w:cs="Courier New"/>
        </w:rPr>
      </w:pPr>
      <w:r w:rsidRPr="006C190C">
        <w:rPr>
          <w:rFonts w:cs="Courier New"/>
        </w:rPr>
        <w:t xml:space="preserve">        &lt;</w:t>
      </w:r>
      <w:proofErr w:type="spellStart"/>
      <w:r w:rsidR="00B05B76">
        <w:rPr>
          <w:rFonts w:cs="Courier New"/>
        </w:rPr>
        <w:t>corner</w:t>
      </w:r>
      <w:r>
        <w:rPr>
          <w:rFonts w:cs="Courier New"/>
        </w:rPr>
        <w:t>_weld</w:t>
      </w:r>
      <w:proofErr w:type="spellEnd"/>
      <w:r w:rsidRPr="006C190C">
        <w:rPr>
          <w:rFonts w:cs="Courier New"/>
        </w:rPr>
        <w:t xml:space="preserve"> base=</w:t>
      </w:r>
      <w:r w:rsidR="00194316">
        <w:rPr>
          <w:rFonts w:cs="Courier New"/>
        </w:rPr>
        <w:t>"</w:t>
      </w:r>
      <w:r w:rsidRPr="006C190C">
        <w:rPr>
          <w:rFonts w:cs="Courier New"/>
        </w:rPr>
        <w:t>1</w:t>
      </w:r>
      <w:r w:rsidR="00194316">
        <w:rPr>
          <w:rFonts w:cs="Courier New"/>
        </w:rPr>
        <w:t>"</w:t>
      </w:r>
      <w:r w:rsidRPr="006C190C">
        <w:rPr>
          <w:rFonts w:cs="Courier New"/>
        </w:rPr>
        <w:t xml:space="preserve"> technology=</w:t>
      </w:r>
      <w:r w:rsidR="00194316">
        <w:rPr>
          <w:rFonts w:cs="Courier New"/>
        </w:rPr>
        <w:t>"</w:t>
      </w:r>
      <w:r w:rsidRPr="00B62EF2">
        <w:rPr>
          <w:rFonts w:cs="Courier New"/>
        </w:rPr>
        <w:t>resistance</w:t>
      </w:r>
      <w:r w:rsidR="00194316">
        <w:rPr>
          <w:rFonts w:cs="Courier New"/>
        </w:rPr>
        <w:t>"</w:t>
      </w:r>
      <w:r w:rsidRPr="006C190C">
        <w:rPr>
          <w:rFonts w:cs="Courier New"/>
        </w:rPr>
        <w:t>&gt;</w:t>
      </w:r>
    </w:p>
    <w:p w14:paraId="3BE7C38D" w14:textId="77777777" w:rsidR="005A1C22" w:rsidRPr="00B05B76" w:rsidRDefault="005A1C22" w:rsidP="005A1C22">
      <w:pPr>
        <w:pStyle w:val="XMLCode"/>
        <w:keepNext/>
        <w:rPr>
          <w:rFonts w:cs="Courier New"/>
          <w:b/>
          <w:color w:val="0070C0"/>
          <w:lang w:val="es-ES"/>
        </w:rPr>
      </w:pPr>
      <w:r w:rsidRPr="006C190C">
        <w:rPr>
          <w:rFonts w:cs="Courier New"/>
        </w:rPr>
        <w:t xml:space="preserve">            </w:t>
      </w:r>
      <w:r w:rsidRPr="00B05B76">
        <w:rPr>
          <w:rFonts w:cs="Courier New"/>
          <w:b/>
          <w:color w:val="0070C0"/>
          <w:lang w:val="es-ES"/>
        </w:rPr>
        <w:t>&lt;weld_position u=</w:t>
      </w:r>
      <w:r w:rsidR="00194316">
        <w:rPr>
          <w:rFonts w:cs="Courier New"/>
          <w:b/>
          <w:color w:val="0070C0"/>
          <w:lang w:val="es-ES"/>
        </w:rPr>
        <w:t>"</w:t>
      </w:r>
      <w:r w:rsidRPr="00B05B76">
        <w:rPr>
          <w:rFonts w:cs="Courier New"/>
          <w:b/>
          <w:color w:val="0070C0"/>
          <w:lang w:val="es-ES"/>
        </w:rPr>
        <w:t>0.2</w:t>
      </w:r>
      <w:r w:rsidR="00194316">
        <w:rPr>
          <w:rFonts w:cs="Courier New"/>
          <w:b/>
          <w:color w:val="0070C0"/>
          <w:lang w:val="es-ES"/>
        </w:rPr>
        <w:t>"</w:t>
      </w:r>
      <w:r w:rsidRPr="00B05B76">
        <w:rPr>
          <w:rFonts w:cs="Courier New"/>
          <w:b/>
          <w:color w:val="0070C0"/>
          <w:lang w:val="es-ES"/>
        </w:rPr>
        <w:t xml:space="preserve"> x=</w:t>
      </w:r>
      <w:r w:rsidR="00194316">
        <w:rPr>
          <w:rFonts w:cs="Courier New"/>
          <w:b/>
          <w:color w:val="0070C0"/>
          <w:lang w:val="es-ES"/>
        </w:rPr>
        <w:t>"</w:t>
      </w:r>
      <w:r w:rsidRPr="00B05B76">
        <w:rPr>
          <w:rFonts w:cs="Courier New"/>
          <w:b/>
          <w:color w:val="0070C0"/>
          <w:lang w:val="es-ES"/>
        </w:rPr>
        <w:t>1</w:t>
      </w:r>
      <w:r w:rsidR="00194316">
        <w:rPr>
          <w:rFonts w:cs="Courier New"/>
          <w:b/>
          <w:color w:val="0070C0"/>
          <w:lang w:val="es-ES"/>
        </w:rPr>
        <w:t>"</w:t>
      </w:r>
      <w:r w:rsidRPr="00B05B76">
        <w:rPr>
          <w:rFonts w:cs="Courier New"/>
          <w:b/>
          <w:color w:val="0070C0"/>
          <w:lang w:val="es-ES"/>
        </w:rPr>
        <w:t xml:space="preserve"> y=</w:t>
      </w:r>
      <w:r w:rsidR="00194316">
        <w:rPr>
          <w:rFonts w:cs="Courier New"/>
          <w:b/>
          <w:color w:val="0070C0"/>
          <w:lang w:val="es-ES"/>
        </w:rPr>
        <w:t>"</w:t>
      </w:r>
      <w:r w:rsidRPr="00B05B76">
        <w:rPr>
          <w:rFonts w:cs="Courier New"/>
          <w:b/>
          <w:color w:val="0070C0"/>
          <w:lang w:val="es-ES"/>
        </w:rPr>
        <w:t>0</w:t>
      </w:r>
      <w:r w:rsidR="00194316">
        <w:rPr>
          <w:rFonts w:cs="Courier New"/>
          <w:b/>
          <w:color w:val="0070C0"/>
          <w:lang w:val="es-ES"/>
        </w:rPr>
        <w:t>"</w:t>
      </w:r>
      <w:r w:rsidRPr="00B05B76">
        <w:rPr>
          <w:rFonts w:cs="Courier New"/>
          <w:b/>
          <w:color w:val="0070C0"/>
          <w:lang w:val="es-ES"/>
        </w:rPr>
        <w:t xml:space="preserve"> z=</w:t>
      </w:r>
      <w:r w:rsidR="00194316">
        <w:rPr>
          <w:rFonts w:cs="Courier New"/>
          <w:b/>
          <w:color w:val="0070C0"/>
          <w:lang w:val="es-ES"/>
        </w:rPr>
        <w:t>"</w:t>
      </w:r>
      <w:r w:rsidRPr="00B05B76">
        <w:rPr>
          <w:rFonts w:cs="Courier New"/>
          <w:b/>
          <w:color w:val="0070C0"/>
          <w:lang w:val="es-ES"/>
        </w:rPr>
        <w:t>1</w:t>
      </w:r>
      <w:r w:rsidR="00194316">
        <w:rPr>
          <w:rFonts w:cs="Courier New"/>
          <w:b/>
          <w:color w:val="0070C0"/>
          <w:lang w:val="es-ES"/>
        </w:rPr>
        <w:t>"</w:t>
      </w:r>
    </w:p>
    <w:p w14:paraId="4545D462" w14:textId="77777777" w:rsidR="00B05B76" w:rsidRPr="00B05B76" w:rsidRDefault="00B05B76" w:rsidP="00B05B76">
      <w:pPr>
        <w:pStyle w:val="XMLCode"/>
        <w:rPr>
          <w:b/>
          <w:color w:val="0070C0"/>
        </w:rPr>
      </w:pPr>
      <w:r w:rsidRPr="0033379A">
        <w:rPr>
          <w:b/>
          <w:color w:val="0070C0"/>
          <w:lang w:val="fr-FR"/>
        </w:rPr>
        <w:t xml:space="preserve">                           </w:t>
      </w:r>
      <w:r w:rsidRPr="00B05B76">
        <w:rPr>
          <w:b/>
          <w:color w:val="0070C0"/>
        </w:rPr>
        <w:t>reference=</w:t>
      </w:r>
      <w:r w:rsidR="00194316">
        <w:rPr>
          <w:b/>
          <w:color w:val="0070C0"/>
        </w:rPr>
        <w:t>"</w:t>
      </w:r>
      <w:r w:rsidRPr="00B05B76">
        <w:rPr>
          <w:b/>
          <w:color w:val="0070C0"/>
        </w:rPr>
        <w:t>true</w:t>
      </w:r>
      <w:r w:rsidR="00194316">
        <w:rPr>
          <w:b/>
          <w:color w:val="0070C0"/>
        </w:rPr>
        <w:t>"</w:t>
      </w:r>
    </w:p>
    <w:p w14:paraId="22F19D7A" w14:textId="77777777" w:rsidR="00B05B76" w:rsidRPr="00B05B76" w:rsidRDefault="00B05B76" w:rsidP="00B05B76">
      <w:pPr>
        <w:pStyle w:val="XMLCode"/>
        <w:rPr>
          <w:b/>
          <w:color w:val="0070C0"/>
        </w:rPr>
      </w:pPr>
      <w:r w:rsidRPr="00B05B76">
        <w:rPr>
          <w:b/>
          <w:color w:val="0070C0"/>
        </w:rPr>
        <w:t xml:space="preserve">                           section=</w:t>
      </w:r>
      <w:r w:rsidR="00194316">
        <w:rPr>
          <w:b/>
          <w:color w:val="0070C0"/>
        </w:rPr>
        <w:t>"</w:t>
      </w:r>
      <w:r w:rsidR="00976427">
        <w:rPr>
          <w:b/>
          <w:color w:val="0070C0"/>
        </w:rPr>
        <w:t>HV</w:t>
      </w:r>
      <w:r w:rsidR="00194316">
        <w:rPr>
          <w:b/>
          <w:color w:val="0070C0"/>
        </w:rPr>
        <w:t>"</w:t>
      </w:r>
    </w:p>
    <w:p w14:paraId="2A331E0C" w14:textId="77777777" w:rsidR="00B05B76" w:rsidRPr="00B05B76" w:rsidRDefault="00B05B76" w:rsidP="00B05B76">
      <w:pPr>
        <w:pStyle w:val="XMLCode"/>
        <w:rPr>
          <w:b/>
          <w:color w:val="0070C0"/>
        </w:rPr>
      </w:pPr>
      <w:r w:rsidRPr="00B05B76">
        <w:rPr>
          <w:b/>
          <w:color w:val="0070C0"/>
        </w:rPr>
        <w:t xml:space="preserve">                           thickness=</w:t>
      </w:r>
      <w:r w:rsidR="00194316">
        <w:rPr>
          <w:b/>
          <w:color w:val="0070C0"/>
        </w:rPr>
        <w:t>"</w:t>
      </w:r>
      <w:r w:rsidRPr="00B05B76">
        <w:rPr>
          <w:b/>
          <w:color w:val="0070C0"/>
        </w:rPr>
        <w:t>0.5</w:t>
      </w:r>
      <w:r w:rsidR="00194316">
        <w:rPr>
          <w:b/>
          <w:color w:val="0070C0"/>
        </w:rPr>
        <w:t>"</w:t>
      </w:r>
    </w:p>
    <w:p w14:paraId="06148C34" w14:textId="77777777" w:rsidR="00B05B76" w:rsidRPr="00B05B76" w:rsidRDefault="00B05B76" w:rsidP="00B05B76">
      <w:pPr>
        <w:pStyle w:val="XMLCode"/>
        <w:rPr>
          <w:b/>
          <w:color w:val="0070C0"/>
        </w:rPr>
      </w:pPr>
      <w:r w:rsidRPr="00B05B76">
        <w:rPr>
          <w:b/>
          <w:color w:val="0070C0"/>
        </w:rPr>
        <w:t xml:space="preserve">                           angle=</w:t>
      </w:r>
      <w:r w:rsidR="00194316">
        <w:rPr>
          <w:b/>
          <w:color w:val="0070C0"/>
        </w:rPr>
        <w:t>"</w:t>
      </w:r>
      <w:r w:rsidRPr="00B05B76">
        <w:rPr>
          <w:b/>
          <w:color w:val="0070C0"/>
        </w:rPr>
        <w:t>45</w:t>
      </w:r>
      <w:r w:rsidR="00194316">
        <w:rPr>
          <w:b/>
          <w:color w:val="0070C0"/>
        </w:rPr>
        <w:t>"</w:t>
      </w:r>
    </w:p>
    <w:p w14:paraId="5D535233" w14:textId="77777777" w:rsidR="00B05B76" w:rsidRDefault="00B05B76" w:rsidP="00B05B76">
      <w:pPr>
        <w:pStyle w:val="XMLCode"/>
        <w:rPr>
          <w:b/>
          <w:color w:val="0070C0"/>
        </w:rPr>
      </w:pPr>
      <w:r w:rsidRPr="00B05B76">
        <w:rPr>
          <w:b/>
          <w:color w:val="0070C0"/>
        </w:rPr>
        <w:t xml:space="preserve">                           filler=</w:t>
      </w:r>
      <w:r w:rsidR="00194316">
        <w:rPr>
          <w:b/>
          <w:color w:val="0070C0"/>
        </w:rPr>
        <w:t>"</w:t>
      </w:r>
      <w:r w:rsidRPr="00B05B76">
        <w:rPr>
          <w:b/>
          <w:color w:val="0070C0"/>
        </w:rPr>
        <w:t>yes</w:t>
      </w:r>
      <w:r w:rsidR="00194316">
        <w:rPr>
          <w:b/>
          <w:color w:val="0070C0"/>
        </w:rPr>
        <w:t>"</w:t>
      </w:r>
    </w:p>
    <w:p w14:paraId="608547EA" w14:textId="77777777" w:rsidR="00952702" w:rsidRPr="00B05B76" w:rsidRDefault="00952702" w:rsidP="00B05B76">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7424D098" w14:textId="77777777" w:rsidR="00B05B76" w:rsidRPr="00B05B76" w:rsidRDefault="00B05B76" w:rsidP="00B05B76">
      <w:pPr>
        <w:pStyle w:val="XMLCode"/>
        <w:rPr>
          <w:b/>
          <w:color w:val="0070C0"/>
        </w:rPr>
      </w:pPr>
      <w:r w:rsidRPr="00B05B76">
        <w:rPr>
          <w:b/>
          <w:color w:val="0070C0"/>
        </w:rPr>
        <w:t xml:space="preserve">                           shape=</w:t>
      </w:r>
      <w:r w:rsidR="00194316">
        <w:rPr>
          <w:b/>
          <w:color w:val="0070C0"/>
        </w:rPr>
        <w:t>"</w:t>
      </w:r>
      <w:r w:rsidRPr="00B05B76">
        <w:rPr>
          <w:b/>
          <w:color w:val="0070C0"/>
        </w:rPr>
        <w:t>straight</w:t>
      </w:r>
      <w:r w:rsidR="00194316">
        <w:rPr>
          <w:b/>
          <w:color w:val="0070C0"/>
        </w:rPr>
        <w:t>"</w:t>
      </w:r>
    </w:p>
    <w:p w14:paraId="43634956" w14:textId="77777777" w:rsidR="00B05B76" w:rsidRPr="00B05B76" w:rsidRDefault="00B05B76" w:rsidP="00B05B76">
      <w:pPr>
        <w:pStyle w:val="XMLCode"/>
        <w:rPr>
          <w:b/>
          <w:color w:val="0070C0"/>
        </w:rPr>
      </w:pPr>
      <w:r w:rsidRPr="00B05B76">
        <w:rPr>
          <w:b/>
          <w:color w:val="0070C0"/>
        </w:rPr>
        <w:t xml:space="preserve">                           penetration=</w:t>
      </w:r>
      <w:r w:rsidR="00194316">
        <w:rPr>
          <w:b/>
          <w:color w:val="0070C0"/>
        </w:rPr>
        <w:t>"</w:t>
      </w:r>
      <w:r w:rsidRPr="00B05B76">
        <w:rPr>
          <w:b/>
          <w:color w:val="0070C0"/>
        </w:rPr>
        <w:t>0.6</w:t>
      </w:r>
      <w:r w:rsidR="00194316">
        <w:rPr>
          <w:b/>
          <w:color w:val="0070C0"/>
        </w:rPr>
        <w:t>"</w:t>
      </w:r>
      <w:r w:rsidRPr="00B05B76">
        <w:rPr>
          <w:b/>
          <w:color w:val="0070C0"/>
        </w:rPr>
        <w:t>/&gt;</w:t>
      </w:r>
    </w:p>
    <w:p w14:paraId="5301344B" w14:textId="77777777" w:rsidR="005A1C22" w:rsidRPr="006C190C" w:rsidRDefault="005A1C22" w:rsidP="005A1C22">
      <w:pPr>
        <w:pStyle w:val="XMLCode"/>
        <w:keepNext/>
        <w:rPr>
          <w:rFonts w:cs="Courier New"/>
        </w:rPr>
      </w:pPr>
      <w:r w:rsidRPr="006C190C">
        <w:rPr>
          <w:rFonts w:cs="Courier New"/>
        </w:rPr>
        <w:t xml:space="preserve">            &lt;</w:t>
      </w:r>
      <w:proofErr w:type="spellStart"/>
      <w:r w:rsidRPr="006C190C">
        <w:rPr>
          <w:rFonts w:cs="Courier New"/>
        </w:rPr>
        <w:t>sheet_parameter</w:t>
      </w:r>
      <w:proofErr w:type="spellEnd"/>
      <w:r w:rsidRPr="006C190C">
        <w:rPr>
          <w:rFonts w:cs="Courier New"/>
        </w:rPr>
        <w:t xml:space="preserve"> </w:t>
      </w:r>
      <w:r w:rsidR="00B1435C">
        <w:rPr>
          <w:rFonts w:cs="Courier New"/>
        </w:rPr>
        <w:t>index</w:t>
      </w:r>
      <w:r w:rsidRPr="006C190C">
        <w:rPr>
          <w:rFonts w:cs="Courier New"/>
        </w:rPr>
        <w:t>=</w:t>
      </w:r>
      <w:r w:rsidR="00194316">
        <w:rPr>
          <w:rFonts w:cs="Courier New"/>
        </w:rPr>
        <w:t>"</w:t>
      </w:r>
      <w:r w:rsidRPr="006C190C">
        <w:rPr>
          <w:rFonts w:cs="Courier New"/>
        </w:rPr>
        <w:t>2</w:t>
      </w:r>
      <w:r w:rsidR="00194316">
        <w:rPr>
          <w:rFonts w:cs="Courier New"/>
        </w:rPr>
        <w:t>"</w:t>
      </w:r>
      <w:r w:rsidRPr="006C190C">
        <w:rPr>
          <w:rFonts w:cs="Courier New"/>
        </w:rPr>
        <w:t xml:space="preserve"> gap=</w:t>
      </w:r>
      <w:r w:rsidR="00194316">
        <w:rPr>
          <w:rFonts w:cs="Courier New"/>
        </w:rPr>
        <w:t>"</w:t>
      </w:r>
      <w:r w:rsidRPr="006C190C">
        <w:rPr>
          <w:rFonts w:cs="Courier New"/>
        </w:rPr>
        <w:t>1</w:t>
      </w:r>
      <w:r w:rsidR="00B05B76">
        <w:rPr>
          <w:rFonts w:cs="Courier New"/>
        </w:rPr>
        <w:t>.0</w:t>
      </w:r>
      <w:r w:rsidR="00194316">
        <w:rPr>
          <w:rFonts w:cs="Courier New"/>
        </w:rPr>
        <w:t>"</w:t>
      </w:r>
      <w:r w:rsidRPr="006C190C">
        <w:rPr>
          <w:rFonts w:cs="Courier New"/>
        </w:rPr>
        <w:t>/&gt;</w:t>
      </w:r>
    </w:p>
    <w:p w14:paraId="70400918" w14:textId="77777777" w:rsidR="005A1C22" w:rsidRPr="006C190C" w:rsidRDefault="005A1C22" w:rsidP="005A1C22">
      <w:pPr>
        <w:pStyle w:val="XMLCode"/>
        <w:keepNext/>
        <w:rPr>
          <w:rFonts w:cs="Courier New"/>
        </w:rPr>
      </w:pPr>
      <w:r w:rsidRPr="006C190C">
        <w:rPr>
          <w:rFonts w:cs="Courier New"/>
        </w:rPr>
        <w:t xml:space="preserve">        &lt;/</w:t>
      </w:r>
      <w:proofErr w:type="spellStart"/>
      <w:r w:rsidRPr="006C190C">
        <w:rPr>
          <w:rFonts w:cs="Courier New"/>
        </w:rPr>
        <w:t>corner_weld</w:t>
      </w:r>
      <w:proofErr w:type="spellEnd"/>
      <w:r w:rsidRPr="006C190C">
        <w:rPr>
          <w:rFonts w:cs="Courier New"/>
        </w:rPr>
        <w:t>&gt;</w:t>
      </w:r>
    </w:p>
    <w:p w14:paraId="63A9D47A" w14:textId="77777777" w:rsidR="005A1C22" w:rsidRPr="006C190C" w:rsidRDefault="005A1C22" w:rsidP="005A1C2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054948C8" w14:textId="77777777" w:rsidR="00C469CA" w:rsidRDefault="005A1C22" w:rsidP="00B05B76">
      <w:pPr>
        <w:pStyle w:val="XMLCode"/>
        <w:keepNext/>
        <w:rPr>
          <w:rFonts w:cs="Courier New"/>
        </w:rPr>
      </w:pPr>
      <w:r w:rsidRPr="006C190C">
        <w:rPr>
          <w:rFonts w:cs="Courier New"/>
        </w:rPr>
        <w:t>&lt;/connection_1d&gt;</w:t>
      </w:r>
    </w:p>
    <w:p w14:paraId="6779C8D1" w14:textId="77777777" w:rsidR="00B05B76" w:rsidRPr="00B05B76" w:rsidRDefault="00B05B76" w:rsidP="00B05B76">
      <w:pPr>
        <w:pStyle w:val="XMLCode"/>
        <w:keepNext/>
        <w:rPr>
          <w:rFonts w:cs="Courier New"/>
        </w:rPr>
      </w:pPr>
    </w:p>
    <w:p w14:paraId="4619E18D" w14:textId="77777777" w:rsidR="00B540EB" w:rsidRPr="007055D9" w:rsidRDefault="00B540EB" w:rsidP="001D32F3">
      <w:pPr>
        <w:pStyle w:val="berschrift5"/>
        <w:keepNext/>
      </w:pPr>
      <w:bookmarkStart w:id="2623" w:name="_Toc338939139"/>
      <w:r w:rsidRPr="007055D9">
        <w:t xml:space="preserve">Attributes </w:t>
      </w:r>
      <w:r w:rsidR="00194316">
        <w:t>"</w:t>
      </w:r>
      <w:r w:rsidRPr="007055D9">
        <w:t>u</w:t>
      </w:r>
      <w:r w:rsidR="00194316">
        <w:t>"</w:t>
      </w:r>
      <w:r w:rsidRPr="007055D9">
        <w:t xml:space="preserve">, </w:t>
      </w:r>
      <w:r w:rsidR="00194316">
        <w:t>"</w:t>
      </w:r>
      <w:r w:rsidRPr="007055D9">
        <w:t>x</w:t>
      </w:r>
      <w:r w:rsidR="00194316">
        <w:t>"</w:t>
      </w:r>
      <w:r w:rsidRPr="007055D9">
        <w:t xml:space="preserve">, </w:t>
      </w:r>
      <w:r w:rsidR="00194316">
        <w:t>"</w:t>
      </w:r>
      <w:r w:rsidRPr="007055D9">
        <w:t>y</w:t>
      </w:r>
      <w:r w:rsidR="00194316">
        <w:t>"</w:t>
      </w:r>
      <w:r w:rsidRPr="007055D9">
        <w:t xml:space="preserve">, </w:t>
      </w:r>
      <w:r w:rsidR="00194316">
        <w:t>"</w:t>
      </w:r>
      <w:r w:rsidRPr="007055D9">
        <w:t>z</w:t>
      </w:r>
      <w:bookmarkEnd w:id="2623"/>
      <w:r w:rsidR="00194316">
        <w:t>"</w:t>
      </w:r>
    </w:p>
    <w:p w14:paraId="69EEC014" w14:textId="77777777" w:rsidR="00B540EB" w:rsidRPr="007055D9" w:rsidRDefault="00B540EB" w:rsidP="00E42D24">
      <w:pPr>
        <w:jc w:val="both"/>
      </w:pPr>
      <w:r w:rsidRPr="007055D9">
        <w:t xml:space="preserve">The attribute </w:t>
      </w:r>
      <w:r w:rsidRPr="007055D9">
        <w:rPr>
          <w:rStyle w:val="XMLElement"/>
        </w:rPr>
        <w:t>u</w:t>
      </w:r>
      <w:r w:rsidRPr="007055D9">
        <w:t xml:space="preserve"> specifies the relative location on the connection line defined in </w:t>
      </w:r>
      <w:proofErr w:type="spellStart"/>
      <w:r w:rsidRPr="007055D9">
        <w:rPr>
          <w:rStyle w:val="XMLElement"/>
        </w:rPr>
        <w:t>loc_list</w:t>
      </w:r>
      <w:proofErr w:type="spellEnd"/>
      <w:r w:rsidRPr="007055D9">
        <w:t xml:space="preserve">. Value </w:t>
      </w:r>
      <w:r w:rsidRPr="007055D9">
        <w:rPr>
          <w:rStyle w:val="XMLAttribute"/>
        </w:rPr>
        <w:t>u=0</w:t>
      </w:r>
      <w:r w:rsidRPr="007055D9">
        <w:t xml:space="preserve"> represents the first location of the connection line matching the element </w:t>
      </w:r>
      <w:r w:rsidRPr="007055D9">
        <w:rPr>
          <w:rStyle w:val="XMLElement"/>
        </w:rPr>
        <w:t>loc</w:t>
      </w:r>
      <w:r w:rsidRPr="007055D9">
        <w:t xml:space="preserve"> specified </w:t>
      </w:r>
      <w:r w:rsidR="0051770B" w:rsidRPr="007055D9">
        <w:t xml:space="preserve">with the lowest value for the </w:t>
      </w:r>
      <w:r w:rsidRPr="007055D9">
        <w:t xml:space="preserve">attribute </w:t>
      </w:r>
      <w:r w:rsidRPr="007055D9">
        <w:rPr>
          <w:rStyle w:val="XMLAttribute"/>
        </w:rPr>
        <w:t>u</w:t>
      </w:r>
      <w:r w:rsidRPr="007055D9">
        <w:t xml:space="preserve">. Value </w:t>
      </w:r>
      <w:r w:rsidRPr="007055D9">
        <w:rPr>
          <w:rStyle w:val="XMLAttribute"/>
        </w:rPr>
        <w:t xml:space="preserve">u=1 </w:t>
      </w:r>
      <w:r w:rsidRPr="007055D9">
        <w:t xml:space="preserve">represents the last location of this line matching the element </w:t>
      </w:r>
      <w:r w:rsidRPr="007055D9">
        <w:rPr>
          <w:rStyle w:val="XMLElement"/>
        </w:rPr>
        <w:t>loc</w:t>
      </w:r>
      <w:r w:rsidRPr="007055D9">
        <w:t xml:space="preserve"> with </w:t>
      </w:r>
      <w:r w:rsidR="00C346AC" w:rsidRPr="007055D9">
        <w:t xml:space="preserve">highest value for the </w:t>
      </w:r>
      <w:r w:rsidRPr="007055D9">
        <w:t xml:space="preserve">attribute value </w:t>
      </w:r>
      <w:r w:rsidRPr="007055D9">
        <w:rPr>
          <w:rStyle w:val="XMLAttribute"/>
        </w:rPr>
        <w:t>u</w:t>
      </w:r>
      <w:r w:rsidRPr="007055D9">
        <w:t>. Values in between are specifying the point located at the specified fraction of the line measure in summed up lengths of the segments of the connection line in space.</w:t>
      </w:r>
    </w:p>
    <w:p w14:paraId="074BA1A6" w14:textId="77777777" w:rsidR="00FD0742" w:rsidRPr="007055D9" w:rsidRDefault="00B540EB" w:rsidP="00E42D24">
      <w:pPr>
        <w:jc w:val="both"/>
      </w:pPr>
      <w:r w:rsidRPr="007055D9">
        <w:t xml:space="preserve">The attributes </w:t>
      </w:r>
      <w:r w:rsidRPr="007055D9">
        <w:rPr>
          <w:rStyle w:val="XMLElement"/>
        </w:rPr>
        <w:t>x</w:t>
      </w:r>
      <w:r w:rsidRPr="007055D9">
        <w:t xml:space="preserve">, </w:t>
      </w:r>
      <w:r w:rsidRPr="007055D9">
        <w:rPr>
          <w:rStyle w:val="XMLElement"/>
        </w:rPr>
        <w:t>y</w:t>
      </w:r>
      <w:r w:rsidRPr="007055D9">
        <w:t xml:space="preserve">, </w:t>
      </w:r>
      <w:r w:rsidRPr="007055D9">
        <w:rPr>
          <w:rStyle w:val="XMLElement"/>
        </w:rPr>
        <w:t>z</w:t>
      </w:r>
      <w:r w:rsidRPr="007055D9">
        <w:t xml:space="preserve"> </w:t>
      </w:r>
      <w:proofErr w:type="gramStart"/>
      <w:r w:rsidRPr="007055D9">
        <w:t>are</w:t>
      </w:r>
      <w:proofErr w:type="gramEnd"/>
      <w:r w:rsidRPr="007055D9">
        <w:t xml:space="preserve"> specifying the direction vector in global coordinate system into the quadrant of the welding. The origin of this vector is defined by </w:t>
      </w:r>
      <w:r w:rsidRPr="007055D9">
        <w:rPr>
          <w:rStyle w:val="XMLElement"/>
        </w:rPr>
        <w:t>u</w:t>
      </w:r>
      <w:r w:rsidRPr="007055D9">
        <w:t xml:space="preserve"> and the </w:t>
      </w:r>
      <w:proofErr w:type="spellStart"/>
      <w:r w:rsidRPr="007055D9">
        <w:rPr>
          <w:rStyle w:val="XMLElement"/>
        </w:rPr>
        <w:t>loc_list</w:t>
      </w:r>
      <w:proofErr w:type="spellEnd"/>
      <w:r w:rsidRPr="007055D9">
        <w:t>.</w:t>
      </w:r>
    </w:p>
    <w:p w14:paraId="7B8523BC" w14:textId="0F472714" w:rsidR="00B540EB" w:rsidRPr="007055D9" w:rsidRDefault="00B540EB" w:rsidP="00E42D24">
      <w:pPr>
        <w:jc w:val="both"/>
      </w:pPr>
      <w:r w:rsidRPr="007055D9">
        <w:t>The length of the vector has no specific meaning, only the direction is used.</w:t>
      </w:r>
      <w:r w:rsidR="00FD0742" w:rsidRPr="007055D9">
        <w:t xml:space="preserve"> However, it should be sufficiently long to be unambiguous</w:t>
      </w:r>
      <w:r w:rsidR="00F01DCF">
        <w:t xml:space="preserve"> as it is presented in </w:t>
      </w:r>
      <w:r w:rsidR="008D51C0">
        <w:fldChar w:fldCharType="begin"/>
      </w:r>
      <w:r w:rsidR="00F01DCF">
        <w:instrText xml:space="preserve"> REF _Ref397529572 \h </w:instrText>
      </w:r>
      <w:r w:rsidR="008D51C0">
        <w:fldChar w:fldCharType="separate"/>
      </w:r>
      <w:ins w:id="2624" w:author="Dr. Carsten Franke" w:date="2020-03-09T14:38:00Z">
        <w:r w:rsidR="00004854">
          <w:t xml:space="preserve">Figure </w:t>
        </w:r>
        <w:r w:rsidR="00004854">
          <w:rPr>
            <w:noProof/>
          </w:rPr>
          <w:t>51</w:t>
        </w:r>
      </w:ins>
      <w:del w:id="2625" w:author="Dr. Carsten Franke" w:date="2020-03-09T14:38:00Z">
        <w:r w:rsidR="007E2D34" w:rsidDel="00004854">
          <w:delText xml:space="preserve">Figure </w:delText>
        </w:r>
        <w:r w:rsidR="007E2D34" w:rsidDel="00004854">
          <w:rPr>
            <w:noProof/>
          </w:rPr>
          <w:delText>48</w:delText>
        </w:r>
      </w:del>
      <w:r w:rsidR="008D51C0">
        <w:fldChar w:fldCharType="end"/>
      </w:r>
      <w:r w:rsidR="00F01DCF">
        <w:t>.</w:t>
      </w:r>
    </w:p>
    <w:p w14:paraId="3DB8D99C" w14:textId="77777777" w:rsidR="00FD0742" w:rsidRDefault="004F562F" w:rsidP="00CD3510">
      <w:pPr>
        <w:jc w:val="center"/>
        <w:rPr>
          <w:szCs w:val="22"/>
        </w:rPr>
      </w:pPr>
      <w:r>
        <w:rPr>
          <w:noProof/>
          <w:szCs w:val="22"/>
          <w:lang w:eastAsia="en-US"/>
        </w:rPr>
        <w:drawing>
          <wp:inline distT="0" distB="0" distL="0" distR="0" wp14:anchorId="23055A27" wp14:editId="1F604A02">
            <wp:extent cx="3581400" cy="1874520"/>
            <wp:effectExtent l="0" t="0" r="0" b="0"/>
            <wp:docPr id="2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4"/>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581400" cy="1874520"/>
                    </a:xfrm>
                    <a:prstGeom prst="rect">
                      <a:avLst/>
                    </a:prstGeom>
                    <a:noFill/>
                    <a:ln>
                      <a:noFill/>
                    </a:ln>
                  </pic:spPr>
                </pic:pic>
              </a:graphicData>
            </a:graphic>
          </wp:inline>
        </w:drawing>
      </w:r>
    </w:p>
    <w:p w14:paraId="77810851" w14:textId="1600CF82" w:rsidR="005D0B6D" w:rsidRPr="007055D9" w:rsidRDefault="005D0B6D" w:rsidP="005D0B6D">
      <w:pPr>
        <w:pStyle w:val="Beschriftung"/>
      </w:pPr>
      <w:bookmarkStart w:id="2626" w:name="_Ref397529572"/>
      <w:bookmarkStart w:id="2627" w:name="Figure11"/>
      <w:bookmarkStart w:id="2628" w:name="_Toc3557126"/>
      <w:bookmarkStart w:id="2629" w:name="_Toc27753742"/>
      <w:r>
        <w:t xml:space="preserve">Figure </w:t>
      </w:r>
      <w:r w:rsidR="00406B64">
        <w:fldChar w:fldCharType="begin"/>
      </w:r>
      <w:r w:rsidR="00406B64">
        <w:instrText xml:space="preserve"> SEQ Figure \* ARABIC </w:instrText>
      </w:r>
      <w:r w:rsidR="00406B64">
        <w:fldChar w:fldCharType="separate"/>
      </w:r>
      <w:ins w:id="2630" w:author="Dr. Carsten Franke" w:date="2020-03-09T14:39:00Z">
        <w:r w:rsidR="00004854">
          <w:rPr>
            <w:noProof/>
          </w:rPr>
          <w:t>51</w:t>
        </w:r>
      </w:ins>
      <w:ins w:id="2631" w:author="nick" w:date="2020-02-20T20:00:00Z">
        <w:del w:id="2632" w:author="Dr. Carsten Franke" w:date="2020-03-09T14:38:00Z">
          <w:r w:rsidR="0047200E" w:rsidDel="00004854">
            <w:rPr>
              <w:noProof/>
            </w:rPr>
            <w:delText>52</w:delText>
          </w:r>
        </w:del>
      </w:ins>
      <w:del w:id="2633" w:author="Dr. Carsten Franke" w:date="2020-03-09T14:38:00Z">
        <w:r w:rsidR="007E2D34" w:rsidDel="00004854">
          <w:rPr>
            <w:noProof/>
          </w:rPr>
          <w:delText>48</w:delText>
        </w:r>
      </w:del>
      <w:r w:rsidR="00406B64">
        <w:fldChar w:fldCharType="end"/>
      </w:r>
      <w:bookmarkEnd w:id="2626"/>
      <w:bookmarkEnd w:id="2627"/>
      <w:r w:rsidRPr="007055D9">
        <w:t xml:space="preserve">: Welding Position </w:t>
      </w:r>
      <w:r>
        <w:t>vector direction and length</w:t>
      </w:r>
      <w:bookmarkEnd w:id="2628"/>
      <w:bookmarkEnd w:id="2629"/>
    </w:p>
    <w:p w14:paraId="2C28F2AE" w14:textId="77777777" w:rsidR="00B540EB" w:rsidRPr="007055D9" w:rsidRDefault="00B540EB" w:rsidP="004F2F09">
      <w:pPr>
        <w:pStyle w:val="berschrift5"/>
        <w:keepNext/>
      </w:pPr>
      <w:bookmarkStart w:id="2634" w:name="_Toc338939140"/>
      <w:bookmarkStart w:id="2635" w:name="_Toc338939137"/>
      <w:bookmarkStart w:id="2636" w:name="_Toc338938906"/>
      <w:bookmarkStart w:id="2637" w:name="_Toc338939103"/>
      <w:r w:rsidRPr="007055D9">
        <w:t xml:space="preserve">Attribute </w:t>
      </w:r>
      <w:r w:rsidR="00194316">
        <w:t>"</w:t>
      </w:r>
      <w:r w:rsidRPr="007055D9">
        <w:t>reference</w:t>
      </w:r>
      <w:bookmarkEnd w:id="2634"/>
      <w:r w:rsidR="00194316">
        <w:t>"</w:t>
      </w:r>
    </w:p>
    <w:p w14:paraId="39F2BC60" w14:textId="77777777" w:rsidR="00B540EB" w:rsidRDefault="00B540EB" w:rsidP="003D5B33">
      <w:pPr>
        <w:jc w:val="both"/>
      </w:pPr>
      <w:r w:rsidRPr="007055D9">
        <w:t xml:space="preserve">The attribute </w:t>
      </w:r>
      <w:r w:rsidRPr="007055D9">
        <w:rPr>
          <w:rStyle w:val="XMLAttribute"/>
        </w:rPr>
        <w:t xml:space="preserve">reference </w:t>
      </w:r>
      <w:r w:rsidRPr="007055D9">
        <w:t>specifies this weld position to be the reference for welds that need such a reference. In case of butt-welds or cr</w:t>
      </w:r>
      <w:r w:rsidR="00E82BEB">
        <w:t>uciform</w:t>
      </w:r>
      <w:r w:rsidR="00CA5354">
        <w:t xml:space="preserve"> </w:t>
      </w:r>
      <w:r w:rsidRPr="007055D9">
        <w:t>joints this is needed to specify a specific side for one of the attributes (see there).</w:t>
      </w:r>
    </w:p>
    <w:p w14:paraId="30318D70" w14:textId="77777777" w:rsidR="00456F63" w:rsidRDefault="00456F63" w:rsidP="004F2F09">
      <w:pPr>
        <w:pStyle w:val="berschrift5"/>
        <w:keepNext/>
      </w:pPr>
      <w:r w:rsidRPr="007055D9">
        <w:t xml:space="preserve">Attribute </w:t>
      </w:r>
      <w:r w:rsidR="00194316">
        <w:t>"</w:t>
      </w:r>
      <w:r w:rsidRPr="007055D9">
        <w:t>section</w:t>
      </w:r>
      <w:r w:rsidR="00194316">
        <w:t>"</w:t>
      </w:r>
    </w:p>
    <w:p w14:paraId="780BBE00" w14:textId="77777777" w:rsidR="00456F63" w:rsidRPr="007055D9" w:rsidRDefault="00456F63" w:rsidP="00BD3927">
      <w:pPr>
        <w:jc w:val="both"/>
      </w:pPr>
      <w:r w:rsidRPr="007055D9">
        <w:t xml:space="preserve">The attribute </w:t>
      </w:r>
      <w:r w:rsidRPr="007055D9">
        <w:rPr>
          <w:rStyle w:val="XMLAttribute"/>
        </w:rPr>
        <w:t>section</w:t>
      </w:r>
      <w:r w:rsidRPr="007055D9">
        <w:t xml:space="preserve"> defines the geometry section of the weld.</w:t>
      </w:r>
      <w:r>
        <w:t xml:space="preserve"> </w:t>
      </w:r>
      <w:r w:rsidRPr="007055D9">
        <w:t>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75850EAB" w14:textId="77777777" w:rsidR="00456F63" w:rsidRPr="00840572" w:rsidRDefault="00456F63" w:rsidP="00BD3927">
      <w:pPr>
        <w:jc w:val="both"/>
      </w:pPr>
      <w:r w:rsidRPr="007055D9">
        <w:lastRenderedPageBreak/>
        <w:t xml:space="preserve">In most cases the sections </w:t>
      </w:r>
      <w:r w:rsidR="00194316">
        <w:t>"</w:t>
      </w:r>
      <w:r w:rsidRPr="007055D9">
        <w:t>Fillet</w:t>
      </w:r>
      <w:r w:rsidR="00194316">
        <w:t>"</w:t>
      </w:r>
      <w:r w:rsidRPr="007055D9">
        <w:t xml:space="preserve">, </w:t>
      </w:r>
      <w:r w:rsidR="00194316">
        <w:t>"</w:t>
      </w:r>
      <w:r w:rsidRPr="007055D9">
        <w:t>HV</w:t>
      </w:r>
      <w:r w:rsidR="00194316">
        <w:t>"</w:t>
      </w:r>
      <w:r w:rsidRPr="007055D9">
        <w:t xml:space="preserve"> and </w:t>
      </w:r>
      <w:r w:rsidR="00194316">
        <w:t>"</w:t>
      </w:r>
      <w:r w:rsidRPr="007055D9">
        <w:t>HY</w:t>
      </w:r>
      <w:r w:rsidR="00194316">
        <w:t>"</w:t>
      </w:r>
      <w:r w:rsidRPr="007055D9">
        <w:t xml:space="preserve"> are used in seam weld connections when the head of a sheet is welded on a base sheet. Connections putting two sheet heads together are mostly using the section types </w:t>
      </w:r>
      <w:r w:rsidR="00194316">
        <w:t>"</w:t>
      </w:r>
      <w:r w:rsidRPr="007055D9">
        <w:t>I</w:t>
      </w:r>
      <w:r w:rsidR="00194316">
        <w:t>"</w:t>
      </w:r>
      <w:r w:rsidRPr="007055D9">
        <w:t xml:space="preserve">, </w:t>
      </w:r>
      <w:r w:rsidR="00194316">
        <w:t>"</w:t>
      </w:r>
      <w:r w:rsidRPr="007055D9">
        <w:t>V</w:t>
      </w:r>
      <w:r w:rsidR="00194316">
        <w:t>"</w:t>
      </w:r>
      <w:r w:rsidRPr="007055D9">
        <w:t xml:space="preserve">, </w:t>
      </w:r>
      <w:r w:rsidR="00194316">
        <w:t>"</w:t>
      </w:r>
      <w:r w:rsidRPr="007055D9">
        <w:t>X</w:t>
      </w:r>
      <w:r w:rsidR="00194316">
        <w:t>"</w:t>
      </w:r>
      <w:r w:rsidRPr="007055D9">
        <w:t xml:space="preserve"> and </w:t>
      </w:r>
      <w:r w:rsidR="00194316">
        <w:t>"</w:t>
      </w:r>
      <w:r w:rsidRPr="007055D9">
        <w:t>Y</w:t>
      </w:r>
      <w:r w:rsidR="00194316">
        <w:t>"</w:t>
      </w:r>
      <w:r w:rsidRPr="007055D9">
        <w:t>.</w:t>
      </w:r>
    </w:p>
    <w:p w14:paraId="0C909BF4" w14:textId="77777777" w:rsidR="00456F63" w:rsidRPr="007055D9" w:rsidRDefault="00456F63" w:rsidP="0026200C">
      <w:pPr>
        <w:keepNext/>
      </w:pPr>
      <w:r w:rsidRPr="007055D9">
        <w:t>Allowed values are</w:t>
      </w:r>
      <w:r>
        <w:t>:</w:t>
      </w:r>
    </w:p>
    <w:p w14:paraId="22BB8D6D" w14:textId="77777777" w:rsidR="00456F63" w:rsidRPr="007055D9" w:rsidRDefault="00456F63" w:rsidP="0026200C">
      <w:pPr>
        <w:pStyle w:val="Aufzhlungszeichen"/>
        <w:keepNext/>
        <w:tabs>
          <w:tab w:val="clear" w:pos="454"/>
          <w:tab w:val="left" w:pos="567"/>
        </w:tabs>
        <w:ind w:left="567" w:hanging="283"/>
        <w:rPr>
          <w:rStyle w:val="XMLAttribute"/>
        </w:rPr>
      </w:pPr>
      <w:r w:rsidRPr="007055D9">
        <w:rPr>
          <w:rStyle w:val="XMLAttribute"/>
        </w:rPr>
        <w:t>I</w:t>
      </w:r>
    </w:p>
    <w:p w14:paraId="102D4167" w14:textId="77777777" w:rsidR="00456F63" w:rsidRPr="007055D9" w:rsidRDefault="00456F63" w:rsidP="0026200C">
      <w:pPr>
        <w:pStyle w:val="Aufzhlungszeichen"/>
        <w:keepNext/>
        <w:tabs>
          <w:tab w:val="clear" w:pos="454"/>
          <w:tab w:val="num" w:pos="567"/>
        </w:tabs>
        <w:ind w:left="567" w:hanging="283"/>
        <w:rPr>
          <w:rStyle w:val="XMLAttribute"/>
        </w:rPr>
      </w:pPr>
      <w:r w:rsidRPr="007055D9">
        <w:rPr>
          <w:rStyle w:val="XMLAttribute"/>
        </w:rPr>
        <w:t>V</w:t>
      </w:r>
    </w:p>
    <w:p w14:paraId="3332C5BD"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U</w:t>
      </w:r>
    </w:p>
    <w:p w14:paraId="3DD8BBC7"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X</w:t>
      </w:r>
    </w:p>
    <w:p w14:paraId="3EA88C26"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Y</w:t>
      </w:r>
    </w:p>
    <w:p w14:paraId="631552E3"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HV</w:t>
      </w:r>
    </w:p>
    <w:p w14:paraId="4419BA70"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HY</w:t>
      </w:r>
    </w:p>
    <w:p w14:paraId="2A122AB6"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Fillet</w:t>
      </w:r>
    </w:p>
    <w:p w14:paraId="15FD61A9"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Radius</w:t>
      </w:r>
    </w:p>
    <w:p w14:paraId="34984632" w14:textId="77777777" w:rsidR="00456F63" w:rsidRPr="007055D9" w:rsidRDefault="00456F63" w:rsidP="004F2F09">
      <w:pPr>
        <w:pStyle w:val="berschrift5"/>
        <w:keepNext/>
      </w:pPr>
      <w:r w:rsidRPr="007055D9">
        <w:t xml:space="preserve">Section </w:t>
      </w:r>
      <w:r w:rsidR="00194316">
        <w:t>"</w:t>
      </w:r>
      <w:r w:rsidRPr="007055D9">
        <w:t>I</w:t>
      </w:r>
      <w:r w:rsidR="00194316">
        <w:t>"</w:t>
      </w:r>
    </w:p>
    <w:p w14:paraId="50C9AFAC" w14:textId="77777777" w:rsidR="00456F63" w:rsidRPr="007055D9" w:rsidRDefault="00456F63" w:rsidP="00621D1B">
      <w:pPr>
        <w:jc w:val="both"/>
      </w:pPr>
      <w:r w:rsidRPr="007055D9">
        <w:t xml:space="preserve">The section </w:t>
      </w:r>
      <w:r w:rsidR="00194316">
        <w:t>"</w:t>
      </w:r>
      <w:r w:rsidRPr="007055D9">
        <w:t>I</w:t>
      </w:r>
      <w:r w:rsidR="00194316">
        <w:t>"</w:t>
      </w:r>
      <w:r w:rsidRPr="007055D9">
        <w:t xml:space="preserve"> describes the filling of the weld normally on the head sides of a connection. The section is filled completely and may be welded from one or two sides.</w:t>
      </w:r>
    </w:p>
    <w:p w14:paraId="64654C93" w14:textId="77777777" w:rsidR="00456F63" w:rsidRPr="007055D9" w:rsidRDefault="00456F63" w:rsidP="004F2F09">
      <w:pPr>
        <w:pStyle w:val="berschrift5"/>
        <w:keepNext/>
      </w:pPr>
      <w:r w:rsidRPr="007055D9">
        <w:t xml:space="preserve">Section </w:t>
      </w:r>
      <w:r w:rsidR="00194316">
        <w:t>"</w:t>
      </w:r>
      <w:r w:rsidRPr="007055D9">
        <w:t>V</w:t>
      </w:r>
      <w:r w:rsidR="00194316">
        <w:t>"</w:t>
      </w:r>
    </w:p>
    <w:p w14:paraId="1D377D3E" w14:textId="77777777" w:rsidR="00456F63" w:rsidRDefault="00456F63" w:rsidP="00621D1B">
      <w:pPr>
        <w:jc w:val="both"/>
      </w:pPr>
      <w:r w:rsidRPr="007055D9">
        <w:t xml:space="preserve">The section </w:t>
      </w:r>
      <w:r w:rsidR="00194316">
        <w:t>"</w:t>
      </w:r>
      <w:r w:rsidRPr="007055D9">
        <w:t>V</w:t>
      </w:r>
      <w:r w:rsidR="00194316">
        <w:t>"</w:t>
      </w:r>
      <w:r w:rsidRPr="007055D9">
        <w:t xml:space="preserve"> describes the one-sided filling of the weld with welding material looking like a </w:t>
      </w:r>
      <w:r w:rsidR="00194316">
        <w:t>"</w:t>
      </w:r>
      <w:r w:rsidRPr="007055D9">
        <w:t>V</w:t>
      </w:r>
      <w:r w:rsidR="00194316">
        <w:t>"</w:t>
      </w:r>
      <w:r w:rsidRPr="007055D9">
        <w:t>. The weld filling provides full penetration.</w:t>
      </w:r>
    </w:p>
    <w:p w14:paraId="74CC8531" w14:textId="77777777" w:rsidR="00CE165A" w:rsidRPr="007055D9" w:rsidRDefault="00CE165A" w:rsidP="008B2F80">
      <w:pPr>
        <w:pStyle w:val="berschrift5"/>
        <w:keepNext/>
      </w:pPr>
      <w:r w:rsidRPr="007055D9">
        <w:t xml:space="preserve">Section </w:t>
      </w:r>
      <w:r w:rsidR="00194316">
        <w:t>"</w:t>
      </w:r>
      <w:r w:rsidRPr="007055D9">
        <w:t>U</w:t>
      </w:r>
      <w:r w:rsidR="00194316">
        <w:t>"</w:t>
      </w:r>
    </w:p>
    <w:p w14:paraId="651EA88D" w14:textId="77777777" w:rsidR="00CE165A" w:rsidRPr="007055D9" w:rsidRDefault="00CE165A" w:rsidP="00CE165A">
      <w:pPr>
        <w:jc w:val="both"/>
      </w:pPr>
      <w:r w:rsidRPr="007055D9">
        <w:t xml:space="preserve">The section </w:t>
      </w:r>
      <w:r w:rsidR="00194316">
        <w:t>"</w:t>
      </w:r>
      <w:r w:rsidRPr="007055D9">
        <w:t>U</w:t>
      </w:r>
      <w:r w:rsidR="00194316">
        <w:t>"</w:t>
      </w:r>
      <w:r w:rsidRPr="007055D9">
        <w:t xml:space="preserve"> describes the one-sided filling of the weld with welding material looking like a </w:t>
      </w:r>
      <w:r w:rsidR="00194316">
        <w:t>"</w:t>
      </w:r>
      <w:r w:rsidRPr="007055D9">
        <w:t>U</w:t>
      </w:r>
      <w:r w:rsidR="00194316">
        <w:t>"</w:t>
      </w:r>
      <w:r w:rsidRPr="007055D9">
        <w:t>. The penetration in most cases is less than full penetration.</w:t>
      </w:r>
    </w:p>
    <w:p w14:paraId="64351DE2" w14:textId="77777777" w:rsidR="00456F63" w:rsidRPr="007055D9" w:rsidRDefault="00456F63" w:rsidP="00A2231C">
      <w:pPr>
        <w:pStyle w:val="berschrift5"/>
        <w:keepNext/>
      </w:pPr>
      <w:r w:rsidRPr="007055D9">
        <w:t xml:space="preserve">Section </w:t>
      </w:r>
      <w:r w:rsidR="00194316">
        <w:t>"</w:t>
      </w:r>
      <w:r w:rsidRPr="007055D9">
        <w:t>X</w:t>
      </w:r>
      <w:r w:rsidR="00194316">
        <w:t>"</w:t>
      </w:r>
    </w:p>
    <w:p w14:paraId="64C8602F" w14:textId="77777777" w:rsidR="00456F63" w:rsidRPr="007055D9" w:rsidRDefault="00456F63" w:rsidP="004F2F09">
      <w:pPr>
        <w:jc w:val="both"/>
      </w:pPr>
      <w:r w:rsidRPr="007055D9">
        <w:t xml:space="preserve">The section </w:t>
      </w:r>
      <w:r w:rsidR="00194316">
        <w:t>"</w:t>
      </w:r>
      <w:r w:rsidRPr="007055D9">
        <w:t>X</w:t>
      </w:r>
      <w:r w:rsidR="00194316">
        <w:t>"</w:t>
      </w:r>
      <w:r w:rsidRPr="007055D9">
        <w:t xml:space="preserve"> describes the filling of a two-side weld with welding material looking like an </w:t>
      </w:r>
      <w:r w:rsidR="00194316">
        <w:t>"</w:t>
      </w:r>
      <w:r w:rsidRPr="007055D9">
        <w:t>X</w:t>
      </w:r>
      <w:r w:rsidR="00194316">
        <w:t>"</w:t>
      </w:r>
      <w:r w:rsidRPr="007055D9">
        <w:t>. The weld filling provides full penetration.</w:t>
      </w:r>
    </w:p>
    <w:p w14:paraId="761ED94A" w14:textId="77777777" w:rsidR="00456F63" w:rsidRPr="007055D9" w:rsidRDefault="00456F63" w:rsidP="004F2F09">
      <w:pPr>
        <w:pStyle w:val="berschrift5"/>
        <w:keepNext/>
      </w:pPr>
      <w:r w:rsidRPr="007055D9">
        <w:t xml:space="preserve">Section </w:t>
      </w:r>
      <w:r w:rsidR="00194316">
        <w:t>"</w:t>
      </w:r>
      <w:r w:rsidRPr="007055D9">
        <w:t>Y</w:t>
      </w:r>
      <w:r w:rsidR="00194316">
        <w:t>"</w:t>
      </w:r>
    </w:p>
    <w:p w14:paraId="1882F381" w14:textId="77777777" w:rsidR="00456F63" w:rsidRDefault="00456F63" w:rsidP="00621D1B">
      <w:pPr>
        <w:jc w:val="both"/>
      </w:pPr>
      <w:r w:rsidRPr="007055D9">
        <w:t xml:space="preserve">The section </w:t>
      </w:r>
      <w:r w:rsidR="00194316">
        <w:t>"</w:t>
      </w:r>
      <w:r w:rsidRPr="007055D9">
        <w:t>Y</w:t>
      </w:r>
      <w:r w:rsidR="00194316">
        <w:t>"</w:t>
      </w:r>
      <w:r w:rsidRPr="007055D9">
        <w:t xml:space="preserve"> describes the one-sided filling of the weld with welding material looking like a </w:t>
      </w:r>
      <w:r w:rsidR="00194316">
        <w:t>"</w:t>
      </w:r>
      <w:r w:rsidRPr="007055D9">
        <w:t>v</w:t>
      </w:r>
      <w:r w:rsidR="00194316">
        <w:t>"</w:t>
      </w:r>
      <w:r w:rsidRPr="007055D9">
        <w:t>. Only a part of the gap between the welded sheets is filled thus there is no full penetration.</w:t>
      </w:r>
    </w:p>
    <w:p w14:paraId="72C46D02" w14:textId="77777777" w:rsidR="00CE165A" w:rsidRPr="007055D9" w:rsidRDefault="00CE165A" w:rsidP="004F2F09">
      <w:pPr>
        <w:pStyle w:val="berschrift5"/>
        <w:keepNext/>
      </w:pPr>
      <w:r w:rsidRPr="007055D9">
        <w:t xml:space="preserve">Section </w:t>
      </w:r>
      <w:r w:rsidR="00194316">
        <w:t>"</w:t>
      </w:r>
      <w:r w:rsidRPr="007055D9">
        <w:t>HV</w:t>
      </w:r>
      <w:r w:rsidR="00194316">
        <w:t>"</w:t>
      </w:r>
    </w:p>
    <w:p w14:paraId="7496DB10" w14:textId="77777777" w:rsidR="00CE165A" w:rsidRPr="007055D9" w:rsidRDefault="00CE165A" w:rsidP="00CE165A">
      <w:pPr>
        <w:jc w:val="both"/>
      </w:pPr>
      <w:r w:rsidRPr="007055D9">
        <w:t xml:space="preserve">The section </w:t>
      </w:r>
      <w:r w:rsidR="00194316">
        <w:t>"</w:t>
      </w:r>
      <w:r w:rsidRPr="007055D9">
        <w:t>HV</w:t>
      </w:r>
      <w:r w:rsidR="00194316">
        <w:t>"</w:t>
      </w:r>
      <w:r w:rsidRPr="007055D9">
        <w:t xml:space="preserve"> describes the filling of a one-sided weld with a full penetration. The welded sheet is normally be phased to take full advantage of the full penetration.</w:t>
      </w:r>
    </w:p>
    <w:p w14:paraId="5A5EE009" w14:textId="77777777" w:rsidR="00CE165A" w:rsidRPr="007055D9" w:rsidRDefault="00CE165A" w:rsidP="00CE165A">
      <w:pPr>
        <w:pStyle w:val="berschrift5"/>
      </w:pPr>
      <w:r w:rsidRPr="007055D9">
        <w:t xml:space="preserve">Section </w:t>
      </w:r>
      <w:r w:rsidR="00194316">
        <w:t>"</w:t>
      </w:r>
      <w:r w:rsidRPr="007055D9">
        <w:t>HY</w:t>
      </w:r>
      <w:r w:rsidR="00194316">
        <w:t>"</w:t>
      </w:r>
    </w:p>
    <w:p w14:paraId="04C5906A" w14:textId="77777777" w:rsidR="00CE165A" w:rsidRDefault="00CE165A" w:rsidP="004F2F09">
      <w:pPr>
        <w:keepNext/>
        <w:jc w:val="both"/>
      </w:pPr>
      <w:r w:rsidRPr="007055D9">
        <w:t xml:space="preserve">The section </w:t>
      </w:r>
      <w:r w:rsidR="00194316">
        <w:t>"</w:t>
      </w:r>
      <w:r w:rsidRPr="007055D9">
        <w:t>HY</w:t>
      </w:r>
      <w:r w:rsidR="00194316">
        <w:t>"</w:t>
      </w:r>
      <w:r w:rsidRPr="007055D9">
        <w:t xml:space="preserve"> describes again a filling of a one-side weld but the penetration is only partial. In common cases the welded sheet is phased partially to take again advantage of the penetration at that area.</w:t>
      </w:r>
    </w:p>
    <w:p w14:paraId="2A41EF80" w14:textId="77777777" w:rsidR="00CE165A" w:rsidRPr="007055D9" w:rsidRDefault="00CE165A" w:rsidP="004F2F09">
      <w:pPr>
        <w:pStyle w:val="berschrift5"/>
        <w:keepNext/>
      </w:pPr>
      <w:r w:rsidRPr="007055D9">
        <w:t xml:space="preserve">Section </w:t>
      </w:r>
      <w:r w:rsidR="00194316">
        <w:t>"</w:t>
      </w:r>
      <w:proofErr w:type="spellStart"/>
      <w:r w:rsidRPr="007055D9">
        <w:t>Fillet</w:t>
      </w:r>
      <w:proofErr w:type="spellEnd"/>
      <w:r w:rsidR="00194316">
        <w:t>"</w:t>
      </w:r>
    </w:p>
    <w:p w14:paraId="3E8DD5CB" w14:textId="77777777" w:rsidR="00CE165A" w:rsidRPr="007055D9" w:rsidRDefault="00CE165A" w:rsidP="00CE165A">
      <w:pPr>
        <w:jc w:val="both"/>
      </w:pPr>
      <w:r w:rsidRPr="007055D9">
        <w:t xml:space="preserve">The section </w:t>
      </w:r>
      <w:r w:rsidR="00194316">
        <w:t>"</w:t>
      </w:r>
      <w:r w:rsidRPr="007055D9">
        <w:t>Fillet</w:t>
      </w:r>
      <w:r w:rsidR="00194316">
        <w:t>"</w:t>
      </w:r>
      <w:r w:rsidRPr="007055D9">
        <w:t xml:space="preserve"> describes a one-sided welding placed on the outside of the welded sheets. Depending on the sheet thicknesses there might be a penetration.</w:t>
      </w:r>
    </w:p>
    <w:p w14:paraId="624FB3D8" w14:textId="77777777" w:rsidR="00456F63" w:rsidRPr="007055D9" w:rsidRDefault="00456F63" w:rsidP="004F2F09">
      <w:pPr>
        <w:pStyle w:val="berschrift5"/>
        <w:keepNext/>
      </w:pPr>
      <w:r w:rsidRPr="007055D9">
        <w:t xml:space="preserve">Section </w:t>
      </w:r>
      <w:r w:rsidR="00194316">
        <w:t>"</w:t>
      </w:r>
      <w:r w:rsidRPr="007055D9">
        <w:t>Radius</w:t>
      </w:r>
      <w:r w:rsidR="00194316">
        <w:t>"</w:t>
      </w:r>
    </w:p>
    <w:p w14:paraId="26B36346" w14:textId="77777777" w:rsidR="00456F63" w:rsidRPr="007055D9" w:rsidRDefault="00456F63" w:rsidP="00621D1B">
      <w:pPr>
        <w:jc w:val="both"/>
      </w:pPr>
      <w:r w:rsidRPr="007055D9">
        <w:t xml:space="preserve">The section </w:t>
      </w:r>
      <w:r w:rsidR="00194316">
        <w:t>"</w:t>
      </w:r>
      <w:r w:rsidRPr="007055D9">
        <w:t>Radius</w:t>
      </w:r>
      <w:r w:rsidR="00194316">
        <w:t>"</w:t>
      </w:r>
      <w:r w:rsidRPr="007055D9">
        <w:t xml:space="preserve"> describes a special case where the welding material looks like a circle but not filling the complete gap between the welded sheets. In most cases there is no full penetration.</w:t>
      </w:r>
    </w:p>
    <w:p w14:paraId="4AF44D4B" w14:textId="77777777" w:rsidR="00456F63" w:rsidRPr="009B3707" w:rsidDel="00DA21CA" w:rsidRDefault="00456F63" w:rsidP="00551552">
      <w:pPr>
        <w:pStyle w:val="berschrift5"/>
        <w:keepNext/>
        <w:keepLines/>
        <w:rPr>
          <w:del w:id="2638" w:author="m.kalaitzaki" w:date="2019-02-11T17:00:00Z"/>
          <w:lang w:val="en-US"/>
        </w:rPr>
      </w:pPr>
      <w:commentRangeStart w:id="2639"/>
      <w:commentRangeStart w:id="2640"/>
      <w:del w:id="2641" w:author="m.kalaitzaki" w:date="2019-02-11T17:00:00Z">
        <w:r w:rsidRPr="007055D9" w:rsidDel="00DA21CA">
          <w:lastRenderedPageBreak/>
          <w:delText xml:space="preserve">Section </w:delText>
        </w:r>
      </w:del>
      <w:del w:id="2642" w:author="nick" w:date="2019-11-24T12:20:00Z">
        <w:r w:rsidRPr="007055D9" w:rsidDel="00194316">
          <w:delText>“</w:delText>
        </w:r>
      </w:del>
      <w:del w:id="2643" w:author="m.kalaitzaki" w:date="2019-02-11T17:00:00Z">
        <w:r w:rsidRPr="007055D9" w:rsidDel="00DA21CA">
          <w:delText>Laser</w:delText>
        </w:r>
      </w:del>
      <w:del w:id="2644" w:author="nick" w:date="2019-11-24T12:20:00Z">
        <w:r w:rsidRPr="007055D9" w:rsidDel="00194316">
          <w:delText>”</w:delText>
        </w:r>
      </w:del>
    </w:p>
    <w:p w14:paraId="1946206C" w14:textId="77777777" w:rsidR="00456F63" w:rsidDel="00DA21CA" w:rsidRDefault="00456F63" w:rsidP="004F2F09">
      <w:pPr>
        <w:keepLines/>
        <w:jc w:val="both"/>
        <w:rPr>
          <w:del w:id="2645" w:author="m.kalaitzaki" w:date="2019-02-11T17:00:00Z"/>
        </w:rPr>
      </w:pPr>
      <w:del w:id="2646" w:author="m.kalaitzaki" w:date="2019-02-11T17:00:00Z">
        <w:r w:rsidRPr="007055D9" w:rsidDel="00DA21CA">
          <w:delText xml:space="preserve">The section </w:delText>
        </w:r>
      </w:del>
      <w:del w:id="2647" w:author="nick" w:date="2019-11-24T12:20:00Z">
        <w:r w:rsidRPr="007055D9" w:rsidDel="00194316">
          <w:delText>“</w:delText>
        </w:r>
      </w:del>
      <w:del w:id="2648" w:author="m.kalaitzaki" w:date="2019-02-11T17:00:00Z">
        <w:r w:rsidRPr="007055D9" w:rsidDel="00DA21CA">
          <w:delText>Laser</w:delText>
        </w:r>
      </w:del>
      <w:del w:id="2649" w:author="nick" w:date="2019-11-24T12:20:00Z">
        <w:r w:rsidRPr="007055D9" w:rsidDel="00194316">
          <w:delText>”</w:delText>
        </w:r>
      </w:del>
      <w:del w:id="2650" w:author="m.kalaitzaki" w:date="2019-02-11T17:00:00Z">
        <w:r w:rsidRPr="007055D9" w:rsidDel="00DA21CA">
          <w:delText xml:space="preserve"> describes the filling of a laser welding affected zone. The result can be a complete weld-through on one sheet or the filling of a gap due to laser heating influence. </w:delText>
        </w:r>
      </w:del>
      <w:commentRangeEnd w:id="2639"/>
      <w:r w:rsidR="00DA21CA">
        <w:rPr>
          <w:rStyle w:val="Kommentarzeichen"/>
          <w:lang w:eastAsia="x-none"/>
        </w:rPr>
        <w:commentReference w:id="2639"/>
      </w:r>
      <w:commentRangeEnd w:id="2640"/>
      <w:r w:rsidR="00FD41F4">
        <w:rPr>
          <w:rStyle w:val="Kommentarzeichen"/>
          <w:lang w:eastAsia="x-none"/>
        </w:rPr>
        <w:commentReference w:id="2640"/>
      </w:r>
    </w:p>
    <w:p w14:paraId="32569179" w14:textId="77777777" w:rsidR="00FA783D" w:rsidRPr="007055D9" w:rsidRDefault="00FA783D" w:rsidP="004F2F09">
      <w:pPr>
        <w:pStyle w:val="berschrift5"/>
        <w:keepNext/>
      </w:pPr>
      <w:r w:rsidRPr="007055D9">
        <w:t xml:space="preserve">Attribute </w:t>
      </w:r>
      <w:r w:rsidR="00194316">
        <w:t>"</w:t>
      </w:r>
      <w:proofErr w:type="spellStart"/>
      <w:r w:rsidRPr="007055D9">
        <w:t>thickness</w:t>
      </w:r>
      <w:proofErr w:type="spellEnd"/>
      <w:r w:rsidR="00194316">
        <w:t>"</w:t>
      </w:r>
    </w:p>
    <w:p w14:paraId="3E179850" w14:textId="77777777" w:rsidR="00FA783D" w:rsidRPr="007055D9" w:rsidRDefault="00FA783D" w:rsidP="00621D1B">
      <w:pPr>
        <w:jc w:val="both"/>
      </w:pPr>
      <w:r w:rsidRPr="007055D9">
        <w:t xml:space="preserve">The value of the attribute </w:t>
      </w:r>
      <w:r w:rsidRPr="007055D9">
        <w:rPr>
          <w:rStyle w:val="XMLAttribute"/>
        </w:rPr>
        <w:t>thickness</w:t>
      </w:r>
      <w:r w:rsidRPr="007055D9">
        <w:t xml:space="preserve"> is a numerical value in the range of </w:t>
      </w:r>
      <w:r w:rsidR="0097468E">
        <w:t>(0,</w:t>
      </w:r>
      <w:r w:rsidRPr="007055D9">
        <w:t xml:space="preserve"> </w:t>
      </w:r>
      <w:r w:rsidRPr="007055D9">
        <w:rPr>
          <w:rStyle w:val="Fett"/>
        </w:rPr>
        <w:sym w:font="Symbol" w:char="F0A5"/>
      </w:r>
      <w:r w:rsidR="0097468E">
        <w:t>)</w:t>
      </w:r>
      <w:r w:rsidRPr="007055D9">
        <w:t>. It describes the distance between the weld root and the weld surface.</w:t>
      </w:r>
      <w:r w:rsidR="00B42AAF">
        <w:t xml:space="preserve"> It is used for to describe the throat thickness of the weld.</w:t>
      </w:r>
    </w:p>
    <w:p w14:paraId="2A3B083C" w14:textId="77777777" w:rsidR="00FA783D" w:rsidRPr="007055D9" w:rsidRDefault="00FA783D" w:rsidP="004F2F09">
      <w:pPr>
        <w:pStyle w:val="berschrift5"/>
        <w:keepNext/>
      </w:pPr>
      <w:r w:rsidRPr="007055D9">
        <w:t xml:space="preserve">Attribute </w:t>
      </w:r>
      <w:r w:rsidR="00194316">
        <w:t>"</w:t>
      </w:r>
      <w:proofErr w:type="spellStart"/>
      <w:r w:rsidRPr="007055D9">
        <w:t>width</w:t>
      </w:r>
      <w:proofErr w:type="spellEnd"/>
      <w:r w:rsidR="00194316">
        <w:t>"</w:t>
      </w:r>
    </w:p>
    <w:p w14:paraId="35B7B11A" w14:textId="77777777" w:rsidR="00FA783D" w:rsidRPr="007055D9" w:rsidRDefault="00FA783D" w:rsidP="00621D1B">
      <w:pPr>
        <w:jc w:val="both"/>
      </w:pPr>
      <w:r w:rsidRPr="007055D9">
        <w:t xml:space="preserve">The value of the attribute </w:t>
      </w:r>
      <w:r w:rsidRPr="007055D9">
        <w:rPr>
          <w:rStyle w:val="XMLAttribute"/>
        </w:rPr>
        <w:t>width</w:t>
      </w:r>
      <w:r w:rsidRPr="007055D9">
        <w:t xml:space="preserve"> is a numerical value in the range of </w:t>
      </w:r>
      <w:r w:rsidR="0097468E">
        <w:t>(</w:t>
      </w:r>
      <w:r w:rsidRPr="007055D9">
        <w:t>0</w:t>
      </w:r>
      <w:r w:rsidR="00BE3651">
        <w:t>,</w:t>
      </w:r>
      <w:r w:rsidR="0027587E">
        <w:t xml:space="preserve"> </w:t>
      </w:r>
      <w:r w:rsidRPr="007055D9">
        <w:rPr>
          <w:rStyle w:val="Fett"/>
        </w:rPr>
        <w:sym w:font="Symbol" w:char="F0A5"/>
      </w:r>
      <w:r w:rsidR="0097468E">
        <w:t>)</w:t>
      </w:r>
      <w:r w:rsidRPr="007055D9">
        <w:t>.</w:t>
      </w:r>
    </w:p>
    <w:p w14:paraId="6311FAF9" w14:textId="77777777" w:rsidR="00367B9F" w:rsidRPr="00E82BEB" w:rsidRDefault="00367B9F" w:rsidP="004F2F09">
      <w:pPr>
        <w:pStyle w:val="berschrift5"/>
        <w:keepNext/>
      </w:pPr>
      <w:r w:rsidRPr="00E82BEB">
        <w:t xml:space="preserve">Attribute </w:t>
      </w:r>
      <w:r w:rsidR="00194316">
        <w:t>"</w:t>
      </w:r>
      <w:r w:rsidRPr="00E82BEB">
        <w:t>angle</w:t>
      </w:r>
      <w:r w:rsidR="00194316">
        <w:t>"</w:t>
      </w:r>
    </w:p>
    <w:p w14:paraId="43D61C11" w14:textId="77777777" w:rsidR="00061364" w:rsidRPr="007055D9" w:rsidRDefault="00367B9F" w:rsidP="004F2F09">
      <w:pPr>
        <w:jc w:val="both"/>
      </w:pPr>
      <w:r w:rsidRPr="00E82BEB">
        <w:t xml:space="preserve">The value of the attribute </w:t>
      </w:r>
      <w:r w:rsidRPr="00E82BEB">
        <w:rPr>
          <w:rStyle w:val="XMLAttribute"/>
        </w:rPr>
        <w:t>angle</w:t>
      </w:r>
      <w:r w:rsidRPr="00E82BEB">
        <w:t xml:space="preserve"> is a numerical value.</w:t>
      </w:r>
      <w:r w:rsidR="00E82BEB" w:rsidRPr="00E82BEB">
        <w:t xml:space="preserve"> This </w:t>
      </w:r>
      <w:r w:rsidR="00E82BEB">
        <w:t xml:space="preserve">attribute of the </w:t>
      </w:r>
      <w:r w:rsidR="0033708C" w:rsidRPr="0033708C">
        <w:rPr>
          <w:rFonts w:ascii="Courier New" w:hAnsi="Courier New" w:cs="Courier New"/>
          <w:b/>
          <w:i/>
          <w:sz w:val="18"/>
          <w:szCs w:val="18"/>
        </w:rPr>
        <w:t>&lt;</w:t>
      </w:r>
      <w:proofErr w:type="spellStart"/>
      <w:r w:rsidR="0033708C" w:rsidRPr="0033708C">
        <w:rPr>
          <w:rFonts w:ascii="Courier New" w:hAnsi="Courier New" w:cs="Courier New"/>
          <w:b/>
          <w:i/>
          <w:sz w:val="18"/>
          <w:szCs w:val="18"/>
        </w:rPr>
        <w:t>weld_position</w:t>
      </w:r>
      <w:proofErr w:type="spellEnd"/>
      <w:r w:rsidR="0033708C" w:rsidRPr="0033708C">
        <w:rPr>
          <w:rFonts w:ascii="Courier New" w:hAnsi="Courier New" w:cs="Courier New"/>
          <w:b/>
          <w:i/>
          <w:sz w:val="18"/>
          <w:szCs w:val="18"/>
        </w:rPr>
        <w:t>/&gt;</w:t>
      </w:r>
      <w:r w:rsidR="00E82BEB" w:rsidRPr="00E82BEB">
        <w:t xml:space="preserve"> </w:t>
      </w:r>
      <w:r w:rsidR="00E82BEB">
        <w:t>element</w:t>
      </w:r>
      <w:r w:rsidR="00E82BEB" w:rsidRPr="00E82BEB">
        <w:t xml:space="preserve"> describes the </w:t>
      </w:r>
      <w:r w:rsidR="00E82BEB">
        <w:t>angle between the weld face and the base sheet face.</w:t>
      </w:r>
    </w:p>
    <w:p w14:paraId="07FF8A73" w14:textId="77777777" w:rsidR="00367B9F" w:rsidRPr="007055D9" w:rsidRDefault="00367B9F" w:rsidP="004F2F09">
      <w:pPr>
        <w:pStyle w:val="berschrift5"/>
        <w:keepNext/>
      </w:pPr>
      <w:r w:rsidRPr="007055D9">
        <w:t xml:space="preserve">Attribute </w:t>
      </w:r>
      <w:r w:rsidR="00194316">
        <w:t>"</w:t>
      </w:r>
      <w:proofErr w:type="spellStart"/>
      <w:r w:rsidRPr="007055D9">
        <w:t>filler</w:t>
      </w:r>
      <w:proofErr w:type="spellEnd"/>
      <w:r w:rsidR="00194316">
        <w:t>"</w:t>
      </w:r>
    </w:p>
    <w:p w14:paraId="716F222F" w14:textId="77777777" w:rsidR="00367B9F" w:rsidRPr="007055D9" w:rsidRDefault="00367B9F" w:rsidP="00621D1B">
      <w:pPr>
        <w:spacing w:after="0"/>
        <w:jc w:val="both"/>
      </w:pPr>
      <w:r w:rsidRPr="007055D9">
        <w:t xml:space="preserve">The attribute </w:t>
      </w:r>
      <w:r w:rsidRPr="007055D9">
        <w:rPr>
          <w:rStyle w:val="XMLAttribute"/>
        </w:rPr>
        <w:t xml:space="preserve">filler </w:t>
      </w:r>
      <w:r w:rsidRPr="007055D9">
        <w:t>specifies whether the welding is performed using filling material. This is the case for resistance or arc welding but not for laser welding.</w:t>
      </w:r>
    </w:p>
    <w:p w14:paraId="4F7F5F0F" w14:textId="77777777" w:rsidR="00367B9F" w:rsidRPr="007055D9" w:rsidRDefault="00367B9F" w:rsidP="00621D1B">
      <w:pPr>
        <w:jc w:val="both"/>
      </w:pPr>
      <w:r w:rsidRPr="007055D9">
        <w:t>The allowed values are</w:t>
      </w:r>
      <w:r w:rsidR="00B05B76">
        <w:t>:</w:t>
      </w:r>
    </w:p>
    <w:p w14:paraId="646E9132" w14:textId="77777777" w:rsidR="00367B9F" w:rsidRPr="007055D9" w:rsidRDefault="00367B9F" w:rsidP="00B05B76">
      <w:pPr>
        <w:pStyle w:val="Aufzhlungszeichen"/>
        <w:tabs>
          <w:tab w:val="clear" w:pos="454"/>
          <w:tab w:val="num" w:pos="567"/>
        </w:tabs>
        <w:ind w:left="567" w:hanging="283"/>
        <w:rPr>
          <w:rStyle w:val="XMLAttribute"/>
        </w:rPr>
      </w:pPr>
      <w:r w:rsidRPr="007055D9">
        <w:rPr>
          <w:rStyle w:val="XMLAttribute"/>
        </w:rPr>
        <w:t>yes</w:t>
      </w:r>
    </w:p>
    <w:p w14:paraId="00C527B3" w14:textId="77777777" w:rsidR="00367B9F" w:rsidRPr="007055D9" w:rsidRDefault="00367B9F" w:rsidP="00B05B76">
      <w:pPr>
        <w:pStyle w:val="Aufzhlungszeichen"/>
        <w:tabs>
          <w:tab w:val="clear" w:pos="454"/>
          <w:tab w:val="num" w:pos="567"/>
        </w:tabs>
        <w:ind w:left="567" w:hanging="283"/>
        <w:rPr>
          <w:rStyle w:val="XMLAttribute"/>
        </w:rPr>
      </w:pPr>
      <w:r w:rsidRPr="007055D9">
        <w:rPr>
          <w:rStyle w:val="XMLAttribute"/>
        </w:rPr>
        <w:t>no</w:t>
      </w:r>
    </w:p>
    <w:p w14:paraId="2690AD29" w14:textId="77777777" w:rsidR="00367B9F" w:rsidRPr="007055D9" w:rsidRDefault="00367B9F" w:rsidP="00621D1B">
      <w:pPr>
        <w:jc w:val="both"/>
      </w:pPr>
      <w:r w:rsidRPr="007055D9">
        <w:t>According to above rule on filling material</w:t>
      </w:r>
      <w:r w:rsidR="00926DE7">
        <w:t>,</w:t>
      </w:r>
      <w:r w:rsidRPr="007055D9">
        <w:t xml:space="preserve"> the default values are depending on the attribute value of </w:t>
      </w:r>
      <w:r w:rsidRPr="007055D9">
        <w:rPr>
          <w:rStyle w:val="XMLAttribute"/>
        </w:rPr>
        <w:t xml:space="preserve">technology </w:t>
      </w:r>
      <w:r w:rsidRPr="007055D9">
        <w:t xml:space="preserve">of the element </w:t>
      </w:r>
      <w:r w:rsidRPr="00A2231C">
        <w:t>subtype</w:t>
      </w:r>
      <w:r w:rsidRPr="007055D9">
        <w:t>:</w:t>
      </w:r>
    </w:p>
    <w:tbl>
      <w:tblPr>
        <w:tblW w:w="600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006"/>
        <w:gridCol w:w="3003"/>
      </w:tblGrid>
      <w:tr w:rsidR="00367B9F" w:rsidRPr="007055D9" w14:paraId="3D6F8B82" w14:textId="77777777" w:rsidTr="00926DE7">
        <w:trPr>
          <w:cantSplit/>
          <w:tblHeader/>
          <w:jc w:val="center"/>
        </w:trPr>
        <w:tc>
          <w:tcPr>
            <w:tcW w:w="3006"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74FBB0A" w14:textId="77777777" w:rsidR="00367B9F" w:rsidRPr="007055D9" w:rsidRDefault="00367B9F" w:rsidP="00926DE7">
            <w:pPr>
              <w:keepNext/>
              <w:rPr>
                <w:b/>
                <w:i/>
              </w:rPr>
            </w:pPr>
            <w:r w:rsidRPr="007055D9">
              <w:rPr>
                <w:b/>
                <w:i/>
              </w:rPr>
              <w:t xml:space="preserve">Attribute value </w:t>
            </w:r>
            <w:r w:rsidR="00194316">
              <w:rPr>
                <w:b/>
                <w:i/>
              </w:rPr>
              <w:t>"</w:t>
            </w:r>
            <w:r w:rsidRPr="007055D9">
              <w:rPr>
                <w:b/>
                <w:i/>
              </w:rPr>
              <w:t>technology</w:t>
            </w:r>
            <w:r w:rsidR="00194316">
              <w:rPr>
                <w:b/>
                <w:i/>
              </w:rPr>
              <w:t>"</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8C73600" w14:textId="77777777" w:rsidR="00367B9F" w:rsidRPr="007055D9" w:rsidRDefault="00367B9F" w:rsidP="00926DE7">
            <w:pPr>
              <w:keepNext/>
              <w:rPr>
                <w:b/>
                <w:i/>
              </w:rPr>
            </w:pPr>
            <w:r w:rsidRPr="007055D9">
              <w:rPr>
                <w:b/>
                <w:i/>
              </w:rPr>
              <w:t xml:space="preserve">Default value </w:t>
            </w:r>
            <w:r w:rsidR="00194316">
              <w:rPr>
                <w:b/>
                <w:i/>
              </w:rPr>
              <w:t>"</w:t>
            </w:r>
            <w:r w:rsidRPr="007055D9">
              <w:rPr>
                <w:b/>
                <w:i/>
              </w:rPr>
              <w:t>filler</w:t>
            </w:r>
            <w:r w:rsidR="00194316">
              <w:rPr>
                <w:b/>
                <w:i/>
              </w:rPr>
              <w:t>"</w:t>
            </w:r>
          </w:p>
        </w:tc>
      </w:tr>
      <w:tr w:rsidR="00367B9F" w:rsidRPr="007055D9" w14:paraId="63CC9327" w14:textId="77777777" w:rsidTr="00926DE7">
        <w:trPr>
          <w:cantSplit/>
          <w:jc w:val="center"/>
        </w:trPr>
        <w:tc>
          <w:tcPr>
            <w:tcW w:w="3006" w:type="dxa"/>
            <w:shd w:val="clear" w:color="auto" w:fill="auto"/>
          </w:tcPr>
          <w:p w14:paraId="7B47D2CA" w14:textId="77777777" w:rsidR="00367B9F" w:rsidRPr="006C3ECF" w:rsidRDefault="000E368A" w:rsidP="00926DE7">
            <w:pPr>
              <w:keepNext/>
              <w:rPr>
                <w:sz w:val="20"/>
                <w:szCs w:val="20"/>
              </w:rPr>
            </w:pPr>
            <w:r>
              <w:rPr>
                <w:sz w:val="20"/>
                <w:szCs w:val="20"/>
              </w:rPr>
              <w:t>resistance</w:t>
            </w:r>
          </w:p>
        </w:tc>
        <w:tc>
          <w:tcPr>
            <w:tcW w:w="3003" w:type="dxa"/>
            <w:shd w:val="clear" w:color="auto" w:fill="auto"/>
          </w:tcPr>
          <w:p w14:paraId="0D6E840D" w14:textId="77777777" w:rsidR="00367B9F" w:rsidRPr="006C3ECF" w:rsidRDefault="00670B99" w:rsidP="00926DE7">
            <w:pPr>
              <w:keepNext/>
              <w:rPr>
                <w:sz w:val="20"/>
                <w:szCs w:val="20"/>
              </w:rPr>
            </w:pPr>
            <w:r w:rsidRPr="006C3ECF">
              <w:rPr>
                <w:sz w:val="20"/>
                <w:szCs w:val="20"/>
              </w:rPr>
              <w:t>Y</w:t>
            </w:r>
            <w:r w:rsidR="00367B9F" w:rsidRPr="006C3ECF">
              <w:rPr>
                <w:sz w:val="20"/>
                <w:szCs w:val="20"/>
              </w:rPr>
              <w:t>es</w:t>
            </w:r>
          </w:p>
        </w:tc>
      </w:tr>
      <w:tr w:rsidR="00367B9F" w:rsidRPr="007055D9" w14:paraId="67A7A389" w14:textId="77777777" w:rsidTr="00926DE7">
        <w:trPr>
          <w:cantSplit/>
          <w:jc w:val="center"/>
        </w:trPr>
        <w:tc>
          <w:tcPr>
            <w:tcW w:w="3006" w:type="dxa"/>
            <w:shd w:val="clear" w:color="auto" w:fill="auto"/>
          </w:tcPr>
          <w:p w14:paraId="3A36345B" w14:textId="77777777" w:rsidR="00367B9F" w:rsidRPr="006C3ECF" w:rsidRDefault="00B903D1" w:rsidP="00926DE7">
            <w:pPr>
              <w:rPr>
                <w:sz w:val="20"/>
                <w:szCs w:val="20"/>
              </w:rPr>
            </w:pPr>
            <w:r>
              <w:rPr>
                <w:sz w:val="20"/>
                <w:szCs w:val="20"/>
              </w:rPr>
              <w:t>a</w:t>
            </w:r>
            <w:r w:rsidRPr="006C3ECF">
              <w:rPr>
                <w:sz w:val="20"/>
                <w:szCs w:val="20"/>
              </w:rPr>
              <w:t>rc</w:t>
            </w:r>
          </w:p>
        </w:tc>
        <w:tc>
          <w:tcPr>
            <w:tcW w:w="3003" w:type="dxa"/>
            <w:shd w:val="clear" w:color="auto" w:fill="auto"/>
          </w:tcPr>
          <w:p w14:paraId="4C836432" w14:textId="77777777" w:rsidR="00367B9F" w:rsidRPr="006C3ECF" w:rsidRDefault="00670B99" w:rsidP="00926DE7">
            <w:pPr>
              <w:rPr>
                <w:sz w:val="20"/>
                <w:szCs w:val="20"/>
              </w:rPr>
            </w:pPr>
            <w:r w:rsidRPr="006C3ECF">
              <w:rPr>
                <w:sz w:val="20"/>
                <w:szCs w:val="20"/>
              </w:rPr>
              <w:t>Y</w:t>
            </w:r>
            <w:r w:rsidR="00367B9F" w:rsidRPr="006C3ECF">
              <w:rPr>
                <w:sz w:val="20"/>
                <w:szCs w:val="20"/>
              </w:rPr>
              <w:t>es</w:t>
            </w:r>
          </w:p>
        </w:tc>
      </w:tr>
      <w:tr w:rsidR="00367B9F" w:rsidRPr="007055D9" w14:paraId="36F7F8B5" w14:textId="77777777" w:rsidTr="00926DE7">
        <w:trPr>
          <w:cantSplit/>
          <w:jc w:val="center"/>
        </w:trPr>
        <w:tc>
          <w:tcPr>
            <w:tcW w:w="3006" w:type="dxa"/>
            <w:shd w:val="clear" w:color="auto" w:fill="auto"/>
          </w:tcPr>
          <w:p w14:paraId="2539A2A7" w14:textId="77777777" w:rsidR="00367B9F" w:rsidRPr="006C3ECF" w:rsidRDefault="00B903D1" w:rsidP="00926DE7">
            <w:pPr>
              <w:rPr>
                <w:sz w:val="20"/>
                <w:szCs w:val="20"/>
              </w:rPr>
            </w:pPr>
            <w:r>
              <w:rPr>
                <w:sz w:val="20"/>
                <w:szCs w:val="20"/>
              </w:rPr>
              <w:t>l</w:t>
            </w:r>
            <w:r w:rsidRPr="006C3ECF">
              <w:rPr>
                <w:sz w:val="20"/>
                <w:szCs w:val="20"/>
              </w:rPr>
              <w:t>aser</w:t>
            </w:r>
          </w:p>
        </w:tc>
        <w:tc>
          <w:tcPr>
            <w:tcW w:w="3003" w:type="dxa"/>
            <w:shd w:val="clear" w:color="auto" w:fill="auto"/>
          </w:tcPr>
          <w:p w14:paraId="2F219904" w14:textId="77777777" w:rsidR="00367B9F" w:rsidRPr="006C3ECF" w:rsidRDefault="00670B99" w:rsidP="00926DE7">
            <w:pPr>
              <w:keepNext/>
              <w:rPr>
                <w:sz w:val="20"/>
                <w:szCs w:val="20"/>
              </w:rPr>
            </w:pPr>
            <w:r w:rsidRPr="006C3ECF">
              <w:rPr>
                <w:sz w:val="20"/>
                <w:szCs w:val="20"/>
              </w:rPr>
              <w:t>N</w:t>
            </w:r>
            <w:r w:rsidR="00367B9F" w:rsidRPr="006C3ECF">
              <w:rPr>
                <w:sz w:val="20"/>
                <w:szCs w:val="20"/>
              </w:rPr>
              <w:t>o</w:t>
            </w:r>
          </w:p>
        </w:tc>
      </w:tr>
    </w:tbl>
    <w:p w14:paraId="620D11D1" w14:textId="56AF71FB" w:rsidR="00926DE7" w:rsidRDefault="00926DE7" w:rsidP="008F3D94">
      <w:pPr>
        <w:pStyle w:val="Beschriftung"/>
        <w:spacing w:before="120"/>
      </w:pPr>
      <w:bookmarkStart w:id="2651" w:name="_Toc3566491"/>
      <w:bookmarkStart w:id="2652" w:name="_Toc27753861"/>
      <w:bookmarkStart w:id="2653" w:name="_Toc338939148"/>
      <w:bookmarkStart w:id="2654" w:name="_Toc288196499"/>
      <w:bookmarkStart w:id="2655" w:name="_Toc288200801"/>
      <w:bookmarkEnd w:id="2635"/>
      <w:bookmarkEnd w:id="2636"/>
      <w:bookmarkEnd w:id="2637"/>
      <w:r>
        <w:t xml:space="preserve">Table </w:t>
      </w:r>
      <w:ins w:id="2656" w:author="Dr. Carsten Franke" w:date="2020-03-09T16:02:00Z">
        <w:r w:rsidR="001D2A94">
          <w:fldChar w:fldCharType="begin"/>
        </w:r>
        <w:r w:rsidR="001D2A94">
          <w:instrText xml:space="preserve"> SEQ Table \* ARABIC </w:instrText>
        </w:r>
      </w:ins>
      <w:r w:rsidR="001D2A94">
        <w:fldChar w:fldCharType="separate"/>
      </w:r>
      <w:ins w:id="2657" w:author="Dr. Carsten Franke" w:date="2020-03-09T16:02:00Z">
        <w:r w:rsidR="001D2A94">
          <w:rPr>
            <w:noProof/>
          </w:rPr>
          <w:t>88</w:t>
        </w:r>
        <w:r w:rsidR="001D2A94">
          <w:fldChar w:fldCharType="end"/>
        </w:r>
      </w:ins>
      <w:del w:id="2658" w:author="Dr. Carsten Franke" w:date="2020-03-09T16:02:00Z">
        <w:r w:rsidR="00D43112" w:rsidDel="001D2A94">
          <w:fldChar w:fldCharType="begin"/>
        </w:r>
        <w:r w:rsidR="00D43112" w:rsidDel="001D2A94">
          <w:delInstrText xml:space="preserve"> SEQ Table \* ARABIC </w:delInstrText>
        </w:r>
        <w:r w:rsidR="00D43112" w:rsidDel="001D2A94">
          <w:fldChar w:fldCharType="separate"/>
        </w:r>
      </w:del>
      <w:del w:id="2659" w:author="Dr. Carsten Franke" w:date="2020-03-09T14:38:00Z">
        <w:r w:rsidR="007E2D34" w:rsidDel="00004854">
          <w:rPr>
            <w:noProof/>
          </w:rPr>
          <w:delText>86</w:delText>
        </w:r>
      </w:del>
      <w:del w:id="2660" w:author="Dr. Carsten Franke" w:date="2020-03-09T16:02:00Z">
        <w:r w:rsidR="00D43112" w:rsidDel="001D2A94">
          <w:fldChar w:fldCharType="end"/>
        </w:r>
      </w:del>
      <w:r>
        <w:t xml:space="preserve">: Default values of attribute </w:t>
      </w:r>
      <w:r w:rsidR="00194316">
        <w:t>"</w:t>
      </w:r>
      <w:r>
        <w:t>filler</w:t>
      </w:r>
      <w:r w:rsidR="00194316">
        <w:t>"</w:t>
      </w:r>
      <w:r>
        <w:t xml:space="preserve">, dependent from attribute </w:t>
      </w:r>
      <w:r w:rsidR="00194316">
        <w:t>"</w:t>
      </w:r>
      <w:r>
        <w:t>technology</w:t>
      </w:r>
      <w:bookmarkEnd w:id="2651"/>
      <w:r w:rsidR="00194316">
        <w:t>"</w:t>
      </w:r>
      <w:bookmarkEnd w:id="2652"/>
    </w:p>
    <w:p w14:paraId="2A716581" w14:textId="77777777" w:rsidR="00A06030" w:rsidRPr="007055D9" w:rsidRDefault="00A06030" w:rsidP="00A06030">
      <w:pPr>
        <w:pStyle w:val="berschrift5"/>
        <w:keepNext/>
      </w:pPr>
      <w:r w:rsidRPr="007055D9">
        <w:t xml:space="preserve">Attribute </w:t>
      </w:r>
      <w:r w:rsidR="00194316">
        <w:t>"</w:t>
      </w:r>
      <w:proofErr w:type="spellStart"/>
      <w:r w:rsidRPr="007055D9">
        <w:t>filler</w:t>
      </w:r>
      <w:r w:rsidRPr="00A06030">
        <w:rPr>
          <w:lang w:val="en-US"/>
        </w:rPr>
        <w:t>_material</w:t>
      </w:r>
      <w:proofErr w:type="spellEnd"/>
      <w:r w:rsidR="00194316">
        <w:t>"</w:t>
      </w:r>
    </w:p>
    <w:p w14:paraId="5B4FD2E3" w14:textId="77777777" w:rsidR="00A06030" w:rsidRPr="00A06030" w:rsidRDefault="00A06030" w:rsidP="00A06030">
      <w:pPr>
        <w:pStyle w:val="berschrift5"/>
        <w:keepNext/>
        <w:spacing w:before="0"/>
        <w:rPr>
          <w:b w:val="0"/>
          <w:bCs w:val="0"/>
          <w:i w:val="0"/>
          <w:iCs w:val="0"/>
          <w:sz w:val="22"/>
          <w:szCs w:val="24"/>
          <w:lang w:val="en-US"/>
        </w:rPr>
      </w:pPr>
      <w:r w:rsidRPr="00A06030">
        <w:rPr>
          <w:b w:val="0"/>
          <w:bCs w:val="0"/>
          <w:i w:val="0"/>
          <w:iCs w:val="0"/>
          <w:sz w:val="22"/>
          <w:szCs w:val="24"/>
          <w:lang w:val="en-US"/>
        </w:rPr>
        <w:t xml:space="preserve">The attribute </w:t>
      </w:r>
      <w:proofErr w:type="spellStart"/>
      <w:r w:rsidR="00CA64A8">
        <w:rPr>
          <w:b w:val="0"/>
          <w:bCs w:val="0"/>
          <w:iCs w:val="0"/>
          <w:sz w:val="22"/>
          <w:szCs w:val="24"/>
          <w:lang w:val="en-US"/>
        </w:rPr>
        <w:t>filler_</w:t>
      </w:r>
      <w:r>
        <w:rPr>
          <w:b w:val="0"/>
          <w:bCs w:val="0"/>
          <w:iCs w:val="0"/>
          <w:sz w:val="22"/>
          <w:szCs w:val="24"/>
          <w:lang w:val="en-US"/>
        </w:rPr>
        <w:t>material</w:t>
      </w:r>
      <w:proofErr w:type="spellEnd"/>
      <w:r w:rsidRPr="00A06030">
        <w:rPr>
          <w:bCs w:val="0"/>
          <w:iCs w:val="0"/>
          <w:sz w:val="22"/>
          <w:szCs w:val="24"/>
          <w:lang w:val="en-US"/>
        </w:rPr>
        <w:t xml:space="preserve"> </w:t>
      </w:r>
      <w:r w:rsidRPr="00A06030">
        <w:rPr>
          <w:b w:val="0"/>
          <w:bCs w:val="0"/>
          <w:i w:val="0"/>
          <w:iCs w:val="0"/>
          <w:sz w:val="22"/>
          <w:szCs w:val="24"/>
          <w:lang w:val="en-US"/>
        </w:rPr>
        <w:t>spec</w:t>
      </w:r>
      <w:r>
        <w:rPr>
          <w:b w:val="0"/>
          <w:bCs w:val="0"/>
          <w:i w:val="0"/>
          <w:iCs w:val="0"/>
          <w:sz w:val="22"/>
          <w:szCs w:val="24"/>
          <w:lang w:val="en-US"/>
        </w:rPr>
        <w:t xml:space="preserve">ifies the applied </w:t>
      </w:r>
      <w:r w:rsidR="009E0CF8">
        <w:rPr>
          <w:b w:val="0"/>
          <w:bCs w:val="0"/>
          <w:i w:val="0"/>
          <w:iCs w:val="0"/>
          <w:sz w:val="22"/>
          <w:szCs w:val="24"/>
          <w:lang w:val="en-US"/>
        </w:rPr>
        <w:t>material during</w:t>
      </w:r>
      <w:r>
        <w:rPr>
          <w:b w:val="0"/>
          <w:bCs w:val="0"/>
          <w:i w:val="0"/>
          <w:iCs w:val="0"/>
          <w:sz w:val="22"/>
          <w:szCs w:val="24"/>
          <w:lang w:val="en-US"/>
        </w:rPr>
        <w:t xml:space="preserve"> the welding process.</w:t>
      </w:r>
    </w:p>
    <w:p w14:paraId="205A442E" w14:textId="77777777" w:rsidR="00843EED" w:rsidRPr="007055D9" w:rsidRDefault="00843EED" w:rsidP="004F2F09">
      <w:pPr>
        <w:pStyle w:val="berschrift5"/>
        <w:keepNext/>
      </w:pPr>
      <w:r w:rsidRPr="007055D9">
        <w:t xml:space="preserve">Attribute </w:t>
      </w:r>
      <w:r w:rsidR="00194316">
        <w:t>"</w:t>
      </w:r>
      <w:proofErr w:type="spellStart"/>
      <w:r w:rsidRPr="007055D9">
        <w:t>shape</w:t>
      </w:r>
      <w:bookmarkEnd w:id="2653"/>
      <w:proofErr w:type="spellEnd"/>
      <w:r w:rsidR="00194316">
        <w:t>"</w:t>
      </w:r>
    </w:p>
    <w:p w14:paraId="41F659E6" w14:textId="77777777" w:rsidR="00843EED" w:rsidRPr="007055D9" w:rsidRDefault="00843EED" w:rsidP="00843EED">
      <w:r w:rsidRPr="007055D9">
        <w:t xml:space="preserve">The attribute </w:t>
      </w:r>
      <w:r w:rsidRPr="007055D9">
        <w:rPr>
          <w:rStyle w:val="XMLAttribute"/>
        </w:rPr>
        <w:t>shape</w:t>
      </w:r>
      <w:r w:rsidRPr="007055D9">
        <w:t xml:space="preserve"> defines the shape of the weld throat.</w:t>
      </w:r>
      <w:r w:rsidR="006D3456">
        <w:t xml:space="preserve"> </w:t>
      </w:r>
      <w:r w:rsidRPr="007055D9">
        <w:t>Allowed values are</w:t>
      </w:r>
      <w:r w:rsidR="006D3456">
        <w:t>:</w:t>
      </w:r>
    </w:p>
    <w:p w14:paraId="22E3A772" w14:textId="77777777" w:rsidR="00843EED" w:rsidRPr="007055D9" w:rsidRDefault="00843EED" w:rsidP="00843EED">
      <w:pPr>
        <w:pStyle w:val="Aufzhlungszeichen"/>
        <w:rPr>
          <w:rStyle w:val="XMLAttribute"/>
        </w:rPr>
      </w:pPr>
      <w:r w:rsidRPr="007055D9">
        <w:rPr>
          <w:rStyle w:val="XMLAttribute"/>
        </w:rPr>
        <w:t>straight</w:t>
      </w:r>
    </w:p>
    <w:p w14:paraId="129B808E" w14:textId="77777777" w:rsidR="00843EED" w:rsidRPr="007055D9" w:rsidRDefault="00843EED" w:rsidP="00843EED">
      <w:pPr>
        <w:pStyle w:val="Aufzhlungszeichen"/>
        <w:rPr>
          <w:rStyle w:val="XMLAttribute"/>
        </w:rPr>
      </w:pPr>
      <w:r w:rsidRPr="007055D9">
        <w:rPr>
          <w:rStyle w:val="XMLAttribute"/>
        </w:rPr>
        <w:t>convex</w:t>
      </w:r>
    </w:p>
    <w:p w14:paraId="729F8DA4" w14:textId="77777777" w:rsidR="00536FBC" w:rsidRDefault="00843EED" w:rsidP="00536FBC">
      <w:pPr>
        <w:pStyle w:val="Aufzhlungszeichen"/>
        <w:rPr>
          <w:rStyle w:val="XMLAttribute"/>
        </w:rPr>
      </w:pPr>
      <w:r w:rsidRPr="007055D9">
        <w:rPr>
          <w:rStyle w:val="XMLAttribute"/>
        </w:rPr>
        <w:t>concave</w:t>
      </w:r>
    </w:p>
    <w:p w14:paraId="6E09C669" w14:textId="77777777" w:rsidR="00536FBC" w:rsidRDefault="00536FBC" w:rsidP="00536FBC">
      <w:pPr>
        <w:autoSpaceDE w:val="0"/>
        <w:autoSpaceDN w:val="0"/>
        <w:adjustRightInd w:val="0"/>
        <w:spacing w:before="120"/>
        <w:contextualSpacing/>
        <w:jc w:val="both"/>
        <w:rPr>
          <w:rStyle w:val="XMLAttribute"/>
        </w:rPr>
      </w:pPr>
      <w:r>
        <w:rPr>
          <w:rFonts w:cs="Calibri"/>
          <w:szCs w:val="22"/>
          <w:lang w:eastAsia="en-GB"/>
        </w:rPr>
        <w:t xml:space="preserve">Independent of the shape, the weld position attributes (a-measure, weld angle etc.) are taken with respect to the </w:t>
      </w:r>
      <w:r>
        <w:rPr>
          <w:rFonts w:ascii="Calibri,Italic" w:hAnsi="Calibri,Italic" w:cs="Calibri,Italic"/>
          <w:i/>
          <w:iCs/>
          <w:szCs w:val="22"/>
          <w:lang w:eastAsia="en-GB"/>
        </w:rPr>
        <w:t xml:space="preserve">straight </w:t>
      </w:r>
      <w:r>
        <w:rPr>
          <w:rFonts w:cs="Calibri"/>
          <w:szCs w:val="22"/>
          <w:lang w:eastAsia="en-GB"/>
        </w:rPr>
        <w:t xml:space="preserve">line. In fact, the shape is just a hint to specific solvers. It does </w:t>
      </w:r>
      <w:r>
        <w:rPr>
          <w:rFonts w:ascii="Calibri,Italic" w:hAnsi="Calibri,Italic" w:cs="Calibri,Italic"/>
          <w:i/>
          <w:iCs/>
          <w:szCs w:val="22"/>
          <w:lang w:eastAsia="en-GB"/>
        </w:rPr>
        <w:t xml:space="preserve">not </w:t>
      </w:r>
      <w:r>
        <w:rPr>
          <w:rFonts w:cs="Calibri"/>
          <w:szCs w:val="22"/>
          <w:lang w:eastAsia="en-GB"/>
        </w:rPr>
        <w:t>provide an exact definition wh</w:t>
      </w:r>
      <w:r w:rsidR="004268DB">
        <w:rPr>
          <w:rFonts w:cs="Calibri"/>
          <w:szCs w:val="22"/>
          <w:lang w:eastAsia="en-GB"/>
        </w:rPr>
        <w:t>ether convex or concave mean e.</w:t>
      </w:r>
      <w:r>
        <w:rPr>
          <w:rFonts w:cs="Calibri"/>
          <w:szCs w:val="22"/>
          <w:lang w:eastAsia="en-GB"/>
        </w:rPr>
        <w:t xml:space="preserve">g. </w:t>
      </w:r>
      <w:r w:rsidR="00194316">
        <w:rPr>
          <w:rFonts w:cs="Calibri"/>
          <w:szCs w:val="22"/>
          <w:lang w:eastAsia="en-GB"/>
        </w:rPr>
        <w:t>"</w:t>
      </w:r>
      <w:r>
        <w:rPr>
          <w:rFonts w:cs="Calibri"/>
          <w:szCs w:val="22"/>
          <w:lang w:eastAsia="en-GB"/>
        </w:rPr>
        <w:t>segment of a circle</w:t>
      </w:r>
      <w:r w:rsidR="00194316">
        <w:rPr>
          <w:rFonts w:cs="Calibri"/>
          <w:szCs w:val="22"/>
          <w:lang w:eastAsia="en-GB"/>
        </w:rPr>
        <w:t>"</w:t>
      </w:r>
      <w:r>
        <w:rPr>
          <w:rFonts w:cs="Calibri"/>
          <w:szCs w:val="22"/>
          <w:lang w:eastAsia="en-GB"/>
        </w:rPr>
        <w:t xml:space="preserve">, </w:t>
      </w:r>
      <w:r w:rsidR="00194316">
        <w:rPr>
          <w:rFonts w:cs="Calibri"/>
          <w:szCs w:val="22"/>
          <w:lang w:eastAsia="en-GB"/>
        </w:rPr>
        <w:t>"</w:t>
      </w:r>
      <w:r>
        <w:rPr>
          <w:rFonts w:cs="Calibri"/>
          <w:szCs w:val="22"/>
          <w:lang w:eastAsia="en-GB"/>
        </w:rPr>
        <w:t>parabolic</w:t>
      </w:r>
      <w:r w:rsidR="00194316">
        <w:rPr>
          <w:rFonts w:cs="Calibri"/>
          <w:szCs w:val="22"/>
          <w:lang w:eastAsia="en-GB"/>
        </w:rPr>
        <w:t>"</w:t>
      </w:r>
      <w:r>
        <w:rPr>
          <w:rFonts w:cs="Calibri"/>
          <w:szCs w:val="22"/>
          <w:lang w:eastAsia="en-GB"/>
        </w:rPr>
        <w:t xml:space="preserve"> etc., nor how big the deviation from straight shape is.</w:t>
      </w:r>
    </w:p>
    <w:p w14:paraId="080D9179" w14:textId="77777777" w:rsidR="00843EED" w:rsidRPr="007055D9" w:rsidRDefault="00843EED" w:rsidP="004F2F09">
      <w:pPr>
        <w:pStyle w:val="berschrift5"/>
        <w:keepNext/>
      </w:pPr>
      <w:bookmarkStart w:id="2661" w:name="_Toc338939149"/>
      <w:r w:rsidRPr="007055D9">
        <w:lastRenderedPageBreak/>
        <w:t xml:space="preserve">Attribute </w:t>
      </w:r>
      <w:r w:rsidR="00194316">
        <w:t>"</w:t>
      </w:r>
      <w:proofErr w:type="spellStart"/>
      <w:r w:rsidRPr="007055D9">
        <w:t>penetration</w:t>
      </w:r>
      <w:bookmarkEnd w:id="2654"/>
      <w:bookmarkEnd w:id="2655"/>
      <w:bookmarkEnd w:id="2661"/>
      <w:proofErr w:type="spellEnd"/>
      <w:r w:rsidR="00194316">
        <w:t>"</w:t>
      </w:r>
    </w:p>
    <w:p w14:paraId="0B929505" w14:textId="77777777" w:rsidR="00843EED" w:rsidRPr="007055D9" w:rsidRDefault="00843EED" w:rsidP="00621D1B">
      <w:pPr>
        <w:jc w:val="both"/>
      </w:pPr>
      <w:r w:rsidRPr="007055D9">
        <w:t xml:space="preserve">The value of the attribute </w:t>
      </w:r>
      <w:r w:rsidRPr="007055D9">
        <w:rPr>
          <w:rStyle w:val="XMLAttribute"/>
        </w:rPr>
        <w:t>penetration</w:t>
      </w:r>
      <w:r w:rsidRPr="007055D9">
        <w:t xml:space="preserve"> is a numerical value in the range [0; 1]. The value describes the ratio between the thickness and the penetration of the sheets. Value of 0 means no penetration, value of 1 represents complete penetration.</w:t>
      </w:r>
    </w:p>
    <w:p w14:paraId="116B8DED" w14:textId="77777777" w:rsidR="00AF7C85" w:rsidRPr="00E5733F" w:rsidRDefault="00AF7C85" w:rsidP="00E5733F">
      <w:pPr>
        <w:autoSpaceDE w:val="0"/>
        <w:autoSpaceDN w:val="0"/>
        <w:adjustRightInd w:val="0"/>
        <w:spacing w:after="0"/>
        <w:jc w:val="both"/>
        <w:rPr>
          <w:szCs w:val="22"/>
        </w:rPr>
      </w:pPr>
      <w:r w:rsidRPr="00E5733F">
        <w:rPr>
          <w:b/>
          <w:i/>
          <w:szCs w:val="22"/>
        </w:rPr>
        <w:t>Note:</w:t>
      </w:r>
      <w:r w:rsidRPr="00E5733F">
        <w:rPr>
          <w:rFonts w:ascii="Helvetica" w:hAnsi="Helvetica" w:cs="Helvetica"/>
          <w:szCs w:val="22"/>
          <w:lang w:eastAsia="en-US"/>
        </w:rPr>
        <w:t xml:space="preserve"> </w:t>
      </w:r>
      <w:r w:rsidRPr="00E5733F">
        <w:rPr>
          <w:i/>
          <w:szCs w:val="22"/>
        </w:rPr>
        <w:t>The attribute</w:t>
      </w:r>
      <w:r w:rsidRPr="00E5733F">
        <w:rPr>
          <w:rFonts w:ascii="Helvetica" w:hAnsi="Helvetica" w:cs="Helvetica"/>
          <w:szCs w:val="22"/>
          <w:lang w:eastAsia="en-US"/>
        </w:rPr>
        <w:t xml:space="preserve"> </w:t>
      </w:r>
      <w:r w:rsidRPr="00E5733F">
        <w:rPr>
          <w:rStyle w:val="XMLElement"/>
          <w:szCs w:val="22"/>
        </w:rPr>
        <w:t>penetration</w:t>
      </w:r>
      <w:r w:rsidRPr="00E5733F">
        <w:rPr>
          <w:i/>
          <w:sz w:val="18"/>
          <w:szCs w:val="22"/>
        </w:rPr>
        <w:t xml:space="preserve"> </w:t>
      </w:r>
      <w:r w:rsidRPr="00E5733F">
        <w:rPr>
          <w:i/>
          <w:szCs w:val="22"/>
        </w:rPr>
        <w:t xml:space="preserve">of a </w:t>
      </w:r>
      <w:r w:rsidRPr="00E5733F">
        <w:rPr>
          <w:rStyle w:val="XMLElement"/>
          <w:szCs w:val="22"/>
        </w:rPr>
        <w:t>&lt;</w:t>
      </w:r>
      <w:proofErr w:type="spellStart"/>
      <w:r w:rsidRPr="00E5733F">
        <w:rPr>
          <w:rStyle w:val="XMLElement"/>
          <w:szCs w:val="22"/>
        </w:rPr>
        <w:t>weld_position</w:t>
      </w:r>
      <w:proofErr w:type="spellEnd"/>
      <w:r w:rsidR="0033708C">
        <w:rPr>
          <w:rStyle w:val="XMLElement"/>
          <w:szCs w:val="22"/>
        </w:rPr>
        <w:t>/</w:t>
      </w:r>
      <w:r w:rsidRPr="00E5733F">
        <w:rPr>
          <w:rStyle w:val="XMLElement"/>
          <w:szCs w:val="22"/>
        </w:rPr>
        <w:t>&gt;</w:t>
      </w:r>
      <w:r w:rsidRPr="00E5733F">
        <w:rPr>
          <w:i/>
          <w:sz w:val="18"/>
          <w:szCs w:val="22"/>
        </w:rPr>
        <w:t xml:space="preserve"> </w:t>
      </w:r>
      <w:r w:rsidRPr="00E5733F">
        <w:rPr>
          <w:i/>
          <w:szCs w:val="22"/>
        </w:rPr>
        <w:t>holds for all sheets connected by this</w:t>
      </w:r>
      <w:r w:rsidR="00F717D6" w:rsidRPr="00E5733F">
        <w:rPr>
          <w:i/>
          <w:szCs w:val="22"/>
        </w:rPr>
        <w:t xml:space="preserve"> </w:t>
      </w:r>
      <w:r w:rsidRPr="00E5733F">
        <w:rPr>
          <w:rStyle w:val="XMLElement"/>
          <w:szCs w:val="22"/>
        </w:rPr>
        <w:t>&lt;</w:t>
      </w:r>
      <w:proofErr w:type="spellStart"/>
      <w:r w:rsidRPr="00E5733F">
        <w:rPr>
          <w:rStyle w:val="XMLElement"/>
          <w:szCs w:val="22"/>
        </w:rPr>
        <w:t>weld_position</w:t>
      </w:r>
      <w:proofErr w:type="spellEnd"/>
      <w:r w:rsidR="0033708C">
        <w:rPr>
          <w:rStyle w:val="XMLElement"/>
          <w:szCs w:val="22"/>
        </w:rPr>
        <w:t>/</w:t>
      </w:r>
      <w:r w:rsidRPr="00E5733F">
        <w:rPr>
          <w:rStyle w:val="XMLElement"/>
          <w:szCs w:val="22"/>
        </w:rPr>
        <w:t>&gt;</w:t>
      </w:r>
      <w:r w:rsidRPr="00E5733F">
        <w:rPr>
          <w:i/>
          <w:sz w:val="18"/>
          <w:szCs w:val="22"/>
        </w:rPr>
        <w:t xml:space="preserve"> </w:t>
      </w:r>
      <w:r w:rsidRPr="00E5733F">
        <w:rPr>
          <w:i/>
          <w:szCs w:val="22"/>
        </w:rPr>
        <w:t>(e.g. important for K-joints).</w:t>
      </w:r>
    </w:p>
    <w:p w14:paraId="66307DE9" w14:textId="77777777" w:rsidR="00AF7C85" w:rsidRPr="007055D9" w:rsidRDefault="00843EED" w:rsidP="00E5733F">
      <w:pPr>
        <w:jc w:val="both"/>
      </w:pPr>
      <w:r w:rsidRPr="00E5733F">
        <w:rPr>
          <w:b/>
          <w:szCs w:val="22"/>
        </w:rPr>
        <w:t>Note:</w:t>
      </w:r>
      <w:r w:rsidRPr="00E5733F">
        <w:rPr>
          <w:szCs w:val="22"/>
        </w:rPr>
        <w:t xml:space="preserve"> If all </w:t>
      </w:r>
      <w:r w:rsidR="0033708C" w:rsidRPr="0033708C">
        <w:rPr>
          <w:rStyle w:val="elementdeftypeChar"/>
        </w:rPr>
        <w:t>&lt;</w:t>
      </w:r>
      <w:proofErr w:type="spellStart"/>
      <w:r w:rsidR="0033708C" w:rsidRPr="0033708C">
        <w:rPr>
          <w:rStyle w:val="elementdeftypeChar"/>
        </w:rPr>
        <w:t>weld_position</w:t>
      </w:r>
      <w:proofErr w:type="spellEnd"/>
      <w:r w:rsidR="0033708C" w:rsidRPr="0033708C">
        <w:rPr>
          <w:rStyle w:val="elementdeftypeChar"/>
        </w:rPr>
        <w:t>/&gt;</w:t>
      </w:r>
      <w:r w:rsidRPr="001C5408">
        <w:rPr>
          <w:sz w:val="18"/>
          <w:szCs w:val="22"/>
        </w:rPr>
        <w:t xml:space="preserve"> </w:t>
      </w:r>
      <w:r w:rsidRPr="00E5733F">
        <w:rPr>
          <w:szCs w:val="22"/>
        </w:rPr>
        <w:t>at the same welded sheet have a sum of penetration ≥ 1 there is no open (unfilled) gap between the base sheet and the welded sheet.</w:t>
      </w:r>
    </w:p>
    <w:p w14:paraId="6D5B320D" w14:textId="77777777" w:rsidR="00255787" w:rsidRPr="007055D9" w:rsidRDefault="00255787" w:rsidP="00327322">
      <w:pPr>
        <w:pStyle w:val="berschrift3"/>
      </w:pPr>
      <w:bookmarkStart w:id="2662" w:name="ModelizationWeldDefinition"/>
      <w:bookmarkStart w:id="2663" w:name="WeldDefinition"/>
      <w:bookmarkStart w:id="2664" w:name="WeldDefinitionButtWeld"/>
      <w:bookmarkStart w:id="2665" w:name="_Toc288200762"/>
      <w:bookmarkStart w:id="2666" w:name="_Toc338939106"/>
      <w:bookmarkStart w:id="2667" w:name="_Toc3557012"/>
      <w:bookmarkStart w:id="2668" w:name="_Toc27753626"/>
      <w:bookmarkStart w:id="2669" w:name="_Toc288196464"/>
      <w:bookmarkEnd w:id="2662"/>
      <w:bookmarkEnd w:id="2663"/>
      <w:bookmarkEnd w:id="2664"/>
      <w:r w:rsidRPr="007055D9">
        <w:t xml:space="preserve">Butt </w:t>
      </w:r>
      <w:bookmarkEnd w:id="2665"/>
      <w:r w:rsidR="003663AA" w:rsidRPr="007055D9">
        <w:t>Joint</w:t>
      </w:r>
      <w:bookmarkEnd w:id="2666"/>
      <w:bookmarkEnd w:id="2667"/>
      <w:bookmarkEnd w:id="2668"/>
    </w:p>
    <w:p w14:paraId="5E9C17D4" w14:textId="77777777" w:rsidR="00255787" w:rsidRPr="007055D9" w:rsidRDefault="00255787" w:rsidP="00033772">
      <w:pPr>
        <w:jc w:val="both"/>
      </w:pPr>
      <w:r w:rsidRPr="007055D9">
        <w:t>The principles of the model</w:t>
      </w:r>
      <w:r w:rsidR="003B4FA8" w:rsidRPr="007055D9">
        <w:t>ing</w:t>
      </w:r>
      <w:r w:rsidR="001F6987">
        <w:t xml:space="preserve"> of B</w:t>
      </w:r>
      <w:r w:rsidRPr="007055D9">
        <w:t xml:space="preserve">utt </w:t>
      </w:r>
      <w:r w:rsidR="001F6987">
        <w:t>J</w:t>
      </w:r>
      <w:r w:rsidR="003663AA" w:rsidRPr="007055D9">
        <w:t>oints</w:t>
      </w:r>
      <w:r w:rsidRPr="007055D9">
        <w:t xml:space="preserve"> for χMCF ar</w:t>
      </w:r>
      <w:r w:rsidR="001F6987">
        <w:t>e described in this section. A B</w:t>
      </w:r>
      <w:r w:rsidRPr="007055D9">
        <w:t xml:space="preserve">utt </w:t>
      </w:r>
      <w:r w:rsidR="001F6987">
        <w:t>J</w:t>
      </w:r>
      <w:r w:rsidR="003663AA" w:rsidRPr="007055D9">
        <w:t>oint</w:t>
      </w:r>
      <w:r w:rsidRPr="007055D9">
        <w:t xml:space="preserve"> describes a connection between two sheets welded at their forehead side.</w:t>
      </w:r>
    </w:p>
    <w:p w14:paraId="254B0AA4" w14:textId="77777777" w:rsidR="009D57DC" w:rsidRPr="007055D9" w:rsidRDefault="009D57DC" w:rsidP="00033772">
      <w:pPr>
        <w:jc w:val="both"/>
      </w:pPr>
      <w:r w:rsidRPr="007055D9">
        <w:t xml:space="preserve">The XML definition of a Butt Joint supports up to two weld positions. Each of the weld positions is specified using the element </w:t>
      </w:r>
      <w:r w:rsidR="0033708C">
        <w:rPr>
          <w:rStyle w:val="XMLElement"/>
          <w:szCs w:val="22"/>
        </w:rPr>
        <w:t>&lt;</w:t>
      </w:r>
      <w:proofErr w:type="spellStart"/>
      <w:r w:rsidR="0033708C">
        <w:rPr>
          <w:rStyle w:val="XMLElement"/>
          <w:szCs w:val="22"/>
        </w:rPr>
        <w:t>w</w:t>
      </w:r>
      <w:r w:rsidRPr="00F717D6">
        <w:rPr>
          <w:rStyle w:val="XMLElement"/>
          <w:szCs w:val="22"/>
        </w:rPr>
        <w:t>eld_position</w:t>
      </w:r>
      <w:proofErr w:type="spellEnd"/>
      <w:r w:rsidR="0033708C">
        <w:rPr>
          <w:rStyle w:val="XMLElement"/>
          <w:szCs w:val="22"/>
        </w:rPr>
        <w:t>/&gt;</w:t>
      </w:r>
      <w:r w:rsidRPr="00F717D6">
        <w:rPr>
          <w:rStyle w:val="XMLElement"/>
          <w:sz w:val="14"/>
        </w:rPr>
        <w:t xml:space="preserve"> </w:t>
      </w:r>
      <w:r w:rsidRPr="007055D9">
        <w:t xml:space="preserve">with the corresponding attributes and nested elements inside the </w:t>
      </w:r>
      <w:r w:rsidRPr="00D91274">
        <w:t>subtype</w:t>
      </w:r>
      <w:r w:rsidRPr="007055D9">
        <w:t xml:space="preserve"> definition.</w:t>
      </w:r>
    </w:p>
    <w:p w14:paraId="4AE3FB43" w14:textId="77777777" w:rsidR="00255787" w:rsidRPr="00654684" w:rsidRDefault="00B50468" w:rsidP="00255787">
      <w:pPr>
        <w:pStyle w:val="berschrift4"/>
      </w:pPr>
      <w:bookmarkStart w:id="2670" w:name="_Toc3557013"/>
      <w:bookmarkStart w:id="2671" w:name="_Toc27753627"/>
      <w:r w:rsidRPr="00654684">
        <w:rPr>
          <w:sz w:val="24"/>
        </w:rPr>
        <w:t xml:space="preserve">Sheet </w:t>
      </w:r>
      <w:r w:rsidR="00255787" w:rsidRPr="00654684">
        <w:rPr>
          <w:sz w:val="24"/>
        </w:rPr>
        <w:t>Parameters</w:t>
      </w:r>
      <w:bookmarkEnd w:id="2670"/>
      <w:bookmarkEnd w:id="2671"/>
    </w:p>
    <w:p w14:paraId="272B1055" w14:textId="77777777" w:rsidR="00255787" w:rsidRPr="007055D9" w:rsidRDefault="00247FBF" w:rsidP="00255787">
      <w:r>
        <w:rPr>
          <w:noProof/>
          <w:lang w:eastAsia="en-US"/>
        </w:rPr>
        <mc:AlternateContent>
          <mc:Choice Requires="wpg">
            <w:drawing>
              <wp:anchor distT="0" distB="0" distL="114300" distR="114300" simplePos="0" relativeHeight="251652608" behindDoc="0" locked="0" layoutInCell="1" allowOverlap="1" wp14:anchorId="4C03FF46" wp14:editId="50650462">
                <wp:simplePos x="0" y="0"/>
                <wp:positionH relativeFrom="column">
                  <wp:posOffset>3414395</wp:posOffset>
                </wp:positionH>
                <wp:positionV relativeFrom="paragraph">
                  <wp:posOffset>20320</wp:posOffset>
                </wp:positionV>
                <wp:extent cx="2449830" cy="840740"/>
                <wp:effectExtent l="0" t="0" r="7620" b="0"/>
                <wp:wrapNone/>
                <wp:docPr id="14" name="Gruppieren 14"/>
                <wp:cNvGraphicFramePr/>
                <a:graphic xmlns:a="http://schemas.openxmlformats.org/drawingml/2006/main">
                  <a:graphicData uri="http://schemas.microsoft.com/office/word/2010/wordprocessingGroup">
                    <wpg:wgp>
                      <wpg:cNvGrpSpPr/>
                      <wpg:grpSpPr>
                        <a:xfrm>
                          <a:off x="0" y="0"/>
                          <a:ext cx="2449830" cy="840740"/>
                          <a:chOff x="0" y="0"/>
                          <a:chExt cx="2449830" cy="840740"/>
                        </a:xfrm>
                      </wpg:grpSpPr>
                      <pic:pic xmlns:pic="http://schemas.openxmlformats.org/drawingml/2006/picture">
                        <pic:nvPicPr>
                          <pic:cNvPr id="176" name="Bild 181" descr="ButtJoint_v2"/>
                          <pic:cNvPicPr>
                            <a:picLocks noChangeAspect="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2449830" cy="526415"/>
                          </a:xfrm>
                          <a:prstGeom prst="rect">
                            <a:avLst/>
                          </a:prstGeom>
                          <a:noFill/>
                          <a:ln>
                            <a:noFill/>
                          </a:ln>
                        </pic:spPr>
                      </pic:pic>
                      <wps:wsp>
                        <wps:cNvPr id="55" name="Text Box 55"/>
                        <wps:cNvSpPr txBox="1"/>
                        <wps:spPr>
                          <a:xfrm>
                            <a:off x="0" y="609600"/>
                            <a:ext cx="2449830" cy="231140"/>
                          </a:xfrm>
                          <a:prstGeom prst="rect">
                            <a:avLst/>
                          </a:prstGeom>
                          <a:solidFill>
                            <a:prstClr val="white"/>
                          </a:solidFill>
                          <a:ln>
                            <a:noFill/>
                          </a:ln>
                          <a:effectLst/>
                        </wps:spPr>
                        <wps:txbx>
                          <w:txbxContent>
                            <w:p w14:paraId="27A71DC9" w14:textId="1A88B9DE" w:rsidR="00B169DB" w:rsidRPr="00362FDC" w:rsidRDefault="00B169DB" w:rsidP="008F3D94">
                              <w:pPr>
                                <w:pStyle w:val="Beschriftung"/>
                                <w:rPr>
                                  <w:noProof/>
                                  <w:szCs w:val="24"/>
                                </w:rPr>
                              </w:pPr>
                              <w:bookmarkStart w:id="2672" w:name="_Toc3557127"/>
                              <w:bookmarkStart w:id="2673" w:name="_Toc27753743"/>
                              <w:r>
                                <w:t xml:space="preserve">Figure </w:t>
                              </w:r>
                              <w:r>
                                <w:fldChar w:fldCharType="begin"/>
                              </w:r>
                              <w:r>
                                <w:instrText xml:space="preserve"> SEQ Figure \* ARABIC </w:instrText>
                              </w:r>
                              <w:r>
                                <w:fldChar w:fldCharType="separate"/>
                              </w:r>
                              <w:ins w:id="2674" w:author="Dr. Carsten Franke" w:date="2020-03-09T14:39:00Z">
                                <w:r w:rsidR="00004854">
                                  <w:rPr>
                                    <w:noProof/>
                                  </w:rPr>
                                  <w:t>52</w:t>
                                </w:r>
                              </w:ins>
                              <w:ins w:id="2675" w:author="nick" w:date="2020-02-20T20:00:00Z">
                                <w:del w:id="2676" w:author="Dr. Carsten Franke" w:date="2020-03-09T14:39:00Z">
                                  <w:r w:rsidR="0047200E" w:rsidDel="00004854">
                                    <w:rPr>
                                      <w:noProof/>
                                    </w:rPr>
                                    <w:delText>53</w:delText>
                                  </w:r>
                                </w:del>
                              </w:ins>
                              <w:del w:id="2677" w:author="Dr. Carsten Franke" w:date="2020-03-09T14:39:00Z">
                                <w:r w:rsidDel="00004854">
                                  <w:rPr>
                                    <w:noProof/>
                                  </w:rPr>
                                  <w:delText>48</w:delText>
                                </w:r>
                              </w:del>
                              <w:r>
                                <w:fldChar w:fldCharType="end"/>
                              </w:r>
                              <w:r>
                                <w:t>: Butt Joint Sheet Layout</w:t>
                              </w:r>
                              <w:bookmarkEnd w:id="2672"/>
                              <w:bookmarkEnd w:id="26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C03FF46" id="Gruppieren 14" o:spid="_x0000_s1027" style="position:absolute;margin-left:268.85pt;margin-top:1.6pt;width:192.9pt;height:66.2pt;z-index:251652608" coordsize="24498,84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">
                <v:shape id="Bild 181" o:spid="_x0000_s1028" type="#_x0000_t75" alt="ButtJoint_v2" style="position:absolute;width:24498;height:52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">
                  <v:imagedata r:id="rId148" o:title="ButtJoint_v2"/>
                </v:shape>
                <v:shape id="Text Box 55" o:spid="_x0000_s1029" type="#_x0000_t202" style="position:absolute;top:6096;width:24498;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" stroked="f">
                  <v:textbox style="mso-fit-shape-to-text:t" inset="0,0,0,0">
                    <w:txbxContent>
                      <w:p w14:paraId="27A71DC9" w14:textId="1A88B9DE" w:rsidR="00B169DB" w:rsidRPr="00362FDC" w:rsidRDefault="00B169DB" w:rsidP="008F3D94">
                        <w:pPr>
                          <w:pStyle w:val="Beschriftung"/>
                          <w:rPr>
                            <w:noProof/>
                            <w:szCs w:val="24"/>
                          </w:rPr>
                        </w:pPr>
                        <w:bookmarkStart w:id="2678" w:name="_Toc3557127"/>
                        <w:bookmarkStart w:id="2679" w:name="_Toc27753743"/>
                        <w:r>
                          <w:t xml:space="preserve">Figure </w:t>
                        </w:r>
                        <w:r>
                          <w:fldChar w:fldCharType="begin"/>
                        </w:r>
                        <w:r>
                          <w:instrText xml:space="preserve"> SEQ Figure \* ARABIC </w:instrText>
                        </w:r>
                        <w:r>
                          <w:fldChar w:fldCharType="separate"/>
                        </w:r>
                        <w:ins w:id="2680" w:author="Dr. Carsten Franke" w:date="2020-03-09T14:39:00Z">
                          <w:r w:rsidR="00004854">
                            <w:rPr>
                              <w:noProof/>
                            </w:rPr>
                            <w:t>52</w:t>
                          </w:r>
                        </w:ins>
                        <w:ins w:id="2681" w:author="nick" w:date="2020-02-20T20:00:00Z">
                          <w:del w:id="2682" w:author="Dr. Carsten Franke" w:date="2020-03-09T14:39:00Z">
                            <w:r w:rsidR="0047200E" w:rsidDel="00004854">
                              <w:rPr>
                                <w:noProof/>
                              </w:rPr>
                              <w:delText>53</w:delText>
                            </w:r>
                          </w:del>
                        </w:ins>
                        <w:del w:id="2683" w:author="Dr. Carsten Franke" w:date="2020-03-09T14:39:00Z">
                          <w:r w:rsidDel="00004854">
                            <w:rPr>
                              <w:noProof/>
                            </w:rPr>
                            <w:delText>48</w:delText>
                          </w:r>
                        </w:del>
                        <w:r>
                          <w:fldChar w:fldCharType="end"/>
                        </w:r>
                        <w:r>
                          <w:t>: Butt Joint Sheet Layout</w:t>
                        </w:r>
                        <w:bookmarkEnd w:id="2678"/>
                        <w:bookmarkEnd w:id="2679"/>
                      </w:p>
                    </w:txbxContent>
                  </v:textbox>
                </v:shape>
              </v:group>
            </w:pict>
          </mc:Fallback>
        </mc:AlternateContent>
      </w:r>
      <w:r w:rsidR="00255787" w:rsidRPr="007055D9">
        <w:t>The parameters to describe the connection are:</w:t>
      </w:r>
    </w:p>
    <w:p w14:paraId="3A1E624C" w14:textId="77777777" w:rsidR="00255787" w:rsidRPr="007055D9" w:rsidRDefault="00255787" w:rsidP="00255787">
      <w:pPr>
        <w:pStyle w:val="Aufzhlungszeichen"/>
      </w:pPr>
      <w:proofErr w:type="spellStart"/>
      <w:r w:rsidRPr="00B56603">
        <w:rPr>
          <w:sz w:val="24"/>
          <w:szCs w:val="28"/>
        </w:rPr>
        <w:t>t</w:t>
      </w:r>
      <w:r w:rsidRPr="00B56603">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3AADDA25" w14:textId="77777777" w:rsidR="00255787" w:rsidRPr="007055D9" w:rsidRDefault="00255787" w:rsidP="002D312B">
      <w:pPr>
        <w:pStyle w:val="Aufzhlungszeichen"/>
        <w:spacing w:after="120"/>
      </w:pPr>
      <w:r w:rsidRPr="00B56603">
        <w:rPr>
          <w:sz w:val="24"/>
          <w:szCs w:val="28"/>
        </w:rPr>
        <w:t>t</w:t>
      </w:r>
      <w:r w:rsidRPr="00B56603">
        <w:rPr>
          <w:sz w:val="24"/>
          <w:szCs w:val="28"/>
          <w:vertAlign w:val="subscript"/>
        </w:rPr>
        <w:t>1</w:t>
      </w:r>
      <w:r w:rsidRPr="007055D9">
        <w:tab/>
      </w:r>
      <w:r w:rsidRPr="007055D9">
        <w:tab/>
        <w:t>Thickness of welded sheet</w:t>
      </w:r>
    </w:p>
    <w:p w14:paraId="3A96A3CB" w14:textId="77777777" w:rsidR="00B50468" w:rsidRPr="00654684" w:rsidRDefault="00247FBF" w:rsidP="00B50468">
      <w:pPr>
        <w:pStyle w:val="berschrift4"/>
      </w:pPr>
      <w:bookmarkStart w:id="2684" w:name="_Toc3557014"/>
      <w:bookmarkStart w:id="2685" w:name="_Toc27753628"/>
      <w:r>
        <w:rPr>
          <w:noProof/>
          <w:sz w:val="24"/>
          <w:lang w:eastAsia="en-US"/>
        </w:rPr>
        <mc:AlternateContent>
          <mc:Choice Requires="wpg">
            <w:drawing>
              <wp:anchor distT="0" distB="0" distL="114300" distR="114300" simplePos="0" relativeHeight="251661824" behindDoc="0" locked="0" layoutInCell="1" allowOverlap="1" wp14:anchorId="4E660947" wp14:editId="3B7ED54A">
                <wp:simplePos x="0" y="0"/>
                <wp:positionH relativeFrom="column">
                  <wp:posOffset>3471545</wp:posOffset>
                </wp:positionH>
                <wp:positionV relativeFrom="paragraph">
                  <wp:posOffset>125730</wp:posOffset>
                </wp:positionV>
                <wp:extent cx="2338070" cy="1297940"/>
                <wp:effectExtent l="0" t="0" r="5080" b="0"/>
                <wp:wrapNone/>
                <wp:docPr id="36" name="Gruppieren 36"/>
                <wp:cNvGraphicFramePr/>
                <a:graphic xmlns:a="http://schemas.openxmlformats.org/drawingml/2006/main">
                  <a:graphicData uri="http://schemas.microsoft.com/office/word/2010/wordprocessingGroup">
                    <wpg:wgp>
                      <wpg:cNvGrpSpPr/>
                      <wpg:grpSpPr>
                        <a:xfrm>
                          <a:off x="0" y="0"/>
                          <a:ext cx="2338070" cy="1297940"/>
                          <a:chOff x="0" y="0"/>
                          <a:chExt cx="2338070" cy="1297940"/>
                        </a:xfrm>
                      </wpg:grpSpPr>
                      <pic:pic xmlns:pic="http://schemas.openxmlformats.org/drawingml/2006/picture">
                        <pic:nvPicPr>
                          <pic:cNvPr id="175" name="Bild 182" descr="ButtJoint_v2"/>
                          <pic:cNvPicPr>
                            <a:picLocks noChangeAspect="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2338070" cy="1061085"/>
                          </a:xfrm>
                          <a:prstGeom prst="rect">
                            <a:avLst/>
                          </a:prstGeom>
                          <a:noFill/>
                          <a:ln>
                            <a:noFill/>
                          </a:ln>
                        </pic:spPr>
                      </pic:pic>
                      <wps:wsp>
                        <wps:cNvPr id="316" name="Text Box 316"/>
                        <wps:cNvSpPr txBox="1"/>
                        <wps:spPr>
                          <a:xfrm>
                            <a:off x="0" y="1066800"/>
                            <a:ext cx="2338070" cy="231140"/>
                          </a:xfrm>
                          <a:prstGeom prst="rect">
                            <a:avLst/>
                          </a:prstGeom>
                          <a:solidFill>
                            <a:prstClr val="white"/>
                          </a:solidFill>
                          <a:ln>
                            <a:noFill/>
                          </a:ln>
                          <a:effectLst/>
                        </wps:spPr>
                        <wps:txbx>
                          <w:txbxContent>
                            <w:p w14:paraId="7FA8ED0E" w14:textId="7A8BF31F" w:rsidR="00B169DB" w:rsidRPr="006C6D3C" w:rsidRDefault="00B169DB" w:rsidP="008F3D94">
                              <w:pPr>
                                <w:pStyle w:val="Beschriftung"/>
                                <w:rPr>
                                  <w:noProof/>
                                  <w:szCs w:val="24"/>
                                </w:rPr>
                              </w:pPr>
                              <w:bookmarkStart w:id="2686" w:name="_Toc3557128"/>
                              <w:bookmarkStart w:id="2687" w:name="_Toc27753744"/>
                              <w:r>
                                <w:t xml:space="preserve">Figure </w:t>
                              </w:r>
                              <w:r>
                                <w:fldChar w:fldCharType="begin"/>
                              </w:r>
                              <w:r>
                                <w:instrText xml:space="preserve"> SEQ Figure \* ARABIC </w:instrText>
                              </w:r>
                              <w:r>
                                <w:fldChar w:fldCharType="separate"/>
                              </w:r>
                              <w:ins w:id="2688" w:author="Dr. Carsten Franke" w:date="2020-03-09T14:39:00Z">
                                <w:r w:rsidR="00004854">
                                  <w:rPr>
                                    <w:noProof/>
                                  </w:rPr>
                                  <w:t>53</w:t>
                                </w:r>
                              </w:ins>
                              <w:ins w:id="2689" w:author="nick" w:date="2020-02-20T20:00:00Z">
                                <w:del w:id="2690" w:author="Dr. Carsten Franke" w:date="2020-03-09T14:39:00Z">
                                  <w:r w:rsidR="0047200E" w:rsidDel="00004854">
                                    <w:rPr>
                                      <w:noProof/>
                                    </w:rPr>
                                    <w:delText>54</w:delText>
                                  </w:r>
                                </w:del>
                              </w:ins>
                              <w:del w:id="2691" w:author="Dr. Carsten Franke" w:date="2020-03-09T14:39:00Z">
                                <w:r w:rsidDel="00004854">
                                  <w:rPr>
                                    <w:noProof/>
                                  </w:rPr>
                                  <w:delText>49</w:delText>
                                </w:r>
                              </w:del>
                              <w:r>
                                <w:fldChar w:fldCharType="end"/>
                              </w:r>
                              <w:r>
                                <w:t>: Butt Joint Weld parameters</w:t>
                              </w:r>
                              <w:bookmarkEnd w:id="2686"/>
                              <w:bookmarkEnd w:id="26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E660947" id="Gruppieren 36" o:spid="_x0000_s1030" style="position:absolute;left:0;text-align:left;margin-left:273.35pt;margin-top:9.9pt;width:184.1pt;height:102.2pt;z-index:251661824" coordsize="23380,129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">
                <v:shape id="Bild 182" o:spid="_x0000_s1031" type="#_x0000_t75" alt="ButtJoint_v2" style="position:absolute;width:23380;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">
                  <v:imagedata r:id="rId150" o:title="ButtJoint_v2"/>
                </v:shape>
                <v:shape id="Text Box 316" o:spid="_x0000_s1032" type="#_x0000_t202" style="position:absolute;top:10668;width:23380;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" stroked="f">
                  <v:textbox style="mso-fit-shape-to-text:t" inset="0,0,0,0">
                    <w:txbxContent>
                      <w:p w14:paraId="7FA8ED0E" w14:textId="7A8BF31F" w:rsidR="00B169DB" w:rsidRPr="006C6D3C" w:rsidRDefault="00B169DB" w:rsidP="008F3D94">
                        <w:pPr>
                          <w:pStyle w:val="Beschriftung"/>
                          <w:rPr>
                            <w:noProof/>
                            <w:szCs w:val="24"/>
                          </w:rPr>
                        </w:pPr>
                        <w:bookmarkStart w:id="2692" w:name="_Toc3557128"/>
                        <w:bookmarkStart w:id="2693" w:name="_Toc27753744"/>
                        <w:r>
                          <w:t xml:space="preserve">Figure </w:t>
                        </w:r>
                        <w:r>
                          <w:fldChar w:fldCharType="begin"/>
                        </w:r>
                        <w:r>
                          <w:instrText xml:space="preserve"> SEQ Figure \* ARABIC </w:instrText>
                        </w:r>
                        <w:r>
                          <w:fldChar w:fldCharType="separate"/>
                        </w:r>
                        <w:ins w:id="2694" w:author="Dr. Carsten Franke" w:date="2020-03-09T14:39:00Z">
                          <w:r w:rsidR="00004854">
                            <w:rPr>
                              <w:noProof/>
                            </w:rPr>
                            <w:t>53</w:t>
                          </w:r>
                        </w:ins>
                        <w:ins w:id="2695" w:author="nick" w:date="2020-02-20T20:00:00Z">
                          <w:del w:id="2696" w:author="Dr. Carsten Franke" w:date="2020-03-09T14:39:00Z">
                            <w:r w:rsidR="0047200E" w:rsidDel="00004854">
                              <w:rPr>
                                <w:noProof/>
                              </w:rPr>
                              <w:delText>54</w:delText>
                            </w:r>
                          </w:del>
                        </w:ins>
                        <w:del w:id="2697" w:author="Dr. Carsten Franke" w:date="2020-03-09T14:39:00Z">
                          <w:r w:rsidDel="00004854">
                            <w:rPr>
                              <w:noProof/>
                            </w:rPr>
                            <w:delText>49</w:delText>
                          </w:r>
                        </w:del>
                        <w:r>
                          <w:fldChar w:fldCharType="end"/>
                        </w:r>
                        <w:r>
                          <w:t>: Butt Joint Weld parameters</w:t>
                        </w:r>
                        <w:bookmarkEnd w:id="2692"/>
                        <w:bookmarkEnd w:id="2693"/>
                      </w:p>
                    </w:txbxContent>
                  </v:textbox>
                </v:shape>
              </v:group>
            </w:pict>
          </mc:Fallback>
        </mc:AlternateContent>
      </w:r>
      <w:r w:rsidR="00B50468" w:rsidRPr="00654684">
        <w:rPr>
          <w:sz w:val="24"/>
        </w:rPr>
        <w:t>Weld Parameters</w:t>
      </w:r>
      <w:bookmarkEnd w:id="2684"/>
      <w:bookmarkEnd w:id="2685"/>
    </w:p>
    <w:p w14:paraId="4016813B" w14:textId="77777777" w:rsidR="00B50468" w:rsidRPr="007055D9" w:rsidRDefault="000D799D" w:rsidP="00B50468">
      <w:r w:rsidRPr="007055D9">
        <w:t>The parameters of the weld are</w:t>
      </w:r>
      <w:r w:rsidR="00B50468" w:rsidRPr="007055D9">
        <w:t xml:space="preserve"> described below: </w:t>
      </w:r>
    </w:p>
    <w:p w14:paraId="3A689026" w14:textId="77777777" w:rsidR="00B50468" w:rsidRPr="007055D9" w:rsidRDefault="00B50468" w:rsidP="00B50468">
      <w:pPr>
        <w:pStyle w:val="Aufzhlungszeichen"/>
      </w:pPr>
      <w:r w:rsidRPr="00B56603">
        <w:rPr>
          <w:sz w:val="24"/>
          <w:szCs w:val="28"/>
        </w:rPr>
        <w:t>b</w:t>
      </w:r>
      <w:r w:rsidR="000D799D" w:rsidRPr="00B56603">
        <w:rPr>
          <w:sz w:val="24"/>
          <w:szCs w:val="28"/>
          <w:vertAlign w:val="subscript"/>
        </w:rPr>
        <w:t>1</w:t>
      </w:r>
      <w:r w:rsidRPr="00B56603">
        <w:rPr>
          <w:sz w:val="20"/>
        </w:rPr>
        <w:tab/>
      </w:r>
      <w:r w:rsidRPr="007055D9">
        <w:tab/>
        <w:t>Width of the weld</w:t>
      </w:r>
      <w:r w:rsidR="000D799D" w:rsidRPr="007055D9">
        <w:t xml:space="preserve"> at primary side</w:t>
      </w:r>
    </w:p>
    <w:p w14:paraId="586EC1DE" w14:textId="77777777" w:rsidR="000D799D" w:rsidRPr="007055D9" w:rsidRDefault="000D799D" w:rsidP="000D799D">
      <w:pPr>
        <w:pStyle w:val="Aufzhlungszeichen"/>
      </w:pPr>
      <w:r w:rsidRPr="00B56603">
        <w:rPr>
          <w:sz w:val="24"/>
          <w:szCs w:val="28"/>
        </w:rPr>
        <w:t>b</w:t>
      </w:r>
      <w:r w:rsidRPr="00B56603">
        <w:rPr>
          <w:sz w:val="24"/>
          <w:szCs w:val="28"/>
          <w:vertAlign w:val="subscript"/>
        </w:rPr>
        <w:t>2</w:t>
      </w:r>
      <w:r w:rsidRPr="007055D9">
        <w:tab/>
      </w:r>
      <w:r w:rsidRPr="007055D9">
        <w:tab/>
        <w:t>Width of the weld at secondary side</w:t>
      </w:r>
    </w:p>
    <w:p w14:paraId="2C10471A" w14:textId="77777777" w:rsidR="000D799D" w:rsidRPr="007055D9" w:rsidRDefault="000D799D" w:rsidP="000D799D">
      <w:pPr>
        <w:pStyle w:val="Aufzhlungszeichen"/>
      </w:pPr>
      <w:r w:rsidRPr="00B56603">
        <w:rPr>
          <w:sz w:val="24"/>
          <w:szCs w:val="28"/>
        </w:rPr>
        <w:t>e</w:t>
      </w:r>
      <w:r w:rsidRPr="00B56603">
        <w:rPr>
          <w:sz w:val="24"/>
          <w:szCs w:val="28"/>
          <w:vertAlign w:val="subscript"/>
        </w:rPr>
        <w:t>1</w:t>
      </w:r>
      <w:r w:rsidRPr="007055D9">
        <w:tab/>
      </w:r>
      <w:r w:rsidRPr="007055D9">
        <w:tab/>
        <w:t>Reinforcement of the weld at primary side</w:t>
      </w:r>
    </w:p>
    <w:p w14:paraId="0784880A" w14:textId="77777777" w:rsidR="000D799D" w:rsidRPr="007055D9" w:rsidRDefault="000D799D" w:rsidP="002D312B">
      <w:pPr>
        <w:pStyle w:val="Aufzhlungszeichen"/>
        <w:spacing w:after="120"/>
      </w:pPr>
      <w:r w:rsidRPr="00B56603">
        <w:rPr>
          <w:sz w:val="24"/>
          <w:szCs w:val="28"/>
        </w:rPr>
        <w:t>e</w:t>
      </w:r>
      <w:r w:rsidRPr="00B56603">
        <w:rPr>
          <w:sz w:val="24"/>
          <w:szCs w:val="28"/>
          <w:vertAlign w:val="subscript"/>
        </w:rPr>
        <w:t>2</w:t>
      </w:r>
      <w:r w:rsidRPr="007055D9">
        <w:tab/>
      </w:r>
      <w:r w:rsidRPr="007055D9">
        <w:tab/>
        <w:t>Reinforcement of the weld at secondary side</w:t>
      </w:r>
    </w:p>
    <w:p w14:paraId="0263A813" w14:textId="77777777" w:rsidR="00255787" w:rsidRPr="007055D9" w:rsidRDefault="00255787" w:rsidP="008B2F80">
      <w:pPr>
        <w:keepNext/>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2"/>
        <w:gridCol w:w="1233"/>
        <w:gridCol w:w="1417"/>
        <w:gridCol w:w="1562"/>
        <w:gridCol w:w="1638"/>
        <w:gridCol w:w="1489"/>
      </w:tblGrid>
      <w:tr w:rsidR="00255787" w:rsidRPr="007055D9" w14:paraId="7F73ACC1" w14:textId="77777777" w:rsidTr="003B6225">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4339C78" w14:textId="77777777" w:rsidR="00255787" w:rsidRPr="007055D9" w:rsidRDefault="00255787" w:rsidP="00255787">
            <w:pPr>
              <w:rPr>
                <w:b/>
                <w:i/>
              </w:rPr>
            </w:pPr>
            <w:r w:rsidRPr="007055D9">
              <w:rPr>
                <w:b/>
                <w:i/>
              </w:rPr>
              <w:t>Parameter</w:t>
            </w:r>
          </w:p>
        </w:tc>
        <w:tc>
          <w:tcPr>
            <w:tcW w:w="123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0690F3" w14:textId="77777777" w:rsidR="00255787" w:rsidRPr="007055D9" w:rsidRDefault="00255787" w:rsidP="00255787">
            <w:pPr>
              <w:rPr>
                <w:b/>
                <w:i/>
              </w:rPr>
            </w:pPr>
            <w:r w:rsidRPr="007055D9">
              <w:rPr>
                <w:b/>
                <w:i/>
              </w:rPr>
              <w:t>χMCF-Key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F36D3B" w14:textId="77777777" w:rsidR="00255787" w:rsidRPr="007055D9" w:rsidRDefault="00255787" w:rsidP="00255787">
            <w:pPr>
              <w:rPr>
                <w:b/>
                <w:i/>
              </w:rPr>
            </w:pPr>
            <w:r w:rsidRPr="007055D9">
              <w:rPr>
                <w:b/>
                <w:i/>
              </w:rPr>
              <w:t>Multiplicity</w:t>
            </w:r>
          </w:p>
        </w:tc>
        <w:tc>
          <w:tcPr>
            <w:tcW w:w="156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B237B1" w14:textId="77777777" w:rsidR="00255787" w:rsidRPr="007055D9" w:rsidRDefault="00255787" w:rsidP="00255787">
            <w:pPr>
              <w:rPr>
                <w:b/>
                <w:i/>
              </w:rPr>
            </w:pPr>
            <w:r w:rsidRPr="007055D9">
              <w:rPr>
                <w:b/>
                <w:i/>
              </w:rPr>
              <w:t>Value Range</w:t>
            </w:r>
          </w:p>
        </w:tc>
        <w:tc>
          <w:tcPr>
            <w:tcW w:w="16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E0F512C" w14:textId="77777777" w:rsidR="00255787" w:rsidRPr="007055D9" w:rsidRDefault="000E60DF" w:rsidP="00255787">
            <w:pPr>
              <w:rPr>
                <w:b/>
                <w:i/>
              </w:rPr>
            </w:pPr>
            <w:r>
              <w:rPr>
                <w:b/>
                <w:i/>
              </w:rPr>
              <w:t>Use</w:t>
            </w:r>
          </w:p>
        </w:tc>
        <w:tc>
          <w:tcPr>
            <w:tcW w:w="14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CA9F6F3" w14:textId="77777777" w:rsidR="00255787" w:rsidRPr="007055D9" w:rsidRDefault="00255787" w:rsidP="00255787">
            <w:pPr>
              <w:rPr>
                <w:b/>
                <w:i/>
              </w:rPr>
            </w:pPr>
            <w:r w:rsidRPr="007055D9">
              <w:rPr>
                <w:b/>
                <w:i/>
              </w:rPr>
              <w:t>Default Value</w:t>
            </w:r>
          </w:p>
        </w:tc>
      </w:tr>
      <w:tr w:rsidR="00876F6F" w:rsidRPr="007055D9" w14:paraId="03BE475B" w14:textId="77777777" w:rsidTr="003B6225">
        <w:trPr>
          <w:jc w:val="center"/>
        </w:trPr>
        <w:tc>
          <w:tcPr>
            <w:tcW w:w="1192" w:type="dxa"/>
            <w:shd w:val="clear" w:color="auto" w:fill="auto"/>
            <w:vAlign w:val="bottom"/>
          </w:tcPr>
          <w:p w14:paraId="13B75836" w14:textId="77777777" w:rsidR="000D799D" w:rsidRPr="002D6B99" w:rsidRDefault="00A11F1C" w:rsidP="000D799D">
            <w:pPr>
              <w:rPr>
                <w:sz w:val="20"/>
                <w:szCs w:val="20"/>
              </w:rPr>
            </w:pPr>
            <w:r w:rsidRPr="002D6B99">
              <w:rPr>
                <w:sz w:val="20"/>
                <w:szCs w:val="20"/>
              </w:rPr>
              <w:t>B</w:t>
            </w:r>
          </w:p>
        </w:tc>
        <w:tc>
          <w:tcPr>
            <w:tcW w:w="1233" w:type="dxa"/>
            <w:shd w:val="clear" w:color="auto" w:fill="auto"/>
            <w:vAlign w:val="bottom"/>
          </w:tcPr>
          <w:p w14:paraId="7BBFB8E6" w14:textId="77777777" w:rsidR="000D799D" w:rsidRPr="002D6B99" w:rsidRDefault="00B70E9E" w:rsidP="00241236">
            <w:pPr>
              <w:rPr>
                <w:sz w:val="20"/>
                <w:szCs w:val="20"/>
              </w:rPr>
            </w:pPr>
            <w:r w:rsidRPr="002D6B99">
              <w:rPr>
                <w:sz w:val="20"/>
                <w:szCs w:val="20"/>
              </w:rPr>
              <w:t>w</w:t>
            </w:r>
            <w:r w:rsidR="000D799D" w:rsidRPr="002D6B99">
              <w:rPr>
                <w:sz w:val="20"/>
                <w:szCs w:val="20"/>
              </w:rPr>
              <w:t>idth</w:t>
            </w:r>
          </w:p>
        </w:tc>
        <w:tc>
          <w:tcPr>
            <w:tcW w:w="1417" w:type="dxa"/>
            <w:shd w:val="clear" w:color="auto" w:fill="auto"/>
            <w:vAlign w:val="bottom"/>
          </w:tcPr>
          <w:p w14:paraId="052552FC" w14:textId="77777777" w:rsidR="000D799D" w:rsidRPr="002D6B99" w:rsidRDefault="000D799D" w:rsidP="007E4203">
            <w:pPr>
              <w:rPr>
                <w:sz w:val="20"/>
                <w:szCs w:val="20"/>
              </w:rPr>
            </w:pPr>
            <w:r w:rsidRPr="002D6B99">
              <w:rPr>
                <w:sz w:val="20"/>
                <w:szCs w:val="20"/>
              </w:rPr>
              <w:t xml:space="preserve">1 </w:t>
            </w:r>
            <w:r w:rsidR="008F1B46" w:rsidRPr="002D6B99">
              <w:rPr>
                <w:sz w:val="20"/>
                <w:szCs w:val="20"/>
              </w:rPr>
              <w:t>–</w:t>
            </w:r>
            <w:r w:rsidRPr="002D6B99">
              <w:rPr>
                <w:sz w:val="20"/>
                <w:szCs w:val="20"/>
              </w:rPr>
              <w:t xml:space="preserve"> 2</w:t>
            </w:r>
          </w:p>
        </w:tc>
        <w:tc>
          <w:tcPr>
            <w:tcW w:w="1562" w:type="dxa"/>
            <w:shd w:val="clear" w:color="auto" w:fill="auto"/>
            <w:vAlign w:val="bottom"/>
          </w:tcPr>
          <w:p w14:paraId="03ED31BE" w14:textId="77777777" w:rsidR="000D799D" w:rsidRPr="002D6B99" w:rsidRDefault="000D799D" w:rsidP="00255787">
            <w:pPr>
              <w:rPr>
                <w:sz w:val="20"/>
                <w:szCs w:val="20"/>
              </w:rPr>
            </w:pPr>
            <w:r w:rsidRPr="002D6B99">
              <w:rPr>
                <w:sz w:val="20"/>
                <w:szCs w:val="20"/>
              </w:rPr>
              <w:t>≥ 0</w:t>
            </w:r>
          </w:p>
        </w:tc>
        <w:tc>
          <w:tcPr>
            <w:tcW w:w="1638" w:type="dxa"/>
            <w:shd w:val="clear" w:color="auto" w:fill="auto"/>
            <w:vAlign w:val="bottom"/>
          </w:tcPr>
          <w:p w14:paraId="3D99EF3C" w14:textId="77777777" w:rsidR="000D799D" w:rsidRPr="002D6B99" w:rsidRDefault="00AC0829" w:rsidP="00255787">
            <w:pPr>
              <w:rPr>
                <w:sz w:val="20"/>
                <w:szCs w:val="20"/>
              </w:rPr>
            </w:pPr>
            <w:r>
              <w:rPr>
                <w:sz w:val="20"/>
                <w:szCs w:val="20"/>
              </w:rPr>
              <w:t>Optional</w:t>
            </w:r>
          </w:p>
        </w:tc>
        <w:tc>
          <w:tcPr>
            <w:tcW w:w="1489" w:type="dxa"/>
            <w:shd w:val="clear" w:color="auto" w:fill="auto"/>
            <w:vAlign w:val="bottom"/>
          </w:tcPr>
          <w:p w14:paraId="557BA6E3" w14:textId="77777777" w:rsidR="000D799D" w:rsidRPr="002D6B99" w:rsidRDefault="00621D1B" w:rsidP="00255787">
            <w:pPr>
              <w:pStyle w:val="Text"/>
              <w:rPr>
                <w:sz w:val="20"/>
                <w:szCs w:val="20"/>
              </w:rPr>
            </w:pPr>
            <w:r>
              <w:rPr>
                <w:sz w:val="20"/>
                <w:szCs w:val="20"/>
              </w:rPr>
              <w:t>-</w:t>
            </w:r>
          </w:p>
        </w:tc>
      </w:tr>
      <w:tr w:rsidR="00876F6F" w:rsidRPr="007055D9" w14:paraId="5650BB0C" w14:textId="77777777" w:rsidTr="003B6225">
        <w:trPr>
          <w:jc w:val="center"/>
        </w:trPr>
        <w:tc>
          <w:tcPr>
            <w:tcW w:w="1192" w:type="dxa"/>
            <w:shd w:val="clear" w:color="auto" w:fill="auto"/>
            <w:vAlign w:val="bottom"/>
          </w:tcPr>
          <w:p w14:paraId="35C42F52" w14:textId="77777777" w:rsidR="000D799D" w:rsidRPr="002D6B99" w:rsidRDefault="00A11F1C" w:rsidP="000D799D">
            <w:pPr>
              <w:rPr>
                <w:sz w:val="20"/>
                <w:szCs w:val="20"/>
              </w:rPr>
            </w:pPr>
            <w:r w:rsidRPr="002D6B99">
              <w:rPr>
                <w:sz w:val="20"/>
                <w:szCs w:val="20"/>
              </w:rPr>
              <w:t>E</w:t>
            </w:r>
          </w:p>
        </w:tc>
        <w:tc>
          <w:tcPr>
            <w:tcW w:w="1233" w:type="dxa"/>
            <w:shd w:val="clear" w:color="auto" w:fill="auto"/>
            <w:vAlign w:val="bottom"/>
          </w:tcPr>
          <w:p w14:paraId="42583EA5" w14:textId="77777777" w:rsidR="000D799D" w:rsidRPr="002D6B99" w:rsidRDefault="002D312B" w:rsidP="00241236">
            <w:pPr>
              <w:rPr>
                <w:sz w:val="20"/>
                <w:szCs w:val="20"/>
              </w:rPr>
            </w:pPr>
            <w:r>
              <w:rPr>
                <w:sz w:val="20"/>
                <w:szCs w:val="20"/>
              </w:rPr>
              <w:t>-</w:t>
            </w:r>
          </w:p>
        </w:tc>
        <w:tc>
          <w:tcPr>
            <w:tcW w:w="1417" w:type="dxa"/>
            <w:shd w:val="clear" w:color="auto" w:fill="auto"/>
            <w:vAlign w:val="bottom"/>
          </w:tcPr>
          <w:p w14:paraId="4E682252" w14:textId="77777777" w:rsidR="000D799D" w:rsidRPr="002D6B99" w:rsidRDefault="00B56603" w:rsidP="007E4203">
            <w:pPr>
              <w:rPr>
                <w:sz w:val="20"/>
                <w:szCs w:val="20"/>
              </w:rPr>
            </w:pPr>
            <w:r>
              <w:rPr>
                <w:sz w:val="20"/>
                <w:szCs w:val="20"/>
              </w:rPr>
              <w:t>(</w:t>
            </w:r>
            <w:r w:rsidR="000D799D" w:rsidRPr="002D6B99">
              <w:rPr>
                <w:sz w:val="20"/>
                <w:szCs w:val="20"/>
              </w:rPr>
              <w:t xml:space="preserve">1 </w:t>
            </w:r>
            <w:r w:rsidR="008F1B46" w:rsidRPr="002D6B99">
              <w:rPr>
                <w:sz w:val="20"/>
                <w:szCs w:val="20"/>
              </w:rPr>
              <w:t>–</w:t>
            </w:r>
            <w:r w:rsidR="000D799D" w:rsidRPr="002D6B99">
              <w:rPr>
                <w:sz w:val="20"/>
                <w:szCs w:val="20"/>
              </w:rPr>
              <w:t xml:space="preserve"> 2</w:t>
            </w:r>
            <w:r>
              <w:rPr>
                <w:sz w:val="20"/>
                <w:szCs w:val="20"/>
              </w:rPr>
              <w:t>)</w:t>
            </w:r>
          </w:p>
        </w:tc>
        <w:tc>
          <w:tcPr>
            <w:tcW w:w="1562" w:type="dxa"/>
            <w:shd w:val="clear" w:color="auto" w:fill="auto"/>
            <w:vAlign w:val="bottom"/>
          </w:tcPr>
          <w:p w14:paraId="0BF99097" w14:textId="77777777" w:rsidR="000D799D" w:rsidRPr="002D6B99" w:rsidRDefault="00B56603" w:rsidP="007E4203">
            <w:pPr>
              <w:rPr>
                <w:sz w:val="20"/>
                <w:szCs w:val="20"/>
              </w:rPr>
            </w:pPr>
            <w:r>
              <w:rPr>
                <w:sz w:val="20"/>
                <w:szCs w:val="20"/>
              </w:rPr>
              <w:t>(</w:t>
            </w:r>
            <w:r w:rsidR="000D799D" w:rsidRPr="002D6B99">
              <w:rPr>
                <w:sz w:val="20"/>
                <w:szCs w:val="20"/>
              </w:rPr>
              <w:t>≥ 0</w:t>
            </w:r>
            <w:r>
              <w:rPr>
                <w:sz w:val="20"/>
                <w:szCs w:val="20"/>
              </w:rPr>
              <w:t>)</w:t>
            </w:r>
          </w:p>
        </w:tc>
        <w:tc>
          <w:tcPr>
            <w:tcW w:w="1638" w:type="dxa"/>
            <w:shd w:val="clear" w:color="auto" w:fill="auto"/>
            <w:vAlign w:val="bottom"/>
          </w:tcPr>
          <w:p w14:paraId="002C9A72" w14:textId="77777777" w:rsidR="000D799D" w:rsidRPr="002D6B99" w:rsidRDefault="00B56603" w:rsidP="00255787">
            <w:pPr>
              <w:rPr>
                <w:sz w:val="20"/>
                <w:szCs w:val="20"/>
              </w:rPr>
            </w:pPr>
            <w:r>
              <w:rPr>
                <w:sz w:val="20"/>
                <w:szCs w:val="20"/>
              </w:rPr>
              <w:t>(</w:t>
            </w:r>
            <w:r w:rsidR="00A65955" w:rsidRPr="002D6B99">
              <w:rPr>
                <w:sz w:val="20"/>
                <w:szCs w:val="20"/>
              </w:rPr>
              <w:t>O</w:t>
            </w:r>
            <w:r w:rsidR="000D799D" w:rsidRPr="002D6B99">
              <w:rPr>
                <w:sz w:val="20"/>
                <w:szCs w:val="20"/>
              </w:rPr>
              <w:t>ptional</w:t>
            </w:r>
            <w:r>
              <w:rPr>
                <w:sz w:val="20"/>
                <w:szCs w:val="20"/>
              </w:rPr>
              <w:t>)</w:t>
            </w:r>
          </w:p>
        </w:tc>
        <w:tc>
          <w:tcPr>
            <w:tcW w:w="1489" w:type="dxa"/>
            <w:shd w:val="clear" w:color="auto" w:fill="auto"/>
            <w:vAlign w:val="bottom"/>
          </w:tcPr>
          <w:p w14:paraId="4A2DB39F" w14:textId="77777777" w:rsidR="000D799D" w:rsidRPr="002D6B99" w:rsidRDefault="00B56603" w:rsidP="008F3D94">
            <w:pPr>
              <w:pStyle w:val="Text"/>
              <w:keepNext/>
              <w:rPr>
                <w:sz w:val="20"/>
                <w:szCs w:val="20"/>
              </w:rPr>
            </w:pPr>
            <w:r>
              <w:rPr>
                <w:sz w:val="20"/>
                <w:szCs w:val="20"/>
              </w:rPr>
              <w:t>(</w:t>
            </w:r>
            <w:r w:rsidR="000D799D" w:rsidRPr="002D6B99">
              <w:rPr>
                <w:sz w:val="20"/>
                <w:szCs w:val="20"/>
              </w:rPr>
              <w:t>0</w:t>
            </w:r>
            <w:r>
              <w:rPr>
                <w:sz w:val="20"/>
                <w:szCs w:val="20"/>
              </w:rPr>
              <w:t>)</w:t>
            </w:r>
          </w:p>
        </w:tc>
      </w:tr>
    </w:tbl>
    <w:p w14:paraId="72248CE1" w14:textId="268F15BF" w:rsidR="008F3D94" w:rsidRDefault="008F3D94" w:rsidP="008F3D94">
      <w:pPr>
        <w:pStyle w:val="Beschriftung"/>
        <w:spacing w:before="120"/>
      </w:pPr>
      <w:bookmarkStart w:id="2698" w:name="_Toc3566492"/>
      <w:bookmarkStart w:id="2699" w:name="_Toc27753862"/>
      <w:r>
        <w:t xml:space="preserve">Table </w:t>
      </w:r>
      <w:ins w:id="2700" w:author="Dr. Carsten Franke" w:date="2020-03-09T16:02:00Z">
        <w:r w:rsidR="001D2A94">
          <w:fldChar w:fldCharType="begin"/>
        </w:r>
        <w:r w:rsidR="001D2A94">
          <w:instrText xml:space="preserve"> SEQ Table \* ARABIC </w:instrText>
        </w:r>
      </w:ins>
      <w:r w:rsidR="001D2A94">
        <w:fldChar w:fldCharType="separate"/>
      </w:r>
      <w:ins w:id="2701" w:author="Dr. Carsten Franke" w:date="2020-03-09T16:02:00Z">
        <w:r w:rsidR="001D2A94">
          <w:rPr>
            <w:noProof/>
          </w:rPr>
          <w:t>89</w:t>
        </w:r>
        <w:r w:rsidR="001D2A94">
          <w:fldChar w:fldCharType="end"/>
        </w:r>
      </w:ins>
      <w:del w:id="2702" w:author="Dr. Carsten Franke" w:date="2020-03-09T16:02:00Z">
        <w:r w:rsidDel="001D2A94">
          <w:fldChar w:fldCharType="begin"/>
        </w:r>
        <w:r w:rsidDel="001D2A94">
          <w:delInstrText xml:space="preserve"> SEQ Table \* ARABIC </w:delInstrText>
        </w:r>
        <w:r w:rsidDel="001D2A94">
          <w:fldChar w:fldCharType="separate"/>
        </w:r>
      </w:del>
      <w:del w:id="2703" w:author="Dr. Carsten Franke" w:date="2020-03-09T14:38:00Z">
        <w:r w:rsidR="007E2D34" w:rsidDel="00004854">
          <w:rPr>
            <w:noProof/>
          </w:rPr>
          <w:delText>87</w:delText>
        </w:r>
      </w:del>
      <w:del w:id="2704" w:author="Dr. Carsten Franke" w:date="2020-03-09T16:02:00Z">
        <w:r w:rsidDel="001D2A94">
          <w:fldChar w:fldCharType="end"/>
        </w:r>
      </w:del>
      <w:r>
        <w:t>: Parameters of Butt Joint Weld</w:t>
      </w:r>
      <w:bookmarkEnd w:id="2698"/>
      <w:bookmarkEnd w:id="2699"/>
    </w:p>
    <w:p w14:paraId="7F3D858D" w14:textId="77777777" w:rsidR="00255787" w:rsidRPr="007055D9" w:rsidRDefault="002D312B" w:rsidP="001E6F93">
      <w:pPr>
        <w:spacing w:before="120"/>
        <w:jc w:val="both"/>
      </w:pPr>
      <w:r w:rsidRPr="002D312B">
        <w:rPr>
          <w:b/>
        </w:rPr>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rsidR="003B07D3">
        <w:t>in the version 3</w:t>
      </w:r>
      <w:r>
        <w:t>.0 document!</w:t>
      </w:r>
    </w:p>
    <w:p w14:paraId="76396F20" w14:textId="77777777" w:rsidR="0006113C" w:rsidRPr="007055D9" w:rsidRDefault="0006113C" w:rsidP="0006113C">
      <w:pPr>
        <w:pStyle w:val="berschrift4"/>
      </w:pPr>
      <w:bookmarkStart w:id="2705" w:name="_Toc338939151"/>
      <w:bookmarkStart w:id="2706" w:name="_Toc3557015"/>
      <w:bookmarkStart w:id="2707" w:name="_Toc27753629"/>
      <w:r w:rsidRPr="007055D9">
        <w:t>Attributes</w:t>
      </w:r>
      <w:bookmarkEnd w:id="2705"/>
      <w:bookmarkEnd w:id="2706"/>
      <w:bookmarkEnd w:id="2707"/>
    </w:p>
    <w:p w14:paraId="1469170A" w14:textId="77777777" w:rsidR="0006113C" w:rsidRPr="007055D9" w:rsidRDefault="00850045" w:rsidP="0006113C">
      <w:pPr>
        <w:pStyle w:val="berschrift5"/>
      </w:pPr>
      <w:bookmarkStart w:id="2708" w:name="_Toc338939153"/>
      <w:r w:rsidRPr="007055D9">
        <w:t xml:space="preserve">Attribute </w:t>
      </w:r>
      <w:r w:rsidR="00194316">
        <w:t>"</w:t>
      </w:r>
      <w:r w:rsidRPr="007055D9">
        <w:t>b</w:t>
      </w:r>
      <w:r w:rsidR="0006113C" w:rsidRPr="007055D9">
        <w:t>ase</w:t>
      </w:r>
      <w:bookmarkEnd w:id="2708"/>
      <w:r w:rsidR="00194316">
        <w:t>"</w:t>
      </w:r>
    </w:p>
    <w:p w14:paraId="1EA58A37" w14:textId="77777777" w:rsidR="0006113C" w:rsidRPr="007055D9" w:rsidRDefault="0006113C" w:rsidP="002D312B">
      <w:pPr>
        <w:jc w:val="both"/>
      </w:pPr>
      <w:r w:rsidRPr="007055D9">
        <w:t xml:space="preserve">The index for the base sheet is specified using the attribute </w:t>
      </w:r>
      <w:r w:rsidRPr="007055D9">
        <w:rPr>
          <w:rStyle w:val="XMLAttribute"/>
        </w:rPr>
        <w:t>base</w:t>
      </w:r>
      <w:r w:rsidRPr="007055D9">
        <w:t>.</w:t>
      </w:r>
    </w:p>
    <w:p w14:paraId="4FB42091" w14:textId="77777777" w:rsidR="0006113C" w:rsidRPr="007055D9" w:rsidRDefault="00850045" w:rsidP="00C54FD8">
      <w:pPr>
        <w:pStyle w:val="berschrift5"/>
        <w:keepNext/>
      </w:pPr>
      <w:bookmarkStart w:id="2709" w:name="_Toc338939154"/>
      <w:r w:rsidRPr="007055D9">
        <w:t xml:space="preserve">Attribute </w:t>
      </w:r>
      <w:r w:rsidR="00194316">
        <w:t>"</w:t>
      </w:r>
      <w:proofErr w:type="spellStart"/>
      <w:r w:rsidRPr="007055D9">
        <w:t>t</w:t>
      </w:r>
      <w:r w:rsidR="0006113C" w:rsidRPr="007055D9">
        <w:t>echnology</w:t>
      </w:r>
      <w:bookmarkEnd w:id="2709"/>
      <w:proofErr w:type="spellEnd"/>
      <w:r w:rsidR="00194316">
        <w:t>"</w:t>
      </w:r>
    </w:p>
    <w:p w14:paraId="4C524A8B"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0C02979B" w14:textId="77777777" w:rsidR="0006113C" w:rsidRPr="007055D9" w:rsidRDefault="005B1996" w:rsidP="00E70983">
      <w:pPr>
        <w:pStyle w:val="Aufzhlungszeichen"/>
        <w:keepLines/>
        <w:rPr>
          <w:rStyle w:val="XMLElement"/>
        </w:rPr>
      </w:pPr>
      <w:r w:rsidRPr="007055D9">
        <w:rPr>
          <w:rStyle w:val="XMLElement"/>
        </w:rPr>
        <w:t>r</w:t>
      </w:r>
      <w:r w:rsidR="0006113C" w:rsidRPr="007055D9">
        <w:rPr>
          <w:rStyle w:val="XMLElement"/>
        </w:rPr>
        <w:t>esistance</w:t>
      </w:r>
    </w:p>
    <w:p w14:paraId="5A7ED85E" w14:textId="77777777" w:rsidR="0006113C" w:rsidRPr="007055D9" w:rsidRDefault="005B1996" w:rsidP="00E70983">
      <w:pPr>
        <w:pStyle w:val="Aufzhlungszeichen"/>
        <w:keepLines/>
        <w:rPr>
          <w:rStyle w:val="XMLElement"/>
        </w:rPr>
      </w:pPr>
      <w:r w:rsidRPr="007055D9">
        <w:rPr>
          <w:rStyle w:val="XMLElement"/>
        </w:rPr>
        <w:t>a</w:t>
      </w:r>
      <w:r w:rsidR="0006113C" w:rsidRPr="007055D9">
        <w:rPr>
          <w:rStyle w:val="XMLElement"/>
        </w:rPr>
        <w:t>rc</w:t>
      </w:r>
    </w:p>
    <w:p w14:paraId="4F3F7DCA" w14:textId="77777777" w:rsidR="0006113C" w:rsidRPr="00604BF1" w:rsidRDefault="005B1996" w:rsidP="00E70983">
      <w:pPr>
        <w:pStyle w:val="Aufzhlungszeichen"/>
        <w:keepLines/>
        <w:rPr>
          <w:rFonts w:ascii="Courier New" w:hAnsi="Courier New"/>
          <w:b/>
          <w:i/>
          <w:sz w:val="18"/>
        </w:rPr>
      </w:pPr>
      <w:r w:rsidRPr="007055D9">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51C9A0F3" w14:textId="77777777" w:rsidR="00604BF1" w:rsidRDefault="00604BF1" w:rsidP="00E70983">
      <w:pPr>
        <w:pStyle w:val="Aufzhlungszeichen"/>
        <w:keepLines/>
        <w:rPr>
          <w:rStyle w:val="XMLElement"/>
        </w:rPr>
      </w:pPr>
      <w:r>
        <w:rPr>
          <w:rStyle w:val="XMLElement"/>
        </w:rPr>
        <w:t>friction</w:t>
      </w:r>
    </w:p>
    <w:p w14:paraId="3F3059B4" w14:textId="77777777" w:rsidR="00604BF1" w:rsidRPr="007055D9" w:rsidRDefault="00604BF1" w:rsidP="00E70983">
      <w:pPr>
        <w:pStyle w:val="Aufzhlungszeichen"/>
        <w:keepLines/>
        <w:rPr>
          <w:rStyle w:val="XMLElement"/>
        </w:rPr>
      </w:pPr>
      <w:r>
        <w:rPr>
          <w:rStyle w:val="XMLElement"/>
        </w:rPr>
        <w:lastRenderedPageBreak/>
        <w:t>brazing</w:t>
      </w:r>
    </w:p>
    <w:p w14:paraId="3CEE168C" w14:textId="77777777" w:rsidR="0006113C" w:rsidRPr="007055D9" w:rsidRDefault="0006113C" w:rsidP="0006113C">
      <w:pPr>
        <w:pStyle w:val="berschrift4"/>
      </w:pPr>
      <w:bookmarkStart w:id="2710" w:name="_Toc288196505"/>
      <w:bookmarkStart w:id="2711" w:name="_Toc288200807"/>
      <w:bookmarkStart w:id="2712" w:name="_Toc338939155"/>
      <w:bookmarkStart w:id="2713" w:name="_Toc3557016"/>
      <w:bookmarkStart w:id="2714" w:name="_Toc27753630"/>
      <w:r w:rsidRPr="007055D9">
        <w:t xml:space="preserve">Element </w:t>
      </w:r>
      <w:r w:rsidR="00194316">
        <w:t>"</w:t>
      </w:r>
      <w:proofErr w:type="spellStart"/>
      <w:r w:rsidRPr="007055D9">
        <w:t>weld_position</w:t>
      </w:r>
      <w:bookmarkEnd w:id="2710"/>
      <w:bookmarkEnd w:id="2711"/>
      <w:bookmarkEnd w:id="2712"/>
      <w:bookmarkEnd w:id="2713"/>
      <w:proofErr w:type="spellEnd"/>
      <w:r w:rsidR="00194316">
        <w:t>"</w:t>
      </w:r>
      <w:bookmarkEnd w:id="2714"/>
    </w:p>
    <w:p w14:paraId="14E3CFA1" w14:textId="77777777" w:rsidR="0006113C" w:rsidRPr="007055D9" w:rsidRDefault="0006113C" w:rsidP="00DB5C17">
      <w:r w:rsidRPr="007055D9">
        <w:t xml:space="preserve">For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004B47D4" w:rsidRPr="007055D9">
        <w:t>,</w:t>
      </w:r>
      <w:r w:rsidRPr="007055D9">
        <w:t xml:space="preserve"> the following attri</w:t>
      </w:r>
      <w:r w:rsidR="005F79C8">
        <w:t>butes can be specified for the B</w:t>
      </w:r>
      <w:r w:rsidRPr="007055D9">
        <w:t xml:space="preserve">utt </w:t>
      </w:r>
      <w:r w:rsidR="005F79C8">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6113C" w:rsidRPr="007055D9" w14:paraId="16BD39DB" w14:textId="77777777" w:rsidTr="00C54FD8">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2A11401" w14:textId="77777777" w:rsidR="0006113C" w:rsidRPr="007055D9" w:rsidRDefault="0006113C" w:rsidP="00C54FD8">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8892CE5" w14:textId="77777777" w:rsidR="0006113C" w:rsidRPr="007055D9" w:rsidRDefault="0006113C" w:rsidP="00C54FD8">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18C58C9" w14:textId="77777777" w:rsidR="0006113C" w:rsidRPr="007055D9" w:rsidRDefault="000E60DF" w:rsidP="00C54FD8">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036F0B6" w14:textId="77777777" w:rsidR="0006113C" w:rsidRPr="007055D9" w:rsidRDefault="0006113C" w:rsidP="00C54FD8">
            <w:pPr>
              <w:keepNext/>
              <w:rPr>
                <w:b/>
                <w:i/>
              </w:rPr>
            </w:pPr>
            <w:r w:rsidRPr="007055D9">
              <w:rPr>
                <w:b/>
                <w:i/>
              </w:rPr>
              <w:t>Constraint</w:t>
            </w:r>
          </w:p>
        </w:tc>
      </w:tr>
      <w:tr w:rsidR="00DB5C17" w:rsidRPr="007055D9" w14:paraId="6D92A133" w14:textId="77777777" w:rsidTr="00C54FD8">
        <w:trPr>
          <w:cantSplit/>
          <w:jc w:val="center"/>
        </w:trPr>
        <w:tc>
          <w:tcPr>
            <w:tcW w:w="1871" w:type="dxa"/>
            <w:shd w:val="clear" w:color="auto" w:fill="auto"/>
          </w:tcPr>
          <w:p w14:paraId="746141D3" w14:textId="77777777" w:rsidR="00DB5C17" w:rsidRPr="002D6B99" w:rsidRDefault="00A11F1C" w:rsidP="00C54FD8">
            <w:pPr>
              <w:rPr>
                <w:rStyle w:val="Kommentarzeichen"/>
                <w:sz w:val="20"/>
                <w:szCs w:val="20"/>
                <w:lang w:eastAsia="x-none"/>
              </w:rPr>
            </w:pPr>
            <w:r w:rsidRPr="002D6B99">
              <w:rPr>
                <w:sz w:val="20"/>
                <w:szCs w:val="20"/>
              </w:rPr>
              <w:t>U</w:t>
            </w:r>
          </w:p>
        </w:tc>
        <w:tc>
          <w:tcPr>
            <w:tcW w:w="1800" w:type="dxa"/>
            <w:shd w:val="clear" w:color="auto" w:fill="auto"/>
          </w:tcPr>
          <w:p w14:paraId="52272F7E" w14:textId="77777777" w:rsidR="00DB5C17" w:rsidRPr="002D6B99" w:rsidRDefault="00F21C9F" w:rsidP="00C54FD8">
            <w:pPr>
              <w:rPr>
                <w:sz w:val="20"/>
                <w:szCs w:val="20"/>
              </w:rPr>
            </w:pPr>
            <w:r>
              <w:rPr>
                <w:sz w:val="20"/>
                <w:szCs w:val="20"/>
              </w:rPr>
              <w:t>Floating Point</w:t>
            </w:r>
          </w:p>
        </w:tc>
        <w:tc>
          <w:tcPr>
            <w:tcW w:w="1620" w:type="dxa"/>
            <w:shd w:val="clear" w:color="auto" w:fill="auto"/>
          </w:tcPr>
          <w:p w14:paraId="4455C7B8"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29DBBA9B" w14:textId="77777777" w:rsidR="00DB5C17" w:rsidRPr="002D6B99" w:rsidRDefault="00DB5C17" w:rsidP="00C54FD8">
            <w:pPr>
              <w:rPr>
                <w:sz w:val="20"/>
                <w:szCs w:val="20"/>
              </w:rPr>
            </w:pPr>
            <w:r w:rsidRPr="002D6B99">
              <w:rPr>
                <w:sz w:val="20"/>
                <w:szCs w:val="20"/>
              </w:rPr>
              <w:t>0 ≤ u ≤ 1</w:t>
            </w:r>
          </w:p>
        </w:tc>
      </w:tr>
      <w:tr w:rsidR="00DB5C17" w:rsidRPr="007055D9" w14:paraId="699A6E6F" w14:textId="77777777" w:rsidTr="00C54FD8">
        <w:trPr>
          <w:cantSplit/>
          <w:jc w:val="center"/>
        </w:trPr>
        <w:tc>
          <w:tcPr>
            <w:tcW w:w="1871" w:type="dxa"/>
            <w:shd w:val="clear" w:color="auto" w:fill="auto"/>
          </w:tcPr>
          <w:p w14:paraId="2D3F1A03" w14:textId="77777777" w:rsidR="00DB5C17" w:rsidRPr="002D6B99" w:rsidRDefault="00A11F1C" w:rsidP="00C54FD8">
            <w:pPr>
              <w:rPr>
                <w:rStyle w:val="Kommentarzeichen"/>
                <w:sz w:val="20"/>
                <w:szCs w:val="20"/>
                <w:lang w:eastAsia="x-none"/>
              </w:rPr>
            </w:pPr>
            <w:r w:rsidRPr="002D6B99">
              <w:rPr>
                <w:sz w:val="20"/>
                <w:szCs w:val="20"/>
              </w:rPr>
              <w:t>X</w:t>
            </w:r>
          </w:p>
        </w:tc>
        <w:tc>
          <w:tcPr>
            <w:tcW w:w="1800" w:type="dxa"/>
            <w:shd w:val="clear" w:color="auto" w:fill="auto"/>
          </w:tcPr>
          <w:p w14:paraId="68D5C1ED" w14:textId="77777777" w:rsidR="00DB5C17" w:rsidRPr="002D6B99" w:rsidRDefault="00F21C9F" w:rsidP="00C54FD8">
            <w:pPr>
              <w:rPr>
                <w:sz w:val="20"/>
                <w:szCs w:val="20"/>
              </w:rPr>
            </w:pPr>
            <w:r>
              <w:rPr>
                <w:sz w:val="20"/>
                <w:szCs w:val="20"/>
              </w:rPr>
              <w:t>Floating Point</w:t>
            </w:r>
          </w:p>
        </w:tc>
        <w:tc>
          <w:tcPr>
            <w:tcW w:w="1620" w:type="dxa"/>
            <w:shd w:val="clear" w:color="auto" w:fill="auto"/>
          </w:tcPr>
          <w:p w14:paraId="6B7D7CF5"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482FB75E" w14:textId="77777777" w:rsidR="00DB5C17" w:rsidRPr="002D6B99" w:rsidRDefault="00DB5C17" w:rsidP="00C54FD8">
            <w:pPr>
              <w:rPr>
                <w:sz w:val="20"/>
                <w:szCs w:val="20"/>
              </w:rPr>
            </w:pPr>
            <w:r w:rsidRPr="002D6B99">
              <w:rPr>
                <w:sz w:val="20"/>
                <w:szCs w:val="20"/>
              </w:rPr>
              <w:t>-</w:t>
            </w:r>
          </w:p>
        </w:tc>
      </w:tr>
      <w:tr w:rsidR="00DB5C17" w:rsidRPr="007055D9" w14:paraId="7F38D2EC" w14:textId="77777777" w:rsidTr="00C54FD8">
        <w:trPr>
          <w:cantSplit/>
          <w:jc w:val="center"/>
        </w:trPr>
        <w:tc>
          <w:tcPr>
            <w:tcW w:w="1871" w:type="dxa"/>
            <w:shd w:val="clear" w:color="auto" w:fill="auto"/>
          </w:tcPr>
          <w:p w14:paraId="648B77A2" w14:textId="77777777" w:rsidR="00DB5C17" w:rsidRPr="002D6B99" w:rsidRDefault="00A11F1C" w:rsidP="00C54FD8">
            <w:pPr>
              <w:rPr>
                <w:rStyle w:val="Kommentarzeichen"/>
                <w:sz w:val="20"/>
                <w:szCs w:val="20"/>
                <w:lang w:eastAsia="x-none"/>
              </w:rPr>
            </w:pPr>
            <w:r w:rsidRPr="002D6B99">
              <w:rPr>
                <w:sz w:val="20"/>
                <w:szCs w:val="20"/>
              </w:rPr>
              <w:t>Y</w:t>
            </w:r>
          </w:p>
        </w:tc>
        <w:tc>
          <w:tcPr>
            <w:tcW w:w="1800" w:type="dxa"/>
            <w:shd w:val="clear" w:color="auto" w:fill="auto"/>
          </w:tcPr>
          <w:p w14:paraId="55795D7D" w14:textId="77777777" w:rsidR="00DB5C17" w:rsidRPr="002D6B99" w:rsidRDefault="00F21C9F" w:rsidP="00C54FD8">
            <w:pPr>
              <w:rPr>
                <w:sz w:val="20"/>
                <w:szCs w:val="20"/>
              </w:rPr>
            </w:pPr>
            <w:r>
              <w:rPr>
                <w:sz w:val="20"/>
                <w:szCs w:val="20"/>
              </w:rPr>
              <w:t>Floating Point</w:t>
            </w:r>
          </w:p>
        </w:tc>
        <w:tc>
          <w:tcPr>
            <w:tcW w:w="1620" w:type="dxa"/>
            <w:shd w:val="clear" w:color="auto" w:fill="auto"/>
          </w:tcPr>
          <w:p w14:paraId="2C0463DF"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3F782539" w14:textId="77777777" w:rsidR="00DB5C17" w:rsidRPr="002D6B99" w:rsidRDefault="00DB5C17" w:rsidP="00C54FD8">
            <w:pPr>
              <w:rPr>
                <w:sz w:val="20"/>
                <w:szCs w:val="20"/>
              </w:rPr>
            </w:pPr>
            <w:r w:rsidRPr="002D6B99">
              <w:rPr>
                <w:sz w:val="20"/>
                <w:szCs w:val="20"/>
              </w:rPr>
              <w:t>-</w:t>
            </w:r>
          </w:p>
        </w:tc>
      </w:tr>
      <w:tr w:rsidR="00DB5C17" w:rsidRPr="007055D9" w14:paraId="3045A218" w14:textId="77777777" w:rsidTr="00C54FD8">
        <w:trPr>
          <w:cantSplit/>
          <w:jc w:val="center"/>
        </w:trPr>
        <w:tc>
          <w:tcPr>
            <w:tcW w:w="1871" w:type="dxa"/>
            <w:shd w:val="clear" w:color="auto" w:fill="auto"/>
          </w:tcPr>
          <w:p w14:paraId="4200920F" w14:textId="77777777" w:rsidR="00DB5C17" w:rsidRPr="002D6B99" w:rsidRDefault="00A11F1C" w:rsidP="00C54FD8">
            <w:pPr>
              <w:rPr>
                <w:rStyle w:val="Kommentarzeichen"/>
                <w:sz w:val="20"/>
                <w:szCs w:val="20"/>
                <w:lang w:eastAsia="x-none"/>
              </w:rPr>
            </w:pPr>
            <w:r w:rsidRPr="002D6B99">
              <w:rPr>
                <w:sz w:val="20"/>
                <w:szCs w:val="20"/>
              </w:rPr>
              <w:t>Z</w:t>
            </w:r>
          </w:p>
        </w:tc>
        <w:tc>
          <w:tcPr>
            <w:tcW w:w="1800" w:type="dxa"/>
            <w:shd w:val="clear" w:color="auto" w:fill="auto"/>
          </w:tcPr>
          <w:p w14:paraId="2AF019B3" w14:textId="77777777" w:rsidR="00DB5C17" w:rsidRPr="002D6B99" w:rsidRDefault="00F21C9F" w:rsidP="00C54FD8">
            <w:pPr>
              <w:rPr>
                <w:sz w:val="20"/>
                <w:szCs w:val="20"/>
              </w:rPr>
            </w:pPr>
            <w:r>
              <w:rPr>
                <w:sz w:val="20"/>
                <w:szCs w:val="20"/>
              </w:rPr>
              <w:t>Floating Point</w:t>
            </w:r>
          </w:p>
        </w:tc>
        <w:tc>
          <w:tcPr>
            <w:tcW w:w="1620" w:type="dxa"/>
            <w:shd w:val="clear" w:color="auto" w:fill="auto"/>
          </w:tcPr>
          <w:p w14:paraId="5816B01B"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796EF1F8" w14:textId="77777777" w:rsidR="00DB5C17" w:rsidRPr="002D6B99" w:rsidRDefault="00DB5C17" w:rsidP="00C54FD8">
            <w:pPr>
              <w:rPr>
                <w:sz w:val="20"/>
                <w:szCs w:val="20"/>
              </w:rPr>
            </w:pPr>
            <w:r w:rsidRPr="002D6B99">
              <w:rPr>
                <w:sz w:val="20"/>
                <w:szCs w:val="20"/>
              </w:rPr>
              <w:t>-</w:t>
            </w:r>
          </w:p>
        </w:tc>
      </w:tr>
      <w:tr w:rsidR="00DB5C17" w:rsidRPr="007055D9" w14:paraId="75AB539F" w14:textId="77777777" w:rsidTr="00C54FD8">
        <w:trPr>
          <w:cantSplit/>
          <w:jc w:val="center"/>
        </w:trPr>
        <w:tc>
          <w:tcPr>
            <w:tcW w:w="1871" w:type="dxa"/>
            <w:shd w:val="clear" w:color="auto" w:fill="auto"/>
          </w:tcPr>
          <w:p w14:paraId="7A6834E1" w14:textId="77777777" w:rsidR="00DB5C17" w:rsidRPr="002D6B99" w:rsidRDefault="00DB5C17" w:rsidP="00C54FD8">
            <w:pPr>
              <w:rPr>
                <w:sz w:val="20"/>
                <w:szCs w:val="20"/>
              </w:rPr>
            </w:pPr>
            <w:r w:rsidRPr="002D6B99">
              <w:rPr>
                <w:sz w:val="20"/>
                <w:szCs w:val="20"/>
              </w:rPr>
              <w:t>reference</w:t>
            </w:r>
          </w:p>
        </w:tc>
        <w:tc>
          <w:tcPr>
            <w:tcW w:w="1800" w:type="dxa"/>
            <w:shd w:val="clear" w:color="auto" w:fill="auto"/>
          </w:tcPr>
          <w:p w14:paraId="0AC1847E" w14:textId="77777777" w:rsidR="00DB5C17" w:rsidRPr="002D6B99" w:rsidRDefault="00A10FEE" w:rsidP="00C54FD8">
            <w:pPr>
              <w:rPr>
                <w:sz w:val="20"/>
                <w:szCs w:val="20"/>
              </w:rPr>
            </w:pPr>
            <w:r w:rsidRPr="002D6B99">
              <w:rPr>
                <w:sz w:val="20"/>
                <w:szCs w:val="20"/>
              </w:rPr>
              <w:t>Boolean</w:t>
            </w:r>
          </w:p>
        </w:tc>
        <w:tc>
          <w:tcPr>
            <w:tcW w:w="1620" w:type="dxa"/>
            <w:shd w:val="clear" w:color="auto" w:fill="auto"/>
          </w:tcPr>
          <w:p w14:paraId="3D0486DA" w14:textId="77777777" w:rsidR="00DB5C17" w:rsidRPr="002D6B99" w:rsidRDefault="005067A2" w:rsidP="00C54FD8">
            <w:pPr>
              <w:rPr>
                <w:sz w:val="20"/>
                <w:szCs w:val="20"/>
              </w:rPr>
            </w:pPr>
            <w:r w:rsidRPr="002D6B99">
              <w:rPr>
                <w:sz w:val="20"/>
                <w:szCs w:val="20"/>
              </w:rPr>
              <w:t>O</w:t>
            </w:r>
            <w:r w:rsidR="00DB5C17" w:rsidRPr="002D6B99">
              <w:rPr>
                <w:sz w:val="20"/>
                <w:szCs w:val="20"/>
              </w:rPr>
              <w:t>ptional</w:t>
            </w:r>
          </w:p>
        </w:tc>
        <w:tc>
          <w:tcPr>
            <w:tcW w:w="3240" w:type="dxa"/>
            <w:shd w:val="clear" w:color="auto" w:fill="auto"/>
          </w:tcPr>
          <w:p w14:paraId="71B6320F" w14:textId="77777777" w:rsidR="00DB5C17" w:rsidRPr="002D6B99" w:rsidRDefault="00194316" w:rsidP="00C54FD8">
            <w:pPr>
              <w:rPr>
                <w:sz w:val="20"/>
                <w:szCs w:val="20"/>
              </w:rPr>
            </w:pPr>
            <w:r>
              <w:rPr>
                <w:sz w:val="20"/>
                <w:szCs w:val="20"/>
              </w:rPr>
              <w:t>"</w:t>
            </w:r>
            <w:r w:rsidR="00DB5C17" w:rsidRPr="002D6B99">
              <w:rPr>
                <w:sz w:val="20"/>
                <w:szCs w:val="20"/>
              </w:rPr>
              <w:t>false</w:t>
            </w:r>
            <w:r>
              <w:rPr>
                <w:sz w:val="20"/>
                <w:szCs w:val="20"/>
              </w:rPr>
              <w:t>"</w:t>
            </w:r>
            <w:r w:rsidR="000F4844">
              <w:rPr>
                <w:sz w:val="20"/>
                <w:szCs w:val="20"/>
              </w:rPr>
              <w:t xml:space="preserve"> </w:t>
            </w:r>
          </w:p>
        </w:tc>
      </w:tr>
      <w:tr w:rsidR="009C21ED" w:rsidRPr="007055D9" w14:paraId="49A1B9B0" w14:textId="77777777" w:rsidTr="00C54FD8">
        <w:trPr>
          <w:cantSplit/>
          <w:jc w:val="center"/>
        </w:trPr>
        <w:tc>
          <w:tcPr>
            <w:tcW w:w="1871" w:type="dxa"/>
            <w:shd w:val="clear" w:color="auto" w:fill="auto"/>
          </w:tcPr>
          <w:p w14:paraId="48B3E370" w14:textId="77777777" w:rsidR="009C21ED" w:rsidRPr="002D6B99" w:rsidRDefault="009C21ED" w:rsidP="00C54FD8">
            <w:pPr>
              <w:rPr>
                <w:rStyle w:val="Kommentarzeichen"/>
                <w:sz w:val="20"/>
                <w:szCs w:val="20"/>
                <w:lang w:eastAsia="x-none"/>
              </w:rPr>
            </w:pPr>
            <w:r w:rsidRPr="002D6B99">
              <w:rPr>
                <w:sz w:val="20"/>
                <w:szCs w:val="20"/>
              </w:rPr>
              <w:t>section</w:t>
            </w:r>
          </w:p>
        </w:tc>
        <w:tc>
          <w:tcPr>
            <w:tcW w:w="1800" w:type="dxa"/>
            <w:shd w:val="clear" w:color="auto" w:fill="auto"/>
          </w:tcPr>
          <w:p w14:paraId="38291016" w14:textId="77777777" w:rsidR="009C21ED" w:rsidRPr="002D6B99" w:rsidRDefault="009C21ED" w:rsidP="00C54FD8">
            <w:pPr>
              <w:rPr>
                <w:sz w:val="20"/>
                <w:szCs w:val="20"/>
              </w:rPr>
            </w:pPr>
            <w:r w:rsidRPr="002D6B99">
              <w:rPr>
                <w:sz w:val="20"/>
                <w:szCs w:val="20"/>
              </w:rPr>
              <w:t>Selection</w:t>
            </w:r>
          </w:p>
        </w:tc>
        <w:tc>
          <w:tcPr>
            <w:tcW w:w="1620" w:type="dxa"/>
            <w:shd w:val="clear" w:color="auto" w:fill="auto"/>
          </w:tcPr>
          <w:p w14:paraId="1A5AF203" w14:textId="77777777" w:rsidR="009C21ED" w:rsidRPr="002D6B99" w:rsidRDefault="00AC0829" w:rsidP="00C54FD8">
            <w:pPr>
              <w:rPr>
                <w:sz w:val="20"/>
                <w:szCs w:val="20"/>
              </w:rPr>
            </w:pPr>
            <w:r>
              <w:rPr>
                <w:sz w:val="20"/>
                <w:szCs w:val="20"/>
              </w:rPr>
              <w:t>Optional</w:t>
            </w:r>
          </w:p>
        </w:tc>
        <w:tc>
          <w:tcPr>
            <w:tcW w:w="3240" w:type="dxa"/>
            <w:shd w:val="clear" w:color="auto" w:fill="auto"/>
          </w:tcPr>
          <w:p w14:paraId="2E0324A6" w14:textId="77777777" w:rsidR="009C21ED" w:rsidRPr="002D6B99" w:rsidRDefault="009C21ED" w:rsidP="00C54FD8">
            <w:pPr>
              <w:rPr>
                <w:sz w:val="20"/>
                <w:szCs w:val="20"/>
              </w:rPr>
            </w:pPr>
            <w:r w:rsidRPr="002D6B99">
              <w:rPr>
                <w:sz w:val="20"/>
                <w:szCs w:val="20"/>
              </w:rPr>
              <w:t>-</w:t>
            </w:r>
          </w:p>
        </w:tc>
      </w:tr>
      <w:tr w:rsidR="009C21ED" w:rsidRPr="007055D9" w14:paraId="28A39FCD" w14:textId="77777777" w:rsidTr="00C54FD8">
        <w:trPr>
          <w:cantSplit/>
          <w:jc w:val="center"/>
        </w:trPr>
        <w:tc>
          <w:tcPr>
            <w:tcW w:w="1871" w:type="dxa"/>
            <w:shd w:val="clear" w:color="auto" w:fill="auto"/>
          </w:tcPr>
          <w:p w14:paraId="5C5D766B" w14:textId="77777777" w:rsidR="009C21ED" w:rsidRPr="002D6B99" w:rsidRDefault="009C21ED" w:rsidP="00C54FD8">
            <w:pPr>
              <w:rPr>
                <w:sz w:val="20"/>
                <w:szCs w:val="20"/>
              </w:rPr>
            </w:pPr>
            <w:r w:rsidRPr="002D6B99">
              <w:rPr>
                <w:sz w:val="20"/>
                <w:szCs w:val="20"/>
              </w:rPr>
              <w:t>width</w:t>
            </w:r>
          </w:p>
        </w:tc>
        <w:tc>
          <w:tcPr>
            <w:tcW w:w="1800" w:type="dxa"/>
            <w:shd w:val="clear" w:color="auto" w:fill="auto"/>
          </w:tcPr>
          <w:p w14:paraId="0894CCC7" w14:textId="77777777" w:rsidR="009C21ED" w:rsidRPr="002D6B99" w:rsidRDefault="00F21C9F" w:rsidP="00C54FD8">
            <w:pPr>
              <w:rPr>
                <w:sz w:val="20"/>
                <w:szCs w:val="20"/>
              </w:rPr>
            </w:pPr>
            <w:r>
              <w:rPr>
                <w:sz w:val="20"/>
                <w:szCs w:val="20"/>
              </w:rPr>
              <w:t>Floating Point</w:t>
            </w:r>
          </w:p>
        </w:tc>
        <w:tc>
          <w:tcPr>
            <w:tcW w:w="1620" w:type="dxa"/>
            <w:shd w:val="clear" w:color="auto" w:fill="auto"/>
          </w:tcPr>
          <w:p w14:paraId="4F80A2F8" w14:textId="77777777" w:rsidR="009C21ED" w:rsidRPr="002D6B99" w:rsidRDefault="00C025CC" w:rsidP="00C54FD8">
            <w:pPr>
              <w:rPr>
                <w:sz w:val="20"/>
                <w:szCs w:val="20"/>
              </w:rPr>
            </w:pPr>
            <w:r>
              <w:rPr>
                <w:sz w:val="20"/>
                <w:szCs w:val="20"/>
              </w:rPr>
              <w:t>Optional</w:t>
            </w:r>
          </w:p>
        </w:tc>
        <w:tc>
          <w:tcPr>
            <w:tcW w:w="3240" w:type="dxa"/>
            <w:shd w:val="clear" w:color="auto" w:fill="auto"/>
          </w:tcPr>
          <w:p w14:paraId="14F8D22C" w14:textId="77777777" w:rsidR="009C21ED" w:rsidRPr="002D6B99" w:rsidRDefault="009C21ED" w:rsidP="00C54FD8">
            <w:pPr>
              <w:rPr>
                <w:sz w:val="20"/>
                <w:szCs w:val="20"/>
              </w:rPr>
            </w:pPr>
            <w:r w:rsidRPr="002D6B99">
              <w:rPr>
                <w:sz w:val="20"/>
                <w:szCs w:val="20"/>
              </w:rPr>
              <w:t>-</w:t>
            </w:r>
          </w:p>
        </w:tc>
      </w:tr>
      <w:tr w:rsidR="009C21ED" w:rsidRPr="007055D9" w14:paraId="31E40C69" w14:textId="77777777" w:rsidTr="00C54FD8">
        <w:trPr>
          <w:cantSplit/>
          <w:jc w:val="center"/>
        </w:trPr>
        <w:tc>
          <w:tcPr>
            <w:tcW w:w="1871" w:type="dxa"/>
            <w:shd w:val="clear" w:color="auto" w:fill="auto"/>
          </w:tcPr>
          <w:p w14:paraId="28364FB2" w14:textId="77777777" w:rsidR="009C21ED" w:rsidRPr="002D6B99" w:rsidRDefault="009C21ED" w:rsidP="00C54FD8">
            <w:pPr>
              <w:rPr>
                <w:sz w:val="20"/>
                <w:szCs w:val="20"/>
              </w:rPr>
            </w:pPr>
            <w:r w:rsidRPr="002D6B99">
              <w:rPr>
                <w:sz w:val="20"/>
                <w:szCs w:val="20"/>
              </w:rPr>
              <w:t>filler</w:t>
            </w:r>
          </w:p>
        </w:tc>
        <w:tc>
          <w:tcPr>
            <w:tcW w:w="1800" w:type="dxa"/>
            <w:shd w:val="clear" w:color="auto" w:fill="auto"/>
          </w:tcPr>
          <w:p w14:paraId="469C196F" w14:textId="77777777" w:rsidR="009C21ED" w:rsidRPr="002D6B99" w:rsidRDefault="009C21ED" w:rsidP="00C54FD8">
            <w:pPr>
              <w:rPr>
                <w:sz w:val="20"/>
                <w:szCs w:val="20"/>
              </w:rPr>
            </w:pPr>
            <w:r w:rsidRPr="002D6B99">
              <w:rPr>
                <w:sz w:val="20"/>
                <w:szCs w:val="20"/>
              </w:rPr>
              <w:t>Selection</w:t>
            </w:r>
          </w:p>
        </w:tc>
        <w:tc>
          <w:tcPr>
            <w:tcW w:w="1620" w:type="dxa"/>
            <w:shd w:val="clear" w:color="auto" w:fill="auto"/>
          </w:tcPr>
          <w:p w14:paraId="6D8892E2" w14:textId="77777777" w:rsidR="009C21ED" w:rsidRPr="002D6B99" w:rsidRDefault="005067A2" w:rsidP="00C54FD8">
            <w:pPr>
              <w:rPr>
                <w:sz w:val="20"/>
                <w:szCs w:val="20"/>
              </w:rPr>
            </w:pPr>
            <w:r w:rsidRPr="002D6B99">
              <w:rPr>
                <w:sz w:val="20"/>
                <w:szCs w:val="20"/>
              </w:rPr>
              <w:t>O</w:t>
            </w:r>
            <w:r w:rsidR="009C21ED" w:rsidRPr="002D6B99">
              <w:rPr>
                <w:sz w:val="20"/>
                <w:szCs w:val="20"/>
              </w:rPr>
              <w:t>ptional</w:t>
            </w:r>
          </w:p>
        </w:tc>
        <w:tc>
          <w:tcPr>
            <w:tcW w:w="3240" w:type="dxa"/>
            <w:shd w:val="clear" w:color="auto" w:fill="auto"/>
          </w:tcPr>
          <w:p w14:paraId="2B77E6F5" w14:textId="77777777" w:rsidR="009C21ED" w:rsidRPr="002D6B99" w:rsidRDefault="009C21ED" w:rsidP="00345A9D">
            <w:pPr>
              <w:keepNext/>
              <w:rPr>
                <w:sz w:val="20"/>
                <w:szCs w:val="20"/>
              </w:rPr>
            </w:pPr>
            <w:r w:rsidRPr="002D6B99">
              <w:rPr>
                <w:sz w:val="20"/>
                <w:szCs w:val="20"/>
              </w:rPr>
              <w:t>-</w:t>
            </w:r>
          </w:p>
        </w:tc>
      </w:tr>
      <w:tr w:rsidR="0026200C" w:rsidRPr="007055D9" w14:paraId="50BED7FD" w14:textId="77777777" w:rsidTr="00C54FD8">
        <w:trPr>
          <w:cantSplit/>
          <w:jc w:val="center"/>
        </w:trPr>
        <w:tc>
          <w:tcPr>
            <w:tcW w:w="1871" w:type="dxa"/>
            <w:shd w:val="clear" w:color="auto" w:fill="auto"/>
          </w:tcPr>
          <w:p w14:paraId="14BCF5F5" w14:textId="77777777" w:rsidR="0026200C" w:rsidRPr="002D6B99" w:rsidRDefault="0026200C" w:rsidP="00C54FD8">
            <w:pPr>
              <w:rPr>
                <w:sz w:val="20"/>
                <w:szCs w:val="20"/>
              </w:rPr>
            </w:pPr>
            <w:proofErr w:type="spellStart"/>
            <w:r>
              <w:rPr>
                <w:sz w:val="20"/>
                <w:szCs w:val="20"/>
              </w:rPr>
              <w:t>filler_material</w:t>
            </w:r>
            <w:proofErr w:type="spellEnd"/>
          </w:p>
        </w:tc>
        <w:tc>
          <w:tcPr>
            <w:tcW w:w="1800" w:type="dxa"/>
            <w:shd w:val="clear" w:color="auto" w:fill="auto"/>
          </w:tcPr>
          <w:p w14:paraId="30347B5E" w14:textId="77777777" w:rsidR="0026200C" w:rsidRPr="002D6B99" w:rsidRDefault="0026200C" w:rsidP="00C54FD8">
            <w:pPr>
              <w:rPr>
                <w:sz w:val="20"/>
                <w:szCs w:val="20"/>
              </w:rPr>
            </w:pPr>
            <w:r w:rsidRPr="00A20C5C">
              <w:rPr>
                <w:sz w:val="20"/>
                <w:szCs w:val="20"/>
              </w:rPr>
              <w:t>Alphanumeric</w:t>
            </w:r>
          </w:p>
        </w:tc>
        <w:tc>
          <w:tcPr>
            <w:tcW w:w="1620" w:type="dxa"/>
            <w:shd w:val="clear" w:color="auto" w:fill="auto"/>
          </w:tcPr>
          <w:p w14:paraId="686D83F0" w14:textId="77777777" w:rsidR="0026200C" w:rsidRPr="002D6B99" w:rsidRDefault="0026200C" w:rsidP="00C54FD8">
            <w:pPr>
              <w:rPr>
                <w:sz w:val="20"/>
                <w:szCs w:val="20"/>
              </w:rPr>
            </w:pPr>
            <w:r w:rsidRPr="00A20C5C">
              <w:rPr>
                <w:sz w:val="20"/>
                <w:szCs w:val="20"/>
              </w:rPr>
              <w:t>Optional</w:t>
            </w:r>
          </w:p>
        </w:tc>
        <w:tc>
          <w:tcPr>
            <w:tcW w:w="3240" w:type="dxa"/>
            <w:shd w:val="clear" w:color="auto" w:fill="auto"/>
          </w:tcPr>
          <w:p w14:paraId="4C6B7045" w14:textId="77777777" w:rsidR="0026200C" w:rsidRPr="002D6B99" w:rsidRDefault="0026200C" w:rsidP="00345A9D">
            <w:pPr>
              <w:keepNext/>
              <w:rPr>
                <w:sz w:val="20"/>
                <w:szCs w:val="20"/>
              </w:rPr>
            </w:pPr>
            <w:r>
              <w:rPr>
                <w:sz w:val="20"/>
                <w:szCs w:val="20"/>
              </w:rPr>
              <w:t>-</w:t>
            </w:r>
          </w:p>
        </w:tc>
      </w:tr>
    </w:tbl>
    <w:p w14:paraId="4470E558" w14:textId="1AD2C2BC" w:rsidR="00345A9D" w:rsidRDefault="00345A9D" w:rsidP="008F3D94">
      <w:pPr>
        <w:pStyle w:val="Beschriftung"/>
        <w:spacing w:before="120"/>
      </w:pPr>
      <w:bookmarkStart w:id="2715" w:name="_Toc3566493"/>
      <w:bookmarkStart w:id="2716" w:name="_Toc27753863"/>
      <w:bookmarkStart w:id="2717" w:name="_Toc288196507"/>
      <w:bookmarkStart w:id="2718" w:name="_Toc288200809"/>
      <w:bookmarkStart w:id="2719" w:name="_Toc338939157"/>
      <w:r>
        <w:t xml:space="preserve">Table </w:t>
      </w:r>
      <w:ins w:id="2720" w:author="Dr. Carsten Franke" w:date="2020-03-09T16:02:00Z">
        <w:r w:rsidR="001D2A94">
          <w:fldChar w:fldCharType="begin"/>
        </w:r>
        <w:r w:rsidR="001D2A94">
          <w:instrText xml:space="preserve"> SEQ Table \* ARABIC </w:instrText>
        </w:r>
      </w:ins>
      <w:r w:rsidR="001D2A94">
        <w:fldChar w:fldCharType="separate"/>
      </w:r>
      <w:ins w:id="2721" w:author="Dr. Carsten Franke" w:date="2020-03-09T16:02:00Z">
        <w:r w:rsidR="001D2A94">
          <w:rPr>
            <w:noProof/>
          </w:rPr>
          <w:t>90</w:t>
        </w:r>
        <w:r w:rsidR="001D2A94">
          <w:fldChar w:fldCharType="end"/>
        </w:r>
      </w:ins>
      <w:del w:id="2722" w:author="Dr. Carsten Franke" w:date="2020-03-09T16:02:00Z">
        <w:r w:rsidR="00D43112" w:rsidDel="001D2A94">
          <w:fldChar w:fldCharType="begin"/>
        </w:r>
        <w:r w:rsidR="00D43112" w:rsidDel="001D2A94">
          <w:delInstrText xml:space="preserve"> SEQ Table \* ARABIC </w:delInstrText>
        </w:r>
        <w:r w:rsidR="00D43112" w:rsidDel="001D2A94">
          <w:fldChar w:fldCharType="separate"/>
        </w:r>
      </w:del>
      <w:del w:id="2723" w:author="Dr. Carsten Franke" w:date="2020-03-09T14:38:00Z">
        <w:r w:rsidR="007E2D34" w:rsidDel="00004854">
          <w:rPr>
            <w:noProof/>
          </w:rPr>
          <w:delText>88</w:delText>
        </w:r>
      </w:del>
      <w:del w:id="2724" w:author="Dr. Carsten Franke" w:date="2020-03-09T16:02:00Z">
        <w:r w:rsidR="00D43112" w:rsidDel="001D2A94">
          <w:fldChar w:fldCharType="end"/>
        </w:r>
      </w:del>
      <w:r>
        <w:t>:</w:t>
      </w:r>
      <w:r w:rsidRPr="00345A9D">
        <w:t xml:space="preserve"> </w:t>
      </w:r>
      <w:r>
        <w:t xml:space="preserve">Attributes of element </w:t>
      </w:r>
      <w:r w:rsidRPr="00271D68">
        <w:rPr>
          <w:rFonts w:ascii="Courier New" w:hAnsi="Courier New" w:cs="Courier New"/>
          <w:bCs w:val="0"/>
          <w:i/>
          <w:kern w:val="22"/>
          <w:sz w:val="18"/>
          <w:szCs w:val="18"/>
        </w:rPr>
        <w:t>&lt;</w:t>
      </w:r>
      <w:proofErr w:type="spellStart"/>
      <w:r>
        <w:rPr>
          <w:rFonts w:ascii="Courier New" w:hAnsi="Courier New" w:cs="Courier New"/>
          <w:bCs w:val="0"/>
          <w:i/>
          <w:kern w:val="22"/>
          <w:sz w:val="18"/>
          <w:szCs w:val="18"/>
        </w:rPr>
        <w:t>weld_position</w:t>
      </w:r>
      <w:proofErr w:type="spellEnd"/>
      <w:r w:rsidRPr="00271D68">
        <w:rPr>
          <w:rFonts w:ascii="Courier New" w:hAnsi="Courier New" w:cs="Courier New"/>
          <w:bCs w:val="0"/>
          <w:i/>
          <w:kern w:val="22"/>
          <w:sz w:val="18"/>
          <w:szCs w:val="18"/>
        </w:rPr>
        <w:t>/&gt;</w:t>
      </w:r>
      <w:r w:rsidR="003B6225" w:rsidRPr="003B6225">
        <w:t xml:space="preserve"> for Butt Joint</w:t>
      </w:r>
      <w:bookmarkEnd w:id="2715"/>
      <w:bookmarkEnd w:id="2716"/>
    </w:p>
    <w:p w14:paraId="3A1B320B" w14:textId="77777777" w:rsidR="007021BF" w:rsidRDefault="007021BF" w:rsidP="00C54FD8">
      <w:pPr>
        <w:pStyle w:val="berschrift5"/>
        <w:keepNext/>
      </w:pPr>
      <w:r w:rsidRPr="007055D9">
        <w:t>Attribute</w:t>
      </w:r>
      <w:r>
        <w:t>s</w:t>
      </w:r>
      <w:r w:rsidRPr="007055D9">
        <w:t xml:space="preserve"> </w:t>
      </w:r>
      <w:r w:rsidR="00194316">
        <w:t>"</w:t>
      </w:r>
      <w:r>
        <w:t>u, x, y, z, reference</w:t>
      </w:r>
      <w:r w:rsidR="00194316">
        <w:t>"</w:t>
      </w:r>
    </w:p>
    <w:p w14:paraId="405B9801" w14:textId="2650A532" w:rsidR="007021BF" w:rsidRPr="000B48F3" w:rsidRDefault="008941DA" w:rsidP="007021BF">
      <w:r>
        <w:t xml:space="preserve">Detailed </w:t>
      </w:r>
      <w:r w:rsidR="007021BF" w:rsidRPr="000B48F3">
        <w:t>definition</w:t>
      </w:r>
      <w:r>
        <w:t xml:space="preserve"> can be found</w:t>
      </w:r>
      <w:r w:rsidR="007021BF" w:rsidRPr="000B48F3">
        <w:t xml:space="preserve"> in section </w:t>
      </w:r>
      <w:r w:rsidR="008D51C0" w:rsidRPr="000B48F3">
        <w:fldChar w:fldCharType="begin"/>
      </w:r>
      <w:r w:rsidR="007021BF" w:rsidRPr="000B48F3">
        <w:instrText xml:space="preserve"> REF _Ref397524978 \r \h </w:instrText>
      </w:r>
      <w:r w:rsidR="007021BF">
        <w:instrText xml:space="preserve"> \* MERGEFORMAT </w:instrText>
      </w:r>
      <w:r w:rsidR="008D51C0" w:rsidRPr="000B48F3">
        <w:fldChar w:fldCharType="separate"/>
      </w:r>
      <w:r w:rsidR="00004854">
        <w:t>8.2.4.3.2</w:t>
      </w:r>
      <w:r w:rsidR="008D51C0" w:rsidRPr="000B48F3">
        <w:fldChar w:fldCharType="end"/>
      </w:r>
      <w:r w:rsidR="007021BF" w:rsidRPr="000B48F3">
        <w:t xml:space="preserve"> Welding Position.</w:t>
      </w:r>
    </w:p>
    <w:p w14:paraId="14E32732" w14:textId="77777777" w:rsidR="0006113C" w:rsidRPr="007055D9" w:rsidRDefault="0006113C" w:rsidP="00C54FD8">
      <w:pPr>
        <w:pStyle w:val="berschrift5"/>
        <w:keepNext/>
      </w:pPr>
      <w:r w:rsidRPr="007055D9">
        <w:t xml:space="preserve">Attribute </w:t>
      </w:r>
      <w:r w:rsidR="00194316">
        <w:t>"</w:t>
      </w:r>
      <w:r w:rsidRPr="007055D9">
        <w:t>section</w:t>
      </w:r>
      <w:bookmarkEnd w:id="2717"/>
      <w:bookmarkEnd w:id="2718"/>
      <w:bookmarkEnd w:id="2719"/>
      <w:r w:rsidR="00194316">
        <w:t>"</w:t>
      </w:r>
    </w:p>
    <w:p w14:paraId="696371EB" w14:textId="77777777" w:rsidR="0006113C" w:rsidRPr="007055D9" w:rsidRDefault="0006113C" w:rsidP="0006113C">
      <w:r w:rsidRPr="007055D9">
        <w:t xml:space="preserve">Valid values for the attribute </w:t>
      </w:r>
      <w:r w:rsidRPr="007055D9">
        <w:rPr>
          <w:rStyle w:val="XMLAttribute"/>
        </w:rPr>
        <w:t>section</w:t>
      </w:r>
      <w:r w:rsidR="00B32130">
        <w:t xml:space="preserve"> of a B</w:t>
      </w:r>
      <w:r w:rsidRPr="007055D9">
        <w:t xml:space="preserve">utt </w:t>
      </w:r>
      <w:r w:rsidR="00B32130">
        <w:t>J</w:t>
      </w:r>
      <w:r w:rsidRPr="007055D9">
        <w:t>oint are:</w:t>
      </w:r>
    </w:p>
    <w:p w14:paraId="27162C86" w14:textId="77777777" w:rsidR="0006113C" w:rsidRPr="007055D9" w:rsidRDefault="0006113C" w:rsidP="0006113C">
      <w:pPr>
        <w:pStyle w:val="Aufzhlungszeichen"/>
        <w:rPr>
          <w:rStyle w:val="XMLAttribute"/>
        </w:rPr>
      </w:pPr>
      <w:r w:rsidRPr="007055D9">
        <w:rPr>
          <w:rStyle w:val="XMLAttribute"/>
        </w:rPr>
        <w:t>I</w:t>
      </w:r>
    </w:p>
    <w:p w14:paraId="18B6D697" w14:textId="77777777" w:rsidR="0006113C" w:rsidRPr="007055D9" w:rsidRDefault="0006113C" w:rsidP="0006113C">
      <w:pPr>
        <w:pStyle w:val="Aufzhlungszeichen"/>
        <w:rPr>
          <w:rStyle w:val="XMLAttribute"/>
        </w:rPr>
      </w:pPr>
      <w:r w:rsidRPr="007055D9">
        <w:rPr>
          <w:rStyle w:val="XMLAttribute"/>
        </w:rPr>
        <w:t>U</w:t>
      </w:r>
    </w:p>
    <w:p w14:paraId="39532464" w14:textId="77777777" w:rsidR="0006113C" w:rsidRPr="007055D9" w:rsidRDefault="0006113C" w:rsidP="0006113C">
      <w:pPr>
        <w:pStyle w:val="Aufzhlungszeichen"/>
        <w:rPr>
          <w:rStyle w:val="XMLAttribute"/>
        </w:rPr>
      </w:pPr>
      <w:r w:rsidRPr="007055D9">
        <w:rPr>
          <w:rStyle w:val="XMLAttribute"/>
        </w:rPr>
        <w:t>V</w:t>
      </w:r>
    </w:p>
    <w:p w14:paraId="45A7D962" w14:textId="77777777" w:rsidR="0006113C" w:rsidRPr="007055D9" w:rsidRDefault="0006113C" w:rsidP="0006113C">
      <w:pPr>
        <w:pStyle w:val="Aufzhlungszeichen"/>
        <w:rPr>
          <w:rStyle w:val="XMLAttribute"/>
        </w:rPr>
      </w:pPr>
      <w:r w:rsidRPr="007055D9">
        <w:rPr>
          <w:rStyle w:val="XMLAttribute"/>
        </w:rPr>
        <w:t>X</w:t>
      </w:r>
    </w:p>
    <w:p w14:paraId="534B6243" w14:textId="77777777" w:rsidR="0006113C" w:rsidRPr="007055D9" w:rsidRDefault="0006113C" w:rsidP="0006113C">
      <w:pPr>
        <w:pStyle w:val="Aufzhlungszeichen"/>
        <w:rPr>
          <w:rStyle w:val="XMLAttribute"/>
        </w:rPr>
      </w:pPr>
      <w:r w:rsidRPr="007055D9">
        <w:rPr>
          <w:rStyle w:val="XMLAttribute"/>
        </w:rPr>
        <w:t>Y</w:t>
      </w:r>
    </w:p>
    <w:p w14:paraId="0E058021" w14:textId="77777777" w:rsidR="0006113C" w:rsidRPr="007055D9" w:rsidRDefault="0006113C" w:rsidP="0006113C">
      <w:pPr>
        <w:pStyle w:val="Aufzhlungszeichen"/>
        <w:rPr>
          <w:rStyle w:val="XMLAttribute"/>
        </w:rPr>
      </w:pPr>
      <w:r w:rsidRPr="007055D9">
        <w:rPr>
          <w:rStyle w:val="XMLAttribute"/>
        </w:rPr>
        <w:t>Radius</w:t>
      </w:r>
    </w:p>
    <w:p w14:paraId="04113906" w14:textId="77777777" w:rsidR="0006113C" w:rsidRPr="007055D9" w:rsidRDefault="0006113C" w:rsidP="00C54FD8">
      <w:pPr>
        <w:pStyle w:val="berschrift5"/>
        <w:keepNext/>
      </w:pPr>
      <w:bookmarkStart w:id="2725" w:name="_Toc338939158"/>
      <w:r w:rsidRPr="007055D9">
        <w:t xml:space="preserve">Attribute </w:t>
      </w:r>
      <w:r w:rsidR="00194316">
        <w:t>"</w:t>
      </w:r>
      <w:proofErr w:type="spellStart"/>
      <w:r w:rsidRPr="007055D9">
        <w:t>width</w:t>
      </w:r>
      <w:bookmarkEnd w:id="2725"/>
      <w:proofErr w:type="spellEnd"/>
      <w:r w:rsidR="00194316">
        <w:t>"</w:t>
      </w:r>
    </w:p>
    <w:p w14:paraId="23C55626" w14:textId="77777777" w:rsidR="0006113C" w:rsidRPr="007055D9" w:rsidRDefault="0006113C" w:rsidP="0006113C">
      <w:r w:rsidRPr="007055D9">
        <w:t xml:space="preserve">The attribute value </w:t>
      </w:r>
      <w:r w:rsidRPr="007055D9">
        <w:rPr>
          <w:rStyle w:val="XMLAttribute"/>
        </w:rPr>
        <w:t>width</w:t>
      </w:r>
      <w:r w:rsidRPr="007055D9">
        <w:t xml:space="preserve"> specifies the width of the weld.</w:t>
      </w:r>
    </w:p>
    <w:p w14:paraId="6486C7C5" w14:textId="77777777" w:rsidR="0006113C" w:rsidRPr="007055D9" w:rsidRDefault="0006113C" w:rsidP="00C54FD8">
      <w:pPr>
        <w:pStyle w:val="berschrift5"/>
        <w:keepNext/>
      </w:pPr>
      <w:bookmarkStart w:id="2726" w:name="_Toc338939159"/>
      <w:r w:rsidRPr="007055D9">
        <w:t xml:space="preserve">Attribute </w:t>
      </w:r>
      <w:r w:rsidR="00194316">
        <w:t>"</w:t>
      </w:r>
      <w:proofErr w:type="spellStart"/>
      <w:r w:rsidRPr="007055D9">
        <w:t>filler</w:t>
      </w:r>
      <w:bookmarkEnd w:id="2726"/>
      <w:proofErr w:type="spellEnd"/>
      <w:r w:rsidR="00194316">
        <w:t>"</w:t>
      </w:r>
    </w:p>
    <w:p w14:paraId="21AAB3D9" w14:textId="77777777" w:rsidR="0006113C" w:rsidRPr="007055D9" w:rsidRDefault="0006113C" w:rsidP="0006113C">
      <w:r w:rsidRPr="007055D9">
        <w:t>Valid values for the attribute filler can be:</w:t>
      </w:r>
    </w:p>
    <w:p w14:paraId="2CC25929" w14:textId="77777777" w:rsidR="0006113C" w:rsidRPr="007055D9" w:rsidRDefault="0006113C" w:rsidP="0006113C">
      <w:pPr>
        <w:pStyle w:val="Aufzhlungszeichen"/>
        <w:rPr>
          <w:rStyle w:val="XMLAttribute"/>
        </w:rPr>
      </w:pPr>
      <w:r w:rsidRPr="007055D9">
        <w:rPr>
          <w:rStyle w:val="XMLAttribute"/>
        </w:rPr>
        <w:t>yes</w:t>
      </w:r>
    </w:p>
    <w:p w14:paraId="36E33EC1" w14:textId="77777777" w:rsidR="0006113C" w:rsidRPr="007055D9" w:rsidRDefault="0006113C" w:rsidP="0006113C">
      <w:pPr>
        <w:pStyle w:val="Aufzhlungszeichen"/>
        <w:rPr>
          <w:rStyle w:val="XMLAttribute"/>
        </w:rPr>
      </w:pPr>
      <w:r w:rsidRPr="007055D9">
        <w:rPr>
          <w:rStyle w:val="XMLAttribute"/>
        </w:rPr>
        <w:t>no</w:t>
      </w:r>
    </w:p>
    <w:p w14:paraId="46EB492E" w14:textId="77777777" w:rsidR="0006113C" w:rsidRDefault="0006113C" w:rsidP="008D726C">
      <w:pPr>
        <w:pStyle w:val="Note"/>
        <w:jc w:val="both"/>
        <w:rPr>
          <w:sz w:val="22"/>
          <w:szCs w:val="22"/>
        </w:rPr>
      </w:pPr>
      <w:r w:rsidRPr="00B32130">
        <w:rPr>
          <w:b/>
          <w:sz w:val="22"/>
          <w:szCs w:val="22"/>
        </w:rPr>
        <w:t xml:space="preserve">Note: </w:t>
      </w:r>
      <w:r w:rsidR="000A7E0B" w:rsidRPr="000A7E0B">
        <w:rPr>
          <w:sz w:val="22"/>
          <w:szCs w:val="22"/>
        </w:rPr>
        <w:t xml:space="preserve">Depending on the technology the default value can </w:t>
      </w:r>
      <w:r w:rsidR="004C655E">
        <w:rPr>
          <w:sz w:val="22"/>
          <w:szCs w:val="22"/>
        </w:rPr>
        <w:t xml:space="preserve">be </w:t>
      </w:r>
      <w:r w:rsidR="000A7E0B" w:rsidRPr="000A7E0B">
        <w:rPr>
          <w:sz w:val="22"/>
          <w:szCs w:val="22"/>
        </w:rPr>
        <w:t>different (see in Generic Seam Weld Definition section under attribute filler).</w:t>
      </w:r>
    </w:p>
    <w:p w14:paraId="4B634619" w14:textId="77777777" w:rsidR="00A06030" w:rsidRPr="007055D9" w:rsidRDefault="00A06030" w:rsidP="00A06030">
      <w:pPr>
        <w:pStyle w:val="berschrift5"/>
        <w:keepNext/>
      </w:pPr>
      <w:r w:rsidRPr="007055D9">
        <w:t xml:space="preserve">Attribute </w:t>
      </w:r>
      <w:r w:rsidR="00194316">
        <w:t>"</w:t>
      </w:r>
      <w:proofErr w:type="spellStart"/>
      <w:r w:rsidRPr="007055D9">
        <w:t>filler</w:t>
      </w:r>
      <w:r w:rsidRPr="00A06030">
        <w:rPr>
          <w:lang w:val="en-US"/>
        </w:rPr>
        <w:t>_material</w:t>
      </w:r>
      <w:proofErr w:type="spellEnd"/>
      <w:r w:rsidR="00194316">
        <w:t>"</w:t>
      </w:r>
    </w:p>
    <w:p w14:paraId="3A850580" w14:textId="77777777" w:rsidR="00A06030" w:rsidRPr="00A06030" w:rsidRDefault="00A06030" w:rsidP="00A06030">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1C30BFDE" w14:textId="77777777" w:rsidR="0006113C" w:rsidRDefault="0094298E" w:rsidP="00C54FD8">
      <w:pPr>
        <w:pStyle w:val="Example"/>
        <w:keepNext/>
        <w:widowControl w:val="0"/>
      </w:pPr>
      <w:r w:rsidRPr="007055D9">
        <w:t>Example</w:t>
      </w:r>
      <w:r w:rsidR="002537BC">
        <w:t xml:space="preserve"> A</w:t>
      </w:r>
      <w:r w:rsidR="00FF5031">
        <w:t xml:space="preserve"> (</w:t>
      </w:r>
      <w:r w:rsidR="00581520" w:rsidRPr="00581520">
        <w:rPr>
          <w:b w:val="0"/>
          <w:sz w:val="22"/>
        </w:rPr>
        <w:t xml:space="preserve">within only </w:t>
      </w:r>
      <w:r w:rsidR="00AC0829">
        <w:rPr>
          <w:b w:val="0"/>
          <w:sz w:val="22"/>
        </w:rPr>
        <w:t xml:space="preserve">necessary </w:t>
      </w:r>
      <w:r w:rsidR="00581520" w:rsidRPr="00581520">
        <w:rPr>
          <w:rFonts w:ascii="Courier New" w:hAnsi="Courier New" w:cs="Courier New"/>
          <w:i/>
          <w:sz w:val="18"/>
        </w:rPr>
        <w:t>attributes</w:t>
      </w:r>
      <w:r w:rsidR="00FF5031">
        <w:t>)</w:t>
      </w:r>
      <w:r w:rsidRPr="007055D9">
        <w:t>:</w:t>
      </w:r>
    </w:p>
    <w:p w14:paraId="153D5C40" w14:textId="77777777" w:rsidR="00D842F0" w:rsidRDefault="00D842F0" w:rsidP="00D842F0">
      <w:pPr>
        <w:pStyle w:val="XMLCode"/>
      </w:pPr>
    </w:p>
    <w:p w14:paraId="6E08CA5B" w14:textId="77777777" w:rsidR="002E6319" w:rsidRDefault="00D842F0" w:rsidP="00D842F0">
      <w:pPr>
        <w:pStyle w:val="XMLCode"/>
      </w:pPr>
      <w:r w:rsidRPr="007055D9">
        <w:t>&lt;</w:t>
      </w:r>
      <w:proofErr w:type="spellStart"/>
      <w:r w:rsidR="002E6319">
        <w:t>seamweld</w:t>
      </w:r>
      <w:proofErr w:type="spellEnd"/>
      <w:r w:rsidR="002E6319">
        <w:t>&gt;</w:t>
      </w:r>
    </w:p>
    <w:p w14:paraId="6247ED5B" w14:textId="77777777" w:rsidR="00D842F0" w:rsidRPr="007055D9" w:rsidRDefault="002E6319" w:rsidP="00D842F0">
      <w:pPr>
        <w:pStyle w:val="XMLCode"/>
      </w:pPr>
      <w:r>
        <w:t xml:space="preserve">    &lt;</w:t>
      </w:r>
      <w:proofErr w:type="spellStart"/>
      <w:r w:rsidR="00581520">
        <w:t>butt_</w:t>
      </w:r>
      <w:r w:rsidR="00D842F0" w:rsidRPr="007055D9">
        <w:t>joint</w:t>
      </w:r>
      <w:proofErr w:type="spellEnd"/>
      <w:r w:rsidR="00581520">
        <w:t xml:space="preserve"> base=</w:t>
      </w:r>
      <w:r w:rsidR="00194316">
        <w:t>"</w:t>
      </w:r>
      <w:r w:rsidR="00581520">
        <w:t>1</w:t>
      </w:r>
      <w:r w:rsidR="00194316">
        <w:t>"</w:t>
      </w:r>
      <w:r w:rsidR="00581520">
        <w:t xml:space="preserve"> technology=</w:t>
      </w:r>
      <w:r w:rsidR="00194316">
        <w:t>"</w:t>
      </w:r>
      <w:r w:rsidR="00581520">
        <w:t>arc</w:t>
      </w:r>
      <w:r w:rsidR="00194316">
        <w:t>"</w:t>
      </w:r>
      <w:r w:rsidR="00D842F0" w:rsidRPr="007055D9">
        <w:t>&gt;</w:t>
      </w:r>
    </w:p>
    <w:p w14:paraId="7C69B643" w14:textId="77777777" w:rsidR="00581520" w:rsidRPr="0033379A" w:rsidRDefault="00256160" w:rsidP="00007FD7">
      <w:pPr>
        <w:pStyle w:val="XMLCode"/>
        <w:rPr>
          <w:b/>
          <w:color w:val="0070C0"/>
          <w:lang w:val="fr-FR"/>
        </w:rPr>
      </w:pPr>
      <w:r w:rsidRPr="00581520">
        <w:rPr>
          <w:b/>
          <w:color w:val="0070C0"/>
        </w:rPr>
        <w:lastRenderedPageBreak/>
        <w:t xml:space="preserve">        </w:t>
      </w:r>
      <w:r w:rsidR="00D842F0" w:rsidRPr="0033379A">
        <w:rPr>
          <w:b/>
          <w:i/>
          <w:color w:val="0070C0"/>
          <w:lang w:val="fr-FR"/>
        </w:rPr>
        <w:t>&lt;</w:t>
      </w:r>
      <w:proofErr w:type="spellStart"/>
      <w:proofErr w:type="gramStart"/>
      <w:r w:rsidR="00D842F0" w:rsidRPr="0033379A">
        <w:rPr>
          <w:b/>
          <w:i/>
          <w:color w:val="0070C0"/>
          <w:lang w:val="fr-FR"/>
        </w:rPr>
        <w:t>weld</w:t>
      </w:r>
      <w:proofErr w:type="gramEnd"/>
      <w:r w:rsidR="00D842F0" w:rsidRPr="0033379A">
        <w:rPr>
          <w:b/>
          <w:i/>
          <w:color w:val="0070C0"/>
          <w:lang w:val="fr-FR"/>
        </w:rPr>
        <w:t>_pos</w:t>
      </w:r>
      <w:r w:rsidR="00581520" w:rsidRPr="0033379A">
        <w:rPr>
          <w:b/>
          <w:i/>
          <w:color w:val="0070C0"/>
          <w:lang w:val="fr-FR"/>
        </w:rPr>
        <w:t>ition</w:t>
      </w:r>
      <w:proofErr w:type="spellEnd"/>
      <w:r w:rsidR="00581520" w:rsidRPr="0033379A">
        <w:rPr>
          <w:b/>
          <w:i/>
          <w:color w:val="0070C0"/>
          <w:lang w:val="fr-FR"/>
        </w:rPr>
        <w:t xml:space="preserve"> u=</w:t>
      </w:r>
      <w:r w:rsidR="00194316" w:rsidRPr="0033379A">
        <w:rPr>
          <w:b/>
          <w:i/>
          <w:color w:val="0070C0"/>
          <w:lang w:val="fr-FR"/>
        </w:rPr>
        <w:t>"</w:t>
      </w:r>
      <w:r w:rsidR="00581520" w:rsidRPr="0033379A">
        <w:rPr>
          <w:b/>
          <w:i/>
          <w:color w:val="0070C0"/>
          <w:lang w:val="fr-FR"/>
        </w:rPr>
        <w:t>0.2</w:t>
      </w:r>
      <w:r w:rsidR="00194316" w:rsidRPr="0033379A">
        <w:rPr>
          <w:b/>
          <w:i/>
          <w:color w:val="0070C0"/>
          <w:lang w:val="fr-FR"/>
        </w:rPr>
        <w:t>"</w:t>
      </w:r>
      <w:r w:rsidR="00581520" w:rsidRPr="0033379A">
        <w:rPr>
          <w:b/>
          <w:i/>
          <w:color w:val="0070C0"/>
          <w:lang w:val="fr-FR"/>
        </w:rPr>
        <w:t xml:space="preserve"> x=</w:t>
      </w:r>
      <w:r w:rsidR="00194316" w:rsidRPr="0033379A">
        <w:rPr>
          <w:b/>
          <w:i/>
          <w:color w:val="0070C0"/>
          <w:lang w:val="fr-FR"/>
        </w:rPr>
        <w:t>"</w:t>
      </w:r>
      <w:r w:rsidR="00581520" w:rsidRPr="0033379A">
        <w:rPr>
          <w:b/>
          <w:i/>
          <w:color w:val="0070C0"/>
          <w:lang w:val="fr-FR"/>
        </w:rPr>
        <w:t>1</w:t>
      </w:r>
      <w:r w:rsidR="00194316" w:rsidRPr="0033379A">
        <w:rPr>
          <w:b/>
          <w:i/>
          <w:color w:val="0070C0"/>
          <w:lang w:val="fr-FR"/>
        </w:rPr>
        <w:t>"</w:t>
      </w:r>
      <w:r w:rsidR="00581520" w:rsidRPr="0033379A">
        <w:rPr>
          <w:b/>
          <w:i/>
          <w:color w:val="0070C0"/>
          <w:lang w:val="fr-FR"/>
        </w:rPr>
        <w:t xml:space="preserve"> y=</w:t>
      </w:r>
      <w:r w:rsidR="00194316" w:rsidRPr="0033379A">
        <w:rPr>
          <w:b/>
          <w:i/>
          <w:color w:val="0070C0"/>
          <w:lang w:val="fr-FR"/>
        </w:rPr>
        <w:t>"</w:t>
      </w:r>
      <w:r w:rsidR="00581520" w:rsidRPr="0033379A">
        <w:rPr>
          <w:b/>
          <w:i/>
          <w:color w:val="0070C0"/>
          <w:lang w:val="fr-FR"/>
        </w:rPr>
        <w:t>0</w:t>
      </w:r>
      <w:r w:rsidR="00194316" w:rsidRPr="0033379A">
        <w:rPr>
          <w:b/>
          <w:i/>
          <w:color w:val="0070C0"/>
          <w:lang w:val="fr-FR"/>
        </w:rPr>
        <w:t>"</w:t>
      </w:r>
      <w:r w:rsidR="00581520" w:rsidRPr="0033379A">
        <w:rPr>
          <w:b/>
          <w:i/>
          <w:color w:val="0070C0"/>
          <w:lang w:val="fr-FR"/>
        </w:rPr>
        <w:t xml:space="preserve"> z=</w:t>
      </w:r>
      <w:r w:rsidR="00194316" w:rsidRPr="0033379A">
        <w:rPr>
          <w:b/>
          <w:i/>
          <w:color w:val="0070C0"/>
          <w:lang w:val="fr-FR"/>
        </w:rPr>
        <w:t>"</w:t>
      </w:r>
      <w:r w:rsidR="00581520" w:rsidRPr="0033379A">
        <w:rPr>
          <w:b/>
          <w:i/>
          <w:color w:val="0070C0"/>
          <w:lang w:val="fr-FR"/>
        </w:rPr>
        <w:t>1</w:t>
      </w:r>
      <w:r w:rsidR="00194316" w:rsidRPr="0033379A">
        <w:rPr>
          <w:b/>
          <w:i/>
          <w:color w:val="0070C0"/>
          <w:lang w:val="fr-FR"/>
        </w:rPr>
        <w:t>"</w:t>
      </w:r>
      <w:r w:rsidR="00581520" w:rsidRPr="0033379A">
        <w:rPr>
          <w:b/>
          <w:color w:val="0070C0"/>
          <w:lang w:val="fr-FR"/>
        </w:rPr>
        <w:t>/&gt;</w:t>
      </w:r>
    </w:p>
    <w:p w14:paraId="7E82325B" w14:textId="77777777" w:rsidR="00256160" w:rsidRDefault="00256160" w:rsidP="00D842F0">
      <w:pPr>
        <w:pStyle w:val="XMLCode"/>
      </w:pPr>
      <w:r w:rsidRPr="0033379A">
        <w:rPr>
          <w:lang w:val="fr-FR"/>
        </w:rPr>
        <w:t xml:space="preserve">        </w:t>
      </w:r>
      <w:r>
        <w:t>&lt;</w:t>
      </w:r>
      <w:proofErr w:type="spellStart"/>
      <w:r>
        <w:t>sheet_parameter</w:t>
      </w:r>
      <w:proofErr w:type="spellEnd"/>
      <w:r>
        <w:t xml:space="preserve"> </w:t>
      </w:r>
      <w:r w:rsidR="00E922E5">
        <w:t xml:space="preserve">... </w:t>
      </w:r>
      <w:r w:rsidR="00EB2BAB">
        <w:t>/</w:t>
      </w:r>
      <w:r>
        <w:t>&gt;</w:t>
      </w:r>
    </w:p>
    <w:p w14:paraId="63D2BD60" w14:textId="77777777" w:rsidR="00256160" w:rsidRPr="007055D9" w:rsidRDefault="00256160" w:rsidP="00D842F0">
      <w:pPr>
        <w:pStyle w:val="XMLCode"/>
      </w:pPr>
      <w:r>
        <w:t xml:space="preserve">    &lt;/</w:t>
      </w:r>
      <w:proofErr w:type="spellStart"/>
      <w:r>
        <w:t>butt_joint</w:t>
      </w:r>
      <w:proofErr w:type="spellEnd"/>
      <w:r>
        <w:t>&gt;</w:t>
      </w:r>
    </w:p>
    <w:p w14:paraId="26B7F081" w14:textId="77777777" w:rsidR="00D842F0" w:rsidRDefault="00D842F0" w:rsidP="00D842F0">
      <w:pPr>
        <w:pStyle w:val="XMLCode"/>
      </w:pPr>
      <w:r w:rsidRPr="007055D9">
        <w:t>&lt;/</w:t>
      </w:r>
      <w:proofErr w:type="spellStart"/>
      <w:r w:rsidR="00256160">
        <w:t>seamweld</w:t>
      </w:r>
      <w:proofErr w:type="spellEnd"/>
      <w:r w:rsidRPr="007055D9">
        <w:t>&gt;</w:t>
      </w:r>
    </w:p>
    <w:p w14:paraId="79925C87" w14:textId="77777777" w:rsidR="00AA4A0C" w:rsidRDefault="00AA4A0C" w:rsidP="00D842F0">
      <w:pPr>
        <w:pStyle w:val="XMLCode"/>
      </w:pPr>
    </w:p>
    <w:p w14:paraId="7EF494CF" w14:textId="77777777" w:rsidR="00581520" w:rsidRDefault="00581520" w:rsidP="008F3D94">
      <w:pPr>
        <w:pStyle w:val="Example"/>
        <w:keepNext/>
        <w:keepLines/>
      </w:pPr>
      <w:bookmarkStart w:id="2727" w:name="WeldDefinitionCornerWeld"/>
      <w:bookmarkStart w:id="2728" w:name="_Toc288200763"/>
      <w:bookmarkStart w:id="2729" w:name="_Toc338939107"/>
      <w:bookmarkEnd w:id="2727"/>
      <w:r w:rsidRPr="007055D9">
        <w:t>Example</w:t>
      </w:r>
      <w:r>
        <w:t xml:space="preserve"> B (</w:t>
      </w:r>
      <w:r w:rsidRPr="00581520">
        <w:rPr>
          <w:b w:val="0"/>
          <w:sz w:val="22"/>
        </w:rPr>
        <w:t xml:space="preserve">within </w:t>
      </w:r>
      <w:r>
        <w:rPr>
          <w:b w:val="0"/>
          <w:sz w:val="22"/>
        </w:rPr>
        <w:t>every</w:t>
      </w:r>
      <w:r w:rsidRPr="00581520">
        <w:rPr>
          <w:b w:val="0"/>
          <w:sz w:val="22"/>
        </w:rPr>
        <w:t xml:space="preserve"> </w:t>
      </w:r>
      <w:r w:rsidRPr="00581520">
        <w:rPr>
          <w:rFonts w:ascii="Courier New" w:hAnsi="Courier New" w:cs="Courier New"/>
          <w:i/>
          <w:sz w:val="18"/>
        </w:rPr>
        <w:t>attribute</w:t>
      </w:r>
      <w:r>
        <w:t>)</w:t>
      </w:r>
      <w:r w:rsidRPr="007055D9">
        <w:t>:</w:t>
      </w:r>
    </w:p>
    <w:p w14:paraId="07FDCD74" w14:textId="77777777" w:rsidR="00581520" w:rsidRDefault="00581520" w:rsidP="008F3D94">
      <w:pPr>
        <w:pStyle w:val="XMLCode"/>
        <w:keepNext/>
        <w:keepLines/>
      </w:pPr>
    </w:p>
    <w:p w14:paraId="2EBF7F2F" w14:textId="77777777" w:rsidR="00581520" w:rsidRDefault="00581520" w:rsidP="008F3D94">
      <w:pPr>
        <w:pStyle w:val="XMLCode"/>
        <w:keepNext/>
        <w:keepLines/>
      </w:pPr>
      <w:r w:rsidRPr="007055D9">
        <w:t>&lt;</w:t>
      </w:r>
      <w:proofErr w:type="spellStart"/>
      <w:r>
        <w:t>seamweld</w:t>
      </w:r>
      <w:proofErr w:type="spellEnd"/>
      <w:r>
        <w:t>&gt;</w:t>
      </w:r>
    </w:p>
    <w:p w14:paraId="037EEFB7" w14:textId="77777777" w:rsidR="00581520" w:rsidRPr="007055D9" w:rsidRDefault="00581520" w:rsidP="008F3D94">
      <w:pPr>
        <w:pStyle w:val="XMLCode"/>
        <w:keepNext/>
        <w:keepLines/>
      </w:pPr>
      <w:r>
        <w:t xml:space="preserve">    &lt;</w:t>
      </w:r>
      <w:proofErr w:type="spellStart"/>
      <w:r>
        <w:t>butt_</w:t>
      </w:r>
      <w:r w:rsidRPr="007055D9">
        <w:t>joint</w:t>
      </w:r>
      <w:proofErr w:type="spellEnd"/>
      <w:r>
        <w:t xml:space="preserve"> base=</w:t>
      </w:r>
      <w:r w:rsidR="00194316">
        <w:t>"</w:t>
      </w:r>
      <w:r>
        <w:t>1</w:t>
      </w:r>
      <w:r w:rsidR="00194316">
        <w:t>"</w:t>
      </w:r>
      <w:r>
        <w:t xml:space="preserve"> technology=</w:t>
      </w:r>
      <w:r w:rsidR="00194316">
        <w:t>"</w:t>
      </w:r>
      <w:r>
        <w:t>arc</w:t>
      </w:r>
      <w:r w:rsidR="00194316">
        <w:t>"</w:t>
      </w:r>
      <w:r w:rsidRPr="007055D9">
        <w:t>&gt;</w:t>
      </w:r>
    </w:p>
    <w:p w14:paraId="37BEF774" w14:textId="77777777" w:rsidR="00581520" w:rsidRPr="0033379A" w:rsidRDefault="00581520" w:rsidP="008F3D94">
      <w:pPr>
        <w:pStyle w:val="XMLCode"/>
        <w:keepNext/>
        <w:keepLines/>
        <w:rPr>
          <w:b/>
          <w:i/>
          <w:color w:val="0070C0"/>
          <w:lang w:val="fr-FR"/>
        </w:rPr>
      </w:pPr>
      <w:r>
        <w:t xml:space="preserve">        </w:t>
      </w:r>
      <w:r w:rsidRPr="0033379A">
        <w:rPr>
          <w:b/>
          <w:i/>
          <w:color w:val="0070C0"/>
          <w:lang w:val="fr-FR"/>
        </w:rPr>
        <w:t>&lt;</w:t>
      </w:r>
      <w:proofErr w:type="spellStart"/>
      <w:proofErr w:type="gramStart"/>
      <w:r w:rsidRPr="0033379A">
        <w:rPr>
          <w:b/>
          <w:i/>
          <w:color w:val="0070C0"/>
          <w:lang w:val="fr-FR"/>
        </w:rPr>
        <w:t>weld</w:t>
      </w:r>
      <w:proofErr w:type="gramEnd"/>
      <w:r w:rsidRPr="0033379A">
        <w:rPr>
          <w:b/>
          <w:i/>
          <w:color w:val="0070C0"/>
          <w:lang w:val="fr-FR"/>
        </w:rPr>
        <w:t>_position</w:t>
      </w:r>
      <w:proofErr w:type="spellEnd"/>
      <w:r w:rsidRPr="0033379A">
        <w:rPr>
          <w:b/>
          <w:i/>
          <w:color w:val="0070C0"/>
          <w:lang w:val="fr-FR"/>
        </w:rPr>
        <w:t xml:space="preserve"> u=</w:t>
      </w:r>
      <w:r w:rsidR="00194316" w:rsidRPr="0033379A">
        <w:rPr>
          <w:b/>
          <w:i/>
          <w:color w:val="0070C0"/>
          <w:lang w:val="fr-FR"/>
        </w:rPr>
        <w:t>"</w:t>
      </w:r>
      <w:r w:rsidRPr="0033379A">
        <w:rPr>
          <w:b/>
          <w:i/>
          <w:color w:val="0070C0"/>
          <w:lang w:val="fr-FR"/>
        </w:rPr>
        <w:t>0.2</w:t>
      </w:r>
      <w:r w:rsidR="00194316" w:rsidRPr="0033379A">
        <w:rPr>
          <w:b/>
          <w:i/>
          <w:color w:val="0070C0"/>
          <w:lang w:val="fr-FR"/>
        </w:rPr>
        <w:t>"</w:t>
      </w:r>
      <w:r w:rsidRPr="0033379A">
        <w:rPr>
          <w:b/>
          <w:i/>
          <w:color w:val="0070C0"/>
          <w:lang w:val="fr-FR"/>
        </w:rPr>
        <w:t xml:space="preserve"> x=</w:t>
      </w:r>
      <w:r w:rsidR="00194316" w:rsidRPr="0033379A">
        <w:rPr>
          <w:b/>
          <w:i/>
          <w:color w:val="0070C0"/>
          <w:lang w:val="fr-FR"/>
        </w:rPr>
        <w:t>"</w:t>
      </w:r>
      <w:r w:rsidRPr="0033379A">
        <w:rPr>
          <w:b/>
          <w:i/>
          <w:color w:val="0070C0"/>
          <w:lang w:val="fr-FR"/>
        </w:rPr>
        <w:t>1</w:t>
      </w:r>
      <w:r w:rsidR="00194316" w:rsidRPr="0033379A">
        <w:rPr>
          <w:b/>
          <w:i/>
          <w:color w:val="0070C0"/>
          <w:lang w:val="fr-FR"/>
        </w:rPr>
        <w:t>"</w:t>
      </w:r>
      <w:r w:rsidRPr="0033379A">
        <w:rPr>
          <w:b/>
          <w:i/>
          <w:color w:val="0070C0"/>
          <w:lang w:val="fr-FR"/>
        </w:rPr>
        <w:t xml:space="preserve"> y=</w:t>
      </w:r>
      <w:r w:rsidR="00194316" w:rsidRPr="0033379A">
        <w:rPr>
          <w:b/>
          <w:i/>
          <w:color w:val="0070C0"/>
          <w:lang w:val="fr-FR"/>
        </w:rPr>
        <w:t>"</w:t>
      </w:r>
      <w:r w:rsidRPr="0033379A">
        <w:rPr>
          <w:b/>
          <w:i/>
          <w:color w:val="0070C0"/>
          <w:lang w:val="fr-FR"/>
        </w:rPr>
        <w:t>0</w:t>
      </w:r>
      <w:r w:rsidR="00194316" w:rsidRPr="0033379A">
        <w:rPr>
          <w:b/>
          <w:i/>
          <w:color w:val="0070C0"/>
          <w:lang w:val="fr-FR"/>
        </w:rPr>
        <w:t>"</w:t>
      </w:r>
      <w:r w:rsidRPr="0033379A">
        <w:rPr>
          <w:b/>
          <w:i/>
          <w:color w:val="0070C0"/>
          <w:lang w:val="fr-FR"/>
        </w:rPr>
        <w:t xml:space="preserve"> z=</w:t>
      </w:r>
      <w:r w:rsidR="00194316" w:rsidRPr="0033379A">
        <w:rPr>
          <w:b/>
          <w:i/>
          <w:color w:val="0070C0"/>
          <w:lang w:val="fr-FR"/>
        </w:rPr>
        <w:t>"</w:t>
      </w:r>
      <w:r w:rsidRPr="0033379A">
        <w:rPr>
          <w:b/>
          <w:i/>
          <w:color w:val="0070C0"/>
          <w:lang w:val="fr-FR"/>
        </w:rPr>
        <w:t>1</w:t>
      </w:r>
      <w:r w:rsidR="00194316" w:rsidRPr="0033379A">
        <w:rPr>
          <w:b/>
          <w:i/>
          <w:color w:val="0070C0"/>
          <w:lang w:val="fr-FR"/>
        </w:rPr>
        <w:t>"</w:t>
      </w:r>
    </w:p>
    <w:p w14:paraId="3427EAEB" w14:textId="77777777" w:rsidR="00581520" w:rsidRPr="00B05B76" w:rsidRDefault="00581520" w:rsidP="008F3D94">
      <w:pPr>
        <w:pStyle w:val="XMLCode"/>
        <w:keepNext/>
        <w:keepLines/>
        <w:rPr>
          <w:b/>
          <w:color w:val="0070C0"/>
        </w:rPr>
      </w:pPr>
      <w:r w:rsidRPr="0033379A">
        <w:rPr>
          <w:b/>
          <w:i/>
          <w:color w:val="0070C0"/>
          <w:lang w:val="fr-FR"/>
        </w:rPr>
        <w:t xml:space="preserve">                       </w:t>
      </w:r>
      <w:r w:rsidRPr="00B05B76">
        <w:rPr>
          <w:b/>
          <w:color w:val="0070C0"/>
        </w:rPr>
        <w:t>reference=</w:t>
      </w:r>
      <w:r w:rsidR="00194316">
        <w:rPr>
          <w:b/>
          <w:color w:val="0070C0"/>
        </w:rPr>
        <w:t>"</w:t>
      </w:r>
      <w:r w:rsidRPr="00B05B76">
        <w:rPr>
          <w:b/>
          <w:color w:val="0070C0"/>
        </w:rPr>
        <w:t>true</w:t>
      </w:r>
      <w:r w:rsidR="00194316">
        <w:rPr>
          <w:b/>
          <w:color w:val="0070C0"/>
        </w:rPr>
        <w:t>"</w:t>
      </w:r>
    </w:p>
    <w:p w14:paraId="7A6C01AC" w14:textId="77777777" w:rsidR="00581520" w:rsidRPr="00B05B76" w:rsidRDefault="00581520" w:rsidP="008F3D94">
      <w:pPr>
        <w:pStyle w:val="XMLCode"/>
        <w:keepNext/>
        <w:keepLines/>
        <w:rPr>
          <w:b/>
          <w:color w:val="0070C0"/>
        </w:rPr>
      </w:pPr>
      <w:r w:rsidRPr="00B05B76">
        <w:rPr>
          <w:b/>
          <w:color w:val="0070C0"/>
        </w:rPr>
        <w:t xml:space="preserve">            </w:t>
      </w:r>
      <w:r>
        <w:rPr>
          <w:b/>
          <w:color w:val="0070C0"/>
        </w:rPr>
        <w:t xml:space="preserve">           section=</w:t>
      </w:r>
      <w:r w:rsidR="00194316">
        <w:rPr>
          <w:b/>
          <w:color w:val="0070C0"/>
        </w:rPr>
        <w:t>"</w:t>
      </w:r>
      <w:r>
        <w:rPr>
          <w:b/>
          <w:color w:val="0070C0"/>
        </w:rPr>
        <w:t>X</w:t>
      </w:r>
      <w:r w:rsidR="00194316">
        <w:rPr>
          <w:b/>
          <w:color w:val="0070C0"/>
        </w:rPr>
        <w:t>"</w:t>
      </w:r>
    </w:p>
    <w:p w14:paraId="1C892E8E" w14:textId="77777777" w:rsidR="00581520" w:rsidRPr="00B05B76" w:rsidRDefault="00581520" w:rsidP="008F3D94">
      <w:pPr>
        <w:pStyle w:val="XMLCode"/>
        <w:keepNext/>
        <w:keepLines/>
        <w:rPr>
          <w:b/>
          <w:color w:val="0070C0"/>
        </w:rPr>
      </w:pPr>
      <w:r w:rsidRPr="00B05B76">
        <w:rPr>
          <w:b/>
          <w:color w:val="0070C0"/>
        </w:rPr>
        <w:t xml:space="preserve">        </w:t>
      </w:r>
      <w:r>
        <w:rPr>
          <w:b/>
          <w:color w:val="0070C0"/>
        </w:rPr>
        <w:t xml:space="preserve">               width=</w:t>
      </w:r>
      <w:r w:rsidR="00194316">
        <w:rPr>
          <w:b/>
          <w:color w:val="0070C0"/>
        </w:rPr>
        <w:t>"</w:t>
      </w:r>
      <w:r>
        <w:rPr>
          <w:b/>
          <w:color w:val="0070C0"/>
        </w:rPr>
        <w:t>1.5</w:t>
      </w:r>
      <w:r w:rsidR="00194316">
        <w:rPr>
          <w:b/>
          <w:color w:val="0070C0"/>
        </w:rPr>
        <w:t>"</w:t>
      </w:r>
    </w:p>
    <w:p w14:paraId="55CBB5DB" w14:textId="77777777" w:rsidR="00952702" w:rsidRDefault="00581520" w:rsidP="008F3D94">
      <w:pPr>
        <w:pStyle w:val="XMLCode"/>
        <w:keepNext/>
        <w:keepLines/>
        <w:rPr>
          <w:b/>
          <w:color w:val="0070C0"/>
        </w:rPr>
      </w:pPr>
      <w:r w:rsidRPr="00B05B76">
        <w:rPr>
          <w:b/>
          <w:color w:val="0070C0"/>
        </w:rPr>
        <w:t xml:space="preserve">                       filler=</w:t>
      </w:r>
      <w:r w:rsidR="00194316">
        <w:rPr>
          <w:b/>
          <w:color w:val="0070C0"/>
        </w:rPr>
        <w:t>"</w:t>
      </w:r>
      <w:r w:rsidRPr="00B05B76">
        <w:rPr>
          <w:b/>
          <w:color w:val="0070C0"/>
        </w:rPr>
        <w:t>yes</w:t>
      </w:r>
      <w:r w:rsidR="00194316">
        <w:rPr>
          <w:b/>
          <w:color w:val="0070C0"/>
        </w:rPr>
        <w:t>"</w:t>
      </w:r>
    </w:p>
    <w:p w14:paraId="030C7C36" w14:textId="77777777" w:rsidR="00581520" w:rsidRPr="00B05B76" w:rsidRDefault="00952702" w:rsidP="008F3D94">
      <w:pPr>
        <w:pStyle w:val="XMLCode"/>
        <w:keepNext/>
        <w:keepLines/>
        <w:rPr>
          <w:b/>
          <w:color w:val="0070C0"/>
        </w:rPr>
      </w:pPr>
      <w:r>
        <w:rPr>
          <w:b/>
          <w:color w:val="0070C0"/>
        </w:rPr>
        <w:tab/>
      </w:r>
      <w:r>
        <w:rPr>
          <w:b/>
          <w:color w:val="0070C0"/>
        </w:rPr>
        <w:tab/>
      </w:r>
      <w:r>
        <w:rPr>
          <w:b/>
          <w:color w:val="0070C0"/>
        </w:rPr>
        <w:tab/>
      </w:r>
      <w:r w:rsidR="00645F8D">
        <w:rPr>
          <w:b/>
          <w:color w:val="0070C0"/>
        </w:rPr>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r w:rsidR="00581520">
        <w:rPr>
          <w:b/>
          <w:color w:val="0070C0"/>
        </w:rPr>
        <w:t>/&gt;</w:t>
      </w:r>
    </w:p>
    <w:p w14:paraId="1105DB71" w14:textId="77777777" w:rsidR="00581520" w:rsidRDefault="00581520" w:rsidP="008F3D94">
      <w:pPr>
        <w:pStyle w:val="XMLCode"/>
        <w:keepNext/>
        <w:keepLines/>
      </w:pPr>
      <w:r>
        <w:t xml:space="preserve">        &lt;</w:t>
      </w:r>
      <w:proofErr w:type="spellStart"/>
      <w:r>
        <w:t>sheet_parameter</w:t>
      </w:r>
      <w:proofErr w:type="spellEnd"/>
      <w:r w:rsidR="00AA1F09">
        <w:t xml:space="preserve"> ...</w:t>
      </w:r>
      <w:r>
        <w:t xml:space="preserve"> </w:t>
      </w:r>
      <w:r w:rsidR="006A238A">
        <w:t>/</w:t>
      </w:r>
      <w:r>
        <w:t>&gt;</w:t>
      </w:r>
    </w:p>
    <w:p w14:paraId="28C03DE5" w14:textId="77777777" w:rsidR="00581520" w:rsidRPr="007055D9" w:rsidRDefault="00581520" w:rsidP="008F3D94">
      <w:pPr>
        <w:pStyle w:val="XMLCode"/>
        <w:keepNext/>
        <w:keepLines/>
      </w:pPr>
      <w:r>
        <w:t xml:space="preserve">    &lt;/</w:t>
      </w:r>
      <w:proofErr w:type="spellStart"/>
      <w:r>
        <w:t>butt_joint</w:t>
      </w:r>
      <w:proofErr w:type="spellEnd"/>
      <w:r>
        <w:t>&gt;</w:t>
      </w:r>
    </w:p>
    <w:p w14:paraId="72133B60" w14:textId="77777777" w:rsidR="00581520" w:rsidRDefault="00581520" w:rsidP="008F3D94">
      <w:pPr>
        <w:pStyle w:val="XMLCode"/>
        <w:keepNext/>
        <w:keepLines/>
      </w:pPr>
      <w:r w:rsidRPr="007055D9">
        <w:t>&lt;/</w:t>
      </w:r>
      <w:proofErr w:type="spellStart"/>
      <w:r>
        <w:t>seamweld</w:t>
      </w:r>
      <w:proofErr w:type="spellEnd"/>
      <w:r w:rsidRPr="007055D9">
        <w:t>&gt;</w:t>
      </w:r>
    </w:p>
    <w:p w14:paraId="66D9D320" w14:textId="77777777" w:rsidR="00581520" w:rsidRDefault="00581520" w:rsidP="00581520">
      <w:pPr>
        <w:pStyle w:val="XMLCode"/>
      </w:pPr>
    </w:p>
    <w:p w14:paraId="4D855934" w14:textId="77777777" w:rsidR="00B314B0" w:rsidRPr="007055D9" w:rsidRDefault="00B314B0" w:rsidP="009647BD">
      <w:pPr>
        <w:pStyle w:val="berschrift4"/>
      </w:pPr>
      <w:bookmarkStart w:id="2730" w:name="_Toc414263397"/>
      <w:bookmarkStart w:id="2731" w:name="_Toc3557017"/>
      <w:bookmarkStart w:id="2732" w:name="_Toc27753631"/>
      <w:bookmarkEnd w:id="2730"/>
      <w:r w:rsidRPr="007055D9">
        <w:t xml:space="preserve">Element </w:t>
      </w:r>
      <w:r w:rsidR="00194316">
        <w:t>"</w:t>
      </w:r>
      <w:proofErr w:type="spellStart"/>
      <w:r>
        <w:t>sheet_parameter</w:t>
      </w:r>
      <w:bookmarkEnd w:id="2731"/>
      <w:proofErr w:type="spellEnd"/>
      <w:r w:rsidR="00194316">
        <w:t>"</w:t>
      </w:r>
      <w:bookmarkEnd w:id="2732"/>
    </w:p>
    <w:p w14:paraId="0FBBECEC" w14:textId="77777777" w:rsidR="00B314B0" w:rsidRPr="007055D9" w:rsidRDefault="00B314B0" w:rsidP="008B2F80">
      <w:pPr>
        <w:keepNext/>
        <w:keepLines/>
      </w:pPr>
      <w:r w:rsidRPr="007055D9">
        <w:t xml:space="preserve">For the element </w:t>
      </w:r>
      <w:r w:rsidR="008A6DA9" w:rsidRPr="008A6DA9">
        <w:rPr>
          <w:rStyle w:val="XMLElement"/>
        </w:rPr>
        <w:t>&lt;</w:t>
      </w:r>
      <w:proofErr w:type="spellStart"/>
      <w:r w:rsidR="008A6DA9" w:rsidRPr="008A6DA9">
        <w:rPr>
          <w:rStyle w:val="XMLElement"/>
        </w:rPr>
        <w:t>sheet_parameter</w:t>
      </w:r>
      <w:proofErr w:type="spellEnd"/>
      <w:r w:rsidR="008A6DA9" w:rsidRPr="008A6DA9">
        <w:rPr>
          <w:rStyle w:val="XMLElement"/>
        </w:rPr>
        <w:t>/&gt;</w:t>
      </w:r>
      <w:r w:rsidRPr="007055D9">
        <w:t>, the following attri</w:t>
      </w:r>
      <w:r w:rsidR="00B32130">
        <w:t>butes can be specified for the B</w:t>
      </w:r>
      <w:r w:rsidRPr="007055D9">
        <w:t xml:space="preserve">utt </w:t>
      </w:r>
      <w:r w:rsidR="00B32130">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B314B0" w:rsidRPr="007055D9" w14:paraId="5592CA20" w14:textId="77777777" w:rsidTr="00B3213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77CC2B9" w14:textId="77777777" w:rsidR="00B314B0" w:rsidRPr="007055D9" w:rsidRDefault="00B314B0" w:rsidP="008B2F80">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46F465" w14:textId="77777777" w:rsidR="00B314B0" w:rsidRPr="007055D9" w:rsidRDefault="00B314B0" w:rsidP="008B2F80">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1AA194" w14:textId="77777777" w:rsidR="00B314B0" w:rsidRPr="007055D9" w:rsidRDefault="000E60DF" w:rsidP="008B2F80">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9B59144" w14:textId="77777777" w:rsidR="00B314B0" w:rsidRPr="007055D9" w:rsidRDefault="009436D3" w:rsidP="008B2F80">
            <w:pPr>
              <w:keepNext/>
              <w:keepLines/>
              <w:rPr>
                <w:b/>
                <w:i/>
              </w:rPr>
            </w:pPr>
            <w:r w:rsidRPr="00A20C5C">
              <w:rPr>
                <w:b/>
                <w:i/>
              </w:rPr>
              <w:t>Constraint</w:t>
            </w:r>
            <w:r>
              <w:rPr>
                <w:b/>
                <w:i/>
              </w:rPr>
              <w:t xml:space="preserve"> / Remarks</w:t>
            </w:r>
          </w:p>
        </w:tc>
      </w:tr>
      <w:tr w:rsidR="00B314B0" w:rsidRPr="007055D9" w14:paraId="71CB2F60" w14:textId="77777777" w:rsidTr="00B32130">
        <w:trPr>
          <w:jc w:val="center"/>
        </w:trPr>
        <w:tc>
          <w:tcPr>
            <w:tcW w:w="1574" w:type="dxa"/>
            <w:shd w:val="clear" w:color="auto" w:fill="auto"/>
          </w:tcPr>
          <w:p w14:paraId="7B610118" w14:textId="77777777" w:rsidR="00B314B0" w:rsidRPr="002D6B99" w:rsidRDefault="00266C60" w:rsidP="008B2F80">
            <w:pPr>
              <w:keepNext/>
              <w:keepLines/>
              <w:rPr>
                <w:rStyle w:val="Kommentarzeichen"/>
                <w:sz w:val="20"/>
                <w:szCs w:val="20"/>
                <w:lang w:eastAsia="x-none"/>
              </w:rPr>
            </w:pPr>
            <w:r>
              <w:rPr>
                <w:sz w:val="20"/>
                <w:szCs w:val="20"/>
              </w:rPr>
              <w:t>index</w:t>
            </w:r>
          </w:p>
        </w:tc>
        <w:tc>
          <w:tcPr>
            <w:tcW w:w="1418" w:type="dxa"/>
            <w:shd w:val="clear" w:color="auto" w:fill="auto"/>
          </w:tcPr>
          <w:p w14:paraId="5373DCE5" w14:textId="77777777" w:rsidR="00B314B0" w:rsidRPr="002D6B99" w:rsidRDefault="00F21C9F" w:rsidP="008B2F80">
            <w:pPr>
              <w:keepNext/>
              <w:keepLines/>
              <w:rPr>
                <w:sz w:val="20"/>
                <w:szCs w:val="20"/>
              </w:rPr>
            </w:pPr>
            <w:r>
              <w:rPr>
                <w:sz w:val="20"/>
                <w:szCs w:val="20"/>
              </w:rPr>
              <w:t>Integer</w:t>
            </w:r>
          </w:p>
        </w:tc>
        <w:tc>
          <w:tcPr>
            <w:tcW w:w="1275" w:type="dxa"/>
            <w:shd w:val="clear" w:color="auto" w:fill="auto"/>
          </w:tcPr>
          <w:p w14:paraId="1EEE1BAE" w14:textId="77777777" w:rsidR="00B314B0" w:rsidRPr="002D6B99" w:rsidRDefault="00B314B0" w:rsidP="008B2F80">
            <w:pPr>
              <w:keepNext/>
              <w:keepLines/>
              <w:rPr>
                <w:sz w:val="20"/>
                <w:szCs w:val="20"/>
              </w:rPr>
            </w:pPr>
            <w:r w:rsidRPr="002D6B99">
              <w:rPr>
                <w:sz w:val="20"/>
                <w:szCs w:val="20"/>
              </w:rPr>
              <w:t>Required</w:t>
            </w:r>
          </w:p>
        </w:tc>
        <w:tc>
          <w:tcPr>
            <w:tcW w:w="4264" w:type="dxa"/>
            <w:shd w:val="clear" w:color="auto" w:fill="auto"/>
          </w:tcPr>
          <w:p w14:paraId="2FA89790" w14:textId="77777777" w:rsidR="00B314B0" w:rsidRPr="002D6B99" w:rsidRDefault="00EB1C9B" w:rsidP="008B2F80">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266C60" w:rsidRPr="007055D9" w14:paraId="5CFDCA71" w14:textId="77777777" w:rsidTr="00B32130">
        <w:trPr>
          <w:jc w:val="center"/>
        </w:trPr>
        <w:tc>
          <w:tcPr>
            <w:tcW w:w="1574" w:type="dxa"/>
            <w:shd w:val="clear" w:color="auto" w:fill="auto"/>
            <w:vAlign w:val="bottom"/>
          </w:tcPr>
          <w:p w14:paraId="1AE55B55" w14:textId="77777777" w:rsidR="00266C60" w:rsidRDefault="00A11F1C" w:rsidP="008B2F80">
            <w:pPr>
              <w:keepNext/>
              <w:keepLines/>
              <w:rPr>
                <w:sz w:val="20"/>
                <w:szCs w:val="20"/>
              </w:rPr>
            </w:pPr>
            <w:r>
              <w:rPr>
                <w:sz w:val="20"/>
                <w:szCs w:val="20"/>
              </w:rPr>
              <w:t>G</w:t>
            </w:r>
            <w:r w:rsidR="00266C60">
              <w:rPr>
                <w:sz w:val="20"/>
                <w:szCs w:val="20"/>
              </w:rPr>
              <w:t>ap</w:t>
            </w:r>
          </w:p>
        </w:tc>
        <w:tc>
          <w:tcPr>
            <w:tcW w:w="1418" w:type="dxa"/>
            <w:shd w:val="clear" w:color="auto" w:fill="auto"/>
            <w:vAlign w:val="bottom"/>
          </w:tcPr>
          <w:p w14:paraId="6BED7D41" w14:textId="77777777" w:rsidR="00266C60" w:rsidRPr="002D6B99" w:rsidRDefault="00F21C9F" w:rsidP="008B2F80">
            <w:pPr>
              <w:keepNext/>
              <w:keepLines/>
              <w:rPr>
                <w:sz w:val="20"/>
                <w:szCs w:val="20"/>
              </w:rPr>
            </w:pPr>
            <w:r>
              <w:rPr>
                <w:sz w:val="20"/>
                <w:szCs w:val="20"/>
              </w:rPr>
              <w:t>Floating Point</w:t>
            </w:r>
          </w:p>
        </w:tc>
        <w:tc>
          <w:tcPr>
            <w:tcW w:w="1275" w:type="dxa"/>
            <w:shd w:val="clear" w:color="auto" w:fill="auto"/>
            <w:vAlign w:val="bottom"/>
          </w:tcPr>
          <w:p w14:paraId="10EB1B5B" w14:textId="77777777" w:rsidR="00266C60" w:rsidRPr="002D6B99" w:rsidRDefault="000124A9" w:rsidP="008B2F80">
            <w:pPr>
              <w:keepNext/>
              <w:keepLines/>
              <w:rPr>
                <w:sz w:val="20"/>
                <w:szCs w:val="20"/>
              </w:rPr>
            </w:pPr>
            <w:r>
              <w:rPr>
                <w:sz w:val="20"/>
                <w:szCs w:val="20"/>
              </w:rPr>
              <w:t>Optional</w:t>
            </w:r>
          </w:p>
        </w:tc>
        <w:tc>
          <w:tcPr>
            <w:tcW w:w="4264" w:type="dxa"/>
            <w:shd w:val="clear" w:color="auto" w:fill="auto"/>
            <w:vAlign w:val="bottom"/>
          </w:tcPr>
          <w:p w14:paraId="26852589" w14:textId="77777777" w:rsidR="00266C60" w:rsidRPr="002D6B99" w:rsidRDefault="000124A9" w:rsidP="008B2F80">
            <w:pPr>
              <w:keepNext/>
              <w:keepLines/>
              <w:rPr>
                <w:sz w:val="20"/>
                <w:szCs w:val="20"/>
              </w:rPr>
            </w:pPr>
            <w:r>
              <w:rPr>
                <w:sz w:val="20"/>
                <w:szCs w:val="20"/>
              </w:rPr>
              <w:t>Default value is 0</w:t>
            </w:r>
          </w:p>
        </w:tc>
      </w:tr>
      <w:tr w:rsidR="002C4C7F" w:rsidRPr="007055D9" w14:paraId="4982E292" w14:textId="77777777" w:rsidTr="00B32130">
        <w:trPr>
          <w:jc w:val="center"/>
        </w:trPr>
        <w:tc>
          <w:tcPr>
            <w:tcW w:w="1574" w:type="dxa"/>
            <w:shd w:val="clear" w:color="auto" w:fill="auto"/>
            <w:vAlign w:val="bottom"/>
          </w:tcPr>
          <w:p w14:paraId="0F4C2A72" w14:textId="77777777" w:rsidR="002C4C7F" w:rsidRDefault="00E80820" w:rsidP="003B6225">
            <w:pPr>
              <w:rPr>
                <w:sz w:val="20"/>
                <w:szCs w:val="20"/>
              </w:rPr>
            </w:pPr>
            <w:proofErr w:type="spellStart"/>
            <w:r>
              <w:rPr>
                <w:sz w:val="20"/>
                <w:szCs w:val="20"/>
              </w:rPr>
              <w:t>sheet_</w:t>
            </w:r>
            <w:r w:rsidR="002C4C7F">
              <w:rPr>
                <w:sz w:val="20"/>
                <w:szCs w:val="20"/>
              </w:rPr>
              <w:t>thickness</w:t>
            </w:r>
            <w:proofErr w:type="spellEnd"/>
          </w:p>
        </w:tc>
        <w:tc>
          <w:tcPr>
            <w:tcW w:w="1418" w:type="dxa"/>
            <w:shd w:val="clear" w:color="auto" w:fill="auto"/>
            <w:vAlign w:val="bottom"/>
          </w:tcPr>
          <w:p w14:paraId="7804FF46" w14:textId="77777777" w:rsidR="002C4C7F" w:rsidRPr="002D6B99" w:rsidRDefault="00F21C9F" w:rsidP="003B6225">
            <w:pPr>
              <w:rPr>
                <w:sz w:val="20"/>
                <w:szCs w:val="20"/>
              </w:rPr>
            </w:pPr>
            <w:r>
              <w:rPr>
                <w:sz w:val="20"/>
                <w:szCs w:val="20"/>
              </w:rPr>
              <w:t>Floating Point</w:t>
            </w:r>
          </w:p>
        </w:tc>
        <w:tc>
          <w:tcPr>
            <w:tcW w:w="1275" w:type="dxa"/>
            <w:shd w:val="clear" w:color="auto" w:fill="auto"/>
            <w:vAlign w:val="bottom"/>
          </w:tcPr>
          <w:p w14:paraId="72C2128B" w14:textId="77777777" w:rsidR="002C4C7F" w:rsidRPr="002D6B99" w:rsidRDefault="000124A9" w:rsidP="003B6225">
            <w:pPr>
              <w:rPr>
                <w:sz w:val="20"/>
                <w:szCs w:val="20"/>
              </w:rPr>
            </w:pPr>
            <w:r>
              <w:rPr>
                <w:sz w:val="20"/>
                <w:szCs w:val="20"/>
              </w:rPr>
              <w:t>Optional</w:t>
            </w:r>
          </w:p>
        </w:tc>
        <w:tc>
          <w:tcPr>
            <w:tcW w:w="4264" w:type="dxa"/>
            <w:shd w:val="clear" w:color="auto" w:fill="auto"/>
            <w:vAlign w:val="bottom"/>
          </w:tcPr>
          <w:p w14:paraId="1A4E50EA" w14:textId="77777777" w:rsidR="002C4C7F" w:rsidRPr="002D6B99" w:rsidRDefault="002C4C7F" w:rsidP="003B6225">
            <w:pPr>
              <w:rPr>
                <w:sz w:val="20"/>
                <w:szCs w:val="20"/>
              </w:rPr>
            </w:pPr>
            <w:r>
              <w:rPr>
                <w:sz w:val="20"/>
                <w:szCs w:val="20"/>
              </w:rPr>
              <w:t>-</w:t>
            </w:r>
          </w:p>
        </w:tc>
      </w:tr>
      <w:tr w:rsidR="002C4C7F" w:rsidRPr="007055D9" w14:paraId="12E6DE37" w14:textId="77777777" w:rsidTr="00B32130">
        <w:trPr>
          <w:jc w:val="center"/>
        </w:trPr>
        <w:tc>
          <w:tcPr>
            <w:tcW w:w="1574" w:type="dxa"/>
            <w:shd w:val="clear" w:color="auto" w:fill="auto"/>
            <w:vAlign w:val="bottom"/>
          </w:tcPr>
          <w:p w14:paraId="3D3AD268" w14:textId="77777777" w:rsidR="002C4C7F" w:rsidRDefault="002C4C7F" w:rsidP="003B6225">
            <w:pPr>
              <w:rPr>
                <w:sz w:val="20"/>
                <w:szCs w:val="20"/>
              </w:rPr>
            </w:pPr>
            <w:proofErr w:type="spellStart"/>
            <w:r>
              <w:rPr>
                <w:sz w:val="20"/>
                <w:szCs w:val="20"/>
              </w:rPr>
              <w:t>sheet_angle</w:t>
            </w:r>
            <w:proofErr w:type="spellEnd"/>
          </w:p>
        </w:tc>
        <w:tc>
          <w:tcPr>
            <w:tcW w:w="1418" w:type="dxa"/>
            <w:shd w:val="clear" w:color="auto" w:fill="auto"/>
            <w:vAlign w:val="bottom"/>
          </w:tcPr>
          <w:p w14:paraId="14A6B1AE" w14:textId="77777777" w:rsidR="002C4C7F" w:rsidRPr="002D6B99" w:rsidRDefault="00F21C9F" w:rsidP="003B6225">
            <w:pPr>
              <w:rPr>
                <w:sz w:val="20"/>
                <w:szCs w:val="20"/>
              </w:rPr>
            </w:pPr>
            <w:r>
              <w:rPr>
                <w:sz w:val="20"/>
                <w:szCs w:val="20"/>
              </w:rPr>
              <w:t>Floating Point</w:t>
            </w:r>
          </w:p>
        </w:tc>
        <w:tc>
          <w:tcPr>
            <w:tcW w:w="1275" w:type="dxa"/>
            <w:shd w:val="clear" w:color="auto" w:fill="auto"/>
            <w:vAlign w:val="bottom"/>
          </w:tcPr>
          <w:p w14:paraId="59FB2824" w14:textId="77777777" w:rsidR="002C4C7F" w:rsidRPr="002D6B99" w:rsidRDefault="000124A9" w:rsidP="003B6225">
            <w:pPr>
              <w:rPr>
                <w:sz w:val="20"/>
                <w:szCs w:val="20"/>
              </w:rPr>
            </w:pPr>
            <w:r>
              <w:rPr>
                <w:sz w:val="20"/>
                <w:szCs w:val="20"/>
              </w:rPr>
              <w:t>Optional</w:t>
            </w:r>
          </w:p>
        </w:tc>
        <w:tc>
          <w:tcPr>
            <w:tcW w:w="4264" w:type="dxa"/>
            <w:shd w:val="clear" w:color="auto" w:fill="auto"/>
            <w:vAlign w:val="bottom"/>
          </w:tcPr>
          <w:p w14:paraId="133FD54E" w14:textId="77777777" w:rsidR="002C4C7F" w:rsidRPr="002D6B99" w:rsidRDefault="002C4C7F" w:rsidP="003B6225">
            <w:pPr>
              <w:keepNext/>
              <w:rPr>
                <w:sz w:val="20"/>
                <w:szCs w:val="20"/>
              </w:rPr>
            </w:pPr>
            <w:r>
              <w:rPr>
                <w:sz w:val="20"/>
                <w:szCs w:val="20"/>
              </w:rPr>
              <w:t>-</w:t>
            </w:r>
          </w:p>
        </w:tc>
      </w:tr>
    </w:tbl>
    <w:p w14:paraId="3DE7A565" w14:textId="055310BD" w:rsidR="003B6225" w:rsidRDefault="003B6225" w:rsidP="008F3D94">
      <w:pPr>
        <w:pStyle w:val="Beschriftung"/>
        <w:spacing w:before="120"/>
      </w:pPr>
      <w:bookmarkStart w:id="2733" w:name="_Toc3566494"/>
      <w:bookmarkStart w:id="2734" w:name="_Toc27753864"/>
      <w:r>
        <w:t xml:space="preserve">Table </w:t>
      </w:r>
      <w:ins w:id="2735" w:author="Dr. Carsten Franke" w:date="2020-03-09T16:02:00Z">
        <w:r w:rsidR="001D2A94">
          <w:fldChar w:fldCharType="begin"/>
        </w:r>
        <w:r w:rsidR="001D2A94">
          <w:instrText xml:space="preserve"> SEQ Table \* ARABIC </w:instrText>
        </w:r>
      </w:ins>
      <w:r w:rsidR="001D2A94">
        <w:fldChar w:fldCharType="separate"/>
      </w:r>
      <w:ins w:id="2736" w:author="Dr. Carsten Franke" w:date="2020-03-09T16:02:00Z">
        <w:r w:rsidR="001D2A94">
          <w:rPr>
            <w:noProof/>
          </w:rPr>
          <w:t>91</w:t>
        </w:r>
        <w:r w:rsidR="001D2A94">
          <w:fldChar w:fldCharType="end"/>
        </w:r>
      </w:ins>
      <w:del w:id="2737" w:author="Dr. Carsten Franke" w:date="2020-03-09T16:02:00Z">
        <w:r w:rsidR="00D43112" w:rsidDel="001D2A94">
          <w:fldChar w:fldCharType="begin"/>
        </w:r>
        <w:r w:rsidR="00D43112" w:rsidDel="001D2A94">
          <w:delInstrText xml:space="preserve"> SEQ Table \* ARABIC </w:delInstrText>
        </w:r>
        <w:r w:rsidR="00D43112" w:rsidDel="001D2A94">
          <w:fldChar w:fldCharType="separate"/>
        </w:r>
      </w:del>
      <w:del w:id="2738" w:author="Dr. Carsten Franke" w:date="2020-03-09T14:38:00Z">
        <w:r w:rsidR="007E2D34" w:rsidDel="00004854">
          <w:rPr>
            <w:noProof/>
          </w:rPr>
          <w:delText>89</w:delText>
        </w:r>
      </w:del>
      <w:del w:id="2739" w:author="Dr. Carsten Franke" w:date="2020-03-09T16:02:00Z">
        <w:r w:rsidR="00D43112" w:rsidDel="001D2A94">
          <w:fldChar w:fldCharType="end"/>
        </w:r>
      </w:del>
      <w:r>
        <w:t xml:space="preserve">: Attributes of element </w:t>
      </w:r>
      <w:r w:rsidRPr="00271D68">
        <w:rPr>
          <w:rFonts w:ascii="Courier New" w:hAnsi="Courier New" w:cs="Courier New"/>
          <w:bCs w:val="0"/>
          <w:i/>
          <w:kern w:val="22"/>
          <w:sz w:val="18"/>
          <w:szCs w:val="18"/>
        </w:rPr>
        <w:t>&lt;</w:t>
      </w:r>
      <w:proofErr w:type="spellStart"/>
      <w:r>
        <w:rPr>
          <w:rFonts w:ascii="Courier New" w:hAnsi="Courier New" w:cs="Courier New"/>
          <w:bCs w:val="0"/>
          <w:i/>
          <w:kern w:val="22"/>
          <w:sz w:val="18"/>
          <w:szCs w:val="18"/>
        </w:rPr>
        <w:t>sheet_parameter</w:t>
      </w:r>
      <w:proofErr w:type="spellEnd"/>
      <w:r w:rsidRPr="00271D68">
        <w:rPr>
          <w:rFonts w:ascii="Courier New" w:hAnsi="Courier New" w:cs="Courier New"/>
          <w:bCs w:val="0"/>
          <w:i/>
          <w:kern w:val="22"/>
          <w:sz w:val="18"/>
          <w:szCs w:val="18"/>
        </w:rPr>
        <w:t>/&gt;</w:t>
      </w:r>
      <w:r w:rsidRPr="003B6225">
        <w:t xml:space="preserve"> for Butt Joint</w:t>
      </w:r>
      <w:bookmarkEnd w:id="2733"/>
      <w:bookmarkEnd w:id="2734"/>
    </w:p>
    <w:p w14:paraId="7AC0DD1E" w14:textId="77777777" w:rsidR="006A238A" w:rsidRDefault="006A238A" w:rsidP="006A238A">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53EFC866" w14:textId="77777777" w:rsidR="006A238A" w:rsidRDefault="006A238A" w:rsidP="006A238A">
      <w:pPr>
        <w:pStyle w:val="XMLCode"/>
      </w:pPr>
    </w:p>
    <w:p w14:paraId="30E7DEAD" w14:textId="77777777" w:rsidR="006A238A" w:rsidRDefault="006A238A" w:rsidP="006A238A">
      <w:pPr>
        <w:pStyle w:val="XMLCode"/>
      </w:pPr>
      <w:r w:rsidRPr="007055D9">
        <w:t>&lt;</w:t>
      </w:r>
      <w:proofErr w:type="spellStart"/>
      <w:r>
        <w:t>seamweld</w:t>
      </w:r>
      <w:proofErr w:type="spellEnd"/>
      <w:r>
        <w:t>&gt;</w:t>
      </w:r>
    </w:p>
    <w:p w14:paraId="4A5662B9" w14:textId="77777777" w:rsidR="006A238A" w:rsidRPr="007055D9" w:rsidRDefault="006A238A" w:rsidP="006A238A">
      <w:pPr>
        <w:pStyle w:val="XMLCode"/>
      </w:pPr>
      <w:r>
        <w:t xml:space="preserve">    &lt;</w:t>
      </w:r>
      <w:proofErr w:type="spellStart"/>
      <w:r>
        <w:t>butt_</w:t>
      </w:r>
      <w:r w:rsidRPr="007055D9">
        <w:t>joint</w:t>
      </w:r>
      <w:proofErr w:type="spellEnd"/>
      <w:r>
        <w:t xml:space="preserve"> base=</w:t>
      </w:r>
      <w:r w:rsidR="00194316">
        <w:t>"</w:t>
      </w:r>
      <w:r>
        <w:t>1</w:t>
      </w:r>
      <w:r w:rsidR="00194316">
        <w:t>"</w:t>
      </w:r>
      <w:r>
        <w:t xml:space="preserve"> technology=</w:t>
      </w:r>
      <w:r w:rsidR="00194316">
        <w:t>"</w:t>
      </w:r>
      <w:r>
        <w:t>arc</w:t>
      </w:r>
      <w:r w:rsidR="00194316">
        <w:t>"</w:t>
      </w:r>
      <w:r w:rsidRPr="007055D9">
        <w:t>&gt;</w:t>
      </w:r>
    </w:p>
    <w:p w14:paraId="6F161ECF" w14:textId="77777777" w:rsidR="006A238A" w:rsidRPr="0033379A" w:rsidRDefault="006A238A" w:rsidP="006A238A">
      <w:pPr>
        <w:pStyle w:val="XMLCode"/>
        <w:rPr>
          <w:lang w:val="fr-FR"/>
        </w:rPr>
      </w:pPr>
      <w:r w:rsidRPr="006A238A">
        <w:t xml:space="preserve">        </w:t>
      </w:r>
      <w:r w:rsidRPr="0033379A">
        <w:rPr>
          <w:i/>
          <w:lang w:val="fr-FR"/>
        </w:rPr>
        <w:t>&lt;</w:t>
      </w:r>
      <w:proofErr w:type="spellStart"/>
      <w:proofErr w:type="gramStart"/>
      <w:r w:rsidRPr="0033379A">
        <w:rPr>
          <w:i/>
          <w:lang w:val="fr-FR"/>
        </w:rPr>
        <w:t>weld</w:t>
      </w:r>
      <w:proofErr w:type="gramEnd"/>
      <w:r w:rsidRPr="0033379A">
        <w:rPr>
          <w:i/>
          <w:lang w:val="fr-FR"/>
        </w:rPr>
        <w:t>_position</w:t>
      </w:r>
      <w:proofErr w:type="spellEnd"/>
      <w:r w:rsidRPr="0033379A">
        <w:rPr>
          <w:i/>
          <w:lang w:val="fr-FR"/>
        </w:rPr>
        <w:t xml:space="preserve"> u=</w:t>
      </w:r>
      <w:r w:rsidR="00194316" w:rsidRPr="0033379A">
        <w:rPr>
          <w:i/>
          <w:lang w:val="fr-FR"/>
        </w:rPr>
        <w:t>"</w:t>
      </w:r>
      <w:r w:rsidRPr="0033379A">
        <w:rPr>
          <w:i/>
          <w:lang w:val="fr-FR"/>
        </w:rPr>
        <w:t>0.2</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00527F43" w:rsidRPr="0033379A">
        <w:rPr>
          <w:lang w:val="fr-FR"/>
        </w:rPr>
        <w:t xml:space="preserve"> ... </w:t>
      </w:r>
      <w:r w:rsidRPr="0033379A">
        <w:rPr>
          <w:lang w:val="fr-FR"/>
        </w:rPr>
        <w:t>/&gt;</w:t>
      </w:r>
    </w:p>
    <w:p w14:paraId="3EA8CF9B" w14:textId="77777777" w:rsidR="006A238A" w:rsidRPr="009F3818" w:rsidRDefault="006A238A" w:rsidP="006A238A">
      <w:pPr>
        <w:pStyle w:val="XMLCode"/>
        <w:rPr>
          <w:b/>
          <w:color w:val="0070C0"/>
        </w:rPr>
      </w:pPr>
      <w:r w:rsidRPr="0033379A">
        <w:rPr>
          <w:lang w:val="fr-FR"/>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w:t>
      </w:r>
      <w:r w:rsidR="009E0F4D" w:rsidRPr="009F3818">
        <w:rPr>
          <w:b/>
          <w:color w:val="0070C0"/>
        </w:rPr>
        <w:t>index=</w:t>
      </w:r>
      <w:r w:rsidR="00194316">
        <w:rPr>
          <w:b/>
          <w:color w:val="0070C0"/>
        </w:rPr>
        <w:t>"</w:t>
      </w:r>
      <w:r w:rsidR="009E0F4D" w:rsidRPr="009F3818">
        <w:rPr>
          <w:b/>
          <w:color w:val="0070C0"/>
        </w:rPr>
        <w:t>2</w:t>
      </w:r>
      <w:r w:rsidR="00194316">
        <w:rPr>
          <w:b/>
          <w:color w:val="0070C0"/>
        </w:rPr>
        <w:t>"</w:t>
      </w:r>
      <w:r w:rsidR="009E0F4D" w:rsidRPr="009F3818">
        <w:rPr>
          <w:b/>
          <w:color w:val="0070C0"/>
        </w:rPr>
        <w:t xml:space="preserve"> gap=</w:t>
      </w:r>
      <w:r w:rsidR="00194316">
        <w:rPr>
          <w:b/>
          <w:color w:val="0070C0"/>
        </w:rPr>
        <w:t>"</w:t>
      </w:r>
      <w:r w:rsidR="009E0F4D" w:rsidRPr="009F3818">
        <w:rPr>
          <w:b/>
          <w:color w:val="0070C0"/>
        </w:rPr>
        <w:t>0</w:t>
      </w:r>
      <w:r w:rsidR="00194316">
        <w:rPr>
          <w:b/>
          <w:color w:val="0070C0"/>
        </w:rPr>
        <w:t>"</w:t>
      </w:r>
      <w:r w:rsidR="009E0F4D" w:rsidRPr="009F3818">
        <w:rPr>
          <w:b/>
          <w:color w:val="0070C0"/>
        </w:rPr>
        <w:t xml:space="preserve"> </w:t>
      </w:r>
      <w:proofErr w:type="spellStart"/>
      <w:r w:rsidR="00E80820">
        <w:rPr>
          <w:b/>
          <w:color w:val="0070C0"/>
        </w:rPr>
        <w:t>sheet_</w:t>
      </w:r>
      <w:r w:rsidR="009E0F4D" w:rsidRPr="009F3818">
        <w:rPr>
          <w:b/>
          <w:color w:val="0070C0"/>
        </w:rPr>
        <w:t>thickness</w:t>
      </w:r>
      <w:proofErr w:type="spellEnd"/>
      <w:r w:rsidR="009E0F4D" w:rsidRPr="009F3818">
        <w:rPr>
          <w:b/>
          <w:color w:val="0070C0"/>
        </w:rPr>
        <w:t>=</w:t>
      </w:r>
      <w:r w:rsidR="00194316">
        <w:rPr>
          <w:b/>
          <w:color w:val="0070C0"/>
        </w:rPr>
        <w:t>"</w:t>
      </w:r>
      <w:r w:rsidR="009E0F4D" w:rsidRPr="009F3818">
        <w:rPr>
          <w:b/>
          <w:color w:val="0070C0"/>
        </w:rPr>
        <w:t>1.5</w:t>
      </w:r>
      <w:r w:rsidR="00194316">
        <w:rPr>
          <w:b/>
          <w:color w:val="0070C0"/>
        </w:rPr>
        <w:t>"</w:t>
      </w:r>
      <w:r w:rsidR="009E0F4D" w:rsidRPr="009F3818">
        <w:rPr>
          <w:b/>
          <w:color w:val="0070C0"/>
        </w:rPr>
        <w:t xml:space="preserve"> </w:t>
      </w:r>
      <w:proofErr w:type="spellStart"/>
      <w:r w:rsidR="009E0F4D" w:rsidRPr="009F3818">
        <w:rPr>
          <w:b/>
          <w:color w:val="0070C0"/>
        </w:rPr>
        <w:t>sheet_angle</w:t>
      </w:r>
      <w:proofErr w:type="spellEnd"/>
      <w:r w:rsidR="009E0F4D" w:rsidRPr="009F3818">
        <w:rPr>
          <w:b/>
          <w:color w:val="0070C0"/>
        </w:rPr>
        <w:t>=</w:t>
      </w:r>
      <w:r w:rsidR="00194316">
        <w:rPr>
          <w:b/>
          <w:color w:val="0070C0"/>
        </w:rPr>
        <w:t>"</w:t>
      </w:r>
      <w:r w:rsidR="009E0F4D" w:rsidRPr="009F3818">
        <w:rPr>
          <w:b/>
          <w:color w:val="0070C0"/>
        </w:rPr>
        <w:t>180</w:t>
      </w:r>
      <w:r w:rsidR="00194316">
        <w:rPr>
          <w:b/>
          <w:color w:val="0070C0"/>
        </w:rPr>
        <w:t>"</w:t>
      </w:r>
      <w:r w:rsidR="00E80820">
        <w:rPr>
          <w:b/>
          <w:color w:val="0070C0"/>
        </w:rPr>
        <w:t xml:space="preserve"> </w:t>
      </w:r>
      <w:r w:rsidR="009E0F4D" w:rsidRPr="009F3818">
        <w:rPr>
          <w:b/>
          <w:color w:val="0070C0"/>
        </w:rPr>
        <w:t>/</w:t>
      </w:r>
      <w:r w:rsidRPr="009F3818">
        <w:rPr>
          <w:b/>
          <w:color w:val="0070C0"/>
        </w:rPr>
        <w:t>&gt;</w:t>
      </w:r>
    </w:p>
    <w:p w14:paraId="6D313011" w14:textId="77777777" w:rsidR="006A238A" w:rsidRPr="007055D9" w:rsidRDefault="006A238A" w:rsidP="006A238A">
      <w:pPr>
        <w:pStyle w:val="XMLCode"/>
      </w:pPr>
      <w:r>
        <w:t xml:space="preserve">    &lt;/</w:t>
      </w:r>
      <w:proofErr w:type="spellStart"/>
      <w:r>
        <w:t>butt_joint</w:t>
      </w:r>
      <w:proofErr w:type="spellEnd"/>
      <w:r>
        <w:t>&gt;</w:t>
      </w:r>
    </w:p>
    <w:p w14:paraId="130DF650" w14:textId="77777777" w:rsidR="006A238A" w:rsidRDefault="006A238A" w:rsidP="006A238A">
      <w:pPr>
        <w:pStyle w:val="XMLCode"/>
      </w:pPr>
      <w:r w:rsidRPr="007055D9">
        <w:t>&lt;/</w:t>
      </w:r>
      <w:proofErr w:type="spellStart"/>
      <w:r>
        <w:t>seamweld</w:t>
      </w:r>
      <w:proofErr w:type="spellEnd"/>
      <w:r w:rsidRPr="007055D9">
        <w:t>&gt;</w:t>
      </w:r>
    </w:p>
    <w:p w14:paraId="19AF118A" w14:textId="77777777" w:rsidR="006A238A" w:rsidRDefault="006A238A" w:rsidP="006A238A">
      <w:pPr>
        <w:pStyle w:val="XMLCode"/>
      </w:pPr>
    </w:p>
    <w:p w14:paraId="6C4090A1" w14:textId="77777777" w:rsidR="00255787" w:rsidRPr="007055D9" w:rsidRDefault="00255787" w:rsidP="00327322">
      <w:pPr>
        <w:pStyle w:val="berschrift3"/>
        <w:pageBreakBefore/>
        <w:spacing w:before="480"/>
      </w:pPr>
      <w:bookmarkStart w:id="2740" w:name="_Toc3557018"/>
      <w:bookmarkStart w:id="2741" w:name="_Toc27753632"/>
      <w:r w:rsidRPr="007055D9">
        <w:lastRenderedPageBreak/>
        <w:t>Corner Weld</w:t>
      </w:r>
      <w:bookmarkEnd w:id="2728"/>
      <w:bookmarkEnd w:id="2729"/>
      <w:bookmarkEnd w:id="2740"/>
      <w:bookmarkEnd w:id="2741"/>
      <w:r w:rsidR="00247FBF">
        <w:t xml:space="preserve"> </w:t>
      </w:r>
    </w:p>
    <w:p w14:paraId="03F964DB" w14:textId="77777777" w:rsidR="008A6190" w:rsidRPr="007055D9" w:rsidRDefault="008A6190" w:rsidP="00B32130">
      <w:pPr>
        <w:jc w:val="both"/>
      </w:pPr>
      <w:r w:rsidRPr="007055D9">
        <w:t>The principles of the modeling of corner welds for χMCF are described in this section. A corner weld describes a connection between two or three sheets welded together.</w:t>
      </w:r>
    </w:p>
    <w:p w14:paraId="119EDC7C" w14:textId="77777777" w:rsidR="00247FBF" w:rsidRDefault="009D57DC" w:rsidP="00B32130">
      <w:pPr>
        <w:jc w:val="both"/>
      </w:pPr>
      <w:r w:rsidRPr="007055D9">
        <w:t xml:space="preserve">The XML definition of a Corner Weld supports up to four positions. Each of the weld positions is specified using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r w:rsidR="00247FBF">
        <w:t xml:space="preserve"> </w:t>
      </w:r>
    </w:p>
    <w:p w14:paraId="167D39FF" w14:textId="77777777" w:rsidR="00247FBF" w:rsidRDefault="00247FBF" w:rsidP="00B32130">
      <w:pPr>
        <w:jc w:val="both"/>
      </w:pPr>
    </w:p>
    <w:p w14:paraId="5D26A0E9" w14:textId="77777777" w:rsidR="00E36602" w:rsidRDefault="00247FBF" w:rsidP="000804D1">
      <w:pPr>
        <w:pStyle w:val="berschrift4"/>
        <w:numPr>
          <w:ilvl w:val="3"/>
          <w:numId w:val="14"/>
        </w:numPr>
      </w:pPr>
      <w:bookmarkStart w:id="2742" w:name="_Toc27753633"/>
      <w:bookmarkStart w:id="2743" w:name="_Toc3557019"/>
      <w:r>
        <w:rPr>
          <w:noProof/>
          <w:lang w:eastAsia="en-US"/>
        </w:rPr>
        <mc:AlternateContent>
          <mc:Choice Requires="wpg">
            <w:drawing>
              <wp:anchor distT="0" distB="0" distL="114300" distR="114300" simplePos="0" relativeHeight="251649536" behindDoc="0" locked="0" layoutInCell="1" allowOverlap="1" wp14:anchorId="0BC95253" wp14:editId="4567F6D8">
                <wp:simplePos x="0" y="0"/>
                <wp:positionH relativeFrom="column">
                  <wp:posOffset>3976370</wp:posOffset>
                </wp:positionH>
                <wp:positionV relativeFrom="paragraph">
                  <wp:posOffset>-50165</wp:posOffset>
                </wp:positionV>
                <wp:extent cx="2115185" cy="2214880"/>
                <wp:effectExtent l="0" t="0" r="0" b="0"/>
                <wp:wrapNone/>
                <wp:docPr id="128" name="Gruppieren 128"/>
                <wp:cNvGraphicFramePr/>
                <a:graphic xmlns:a="http://schemas.openxmlformats.org/drawingml/2006/main">
                  <a:graphicData uri="http://schemas.microsoft.com/office/word/2010/wordprocessingGroup">
                    <wpg:wgp>
                      <wpg:cNvGrpSpPr/>
                      <wpg:grpSpPr>
                        <a:xfrm>
                          <a:off x="0" y="0"/>
                          <a:ext cx="2115185" cy="2214880"/>
                          <a:chOff x="0" y="0"/>
                          <a:chExt cx="2115185" cy="2214880"/>
                        </a:xfrm>
                      </wpg:grpSpPr>
                      <pic:pic xmlns:pic="http://schemas.openxmlformats.org/drawingml/2006/picture">
                        <pic:nvPicPr>
                          <pic:cNvPr id="174" name="Bild 155" descr="CornerWeld_v2"/>
                          <pic:cNvPicPr>
                            <a:picLocks noChangeAspect="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115185" cy="1765300"/>
                          </a:xfrm>
                          <a:prstGeom prst="rect">
                            <a:avLst/>
                          </a:prstGeom>
                          <a:noFill/>
                          <a:ln>
                            <a:noFill/>
                          </a:ln>
                        </pic:spPr>
                      </pic:pic>
                      <wps:wsp>
                        <wps:cNvPr id="317" name="Text Box 317"/>
                        <wps:cNvSpPr txBox="1"/>
                        <wps:spPr>
                          <a:xfrm>
                            <a:off x="0" y="1828800"/>
                            <a:ext cx="2115185" cy="386080"/>
                          </a:xfrm>
                          <a:prstGeom prst="rect">
                            <a:avLst/>
                          </a:prstGeom>
                          <a:solidFill>
                            <a:prstClr val="white"/>
                          </a:solidFill>
                          <a:ln>
                            <a:noFill/>
                          </a:ln>
                          <a:effectLst/>
                        </wps:spPr>
                        <wps:txbx>
                          <w:txbxContent>
                            <w:p w14:paraId="74F5FAD5" w14:textId="6A3F1E9D" w:rsidR="00B169DB" w:rsidRPr="00796AD7" w:rsidRDefault="00B169DB" w:rsidP="008F3D94">
                              <w:pPr>
                                <w:pStyle w:val="Beschriftung"/>
                                <w:rPr>
                                  <w:noProof/>
                                  <w:szCs w:val="24"/>
                                </w:rPr>
                              </w:pPr>
                              <w:bookmarkStart w:id="2744" w:name="_Toc3557129"/>
                              <w:bookmarkStart w:id="2745" w:name="_Toc27753745"/>
                              <w:r>
                                <w:t xml:space="preserve">Figure </w:t>
                              </w:r>
                              <w:r>
                                <w:fldChar w:fldCharType="begin"/>
                              </w:r>
                              <w:r>
                                <w:instrText xml:space="preserve"> SEQ Figure \* ARABIC </w:instrText>
                              </w:r>
                              <w:r>
                                <w:fldChar w:fldCharType="separate"/>
                              </w:r>
                              <w:ins w:id="2746" w:author="Dr. Carsten Franke" w:date="2020-03-09T14:39:00Z">
                                <w:r w:rsidR="00004854">
                                  <w:rPr>
                                    <w:noProof/>
                                  </w:rPr>
                                  <w:t>54</w:t>
                                </w:r>
                              </w:ins>
                              <w:ins w:id="2747" w:author="nick" w:date="2020-02-20T20:00:00Z">
                                <w:del w:id="2748" w:author="Dr. Carsten Franke" w:date="2020-03-09T14:39:00Z">
                                  <w:r w:rsidR="0047200E" w:rsidDel="00004854">
                                    <w:rPr>
                                      <w:noProof/>
                                    </w:rPr>
                                    <w:delText>55</w:delText>
                                  </w:r>
                                </w:del>
                              </w:ins>
                              <w:del w:id="2749" w:author="Dr. Carsten Franke" w:date="2020-03-09T14:39:00Z">
                                <w:r w:rsidDel="00004854">
                                  <w:rPr>
                                    <w:noProof/>
                                  </w:rPr>
                                  <w:delText>50</w:delText>
                                </w:r>
                              </w:del>
                              <w:r>
                                <w:fldChar w:fldCharType="end"/>
                              </w:r>
                              <w:r>
                                <w:t>: Corner Weld Sheet Layout</w:t>
                              </w:r>
                              <w:bookmarkEnd w:id="2744"/>
                              <w:bookmarkEnd w:id="27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BC95253" id="Gruppieren 128" o:spid="_x0000_s1033" style="position:absolute;left:0;text-align:left;margin-left:313.1pt;margin-top:-3.95pt;width:166.55pt;height:174.4pt;z-index:251649536" coordsize="21151,221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&#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">
                <v:shape id="Bild 155" o:spid="_x0000_s1034" type="#_x0000_t75" alt="CornerWeld_v2" style="position:absolute;width:21151;height:176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">
                  <v:imagedata r:id="rId152" o:title="CornerWeld_v2"/>
                </v:shape>
                <v:shape id="Text Box 317" o:spid="_x0000_s1035" type="#_x0000_t202" style="position:absolute;top:18288;width:21151;height:3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" stroked="f">
                  <v:textbox style="mso-fit-shape-to-text:t" inset="0,0,0,0">
                    <w:txbxContent>
                      <w:p w14:paraId="74F5FAD5" w14:textId="6A3F1E9D" w:rsidR="00B169DB" w:rsidRPr="00796AD7" w:rsidRDefault="00B169DB" w:rsidP="008F3D94">
                        <w:pPr>
                          <w:pStyle w:val="Beschriftung"/>
                          <w:rPr>
                            <w:noProof/>
                            <w:szCs w:val="24"/>
                          </w:rPr>
                        </w:pPr>
                        <w:bookmarkStart w:id="2750" w:name="_Toc3557129"/>
                        <w:bookmarkStart w:id="2751" w:name="_Toc27753745"/>
                        <w:r>
                          <w:t xml:space="preserve">Figure </w:t>
                        </w:r>
                        <w:r>
                          <w:fldChar w:fldCharType="begin"/>
                        </w:r>
                        <w:r>
                          <w:instrText xml:space="preserve"> SEQ Figure \* ARABIC </w:instrText>
                        </w:r>
                        <w:r>
                          <w:fldChar w:fldCharType="separate"/>
                        </w:r>
                        <w:ins w:id="2752" w:author="Dr. Carsten Franke" w:date="2020-03-09T14:39:00Z">
                          <w:r w:rsidR="00004854">
                            <w:rPr>
                              <w:noProof/>
                            </w:rPr>
                            <w:t>54</w:t>
                          </w:r>
                        </w:ins>
                        <w:ins w:id="2753" w:author="nick" w:date="2020-02-20T20:00:00Z">
                          <w:del w:id="2754" w:author="Dr. Carsten Franke" w:date="2020-03-09T14:39:00Z">
                            <w:r w:rsidR="0047200E" w:rsidDel="00004854">
                              <w:rPr>
                                <w:noProof/>
                              </w:rPr>
                              <w:delText>55</w:delText>
                            </w:r>
                          </w:del>
                        </w:ins>
                        <w:del w:id="2755" w:author="Dr. Carsten Franke" w:date="2020-03-09T14:39:00Z">
                          <w:r w:rsidDel="00004854">
                            <w:rPr>
                              <w:noProof/>
                            </w:rPr>
                            <w:delText>50</w:delText>
                          </w:r>
                        </w:del>
                        <w:r>
                          <w:fldChar w:fldCharType="end"/>
                        </w:r>
                        <w:r>
                          <w:t>: Corner Weld Sheet Layout</w:t>
                        </w:r>
                        <w:bookmarkEnd w:id="2750"/>
                        <w:bookmarkEnd w:id="2751"/>
                      </w:p>
                    </w:txbxContent>
                  </v:textbox>
                </v:shape>
              </v:group>
            </w:pict>
          </mc:Fallback>
        </mc:AlternateContent>
      </w:r>
      <w:r w:rsidR="00E36602">
        <w:t>Simple Corner Weld</w:t>
      </w:r>
      <w:bookmarkEnd w:id="2742"/>
    </w:p>
    <w:p w14:paraId="2DF7EA1B" w14:textId="77777777" w:rsidR="008A6190" w:rsidRPr="007055D9" w:rsidRDefault="008A6190" w:rsidP="00E36602">
      <w:pPr>
        <w:pStyle w:val="berschrift5"/>
        <w:keepNext/>
      </w:pPr>
      <w:r w:rsidRPr="007055D9">
        <w:t>Sheet Parameters</w:t>
      </w:r>
      <w:bookmarkEnd w:id="2743"/>
    </w:p>
    <w:p w14:paraId="1ADCD106" w14:textId="77777777" w:rsidR="008A6190" w:rsidRPr="007055D9" w:rsidRDefault="008A6190" w:rsidP="008A6190">
      <w:r w:rsidRPr="007055D9">
        <w:t>The parameters to describe the connection are:</w:t>
      </w:r>
    </w:p>
    <w:p w14:paraId="244B8409" w14:textId="77777777" w:rsidR="008A6190" w:rsidRPr="007055D9" w:rsidRDefault="008A6190" w:rsidP="008A6190">
      <w:pPr>
        <w:pStyle w:val="Aufzhlungszeichen"/>
      </w:pPr>
      <w:proofErr w:type="spellStart"/>
      <w:r w:rsidRPr="000816DA">
        <w:rPr>
          <w:sz w:val="24"/>
          <w:szCs w:val="28"/>
        </w:rPr>
        <w:t>t</w:t>
      </w:r>
      <w:r w:rsidRPr="000816DA">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0015113C" w14:textId="77777777" w:rsidR="008A6190" w:rsidRPr="007055D9" w:rsidRDefault="008A6190" w:rsidP="008A6190">
      <w:pPr>
        <w:pStyle w:val="Aufzhlungszeichen"/>
      </w:pPr>
      <w:r w:rsidRPr="000816DA">
        <w:rPr>
          <w:sz w:val="24"/>
          <w:szCs w:val="28"/>
        </w:rPr>
        <w:t>t</w:t>
      </w:r>
      <w:r w:rsidRPr="000816DA">
        <w:rPr>
          <w:sz w:val="24"/>
          <w:szCs w:val="28"/>
          <w:vertAlign w:val="subscript"/>
        </w:rPr>
        <w:t>1</w:t>
      </w:r>
      <w:r w:rsidR="004D78BA" w:rsidRPr="007055D9">
        <w:rPr>
          <w:sz w:val="28"/>
          <w:szCs w:val="28"/>
          <w:vertAlign w:val="subscript"/>
        </w:rPr>
        <w:tab/>
      </w:r>
      <w:r w:rsidR="004D78BA" w:rsidRPr="007055D9">
        <w:tab/>
        <w:t>Thickness of welded sheet</w:t>
      </w:r>
    </w:p>
    <w:p w14:paraId="4342D49B" w14:textId="77777777" w:rsidR="008A6190" w:rsidRPr="007055D9" w:rsidRDefault="008A6190" w:rsidP="008A6190">
      <w:pPr>
        <w:pStyle w:val="Aufzhlungszeichen"/>
      </w:pPr>
      <w:r w:rsidRPr="000816DA">
        <w:rPr>
          <w:sz w:val="24"/>
          <w:szCs w:val="28"/>
        </w:rPr>
        <w:t>c</w:t>
      </w:r>
      <w:r w:rsidR="004D78BA" w:rsidRPr="007055D9">
        <w:rPr>
          <w:sz w:val="28"/>
          <w:szCs w:val="28"/>
        </w:rPr>
        <w:tab/>
      </w:r>
      <w:r w:rsidRPr="007055D9">
        <w:tab/>
        <w:t xml:space="preserve">Gap between base </w:t>
      </w:r>
      <w:r w:rsidR="004D78BA" w:rsidRPr="007055D9">
        <w:t>sheet and welded sheet</w:t>
      </w:r>
    </w:p>
    <w:p w14:paraId="75E325C8" w14:textId="77777777" w:rsidR="008A6190" w:rsidRPr="007055D9" w:rsidRDefault="008A6190" w:rsidP="008A6190">
      <w:pPr>
        <w:pStyle w:val="Aufzhlungszeichen"/>
      </w:pPr>
      <w:r w:rsidRPr="000816DA">
        <w:rPr>
          <w:sz w:val="24"/>
          <w:szCs w:val="28"/>
        </w:rPr>
        <w:t>v</w:t>
      </w:r>
      <w:r w:rsidR="004D78BA" w:rsidRPr="007055D9">
        <w:rPr>
          <w:sz w:val="28"/>
          <w:szCs w:val="28"/>
        </w:rPr>
        <w:tab/>
      </w:r>
      <w:r w:rsidR="004D78BA" w:rsidRPr="007055D9">
        <w:tab/>
        <w:t>Misalignment of welded sheet</w:t>
      </w:r>
    </w:p>
    <w:p w14:paraId="262D7194" w14:textId="77777777" w:rsidR="008A6190" w:rsidRPr="007055D9" w:rsidRDefault="008A6190" w:rsidP="00E36602">
      <w:pPr>
        <w:pStyle w:val="berschrift5"/>
        <w:keepNext/>
        <w:spacing w:before="120"/>
      </w:pPr>
      <w:bookmarkStart w:id="2756" w:name="_Toc3557020"/>
      <w:r w:rsidRPr="007055D9">
        <w:t>Weld Parameters</w:t>
      </w:r>
      <w:bookmarkEnd w:id="2756"/>
    </w:p>
    <w:p w14:paraId="386B016C" w14:textId="77777777" w:rsidR="00E00067" w:rsidRPr="007055D9" w:rsidRDefault="00247FBF" w:rsidP="008F3D94">
      <w:pPr>
        <w:keepNext/>
        <w:keepLines/>
      </w:pPr>
      <w:r>
        <w:rPr>
          <w:noProof/>
          <w:lang w:eastAsia="en-US"/>
        </w:rPr>
        <mc:AlternateContent>
          <mc:Choice Requires="wpg">
            <w:drawing>
              <wp:anchor distT="0" distB="0" distL="114300" distR="114300" simplePos="0" relativeHeight="251674112" behindDoc="0" locked="0" layoutInCell="1" allowOverlap="1" wp14:anchorId="40759B41" wp14:editId="7AD1DDD5">
                <wp:simplePos x="0" y="0"/>
                <wp:positionH relativeFrom="column">
                  <wp:posOffset>3719195</wp:posOffset>
                </wp:positionH>
                <wp:positionV relativeFrom="paragraph">
                  <wp:posOffset>205740</wp:posOffset>
                </wp:positionV>
                <wp:extent cx="2030730" cy="1414780"/>
                <wp:effectExtent l="0" t="0" r="7620" b="0"/>
                <wp:wrapNone/>
                <wp:docPr id="38" name="Gruppieren 38"/>
                <wp:cNvGraphicFramePr/>
                <a:graphic xmlns:a="http://schemas.openxmlformats.org/drawingml/2006/main">
                  <a:graphicData uri="http://schemas.microsoft.com/office/word/2010/wordprocessingGroup">
                    <wpg:wgp>
                      <wpg:cNvGrpSpPr/>
                      <wpg:grpSpPr>
                        <a:xfrm>
                          <a:off x="0" y="0"/>
                          <a:ext cx="2030730" cy="1414780"/>
                          <a:chOff x="0" y="0"/>
                          <a:chExt cx="2030730" cy="1414780"/>
                        </a:xfrm>
                      </wpg:grpSpPr>
                      <pic:pic xmlns:pic="http://schemas.openxmlformats.org/drawingml/2006/picture">
                        <pic:nvPicPr>
                          <pic:cNvPr id="173" name="Bild 156" descr="CornerWeld_v2"/>
                          <pic:cNvPicPr>
                            <a:picLocks noChangeAspect="1"/>
                          </pic:cNvPicPr>
                        </pic:nvPicPr>
                        <pic:blipFill>
                          <a:blip r:embed="rId153">
                            <a:extLst>
                              <a:ext uri="{28A0092B-C50C-407E-A947-70E740481C1C}">
                                <a14:useLocalDpi xmlns:a14="http://schemas.microsoft.com/office/drawing/2010/main" val="0"/>
                              </a:ext>
                            </a:extLst>
                          </a:blip>
                          <a:srcRect t="25401" r="42032" b="13283"/>
                          <a:stretch>
                            <a:fillRect/>
                          </a:stretch>
                        </pic:blipFill>
                        <pic:spPr bwMode="auto">
                          <a:xfrm>
                            <a:off x="485775" y="0"/>
                            <a:ext cx="1064895" cy="970280"/>
                          </a:xfrm>
                          <a:prstGeom prst="rect">
                            <a:avLst/>
                          </a:prstGeom>
                          <a:noFill/>
                          <a:ln>
                            <a:noFill/>
                          </a:ln>
                        </pic:spPr>
                      </pic:pic>
                      <wps:wsp>
                        <wps:cNvPr id="318" name="Text Box 318"/>
                        <wps:cNvSpPr txBox="1"/>
                        <wps:spPr>
                          <a:xfrm>
                            <a:off x="0" y="1028700"/>
                            <a:ext cx="2030730" cy="386080"/>
                          </a:xfrm>
                          <a:prstGeom prst="rect">
                            <a:avLst/>
                          </a:prstGeom>
                          <a:solidFill>
                            <a:prstClr val="white"/>
                          </a:solidFill>
                          <a:ln>
                            <a:noFill/>
                          </a:ln>
                          <a:effectLst/>
                        </wps:spPr>
                        <wps:txbx>
                          <w:txbxContent>
                            <w:p w14:paraId="169D1666" w14:textId="3341C765" w:rsidR="00B169DB" w:rsidRPr="00067927" w:rsidRDefault="00B169DB" w:rsidP="008F3D94">
                              <w:pPr>
                                <w:pStyle w:val="Beschriftung"/>
                                <w:rPr>
                                  <w:noProof/>
                                  <w:szCs w:val="24"/>
                                </w:rPr>
                              </w:pPr>
                              <w:bookmarkStart w:id="2757" w:name="_Toc3557130"/>
                              <w:bookmarkStart w:id="2758" w:name="_Toc27753746"/>
                              <w:r>
                                <w:t xml:space="preserve">Figure </w:t>
                              </w:r>
                              <w:r>
                                <w:fldChar w:fldCharType="begin"/>
                              </w:r>
                              <w:r>
                                <w:instrText xml:space="preserve"> SEQ Figure \* ARABIC </w:instrText>
                              </w:r>
                              <w:r>
                                <w:fldChar w:fldCharType="separate"/>
                              </w:r>
                              <w:ins w:id="2759" w:author="Dr. Carsten Franke" w:date="2020-03-09T14:39:00Z">
                                <w:r w:rsidR="00004854">
                                  <w:rPr>
                                    <w:noProof/>
                                  </w:rPr>
                                  <w:t>55</w:t>
                                </w:r>
                              </w:ins>
                              <w:ins w:id="2760" w:author="nick" w:date="2020-02-20T20:00:00Z">
                                <w:del w:id="2761" w:author="Dr. Carsten Franke" w:date="2020-03-09T14:39:00Z">
                                  <w:r w:rsidR="0047200E" w:rsidDel="00004854">
                                    <w:rPr>
                                      <w:noProof/>
                                    </w:rPr>
                                    <w:delText>56</w:delText>
                                  </w:r>
                                </w:del>
                              </w:ins>
                              <w:del w:id="2762" w:author="Dr. Carsten Franke" w:date="2020-03-09T14:39:00Z">
                                <w:r w:rsidDel="00004854">
                                  <w:rPr>
                                    <w:noProof/>
                                  </w:rPr>
                                  <w:delText>51</w:delText>
                                </w:r>
                              </w:del>
                              <w:r>
                                <w:fldChar w:fldCharType="end"/>
                              </w:r>
                              <w:r>
                                <w:t>: Corner Weld Parameters</w:t>
                              </w:r>
                              <w:bookmarkEnd w:id="2757"/>
                              <w:bookmarkEnd w:id="27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0759B41" id="Gruppieren 38" o:spid="_x0000_s1036" style="position:absolute;margin-left:292.85pt;margin-top:16.2pt;width:159.9pt;height:111.4pt;z-index:251674112" coordsize="20307,141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">
                <v:shape id="Bild 156" o:spid="_x0000_s1037" type="#_x0000_t75" alt="CornerWeld_v2" style="position:absolute;left:4857;width:10649;height:97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">
                  <v:imagedata r:id="rId154" o:title="CornerWeld_v2" croptop="16647f" cropbottom="8705f" cropright="27546f"/>
                </v:shape>
                <v:shape id="Text Box 318" o:spid="_x0000_s1038" type="#_x0000_t202" style="position:absolute;top:10287;width:20307;height:3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" stroked="f">
                  <v:textbox style="mso-fit-shape-to-text:t" inset="0,0,0,0">
                    <w:txbxContent>
                      <w:p w14:paraId="169D1666" w14:textId="3341C765" w:rsidR="00B169DB" w:rsidRPr="00067927" w:rsidRDefault="00B169DB" w:rsidP="008F3D94">
                        <w:pPr>
                          <w:pStyle w:val="Beschriftung"/>
                          <w:rPr>
                            <w:noProof/>
                            <w:szCs w:val="24"/>
                          </w:rPr>
                        </w:pPr>
                        <w:bookmarkStart w:id="2763" w:name="_Toc3557130"/>
                        <w:bookmarkStart w:id="2764" w:name="_Toc27753746"/>
                        <w:r>
                          <w:t xml:space="preserve">Figure </w:t>
                        </w:r>
                        <w:r>
                          <w:fldChar w:fldCharType="begin"/>
                        </w:r>
                        <w:r>
                          <w:instrText xml:space="preserve"> SEQ Figure \* ARABIC </w:instrText>
                        </w:r>
                        <w:r>
                          <w:fldChar w:fldCharType="separate"/>
                        </w:r>
                        <w:ins w:id="2765" w:author="Dr. Carsten Franke" w:date="2020-03-09T14:39:00Z">
                          <w:r w:rsidR="00004854">
                            <w:rPr>
                              <w:noProof/>
                            </w:rPr>
                            <w:t>55</w:t>
                          </w:r>
                        </w:ins>
                        <w:ins w:id="2766" w:author="nick" w:date="2020-02-20T20:00:00Z">
                          <w:del w:id="2767" w:author="Dr. Carsten Franke" w:date="2020-03-09T14:39:00Z">
                            <w:r w:rsidR="0047200E" w:rsidDel="00004854">
                              <w:rPr>
                                <w:noProof/>
                              </w:rPr>
                              <w:delText>56</w:delText>
                            </w:r>
                          </w:del>
                        </w:ins>
                        <w:del w:id="2768" w:author="Dr. Carsten Franke" w:date="2020-03-09T14:39:00Z">
                          <w:r w:rsidDel="00004854">
                            <w:rPr>
                              <w:noProof/>
                            </w:rPr>
                            <w:delText>51</w:delText>
                          </w:r>
                        </w:del>
                        <w:r>
                          <w:fldChar w:fldCharType="end"/>
                        </w:r>
                        <w:r>
                          <w:t>: Corner Weld Parameters</w:t>
                        </w:r>
                        <w:bookmarkEnd w:id="2763"/>
                        <w:bookmarkEnd w:id="2764"/>
                      </w:p>
                    </w:txbxContent>
                  </v:textbox>
                </v:shape>
              </v:group>
            </w:pict>
          </mc:Fallback>
        </mc:AlternateContent>
      </w:r>
      <w:r w:rsidR="00E00067" w:rsidRPr="007055D9">
        <w:t xml:space="preserve">The parameters of the welds are the same for </w:t>
      </w:r>
      <w:proofErr w:type="gramStart"/>
      <w:r w:rsidR="00E00067" w:rsidRPr="007055D9">
        <w:t>all of</w:t>
      </w:r>
      <w:proofErr w:type="gramEnd"/>
      <w:r w:rsidR="00E00067" w:rsidRPr="007055D9">
        <w:t xml:space="preserve"> the potential welds on the connection:</w:t>
      </w:r>
    </w:p>
    <w:p w14:paraId="7C227116" w14:textId="77777777" w:rsidR="00E00067" w:rsidRPr="007055D9" w:rsidRDefault="00E00067" w:rsidP="008F3D94">
      <w:pPr>
        <w:pStyle w:val="Aufzhlungszeichen"/>
        <w:keepNext/>
        <w:keepLines/>
      </w:pPr>
      <w:r w:rsidRPr="000816DA">
        <w:rPr>
          <w:sz w:val="24"/>
          <w:szCs w:val="28"/>
        </w:rPr>
        <w:t>a</w:t>
      </w:r>
      <w:r w:rsidRPr="000816DA">
        <w:rPr>
          <w:sz w:val="24"/>
          <w:szCs w:val="28"/>
          <w:vertAlign w:val="subscript"/>
        </w:rPr>
        <w:t>i</w:t>
      </w:r>
      <w:r w:rsidRPr="007055D9">
        <w:tab/>
      </w:r>
      <w:r w:rsidRPr="007055D9">
        <w:tab/>
        <w:t>Thickness of the weld (a-</w:t>
      </w:r>
      <w:r w:rsidR="000E0240">
        <w:t>value</w:t>
      </w:r>
      <w:r w:rsidR="007D7D8F">
        <w:t>,</w:t>
      </w:r>
      <w:r w:rsidR="001D1FF8">
        <w:t xml:space="preserve"> throat</w:t>
      </w:r>
      <w:r w:rsidRPr="007055D9">
        <w:t>)</w:t>
      </w:r>
    </w:p>
    <w:p w14:paraId="50594590" w14:textId="77777777" w:rsidR="00E00067" w:rsidRPr="007055D9" w:rsidRDefault="00E00067" w:rsidP="008F3D94">
      <w:pPr>
        <w:pStyle w:val="Aufzhlungszeichen"/>
        <w:keepNext/>
        <w:keepLines/>
      </w:pPr>
      <w:r w:rsidRPr="000816DA">
        <w:rPr>
          <w:sz w:val="24"/>
          <w:szCs w:val="28"/>
        </w:rPr>
        <w:t>d</w:t>
      </w:r>
      <w:r w:rsidRPr="000816DA">
        <w:rPr>
          <w:sz w:val="24"/>
          <w:szCs w:val="28"/>
          <w:vertAlign w:val="subscript"/>
        </w:rPr>
        <w:t>i</w:t>
      </w:r>
      <w:r w:rsidRPr="000816DA">
        <w:rPr>
          <w:sz w:val="20"/>
        </w:rPr>
        <w:tab/>
      </w:r>
      <w:r w:rsidRPr="007055D9">
        <w:tab/>
        <w:t>Depth of the penetration</w:t>
      </w:r>
    </w:p>
    <w:p w14:paraId="0BCE86CC" w14:textId="77777777" w:rsidR="00E00067" w:rsidRPr="007055D9" w:rsidRDefault="00E00067" w:rsidP="008F3D94">
      <w:pPr>
        <w:pStyle w:val="Aufzhlungszeichen"/>
        <w:keepNext/>
        <w:keepLines/>
      </w:pPr>
      <w:r w:rsidRPr="006174AF">
        <w:rPr>
          <w:rFonts w:cs="Arial"/>
        </w:rPr>
        <w:t>β</w:t>
      </w:r>
      <w:proofErr w:type="spellStart"/>
      <w:r w:rsidRPr="000816DA">
        <w:rPr>
          <w:sz w:val="24"/>
          <w:szCs w:val="28"/>
          <w:vertAlign w:val="subscript"/>
        </w:rPr>
        <w:t>i</w:t>
      </w:r>
      <w:proofErr w:type="spellEnd"/>
      <w:r w:rsidRPr="000816DA">
        <w:rPr>
          <w:sz w:val="20"/>
        </w:rPr>
        <w:tab/>
      </w:r>
      <w:r w:rsidRPr="007055D9">
        <w:tab/>
        <w:t>Weld angle</w:t>
      </w:r>
    </w:p>
    <w:p w14:paraId="0D15FFA7" w14:textId="77777777" w:rsidR="00E00067" w:rsidRDefault="00E00067" w:rsidP="008A6190"/>
    <w:p w14:paraId="1FFD5E58" w14:textId="77777777" w:rsidR="008F3D94" w:rsidRPr="007055D9" w:rsidRDefault="008F3D94" w:rsidP="008A6190"/>
    <w:p w14:paraId="5619240B" w14:textId="77777777" w:rsidR="00452C51" w:rsidRPr="007055D9" w:rsidRDefault="00452C51" w:rsidP="00B32130">
      <w:pPr>
        <w:jc w:val="both"/>
      </w:pPr>
      <w:r w:rsidRPr="007055D9">
        <w:t>For the penetration</w:t>
      </w:r>
      <w:r w:rsidR="00247FBF">
        <w:t>,</w:t>
      </w:r>
      <w:r w:rsidRPr="007055D9">
        <w:t xml:space="preserve">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1D889E2D" w14:textId="77777777" w:rsidR="00452C51" w:rsidRPr="007055D9" w:rsidRDefault="00452C51" w:rsidP="00B32130">
      <w:pPr>
        <w:jc w:val="both"/>
      </w:pPr>
      <w:r w:rsidRPr="007055D9">
        <w:t xml:space="preserve">This is computed by </w:t>
      </w:r>
      <w:r w:rsidR="001759F7" w:rsidRPr="007055D9">
        <w:rPr>
          <w:position w:val="-32"/>
          <w:szCs w:val="22"/>
        </w:rPr>
        <w:object w:dxaOrig="1240" w:dyaOrig="700" w14:anchorId="603830AF">
          <v:shape id="_x0000_i1027" type="#_x0000_t75" style="width:55.5pt;height:31.5pt" o:ole="">
            <v:imagedata r:id="rId155" o:title=""/>
          </v:shape>
          <o:OLEObject Type="Embed" ProgID="Equation.3" ShapeID="_x0000_i1027" DrawAspect="Content" ObjectID="_1645275660" r:id="rId156"/>
        </w:object>
      </w:r>
      <w:r w:rsidRPr="007055D9">
        <w:t xml:space="preserve"> where </w:t>
      </w:r>
      <w:r w:rsidR="00D75A51">
        <w:t xml:space="preserve">variable </w:t>
      </w:r>
      <w:proofErr w:type="spellStart"/>
      <w:r w:rsidRPr="007055D9">
        <w:rPr>
          <w:rStyle w:val="TextZchn"/>
          <w:i/>
        </w:rPr>
        <w:t>i</w:t>
      </w:r>
      <w:proofErr w:type="spellEnd"/>
      <w:r w:rsidRPr="007055D9">
        <w:rPr>
          <w:i/>
        </w:rPr>
        <w:t xml:space="preserve"> </w:t>
      </w:r>
      <w:r w:rsidRPr="007055D9">
        <w:t xml:space="preserve">is specifying the weld index and </w:t>
      </w:r>
      <w:r w:rsidR="00D75A51">
        <w:t>variable</w:t>
      </w:r>
      <w:r w:rsidR="00D75A51" w:rsidRPr="007055D9">
        <w:t xml:space="preserve"> </w:t>
      </w:r>
      <w:r w:rsidRPr="007055D9">
        <w:rPr>
          <w:rStyle w:val="TextZchn"/>
          <w:i/>
        </w:rPr>
        <w:t xml:space="preserve">j </w:t>
      </w:r>
      <w:r w:rsidRPr="007055D9">
        <w:t>is defined by the sheet index of the welded sheet related to the weld.</w:t>
      </w:r>
      <w:r w:rsidR="00D75A51">
        <w:t xml:space="preserve"> (α</w:t>
      </w:r>
      <w:r w:rsidR="00D75A51" w:rsidRPr="00A2231C">
        <w:rPr>
          <w:vertAlign w:val="subscript"/>
        </w:rPr>
        <w:t>j</w:t>
      </w:r>
      <w:r w:rsidR="00D75A51">
        <w:t xml:space="preserve"> in case of a Corner Weld is 90° and therefore sinα</w:t>
      </w:r>
      <w:r w:rsidR="00D75A51" w:rsidRPr="00A2231C">
        <w:rPr>
          <w:vertAlign w:val="subscript"/>
        </w:rPr>
        <w:t>j</w:t>
      </w:r>
      <w:r w:rsidR="00D75A51">
        <w:t>=1.)</w:t>
      </w:r>
    </w:p>
    <w:p w14:paraId="1D28F892" w14:textId="77777777" w:rsidR="008A6190" w:rsidRPr="007055D9" w:rsidRDefault="008A6190" w:rsidP="00B32130">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0"/>
        <w:gridCol w:w="1604"/>
        <w:gridCol w:w="1438"/>
        <w:gridCol w:w="1431"/>
        <w:gridCol w:w="1256"/>
        <w:gridCol w:w="1612"/>
      </w:tblGrid>
      <w:tr w:rsidR="00E00067" w:rsidRPr="007055D9" w14:paraId="2F262E1D" w14:textId="77777777" w:rsidTr="003B6225">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7D4B2CF" w14:textId="77777777" w:rsidR="00E00067" w:rsidRPr="007055D9" w:rsidRDefault="00E00067" w:rsidP="003B6225">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5DC8AC3" w14:textId="77777777" w:rsidR="00E00067" w:rsidRPr="007055D9" w:rsidRDefault="00E00067" w:rsidP="003B6225">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8C43355" w14:textId="77777777" w:rsidR="00E00067" w:rsidRPr="007055D9" w:rsidRDefault="00E00067" w:rsidP="003B6225">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9F20B36" w14:textId="77777777" w:rsidR="00E00067" w:rsidRPr="007055D9" w:rsidRDefault="00E00067" w:rsidP="003B6225">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5A4ED76" w14:textId="77777777" w:rsidR="00E00067" w:rsidRPr="007055D9" w:rsidRDefault="000E60DF" w:rsidP="003B6225">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3368F5A" w14:textId="77777777" w:rsidR="00E00067" w:rsidRPr="007055D9" w:rsidRDefault="00E00067" w:rsidP="003B6225">
            <w:pPr>
              <w:keepNext/>
              <w:rPr>
                <w:b/>
                <w:i/>
              </w:rPr>
            </w:pPr>
            <w:r w:rsidRPr="007055D9">
              <w:rPr>
                <w:b/>
                <w:i/>
              </w:rPr>
              <w:t>Default Value</w:t>
            </w:r>
          </w:p>
        </w:tc>
      </w:tr>
      <w:tr w:rsidR="00876F6F" w:rsidRPr="007055D9" w14:paraId="327E5FD8" w14:textId="77777777" w:rsidTr="003B6225">
        <w:trPr>
          <w:jc w:val="center"/>
        </w:trPr>
        <w:tc>
          <w:tcPr>
            <w:tcW w:w="1190" w:type="dxa"/>
            <w:shd w:val="clear" w:color="auto" w:fill="auto"/>
          </w:tcPr>
          <w:p w14:paraId="66C3CDC6" w14:textId="77777777" w:rsidR="00E00067" w:rsidRPr="00790993" w:rsidRDefault="00886386" w:rsidP="003B6225">
            <w:pPr>
              <w:rPr>
                <w:sz w:val="20"/>
                <w:szCs w:val="18"/>
              </w:rPr>
            </w:pPr>
            <w:r w:rsidRPr="00790993">
              <w:rPr>
                <w:sz w:val="20"/>
                <w:szCs w:val="18"/>
              </w:rPr>
              <w:t>a</w:t>
            </w:r>
          </w:p>
        </w:tc>
        <w:tc>
          <w:tcPr>
            <w:tcW w:w="1604" w:type="dxa"/>
            <w:shd w:val="clear" w:color="auto" w:fill="auto"/>
          </w:tcPr>
          <w:p w14:paraId="00BA0A76" w14:textId="77777777" w:rsidR="00E00067" w:rsidRPr="00790993" w:rsidRDefault="00E00067" w:rsidP="003B6225">
            <w:pPr>
              <w:rPr>
                <w:sz w:val="20"/>
                <w:szCs w:val="18"/>
              </w:rPr>
            </w:pPr>
            <w:r w:rsidRPr="00790993">
              <w:rPr>
                <w:sz w:val="20"/>
                <w:szCs w:val="18"/>
              </w:rPr>
              <w:t>thickness</w:t>
            </w:r>
          </w:p>
        </w:tc>
        <w:tc>
          <w:tcPr>
            <w:tcW w:w="1438" w:type="dxa"/>
            <w:shd w:val="clear" w:color="auto" w:fill="auto"/>
          </w:tcPr>
          <w:p w14:paraId="7C30090F" w14:textId="77777777" w:rsidR="00E00067" w:rsidRPr="00790993" w:rsidRDefault="00E00067" w:rsidP="003B6225">
            <w:pPr>
              <w:rPr>
                <w:sz w:val="20"/>
                <w:szCs w:val="18"/>
              </w:rPr>
            </w:pPr>
            <w:r w:rsidRPr="00790993">
              <w:rPr>
                <w:sz w:val="20"/>
                <w:szCs w:val="18"/>
              </w:rPr>
              <w:t xml:space="preserve">1 </w:t>
            </w:r>
            <w:r w:rsidR="00241236" w:rsidRPr="00790993">
              <w:rPr>
                <w:sz w:val="20"/>
                <w:szCs w:val="18"/>
              </w:rPr>
              <w:t>–</w:t>
            </w:r>
            <w:r w:rsidRPr="00790993">
              <w:rPr>
                <w:sz w:val="20"/>
                <w:szCs w:val="18"/>
              </w:rPr>
              <w:t xml:space="preserve"> 2</w:t>
            </w:r>
          </w:p>
        </w:tc>
        <w:tc>
          <w:tcPr>
            <w:tcW w:w="1431" w:type="dxa"/>
            <w:shd w:val="clear" w:color="auto" w:fill="auto"/>
          </w:tcPr>
          <w:p w14:paraId="59D88D7E" w14:textId="77777777" w:rsidR="00E00067" w:rsidRPr="00790993" w:rsidRDefault="00E00067" w:rsidP="003B6225">
            <w:pPr>
              <w:rPr>
                <w:sz w:val="20"/>
                <w:szCs w:val="18"/>
              </w:rPr>
            </w:pPr>
            <w:r w:rsidRPr="00790993">
              <w:rPr>
                <w:sz w:val="20"/>
                <w:szCs w:val="18"/>
              </w:rPr>
              <w:t>≥ 0</w:t>
            </w:r>
          </w:p>
        </w:tc>
        <w:tc>
          <w:tcPr>
            <w:tcW w:w="1256" w:type="dxa"/>
            <w:shd w:val="clear" w:color="auto" w:fill="auto"/>
          </w:tcPr>
          <w:p w14:paraId="63B908B1" w14:textId="77777777" w:rsidR="00E00067" w:rsidRPr="00790993" w:rsidRDefault="00745E1D" w:rsidP="003B6225">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4C8F5A0C" w14:textId="77777777" w:rsidR="00E00067" w:rsidRPr="00790993" w:rsidRDefault="00E00067" w:rsidP="003B6225">
            <w:pPr>
              <w:rPr>
                <w:sz w:val="20"/>
                <w:szCs w:val="18"/>
              </w:rPr>
            </w:pPr>
          </w:p>
        </w:tc>
      </w:tr>
      <w:tr w:rsidR="00876F6F" w:rsidRPr="007055D9" w14:paraId="1D23170B" w14:textId="77777777" w:rsidTr="003B6225">
        <w:trPr>
          <w:jc w:val="center"/>
        </w:trPr>
        <w:tc>
          <w:tcPr>
            <w:tcW w:w="1190" w:type="dxa"/>
            <w:shd w:val="clear" w:color="auto" w:fill="auto"/>
          </w:tcPr>
          <w:p w14:paraId="352FA102" w14:textId="77777777" w:rsidR="00E00067" w:rsidRPr="00790993" w:rsidRDefault="00D258EC" w:rsidP="003B6225">
            <w:pPr>
              <w:rPr>
                <w:sz w:val="20"/>
                <w:szCs w:val="18"/>
              </w:rPr>
            </w:pPr>
            <w:r w:rsidRPr="00790993">
              <w:rPr>
                <w:sz w:val="20"/>
                <w:szCs w:val="18"/>
              </w:rPr>
              <w:t>β</w:t>
            </w:r>
          </w:p>
        </w:tc>
        <w:tc>
          <w:tcPr>
            <w:tcW w:w="1604" w:type="dxa"/>
            <w:shd w:val="clear" w:color="auto" w:fill="auto"/>
          </w:tcPr>
          <w:p w14:paraId="7F40A4C3" w14:textId="77777777" w:rsidR="00E00067" w:rsidRPr="00790993" w:rsidRDefault="00E00067" w:rsidP="003B6225">
            <w:pPr>
              <w:rPr>
                <w:sz w:val="20"/>
                <w:szCs w:val="18"/>
              </w:rPr>
            </w:pPr>
            <w:r w:rsidRPr="00790993">
              <w:rPr>
                <w:sz w:val="20"/>
                <w:szCs w:val="18"/>
              </w:rPr>
              <w:t>angle</w:t>
            </w:r>
          </w:p>
        </w:tc>
        <w:tc>
          <w:tcPr>
            <w:tcW w:w="1438" w:type="dxa"/>
            <w:shd w:val="clear" w:color="auto" w:fill="auto"/>
          </w:tcPr>
          <w:p w14:paraId="6DFDC147" w14:textId="77777777" w:rsidR="00E00067" w:rsidRPr="00790993" w:rsidRDefault="00241236" w:rsidP="003B6225">
            <w:pPr>
              <w:rPr>
                <w:sz w:val="20"/>
                <w:szCs w:val="18"/>
              </w:rPr>
            </w:pPr>
            <w:r w:rsidRPr="00790993">
              <w:rPr>
                <w:sz w:val="20"/>
                <w:szCs w:val="18"/>
              </w:rPr>
              <w:t>0</w:t>
            </w:r>
            <w:r w:rsidR="00E00067" w:rsidRPr="00790993">
              <w:rPr>
                <w:sz w:val="20"/>
                <w:szCs w:val="18"/>
              </w:rPr>
              <w:t xml:space="preserve"> </w:t>
            </w:r>
            <w:r w:rsidR="008F1B46" w:rsidRPr="00790993">
              <w:rPr>
                <w:sz w:val="20"/>
                <w:szCs w:val="18"/>
              </w:rPr>
              <w:t>–</w:t>
            </w:r>
            <w:r w:rsidR="00E00067" w:rsidRPr="00790993">
              <w:rPr>
                <w:sz w:val="20"/>
                <w:szCs w:val="18"/>
              </w:rPr>
              <w:t xml:space="preserve"> 2</w:t>
            </w:r>
          </w:p>
        </w:tc>
        <w:tc>
          <w:tcPr>
            <w:tcW w:w="1431" w:type="dxa"/>
            <w:shd w:val="clear" w:color="auto" w:fill="auto"/>
          </w:tcPr>
          <w:p w14:paraId="3AECA51F" w14:textId="77777777" w:rsidR="00E00067" w:rsidRPr="00790993" w:rsidRDefault="00E00067" w:rsidP="003B6225">
            <w:pPr>
              <w:rPr>
                <w:sz w:val="20"/>
                <w:szCs w:val="18"/>
              </w:rPr>
            </w:pPr>
            <w:r w:rsidRPr="00790993">
              <w:rPr>
                <w:sz w:val="20"/>
                <w:szCs w:val="18"/>
              </w:rPr>
              <w:t>≥ 0</w:t>
            </w:r>
          </w:p>
        </w:tc>
        <w:tc>
          <w:tcPr>
            <w:tcW w:w="1256" w:type="dxa"/>
            <w:shd w:val="clear" w:color="auto" w:fill="auto"/>
          </w:tcPr>
          <w:p w14:paraId="2387787F" w14:textId="77777777" w:rsidR="00E00067" w:rsidRPr="00790993" w:rsidRDefault="005067A2" w:rsidP="003B6225">
            <w:pPr>
              <w:rPr>
                <w:sz w:val="20"/>
                <w:szCs w:val="18"/>
              </w:rPr>
            </w:pPr>
            <w:r w:rsidRPr="00790993">
              <w:rPr>
                <w:sz w:val="20"/>
                <w:szCs w:val="18"/>
              </w:rPr>
              <w:t>O</w:t>
            </w:r>
            <w:r w:rsidR="00241236" w:rsidRPr="00790993">
              <w:rPr>
                <w:sz w:val="20"/>
                <w:szCs w:val="18"/>
              </w:rPr>
              <w:t>ptional</w:t>
            </w:r>
          </w:p>
        </w:tc>
        <w:tc>
          <w:tcPr>
            <w:tcW w:w="1612" w:type="dxa"/>
            <w:shd w:val="clear" w:color="auto" w:fill="auto"/>
          </w:tcPr>
          <w:p w14:paraId="1F2658A3" w14:textId="77777777" w:rsidR="00E00067" w:rsidRPr="00790993" w:rsidRDefault="00241236" w:rsidP="003B6225">
            <w:pPr>
              <w:rPr>
                <w:sz w:val="20"/>
                <w:szCs w:val="18"/>
              </w:rPr>
            </w:pPr>
            <w:r w:rsidRPr="00790993">
              <w:rPr>
                <w:sz w:val="20"/>
                <w:szCs w:val="18"/>
              </w:rPr>
              <w:t>45 [deg]</w:t>
            </w:r>
          </w:p>
        </w:tc>
      </w:tr>
      <w:tr w:rsidR="00876F6F" w:rsidRPr="007055D9" w14:paraId="5096F69E" w14:textId="77777777" w:rsidTr="003B6225">
        <w:trPr>
          <w:jc w:val="center"/>
        </w:trPr>
        <w:tc>
          <w:tcPr>
            <w:tcW w:w="1190" w:type="dxa"/>
            <w:shd w:val="clear" w:color="auto" w:fill="auto"/>
          </w:tcPr>
          <w:p w14:paraId="6637D2D1" w14:textId="77777777" w:rsidR="00E00067" w:rsidRPr="00790993" w:rsidRDefault="009F0B37" w:rsidP="003B6225">
            <w:pPr>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069F8341" w14:textId="77777777" w:rsidR="00E00067" w:rsidRPr="00790993" w:rsidRDefault="00F4558F" w:rsidP="003B6225">
            <w:pPr>
              <w:rPr>
                <w:sz w:val="20"/>
                <w:szCs w:val="18"/>
              </w:rPr>
            </w:pPr>
            <w:r>
              <w:rPr>
                <w:sz w:val="20"/>
                <w:szCs w:val="18"/>
              </w:rPr>
              <w:t>penetration</w:t>
            </w:r>
          </w:p>
        </w:tc>
        <w:tc>
          <w:tcPr>
            <w:tcW w:w="1438" w:type="dxa"/>
            <w:shd w:val="clear" w:color="auto" w:fill="auto"/>
          </w:tcPr>
          <w:p w14:paraId="307B1A99" w14:textId="77777777" w:rsidR="00E00067" w:rsidRPr="00790993" w:rsidRDefault="009F0B37" w:rsidP="003B6225">
            <w:pPr>
              <w:rPr>
                <w:sz w:val="20"/>
                <w:szCs w:val="18"/>
              </w:rPr>
            </w:pPr>
            <w:r w:rsidRPr="00790993">
              <w:rPr>
                <w:sz w:val="20"/>
                <w:szCs w:val="18"/>
              </w:rPr>
              <w:t>0 – 2</w:t>
            </w:r>
          </w:p>
        </w:tc>
        <w:tc>
          <w:tcPr>
            <w:tcW w:w="1431" w:type="dxa"/>
            <w:shd w:val="clear" w:color="auto" w:fill="auto"/>
          </w:tcPr>
          <w:p w14:paraId="7DB82C15" w14:textId="77777777" w:rsidR="00E00067" w:rsidRPr="00790993" w:rsidRDefault="009F0B37" w:rsidP="003B6225">
            <w:pPr>
              <w:rPr>
                <w:sz w:val="20"/>
                <w:szCs w:val="18"/>
              </w:rPr>
            </w:pPr>
            <w:r w:rsidRPr="00790993">
              <w:rPr>
                <w:sz w:val="20"/>
                <w:szCs w:val="18"/>
              </w:rPr>
              <w:t>0 ≤ η ≤ 1</w:t>
            </w:r>
          </w:p>
        </w:tc>
        <w:tc>
          <w:tcPr>
            <w:tcW w:w="1256" w:type="dxa"/>
            <w:shd w:val="clear" w:color="auto" w:fill="auto"/>
          </w:tcPr>
          <w:p w14:paraId="1D800CEE" w14:textId="77777777" w:rsidR="00E00067" w:rsidRPr="00790993" w:rsidRDefault="009F0B37" w:rsidP="003B6225">
            <w:pPr>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547CBE22" w14:textId="77777777" w:rsidR="00E00067" w:rsidRPr="00790993" w:rsidRDefault="009F0B37" w:rsidP="008F3D94">
            <w:pPr>
              <w:keepNext/>
              <w:rPr>
                <w:sz w:val="20"/>
                <w:szCs w:val="18"/>
              </w:rPr>
            </w:pPr>
            <w:r w:rsidRPr="00790993">
              <w:rPr>
                <w:sz w:val="20"/>
                <w:szCs w:val="18"/>
              </w:rPr>
              <w:t>0</w:t>
            </w:r>
          </w:p>
        </w:tc>
      </w:tr>
    </w:tbl>
    <w:p w14:paraId="4A7FE430" w14:textId="0A37A253" w:rsidR="008F3D94" w:rsidRDefault="008F3D94" w:rsidP="008F3D94">
      <w:pPr>
        <w:pStyle w:val="Beschriftung"/>
        <w:spacing w:before="120"/>
      </w:pPr>
      <w:bookmarkStart w:id="2769" w:name="_Toc3566495"/>
      <w:bookmarkStart w:id="2770" w:name="_Toc27753865"/>
      <w:r>
        <w:t xml:space="preserve">Table </w:t>
      </w:r>
      <w:ins w:id="2771" w:author="Dr. Carsten Franke" w:date="2020-03-09T16:02:00Z">
        <w:r w:rsidR="001D2A94">
          <w:fldChar w:fldCharType="begin"/>
        </w:r>
        <w:r w:rsidR="001D2A94">
          <w:instrText xml:space="preserve"> SEQ Table \* ARABIC </w:instrText>
        </w:r>
      </w:ins>
      <w:r w:rsidR="001D2A94">
        <w:fldChar w:fldCharType="separate"/>
      </w:r>
      <w:ins w:id="2772" w:author="Dr. Carsten Franke" w:date="2020-03-09T16:02:00Z">
        <w:r w:rsidR="001D2A94">
          <w:rPr>
            <w:noProof/>
          </w:rPr>
          <w:t>92</w:t>
        </w:r>
        <w:r w:rsidR="001D2A94">
          <w:fldChar w:fldCharType="end"/>
        </w:r>
      </w:ins>
      <w:del w:id="2773" w:author="Dr. Carsten Franke" w:date="2020-03-09T16:02:00Z">
        <w:r w:rsidDel="001D2A94">
          <w:fldChar w:fldCharType="begin"/>
        </w:r>
        <w:r w:rsidDel="001D2A94">
          <w:delInstrText xml:space="preserve"> SEQ Table \* ARABIC </w:delInstrText>
        </w:r>
        <w:r w:rsidDel="001D2A94">
          <w:fldChar w:fldCharType="separate"/>
        </w:r>
      </w:del>
      <w:del w:id="2774" w:author="Dr. Carsten Franke" w:date="2020-03-09T14:38:00Z">
        <w:r w:rsidR="007E2D34" w:rsidDel="00004854">
          <w:rPr>
            <w:noProof/>
          </w:rPr>
          <w:delText>90</w:delText>
        </w:r>
      </w:del>
      <w:del w:id="2775" w:author="Dr. Carsten Franke" w:date="2020-03-09T16:02:00Z">
        <w:r w:rsidDel="001D2A94">
          <w:fldChar w:fldCharType="end"/>
        </w:r>
      </w:del>
      <w:r>
        <w:t xml:space="preserve">: Parameters of </w:t>
      </w:r>
      <w:r w:rsidR="006619C9">
        <w:t xml:space="preserve">Simple </w:t>
      </w:r>
      <w:r>
        <w:t>Corner Weld</w:t>
      </w:r>
      <w:bookmarkEnd w:id="2769"/>
      <w:bookmarkEnd w:id="2770"/>
    </w:p>
    <w:p w14:paraId="2761E8A5" w14:textId="77777777" w:rsidR="00247FBF" w:rsidRDefault="00F4558F" w:rsidP="00A2231C">
      <w:pPr>
        <w:spacing w:before="120"/>
      </w:pPr>
      <w:r w:rsidRPr="007055D9">
        <w:t>All other parameters are provided by the model itself.</w:t>
      </w:r>
      <w:r w:rsidR="00C05EF7">
        <w:t xml:space="preserve"> </w:t>
      </w:r>
    </w:p>
    <w:p w14:paraId="7226C84C" w14:textId="77777777" w:rsidR="00FA0FAD" w:rsidRPr="00E36602" w:rsidRDefault="00FA0FAD" w:rsidP="00A2231C">
      <w:pPr>
        <w:spacing w:before="120"/>
      </w:pPr>
    </w:p>
    <w:p w14:paraId="54DEFAF4" w14:textId="77777777" w:rsidR="00E36602" w:rsidRDefault="00E36602" w:rsidP="00E36602">
      <w:pPr>
        <w:pStyle w:val="berschrift4"/>
        <w:numPr>
          <w:ilvl w:val="3"/>
          <w:numId w:val="14"/>
        </w:numPr>
      </w:pPr>
      <w:bookmarkStart w:id="2776" w:name="_Toc27753634"/>
      <w:r>
        <w:lastRenderedPageBreak/>
        <w:t>Double Corner Weld</w:t>
      </w:r>
      <w:bookmarkEnd w:id="2776"/>
    </w:p>
    <w:p w14:paraId="094E397C" w14:textId="77777777" w:rsidR="00E36602" w:rsidRPr="007055D9" w:rsidRDefault="00E36602" w:rsidP="00FA0FAD">
      <w:pPr>
        <w:pStyle w:val="berschrift5"/>
        <w:keepNext/>
        <w:keepLines/>
      </w:pPr>
      <w:r w:rsidRPr="007055D9">
        <w:t>Sheet Parameters</w:t>
      </w:r>
    </w:p>
    <w:p w14:paraId="19001188" w14:textId="77777777" w:rsidR="00E36602" w:rsidRPr="007055D9" w:rsidRDefault="00E36602" w:rsidP="00FA0FAD">
      <w:pPr>
        <w:keepLines/>
      </w:pPr>
      <w:r w:rsidRPr="007055D9">
        <w:t>The parameters to describe the connection are:</w:t>
      </w:r>
    </w:p>
    <w:p w14:paraId="32AD4CD3" w14:textId="77777777" w:rsidR="00E36602" w:rsidRPr="007055D9" w:rsidRDefault="00E36602" w:rsidP="00FA0FAD">
      <w:pPr>
        <w:pStyle w:val="Aufzhlungszeichen"/>
        <w:keepLines/>
      </w:pPr>
      <w:proofErr w:type="spellStart"/>
      <w:r w:rsidRPr="000816DA">
        <w:rPr>
          <w:sz w:val="24"/>
          <w:szCs w:val="28"/>
        </w:rPr>
        <w:t>t</w:t>
      </w:r>
      <w:r w:rsidRPr="000816DA">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3D68F9E4" w14:textId="77777777" w:rsidR="00E36602" w:rsidRPr="007055D9" w:rsidRDefault="00E36602" w:rsidP="00FA0FAD">
      <w:pPr>
        <w:pStyle w:val="Aufzhlungszeichen"/>
        <w:keepLines/>
      </w:pPr>
      <w:r w:rsidRPr="000816DA">
        <w:rPr>
          <w:sz w:val="24"/>
          <w:szCs w:val="28"/>
        </w:rPr>
        <w:t>t</w:t>
      </w:r>
      <w:r w:rsidRPr="000816DA">
        <w:rPr>
          <w:sz w:val="24"/>
          <w:szCs w:val="28"/>
          <w:vertAlign w:val="subscript"/>
        </w:rPr>
        <w:t>1</w:t>
      </w:r>
      <w:r w:rsidR="00EA4F5A">
        <w:rPr>
          <w:sz w:val="24"/>
          <w:szCs w:val="28"/>
          <w:vertAlign w:val="subscript"/>
        </w:rPr>
        <w:t xml:space="preserve">, </w:t>
      </w:r>
      <w:r w:rsidR="00EA4F5A" w:rsidRPr="000816DA">
        <w:rPr>
          <w:sz w:val="24"/>
          <w:szCs w:val="28"/>
        </w:rPr>
        <w:t>t</w:t>
      </w:r>
      <w:r w:rsidR="00EA4F5A">
        <w:rPr>
          <w:sz w:val="24"/>
          <w:szCs w:val="28"/>
          <w:vertAlign w:val="subscript"/>
        </w:rPr>
        <w:t>2</w:t>
      </w:r>
      <w:r w:rsidRPr="007055D9">
        <w:tab/>
        <w:t>Thickness</w:t>
      </w:r>
      <w:r w:rsidR="00EA4F5A">
        <w:t>es</w:t>
      </w:r>
      <w:r w:rsidRPr="007055D9">
        <w:t xml:space="preserve"> of welded sheet</w:t>
      </w:r>
    </w:p>
    <w:p w14:paraId="7F47855A" w14:textId="77777777" w:rsidR="00E36602" w:rsidRPr="007055D9" w:rsidRDefault="00EA4F5A" w:rsidP="00FA0FAD">
      <w:pPr>
        <w:pStyle w:val="Aufzhlungszeichen"/>
        <w:keepLines/>
      </w:pPr>
      <w:r>
        <w:rPr>
          <w:sz w:val="24"/>
          <w:szCs w:val="28"/>
        </w:rPr>
        <w:t>c</w:t>
      </w:r>
      <w:r w:rsidRPr="000816DA">
        <w:rPr>
          <w:sz w:val="24"/>
          <w:szCs w:val="28"/>
          <w:vertAlign w:val="subscript"/>
        </w:rPr>
        <w:t>1</w:t>
      </w:r>
      <w:r>
        <w:rPr>
          <w:sz w:val="24"/>
          <w:szCs w:val="28"/>
          <w:vertAlign w:val="subscript"/>
        </w:rPr>
        <w:t xml:space="preserve">, </w:t>
      </w:r>
      <w:r>
        <w:rPr>
          <w:sz w:val="24"/>
          <w:szCs w:val="28"/>
        </w:rPr>
        <w:t>c</w:t>
      </w:r>
      <w:r>
        <w:rPr>
          <w:sz w:val="24"/>
          <w:szCs w:val="28"/>
          <w:vertAlign w:val="subscript"/>
        </w:rPr>
        <w:t>2</w:t>
      </w:r>
      <w:r w:rsidR="00E36602" w:rsidRPr="007055D9">
        <w:rPr>
          <w:sz w:val="28"/>
          <w:szCs w:val="28"/>
        </w:rPr>
        <w:tab/>
      </w:r>
      <w:r w:rsidR="00E36602" w:rsidRPr="007055D9">
        <w:t>Gap</w:t>
      </w:r>
      <w:r>
        <w:t>s</w:t>
      </w:r>
      <w:r w:rsidR="00E36602" w:rsidRPr="007055D9">
        <w:t xml:space="preserve"> between base sheet and welded sheet</w:t>
      </w:r>
    </w:p>
    <w:p w14:paraId="75D3D29D" w14:textId="77777777" w:rsidR="00EA4F5A" w:rsidRPr="007055D9" w:rsidRDefault="00E36602" w:rsidP="00FA0FAD">
      <w:pPr>
        <w:pStyle w:val="Aufzhlungszeichen"/>
        <w:keepLines/>
      </w:pPr>
      <w:r w:rsidRPr="000816DA">
        <w:rPr>
          <w:sz w:val="24"/>
          <w:szCs w:val="28"/>
        </w:rPr>
        <w:t>v</w:t>
      </w:r>
      <w:r w:rsidRPr="007055D9">
        <w:rPr>
          <w:sz w:val="28"/>
          <w:szCs w:val="28"/>
        </w:rPr>
        <w:tab/>
      </w:r>
      <w:r w:rsidRPr="007055D9">
        <w:tab/>
        <w:t>Misalignment of welded sheet</w:t>
      </w:r>
    </w:p>
    <w:p w14:paraId="5A43DA3A" w14:textId="77777777" w:rsidR="00E36602" w:rsidRPr="007055D9" w:rsidRDefault="00E36602" w:rsidP="00E36602">
      <w:pPr>
        <w:pStyle w:val="berschrift5"/>
        <w:keepNext/>
        <w:spacing w:before="120"/>
      </w:pPr>
      <w:r w:rsidRPr="007055D9">
        <w:t>Weld Parameters</w:t>
      </w:r>
    </w:p>
    <w:p w14:paraId="7817D362" w14:textId="77777777" w:rsidR="00E36602" w:rsidRPr="007055D9" w:rsidRDefault="00E36602" w:rsidP="00E36602">
      <w:pPr>
        <w:keepNext/>
        <w:keepLines/>
      </w:pPr>
      <w:r w:rsidRPr="007055D9">
        <w:t>The parameters of the welds are the same for all the potential welds on the connection:</w:t>
      </w:r>
    </w:p>
    <w:p w14:paraId="45156185" w14:textId="77777777" w:rsidR="00E36602" w:rsidRPr="007055D9" w:rsidRDefault="00E36602" w:rsidP="00E36602">
      <w:pPr>
        <w:pStyle w:val="Aufzhlungszeichen"/>
        <w:keepNext/>
        <w:keepLines/>
      </w:pPr>
      <w:r w:rsidRPr="000816DA">
        <w:rPr>
          <w:sz w:val="24"/>
          <w:szCs w:val="28"/>
        </w:rPr>
        <w:t>a</w:t>
      </w:r>
      <w:r w:rsidRPr="000816DA">
        <w:rPr>
          <w:sz w:val="24"/>
          <w:szCs w:val="28"/>
          <w:vertAlign w:val="subscript"/>
        </w:rPr>
        <w:t>i</w:t>
      </w:r>
      <w:r w:rsidRPr="007055D9">
        <w:tab/>
      </w:r>
      <w:r w:rsidRPr="007055D9">
        <w:tab/>
        <w:t>Thickness of the weld (a-</w:t>
      </w:r>
      <w:r>
        <w:t>value, throat</w:t>
      </w:r>
      <w:r w:rsidRPr="007055D9">
        <w:t>)</w:t>
      </w:r>
    </w:p>
    <w:p w14:paraId="604AFC2A" w14:textId="77777777" w:rsidR="00E36602" w:rsidRPr="007055D9" w:rsidRDefault="00E36602" w:rsidP="00E36602">
      <w:pPr>
        <w:pStyle w:val="Aufzhlungszeichen"/>
        <w:keepNext/>
        <w:keepLines/>
      </w:pPr>
      <w:r w:rsidRPr="000816DA">
        <w:rPr>
          <w:sz w:val="24"/>
          <w:szCs w:val="28"/>
        </w:rPr>
        <w:t>d</w:t>
      </w:r>
      <w:r w:rsidRPr="000816DA">
        <w:rPr>
          <w:sz w:val="24"/>
          <w:szCs w:val="28"/>
          <w:vertAlign w:val="subscript"/>
        </w:rPr>
        <w:t>i</w:t>
      </w:r>
      <w:r w:rsidRPr="000816DA">
        <w:rPr>
          <w:sz w:val="20"/>
        </w:rPr>
        <w:tab/>
      </w:r>
      <w:r w:rsidRPr="007055D9">
        <w:tab/>
        <w:t>Depth of the penetration</w:t>
      </w:r>
    </w:p>
    <w:p w14:paraId="37B8B0B9" w14:textId="77777777" w:rsidR="00E36602" w:rsidRPr="007055D9" w:rsidRDefault="00E36602" w:rsidP="00E36602">
      <w:pPr>
        <w:pStyle w:val="Aufzhlungszeichen"/>
        <w:keepNext/>
        <w:keepLines/>
      </w:pPr>
      <w:r w:rsidRPr="006174AF">
        <w:rPr>
          <w:rFonts w:cs="Arial"/>
        </w:rPr>
        <w:t>β</w:t>
      </w:r>
      <w:proofErr w:type="spellStart"/>
      <w:r w:rsidRPr="000816DA">
        <w:rPr>
          <w:sz w:val="24"/>
          <w:szCs w:val="28"/>
          <w:vertAlign w:val="subscript"/>
        </w:rPr>
        <w:t>i</w:t>
      </w:r>
      <w:proofErr w:type="spellEnd"/>
      <w:r w:rsidRPr="000816DA">
        <w:rPr>
          <w:sz w:val="20"/>
        </w:rPr>
        <w:tab/>
      </w:r>
      <w:r w:rsidRPr="007055D9">
        <w:tab/>
        <w:t>Weld angle</w:t>
      </w:r>
    </w:p>
    <w:p w14:paraId="43607E67" w14:textId="77777777" w:rsidR="00F65DA7" w:rsidRDefault="005E2433" w:rsidP="00E36602">
      <w:r>
        <w:rPr>
          <w:noProof/>
          <w:lang w:eastAsia="en-US"/>
        </w:rPr>
        <mc:AlternateContent>
          <mc:Choice Requires="wpg">
            <w:drawing>
              <wp:anchor distT="0" distB="0" distL="114300" distR="114300" simplePos="0" relativeHeight="251678208" behindDoc="0" locked="0" layoutInCell="1" allowOverlap="1" wp14:anchorId="66B09099" wp14:editId="1EA8346C">
                <wp:simplePos x="0" y="0"/>
                <wp:positionH relativeFrom="column">
                  <wp:posOffset>175895</wp:posOffset>
                </wp:positionH>
                <wp:positionV relativeFrom="paragraph">
                  <wp:posOffset>31115</wp:posOffset>
                </wp:positionV>
                <wp:extent cx="4678680" cy="2814955"/>
                <wp:effectExtent l="0" t="0" r="7620" b="4445"/>
                <wp:wrapTopAndBottom/>
                <wp:docPr id="134" name="Gruppieren 134"/>
                <wp:cNvGraphicFramePr/>
                <a:graphic xmlns:a="http://schemas.openxmlformats.org/drawingml/2006/main">
                  <a:graphicData uri="http://schemas.microsoft.com/office/word/2010/wordprocessingGroup">
                    <wpg:wgp>
                      <wpg:cNvGrpSpPr/>
                      <wpg:grpSpPr>
                        <a:xfrm>
                          <a:off x="0" y="0"/>
                          <a:ext cx="4678680" cy="2814955"/>
                          <a:chOff x="0" y="0"/>
                          <a:chExt cx="4678680" cy="2814955"/>
                        </a:xfrm>
                      </wpg:grpSpPr>
                      <wpg:grpSp>
                        <wpg:cNvPr id="133" name="Gruppieren 133"/>
                        <wpg:cNvGrpSpPr/>
                        <wpg:grpSpPr>
                          <a:xfrm>
                            <a:off x="2647950" y="285750"/>
                            <a:ext cx="2030730" cy="2252980"/>
                            <a:chOff x="0" y="0"/>
                            <a:chExt cx="2030730" cy="2252980"/>
                          </a:xfrm>
                        </wpg:grpSpPr>
                        <wps:wsp>
                          <wps:cNvPr id="7" name="Text Box 7"/>
                          <wps:cNvSpPr txBox="1"/>
                          <wps:spPr>
                            <a:xfrm>
                              <a:off x="0" y="1866900"/>
                              <a:ext cx="2030730" cy="386080"/>
                            </a:xfrm>
                            <a:prstGeom prst="rect">
                              <a:avLst/>
                            </a:prstGeom>
                            <a:solidFill>
                              <a:prstClr val="white"/>
                            </a:solidFill>
                            <a:ln>
                              <a:noFill/>
                            </a:ln>
                            <a:effectLst/>
                          </wps:spPr>
                          <wps:txbx>
                            <w:txbxContent>
                              <w:p w14:paraId="40F19D73" w14:textId="6CD6E0BD" w:rsidR="00B169DB" w:rsidRPr="00067927" w:rsidRDefault="00B169DB" w:rsidP="00FA0FAD">
                                <w:pPr>
                                  <w:pStyle w:val="Beschriftung"/>
                                  <w:keepNext/>
                                  <w:keepLines/>
                                  <w:rPr>
                                    <w:noProof/>
                                    <w:szCs w:val="24"/>
                                  </w:rPr>
                                </w:pPr>
                                <w:bookmarkStart w:id="2777" w:name="_Toc27753747"/>
                                <w:r>
                                  <w:t xml:space="preserve">Figure </w:t>
                                </w:r>
                                <w:r>
                                  <w:fldChar w:fldCharType="begin"/>
                                </w:r>
                                <w:r>
                                  <w:instrText xml:space="preserve"> SEQ Figure \* ARABIC </w:instrText>
                                </w:r>
                                <w:r>
                                  <w:fldChar w:fldCharType="separate"/>
                                </w:r>
                                <w:ins w:id="2778" w:author="Dr. Carsten Franke" w:date="2020-03-09T14:39:00Z">
                                  <w:r w:rsidR="00004854">
                                    <w:rPr>
                                      <w:noProof/>
                                    </w:rPr>
                                    <w:t>57</w:t>
                                  </w:r>
                                </w:ins>
                                <w:ins w:id="2779" w:author="nick" w:date="2020-02-20T20:00:00Z">
                                  <w:del w:id="2780" w:author="Dr. Carsten Franke" w:date="2020-03-09T14:39:00Z">
                                    <w:r w:rsidR="0047200E" w:rsidDel="00004854">
                                      <w:rPr>
                                        <w:noProof/>
                                      </w:rPr>
                                      <w:delText>58</w:delText>
                                    </w:r>
                                  </w:del>
                                </w:ins>
                                <w:del w:id="2781" w:author="Dr. Carsten Franke" w:date="2020-03-09T14:39:00Z">
                                  <w:r w:rsidDel="00004854">
                                    <w:rPr>
                                      <w:noProof/>
                                    </w:rPr>
                                    <w:delText>53</w:delText>
                                  </w:r>
                                </w:del>
                                <w:r>
                                  <w:fldChar w:fldCharType="end"/>
                                </w:r>
                                <w:r>
                                  <w:t>: Double Corner Weld Parameters</w:t>
                                </w:r>
                                <w:bookmarkEnd w:id="27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37" name="Picture 37"/>
                            <pic:cNvPicPr>
                              <a:picLocks noChangeAspect="1"/>
                            </pic:cNvPicPr>
                          </pic:nvPicPr>
                          <pic:blipFill>
                            <a:blip r:embed="rId157">
                              <a:extLst>
                                <a:ext uri="{28A0092B-C50C-407E-A947-70E740481C1C}">
                                  <a14:useLocalDpi xmlns:a14="http://schemas.microsoft.com/office/drawing/2010/main" val="0"/>
                                </a:ext>
                              </a:extLst>
                            </a:blip>
                            <a:stretch>
                              <a:fillRect/>
                            </a:stretch>
                          </pic:blipFill>
                          <pic:spPr>
                            <a:xfrm>
                              <a:off x="495300" y="0"/>
                              <a:ext cx="981075" cy="1782445"/>
                            </a:xfrm>
                            <a:prstGeom prst="rect">
                              <a:avLst/>
                            </a:prstGeom>
                          </pic:spPr>
                        </pic:pic>
                      </wpg:grpSp>
                      <wpg:grpSp>
                        <wpg:cNvPr id="130" name="Gruppieren 130"/>
                        <wpg:cNvGrpSpPr/>
                        <wpg:grpSpPr>
                          <a:xfrm>
                            <a:off x="0" y="0"/>
                            <a:ext cx="2115185" cy="2814955"/>
                            <a:chOff x="0" y="0"/>
                            <a:chExt cx="2115185" cy="2814955"/>
                          </a:xfrm>
                        </wpg:grpSpPr>
                        <pic:pic xmlns:pic="http://schemas.openxmlformats.org/drawingml/2006/picture">
                          <pic:nvPicPr>
                            <pic:cNvPr id="129" name="Picture 129"/>
                            <pic:cNvPicPr>
                              <a:picLocks noChangeAspect="1"/>
                            </pic:cNvPicPr>
                          </pic:nvPicPr>
                          <pic:blipFill>
                            <a:blip r:embed="rId158">
                              <a:extLst>
                                <a:ext uri="{28A0092B-C50C-407E-A947-70E740481C1C}">
                                  <a14:useLocalDpi xmlns:a14="http://schemas.microsoft.com/office/drawing/2010/main" val="0"/>
                                </a:ext>
                              </a:extLst>
                            </a:blip>
                            <a:stretch>
                              <a:fillRect/>
                            </a:stretch>
                          </pic:blipFill>
                          <pic:spPr>
                            <a:xfrm>
                              <a:off x="266700" y="0"/>
                              <a:ext cx="1695450" cy="2368550"/>
                            </a:xfrm>
                            <a:prstGeom prst="rect">
                              <a:avLst/>
                            </a:prstGeom>
                          </pic:spPr>
                        </pic:pic>
                        <wps:wsp>
                          <wps:cNvPr id="132" name="Text Box 132"/>
                          <wps:cNvSpPr txBox="1"/>
                          <wps:spPr>
                            <a:xfrm>
                              <a:off x="0" y="2428875"/>
                              <a:ext cx="2115185" cy="386080"/>
                            </a:xfrm>
                            <a:prstGeom prst="rect">
                              <a:avLst/>
                            </a:prstGeom>
                            <a:solidFill>
                              <a:prstClr val="white"/>
                            </a:solidFill>
                            <a:ln>
                              <a:noFill/>
                            </a:ln>
                            <a:effectLst/>
                          </wps:spPr>
                          <wps:txbx>
                            <w:txbxContent>
                              <w:p w14:paraId="6BCADC38" w14:textId="7E6C53D7" w:rsidR="00B169DB" w:rsidRPr="00796AD7" w:rsidRDefault="00B169DB" w:rsidP="006619C9">
                                <w:pPr>
                                  <w:pStyle w:val="Beschriftung"/>
                                  <w:rPr>
                                    <w:noProof/>
                                    <w:szCs w:val="24"/>
                                  </w:rPr>
                                </w:pPr>
                                <w:bookmarkStart w:id="2782" w:name="_Toc27753748"/>
                                <w:r>
                                  <w:t xml:space="preserve">Figure </w:t>
                                </w:r>
                                <w:r>
                                  <w:fldChar w:fldCharType="begin"/>
                                </w:r>
                                <w:r>
                                  <w:instrText xml:space="preserve"> SEQ Figure \* ARABIC </w:instrText>
                                </w:r>
                                <w:r>
                                  <w:fldChar w:fldCharType="separate"/>
                                </w:r>
                                <w:ins w:id="2783" w:author="Dr. Carsten Franke" w:date="2020-03-09T14:39:00Z">
                                  <w:r w:rsidR="00004854">
                                    <w:rPr>
                                      <w:noProof/>
                                    </w:rPr>
                                    <w:t>57</w:t>
                                  </w:r>
                                </w:ins>
                                <w:ins w:id="2784" w:author="nick" w:date="2020-02-20T20:00:00Z">
                                  <w:del w:id="2785" w:author="Dr. Carsten Franke" w:date="2020-03-09T14:39:00Z">
                                    <w:r w:rsidR="0047200E" w:rsidDel="00004854">
                                      <w:rPr>
                                        <w:noProof/>
                                      </w:rPr>
                                      <w:delText>58</w:delText>
                                    </w:r>
                                  </w:del>
                                </w:ins>
                                <w:del w:id="2786" w:author="Dr. Carsten Franke" w:date="2020-03-09T14:39:00Z">
                                  <w:r w:rsidDel="00004854">
                                    <w:rPr>
                                      <w:noProof/>
                                    </w:rPr>
                                    <w:delText>52</w:delText>
                                  </w:r>
                                </w:del>
                                <w:r>
                                  <w:fldChar w:fldCharType="end"/>
                                </w:r>
                                <w:r>
                                  <w:t>: Corner Weld Sheet Layout</w:t>
                                </w:r>
                                <w:bookmarkEnd w:id="27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anchor>
            </w:drawing>
          </mc:Choice>
          <mc:Fallback>
            <w:pict>
              <v:group w14:anchorId="66B09099" id="Gruppieren 134" o:spid="_x0000_s1039" style="position:absolute;margin-left:13.85pt;margin-top:2.45pt;width:368.4pt;height:221.65pt;z-index:251678208" coordsize="46786,281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">
                <v:group id="Gruppieren 133" o:spid="_x0000_s1040" style="position:absolute;left:26479;top:2857;width:20307;height:22530" coordsize="20307,22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">
                  <v:shape id="Text Box 7" o:spid="_x0000_s1041" type="#_x0000_t202" style="position:absolute;top:18669;width:20307;height:3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" stroked="f">
                    <v:textbox style="mso-fit-shape-to-text:t" inset="0,0,0,0">
                      <w:txbxContent>
                        <w:p w14:paraId="40F19D73" w14:textId="6CD6E0BD" w:rsidR="00B169DB" w:rsidRPr="00067927" w:rsidRDefault="00B169DB" w:rsidP="00FA0FAD">
                          <w:pPr>
                            <w:pStyle w:val="Beschriftung"/>
                            <w:keepNext/>
                            <w:keepLines/>
                            <w:rPr>
                              <w:noProof/>
                              <w:szCs w:val="24"/>
                            </w:rPr>
                          </w:pPr>
                          <w:bookmarkStart w:id="2787" w:name="_Toc27753747"/>
                          <w:r>
                            <w:t xml:space="preserve">Figure </w:t>
                          </w:r>
                          <w:r>
                            <w:fldChar w:fldCharType="begin"/>
                          </w:r>
                          <w:r>
                            <w:instrText xml:space="preserve"> SEQ Figure \* ARABIC </w:instrText>
                          </w:r>
                          <w:r>
                            <w:fldChar w:fldCharType="separate"/>
                          </w:r>
                          <w:ins w:id="2788" w:author="Dr. Carsten Franke" w:date="2020-03-09T14:39:00Z">
                            <w:r w:rsidR="00004854">
                              <w:rPr>
                                <w:noProof/>
                              </w:rPr>
                              <w:t>57</w:t>
                            </w:r>
                          </w:ins>
                          <w:ins w:id="2789" w:author="nick" w:date="2020-02-20T20:00:00Z">
                            <w:del w:id="2790" w:author="Dr. Carsten Franke" w:date="2020-03-09T14:39:00Z">
                              <w:r w:rsidR="0047200E" w:rsidDel="00004854">
                                <w:rPr>
                                  <w:noProof/>
                                </w:rPr>
                                <w:delText>58</w:delText>
                              </w:r>
                            </w:del>
                          </w:ins>
                          <w:del w:id="2791" w:author="Dr. Carsten Franke" w:date="2020-03-09T14:39:00Z">
                            <w:r w:rsidDel="00004854">
                              <w:rPr>
                                <w:noProof/>
                              </w:rPr>
                              <w:delText>53</w:delText>
                            </w:r>
                          </w:del>
                          <w:r>
                            <w:fldChar w:fldCharType="end"/>
                          </w:r>
                          <w:r>
                            <w:t>: Double Corner Weld Parameters</w:t>
                          </w:r>
                          <w:bookmarkEnd w:id="2787"/>
                        </w:p>
                      </w:txbxContent>
                    </v:textbox>
                  </v:shape>
                  <v:shape id="Picture 37" o:spid="_x0000_s1042" type="#_x0000_t75" style="position:absolute;left:4953;width:9810;height:178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">
                    <v:imagedata r:id="rId159" o:title=""/>
                  </v:shape>
                </v:group>
                <v:group id="Gruppieren 130" o:spid="_x0000_s1043" style="position:absolute;width:21151;height:28149" coordsize="21151,281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">
                  <v:shape id="Picture 129" o:spid="_x0000_s1044" type="#_x0000_t75" style="position:absolute;left:2667;width:16954;height:236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">
                    <v:imagedata r:id="rId160" o:title=""/>
                  </v:shape>
                  <v:shape id="Text Box 132" o:spid="_x0000_s1045" type="#_x0000_t202" style="position:absolute;top:24288;width:21151;height:38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" stroked="f">
                    <v:textbox style="mso-fit-shape-to-text:t" inset="0,0,0,0">
                      <w:txbxContent>
                        <w:p w14:paraId="6BCADC38" w14:textId="7E6C53D7" w:rsidR="00B169DB" w:rsidRPr="00796AD7" w:rsidRDefault="00B169DB" w:rsidP="006619C9">
                          <w:pPr>
                            <w:pStyle w:val="Beschriftung"/>
                            <w:rPr>
                              <w:noProof/>
                              <w:szCs w:val="24"/>
                            </w:rPr>
                          </w:pPr>
                          <w:bookmarkStart w:id="2792" w:name="_Toc27753748"/>
                          <w:r>
                            <w:t xml:space="preserve">Figure </w:t>
                          </w:r>
                          <w:r>
                            <w:fldChar w:fldCharType="begin"/>
                          </w:r>
                          <w:r>
                            <w:instrText xml:space="preserve"> SEQ Figure \* ARABIC </w:instrText>
                          </w:r>
                          <w:r>
                            <w:fldChar w:fldCharType="separate"/>
                          </w:r>
                          <w:ins w:id="2793" w:author="Dr. Carsten Franke" w:date="2020-03-09T14:39:00Z">
                            <w:r w:rsidR="00004854">
                              <w:rPr>
                                <w:noProof/>
                              </w:rPr>
                              <w:t>57</w:t>
                            </w:r>
                          </w:ins>
                          <w:ins w:id="2794" w:author="nick" w:date="2020-02-20T20:00:00Z">
                            <w:del w:id="2795" w:author="Dr. Carsten Franke" w:date="2020-03-09T14:39:00Z">
                              <w:r w:rsidR="0047200E" w:rsidDel="00004854">
                                <w:rPr>
                                  <w:noProof/>
                                </w:rPr>
                                <w:delText>58</w:delText>
                              </w:r>
                            </w:del>
                          </w:ins>
                          <w:del w:id="2796" w:author="Dr. Carsten Franke" w:date="2020-03-09T14:39:00Z">
                            <w:r w:rsidDel="00004854">
                              <w:rPr>
                                <w:noProof/>
                              </w:rPr>
                              <w:delText>52</w:delText>
                            </w:r>
                          </w:del>
                          <w:r>
                            <w:fldChar w:fldCharType="end"/>
                          </w:r>
                          <w:r>
                            <w:t>: Corner Weld Sheet Layout</w:t>
                          </w:r>
                          <w:bookmarkEnd w:id="2792"/>
                        </w:p>
                      </w:txbxContent>
                    </v:textbox>
                  </v:shape>
                </v:group>
                <w10:wrap type="topAndBottom"/>
              </v:group>
            </w:pict>
          </mc:Fallback>
        </mc:AlternateContent>
      </w:r>
    </w:p>
    <w:p w14:paraId="67DDFD0C" w14:textId="77777777" w:rsidR="00E36602" w:rsidRPr="007055D9" w:rsidRDefault="00E36602" w:rsidP="00E36602">
      <w:pPr>
        <w:jc w:val="both"/>
      </w:pPr>
      <w:r w:rsidRPr="007055D9">
        <w:t xml:space="preserve">For the penetration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4A41A813" w14:textId="77777777" w:rsidR="00E36602" w:rsidRPr="007055D9" w:rsidRDefault="00E36602" w:rsidP="00E36602">
      <w:pPr>
        <w:jc w:val="both"/>
      </w:pPr>
      <w:r w:rsidRPr="007055D9">
        <w:t xml:space="preserve">This is computed by </w:t>
      </w:r>
      <w:r w:rsidRPr="007055D9">
        <w:rPr>
          <w:position w:val="-32"/>
          <w:szCs w:val="22"/>
        </w:rPr>
        <w:object w:dxaOrig="1240" w:dyaOrig="700" w14:anchorId="35EFC9DC">
          <v:shape id="_x0000_i1028" type="#_x0000_t75" style="width:55.5pt;height:31.5pt" o:ole="">
            <v:imagedata r:id="rId155" o:title=""/>
          </v:shape>
          <o:OLEObject Type="Embed" ProgID="Equation.3" ShapeID="_x0000_i1028" DrawAspect="Content" ObjectID="_1645275661" r:id="rId161"/>
        </w:object>
      </w:r>
      <w:r w:rsidRPr="007055D9">
        <w:t xml:space="preserve"> where </w:t>
      </w:r>
      <w:r>
        <w:t xml:space="preserve">variable </w:t>
      </w:r>
      <w:proofErr w:type="spellStart"/>
      <w:r w:rsidRPr="007055D9">
        <w:rPr>
          <w:rStyle w:val="TextZchn"/>
          <w:i/>
        </w:rPr>
        <w:t>i</w:t>
      </w:r>
      <w:proofErr w:type="spellEnd"/>
      <w:r w:rsidRPr="007055D9">
        <w:rPr>
          <w:i/>
        </w:rPr>
        <w:t xml:space="preserve"> </w:t>
      </w:r>
      <w:r w:rsidRPr="007055D9">
        <w:t xml:space="preserve">is specifying the weld index and </w:t>
      </w:r>
      <w:r>
        <w:t>variable</w:t>
      </w:r>
      <w:r w:rsidRPr="007055D9">
        <w:t xml:space="preserve"> </w:t>
      </w:r>
      <w:r w:rsidRPr="007055D9">
        <w:rPr>
          <w:rStyle w:val="TextZchn"/>
          <w:i/>
        </w:rPr>
        <w:t xml:space="preserve">j </w:t>
      </w:r>
      <w:r w:rsidRPr="007055D9">
        <w:t>is defined by the sheet index of the welded sheet related to the weld.</w:t>
      </w:r>
      <w:r>
        <w:t xml:space="preserve"> (α</w:t>
      </w:r>
      <w:r w:rsidRPr="00A2231C">
        <w:rPr>
          <w:vertAlign w:val="subscript"/>
        </w:rPr>
        <w:t>j</w:t>
      </w:r>
      <w:r>
        <w:t xml:space="preserve"> in case of a Corner Weld is 90° and therefore sinα</w:t>
      </w:r>
      <w:r w:rsidRPr="00A2231C">
        <w:rPr>
          <w:vertAlign w:val="subscript"/>
        </w:rPr>
        <w:t>j</w:t>
      </w:r>
      <w:r>
        <w:t>=1.)</w:t>
      </w:r>
    </w:p>
    <w:p w14:paraId="53D9BE43" w14:textId="77777777" w:rsidR="00E36602" w:rsidRPr="007055D9" w:rsidRDefault="00E36602" w:rsidP="00E36602">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0"/>
        <w:gridCol w:w="1604"/>
        <w:gridCol w:w="1438"/>
        <w:gridCol w:w="1431"/>
        <w:gridCol w:w="1256"/>
        <w:gridCol w:w="1612"/>
      </w:tblGrid>
      <w:tr w:rsidR="00E36602" w:rsidRPr="007055D9" w14:paraId="020B6C56" w14:textId="77777777" w:rsidTr="009F7B47">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364F69D" w14:textId="77777777" w:rsidR="00E36602" w:rsidRPr="007055D9" w:rsidRDefault="00E36602" w:rsidP="009F7B47">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355E2EA" w14:textId="77777777" w:rsidR="00E36602" w:rsidRPr="007055D9" w:rsidRDefault="00E36602" w:rsidP="009F7B47">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0EF0AD8" w14:textId="77777777" w:rsidR="00E36602" w:rsidRPr="007055D9" w:rsidRDefault="00E36602" w:rsidP="009F7B47">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D7FC028" w14:textId="77777777" w:rsidR="00E36602" w:rsidRPr="007055D9" w:rsidRDefault="00E36602" w:rsidP="009F7B47">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8FBA781" w14:textId="77777777" w:rsidR="00E36602" w:rsidRPr="007055D9" w:rsidRDefault="000E60DF" w:rsidP="009F7B47">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55F7AC" w14:textId="77777777" w:rsidR="00E36602" w:rsidRPr="007055D9" w:rsidRDefault="00E36602" w:rsidP="009F7B47">
            <w:pPr>
              <w:keepNext/>
              <w:rPr>
                <w:b/>
                <w:i/>
              </w:rPr>
            </w:pPr>
            <w:r w:rsidRPr="007055D9">
              <w:rPr>
                <w:b/>
                <w:i/>
              </w:rPr>
              <w:t>Default Value</w:t>
            </w:r>
          </w:p>
        </w:tc>
      </w:tr>
      <w:tr w:rsidR="00E36602" w:rsidRPr="007055D9" w14:paraId="2A452B0C" w14:textId="77777777" w:rsidTr="009F7B47">
        <w:trPr>
          <w:jc w:val="center"/>
        </w:trPr>
        <w:tc>
          <w:tcPr>
            <w:tcW w:w="1190" w:type="dxa"/>
            <w:shd w:val="clear" w:color="auto" w:fill="auto"/>
          </w:tcPr>
          <w:p w14:paraId="0B47D379" w14:textId="77777777" w:rsidR="00E36602" w:rsidRPr="00790993" w:rsidRDefault="00E36602" w:rsidP="009F7B47">
            <w:pPr>
              <w:rPr>
                <w:sz w:val="20"/>
                <w:szCs w:val="18"/>
              </w:rPr>
            </w:pPr>
            <w:r w:rsidRPr="00790993">
              <w:rPr>
                <w:sz w:val="20"/>
                <w:szCs w:val="18"/>
              </w:rPr>
              <w:t>a</w:t>
            </w:r>
          </w:p>
        </w:tc>
        <w:tc>
          <w:tcPr>
            <w:tcW w:w="1604" w:type="dxa"/>
            <w:shd w:val="clear" w:color="auto" w:fill="auto"/>
          </w:tcPr>
          <w:p w14:paraId="5D886D39" w14:textId="77777777" w:rsidR="00E36602" w:rsidRPr="00790993" w:rsidRDefault="00E36602" w:rsidP="009F7B47">
            <w:pPr>
              <w:rPr>
                <w:sz w:val="20"/>
                <w:szCs w:val="18"/>
              </w:rPr>
            </w:pPr>
            <w:r w:rsidRPr="00790993">
              <w:rPr>
                <w:sz w:val="20"/>
                <w:szCs w:val="18"/>
              </w:rPr>
              <w:t>thickness</w:t>
            </w:r>
          </w:p>
        </w:tc>
        <w:tc>
          <w:tcPr>
            <w:tcW w:w="1438" w:type="dxa"/>
            <w:shd w:val="clear" w:color="auto" w:fill="auto"/>
          </w:tcPr>
          <w:p w14:paraId="55D3113E" w14:textId="77777777" w:rsidR="00E36602" w:rsidRPr="00790993" w:rsidRDefault="00E36602" w:rsidP="009F7B47">
            <w:pPr>
              <w:rPr>
                <w:sz w:val="20"/>
                <w:szCs w:val="18"/>
              </w:rPr>
            </w:pPr>
            <w:r w:rsidRPr="00790993">
              <w:rPr>
                <w:sz w:val="20"/>
                <w:szCs w:val="18"/>
              </w:rPr>
              <w:t>1 – 2</w:t>
            </w:r>
          </w:p>
        </w:tc>
        <w:tc>
          <w:tcPr>
            <w:tcW w:w="1431" w:type="dxa"/>
            <w:shd w:val="clear" w:color="auto" w:fill="auto"/>
          </w:tcPr>
          <w:p w14:paraId="1D495782" w14:textId="77777777" w:rsidR="00E36602" w:rsidRPr="00790993" w:rsidRDefault="00E36602" w:rsidP="009F7B47">
            <w:pPr>
              <w:rPr>
                <w:sz w:val="20"/>
                <w:szCs w:val="18"/>
              </w:rPr>
            </w:pPr>
            <w:r w:rsidRPr="00790993">
              <w:rPr>
                <w:sz w:val="20"/>
                <w:szCs w:val="18"/>
              </w:rPr>
              <w:t>≥ 0</w:t>
            </w:r>
          </w:p>
        </w:tc>
        <w:tc>
          <w:tcPr>
            <w:tcW w:w="1256" w:type="dxa"/>
            <w:shd w:val="clear" w:color="auto" w:fill="auto"/>
          </w:tcPr>
          <w:p w14:paraId="21AEE3DB" w14:textId="77777777" w:rsidR="00E36602" w:rsidRPr="00790993" w:rsidRDefault="00E36602" w:rsidP="009F7B47">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4D6802ED" w14:textId="77777777" w:rsidR="00E36602" w:rsidRPr="00790993" w:rsidRDefault="00E36602" w:rsidP="009F7B47">
            <w:pPr>
              <w:rPr>
                <w:sz w:val="20"/>
                <w:szCs w:val="18"/>
              </w:rPr>
            </w:pPr>
          </w:p>
        </w:tc>
      </w:tr>
      <w:tr w:rsidR="00E36602" w:rsidRPr="007055D9" w14:paraId="53ED836E" w14:textId="77777777" w:rsidTr="009F7B47">
        <w:trPr>
          <w:jc w:val="center"/>
        </w:trPr>
        <w:tc>
          <w:tcPr>
            <w:tcW w:w="1190" w:type="dxa"/>
            <w:shd w:val="clear" w:color="auto" w:fill="auto"/>
          </w:tcPr>
          <w:p w14:paraId="3A9122E2" w14:textId="77777777" w:rsidR="00E36602" w:rsidRPr="00790993" w:rsidRDefault="00E36602" w:rsidP="009F7B47">
            <w:pPr>
              <w:rPr>
                <w:sz w:val="20"/>
                <w:szCs w:val="18"/>
              </w:rPr>
            </w:pPr>
            <w:r w:rsidRPr="00790993">
              <w:rPr>
                <w:sz w:val="20"/>
                <w:szCs w:val="18"/>
              </w:rPr>
              <w:t>β</w:t>
            </w:r>
          </w:p>
        </w:tc>
        <w:tc>
          <w:tcPr>
            <w:tcW w:w="1604" w:type="dxa"/>
            <w:shd w:val="clear" w:color="auto" w:fill="auto"/>
          </w:tcPr>
          <w:p w14:paraId="6CF4026E" w14:textId="77777777" w:rsidR="00E36602" w:rsidRPr="00790993" w:rsidRDefault="00E36602" w:rsidP="009F7B47">
            <w:pPr>
              <w:rPr>
                <w:sz w:val="20"/>
                <w:szCs w:val="18"/>
              </w:rPr>
            </w:pPr>
            <w:r w:rsidRPr="00790993">
              <w:rPr>
                <w:sz w:val="20"/>
                <w:szCs w:val="18"/>
              </w:rPr>
              <w:t>angle</w:t>
            </w:r>
          </w:p>
        </w:tc>
        <w:tc>
          <w:tcPr>
            <w:tcW w:w="1438" w:type="dxa"/>
            <w:shd w:val="clear" w:color="auto" w:fill="auto"/>
          </w:tcPr>
          <w:p w14:paraId="680E16FE" w14:textId="77777777" w:rsidR="00E36602" w:rsidRPr="00790993" w:rsidRDefault="00E36602" w:rsidP="009F7B47">
            <w:pPr>
              <w:rPr>
                <w:sz w:val="20"/>
                <w:szCs w:val="18"/>
              </w:rPr>
            </w:pPr>
            <w:r w:rsidRPr="00790993">
              <w:rPr>
                <w:sz w:val="20"/>
                <w:szCs w:val="18"/>
              </w:rPr>
              <w:t>0 – 2</w:t>
            </w:r>
          </w:p>
        </w:tc>
        <w:tc>
          <w:tcPr>
            <w:tcW w:w="1431" w:type="dxa"/>
            <w:shd w:val="clear" w:color="auto" w:fill="auto"/>
          </w:tcPr>
          <w:p w14:paraId="7F94F0CD" w14:textId="77777777" w:rsidR="00E36602" w:rsidRPr="00790993" w:rsidRDefault="00E36602" w:rsidP="009F7B47">
            <w:pPr>
              <w:rPr>
                <w:sz w:val="20"/>
                <w:szCs w:val="18"/>
              </w:rPr>
            </w:pPr>
            <w:r w:rsidRPr="00790993">
              <w:rPr>
                <w:sz w:val="20"/>
                <w:szCs w:val="18"/>
              </w:rPr>
              <w:t>≥ 0</w:t>
            </w:r>
          </w:p>
        </w:tc>
        <w:tc>
          <w:tcPr>
            <w:tcW w:w="1256" w:type="dxa"/>
            <w:shd w:val="clear" w:color="auto" w:fill="auto"/>
          </w:tcPr>
          <w:p w14:paraId="0FE6E335" w14:textId="77777777" w:rsidR="00E36602" w:rsidRPr="00790993" w:rsidRDefault="00E36602" w:rsidP="009F7B47">
            <w:pPr>
              <w:rPr>
                <w:sz w:val="20"/>
                <w:szCs w:val="18"/>
              </w:rPr>
            </w:pPr>
            <w:r w:rsidRPr="00790993">
              <w:rPr>
                <w:sz w:val="20"/>
                <w:szCs w:val="18"/>
              </w:rPr>
              <w:t>Optional</w:t>
            </w:r>
          </w:p>
        </w:tc>
        <w:tc>
          <w:tcPr>
            <w:tcW w:w="1612" w:type="dxa"/>
            <w:shd w:val="clear" w:color="auto" w:fill="auto"/>
          </w:tcPr>
          <w:p w14:paraId="27A7301D" w14:textId="77777777" w:rsidR="00E36602" w:rsidRPr="00790993" w:rsidRDefault="00E36602" w:rsidP="009F7B47">
            <w:pPr>
              <w:rPr>
                <w:sz w:val="20"/>
                <w:szCs w:val="18"/>
              </w:rPr>
            </w:pPr>
            <w:r w:rsidRPr="00790993">
              <w:rPr>
                <w:sz w:val="20"/>
                <w:szCs w:val="18"/>
              </w:rPr>
              <w:t>45 [deg]</w:t>
            </w:r>
          </w:p>
        </w:tc>
      </w:tr>
      <w:tr w:rsidR="00E36602" w:rsidRPr="007055D9" w14:paraId="0940260B" w14:textId="77777777" w:rsidTr="009F7B47">
        <w:trPr>
          <w:jc w:val="center"/>
        </w:trPr>
        <w:tc>
          <w:tcPr>
            <w:tcW w:w="1190" w:type="dxa"/>
            <w:shd w:val="clear" w:color="auto" w:fill="auto"/>
          </w:tcPr>
          <w:p w14:paraId="59D7E3F5" w14:textId="77777777" w:rsidR="00E36602" w:rsidRPr="00790993" w:rsidRDefault="00E36602" w:rsidP="009F7B47">
            <w:pPr>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4A511568" w14:textId="77777777" w:rsidR="00E36602" w:rsidRPr="00790993" w:rsidRDefault="00E36602" w:rsidP="009F7B47">
            <w:pPr>
              <w:rPr>
                <w:sz w:val="20"/>
                <w:szCs w:val="18"/>
              </w:rPr>
            </w:pPr>
            <w:r>
              <w:rPr>
                <w:sz w:val="20"/>
                <w:szCs w:val="18"/>
              </w:rPr>
              <w:t>penetration</w:t>
            </w:r>
          </w:p>
        </w:tc>
        <w:tc>
          <w:tcPr>
            <w:tcW w:w="1438" w:type="dxa"/>
            <w:shd w:val="clear" w:color="auto" w:fill="auto"/>
          </w:tcPr>
          <w:p w14:paraId="23AF03BC" w14:textId="77777777" w:rsidR="00E36602" w:rsidRPr="00790993" w:rsidRDefault="00E36602" w:rsidP="009F7B47">
            <w:pPr>
              <w:rPr>
                <w:sz w:val="20"/>
                <w:szCs w:val="18"/>
              </w:rPr>
            </w:pPr>
            <w:r w:rsidRPr="00790993">
              <w:rPr>
                <w:sz w:val="20"/>
                <w:szCs w:val="18"/>
              </w:rPr>
              <w:t>0 – 2</w:t>
            </w:r>
          </w:p>
        </w:tc>
        <w:tc>
          <w:tcPr>
            <w:tcW w:w="1431" w:type="dxa"/>
            <w:shd w:val="clear" w:color="auto" w:fill="auto"/>
          </w:tcPr>
          <w:p w14:paraId="0C2F0BAE" w14:textId="77777777" w:rsidR="00E36602" w:rsidRPr="00790993" w:rsidRDefault="00E36602" w:rsidP="009F7B47">
            <w:pPr>
              <w:rPr>
                <w:sz w:val="20"/>
                <w:szCs w:val="18"/>
              </w:rPr>
            </w:pPr>
            <w:r w:rsidRPr="00790993">
              <w:rPr>
                <w:sz w:val="20"/>
                <w:szCs w:val="18"/>
              </w:rPr>
              <w:t>0 ≤ η ≤ 1</w:t>
            </w:r>
          </w:p>
        </w:tc>
        <w:tc>
          <w:tcPr>
            <w:tcW w:w="1256" w:type="dxa"/>
            <w:shd w:val="clear" w:color="auto" w:fill="auto"/>
          </w:tcPr>
          <w:p w14:paraId="03DFD786" w14:textId="77777777" w:rsidR="00E36602" w:rsidRPr="00790993" w:rsidRDefault="00E36602" w:rsidP="009F7B47">
            <w:pPr>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3D5BE3D5" w14:textId="77777777" w:rsidR="00E36602" w:rsidRPr="00790993" w:rsidRDefault="00E36602" w:rsidP="009F7B47">
            <w:pPr>
              <w:keepNext/>
              <w:rPr>
                <w:sz w:val="20"/>
                <w:szCs w:val="18"/>
              </w:rPr>
            </w:pPr>
            <w:r w:rsidRPr="00790993">
              <w:rPr>
                <w:sz w:val="20"/>
                <w:szCs w:val="18"/>
              </w:rPr>
              <w:t>0</w:t>
            </w:r>
          </w:p>
        </w:tc>
      </w:tr>
    </w:tbl>
    <w:p w14:paraId="7D00284B" w14:textId="414C86E0" w:rsidR="00E36602" w:rsidRDefault="00E36602" w:rsidP="00E36602">
      <w:pPr>
        <w:pStyle w:val="Beschriftung"/>
        <w:spacing w:before="120"/>
      </w:pPr>
      <w:bookmarkStart w:id="2797" w:name="_Toc27753866"/>
      <w:r>
        <w:t xml:space="preserve">Table </w:t>
      </w:r>
      <w:ins w:id="2798" w:author="Dr. Carsten Franke" w:date="2020-03-09T16:02:00Z">
        <w:r w:rsidR="001D2A94">
          <w:fldChar w:fldCharType="begin"/>
        </w:r>
        <w:r w:rsidR="001D2A94">
          <w:instrText xml:space="preserve"> SEQ Table \* ARABIC </w:instrText>
        </w:r>
      </w:ins>
      <w:r w:rsidR="001D2A94">
        <w:fldChar w:fldCharType="separate"/>
      </w:r>
      <w:ins w:id="2799" w:author="Dr. Carsten Franke" w:date="2020-03-09T16:02:00Z">
        <w:r w:rsidR="001D2A94">
          <w:rPr>
            <w:noProof/>
          </w:rPr>
          <w:t>93</w:t>
        </w:r>
        <w:r w:rsidR="001D2A94">
          <w:fldChar w:fldCharType="end"/>
        </w:r>
      </w:ins>
      <w:del w:id="2800" w:author="Dr. Carsten Franke" w:date="2020-03-09T16:02:00Z">
        <w:r w:rsidDel="001D2A94">
          <w:fldChar w:fldCharType="begin"/>
        </w:r>
        <w:r w:rsidDel="001D2A94">
          <w:delInstrText xml:space="preserve"> SEQ Table \* ARABIC </w:delInstrText>
        </w:r>
        <w:r w:rsidDel="001D2A94">
          <w:fldChar w:fldCharType="separate"/>
        </w:r>
      </w:del>
      <w:del w:id="2801" w:author="Dr. Carsten Franke" w:date="2020-03-09T14:38:00Z">
        <w:r w:rsidR="007E2D34" w:rsidDel="00004854">
          <w:rPr>
            <w:noProof/>
          </w:rPr>
          <w:delText>91</w:delText>
        </w:r>
      </w:del>
      <w:del w:id="2802" w:author="Dr. Carsten Franke" w:date="2020-03-09T16:02:00Z">
        <w:r w:rsidDel="001D2A94">
          <w:fldChar w:fldCharType="end"/>
        </w:r>
      </w:del>
      <w:r>
        <w:t xml:space="preserve">: Parameters of </w:t>
      </w:r>
      <w:r w:rsidR="006619C9">
        <w:t xml:space="preserve">Double </w:t>
      </w:r>
      <w:r>
        <w:t>Corner Weld</w:t>
      </w:r>
      <w:bookmarkEnd w:id="2797"/>
    </w:p>
    <w:p w14:paraId="0A16BD36" w14:textId="77777777" w:rsidR="00E36602" w:rsidRPr="00E36602" w:rsidRDefault="00E36602" w:rsidP="00E36602">
      <w:r w:rsidRPr="007055D9">
        <w:lastRenderedPageBreak/>
        <w:t>All other parameters are provided by the model itself.</w:t>
      </w:r>
    </w:p>
    <w:p w14:paraId="25656CC0" w14:textId="77777777" w:rsidR="0006113C" w:rsidRPr="007055D9" w:rsidRDefault="0006113C" w:rsidP="00A2231C">
      <w:pPr>
        <w:pStyle w:val="berschrift4"/>
        <w:ind w:left="862" w:hanging="862"/>
      </w:pPr>
      <w:bookmarkStart w:id="2803" w:name="_Toc338939161"/>
      <w:bookmarkStart w:id="2804" w:name="_Toc3557021"/>
      <w:bookmarkStart w:id="2805" w:name="_Toc27753635"/>
      <w:r w:rsidRPr="007055D9">
        <w:t>Attributes</w:t>
      </w:r>
      <w:bookmarkEnd w:id="2803"/>
      <w:bookmarkEnd w:id="2804"/>
      <w:bookmarkEnd w:id="2805"/>
    </w:p>
    <w:p w14:paraId="3F09DB11" w14:textId="77777777" w:rsidR="0006113C" w:rsidRPr="007055D9" w:rsidRDefault="00242481" w:rsidP="001759F7">
      <w:pPr>
        <w:pStyle w:val="berschrift5"/>
        <w:keepNext/>
      </w:pPr>
      <w:bookmarkStart w:id="2806" w:name="_Toc338939163"/>
      <w:r w:rsidRPr="007055D9">
        <w:t xml:space="preserve">Attribute </w:t>
      </w:r>
      <w:r w:rsidR="00194316">
        <w:t>"</w:t>
      </w:r>
      <w:r w:rsidRPr="007055D9">
        <w:t>b</w:t>
      </w:r>
      <w:r w:rsidR="0006113C" w:rsidRPr="007055D9">
        <w:t>ase</w:t>
      </w:r>
      <w:bookmarkEnd w:id="2806"/>
      <w:r w:rsidR="00194316">
        <w:t>"</w:t>
      </w:r>
    </w:p>
    <w:p w14:paraId="7825E26E"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606C8C32" w14:textId="77777777" w:rsidR="0006113C" w:rsidRPr="007055D9" w:rsidRDefault="00242481" w:rsidP="0006113C">
      <w:pPr>
        <w:pStyle w:val="berschrift5"/>
      </w:pPr>
      <w:bookmarkStart w:id="2807" w:name="_Toc338939164"/>
      <w:r w:rsidRPr="007055D9">
        <w:t xml:space="preserve">Attribute </w:t>
      </w:r>
      <w:r w:rsidR="00194316">
        <w:t>"</w:t>
      </w:r>
      <w:proofErr w:type="spellStart"/>
      <w:r w:rsidRPr="007055D9">
        <w:t>t</w:t>
      </w:r>
      <w:r w:rsidR="0006113C" w:rsidRPr="007055D9">
        <w:t>echnology</w:t>
      </w:r>
      <w:bookmarkEnd w:id="2807"/>
      <w:proofErr w:type="spellEnd"/>
      <w:r w:rsidR="00194316">
        <w:t>"</w:t>
      </w:r>
    </w:p>
    <w:p w14:paraId="3F4B4C48"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46BA3222" w14:textId="77777777" w:rsidR="0006113C" w:rsidRPr="007055D9" w:rsidRDefault="00276306" w:rsidP="008B2F80">
      <w:pPr>
        <w:pStyle w:val="Aufzhlungszeichen"/>
        <w:keepNext/>
        <w:keepLines/>
        <w:rPr>
          <w:rStyle w:val="XMLElement"/>
        </w:rPr>
      </w:pPr>
      <w:r>
        <w:rPr>
          <w:rStyle w:val="XMLElement"/>
        </w:rPr>
        <w:t>r</w:t>
      </w:r>
      <w:r w:rsidR="0006113C" w:rsidRPr="007055D9">
        <w:rPr>
          <w:rStyle w:val="XMLElement"/>
        </w:rPr>
        <w:t>esistance</w:t>
      </w:r>
    </w:p>
    <w:p w14:paraId="7022233B" w14:textId="77777777" w:rsidR="0006113C" w:rsidRPr="007055D9" w:rsidRDefault="00276306" w:rsidP="008B2F80">
      <w:pPr>
        <w:pStyle w:val="Aufzhlungszeichen"/>
        <w:keepNext/>
        <w:keepLines/>
        <w:rPr>
          <w:rStyle w:val="XMLElement"/>
        </w:rPr>
      </w:pPr>
      <w:r>
        <w:rPr>
          <w:rStyle w:val="XMLElement"/>
        </w:rPr>
        <w:t>a</w:t>
      </w:r>
      <w:r w:rsidR="0006113C" w:rsidRPr="007055D9">
        <w:rPr>
          <w:rStyle w:val="XMLElement"/>
        </w:rPr>
        <w:t>rc</w:t>
      </w:r>
    </w:p>
    <w:p w14:paraId="68AE8950" w14:textId="77777777" w:rsidR="0006113C" w:rsidRPr="00604BF1" w:rsidRDefault="00276306" w:rsidP="008B2F80">
      <w:pPr>
        <w:pStyle w:val="Aufzhlungszeichen"/>
        <w:keepNext/>
        <w:keepLines/>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0AD6BE13" w14:textId="77777777" w:rsidR="00604BF1" w:rsidRDefault="00604BF1" w:rsidP="008B2F80">
      <w:pPr>
        <w:pStyle w:val="Aufzhlungszeichen"/>
        <w:keepNext/>
        <w:keepLines/>
        <w:rPr>
          <w:rStyle w:val="XMLElement"/>
        </w:rPr>
      </w:pPr>
      <w:r>
        <w:rPr>
          <w:rStyle w:val="XMLElement"/>
        </w:rPr>
        <w:t>friction</w:t>
      </w:r>
    </w:p>
    <w:p w14:paraId="6B46839D" w14:textId="77777777" w:rsidR="00604BF1" w:rsidRPr="007055D9" w:rsidRDefault="00604BF1" w:rsidP="008B2F80">
      <w:pPr>
        <w:pStyle w:val="Aufzhlungszeichen"/>
        <w:keepNext/>
        <w:keepLines/>
        <w:rPr>
          <w:rStyle w:val="XMLElement"/>
        </w:rPr>
      </w:pPr>
      <w:r>
        <w:rPr>
          <w:rStyle w:val="XMLElement"/>
        </w:rPr>
        <w:t>brazing</w:t>
      </w:r>
    </w:p>
    <w:p w14:paraId="0B341E64" w14:textId="77777777" w:rsidR="0006113C" w:rsidRPr="007055D9" w:rsidRDefault="0006113C" w:rsidP="0006113C">
      <w:pPr>
        <w:pStyle w:val="berschrift4"/>
      </w:pPr>
      <w:bookmarkStart w:id="2808" w:name="_Toc338939165"/>
      <w:bookmarkStart w:id="2809" w:name="_Toc3557022"/>
      <w:bookmarkStart w:id="2810" w:name="_Toc27753636"/>
      <w:r w:rsidRPr="007055D9">
        <w:t xml:space="preserve">Element </w:t>
      </w:r>
      <w:r w:rsidR="00194316">
        <w:t>"</w:t>
      </w:r>
      <w:proofErr w:type="spellStart"/>
      <w:r w:rsidRPr="007055D9">
        <w:t>weld_position</w:t>
      </w:r>
      <w:bookmarkEnd w:id="2808"/>
      <w:bookmarkEnd w:id="2809"/>
      <w:proofErr w:type="spellEnd"/>
      <w:r w:rsidR="00194316">
        <w:t>"</w:t>
      </w:r>
      <w:bookmarkEnd w:id="2810"/>
    </w:p>
    <w:p w14:paraId="697E9BA5" w14:textId="77777777" w:rsidR="0006113C" w:rsidRPr="007055D9" w:rsidRDefault="0006113C" w:rsidP="00A85E88">
      <w:r w:rsidRPr="007055D9">
        <w:t xml:space="preserve">For the element </w:t>
      </w:r>
      <w:r w:rsidR="0033708C" w:rsidRPr="0033708C">
        <w:rPr>
          <w:rStyle w:val="elementdeftypeChar"/>
        </w:rPr>
        <w:t>&lt;</w:t>
      </w:r>
      <w:proofErr w:type="spellStart"/>
      <w:r w:rsidR="0033708C" w:rsidRPr="0033708C">
        <w:rPr>
          <w:rStyle w:val="elementdeftypeChar"/>
        </w:rPr>
        <w:t>weld_position</w:t>
      </w:r>
      <w:proofErr w:type="spellEnd"/>
      <w:r w:rsidR="0033708C" w:rsidRPr="0033708C">
        <w:rPr>
          <w:rStyle w:val="elementdeftypeChar"/>
        </w:rPr>
        <w:t>/&gt;</w:t>
      </w:r>
      <w:r w:rsidR="0033708C">
        <w:t xml:space="preserve"> </w:t>
      </w:r>
      <w:r w:rsidRPr="007055D9">
        <w:t>the following attri</w:t>
      </w:r>
      <w:r w:rsidR="00DC0454">
        <w:t>butes can be specified for the C</w:t>
      </w:r>
      <w:r w:rsidRPr="007055D9">
        <w:t xml:space="preserve">orner </w:t>
      </w:r>
      <w:r w:rsidR="00DC0454">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24B41CAA" w14:textId="77777777" w:rsidTr="003B6225">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926076C" w14:textId="77777777" w:rsidR="0006113C" w:rsidRPr="007055D9" w:rsidRDefault="0006113C" w:rsidP="003B6225">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2F78517" w14:textId="77777777" w:rsidR="0006113C" w:rsidRPr="007055D9" w:rsidRDefault="0006113C" w:rsidP="003B6225">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B98870" w14:textId="77777777" w:rsidR="0006113C" w:rsidRPr="007055D9" w:rsidRDefault="000E60DF" w:rsidP="003B6225">
            <w:pPr>
              <w:keepNext/>
              <w:rPr>
                <w:b/>
                <w:i/>
              </w:rPr>
            </w:pPr>
            <w:r>
              <w:rPr>
                <w:b/>
                <w:i/>
              </w:rPr>
              <w:t>Use</w:t>
            </w:r>
          </w:p>
        </w:tc>
      </w:tr>
      <w:tr w:rsidR="009C21ED" w:rsidRPr="007055D9" w14:paraId="7C7CFD75" w14:textId="77777777" w:rsidTr="003B6225">
        <w:trPr>
          <w:trHeight w:val="283"/>
          <w:jc w:val="center"/>
        </w:trPr>
        <w:tc>
          <w:tcPr>
            <w:tcW w:w="1871" w:type="dxa"/>
            <w:shd w:val="clear" w:color="auto" w:fill="auto"/>
          </w:tcPr>
          <w:p w14:paraId="2CBC666C" w14:textId="77777777" w:rsidR="009C21ED" w:rsidRPr="002E6319" w:rsidRDefault="009C21ED" w:rsidP="003B6225">
            <w:pPr>
              <w:rPr>
                <w:rStyle w:val="Kommentarzeichen"/>
                <w:sz w:val="20"/>
                <w:szCs w:val="18"/>
                <w:lang w:eastAsia="x-none"/>
              </w:rPr>
            </w:pPr>
            <w:r w:rsidRPr="002E6319">
              <w:rPr>
                <w:sz w:val="20"/>
                <w:szCs w:val="18"/>
              </w:rPr>
              <w:t>u</w:t>
            </w:r>
          </w:p>
        </w:tc>
        <w:tc>
          <w:tcPr>
            <w:tcW w:w="1800" w:type="dxa"/>
            <w:shd w:val="clear" w:color="auto" w:fill="auto"/>
          </w:tcPr>
          <w:p w14:paraId="52B20DB5" w14:textId="77777777" w:rsidR="009C21ED" w:rsidRPr="002E6319" w:rsidRDefault="00F21C9F" w:rsidP="003B6225">
            <w:pPr>
              <w:rPr>
                <w:sz w:val="20"/>
                <w:szCs w:val="18"/>
              </w:rPr>
            </w:pPr>
            <w:r>
              <w:rPr>
                <w:sz w:val="20"/>
                <w:szCs w:val="20"/>
              </w:rPr>
              <w:t>Floating Point</w:t>
            </w:r>
          </w:p>
        </w:tc>
        <w:tc>
          <w:tcPr>
            <w:tcW w:w="4680" w:type="dxa"/>
            <w:shd w:val="clear" w:color="auto" w:fill="auto"/>
          </w:tcPr>
          <w:p w14:paraId="13C4B5BE"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67FA4FAF" w14:textId="77777777" w:rsidTr="003B6225">
        <w:trPr>
          <w:trHeight w:val="283"/>
          <w:jc w:val="center"/>
        </w:trPr>
        <w:tc>
          <w:tcPr>
            <w:tcW w:w="1871" w:type="dxa"/>
            <w:shd w:val="clear" w:color="auto" w:fill="auto"/>
          </w:tcPr>
          <w:p w14:paraId="62145DA0" w14:textId="77777777" w:rsidR="009C21ED" w:rsidRPr="002E6319" w:rsidRDefault="009C21ED" w:rsidP="003B6225">
            <w:pPr>
              <w:rPr>
                <w:rStyle w:val="Kommentarzeichen"/>
                <w:sz w:val="20"/>
                <w:szCs w:val="18"/>
                <w:lang w:eastAsia="x-none"/>
              </w:rPr>
            </w:pPr>
            <w:r w:rsidRPr="002E6319">
              <w:rPr>
                <w:sz w:val="20"/>
                <w:szCs w:val="18"/>
              </w:rPr>
              <w:t>x</w:t>
            </w:r>
          </w:p>
        </w:tc>
        <w:tc>
          <w:tcPr>
            <w:tcW w:w="1800" w:type="dxa"/>
            <w:shd w:val="clear" w:color="auto" w:fill="auto"/>
          </w:tcPr>
          <w:p w14:paraId="4258A129" w14:textId="77777777" w:rsidR="009C21ED" w:rsidRPr="002E6319" w:rsidRDefault="00F21C9F" w:rsidP="003B6225">
            <w:pPr>
              <w:rPr>
                <w:sz w:val="20"/>
                <w:szCs w:val="18"/>
              </w:rPr>
            </w:pPr>
            <w:r>
              <w:rPr>
                <w:sz w:val="20"/>
                <w:szCs w:val="20"/>
              </w:rPr>
              <w:t>Floating Point</w:t>
            </w:r>
          </w:p>
        </w:tc>
        <w:tc>
          <w:tcPr>
            <w:tcW w:w="4680" w:type="dxa"/>
            <w:shd w:val="clear" w:color="auto" w:fill="auto"/>
          </w:tcPr>
          <w:p w14:paraId="5D2B7A29"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72E01503" w14:textId="77777777" w:rsidTr="003B6225">
        <w:trPr>
          <w:trHeight w:val="283"/>
          <w:jc w:val="center"/>
        </w:trPr>
        <w:tc>
          <w:tcPr>
            <w:tcW w:w="1871" w:type="dxa"/>
            <w:shd w:val="clear" w:color="auto" w:fill="auto"/>
          </w:tcPr>
          <w:p w14:paraId="08CFCFC8" w14:textId="77777777" w:rsidR="009C21ED" w:rsidRPr="002E6319" w:rsidRDefault="009C21ED" w:rsidP="003B6225">
            <w:pPr>
              <w:rPr>
                <w:rStyle w:val="Kommentarzeichen"/>
                <w:sz w:val="20"/>
                <w:szCs w:val="18"/>
                <w:lang w:eastAsia="x-none"/>
              </w:rPr>
            </w:pPr>
            <w:r w:rsidRPr="002E6319">
              <w:rPr>
                <w:sz w:val="20"/>
                <w:szCs w:val="18"/>
              </w:rPr>
              <w:t>y</w:t>
            </w:r>
          </w:p>
        </w:tc>
        <w:tc>
          <w:tcPr>
            <w:tcW w:w="1800" w:type="dxa"/>
            <w:shd w:val="clear" w:color="auto" w:fill="auto"/>
          </w:tcPr>
          <w:p w14:paraId="2762F204" w14:textId="77777777" w:rsidR="009C21ED" w:rsidRPr="002E6319" w:rsidRDefault="00F21C9F" w:rsidP="003B6225">
            <w:pPr>
              <w:rPr>
                <w:sz w:val="20"/>
                <w:szCs w:val="18"/>
              </w:rPr>
            </w:pPr>
            <w:r>
              <w:rPr>
                <w:sz w:val="20"/>
                <w:szCs w:val="20"/>
              </w:rPr>
              <w:t>Floating Point</w:t>
            </w:r>
          </w:p>
        </w:tc>
        <w:tc>
          <w:tcPr>
            <w:tcW w:w="4680" w:type="dxa"/>
            <w:shd w:val="clear" w:color="auto" w:fill="auto"/>
          </w:tcPr>
          <w:p w14:paraId="19EB4C70"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06DD997E" w14:textId="77777777" w:rsidTr="003B6225">
        <w:trPr>
          <w:trHeight w:val="283"/>
          <w:jc w:val="center"/>
        </w:trPr>
        <w:tc>
          <w:tcPr>
            <w:tcW w:w="1871" w:type="dxa"/>
            <w:shd w:val="clear" w:color="auto" w:fill="auto"/>
          </w:tcPr>
          <w:p w14:paraId="19931A5D" w14:textId="77777777" w:rsidR="009C21ED" w:rsidRPr="002E6319" w:rsidRDefault="009C21ED" w:rsidP="003B6225">
            <w:pPr>
              <w:rPr>
                <w:rStyle w:val="Kommentarzeichen"/>
                <w:sz w:val="20"/>
                <w:szCs w:val="18"/>
                <w:lang w:eastAsia="x-none"/>
              </w:rPr>
            </w:pPr>
            <w:r w:rsidRPr="002E6319">
              <w:rPr>
                <w:sz w:val="20"/>
                <w:szCs w:val="18"/>
              </w:rPr>
              <w:t>z</w:t>
            </w:r>
          </w:p>
        </w:tc>
        <w:tc>
          <w:tcPr>
            <w:tcW w:w="1800" w:type="dxa"/>
            <w:shd w:val="clear" w:color="auto" w:fill="auto"/>
          </w:tcPr>
          <w:p w14:paraId="3B672871" w14:textId="77777777" w:rsidR="009C21ED" w:rsidRPr="002E6319" w:rsidRDefault="00F21C9F" w:rsidP="003B6225">
            <w:pPr>
              <w:rPr>
                <w:sz w:val="20"/>
                <w:szCs w:val="18"/>
              </w:rPr>
            </w:pPr>
            <w:r>
              <w:rPr>
                <w:sz w:val="20"/>
                <w:szCs w:val="20"/>
              </w:rPr>
              <w:t>Floating Point</w:t>
            </w:r>
          </w:p>
        </w:tc>
        <w:tc>
          <w:tcPr>
            <w:tcW w:w="4680" w:type="dxa"/>
            <w:shd w:val="clear" w:color="auto" w:fill="auto"/>
          </w:tcPr>
          <w:p w14:paraId="7F875BE7"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42060388" w14:textId="77777777" w:rsidTr="003B6225">
        <w:trPr>
          <w:trHeight w:val="283"/>
          <w:jc w:val="center"/>
        </w:trPr>
        <w:tc>
          <w:tcPr>
            <w:tcW w:w="1871" w:type="dxa"/>
            <w:shd w:val="clear" w:color="auto" w:fill="auto"/>
          </w:tcPr>
          <w:p w14:paraId="7E5631E3" w14:textId="77777777" w:rsidR="009C21ED" w:rsidRPr="002E6319" w:rsidRDefault="009C21ED" w:rsidP="003B6225">
            <w:pPr>
              <w:rPr>
                <w:rStyle w:val="Kommentarzeichen"/>
                <w:sz w:val="20"/>
                <w:szCs w:val="18"/>
                <w:lang w:eastAsia="x-none"/>
              </w:rPr>
            </w:pPr>
            <w:r w:rsidRPr="002E6319">
              <w:rPr>
                <w:sz w:val="20"/>
                <w:szCs w:val="18"/>
              </w:rPr>
              <w:t>reference</w:t>
            </w:r>
          </w:p>
        </w:tc>
        <w:tc>
          <w:tcPr>
            <w:tcW w:w="1800" w:type="dxa"/>
            <w:shd w:val="clear" w:color="auto" w:fill="auto"/>
          </w:tcPr>
          <w:p w14:paraId="4BC4DDBB" w14:textId="77777777" w:rsidR="009C21ED" w:rsidRPr="002E6319" w:rsidRDefault="00A37A9C" w:rsidP="003B6225">
            <w:pPr>
              <w:rPr>
                <w:sz w:val="20"/>
                <w:szCs w:val="18"/>
              </w:rPr>
            </w:pPr>
            <w:r w:rsidRPr="002E6319">
              <w:rPr>
                <w:sz w:val="20"/>
                <w:szCs w:val="18"/>
              </w:rPr>
              <w:t>Boolean</w:t>
            </w:r>
          </w:p>
        </w:tc>
        <w:tc>
          <w:tcPr>
            <w:tcW w:w="4680" w:type="dxa"/>
            <w:shd w:val="clear" w:color="auto" w:fill="auto"/>
          </w:tcPr>
          <w:p w14:paraId="5A7B29F8" w14:textId="77777777" w:rsidR="009C21ED" w:rsidRPr="002E6319" w:rsidRDefault="005067A2" w:rsidP="003B6225">
            <w:pPr>
              <w:rPr>
                <w:sz w:val="20"/>
                <w:szCs w:val="18"/>
              </w:rPr>
            </w:pPr>
            <w:r w:rsidRPr="002E6319">
              <w:rPr>
                <w:sz w:val="20"/>
                <w:szCs w:val="18"/>
              </w:rPr>
              <w:t>O</w:t>
            </w:r>
            <w:r w:rsidR="009C21ED" w:rsidRPr="002E6319">
              <w:rPr>
                <w:sz w:val="20"/>
                <w:szCs w:val="18"/>
              </w:rPr>
              <w:t>ptional</w:t>
            </w:r>
          </w:p>
        </w:tc>
      </w:tr>
      <w:tr w:rsidR="009C21ED" w:rsidRPr="007055D9" w14:paraId="164A4AD1" w14:textId="77777777" w:rsidTr="003B6225">
        <w:trPr>
          <w:trHeight w:val="283"/>
          <w:jc w:val="center"/>
        </w:trPr>
        <w:tc>
          <w:tcPr>
            <w:tcW w:w="1871" w:type="dxa"/>
            <w:shd w:val="clear" w:color="auto" w:fill="auto"/>
          </w:tcPr>
          <w:p w14:paraId="7BC25C95" w14:textId="77777777" w:rsidR="009C21ED" w:rsidRPr="002E6319" w:rsidRDefault="009C21ED" w:rsidP="003B6225">
            <w:pPr>
              <w:rPr>
                <w:sz w:val="20"/>
                <w:szCs w:val="18"/>
              </w:rPr>
            </w:pPr>
            <w:r w:rsidRPr="002E6319">
              <w:rPr>
                <w:sz w:val="20"/>
                <w:szCs w:val="18"/>
              </w:rPr>
              <w:t>section</w:t>
            </w:r>
          </w:p>
        </w:tc>
        <w:tc>
          <w:tcPr>
            <w:tcW w:w="1800" w:type="dxa"/>
            <w:shd w:val="clear" w:color="auto" w:fill="auto"/>
          </w:tcPr>
          <w:p w14:paraId="6A66BAB6" w14:textId="77777777" w:rsidR="009C21ED" w:rsidRPr="002E6319" w:rsidRDefault="009C21ED" w:rsidP="003B6225">
            <w:pPr>
              <w:rPr>
                <w:sz w:val="20"/>
                <w:szCs w:val="18"/>
              </w:rPr>
            </w:pPr>
            <w:r w:rsidRPr="002E6319">
              <w:rPr>
                <w:sz w:val="20"/>
                <w:szCs w:val="18"/>
              </w:rPr>
              <w:t>Selection</w:t>
            </w:r>
          </w:p>
        </w:tc>
        <w:tc>
          <w:tcPr>
            <w:tcW w:w="4680" w:type="dxa"/>
            <w:shd w:val="clear" w:color="auto" w:fill="auto"/>
          </w:tcPr>
          <w:p w14:paraId="0215B841" w14:textId="77777777" w:rsidR="009C21ED" w:rsidRPr="002E6319" w:rsidRDefault="00B5721F" w:rsidP="003B6225">
            <w:pPr>
              <w:rPr>
                <w:sz w:val="20"/>
                <w:szCs w:val="18"/>
              </w:rPr>
            </w:pPr>
            <w:r>
              <w:rPr>
                <w:sz w:val="20"/>
                <w:szCs w:val="18"/>
              </w:rPr>
              <w:t>Optional</w:t>
            </w:r>
          </w:p>
        </w:tc>
      </w:tr>
      <w:tr w:rsidR="009C21ED" w:rsidRPr="007055D9" w14:paraId="63A69165" w14:textId="77777777" w:rsidTr="003B6225">
        <w:trPr>
          <w:trHeight w:val="340"/>
          <w:jc w:val="center"/>
        </w:trPr>
        <w:tc>
          <w:tcPr>
            <w:tcW w:w="1871" w:type="dxa"/>
            <w:shd w:val="clear" w:color="auto" w:fill="auto"/>
          </w:tcPr>
          <w:p w14:paraId="3B24E60E" w14:textId="77777777" w:rsidR="009C21ED" w:rsidRPr="002E6319" w:rsidRDefault="009C21ED" w:rsidP="003B6225">
            <w:pPr>
              <w:rPr>
                <w:sz w:val="20"/>
                <w:szCs w:val="18"/>
              </w:rPr>
            </w:pPr>
            <w:r w:rsidRPr="002E6319">
              <w:rPr>
                <w:sz w:val="20"/>
                <w:szCs w:val="18"/>
              </w:rPr>
              <w:t>thickness</w:t>
            </w:r>
          </w:p>
        </w:tc>
        <w:tc>
          <w:tcPr>
            <w:tcW w:w="1800" w:type="dxa"/>
            <w:shd w:val="clear" w:color="auto" w:fill="auto"/>
          </w:tcPr>
          <w:p w14:paraId="119A856C" w14:textId="77777777" w:rsidR="009C21ED" w:rsidRPr="002E6319" w:rsidRDefault="00F21C9F" w:rsidP="003B6225">
            <w:pPr>
              <w:rPr>
                <w:sz w:val="20"/>
                <w:szCs w:val="18"/>
              </w:rPr>
            </w:pPr>
            <w:r>
              <w:rPr>
                <w:sz w:val="20"/>
                <w:szCs w:val="20"/>
              </w:rPr>
              <w:t>Floating Point</w:t>
            </w:r>
          </w:p>
        </w:tc>
        <w:tc>
          <w:tcPr>
            <w:tcW w:w="4680" w:type="dxa"/>
            <w:shd w:val="clear" w:color="auto" w:fill="auto"/>
          </w:tcPr>
          <w:p w14:paraId="6FFD4E02" w14:textId="77777777" w:rsidR="009C21ED" w:rsidRPr="002E6319" w:rsidRDefault="00B5721F" w:rsidP="003B6225">
            <w:pPr>
              <w:rPr>
                <w:sz w:val="20"/>
                <w:szCs w:val="18"/>
              </w:rPr>
            </w:pPr>
            <w:r>
              <w:rPr>
                <w:sz w:val="20"/>
                <w:szCs w:val="18"/>
              </w:rPr>
              <w:t>Optional</w:t>
            </w:r>
          </w:p>
        </w:tc>
      </w:tr>
      <w:tr w:rsidR="009C21ED" w:rsidRPr="007055D9" w14:paraId="1FF488DD" w14:textId="77777777" w:rsidTr="003B6225">
        <w:trPr>
          <w:trHeight w:val="340"/>
          <w:jc w:val="center"/>
        </w:trPr>
        <w:tc>
          <w:tcPr>
            <w:tcW w:w="1871" w:type="dxa"/>
            <w:shd w:val="clear" w:color="auto" w:fill="auto"/>
          </w:tcPr>
          <w:p w14:paraId="0824B479" w14:textId="77777777" w:rsidR="009C21ED" w:rsidRPr="002E6319" w:rsidRDefault="009C21ED" w:rsidP="003B6225">
            <w:pPr>
              <w:rPr>
                <w:sz w:val="20"/>
                <w:szCs w:val="18"/>
              </w:rPr>
            </w:pPr>
            <w:r w:rsidRPr="002E6319">
              <w:rPr>
                <w:sz w:val="20"/>
                <w:szCs w:val="18"/>
              </w:rPr>
              <w:t>angle</w:t>
            </w:r>
          </w:p>
        </w:tc>
        <w:tc>
          <w:tcPr>
            <w:tcW w:w="1800" w:type="dxa"/>
            <w:shd w:val="clear" w:color="auto" w:fill="auto"/>
          </w:tcPr>
          <w:p w14:paraId="032C4533" w14:textId="77777777" w:rsidR="009C21ED" w:rsidRPr="002E6319" w:rsidRDefault="00F21C9F" w:rsidP="003B6225">
            <w:pPr>
              <w:rPr>
                <w:sz w:val="20"/>
                <w:szCs w:val="18"/>
              </w:rPr>
            </w:pPr>
            <w:r>
              <w:rPr>
                <w:sz w:val="20"/>
                <w:szCs w:val="20"/>
              </w:rPr>
              <w:t>Floating Point</w:t>
            </w:r>
          </w:p>
        </w:tc>
        <w:tc>
          <w:tcPr>
            <w:tcW w:w="4680" w:type="dxa"/>
            <w:shd w:val="clear" w:color="auto" w:fill="auto"/>
          </w:tcPr>
          <w:p w14:paraId="546774B1" w14:textId="77777777" w:rsidR="009C21ED" w:rsidRPr="002E6319" w:rsidRDefault="009C21ED" w:rsidP="003B6225">
            <w:pPr>
              <w:rPr>
                <w:sz w:val="20"/>
                <w:szCs w:val="18"/>
              </w:rPr>
            </w:pPr>
            <w:r w:rsidRPr="002E6319">
              <w:rPr>
                <w:sz w:val="20"/>
                <w:szCs w:val="18"/>
              </w:rPr>
              <w:t>Optional</w:t>
            </w:r>
          </w:p>
        </w:tc>
      </w:tr>
      <w:tr w:rsidR="009C21ED" w:rsidRPr="007055D9" w14:paraId="24B7F197" w14:textId="77777777" w:rsidTr="003B6225">
        <w:trPr>
          <w:trHeight w:val="340"/>
          <w:jc w:val="center"/>
        </w:trPr>
        <w:tc>
          <w:tcPr>
            <w:tcW w:w="1871" w:type="dxa"/>
            <w:shd w:val="clear" w:color="auto" w:fill="auto"/>
          </w:tcPr>
          <w:p w14:paraId="0333599C" w14:textId="77777777" w:rsidR="009C21ED" w:rsidRPr="002E6319" w:rsidRDefault="009C21ED" w:rsidP="003B6225">
            <w:pPr>
              <w:rPr>
                <w:sz w:val="20"/>
                <w:szCs w:val="18"/>
              </w:rPr>
            </w:pPr>
            <w:r w:rsidRPr="002E6319">
              <w:rPr>
                <w:sz w:val="20"/>
                <w:szCs w:val="18"/>
              </w:rPr>
              <w:t>shape</w:t>
            </w:r>
          </w:p>
        </w:tc>
        <w:tc>
          <w:tcPr>
            <w:tcW w:w="1800" w:type="dxa"/>
            <w:shd w:val="clear" w:color="auto" w:fill="auto"/>
          </w:tcPr>
          <w:p w14:paraId="6401688C" w14:textId="77777777" w:rsidR="009C21ED" w:rsidRPr="002E6319" w:rsidRDefault="009C21ED" w:rsidP="003B6225">
            <w:pPr>
              <w:rPr>
                <w:sz w:val="20"/>
                <w:szCs w:val="18"/>
              </w:rPr>
            </w:pPr>
            <w:r w:rsidRPr="002E6319">
              <w:rPr>
                <w:sz w:val="20"/>
                <w:szCs w:val="18"/>
              </w:rPr>
              <w:t>Selection</w:t>
            </w:r>
          </w:p>
        </w:tc>
        <w:tc>
          <w:tcPr>
            <w:tcW w:w="4680" w:type="dxa"/>
            <w:shd w:val="clear" w:color="auto" w:fill="auto"/>
          </w:tcPr>
          <w:p w14:paraId="2514A984" w14:textId="77777777" w:rsidR="009C21ED" w:rsidRPr="002E6319" w:rsidRDefault="009C21ED" w:rsidP="003B6225">
            <w:pPr>
              <w:rPr>
                <w:sz w:val="20"/>
                <w:szCs w:val="18"/>
              </w:rPr>
            </w:pPr>
            <w:r w:rsidRPr="002E6319">
              <w:rPr>
                <w:sz w:val="20"/>
                <w:szCs w:val="18"/>
              </w:rPr>
              <w:t>Optional</w:t>
            </w:r>
          </w:p>
        </w:tc>
      </w:tr>
      <w:tr w:rsidR="009C21ED" w:rsidRPr="007055D9" w14:paraId="185F7201" w14:textId="77777777" w:rsidTr="003B6225">
        <w:trPr>
          <w:trHeight w:val="340"/>
          <w:jc w:val="center"/>
        </w:trPr>
        <w:tc>
          <w:tcPr>
            <w:tcW w:w="1871" w:type="dxa"/>
            <w:shd w:val="clear" w:color="auto" w:fill="auto"/>
          </w:tcPr>
          <w:p w14:paraId="3FBBF004" w14:textId="77777777" w:rsidR="009C21ED" w:rsidRPr="002E6319" w:rsidRDefault="009C21ED" w:rsidP="003B6225">
            <w:pPr>
              <w:rPr>
                <w:sz w:val="20"/>
                <w:szCs w:val="18"/>
              </w:rPr>
            </w:pPr>
            <w:r w:rsidRPr="002E6319">
              <w:rPr>
                <w:sz w:val="20"/>
                <w:szCs w:val="18"/>
              </w:rPr>
              <w:t>penetration</w:t>
            </w:r>
          </w:p>
        </w:tc>
        <w:tc>
          <w:tcPr>
            <w:tcW w:w="1800" w:type="dxa"/>
            <w:shd w:val="clear" w:color="auto" w:fill="auto"/>
          </w:tcPr>
          <w:p w14:paraId="27F3B234" w14:textId="77777777" w:rsidR="009C21ED" w:rsidRPr="002E6319" w:rsidRDefault="00F21C9F" w:rsidP="003B6225">
            <w:pPr>
              <w:rPr>
                <w:sz w:val="20"/>
                <w:szCs w:val="18"/>
              </w:rPr>
            </w:pPr>
            <w:r>
              <w:rPr>
                <w:sz w:val="20"/>
                <w:szCs w:val="20"/>
              </w:rPr>
              <w:t>Floating Point</w:t>
            </w:r>
          </w:p>
        </w:tc>
        <w:tc>
          <w:tcPr>
            <w:tcW w:w="4680" w:type="dxa"/>
            <w:shd w:val="clear" w:color="auto" w:fill="auto"/>
          </w:tcPr>
          <w:p w14:paraId="4B084C2F" w14:textId="77777777" w:rsidR="009C21ED" w:rsidRPr="002E6319" w:rsidRDefault="009C21ED" w:rsidP="003B6225">
            <w:pPr>
              <w:rPr>
                <w:sz w:val="20"/>
                <w:szCs w:val="18"/>
              </w:rPr>
            </w:pPr>
            <w:r w:rsidRPr="002E6319">
              <w:rPr>
                <w:sz w:val="20"/>
                <w:szCs w:val="18"/>
              </w:rPr>
              <w:t>Optional</w:t>
            </w:r>
          </w:p>
        </w:tc>
      </w:tr>
      <w:tr w:rsidR="00BF403F" w:rsidRPr="007055D9" w14:paraId="4E63494F" w14:textId="77777777" w:rsidTr="003B6225">
        <w:trPr>
          <w:trHeight w:val="340"/>
          <w:jc w:val="center"/>
        </w:trPr>
        <w:tc>
          <w:tcPr>
            <w:tcW w:w="1871" w:type="dxa"/>
            <w:shd w:val="clear" w:color="auto" w:fill="auto"/>
          </w:tcPr>
          <w:p w14:paraId="20A55C6B" w14:textId="77777777" w:rsidR="00BF403F" w:rsidRPr="002E6319" w:rsidRDefault="00BF403F" w:rsidP="003B6225">
            <w:pPr>
              <w:rPr>
                <w:sz w:val="20"/>
                <w:szCs w:val="18"/>
              </w:rPr>
            </w:pPr>
            <w:r w:rsidRPr="002E6319">
              <w:rPr>
                <w:sz w:val="20"/>
                <w:szCs w:val="18"/>
              </w:rPr>
              <w:t>filler</w:t>
            </w:r>
          </w:p>
        </w:tc>
        <w:tc>
          <w:tcPr>
            <w:tcW w:w="1800" w:type="dxa"/>
            <w:shd w:val="clear" w:color="auto" w:fill="auto"/>
          </w:tcPr>
          <w:p w14:paraId="02D7365D" w14:textId="77777777" w:rsidR="00BF403F" w:rsidRPr="002E6319" w:rsidRDefault="00BF403F" w:rsidP="003B6225">
            <w:pPr>
              <w:rPr>
                <w:sz w:val="20"/>
                <w:szCs w:val="18"/>
              </w:rPr>
            </w:pPr>
            <w:r w:rsidRPr="002E6319">
              <w:rPr>
                <w:sz w:val="20"/>
                <w:szCs w:val="18"/>
              </w:rPr>
              <w:t>Selection</w:t>
            </w:r>
          </w:p>
        </w:tc>
        <w:tc>
          <w:tcPr>
            <w:tcW w:w="4680" w:type="dxa"/>
            <w:shd w:val="clear" w:color="auto" w:fill="auto"/>
          </w:tcPr>
          <w:p w14:paraId="154D37D3" w14:textId="77777777" w:rsidR="00BF403F" w:rsidRPr="002E6319" w:rsidRDefault="00BF403F" w:rsidP="003B6225">
            <w:pPr>
              <w:keepNext/>
              <w:rPr>
                <w:sz w:val="20"/>
                <w:szCs w:val="18"/>
              </w:rPr>
            </w:pPr>
            <w:r w:rsidRPr="002E6319">
              <w:rPr>
                <w:sz w:val="20"/>
                <w:szCs w:val="18"/>
              </w:rPr>
              <w:t>Optional</w:t>
            </w:r>
          </w:p>
        </w:tc>
      </w:tr>
      <w:tr w:rsidR="0026200C" w:rsidRPr="007055D9" w14:paraId="0287D413" w14:textId="77777777" w:rsidTr="003B6225">
        <w:trPr>
          <w:trHeight w:val="340"/>
          <w:jc w:val="center"/>
        </w:trPr>
        <w:tc>
          <w:tcPr>
            <w:tcW w:w="1871" w:type="dxa"/>
            <w:shd w:val="clear" w:color="auto" w:fill="auto"/>
          </w:tcPr>
          <w:p w14:paraId="52003A42" w14:textId="77777777" w:rsidR="0026200C" w:rsidRPr="002E6319" w:rsidRDefault="0026200C" w:rsidP="003B6225">
            <w:pPr>
              <w:rPr>
                <w:sz w:val="20"/>
                <w:szCs w:val="18"/>
              </w:rPr>
            </w:pPr>
            <w:proofErr w:type="spellStart"/>
            <w:r>
              <w:rPr>
                <w:sz w:val="20"/>
                <w:szCs w:val="20"/>
              </w:rPr>
              <w:t>filler_material</w:t>
            </w:r>
            <w:proofErr w:type="spellEnd"/>
          </w:p>
        </w:tc>
        <w:tc>
          <w:tcPr>
            <w:tcW w:w="1800" w:type="dxa"/>
            <w:shd w:val="clear" w:color="auto" w:fill="auto"/>
          </w:tcPr>
          <w:p w14:paraId="6DC7D8A8" w14:textId="77777777" w:rsidR="0026200C" w:rsidRPr="002E6319" w:rsidRDefault="0026200C" w:rsidP="003B6225">
            <w:pPr>
              <w:rPr>
                <w:sz w:val="20"/>
                <w:szCs w:val="18"/>
              </w:rPr>
            </w:pPr>
            <w:r w:rsidRPr="00A20C5C">
              <w:rPr>
                <w:sz w:val="20"/>
                <w:szCs w:val="20"/>
              </w:rPr>
              <w:t>Alphanumeric</w:t>
            </w:r>
          </w:p>
        </w:tc>
        <w:tc>
          <w:tcPr>
            <w:tcW w:w="4680" w:type="dxa"/>
            <w:shd w:val="clear" w:color="auto" w:fill="auto"/>
          </w:tcPr>
          <w:p w14:paraId="26CF8757" w14:textId="77777777" w:rsidR="0026200C" w:rsidRPr="002E6319" w:rsidRDefault="0026200C" w:rsidP="003B6225">
            <w:pPr>
              <w:keepNext/>
              <w:rPr>
                <w:sz w:val="20"/>
                <w:szCs w:val="18"/>
              </w:rPr>
            </w:pPr>
            <w:r w:rsidRPr="00A20C5C">
              <w:rPr>
                <w:sz w:val="20"/>
                <w:szCs w:val="20"/>
              </w:rPr>
              <w:t>Optional</w:t>
            </w:r>
          </w:p>
        </w:tc>
      </w:tr>
    </w:tbl>
    <w:p w14:paraId="2FDF8A9C" w14:textId="713C078F" w:rsidR="003B6225" w:rsidRDefault="003B6225" w:rsidP="008F3D94">
      <w:pPr>
        <w:pStyle w:val="Beschriftung"/>
        <w:spacing w:before="120"/>
      </w:pPr>
      <w:bookmarkStart w:id="2811" w:name="_Toc3566496"/>
      <w:bookmarkStart w:id="2812" w:name="_Toc27753867"/>
      <w:bookmarkStart w:id="2813" w:name="_Toc338939167"/>
      <w:r>
        <w:t xml:space="preserve">Table </w:t>
      </w:r>
      <w:ins w:id="2814" w:author="Dr. Carsten Franke" w:date="2020-03-09T16:02:00Z">
        <w:r w:rsidR="001D2A94">
          <w:fldChar w:fldCharType="begin"/>
        </w:r>
        <w:r w:rsidR="001D2A94">
          <w:instrText xml:space="preserve"> SEQ Table \* ARABIC </w:instrText>
        </w:r>
      </w:ins>
      <w:r w:rsidR="001D2A94">
        <w:fldChar w:fldCharType="separate"/>
      </w:r>
      <w:ins w:id="2815" w:author="Dr. Carsten Franke" w:date="2020-03-09T16:02:00Z">
        <w:r w:rsidR="001D2A94">
          <w:rPr>
            <w:noProof/>
          </w:rPr>
          <w:t>94</w:t>
        </w:r>
        <w:r w:rsidR="001D2A94">
          <w:fldChar w:fldCharType="end"/>
        </w:r>
      </w:ins>
      <w:del w:id="2816" w:author="Dr. Carsten Franke" w:date="2020-03-09T16:02:00Z">
        <w:r w:rsidR="00D43112" w:rsidDel="001D2A94">
          <w:fldChar w:fldCharType="begin"/>
        </w:r>
        <w:r w:rsidR="00D43112" w:rsidDel="001D2A94">
          <w:delInstrText xml:space="preserve"> SEQ Table \* ARABIC </w:delInstrText>
        </w:r>
        <w:r w:rsidR="00D43112" w:rsidDel="001D2A94">
          <w:fldChar w:fldCharType="separate"/>
        </w:r>
      </w:del>
      <w:del w:id="2817" w:author="Dr. Carsten Franke" w:date="2020-03-09T14:38:00Z">
        <w:r w:rsidR="007E2D34" w:rsidDel="00004854">
          <w:rPr>
            <w:noProof/>
          </w:rPr>
          <w:delText>92</w:delText>
        </w:r>
      </w:del>
      <w:del w:id="2818" w:author="Dr. Carsten Franke" w:date="2020-03-09T16:02:00Z">
        <w:r w:rsidR="00D43112" w:rsidDel="001D2A94">
          <w:fldChar w:fldCharType="end"/>
        </w:r>
      </w:del>
      <w:r>
        <w:t xml:space="preserve">: </w:t>
      </w:r>
      <w:r w:rsidRPr="00FF7FED">
        <w:t xml:space="preserve">Attributes of element </w:t>
      </w:r>
      <w:r w:rsidRPr="00AA1695">
        <w:rPr>
          <w:rStyle w:val="elementdeftypeChar"/>
          <w:b/>
        </w:rPr>
        <w:t>&lt;</w:t>
      </w:r>
      <w:proofErr w:type="spellStart"/>
      <w:r w:rsidRPr="00AA1695">
        <w:rPr>
          <w:rStyle w:val="elementdeftypeChar"/>
          <w:b/>
        </w:rPr>
        <w:t>weld_position</w:t>
      </w:r>
      <w:proofErr w:type="spellEnd"/>
      <w:r w:rsidRPr="00AA1695">
        <w:rPr>
          <w:rStyle w:val="elementdeftypeChar"/>
          <w:b/>
        </w:rPr>
        <w:t>/&gt;</w:t>
      </w:r>
      <w:r>
        <w:t xml:space="preserve"> for Corner Weld</w:t>
      </w:r>
      <w:bookmarkEnd w:id="2811"/>
      <w:bookmarkEnd w:id="2812"/>
    </w:p>
    <w:p w14:paraId="2DD554DF" w14:textId="77777777" w:rsidR="008941DA" w:rsidRDefault="008941DA" w:rsidP="00B21508">
      <w:pPr>
        <w:pStyle w:val="berschrift5"/>
        <w:keepNext/>
      </w:pPr>
      <w:r w:rsidRPr="007055D9">
        <w:t>Attribute</w:t>
      </w:r>
      <w:r>
        <w:t>s</w:t>
      </w:r>
      <w:r w:rsidRPr="007055D9">
        <w:t xml:space="preserve"> </w:t>
      </w:r>
      <w:r w:rsidR="00194316">
        <w:t>"</w:t>
      </w:r>
      <w:r>
        <w:t>u, x, y, z, reference</w:t>
      </w:r>
      <w:r w:rsidR="00194316">
        <w:t>"</w:t>
      </w:r>
    </w:p>
    <w:p w14:paraId="6C25C374" w14:textId="0DA87379" w:rsidR="008941DA" w:rsidRPr="008941DA" w:rsidRDefault="008941DA" w:rsidP="008941DA">
      <w:pPr>
        <w:pStyle w:val="berschrift5"/>
        <w:spacing w:before="0" w:after="120"/>
        <w:rPr>
          <w:b w:val="0"/>
          <w:i w:val="0"/>
        </w:rPr>
      </w:pPr>
      <w:proofErr w:type="spellStart"/>
      <w:r w:rsidRPr="008941DA">
        <w:rPr>
          <w:b w:val="0"/>
          <w:i w:val="0"/>
        </w:rPr>
        <w:t>Detailed</w:t>
      </w:r>
      <w:proofErr w:type="spellEnd"/>
      <w:r w:rsidRPr="008941DA">
        <w:rPr>
          <w:b w:val="0"/>
          <w:i w:val="0"/>
        </w:rPr>
        <w:t xml:space="preserve"> </w:t>
      </w:r>
      <w:proofErr w:type="spellStart"/>
      <w:r w:rsidRPr="008941DA">
        <w:rPr>
          <w:b w:val="0"/>
          <w:i w:val="0"/>
        </w:rPr>
        <w:t>definition</w:t>
      </w:r>
      <w:proofErr w:type="spellEnd"/>
      <w:r w:rsidRPr="008941DA">
        <w:rPr>
          <w:b w:val="0"/>
          <w:i w:val="0"/>
        </w:rPr>
        <w:t xml:space="preserve"> </w:t>
      </w:r>
      <w:proofErr w:type="spellStart"/>
      <w:r w:rsidRPr="008941DA">
        <w:rPr>
          <w:b w:val="0"/>
          <w:i w:val="0"/>
        </w:rPr>
        <w:t>can</w:t>
      </w:r>
      <w:proofErr w:type="spellEnd"/>
      <w:r w:rsidRPr="008941DA">
        <w:rPr>
          <w:b w:val="0"/>
          <w:i w:val="0"/>
        </w:rPr>
        <w:t xml:space="preserve"> be </w:t>
      </w:r>
      <w:proofErr w:type="spellStart"/>
      <w:r w:rsidRPr="008941DA">
        <w:rPr>
          <w:b w:val="0"/>
          <w:i w:val="0"/>
        </w:rPr>
        <w:t>found</w:t>
      </w:r>
      <w:proofErr w:type="spellEnd"/>
      <w:r w:rsidRPr="008941DA">
        <w:rPr>
          <w:b w:val="0"/>
          <w:i w:val="0"/>
        </w:rPr>
        <w:t xml:space="preserve">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004854">
        <w:rPr>
          <w:b w:val="0"/>
          <w:i w:val="0"/>
        </w:rPr>
        <w:t>8.2.4.3.2</w:t>
      </w:r>
      <w:r w:rsidR="008D51C0" w:rsidRPr="008941DA">
        <w:rPr>
          <w:b w:val="0"/>
          <w:i w:val="0"/>
        </w:rPr>
        <w:fldChar w:fldCharType="end"/>
      </w:r>
      <w:r w:rsidR="008F3D94" w:rsidRPr="008F3D94">
        <w:rPr>
          <w:b w:val="0"/>
          <w:i w:val="0"/>
          <w:lang w:val="en-US"/>
        </w:rPr>
        <w:t xml:space="preserve"> </w:t>
      </w:r>
      <w:r w:rsidR="008F3D94" w:rsidRPr="008F3D94">
        <w:rPr>
          <w:b w:val="0"/>
          <w:i w:val="0"/>
          <w:lang w:val="en-US"/>
        </w:rPr>
        <w:fldChar w:fldCharType="begin"/>
      </w:r>
      <w:r w:rsidR="008F3D94" w:rsidRPr="008F3D94">
        <w:rPr>
          <w:b w:val="0"/>
          <w:i w:val="0"/>
          <w:lang w:val="en-US"/>
        </w:rPr>
        <w:instrText xml:space="preserve"> REF _Ref397524978 \h  \* MERGEFORMAT </w:instrText>
      </w:r>
      <w:r w:rsidR="008F3D94" w:rsidRPr="008F3D94">
        <w:rPr>
          <w:b w:val="0"/>
          <w:i w:val="0"/>
          <w:lang w:val="en-US"/>
        </w:rPr>
      </w:r>
      <w:r w:rsidR="008F3D94" w:rsidRPr="008F3D94">
        <w:rPr>
          <w:b w:val="0"/>
          <w:i w:val="0"/>
          <w:lang w:val="en-US"/>
        </w:rPr>
        <w:fldChar w:fldCharType="separate"/>
      </w:r>
      <w:r w:rsidR="00004854" w:rsidRPr="00004854">
        <w:rPr>
          <w:b w:val="0"/>
          <w:i w:val="0"/>
        </w:rPr>
        <w:t>Welding Position</w:t>
      </w:r>
      <w:r w:rsidR="008F3D94" w:rsidRPr="008F3D94">
        <w:rPr>
          <w:b w:val="0"/>
          <w:i w:val="0"/>
          <w:lang w:val="en-US"/>
        </w:rPr>
        <w:fldChar w:fldCharType="end"/>
      </w:r>
      <w:r w:rsidRPr="008941DA">
        <w:rPr>
          <w:b w:val="0"/>
          <w:i w:val="0"/>
        </w:rPr>
        <w:t>.</w:t>
      </w:r>
    </w:p>
    <w:p w14:paraId="7FC82E2D" w14:textId="77777777" w:rsidR="0006113C" w:rsidRPr="007055D9" w:rsidRDefault="0006113C" w:rsidP="00B21508">
      <w:pPr>
        <w:pStyle w:val="berschrift5"/>
        <w:keepNext/>
      </w:pPr>
      <w:r w:rsidRPr="007055D9">
        <w:t xml:space="preserve">Attribute </w:t>
      </w:r>
      <w:r w:rsidR="00194316">
        <w:t>"</w:t>
      </w:r>
      <w:r w:rsidRPr="007055D9">
        <w:t>section</w:t>
      </w:r>
      <w:bookmarkEnd w:id="2813"/>
      <w:r w:rsidR="00194316">
        <w:t>"</w:t>
      </w:r>
    </w:p>
    <w:p w14:paraId="3DA06A0F" w14:textId="77777777" w:rsidR="0006113C" w:rsidRPr="007055D9" w:rsidRDefault="0006113C" w:rsidP="0006113C">
      <w:r w:rsidRPr="007055D9">
        <w:t xml:space="preserve">Valid values for the attribute </w:t>
      </w:r>
      <w:r w:rsidRPr="007055D9">
        <w:rPr>
          <w:rStyle w:val="XMLAttribute"/>
        </w:rPr>
        <w:t>section</w:t>
      </w:r>
      <w:r w:rsidRPr="007055D9">
        <w:t xml:space="preserve"> of a corner weld are:</w:t>
      </w:r>
    </w:p>
    <w:p w14:paraId="4E11A913" w14:textId="77777777" w:rsidR="0006113C" w:rsidRPr="007055D9" w:rsidRDefault="0006113C" w:rsidP="0006113C">
      <w:pPr>
        <w:pStyle w:val="Aufzhlungszeichen"/>
        <w:rPr>
          <w:rStyle w:val="XMLAttribute"/>
        </w:rPr>
      </w:pPr>
      <w:r w:rsidRPr="007055D9">
        <w:rPr>
          <w:rStyle w:val="XMLAttribute"/>
        </w:rPr>
        <w:t>HV</w:t>
      </w:r>
    </w:p>
    <w:p w14:paraId="16901FC3" w14:textId="77777777" w:rsidR="0006113C" w:rsidRPr="007055D9" w:rsidRDefault="0006113C" w:rsidP="0006113C">
      <w:pPr>
        <w:pStyle w:val="Aufzhlungszeichen"/>
        <w:rPr>
          <w:rStyle w:val="XMLAttribute"/>
        </w:rPr>
      </w:pPr>
      <w:r w:rsidRPr="007055D9">
        <w:rPr>
          <w:rStyle w:val="XMLAttribute"/>
        </w:rPr>
        <w:t>U</w:t>
      </w:r>
    </w:p>
    <w:p w14:paraId="321F37DC" w14:textId="77777777" w:rsidR="0006113C" w:rsidRPr="007055D9" w:rsidRDefault="0006113C" w:rsidP="0006113C">
      <w:pPr>
        <w:pStyle w:val="Aufzhlungszeichen"/>
        <w:rPr>
          <w:rStyle w:val="XMLAttribute"/>
        </w:rPr>
      </w:pPr>
      <w:r w:rsidRPr="007055D9">
        <w:rPr>
          <w:rStyle w:val="XMLAttribute"/>
        </w:rPr>
        <w:t>Fillet</w:t>
      </w:r>
    </w:p>
    <w:p w14:paraId="72AEB95A" w14:textId="77777777" w:rsidR="0006113C" w:rsidRPr="007055D9" w:rsidRDefault="0006113C" w:rsidP="00B21508">
      <w:pPr>
        <w:pStyle w:val="berschrift5"/>
        <w:keepNext/>
      </w:pPr>
      <w:bookmarkStart w:id="2819" w:name="_Toc338939168"/>
      <w:r w:rsidRPr="007055D9">
        <w:t xml:space="preserve">Attribute </w:t>
      </w:r>
      <w:r w:rsidR="00194316">
        <w:t>"</w:t>
      </w:r>
      <w:proofErr w:type="spellStart"/>
      <w:r w:rsidRPr="007055D9">
        <w:t>thickness</w:t>
      </w:r>
      <w:bookmarkEnd w:id="2819"/>
      <w:proofErr w:type="spellEnd"/>
      <w:r w:rsidR="00194316">
        <w:t>"</w:t>
      </w:r>
    </w:p>
    <w:p w14:paraId="3409A802" w14:textId="77777777" w:rsidR="0006113C" w:rsidRPr="007055D9" w:rsidRDefault="0006113C" w:rsidP="00B27477">
      <w:pPr>
        <w:jc w:val="both"/>
      </w:pPr>
      <w:r w:rsidRPr="007055D9">
        <w:t>The attribute</w:t>
      </w:r>
      <w:r w:rsidR="00300053">
        <w:t xml:space="preserve"> </w:t>
      </w:r>
      <w:r w:rsidR="00300053">
        <w:rPr>
          <w:rStyle w:val="XMLAttribute"/>
        </w:rPr>
        <w:t>t</w:t>
      </w:r>
      <w:r w:rsidR="00300053" w:rsidRPr="007055D9">
        <w:rPr>
          <w:rStyle w:val="XMLAttribute"/>
        </w:rPr>
        <w:t>hickness</w:t>
      </w:r>
      <w:r w:rsidRPr="007055D9">
        <w:t xml:space="preserve"> specifies the thickness (a-</w:t>
      </w:r>
      <w:r w:rsidR="001D1FF8">
        <w:t>value</w:t>
      </w:r>
      <w:r w:rsidR="007D7D8F">
        <w:t>,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10D8745F" w14:textId="77777777" w:rsidTr="007A3431">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7F275F" w14:textId="77777777" w:rsidR="0006113C" w:rsidRPr="007055D9" w:rsidRDefault="0006113C" w:rsidP="0053575A">
            <w:pPr>
              <w:rPr>
                <w:b/>
                <w:i/>
                <w:sz w:val="20"/>
              </w:rPr>
            </w:pPr>
            <w:r w:rsidRPr="007055D9">
              <w:rPr>
                <w:b/>
                <w:i/>
                <w:sz w:val="20"/>
              </w:rPr>
              <w:lastRenderedPageBreak/>
              <w:t xml:space="preserve">Attribute value </w:t>
            </w:r>
            <w:r w:rsidR="00194316">
              <w:rPr>
                <w:b/>
                <w:i/>
                <w:sz w:val="20"/>
              </w:rPr>
              <w:t>"</w:t>
            </w:r>
            <w:r w:rsidRPr="007055D9">
              <w:rPr>
                <w:b/>
                <w:i/>
                <w:sz w:val="20"/>
              </w:rPr>
              <w:t>section</w:t>
            </w:r>
            <w:r w:rsidR="00194316">
              <w:rPr>
                <w:b/>
                <w:i/>
                <w:sz w:val="20"/>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6164EC4" w14:textId="77777777" w:rsidR="0006113C" w:rsidRPr="007055D9" w:rsidRDefault="0006113C" w:rsidP="0053575A">
            <w:pPr>
              <w:rPr>
                <w:b/>
                <w:i/>
                <w:sz w:val="20"/>
              </w:rPr>
            </w:pPr>
            <w:r w:rsidRPr="007055D9">
              <w:rPr>
                <w:b/>
                <w:i/>
                <w:sz w:val="20"/>
              </w:rPr>
              <w:t xml:space="preserve">Attribute </w:t>
            </w:r>
            <w:r w:rsidR="00194316">
              <w:rPr>
                <w:b/>
                <w:i/>
                <w:sz w:val="20"/>
              </w:rPr>
              <w:t>"</w:t>
            </w:r>
            <w:r w:rsidRPr="007055D9">
              <w:rPr>
                <w:b/>
                <w:i/>
                <w:sz w:val="20"/>
              </w:rPr>
              <w:t>thickness</w:t>
            </w:r>
            <w:r w:rsidR="00194316">
              <w:rPr>
                <w:b/>
                <w:i/>
                <w:sz w:val="20"/>
              </w:rPr>
              <w:t>"</w:t>
            </w:r>
          </w:p>
        </w:tc>
      </w:tr>
      <w:tr w:rsidR="0006113C" w:rsidRPr="007055D9" w14:paraId="2E1A16A2" w14:textId="77777777" w:rsidTr="007A3431">
        <w:trPr>
          <w:trHeight w:val="283"/>
          <w:jc w:val="center"/>
        </w:trPr>
        <w:tc>
          <w:tcPr>
            <w:tcW w:w="2951" w:type="dxa"/>
            <w:shd w:val="clear" w:color="auto" w:fill="auto"/>
            <w:vAlign w:val="bottom"/>
          </w:tcPr>
          <w:p w14:paraId="5AF518B5" w14:textId="77777777" w:rsidR="0006113C" w:rsidRPr="002E6319" w:rsidRDefault="0006113C" w:rsidP="0053575A">
            <w:pPr>
              <w:rPr>
                <w:sz w:val="20"/>
                <w:szCs w:val="18"/>
              </w:rPr>
            </w:pPr>
            <w:r w:rsidRPr="002E6319">
              <w:rPr>
                <w:sz w:val="20"/>
                <w:szCs w:val="18"/>
              </w:rPr>
              <w:t>HV</w:t>
            </w:r>
          </w:p>
        </w:tc>
        <w:tc>
          <w:tcPr>
            <w:tcW w:w="4860" w:type="dxa"/>
            <w:shd w:val="clear" w:color="auto" w:fill="auto"/>
            <w:vAlign w:val="bottom"/>
          </w:tcPr>
          <w:p w14:paraId="07C1BA70" w14:textId="77777777" w:rsidR="0006113C" w:rsidRPr="002E6319" w:rsidRDefault="0006113C" w:rsidP="0053575A">
            <w:pPr>
              <w:rPr>
                <w:sz w:val="20"/>
                <w:szCs w:val="18"/>
              </w:rPr>
            </w:pPr>
            <w:r w:rsidRPr="002E6319">
              <w:rPr>
                <w:sz w:val="20"/>
                <w:szCs w:val="18"/>
              </w:rPr>
              <w:t>Optional</w:t>
            </w:r>
          </w:p>
        </w:tc>
      </w:tr>
      <w:tr w:rsidR="0006113C" w:rsidRPr="007055D9" w14:paraId="310DB956" w14:textId="77777777" w:rsidTr="007A3431">
        <w:trPr>
          <w:trHeight w:val="283"/>
          <w:jc w:val="center"/>
        </w:trPr>
        <w:tc>
          <w:tcPr>
            <w:tcW w:w="2951" w:type="dxa"/>
            <w:shd w:val="clear" w:color="auto" w:fill="auto"/>
            <w:vAlign w:val="bottom"/>
          </w:tcPr>
          <w:p w14:paraId="39E30451" w14:textId="77777777" w:rsidR="0006113C" w:rsidRPr="002E6319" w:rsidRDefault="0006113C" w:rsidP="0053575A">
            <w:pPr>
              <w:rPr>
                <w:sz w:val="20"/>
                <w:szCs w:val="18"/>
              </w:rPr>
            </w:pPr>
            <w:r w:rsidRPr="002E6319">
              <w:rPr>
                <w:sz w:val="20"/>
                <w:szCs w:val="18"/>
              </w:rPr>
              <w:t>U</w:t>
            </w:r>
          </w:p>
        </w:tc>
        <w:tc>
          <w:tcPr>
            <w:tcW w:w="4860" w:type="dxa"/>
            <w:shd w:val="clear" w:color="auto" w:fill="auto"/>
            <w:vAlign w:val="bottom"/>
          </w:tcPr>
          <w:p w14:paraId="55296B7F" w14:textId="77777777" w:rsidR="0006113C" w:rsidRPr="002E6319" w:rsidRDefault="005067A2" w:rsidP="0053575A">
            <w:pPr>
              <w:rPr>
                <w:sz w:val="20"/>
                <w:szCs w:val="18"/>
              </w:rPr>
            </w:pPr>
            <w:r w:rsidRPr="002E6319">
              <w:rPr>
                <w:sz w:val="20"/>
                <w:szCs w:val="18"/>
              </w:rPr>
              <w:t>N</w:t>
            </w:r>
            <w:r w:rsidR="0006113C" w:rsidRPr="002E6319">
              <w:rPr>
                <w:sz w:val="20"/>
                <w:szCs w:val="18"/>
              </w:rPr>
              <w:t>ot allowed</w:t>
            </w:r>
          </w:p>
        </w:tc>
      </w:tr>
      <w:tr w:rsidR="0006113C" w:rsidRPr="007055D9" w14:paraId="7FDB5BDF" w14:textId="77777777" w:rsidTr="007A3431">
        <w:trPr>
          <w:trHeight w:val="283"/>
          <w:jc w:val="center"/>
        </w:trPr>
        <w:tc>
          <w:tcPr>
            <w:tcW w:w="2951" w:type="dxa"/>
            <w:shd w:val="clear" w:color="auto" w:fill="auto"/>
            <w:vAlign w:val="bottom"/>
          </w:tcPr>
          <w:p w14:paraId="768BD5AE" w14:textId="77777777" w:rsidR="0006113C" w:rsidRPr="002E6319" w:rsidRDefault="0006113C" w:rsidP="0053575A">
            <w:pPr>
              <w:rPr>
                <w:sz w:val="20"/>
                <w:szCs w:val="18"/>
              </w:rPr>
            </w:pPr>
            <w:r w:rsidRPr="002E6319">
              <w:rPr>
                <w:sz w:val="20"/>
                <w:szCs w:val="18"/>
              </w:rPr>
              <w:t>Fillet</w:t>
            </w:r>
          </w:p>
        </w:tc>
        <w:tc>
          <w:tcPr>
            <w:tcW w:w="4860" w:type="dxa"/>
            <w:shd w:val="clear" w:color="auto" w:fill="auto"/>
            <w:vAlign w:val="bottom"/>
          </w:tcPr>
          <w:p w14:paraId="6D917250" w14:textId="77777777" w:rsidR="0006113C" w:rsidRPr="002E6319" w:rsidRDefault="0006113C" w:rsidP="008F3D94">
            <w:pPr>
              <w:keepNext/>
              <w:rPr>
                <w:sz w:val="20"/>
                <w:szCs w:val="18"/>
              </w:rPr>
            </w:pPr>
            <w:r w:rsidRPr="002E6319">
              <w:rPr>
                <w:sz w:val="20"/>
                <w:szCs w:val="18"/>
              </w:rPr>
              <w:t>Required</w:t>
            </w:r>
          </w:p>
        </w:tc>
      </w:tr>
    </w:tbl>
    <w:p w14:paraId="1D60811C" w14:textId="1EED025D" w:rsidR="008F3D94" w:rsidRDefault="008F3D94" w:rsidP="008F3D94">
      <w:pPr>
        <w:pStyle w:val="Beschriftung"/>
        <w:spacing w:before="120"/>
      </w:pPr>
      <w:bookmarkStart w:id="2820" w:name="_Toc3566497"/>
      <w:bookmarkStart w:id="2821" w:name="_Toc27753868"/>
      <w:bookmarkStart w:id="2822" w:name="_Toc338939169"/>
      <w:r>
        <w:t xml:space="preserve">Table </w:t>
      </w:r>
      <w:ins w:id="2823" w:author="Dr. Carsten Franke" w:date="2020-03-09T16:02:00Z">
        <w:r w:rsidR="001D2A94">
          <w:fldChar w:fldCharType="begin"/>
        </w:r>
        <w:r w:rsidR="001D2A94">
          <w:instrText xml:space="preserve"> SEQ Table \* ARABIC </w:instrText>
        </w:r>
      </w:ins>
      <w:r w:rsidR="001D2A94">
        <w:fldChar w:fldCharType="separate"/>
      </w:r>
      <w:ins w:id="2824" w:author="Dr. Carsten Franke" w:date="2020-03-09T16:02:00Z">
        <w:r w:rsidR="001D2A94">
          <w:rPr>
            <w:noProof/>
          </w:rPr>
          <w:t>95</w:t>
        </w:r>
        <w:r w:rsidR="001D2A94">
          <w:fldChar w:fldCharType="end"/>
        </w:r>
      </w:ins>
      <w:del w:id="2825" w:author="Dr. Carsten Franke" w:date="2020-03-09T16:02:00Z">
        <w:r w:rsidDel="001D2A94">
          <w:fldChar w:fldCharType="begin"/>
        </w:r>
        <w:r w:rsidDel="001D2A94">
          <w:delInstrText xml:space="preserve"> SEQ Table \* ARABIC </w:delInstrText>
        </w:r>
        <w:r w:rsidDel="001D2A94">
          <w:fldChar w:fldCharType="separate"/>
        </w:r>
      </w:del>
      <w:del w:id="2826" w:author="Dr. Carsten Franke" w:date="2020-03-09T14:38:00Z">
        <w:r w:rsidR="007E2D34" w:rsidDel="00004854">
          <w:rPr>
            <w:noProof/>
          </w:rPr>
          <w:delText>93</w:delText>
        </w:r>
      </w:del>
      <w:del w:id="2827" w:author="Dr. Carsten Franke" w:date="2020-03-09T16:02:00Z">
        <w:r w:rsidDel="001D2A94">
          <w:fldChar w:fldCharType="end"/>
        </w:r>
      </w:del>
      <w:r>
        <w:t xml:space="preserve">: Values of Attribute </w:t>
      </w:r>
      <w:r w:rsidRPr="008F3D94">
        <w:rPr>
          <w:rStyle w:val="elementdeftypeChar"/>
          <w:b/>
        </w:rPr>
        <w:t>section</w:t>
      </w:r>
      <w:bookmarkEnd w:id="2820"/>
      <w:bookmarkEnd w:id="2821"/>
    </w:p>
    <w:p w14:paraId="1A45D5D5" w14:textId="77777777" w:rsidR="0006113C" w:rsidRPr="007055D9" w:rsidRDefault="0006113C" w:rsidP="00B21508">
      <w:pPr>
        <w:pStyle w:val="berschrift5"/>
        <w:keepNext/>
      </w:pPr>
      <w:r w:rsidRPr="007055D9">
        <w:t xml:space="preserve">Attribute </w:t>
      </w:r>
      <w:r w:rsidR="00194316">
        <w:t>"</w:t>
      </w:r>
      <w:r w:rsidRPr="007055D9">
        <w:t>angle</w:t>
      </w:r>
      <w:bookmarkEnd w:id="2822"/>
      <w:r w:rsidR="00194316">
        <w:t>"</w:t>
      </w:r>
    </w:p>
    <w:p w14:paraId="04290AE0" w14:textId="77777777" w:rsidR="0006113C" w:rsidRPr="007055D9" w:rsidRDefault="0006113C" w:rsidP="00B27477">
      <w:pPr>
        <w:jc w:val="both"/>
      </w:pPr>
      <w:r w:rsidRPr="007055D9">
        <w:t xml:space="preserve">The attribute </w:t>
      </w:r>
      <w:r w:rsidRPr="007055D9">
        <w:rPr>
          <w:rStyle w:val="XMLAttribute"/>
        </w:rPr>
        <w:t xml:space="preserve">angle </w:t>
      </w:r>
      <w:r w:rsidRPr="007055D9">
        <w:t>specifies the angle of the weld relative to the base sheet. Depending on the section this is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7D3060AE" w14:textId="77777777" w:rsidTr="007A3431">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92D338" w14:textId="77777777" w:rsidR="0006113C" w:rsidRPr="007055D9" w:rsidRDefault="0006113C" w:rsidP="0053575A">
            <w:pPr>
              <w:rPr>
                <w:b/>
                <w:i/>
                <w:sz w:val="20"/>
              </w:rPr>
            </w:pPr>
            <w:r w:rsidRPr="007055D9">
              <w:rPr>
                <w:b/>
                <w:i/>
                <w:sz w:val="20"/>
              </w:rPr>
              <w:t xml:space="preserve">Attribute value </w:t>
            </w:r>
            <w:r w:rsidR="00194316">
              <w:rPr>
                <w:b/>
                <w:i/>
                <w:sz w:val="20"/>
              </w:rPr>
              <w:t>"</w:t>
            </w:r>
            <w:r w:rsidRPr="007055D9">
              <w:rPr>
                <w:b/>
                <w:i/>
                <w:sz w:val="20"/>
              </w:rPr>
              <w:t>section</w:t>
            </w:r>
            <w:r w:rsidR="00194316">
              <w:rPr>
                <w:b/>
                <w:i/>
                <w:sz w:val="20"/>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CBDECC0" w14:textId="77777777" w:rsidR="0006113C" w:rsidRPr="007055D9" w:rsidRDefault="0006113C" w:rsidP="0053575A">
            <w:pPr>
              <w:rPr>
                <w:b/>
                <w:i/>
                <w:sz w:val="20"/>
              </w:rPr>
            </w:pPr>
            <w:r w:rsidRPr="007055D9">
              <w:rPr>
                <w:b/>
                <w:i/>
                <w:sz w:val="20"/>
              </w:rPr>
              <w:t xml:space="preserve">Attribute </w:t>
            </w:r>
            <w:r w:rsidR="00194316">
              <w:rPr>
                <w:b/>
                <w:i/>
                <w:sz w:val="20"/>
              </w:rPr>
              <w:t>"</w:t>
            </w:r>
            <w:r w:rsidRPr="007055D9">
              <w:rPr>
                <w:b/>
                <w:i/>
                <w:sz w:val="20"/>
              </w:rPr>
              <w:t>angle</w:t>
            </w:r>
            <w:r w:rsidR="00194316">
              <w:rPr>
                <w:b/>
                <w:i/>
                <w:sz w:val="20"/>
              </w:rPr>
              <w:t>"</w:t>
            </w:r>
          </w:p>
        </w:tc>
      </w:tr>
      <w:tr w:rsidR="0006113C" w:rsidRPr="007055D9" w14:paraId="016D0B15" w14:textId="77777777" w:rsidTr="007A3431">
        <w:trPr>
          <w:jc w:val="center"/>
        </w:trPr>
        <w:tc>
          <w:tcPr>
            <w:tcW w:w="2951" w:type="dxa"/>
            <w:shd w:val="clear" w:color="auto" w:fill="auto"/>
            <w:vAlign w:val="bottom"/>
          </w:tcPr>
          <w:p w14:paraId="43F9F8BC" w14:textId="77777777" w:rsidR="0006113C" w:rsidRPr="002E6319" w:rsidRDefault="0006113C" w:rsidP="0053575A">
            <w:pPr>
              <w:rPr>
                <w:sz w:val="20"/>
                <w:szCs w:val="18"/>
              </w:rPr>
            </w:pPr>
            <w:r w:rsidRPr="002E6319">
              <w:rPr>
                <w:sz w:val="20"/>
                <w:szCs w:val="18"/>
              </w:rPr>
              <w:t>HV</w:t>
            </w:r>
          </w:p>
        </w:tc>
        <w:tc>
          <w:tcPr>
            <w:tcW w:w="4860" w:type="dxa"/>
            <w:shd w:val="clear" w:color="auto" w:fill="auto"/>
            <w:vAlign w:val="bottom"/>
          </w:tcPr>
          <w:p w14:paraId="67C81225" w14:textId="77777777" w:rsidR="0006113C" w:rsidRPr="002E6319" w:rsidRDefault="0006113C" w:rsidP="0053575A">
            <w:pPr>
              <w:rPr>
                <w:sz w:val="20"/>
                <w:szCs w:val="18"/>
              </w:rPr>
            </w:pPr>
            <w:r w:rsidRPr="002E6319">
              <w:rPr>
                <w:sz w:val="20"/>
                <w:szCs w:val="18"/>
              </w:rPr>
              <w:t>Optional</w:t>
            </w:r>
          </w:p>
        </w:tc>
      </w:tr>
      <w:tr w:rsidR="0006113C" w:rsidRPr="007055D9" w14:paraId="582E6EB2" w14:textId="77777777" w:rsidTr="007A3431">
        <w:trPr>
          <w:jc w:val="center"/>
        </w:trPr>
        <w:tc>
          <w:tcPr>
            <w:tcW w:w="2951" w:type="dxa"/>
            <w:shd w:val="clear" w:color="auto" w:fill="auto"/>
            <w:vAlign w:val="bottom"/>
          </w:tcPr>
          <w:p w14:paraId="4F4EDED9" w14:textId="77777777" w:rsidR="0006113C" w:rsidRPr="002E6319" w:rsidRDefault="0006113C" w:rsidP="0053575A">
            <w:pPr>
              <w:rPr>
                <w:sz w:val="20"/>
                <w:szCs w:val="18"/>
              </w:rPr>
            </w:pPr>
            <w:r w:rsidRPr="002E6319">
              <w:rPr>
                <w:sz w:val="20"/>
                <w:szCs w:val="18"/>
              </w:rPr>
              <w:t>U</w:t>
            </w:r>
          </w:p>
        </w:tc>
        <w:tc>
          <w:tcPr>
            <w:tcW w:w="4860" w:type="dxa"/>
            <w:shd w:val="clear" w:color="auto" w:fill="auto"/>
            <w:vAlign w:val="bottom"/>
          </w:tcPr>
          <w:p w14:paraId="1FC809D8" w14:textId="77777777" w:rsidR="0006113C" w:rsidRPr="002E6319" w:rsidRDefault="005067A2" w:rsidP="0053575A">
            <w:pPr>
              <w:rPr>
                <w:sz w:val="20"/>
                <w:szCs w:val="18"/>
              </w:rPr>
            </w:pPr>
            <w:r w:rsidRPr="002E6319">
              <w:rPr>
                <w:sz w:val="20"/>
                <w:szCs w:val="18"/>
              </w:rPr>
              <w:t>N</w:t>
            </w:r>
            <w:r w:rsidR="0006113C" w:rsidRPr="002E6319">
              <w:rPr>
                <w:sz w:val="20"/>
                <w:szCs w:val="18"/>
              </w:rPr>
              <w:t>ot allowed</w:t>
            </w:r>
          </w:p>
        </w:tc>
      </w:tr>
      <w:tr w:rsidR="0006113C" w:rsidRPr="007055D9" w14:paraId="59F74E9A" w14:textId="77777777" w:rsidTr="007A3431">
        <w:trPr>
          <w:jc w:val="center"/>
        </w:trPr>
        <w:tc>
          <w:tcPr>
            <w:tcW w:w="2951" w:type="dxa"/>
            <w:shd w:val="clear" w:color="auto" w:fill="auto"/>
            <w:vAlign w:val="bottom"/>
          </w:tcPr>
          <w:p w14:paraId="08598A98" w14:textId="77777777" w:rsidR="0006113C" w:rsidRPr="002E6319" w:rsidRDefault="0006113C" w:rsidP="0053575A">
            <w:pPr>
              <w:rPr>
                <w:sz w:val="20"/>
                <w:szCs w:val="18"/>
              </w:rPr>
            </w:pPr>
            <w:r w:rsidRPr="002E6319">
              <w:rPr>
                <w:sz w:val="20"/>
                <w:szCs w:val="18"/>
              </w:rPr>
              <w:t>Fillet</w:t>
            </w:r>
          </w:p>
        </w:tc>
        <w:tc>
          <w:tcPr>
            <w:tcW w:w="4860" w:type="dxa"/>
            <w:shd w:val="clear" w:color="auto" w:fill="auto"/>
            <w:vAlign w:val="bottom"/>
          </w:tcPr>
          <w:p w14:paraId="6E269A38" w14:textId="77777777" w:rsidR="0006113C" w:rsidRPr="002E6319" w:rsidRDefault="0006113C" w:rsidP="008F3D94">
            <w:pPr>
              <w:keepNext/>
              <w:rPr>
                <w:sz w:val="20"/>
                <w:szCs w:val="18"/>
              </w:rPr>
            </w:pPr>
            <w:r w:rsidRPr="002E6319">
              <w:rPr>
                <w:sz w:val="20"/>
                <w:szCs w:val="18"/>
              </w:rPr>
              <w:t>Required</w:t>
            </w:r>
          </w:p>
        </w:tc>
      </w:tr>
    </w:tbl>
    <w:p w14:paraId="7F8F5850" w14:textId="2BF4EA34" w:rsidR="008F3D94" w:rsidRDefault="008F3D94" w:rsidP="008F3D94">
      <w:pPr>
        <w:pStyle w:val="Beschriftung"/>
        <w:spacing w:before="120"/>
      </w:pPr>
      <w:bookmarkStart w:id="2828" w:name="_Toc3566498"/>
      <w:bookmarkStart w:id="2829" w:name="_Toc27753869"/>
      <w:bookmarkStart w:id="2830" w:name="_Toc338939170"/>
      <w:r>
        <w:t xml:space="preserve">Table </w:t>
      </w:r>
      <w:ins w:id="2831" w:author="Dr. Carsten Franke" w:date="2020-03-09T16:02:00Z">
        <w:r w:rsidR="001D2A94">
          <w:fldChar w:fldCharType="begin"/>
        </w:r>
        <w:r w:rsidR="001D2A94">
          <w:instrText xml:space="preserve"> SEQ Table \* ARABIC </w:instrText>
        </w:r>
      </w:ins>
      <w:r w:rsidR="001D2A94">
        <w:fldChar w:fldCharType="separate"/>
      </w:r>
      <w:ins w:id="2832" w:author="Dr. Carsten Franke" w:date="2020-03-09T16:02:00Z">
        <w:r w:rsidR="001D2A94">
          <w:rPr>
            <w:noProof/>
          </w:rPr>
          <w:t>96</w:t>
        </w:r>
        <w:r w:rsidR="001D2A94">
          <w:fldChar w:fldCharType="end"/>
        </w:r>
      </w:ins>
      <w:del w:id="2833" w:author="Dr. Carsten Franke" w:date="2020-03-09T16:02:00Z">
        <w:r w:rsidDel="001D2A94">
          <w:fldChar w:fldCharType="begin"/>
        </w:r>
        <w:r w:rsidDel="001D2A94">
          <w:delInstrText xml:space="preserve"> SEQ Table \* ARABIC </w:delInstrText>
        </w:r>
        <w:r w:rsidDel="001D2A94">
          <w:fldChar w:fldCharType="separate"/>
        </w:r>
      </w:del>
      <w:del w:id="2834" w:author="Dr. Carsten Franke" w:date="2020-03-09T14:38:00Z">
        <w:r w:rsidR="007E2D34" w:rsidDel="00004854">
          <w:rPr>
            <w:noProof/>
          </w:rPr>
          <w:delText>94</w:delText>
        </w:r>
      </w:del>
      <w:del w:id="2835" w:author="Dr. Carsten Franke" w:date="2020-03-09T16:02:00Z">
        <w:r w:rsidDel="001D2A94">
          <w:fldChar w:fldCharType="end"/>
        </w:r>
      </w:del>
      <w:r>
        <w:t xml:space="preserve">: Values of Attribute </w:t>
      </w:r>
      <w:r>
        <w:rPr>
          <w:rStyle w:val="elementdeftypeChar"/>
          <w:b/>
        </w:rPr>
        <w:t>angle</w:t>
      </w:r>
      <w:bookmarkEnd w:id="2828"/>
      <w:bookmarkEnd w:id="2829"/>
    </w:p>
    <w:p w14:paraId="393BE442" w14:textId="77777777" w:rsidR="0006113C" w:rsidRPr="007055D9" w:rsidRDefault="0006113C" w:rsidP="00B21508">
      <w:pPr>
        <w:pStyle w:val="berschrift5"/>
        <w:keepNext/>
      </w:pPr>
      <w:r w:rsidRPr="007055D9">
        <w:t xml:space="preserve">Attribute </w:t>
      </w:r>
      <w:r w:rsidR="00194316">
        <w:t>"</w:t>
      </w:r>
      <w:proofErr w:type="spellStart"/>
      <w:r w:rsidRPr="007055D9">
        <w:t>shape</w:t>
      </w:r>
      <w:bookmarkEnd w:id="2830"/>
      <w:proofErr w:type="spellEnd"/>
      <w:r w:rsidR="00194316">
        <w:t>"</w:t>
      </w:r>
    </w:p>
    <w:p w14:paraId="49B080BB"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13476E16" w14:textId="77777777" w:rsidR="0006113C" w:rsidRPr="007055D9" w:rsidRDefault="0006113C" w:rsidP="00B21508">
      <w:pPr>
        <w:pStyle w:val="berschrift5"/>
        <w:keepNext/>
      </w:pPr>
      <w:bookmarkStart w:id="2836" w:name="_Toc338939171"/>
      <w:r w:rsidRPr="007055D9">
        <w:t xml:space="preserve">Attribute </w:t>
      </w:r>
      <w:r w:rsidR="00194316">
        <w:t>"</w:t>
      </w:r>
      <w:proofErr w:type="spellStart"/>
      <w:r w:rsidRPr="007055D9">
        <w:t>penetration</w:t>
      </w:r>
      <w:bookmarkEnd w:id="2836"/>
      <w:proofErr w:type="spellEnd"/>
      <w:r w:rsidR="00194316">
        <w:t>"</w:t>
      </w:r>
    </w:p>
    <w:p w14:paraId="365707E7"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43D6EE74" w14:textId="77777777" w:rsidR="0006113C" w:rsidRPr="007055D9" w:rsidRDefault="0006113C" w:rsidP="00B32130">
      <w:pPr>
        <w:pStyle w:val="berschrift5"/>
        <w:keepNext/>
      </w:pPr>
      <w:bookmarkStart w:id="2837" w:name="_Toc338939173"/>
      <w:r w:rsidRPr="007055D9">
        <w:t xml:space="preserve">Attribute </w:t>
      </w:r>
      <w:r w:rsidR="00194316">
        <w:t>"</w:t>
      </w:r>
      <w:proofErr w:type="spellStart"/>
      <w:r w:rsidRPr="007055D9">
        <w:t>filler</w:t>
      </w:r>
      <w:bookmarkEnd w:id="2837"/>
      <w:proofErr w:type="spellEnd"/>
      <w:r w:rsidR="00194316">
        <w:t>"</w:t>
      </w:r>
    </w:p>
    <w:p w14:paraId="2786A133" w14:textId="77777777" w:rsidR="0006113C" w:rsidRPr="007055D9" w:rsidRDefault="0006113C" w:rsidP="0006113C">
      <w:r w:rsidRPr="007055D9">
        <w:t>Valid values for the attribute filler can be:</w:t>
      </w:r>
    </w:p>
    <w:p w14:paraId="72E2D8D2" w14:textId="77777777" w:rsidR="0006113C" w:rsidRPr="007055D9" w:rsidRDefault="0006113C" w:rsidP="0006113C">
      <w:pPr>
        <w:pStyle w:val="Aufzhlungszeichen"/>
        <w:rPr>
          <w:rStyle w:val="XMLAttribute"/>
        </w:rPr>
      </w:pPr>
      <w:r w:rsidRPr="007055D9">
        <w:rPr>
          <w:rStyle w:val="XMLAttribute"/>
        </w:rPr>
        <w:t>yes</w:t>
      </w:r>
    </w:p>
    <w:p w14:paraId="03A4F272" w14:textId="77777777" w:rsidR="0006113C" w:rsidRPr="007055D9" w:rsidRDefault="0006113C" w:rsidP="0006113C">
      <w:pPr>
        <w:pStyle w:val="Aufzhlungszeichen"/>
        <w:rPr>
          <w:rStyle w:val="XMLAttribute"/>
        </w:rPr>
      </w:pPr>
      <w:r w:rsidRPr="007055D9">
        <w:rPr>
          <w:rStyle w:val="XMLAttribute"/>
        </w:rPr>
        <w:t>no</w:t>
      </w:r>
    </w:p>
    <w:p w14:paraId="69F5A028" w14:textId="77777777" w:rsidR="0006113C" w:rsidRDefault="0006113C" w:rsidP="008D726C">
      <w:pPr>
        <w:pStyle w:val="Note"/>
        <w:jc w:val="both"/>
        <w:rPr>
          <w:sz w:val="22"/>
        </w:rPr>
      </w:pPr>
      <w:r w:rsidRPr="000A7E0B">
        <w:rPr>
          <w:b/>
          <w:sz w:val="22"/>
        </w:rPr>
        <w:t xml:space="preserve">Note: </w:t>
      </w:r>
      <w:r w:rsidR="000A7E0B" w:rsidRPr="000A7E0B">
        <w:rPr>
          <w:sz w:val="22"/>
        </w:rPr>
        <w:t>Depending on the technology the default value can different (see in Generic Seam Weld Definition section under attribute filler).</w:t>
      </w:r>
    </w:p>
    <w:p w14:paraId="0F0E06D6" w14:textId="77777777" w:rsidR="00FB5F47" w:rsidRPr="007055D9" w:rsidRDefault="00FB5F47" w:rsidP="00FB5F47">
      <w:pPr>
        <w:pStyle w:val="berschrift5"/>
        <w:keepNext/>
      </w:pPr>
      <w:r w:rsidRPr="007055D9">
        <w:t xml:space="preserve">Attribute </w:t>
      </w:r>
      <w:r w:rsidR="00194316">
        <w:t>"</w:t>
      </w:r>
      <w:proofErr w:type="spellStart"/>
      <w:r w:rsidRPr="007055D9">
        <w:t>filler</w:t>
      </w:r>
      <w:r w:rsidRPr="00A06030">
        <w:rPr>
          <w:lang w:val="en-US"/>
        </w:rPr>
        <w:t>_material</w:t>
      </w:r>
      <w:proofErr w:type="spellEnd"/>
      <w:r w:rsidR="00194316">
        <w:t>"</w:t>
      </w:r>
    </w:p>
    <w:p w14:paraId="2828ED3A" w14:textId="77777777" w:rsidR="00FB5F47" w:rsidRPr="000A7E0B" w:rsidRDefault="00FB5F47" w:rsidP="00FB5F47">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4521875D" w14:textId="77777777" w:rsidR="0006113C" w:rsidRPr="007055D9" w:rsidRDefault="0094298E" w:rsidP="00B21508">
      <w:pPr>
        <w:pStyle w:val="Example"/>
        <w:keepNext/>
      </w:pPr>
      <w:r w:rsidRPr="007055D9">
        <w:t>Example</w:t>
      </w:r>
      <w:r w:rsidR="00C75BFC">
        <w:t xml:space="preserve"> A</w:t>
      </w:r>
      <w:r w:rsidR="00951734">
        <w:t xml:space="preserve"> </w:t>
      </w:r>
      <w:r w:rsidR="00C75BFC">
        <w:t>(</w:t>
      </w:r>
      <w:r w:rsidR="00951734" w:rsidRPr="00951734">
        <w:rPr>
          <w:b w:val="0"/>
          <w:sz w:val="22"/>
        </w:rPr>
        <w:t xml:space="preserve">within each </w:t>
      </w:r>
      <w:r w:rsidR="00951734" w:rsidRPr="00951734">
        <w:rPr>
          <w:rFonts w:ascii="Courier New" w:hAnsi="Courier New" w:cs="Courier New"/>
          <w:i/>
          <w:sz w:val="18"/>
        </w:rPr>
        <w:t>attribute</w:t>
      </w:r>
      <w:r w:rsidR="00C75BFC">
        <w:t>)</w:t>
      </w:r>
      <w:r w:rsidRPr="007055D9">
        <w:t>:</w:t>
      </w:r>
    </w:p>
    <w:p w14:paraId="3252C497" w14:textId="77777777" w:rsidR="005067A2" w:rsidRDefault="005067A2" w:rsidP="00B21508">
      <w:pPr>
        <w:pStyle w:val="XMLCode"/>
        <w:keepNext/>
      </w:pPr>
    </w:p>
    <w:p w14:paraId="2C4CAB79" w14:textId="77777777" w:rsidR="00AE19C9" w:rsidRDefault="0006113C" w:rsidP="00B21508">
      <w:pPr>
        <w:pStyle w:val="XMLCode"/>
        <w:keepNext/>
      </w:pPr>
      <w:r w:rsidRPr="007055D9">
        <w:t>&lt;</w:t>
      </w:r>
      <w:proofErr w:type="spellStart"/>
      <w:r w:rsidR="00AE19C9">
        <w:t>seamweld</w:t>
      </w:r>
      <w:proofErr w:type="spellEnd"/>
      <w:r w:rsidR="00AE19C9">
        <w:t>&gt;</w:t>
      </w:r>
    </w:p>
    <w:p w14:paraId="145B19E6" w14:textId="77777777" w:rsidR="0006113C" w:rsidRPr="001E3F9F" w:rsidRDefault="00AE19C9" w:rsidP="00B21508">
      <w:pPr>
        <w:pStyle w:val="XMLCode"/>
        <w:keepNext/>
        <w:rPr>
          <w:b/>
          <w:color w:val="0070C0"/>
        </w:rPr>
      </w:pPr>
      <w:r w:rsidRPr="001E3F9F">
        <w:rPr>
          <w:b/>
          <w:color w:val="0070C0"/>
        </w:rPr>
        <w:t xml:space="preserve">    </w:t>
      </w:r>
      <w:r w:rsidRPr="008918B7">
        <w:t>&lt;</w:t>
      </w:r>
      <w:proofErr w:type="spellStart"/>
      <w:r w:rsidR="0006113C" w:rsidRPr="008918B7">
        <w:t>corner</w:t>
      </w:r>
      <w:r w:rsidRPr="008918B7">
        <w:t>_</w:t>
      </w:r>
      <w:r w:rsidR="0006113C" w:rsidRPr="008918B7">
        <w:t>weld</w:t>
      </w:r>
      <w:proofErr w:type="spellEnd"/>
      <w:r w:rsidR="0006113C" w:rsidRPr="008918B7">
        <w:t xml:space="preserve"> base=</w:t>
      </w:r>
      <w:r w:rsidR="00194316">
        <w:t>"</w:t>
      </w:r>
      <w:r w:rsidR="0006113C" w:rsidRPr="008918B7">
        <w:t>1</w:t>
      </w:r>
      <w:r w:rsidR="00194316">
        <w:t>"</w:t>
      </w:r>
      <w:r w:rsidR="0006113C" w:rsidRPr="008918B7">
        <w:t xml:space="preserve"> technology=</w:t>
      </w:r>
      <w:r w:rsidR="00194316">
        <w:t>"</w:t>
      </w:r>
      <w:r w:rsidR="0006113C" w:rsidRPr="008918B7">
        <w:t>resistance</w:t>
      </w:r>
      <w:r w:rsidR="00194316">
        <w:t>"</w:t>
      </w:r>
      <w:r w:rsidR="0006113C" w:rsidRPr="008918B7">
        <w:t>&gt;</w:t>
      </w:r>
    </w:p>
    <w:p w14:paraId="05FD5756" w14:textId="77777777" w:rsidR="00C2338C" w:rsidRPr="001E3F9F" w:rsidRDefault="0006113C" w:rsidP="00C2338C">
      <w:pPr>
        <w:pStyle w:val="XMLCode"/>
        <w:rPr>
          <w:b/>
          <w:color w:val="0070C0"/>
          <w:lang w:val="es-ES"/>
        </w:rPr>
      </w:pPr>
      <w:r w:rsidRPr="001E3F9F">
        <w:rPr>
          <w:b/>
          <w:color w:val="0070C0"/>
        </w:rPr>
        <w:t xml:space="preserve">    </w:t>
      </w:r>
      <w:r w:rsidR="00E54BD5" w:rsidRPr="001E3F9F">
        <w:rPr>
          <w:b/>
          <w:color w:val="0070C0"/>
        </w:rPr>
        <w:t xml:space="preserve">    </w:t>
      </w:r>
      <w:r w:rsidRPr="001E3F9F">
        <w:rPr>
          <w:b/>
          <w:color w:val="0070C0"/>
          <w:lang w:val="es-ES"/>
        </w:rPr>
        <w:t>&lt;weld_position u=</w:t>
      </w:r>
      <w:r w:rsidR="00194316">
        <w:rPr>
          <w:b/>
          <w:color w:val="0070C0"/>
          <w:lang w:val="es-ES"/>
        </w:rPr>
        <w:t>"</w:t>
      </w:r>
      <w:r w:rsidRPr="001E3F9F">
        <w:rPr>
          <w:b/>
          <w:color w:val="0070C0"/>
          <w:lang w:val="es-ES"/>
        </w:rPr>
        <w:t>0</w:t>
      </w:r>
      <w:r w:rsidR="00194316">
        <w:rPr>
          <w:b/>
          <w:color w:val="0070C0"/>
          <w:lang w:val="es-ES"/>
        </w:rPr>
        <w:t>"</w:t>
      </w:r>
      <w:r w:rsidRPr="001E3F9F">
        <w:rPr>
          <w:b/>
          <w:color w:val="0070C0"/>
          <w:lang w:val="es-ES"/>
        </w:rPr>
        <w:t xml:space="preserve"> x=</w:t>
      </w:r>
      <w:r w:rsidR="00194316">
        <w:rPr>
          <w:b/>
          <w:color w:val="0070C0"/>
          <w:lang w:val="es-ES"/>
        </w:rPr>
        <w:t>"</w:t>
      </w:r>
      <w:r w:rsidRPr="001E3F9F">
        <w:rPr>
          <w:b/>
          <w:color w:val="0070C0"/>
          <w:lang w:val="es-ES"/>
        </w:rPr>
        <w:t>0</w:t>
      </w:r>
      <w:r w:rsidR="00194316">
        <w:rPr>
          <w:b/>
          <w:color w:val="0070C0"/>
          <w:lang w:val="es-ES"/>
        </w:rPr>
        <w:t>"</w:t>
      </w:r>
      <w:r w:rsidRPr="001E3F9F">
        <w:rPr>
          <w:b/>
          <w:color w:val="0070C0"/>
          <w:lang w:val="es-ES"/>
        </w:rPr>
        <w:t xml:space="preserve"> y=</w:t>
      </w:r>
      <w:r w:rsidR="00194316">
        <w:rPr>
          <w:b/>
          <w:color w:val="0070C0"/>
          <w:lang w:val="es-ES"/>
        </w:rPr>
        <w:t>"</w:t>
      </w:r>
      <w:r w:rsidRPr="001E3F9F">
        <w:rPr>
          <w:b/>
          <w:color w:val="0070C0"/>
          <w:lang w:val="es-ES"/>
        </w:rPr>
        <w:t>1</w:t>
      </w:r>
      <w:r w:rsidR="00194316">
        <w:rPr>
          <w:b/>
          <w:color w:val="0070C0"/>
          <w:lang w:val="es-ES"/>
        </w:rPr>
        <w:t>"</w:t>
      </w:r>
      <w:r w:rsidRPr="001E3F9F">
        <w:rPr>
          <w:b/>
          <w:color w:val="0070C0"/>
          <w:lang w:val="es-ES"/>
        </w:rPr>
        <w:t xml:space="preserve"> z=</w:t>
      </w:r>
      <w:r w:rsidR="00194316">
        <w:rPr>
          <w:b/>
          <w:color w:val="0070C0"/>
          <w:lang w:val="es-ES"/>
        </w:rPr>
        <w:t>"</w:t>
      </w:r>
      <w:r w:rsidRPr="001E3F9F">
        <w:rPr>
          <w:b/>
          <w:color w:val="0070C0"/>
          <w:lang w:val="es-ES"/>
        </w:rPr>
        <w:t>0</w:t>
      </w:r>
      <w:r w:rsidR="00194316">
        <w:rPr>
          <w:b/>
          <w:color w:val="0070C0"/>
          <w:lang w:val="es-ES"/>
        </w:rPr>
        <w:t>"</w:t>
      </w:r>
    </w:p>
    <w:p w14:paraId="630C3C5B" w14:textId="77777777" w:rsidR="00043C59" w:rsidRPr="001E3F9F" w:rsidRDefault="00043C59" w:rsidP="00C2338C">
      <w:pPr>
        <w:pStyle w:val="XMLCode"/>
        <w:rPr>
          <w:b/>
          <w:color w:val="0070C0"/>
          <w:lang w:val="es-ES"/>
        </w:rPr>
      </w:pPr>
      <w:r w:rsidRPr="001E3F9F">
        <w:rPr>
          <w:b/>
          <w:color w:val="0070C0"/>
          <w:lang w:val="es-ES"/>
        </w:rPr>
        <w:t xml:space="preserve">                       reference=</w:t>
      </w:r>
      <w:r w:rsidR="00194316">
        <w:rPr>
          <w:b/>
          <w:color w:val="0070C0"/>
          <w:lang w:val="es-ES"/>
        </w:rPr>
        <w:t>"</w:t>
      </w:r>
      <w:r w:rsidR="00976427">
        <w:rPr>
          <w:b/>
          <w:color w:val="0070C0"/>
          <w:lang w:val="es-ES"/>
        </w:rPr>
        <w:t>false</w:t>
      </w:r>
      <w:r w:rsidR="00194316">
        <w:rPr>
          <w:b/>
          <w:color w:val="0070C0"/>
          <w:lang w:val="es-ES"/>
        </w:rPr>
        <w:t>"</w:t>
      </w:r>
    </w:p>
    <w:p w14:paraId="67745F26" w14:textId="77777777" w:rsidR="0006113C" w:rsidRPr="001E3F9F" w:rsidRDefault="00AE19C9" w:rsidP="00C2338C">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 xml:space="preserve">           </w:t>
      </w:r>
      <w:r w:rsidR="0006113C" w:rsidRPr="001E3F9F">
        <w:rPr>
          <w:b/>
          <w:color w:val="0070C0"/>
        </w:rPr>
        <w:t>section=</w:t>
      </w:r>
      <w:r w:rsidR="00194316">
        <w:rPr>
          <w:b/>
          <w:color w:val="0070C0"/>
        </w:rPr>
        <w:t>"</w:t>
      </w:r>
      <w:r w:rsidR="0006113C" w:rsidRPr="001E3F9F">
        <w:rPr>
          <w:b/>
          <w:color w:val="0070C0"/>
        </w:rPr>
        <w:t>Fillet</w:t>
      </w:r>
      <w:r w:rsidR="00194316">
        <w:rPr>
          <w:b/>
          <w:color w:val="0070C0"/>
        </w:rPr>
        <w:t>"</w:t>
      </w:r>
    </w:p>
    <w:p w14:paraId="76732AD0" w14:textId="77777777" w:rsidR="0006113C" w:rsidRPr="001E3F9F" w:rsidRDefault="0006113C" w:rsidP="0006113C">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thickness=</w:t>
      </w:r>
      <w:r w:rsidR="00194316">
        <w:rPr>
          <w:b/>
          <w:color w:val="0070C0"/>
        </w:rPr>
        <w:t>"</w:t>
      </w:r>
      <w:r w:rsidRPr="001E3F9F">
        <w:rPr>
          <w:b/>
          <w:color w:val="0070C0"/>
        </w:rPr>
        <w:t>1.5</w:t>
      </w:r>
      <w:r w:rsidR="00194316">
        <w:rPr>
          <w:b/>
          <w:color w:val="0070C0"/>
        </w:rPr>
        <w:t>"</w:t>
      </w:r>
    </w:p>
    <w:p w14:paraId="3B3E70FD" w14:textId="77777777" w:rsidR="00F33B37" w:rsidRPr="001E3F9F" w:rsidRDefault="0006113C" w:rsidP="0006113C">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angle=</w:t>
      </w:r>
      <w:r w:rsidR="00194316">
        <w:rPr>
          <w:b/>
          <w:color w:val="0070C0"/>
        </w:rPr>
        <w:t>"</w:t>
      </w:r>
      <w:r w:rsidRPr="001E3F9F">
        <w:rPr>
          <w:b/>
          <w:color w:val="0070C0"/>
        </w:rPr>
        <w:t>30</w:t>
      </w:r>
      <w:r w:rsidR="00194316">
        <w:rPr>
          <w:b/>
          <w:color w:val="0070C0"/>
        </w:rPr>
        <w:t>"</w:t>
      </w:r>
    </w:p>
    <w:p w14:paraId="65816476" w14:textId="77777777" w:rsidR="0006113C" w:rsidRPr="001E3F9F" w:rsidRDefault="00F33B37" w:rsidP="00F33B37">
      <w:pPr>
        <w:pStyle w:val="XMLCode"/>
        <w:rPr>
          <w:b/>
          <w:color w:val="0070C0"/>
          <w:lang w:val="es-ES"/>
        </w:rPr>
      </w:pPr>
      <w:r w:rsidRPr="001E3F9F">
        <w:rPr>
          <w:b/>
          <w:color w:val="0070C0"/>
          <w:lang w:val="es-ES"/>
        </w:rPr>
        <w:t xml:space="preserve">                       </w:t>
      </w:r>
      <w:r w:rsidRPr="001E3F9F">
        <w:rPr>
          <w:b/>
          <w:color w:val="0070C0"/>
        </w:rPr>
        <w:t>shape=</w:t>
      </w:r>
      <w:r w:rsidR="00194316">
        <w:rPr>
          <w:b/>
          <w:color w:val="0070C0"/>
        </w:rPr>
        <w:t>"</w:t>
      </w:r>
      <w:r w:rsidR="00951734" w:rsidRPr="001E3F9F">
        <w:rPr>
          <w:b/>
          <w:color w:val="0070C0"/>
        </w:rPr>
        <w:t>concave</w:t>
      </w:r>
      <w:r w:rsidR="00194316">
        <w:rPr>
          <w:b/>
          <w:color w:val="0070C0"/>
        </w:rPr>
        <w:t>"</w:t>
      </w:r>
    </w:p>
    <w:p w14:paraId="2FF7F8CE" w14:textId="77777777" w:rsidR="00747281" w:rsidRPr="001E3F9F" w:rsidRDefault="0006113C" w:rsidP="00E54BD5">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penetration=</w:t>
      </w:r>
      <w:r w:rsidR="00194316">
        <w:rPr>
          <w:b/>
          <w:color w:val="0070C0"/>
        </w:rPr>
        <w:t>"</w:t>
      </w:r>
      <w:r w:rsidRPr="001E3F9F">
        <w:rPr>
          <w:b/>
          <w:color w:val="0070C0"/>
        </w:rPr>
        <w:t>0.5</w:t>
      </w:r>
      <w:r w:rsidR="00194316">
        <w:rPr>
          <w:b/>
          <w:color w:val="0070C0"/>
        </w:rPr>
        <w:t>"</w:t>
      </w:r>
    </w:p>
    <w:p w14:paraId="5710CCED" w14:textId="77777777" w:rsidR="00645F8D" w:rsidRDefault="00747281" w:rsidP="00E54BD5">
      <w:pPr>
        <w:pStyle w:val="XMLCode"/>
        <w:rPr>
          <w:b/>
          <w:color w:val="0070C0"/>
        </w:rPr>
      </w:pPr>
      <w:r w:rsidRPr="001E3F9F">
        <w:rPr>
          <w:b/>
          <w:color w:val="0070C0"/>
        </w:rPr>
        <w:t xml:space="preserve">                       filler=</w:t>
      </w:r>
      <w:r w:rsidR="00194316">
        <w:rPr>
          <w:b/>
          <w:color w:val="0070C0"/>
        </w:rPr>
        <w:t>"</w:t>
      </w:r>
      <w:r w:rsidRPr="001E3F9F">
        <w:rPr>
          <w:b/>
          <w:color w:val="0070C0"/>
        </w:rPr>
        <w:t>yes</w:t>
      </w:r>
      <w:r w:rsidR="00194316">
        <w:rPr>
          <w:b/>
          <w:color w:val="0070C0"/>
        </w:rPr>
        <w:t>"</w:t>
      </w:r>
    </w:p>
    <w:p w14:paraId="3A9294FD" w14:textId="77777777" w:rsidR="00E54BD5" w:rsidRPr="001E3F9F" w:rsidRDefault="00645F8D" w:rsidP="00E54BD5">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r w:rsidR="0006113C" w:rsidRPr="001E3F9F">
        <w:rPr>
          <w:b/>
          <w:color w:val="0070C0"/>
        </w:rPr>
        <w:t>/&gt;</w:t>
      </w:r>
    </w:p>
    <w:p w14:paraId="246A6F2D" w14:textId="77777777" w:rsidR="007D091C" w:rsidRDefault="007D091C" w:rsidP="00E54BD5">
      <w:pPr>
        <w:pStyle w:val="XMLCode"/>
      </w:pPr>
      <w:r>
        <w:t xml:space="preserve">    </w:t>
      </w:r>
      <w:r w:rsidR="008362A0">
        <w:t xml:space="preserve">    </w:t>
      </w:r>
      <w:r w:rsidR="00043C59">
        <w:t>&lt;</w:t>
      </w:r>
      <w:proofErr w:type="spellStart"/>
      <w:r w:rsidR="00043C59">
        <w:t>sheet_parameter</w:t>
      </w:r>
      <w:proofErr w:type="spellEnd"/>
      <w:r w:rsidR="00043C59">
        <w:t xml:space="preserve"> ... /&gt;</w:t>
      </w:r>
    </w:p>
    <w:p w14:paraId="2237CCD8" w14:textId="77777777" w:rsidR="00E54BD5" w:rsidRPr="007055D9" w:rsidRDefault="00E54BD5" w:rsidP="00E54BD5">
      <w:pPr>
        <w:pStyle w:val="XMLCode"/>
      </w:pPr>
      <w:r>
        <w:t xml:space="preserve">    &lt;/</w:t>
      </w:r>
      <w:proofErr w:type="spellStart"/>
      <w:r>
        <w:t>corner_weld</w:t>
      </w:r>
      <w:proofErr w:type="spellEnd"/>
      <w:r>
        <w:t>&gt;</w:t>
      </w:r>
    </w:p>
    <w:p w14:paraId="51BA367C" w14:textId="77777777" w:rsidR="00AE186F" w:rsidRDefault="0006113C" w:rsidP="00C2338C">
      <w:pPr>
        <w:pStyle w:val="XMLCode"/>
      </w:pPr>
      <w:r w:rsidRPr="007055D9">
        <w:t>&lt;/</w:t>
      </w:r>
      <w:proofErr w:type="spellStart"/>
      <w:r w:rsidR="00AE19C9">
        <w:t>seamweld</w:t>
      </w:r>
      <w:proofErr w:type="spellEnd"/>
      <w:r w:rsidRPr="007055D9">
        <w:t>&gt;</w:t>
      </w:r>
    </w:p>
    <w:p w14:paraId="6FC91FD7" w14:textId="77777777" w:rsidR="005067A2" w:rsidRPr="007055D9" w:rsidRDefault="005067A2" w:rsidP="00C2338C">
      <w:pPr>
        <w:pStyle w:val="XMLCode"/>
      </w:pPr>
    </w:p>
    <w:p w14:paraId="11D7716C" w14:textId="77777777" w:rsidR="00003133" w:rsidRPr="007055D9" w:rsidRDefault="00003133" w:rsidP="009647BD">
      <w:pPr>
        <w:pStyle w:val="berschrift4"/>
        <w:keepLines/>
        <w:ind w:left="862" w:hanging="862"/>
      </w:pPr>
      <w:bookmarkStart w:id="2838" w:name="WeldDefinitionEdgeWeld"/>
      <w:bookmarkStart w:id="2839" w:name="_Toc3557023"/>
      <w:bookmarkStart w:id="2840" w:name="_Toc27753637"/>
      <w:bookmarkStart w:id="2841" w:name="_Toc288200764"/>
      <w:bookmarkStart w:id="2842" w:name="_Toc338939108"/>
      <w:bookmarkEnd w:id="2838"/>
      <w:r w:rsidRPr="007055D9">
        <w:lastRenderedPageBreak/>
        <w:t xml:space="preserve">Element </w:t>
      </w:r>
      <w:r w:rsidR="00194316">
        <w:t>"</w:t>
      </w:r>
      <w:proofErr w:type="spellStart"/>
      <w:r>
        <w:t>sheet_parameter</w:t>
      </w:r>
      <w:bookmarkEnd w:id="2839"/>
      <w:proofErr w:type="spellEnd"/>
      <w:r w:rsidR="00194316">
        <w:t>"</w:t>
      </w:r>
      <w:bookmarkEnd w:id="2840"/>
    </w:p>
    <w:p w14:paraId="1126E885" w14:textId="77777777" w:rsidR="00003133" w:rsidRPr="007055D9" w:rsidRDefault="00003133" w:rsidP="00003133">
      <w:pPr>
        <w:keepNext/>
        <w:keepLines/>
        <w:jc w:val="both"/>
      </w:pPr>
      <w:r w:rsidRPr="007055D9">
        <w:t xml:space="preserve">For the element </w:t>
      </w:r>
      <w:r w:rsidR="008A6DA9" w:rsidRPr="008A6DA9">
        <w:rPr>
          <w:rStyle w:val="XMLElement"/>
        </w:rPr>
        <w:t>&lt;</w:t>
      </w:r>
      <w:proofErr w:type="spellStart"/>
      <w:r w:rsidR="008A6DA9" w:rsidRPr="008A6DA9">
        <w:rPr>
          <w:rStyle w:val="XMLElement"/>
        </w:rPr>
        <w:t>sheet_parameter</w:t>
      </w:r>
      <w:proofErr w:type="spellEnd"/>
      <w:r w:rsidR="008A6DA9" w:rsidRPr="008A6DA9">
        <w:rPr>
          <w:rStyle w:val="XMLElement"/>
        </w:rPr>
        <w:t>/&gt;</w:t>
      </w:r>
      <w:r w:rsidRPr="007055D9">
        <w:t>, the following attri</w:t>
      </w:r>
      <w:r>
        <w:t>butes can be specified for the Corner</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003133" w:rsidRPr="007055D9" w14:paraId="53CC718D"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CB2F735" w14:textId="77777777" w:rsidR="00003133" w:rsidRPr="007055D9" w:rsidRDefault="00003133" w:rsidP="00E7058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C26B45" w14:textId="77777777" w:rsidR="00003133" w:rsidRPr="007055D9" w:rsidRDefault="00003133" w:rsidP="00E7058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59A06B0" w14:textId="77777777" w:rsidR="00003133" w:rsidRPr="007055D9" w:rsidRDefault="000E60DF" w:rsidP="00E7058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FF78DD" w14:textId="77777777" w:rsidR="00003133" w:rsidRPr="007055D9" w:rsidRDefault="009436D3" w:rsidP="00E70582">
            <w:pPr>
              <w:keepNext/>
              <w:keepLines/>
              <w:rPr>
                <w:b/>
                <w:i/>
              </w:rPr>
            </w:pPr>
            <w:r w:rsidRPr="00A20C5C">
              <w:rPr>
                <w:b/>
                <w:i/>
              </w:rPr>
              <w:t>Constraint</w:t>
            </w:r>
            <w:r>
              <w:rPr>
                <w:b/>
                <w:i/>
              </w:rPr>
              <w:t xml:space="preserve"> / Remarks</w:t>
            </w:r>
          </w:p>
        </w:tc>
      </w:tr>
      <w:tr w:rsidR="00003133" w:rsidRPr="007055D9" w14:paraId="5E5A40CD" w14:textId="77777777" w:rsidTr="00E70582">
        <w:trPr>
          <w:jc w:val="center"/>
        </w:trPr>
        <w:tc>
          <w:tcPr>
            <w:tcW w:w="1574" w:type="dxa"/>
            <w:shd w:val="clear" w:color="auto" w:fill="auto"/>
          </w:tcPr>
          <w:p w14:paraId="652D220F" w14:textId="77777777" w:rsidR="00003133" w:rsidRPr="002D6B99" w:rsidRDefault="00003133" w:rsidP="00E70582">
            <w:pPr>
              <w:keepNext/>
              <w:keepLines/>
              <w:rPr>
                <w:rStyle w:val="Kommentarzeichen"/>
                <w:sz w:val="20"/>
                <w:szCs w:val="20"/>
                <w:lang w:eastAsia="x-none"/>
              </w:rPr>
            </w:pPr>
            <w:r>
              <w:rPr>
                <w:sz w:val="20"/>
                <w:szCs w:val="20"/>
              </w:rPr>
              <w:t>index</w:t>
            </w:r>
          </w:p>
        </w:tc>
        <w:tc>
          <w:tcPr>
            <w:tcW w:w="1418" w:type="dxa"/>
            <w:shd w:val="clear" w:color="auto" w:fill="auto"/>
          </w:tcPr>
          <w:p w14:paraId="0F80929D" w14:textId="77777777" w:rsidR="00003133" w:rsidRPr="002D6B99" w:rsidRDefault="00F21C9F" w:rsidP="00E70582">
            <w:pPr>
              <w:keepNext/>
              <w:keepLines/>
              <w:rPr>
                <w:sz w:val="20"/>
                <w:szCs w:val="20"/>
              </w:rPr>
            </w:pPr>
            <w:r>
              <w:rPr>
                <w:sz w:val="20"/>
                <w:szCs w:val="20"/>
              </w:rPr>
              <w:t>Integer</w:t>
            </w:r>
          </w:p>
        </w:tc>
        <w:tc>
          <w:tcPr>
            <w:tcW w:w="1275" w:type="dxa"/>
            <w:shd w:val="clear" w:color="auto" w:fill="auto"/>
          </w:tcPr>
          <w:p w14:paraId="5285397F" w14:textId="77777777" w:rsidR="00003133" w:rsidRPr="002D6B99" w:rsidRDefault="00003133" w:rsidP="00E70582">
            <w:pPr>
              <w:keepNext/>
              <w:keepLines/>
              <w:rPr>
                <w:sz w:val="20"/>
                <w:szCs w:val="20"/>
              </w:rPr>
            </w:pPr>
            <w:r w:rsidRPr="002D6B99">
              <w:rPr>
                <w:sz w:val="20"/>
                <w:szCs w:val="20"/>
              </w:rPr>
              <w:t>Required</w:t>
            </w:r>
          </w:p>
        </w:tc>
        <w:tc>
          <w:tcPr>
            <w:tcW w:w="4264" w:type="dxa"/>
            <w:shd w:val="clear" w:color="auto" w:fill="auto"/>
          </w:tcPr>
          <w:p w14:paraId="5BFB9A45" w14:textId="77777777" w:rsidR="00003133" w:rsidRPr="002D6B99" w:rsidRDefault="00003133" w:rsidP="00E7058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6182ED74" w14:textId="77777777" w:rsidTr="00E70582">
        <w:trPr>
          <w:jc w:val="center"/>
        </w:trPr>
        <w:tc>
          <w:tcPr>
            <w:tcW w:w="1574" w:type="dxa"/>
            <w:shd w:val="clear" w:color="auto" w:fill="auto"/>
            <w:vAlign w:val="bottom"/>
          </w:tcPr>
          <w:p w14:paraId="4774DC5A" w14:textId="77777777" w:rsidR="000124A9" w:rsidRDefault="000124A9" w:rsidP="00E70582">
            <w:pPr>
              <w:keepNext/>
              <w:keepLines/>
              <w:rPr>
                <w:sz w:val="20"/>
                <w:szCs w:val="20"/>
              </w:rPr>
            </w:pPr>
            <w:r>
              <w:rPr>
                <w:sz w:val="20"/>
                <w:szCs w:val="20"/>
              </w:rPr>
              <w:t>gap</w:t>
            </w:r>
          </w:p>
        </w:tc>
        <w:tc>
          <w:tcPr>
            <w:tcW w:w="1418" w:type="dxa"/>
            <w:shd w:val="clear" w:color="auto" w:fill="auto"/>
            <w:vAlign w:val="bottom"/>
          </w:tcPr>
          <w:p w14:paraId="69364767" w14:textId="77777777" w:rsidR="000124A9" w:rsidRPr="002D6B99" w:rsidRDefault="00F21C9F" w:rsidP="00E70582">
            <w:pPr>
              <w:keepNext/>
              <w:keepLines/>
              <w:rPr>
                <w:sz w:val="20"/>
                <w:szCs w:val="20"/>
              </w:rPr>
            </w:pPr>
            <w:r>
              <w:rPr>
                <w:sz w:val="20"/>
                <w:szCs w:val="20"/>
              </w:rPr>
              <w:t>Floating Point</w:t>
            </w:r>
          </w:p>
        </w:tc>
        <w:tc>
          <w:tcPr>
            <w:tcW w:w="1275" w:type="dxa"/>
            <w:shd w:val="clear" w:color="auto" w:fill="auto"/>
            <w:vAlign w:val="bottom"/>
          </w:tcPr>
          <w:p w14:paraId="625E2B09"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51A5D255" w14:textId="77777777" w:rsidR="000124A9" w:rsidRPr="002D6B99" w:rsidRDefault="000124A9" w:rsidP="00CF34D3">
            <w:pPr>
              <w:keepNext/>
              <w:keepLines/>
              <w:rPr>
                <w:sz w:val="20"/>
                <w:szCs w:val="20"/>
              </w:rPr>
            </w:pPr>
            <w:r>
              <w:rPr>
                <w:sz w:val="20"/>
                <w:szCs w:val="20"/>
              </w:rPr>
              <w:t>Default value is 0</w:t>
            </w:r>
          </w:p>
        </w:tc>
      </w:tr>
      <w:tr w:rsidR="000124A9" w:rsidRPr="007055D9" w14:paraId="37CC02D5" w14:textId="77777777" w:rsidTr="00E70582">
        <w:trPr>
          <w:jc w:val="center"/>
        </w:trPr>
        <w:tc>
          <w:tcPr>
            <w:tcW w:w="1574" w:type="dxa"/>
            <w:shd w:val="clear" w:color="auto" w:fill="auto"/>
            <w:vAlign w:val="bottom"/>
          </w:tcPr>
          <w:p w14:paraId="76DC6E87" w14:textId="77777777" w:rsidR="000124A9" w:rsidRDefault="000124A9" w:rsidP="00630516">
            <w:pPr>
              <w:keepLines/>
              <w:rPr>
                <w:sz w:val="20"/>
                <w:szCs w:val="20"/>
              </w:rPr>
            </w:pPr>
            <w:proofErr w:type="spellStart"/>
            <w:r>
              <w:rPr>
                <w:sz w:val="20"/>
                <w:szCs w:val="20"/>
              </w:rPr>
              <w:t>sheet_thickness</w:t>
            </w:r>
            <w:proofErr w:type="spellEnd"/>
          </w:p>
        </w:tc>
        <w:tc>
          <w:tcPr>
            <w:tcW w:w="1418" w:type="dxa"/>
            <w:shd w:val="clear" w:color="auto" w:fill="auto"/>
            <w:vAlign w:val="bottom"/>
          </w:tcPr>
          <w:p w14:paraId="018926C2" w14:textId="77777777" w:rsidR="000124A9" w:rsidRPr="002D6B99" w:rsidRDefault="00F21C9F" w:rsidP="00630516">
            <w:pPr>
              <w:keepLines/>
              <w:rPr>
                <w:sz w:val="20"/>
                <w:szCs w:val="20"/>
              </w:rPr>
            </w:pPr>
            <w:r>
              <w:rPr>
                <w:sz w:val="20"/>
                <w:szCs w:val="20"/>
              </w:rPr>
              <w:t>Floating Point</w:t>
            </w:r>
          </w:p>
        </w:tc>
        <w:tc>
          <w:tcPr>
            <w:tcW w:w="1275" w:type="dxa"/>
            <w:shd w:val="clear" w:color="auto" w:fill="auto"/>
            <w:vAlign w:val="bottom"/>
          </w:tcPr>
          <w:p w14:paraId="05A0A1BE" w14:textId="77777777" w:rsidR="000124A9" w:rsidRPr="002D6B99" w:rsidRDefault="000124A9" w:rsidP="00630516">
            <w:pPr>
              <w:keepLines/>
              <w:rPr>
                <w:sz w:val="20"/>
                <w:szCs w:val="20"/>
              </w:rPr>
            </w:pPr>
            <w:r>
              <w:rPr>
                <w:sz w:val="20"/>
                <w:szCs w:val="20"/>
              </w:rPr>
              <w:t>Optional</w:t>
            </w:r>
          </w:p>
        </w:tc>
        <w:tc>
          <w:tcPr>
            <w:tcW w:w="4264" w:type="dxa"/>
            <w:shd w:val="clear" w:color="auto" w:fill="auto"/>
            <w:vAlign w:val="bottom"/>
          </w:tcPr>
          <w:p w14:paraId="7E69B184" w14:textId="77777777" w:rsidR="000124A9" w:rsidRPr="002D6B99" w:rsidRDefault="000124A9" w:rsidP="00630516">
            <w:pPr>
              <w:keepLines/>
              <w:rPr>
                <w:sz w:val="20"/>
                <w:szCs w:val="20"/>
              </w:rPr>
            </w:pPr>
            <w:r>
              <w:rPr>
                <w:sz w:val="20"/>
                <w:szCs w:val="20"/>
              </w:rPr>
              <w:t>-</w:t>
            </w:r>
          </w:p>
        </w:tc>
      </w:tr>
      <w:tr w:rsidR="000124A9" w:rsidRPr="007055D9" w14:paraId="6C86BAE6" w14:textId="77777777" w:rsidTr="00E70582">
        <w:trPr>
          <w:jc w:val="center"/>
        </w:trPr>
        <w:tc>
          <w:tcPr>
            <w:tcW w:w="1574" w:type="dxa"/>
            <w:shd w:val="clear" w:color="auto" w:fill="auto"/>
            <w:vAlign w:val="bottom"/>
          </w:tcPr>
          <w:p w14:paraId="289572EE" w14:textId="77777777" w:rsidR="000124A9" w:rsidRDefault="000124A9" w:rsidP="00630516">
            <w:pPr>
              <w:keepLines/>
              <w:rPr>
                <w:sz w:val="20"/>
                <w:szCs w:val="20"/>
              </w:rPr>
            </w:pPr>
            <w:proofErr w:type="spellStart"/>
            <w:r>
              <w:rPr>
                <w:sz w:val="20"/>
                <w:szCs w:val="20"/>
              </w:rPr>
              <w:t>sheet_angle</w:t>
            </w:r>
            <w:proofErr w:type="spellEnd"/>
          </w:p>
        </w:tc>
        <w:tc>
          <w:tcPr>
            <w:tcW w:w="1418" w:type="dxa"/>
            <w:shd w:val="clear" w:color="auto" w:fill="auto"/>
            <w:vAlign w:val="bottom"/>
          </w:tcPr>
          <w:p w14:paraId="0866EE3B" w14:textId="77777777" w:rsidR="000124A9" w:rsidRPr="002D6B99" w:rsidRDefault="00F21C9F" w:rsidP="00630516">
            <w:pPr>
              <w:keepLines/>
              <w:rPr>
                <w:sz w:val="20"/>
                <w:szCs w:val="20"/>
              </w:rPr>
            </w:pPr>
            <w:r>
              <w:rPr>
                <w:sz w:val="20"/>
                <w:szCs w:val="20"/>
              </w:rPr>
              <w:t>Floating Point</w:t>
            </w:r>
          </w:p>
        </w:tc>
        <w:tc>
          <w:tcPr>
            <w:tcW w:w="1275" w:type="dxa"/>
            <w:shd w:val="clear" w:color="auto" w:fill="auto"/>
            <w:vAlign w:val="bottom"/>
          </w:tcPr>
          <w:p w14:paraId="6FCDF1C5" w14:textId="77777777" w:rsidR="000124A9" w:rsidRPr="002D6B99" w:rsidRDefault="000124A9" w:rsidP="00630516">
            <w:pPr>
              <w:keepLines/>
              <w:rPr>
                <w:sz w:val="20"/>
                <w:szCs w:val="20"/>
              </w:rPr>
            </w:pPr>
            <w:r>
              <w:rPr>
                <w:sz w:val="20"/>
                <w:szCs w:val="20"/>
              </w:rPr>
              <w:t>Optional</w:t>
            </w:r>
          </w:p>
        </w:tc>
        <w:tc>
          <w:tcPr>
            <w:tcW w:w="4264" w:type="dxa"/>
            <w:shd w:val="clear" w:color="auto" w:fill="auto"/>
            <w:vAlign w:val="bottom"/>
          </w:tcPr>
          <w:p w14:paraId="4AC11671" w14:textId="77777777" w:rsidR="000124A9" w:rsidRPr="002D6B99" w:rsidRDefault="000124A9" w:rsidP="00630516">
            <w:pPr>
              <w:keepLines/>
              <w:rPr>
                <w:sz w:val="20"/>
                <w:szCs w:val="20"/>
              </w:rPr>
            </w:pPr>
            <w:r>
              <w:rPr>
                <w:sz w:val="20"/>
                <w:szCs w:val="20"/>
              </w:rPr>
              <w:t>-</w:t>
            </w:r>
          </w:p>
        </w:tc>
      </w:tr>
    </w:tbl>
    <w:p w14:paraId="07BCFF32" w14:textId="456544F5" w:rsidR="00B21508" w:rsidRDefault="00B21508" w:rsidP="008F3D94">
      <w:pPr>
        <w:pStyle w:val="Beschriftung"/>
        <w:spacing w:before="120"/>
      </w:pPr>
      <w:bookmarkStart w:id="2843" w:name="_Toc3566499"/>
      <w:bookmarkStart w:id="2844" w:name="_Toc27753870"/>
      <w:r>
        <w:t xml:space="preserve">Table </w:t>
      </w:r>
      <w:ins w:id="2845" w:author="Dr. Carsten Franke" w:date="2020-03-09T16:02:00Z">
        <w:r w:rsidR="001D2A94">
          <w:fldChar w:fldCharType="begin"/>
        </w:r>
        <w:r w:rsidR="001D2A94">
          <w:instrText xml:space="preserve"> SEQ Table \* ARABIC </w:instrText>
        </w:r>
      </w:ins>
      <w:r w:rsidR="001D2A94">
        <w:fldChar w:fldCharType="separate"/>
      </w:r>
      <w:ins w:id="2846" w:author="Dr. Carsten Franke" w:date="2020-03-09T16:02:00Z">
        <w:r w:rsidR="001D2A94">
          <w:rPr>
            <w:noProof/>
          </w:rPr>
          <w:t>97</w:t>
        </w:r>
        <w:r w:rsidR="001D2A94">
          <w:fldChar w:fldCharType="end"/>
        </w:r>
      </w:ins>
      <w:del w:id="2847" w:author="Dr. Carsten Franke" w:date="2020-03-09T16:02:00Z">
        <w:r w:rsidR="00D43112" w:rsidDel="001D2A94">
          <w:fldChar w:fldCharType="begin"/>
        </w:r>
        <w:r w:rsidR="00D43112" w:rsidDel="001D2A94">
          <w:delInstrText xml:space="preserve"> SEQ Table \* ARABIC </w:delInstrText>
        </w:r>
        <w:r w:rsidR="00D43112" w:rsidDel="001D2A94">
          <w:fldChar w:fldCharType="separate"/>
        </w:r>
      </w:del>
      <w:del w:id="2848" w:author="Dr. Carsten Franke" w:date="2020-03-09T14:38:00Z">
        <w:r w:rsidR="007E2D34" w:rsidDel="00004854">
          <w:rPr>
            <w:noProof/>
          </w:rPr>
          <w:delText>95</w:delText>
        </w:r>
      </w:del>
      <w:del w:id="2849" w:author="Dr. Carsten Franke" w:date="2020-03-09T16:02:00Z">
        <w:r w:rsidR="00D43112" w:rsidDel="001D2A94">
          <w:fldChar w:fldCharType="end"/>
        </w:r>
      </w:del>
      <w:r>
        <w:t xml:space="preserve">: </w:t>
      </w:r>
      <w:r w:rsidRPr="00C2237D">
        <w:t xml:space="preserve">Attributes of element </w:t>
      </w:r>
      <w:r w:rsidRPr="00C75FAA">
        <w:rPr>
          <w:rFonts w:ascii="Courier New" w:hAnsi="Courier New" w:cs="Courier New"/>
          <w:bCs w:val="0"/>
          <w:i/>
          <w:kern w:val="22"/>
          <w:sz w:val="18"/>
          <w:szCs w:val="18"/>
        </w:rPr>
        <w:t>&lt;</w:t>
      </w:r>
      <w:proofErr w:type="spellStart"/>
      <w:r w:rsidRPr="00C75FAA">
        <w:rPr>
          <w:rFonts w:ascii="Courier New" w:hAnsi="Courier New" w:cs="Courier New"/>
          <w:bCs w:val="0"/>
          <w:i/>
          <w:kern w:val="22"/>
          <w:sz w:val="18"/>
          <w:szCs w:val="18"/>
        </w:rPr>
        <w:t>sheet_parameter</w:t>
      </w:r>
      <w:proofErr w:type="spellEnd"/>
      <w:r w:rsidRPr="00C75FAA">
        <w:rPr>
          <w:rFonts w:ascii="Courier New" w:hAnsi="Courier New" w:cs="Courier New"/>
          <w:bCs w:val="0"/>
          <w:i/>
          <w:kern w:val="22"/>
          <w:sz w:val="18"/>
          <w:szCs w:val="18"/>
        </w:rPr>
        <w:t>/&gt;</w:t>
      </w:r>
      <w:r w:rsidRPr="00C2237D">
        <w:t xml:space="preserve"> for </w:t>
      </w:r>
      <w:r>
        <w:t>Corner Weld</w:t>
      </w:r>
      <w:bookmarkEnd w:id="2843"/>
      <w:bookmarkEnd w:id="2844"/>
    </w:p>
    <w:p w14:paraId="7896DB88" w14:textId="77777777" w:rsidR="00003133" w:rsidRDefault="00003133" w:rsidP="00003133">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4E70DD5A" w14:textId="77777777" w:rsidR="00003133" w:rsidRDefault="00003133" w:rsidP="00003133">
      <w:pPr>
        <w:pStyle w:val="XMLCode"/>
      </w:pPr>
    </w:p>
    <w:p w14:paraId="5AE8A3BB" w14:textId="77777777" w:rsidR="00003133" w:rsidRDefault="00003133" w:rsidP="00003133">
      <w:pPr>
        <w:pStyle w:val="XMLCode"/>
      </w:pPr>
      <w:r w:rsidRPr="007055D9">
        <w:t>&lt;</w:t>
      </w:r>
      <w:proofErr w:type="spellStart"/>
      <w:r>
        <w:t>seamweld</w:t>
      </w:r>
      <w:proofErr w:type="spellEnd"/>
      <w:r>
        <w:t>&gt;</w:t>
      </w:r>
    </w:p>
    <w:p w14:paraId="29DE1533" w14:textId="77777777" w:rsidR="00003133" w:rsidRPr="007055D9" w:rsidRDefault="00003133" w:rsidP="00003133">
      <w:pPr>
        <w:pStyle w:val="XMLCode"/>
      </w:pPr>
      <w:r>
        <w:t xml:space="preserve">    &lt;</w:t>
      </w:r>
      <w:proofErr w:type="spellStart"/>
      <w:r>
        <w:t>corner_weld</w:t>
      </w:r>
      <w:proofErr w:type="spellEnd"/>
      <w:r>
        <w:t xml:space="preserve"> base=</w:t>
      </w:r>
      <w:r w:rsidR="00194316">
        <w:t>"</w:t>
      </w:r>
      <w:r>
        <w:t>1</w:t>
      </w:r>
      <w:r w:rsidR="00194316">
        <w:t>"</w:t>
      </w:r>
      <w:r>
        <w:t xml:space="preserve"> technology=</w:t>
      </w:r>
      <w:r w:rsidR="00194316">
        <w:t>"</w:t>
      </w:r>
      <w:r>
        <w:t>resistance</w:t>
      </w:r>
      <w:r w:rsidR="00194316">
        <w:t>"</w:t>
      </w:r>
      <w:r w:rsidRPr="007055D9">
        <w:t>&gt;</w:t>
      </w:r>
    </w:p>
    <w:p w14:paraId="47E01E51" w14:textId="77777777" w:rsidR="00003133" w:rsidRPr="0033379A" w:rsidRDefault="00003133" w:rsidP="00003133">
      <w:pPr>
        <w:pStyle w:val="XMLCode"/>
        <w:rPr>
          <w:lang w:val="fr-FR"/>
        </w:rPr>
      </w:pPr>
      <w:r w:rsidRPr="006A238A">
        <w:t xml:space="preserve">        </w:t>
      </w:r>
      <w:r w:rsidR="000F724C" w:rsidRPr="0033379A">
        <w:rPr>
          <w:i/>
          <w:lang w:val="fr-FR"/>
        </w:rPr>
        <w:t>&lt;</w:t>
      </w:r>
      <w:proofErr w:type="spellStart"/>
      <w:proofErr w:type="gramStart"/>
      <w:r w:rsidR="000F724C" w:rsidRPr="0033379A">
        <w:rPr>
          <w:i/>
          <w:lang w:val="fr-FR"/>
        </w:rPr>
        <w:t>weld</w:t>
      </w:r>
      <w:proofErr w:type="gramEnd"/>
      <w:r w:rsidR="000F724C" w:rsidRPr="0033379A">
        <w:rPr>
          <w:i/>
          <w:lang w:val="fr-FR"/>
        </w:rPr>
        <w:t>_position</w:t>
      </w:r>
      <w:proofErr w:type="spellEnd"/>
      <w:r w:rsidR="000F724C" w:rsidRPr="0033379A">
        <w:rPr>
          <w:i/>
          <w:lang w:val="fr-FR"/>
        </w:rPr>
        <w:t xml:space="preserve"> u=</w:t>
      </w:r>
      <w:r w:rsidR="00194316" w:rsidRPr="0033379A">
        <w:rPr>
          <w:i/>
          <w:lang w:val="fr-FR"/>
        </w:rPr>
        <w:t>"</w:t>
      </w:r>
      <w:r w:rsidR="000F724C" w:rsidRPr="0033379A">
        <w:rPr>
          <w:i/>
          <w:lang w:val="fr-FR"/>
        </w:rPr>
        <w:t>0</w:t>
      </w:r>
      <w:r w:rsidR="00194316" w:rsidRPr="0033379A">
        <w:rPr>
          <w:i/>
          <w:lang w:val="fr-FR"/>
        </w:rPr>
        <w:t>"</w:t>
      </w:r>
      <w:r w:rsidR="000F724C" w:rsidRPr="0033379A">
        <w:rPr>
          <w:i/>
          <w:lang w:val="fr-FR"/>
        </w:rPr>
        <w:t xml:space="preserve"> x=</w:t>
      </w:r>
      <w:r w:rsidR="00194316" w:rsidRPr="0033379A">
        <w:rPr>
          <w:i/>
          <w:lang w:val="fr-FR"/>
        </w:rPr>
        <w:t>"</w:t>
      </w:r>
      <w:r w:rsidR="000F724C" w:rsidRPr="0033379A">
        <w:rPr>
          <w:i/>
          <w:lang w:val="fr-FR"/>
        </w:rPr>
        <w:t>0</w:t>
      </w:r>
      <w:r w:rsidR="00194316" w:rsidRPr="0033379A">
        <w:rPr>
          <w:i/>
          <w:lang w:val="fr-FR"/>
        </w:rPr>
        <w:t>"</w:t>
      </w:r>
      <w:r w:rsidR="000F724C" w:rsidRPr="0033379A">
        <w:rPr>
          <w:i/>
          <w:lang w:val="fr-FR"/>
        </w:rPr>
        <w:t xml:space="preserve"> y=</w:t>
      </w:r>
      <w:r w:rsidR="00194316" w:rsidRPr="0033379A">
        <w:rPr>
          <w:i/>
          <w:lang w:val="fr-FR"/>
        </w:rPr>
        <w:t>"</w:t>
      </w:r>
      <w:r w:rsidR="000F724C" w:rsidRPr="0033379A">
        <w:rPr>
          <w:i/>
          <w:lang w:val="fr-FR"/>
        </w:rPr>
        <w:t>1</w:t>
      </w:r>
      <w:r w:rsidR="00194316" w:rsidRPr="0033379A">
        <w:rPr>
          <w:i/>
          <w:lang w:val="fr-FR"/>
        </w:rPr>
        <w:t>"</w:t>
      </w:r>
      <w:r w:rsidR="000F724C" w:rsidRPr="0033379A">
        <w:rPr>
          <w:i/>
          <w:lang w:val="fr-FR"/>
        </w:rPr>
        <w:t xml:space="preserve"> z=</w:t>
      </w:r>
      <w:r w:rsidR="00194316" w:rsidRPr="0033379A">
        <w:rPr>
          <w:i/>
          <w:lang w:val="fr-FR"/>
        </w:rPr>
        <w:t>"</w:t>
      </w:r>
      <w:r w:rsidR="000F724C" w:rsidRPr="0033379A">
        <w:rPr>
          <w:i/>
          <w:lang w:val="fr-FR"/>
        </w:rPr>
        <w:t>0</w:t>
      </w:r>
      <w:r w:rsidR="00194316" w:rsidRPr="0033379A">
        <w:rPr>
          <w:i/>
          <w:lang w:val="fr-FR"/>
        </w:rPr>
        <w:t>"</w:t>
      </w:r>
      <w:r w:rsidR="000F724C" w:rsidRPr="0033379A">
        <w:rPr>
          <w:i/>
          <w:lang w:val="fr-FR"/>
        </w:rPr>
        <w:t xml:space="preserve"> ... </w:t>
      </w:r>
      <w:r w:rsidRPr="0033379A">
        <w:rPr>
          <w:lang w:val="fr-FR"/>
        </w:rPr>
        <w:t>/&gt;</w:t>
      </w:r>
    </w:p>
    <w:p w14:paraId="7BF7ECA1" w14:textId="77777777" w:rsidR="00003133" w:rsidRPr="009F3818" w:rsidRDefault="00003133" w:rsidP="00003133">
      <w:pPr>
        <w:pStyle w:val="XMLCode"/>
        <w:rPr>
          <w:b/>
          <w:color w:val="0070C0"/>
        </w:rPr>
      </w:pPr>
      <w:r w:rsidRPr="0033379A">
        <w:rPr>
          <w:lang w:val="fr-FR"/>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sidR="00194316">
        <w:rPr>
          <w:b/>
          <w:color w:val="0070C0"/>
        </w:rPr>
        <w:t>"</w:t>
      </w:r>
      <w:r w:rsidRPr="009F3818">
        <w:rPr>
          <w:b/>
          <w:color w:val="0070C0"/>
        </w:rPr>
        <w:t>2</w:t>
      </w:r>
      <w:r w:rsidR="00194316">
        <w:rPr>
          <w:b/>
          <w:color w:val="0070C0"/>
        </w:rPr>
        <w:t>"</w:t>
      </w:r>
      <w:r w:rsidRPr="009F3818">
        <w:rPr>
          <w:b/>
          <w:color w:val="0070C0"/>
        </w:rPr>
        <w:t xml:space="preserve"> gap=</w:t>
      </w:r>
      <w:r w:rsidR="00194316">
        <w:rPr>
          <w:b/>
          <w:color w:val="0070C0"/>
        </w:rPr>
        <w:t>"</w:t>
      </w:r>
      <w:r w:rsidRPr="009F3818">
        <w:rPr>
          <w:b/>
          <w:color w:val="0070C0"/>
        </w:rPr>
        <w:t>0</w:t>
      </w:r>
      <w:r w:rsidR="00194316">
        <w:rPr>
          <w:b/>
          <w:color w:val="0070C0"/>
        </w:rPr>
        <w:t>"</w:t>
      </w:r>
      <w:r w:rsidRPr="009F3818">
        <w:rPr>
          <w:b/>
          <w:color w:val="0070C0"/>
        </w:rPr>
        <w:t xml:space="preserve"> </w:t>
      </w:r>
      <w:proofErr w:type="spellStart"/>
      <w:r w:rsidR="00593BF4">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Pr>
          <w:b/>
          <w:color w:val="0070C0"/>
        </w:rPr>
        <w:t>90</w:t>
      </w:r>
      <w:r w:rsidR="00194316">
        <w:rPr>
          <w:b/>
          <w:color w:val="0070C0"/>
        </w:rPr>
        <w:t>"</w:t>
      </w:r>
      <w:r w:rsidR="00593BF4">
        <w:rPr>
          <w:b/>
          <w:color w:val="0070C0"/>
        </w:rPr>
        <w:t xml:space="preserve"> </w:t>
      </w:r>
      <w:r w:rsidRPr="009F3818">
        <w:rPr>
          <w:b/>
          <w:color w:val="0070C0"/>
        </w:rPr>
        <w:t>/&gt;</w:t>
      </w:r>
    </w:p>
    <w:p w14:paraId="713DC935" w14:textId="77777777" w:rsidR="00003133" w:rsidRPr="007055D9" w:rsidRDefault="00003133" w:rsidP="00003133">
      <w:pPr>
        <w:pStyle w:val="XMLCode"/>
      </w:pPr>
      <w:r>
        <w:t xml:space="preserve">    &lt;/</w:t>
      </w:r>
      <w:proofErr w:type="spellStart"/>
      <w:r>
        <w:t>corner_weld</w:t>
      </w:r>
      <w:proofErr w:type="spellEnd"/>
      <w:r>
        <w:t>&gt;</w:t>
      </w:r>
    </w:p>
    <w:p w14:paraId="6A5CE5AC" w14:textId="77777777" w:rsidR="00003133" w:rsidRDefault="00003133" w:rsidP="00003133">
      <w:pPr>
        <w:pStyle w:val="XMLCode"/>
      </w:pPr>
      <w:r w:rsidRPr="007055D9">
        <w:t>&lt;/</w:t>
      </w:r>
      <w:proofErr w:type="spellStart"/>
      <w:r>
        <w:t>seamweld</w:t>
      </w:r>
      <w:proofErr w:type="spellEnd"/>
      <w:r w:rsidRPr="007055D9">
        <w:t>&gt;</w:t>
      </w:r>
    </w:p>
    <w:p w14:paraId="08E3D539" w14:textId="77777777" w:rsidR="00003133" w:rsidRDefault="00003133" w:rsidP="00003133">
      <w:pPr>
        <w:pStyle w:val="XMLCode"/>
      </w:pPr>
    </w:p>
    <w:p w14:paraId="2777A81A" w14:textId="77777777" w:rsidR="00255787" w:rsidRPr="007055D9" w:rsidRDefault="00255787" w:rsidP="00327322">
      <w:pPr>
        <w:pStyle w:val="berschrift3"/>
      </w:pPr>
      <w:bookmarkStart w:id="2850" w:name="_Toc3557024"/>
      <w:bookmarkStart w:id="2851" w:name="_Toc27753638"/>
      <w:r w:rsidRPr="007055D9">
        <w:t>Edge Weld</w:t>
      </w:r>
      <w:bookmarkEnd w:id="2841"/>
      <w:bookmarkEnd w:id="2842"/>
      <w:bookmarkEnd w:id="2850"/>
      <w:bookmarkEnd w:id="2851"/>
    </w:p>
    <w:p w14:paraId="3478B05B" w14:textId="77777777" w:rsidR="00255787" w:rsidRPr="007055D9" w:rsidRDefault="009174B8" w:rsidP="00562490">
      <w:pPr>
        <w:jc w:val="both"/>
      </w:pPr>
      <w:r w:rsidRPr="007055D9">
        <w:t>The principles of the modeling</w:t>
      </w:r>
      <w:r w:rsidR="00255787" w:rsidRPr="007055D9">
        <w:t xml:space="preserve"> of edge welds for χMCF are described in this section. An </w:t>
      </w:r>
      <w:r w:rsidR="00BA300D">
        <w:t>E</w:t>
      </w:r>
      <w:r w:rsidR="00255787" w:rsidRPr="007055D9">
        <w:t xml:space="preserve">dge </w:t>
      </w:r>
      <w:r w:rsidR="00BA300D">
        <w:t>W</w:t>
      </w:r>
      <w:r w:rsidR="00255787" w:rsidRPr="007055D9">
        <w:t>eld describes a connection between two sheets welded at their forehead side.</w:t>
      </w:r>
    </w:p>
    <w:p w14:paraId="151274C5" w14:textId="77777777" w:rsidR="009D57DC" w:rsidRPr="007055D9" w:rsidRDefault="009D57DC" w:rsidP="00562490">
      <w:pPr>
        <w:jc w:val="both"/>
      </w:pPr>
      <w:r w:rsidRPr="007055D9">
        <w:t xml:space="preserve">The XML definition of an Edge Weld supports one position. The weld position is specified using the element </w:t>
      </w:r>
      <w:r w:rsidR="00AA1695" w:rsidRPr="00AA1695">
        <w:rPr>
          <w:rStyle w:val="elementdeftypeChar"/>
        </w:rPr>
        <w:t>&lt;</w:t>
      </w:r>
      <w:proofErr w:type="spellStart"/>
      <w:r w:rsidRPr="00AA1695">
        <w:rPr>
          <w:rStyle w:val="elementdeftypeChar"/>
        </w:rPr>
        <w:t>weld_position</w:t>
      </w:r>
      <w:proofErr w:type="spellEnd"/>
      <w:r w:rsidR="00AA1695" w:rsidRPr="00AA1695">
        <w:rPr>
          <w:rStyle w:val="elementdeftypeChar"/>
        </w:rPr>
        <w:t>/&gt;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p>
    <w:p w14:paraId="001657A7" w14:textId="77777777" w:rsidR="00255787" w:rsidRPr="007055D9" w:rsidRDefault="008F3D94" w:rsidP="00765F0F">
      <w:pPr>
        <w:pStyle w:val="berschrift4"/>
        <w:keepLines/>
        <w:numPr>
          <w:ilvl w:val="3"/>
          <w:numId w:val="15"/>
        </w:numPr>
      </w:pPr>
      <w:bookmarkStart w:id="2852" w:name="_Toc3557025"/>
      <w:bookmarkStart w:id="2853" w:name="_Toc27753639"/>
      <w:r>
        <w:rPr>
          <w:b w:val="0"/>
          <w:bCs w:val="0"/>
          <w:noProof/>
          <w:lang w:eastAsia="en-US"/>
        </w:rPr>
        <w:drawing>
          <wp:anchor distT="0" distB="0" distL="114300" distR="114300" simplePos="0" relativeHeight="251612672" behindDoc="1" locked="0" layoutInCell="1" allowOverlap="1" wp14:anchorId="4B1FC05B" wp14:editId="1C234F2F">
            <wp:simplePos x="0" y="0"/>
            <wp:positionH relativeFrom="column">
              <wp:posOffset>3783714</wp:posOffset>
            </wp:positionH>
            <wp:positionV relativeFrom="paragraph">
              <wp:posOffset>-31654</wp:posOffset>
            </wp:positionV>
            <wp:extent cx="1785668" cy="1009009"/>
            <wp:effectExtent l="0" t="0" r="0" b="1270"/>
            <wp:wrapNone/>
            <wp:docPr id="172" name="Bild 183"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3" descr="EdgeWeld_v2"/>
                    <pic:cNvPicPr>
                      <a:picLocks noChangeAspect="1" noChangeArrowheads="1"/>
                    </pic:cNvPicPr>
                  </pic:nvPicPr>
                  <pic:blipFill rotWithShape="1">
                    <a:blip r:embed="rId162" cstate="print">
                      <a:extLst>
                        <a:ext uri="{28A0092B-C50C-407E-A947-70E740481C1C}">
                          <a14:useLocalDpi xmlns:a14="http://schemas.microsoft.com/office/drawing/2010/main" val="0"/>
                        </a:ext>
                      </a:extLst>
                    </a:blip>
                    <a:srcRect t="11888"/>
                    <a:stretch/>
                  </pic:blipFill>
                  <pic:spPr bwMode="auto">
                    <a:xfrm>
                      <a:off x="0" y="0"/>
                      <a:ext cx="1787158" cy="100985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55787" w:rsidRPr="007055D9">
        <w:t>Sheet Parameters</w:t>
      </w:r>
      <w:bookmarkEnd w:id="2852"/>
      <w:bookmarkEnd w:id="2853"/>
    </w:p>
    <w:p w14:paraId="742D49FA" w14:textId="77777777" w:rsidR="00255787" w:rsidRPr="007055D9" w:rsidRDefault="00255787" w:rsidP="00765F0F">
      <w:pPr>
        <w:keepNext/>
        <w:keepLines/>
      </w:pPr>
      <w:r w:rsidRPr="007055D9">
        <w:t>The parameters to describe the connection are:</w:t>
      </w:r>
    </w:p>
    <w:p w14:paraId="087BF163" w14:textId="77777777" w:rsidR="00255787" w:rsidRPr="007055D9" w:rsidRDefault="00255787" w:rsidP="00765F0F">
      <w:pPr>
        <w:pStyle w:val="Aufzhlungszeichen"/>
        <w:keepNext/>
        <w:keepLines/>
      </w:pPr>
      <w:proofErr w:type="spellStart"/>
      <w:r w:rsidRPr="000816DA">
        <w:rPr>
          <w:sz w:val="24"/>
          <w:szCs w:val="28"/>
        </w:rPr>
        <w:t>t</w:t>
      </w:r>
      <w:r w:rsidRPr="000816DA">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15E823EE" w14:textId="77777777" w:rsidR="00255787" w:rsidRPr="007055D9" w:rsidRDefault="00255787" w:rsidP="00765F0F">
      <w:pPr>
        <w:pStyle w:val="Aufzhlungszeichen"/>
        <w:keepNext/>
        <w:keepLines/>
      </w:pPr>
      <w:r w:rsidRPr="000816DA">
        <w:rPr>
          <w:sz w:val="24"/>
          <w:szCs w:val="28"/>
        </w:rPr>
        <w:t>t</w:t>
      </w:r>
      <w:r w:rsidRPr="000816DA">
        <w:rPr>
          <w:sz w:val="24"/>
          <w:szCs w:val="28"/>
          <w:vertAlign w:val="subscript"/>
        </w:rPr>
        <w:t>1</w:t>
      </w:r>
      <w:r w:rsidRPr="007055D9">
        <w:tab/>
      </w:r>
      <w:r w:rsidRPr="007055D9">
        <w:tab/>
        <w:t>Thickness of welded sheet</w:t>
      </w:r>
    </w:p>
    <w:p w14:paraId="05B72773" w14:textId="77777777" w:rsidR="00255787" w:rsidRPr="007055D9" w:rsidRDefault="008F3D94" w:rsidP="00765F0F">
      <w:pPr>
        <w:pStyle w:val="Aufzhlungszeichen"/>
        <w:keepNext/>
        <w:keepLines/>
      </w:pPr>
      <w:r>
        <w:rPr>
          <w:noProof/>
          <w:lang w:eastAsia="en-US"/>
        </w:rPr>
        <mc:AlternateContent>
          <mc:Choice Requires="wps">
            <w:drawing>
              <wp:anchor distT="0" distB="0" distL="114300" distR="114300" simplePos="0" relativeHeight="251657728" behindDoc="0" locked="0" layoutInCell="1" allowOverlap="1" wp14:anchorId="11A175AD" wp14:editId="7A2C18C7">
                <wp:simplePos x="0" y="0"/>
                <wp:positionH relativeFrom="column">
                  <wp:posOffset>3787140</wp:posOffset>
                </wp:positionH>
                <wp:positionV relativeFrom="paragraph">
                  <wp:posOffset>183779</wp:posOffset>
                </wp:positionV>
                <wp:extent cx="1923415" cy="635"/>
                <wp:effectExtent l="0" t="0" r="635" b="16510"/>
                <wp:wrapNone/>
                <wp:docPr id="319" name="Text Box 319"/>
                <wp:cNvGraphicFramePr/>
                <a:graphic xmlns:a="http://schemas.openxmlformats.org/drawingml/2006/main">
                  <a:graphicData uri="http://schemas.microsoft.com/office/word/2010/wordprocessingShape">
                    <wps:wsp>
                      <wps:cNvSpPr txBox="1"/>
                      <wps:spPr>
                        <a:xfrm>
                          <a:off x="0" y="0"/>
                          <a:ext cx="1923415" cy="635"/>
                        </a:xfrm>
                        <a:prstGeom prst="rect">
                          <a:avLst/>
                        </a:prstGeom>
                        <a:noFill/>
                        <a:ln>
                          <a:noFill/>
                        </a:ln>
                        <a:effectLst/>
                      </wps:spPr>
                      <wps:txbx>
                        <w:txbxContent>
                          <w:p w14:paraId="24F1308B" w14:textId="56B75DE9" w:rsidR="00B169DB" w:rsidRPr="00AF7673" w:rsidRDefault="00B169DB" w:rsidP="00765F0F">
                            <w:pPr>
                              <w:pStyle w:val="Beschriftung"/>
                              <w:keepNext/>
                              <w:keepLines/>
                              <w:rPr>
                                <w:b w:val="0"/>
                                <w:bCs w:val="0"/>
                                <w:noProof/>
                                <w:sz w:val="26"/>
                                <w:szCs w:val="28"/>
                              </w:rPr>
                            </w:pPr>
                            <w:bookmarkStart w:id="2854" w:name="_Toc3557131"/>
                            <w:bookmarkStart w:id="2855" w:name="_Toc27753749"/>
                            <w:r>
                              <w:t xml:space="preserve">Figure </w:t>
                            </w:r>
                            <w:r>
                              <w:fldChar w:fldCharType="begin"/>
                            </w:r>
                            <w:r>
                              <w:instrText xml:space="preserve"> SEQ Figure \* ARABIC </w:instrText>
                            </w:r>
                            <w:r>
                              <w:fldChar w:fldCharType="separate"/>
                            </w:r>
                            <w:ins w:id="2856" w:author="Dr. Carsten Franke" w:date="2020-03-09T14:39:00Z">
                              <w:r w:rsidR="00004854">
                                <w:rPr>
                                  <w:noProof/>
                                </w:rPr>
                                <w:t>58</w:t>
                              </w:r>
                            </w:ins>
                            <w:ins w:id="2857" w:author="nick" w:date="2020-02-20T20:00:00Z">
                              <w:del w:id="2858" w:author="Dr. Carsten Franke" w:date="2020-03-09T14:39:00Z">
                                <w:r w:rsidR="0047200E" w:rsidDel="00004854">
                                  <w:rPr>
                                    <w:noProof/>
                                  </w:rPr>
                                  <w:delText>59</w:delText>
                                </w:r>
                              </w:del>
                            </w:ins>
                            <w:del w:id="2859" w:author="Dr. Carsten Franke" w:date="2020-03-09T14:39:00Z">
                              <w:r w:rsidDel="00004854">
                                <w:rPr>
                                  <w:noProof/>
                                </w:rPr>
                                <w:delText>54</w:delText>
                              </w:r>
                            </w:del>
                            <w:r>
                              <w:fldChar w:fldCharType="end"/>
                            </w:r>
                            <w:r>
                              <w:t>: Edge Weld Sheet Layout</w:t>
                            </w:r>
                            <w:bookmarkEnd w:id="2854"/>
                            <w:bookmarkEnd w:id="28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A175AD" id="Text Box 319" o:spid="_x0000_s1046" type="#_x0000_t202" style="position:absolute;left:0;text-align:left;margin-left:298.2pt;margin-top:14.45pt;width:151.45pt;height:.05pt;z-index:251657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" filled="f" stroked="f">
                <v:textbox style="mso-fit-shape-to-text:t" inset="0,0,0,0">
                  <w:txbxContent>
                    <w:p w14:paraId="24F1308B" w14:textId="56B75DE9" w:rsidR="00B169DB" w:rsidRPr="00AF7673" w:rsidRDefault="00B169DB" w:rsidP="00765F0F">
                      <w:pPr>
                        <w:pStyle w:val="Beschriftung"/>
                        <w:keepNext/>
                        <w:keepLines/>
                        <w:rPr>
                          <w:b w:val="0"/>
                          <w:bCs w:val="0"/>
                          <w:noProof/>
                          <w:sz w:val="26"/>
                          <w:szCs w:val="28"/>
                        </w:rPr>
                      </w:pPr>
                      <w:bookmarkStart w:id="2860" w:name="_Toc3557131"/>
                      <w:bookmarkStart w:id="2861" w:name="_Toc27753749"/>
                      <w:r>
                        <w:t xml:space="preserve">Figure </w:t>
                      </w:r>
                      <w:r>
                        <w:fldChar w:fldCharType="begin"/>
                      </w:r>
                      <w:r>
                        <w:instrText xml:space="preserve"> SEQ Figure \* ARABIC </w:instrText>
                      </w:r>
                      <w:r>
                        <w:fldChar w:fldCharType="separate"/>
                      </w:r>
                      <w:ins w:id="2862" w:author="Dr. Carsten Franke" w:date="2020-03-09T14:39:00Z">
                        <w:r w:rsidR="00004854">
                          <w:rPr>
                            <w:noProof/>
                          </w:rPr>
                          <w:t>58</w:t>
                        </w:r>
                      </w:ins>
                      <w:ins w:id="2863" w:author="nick" w:date="2020-02-20T20:00:00Z">
                        <w:del w:id="2864" w:author="Dr. Carsten Franke" w:date="2020-03-09T14:39:00Z">
                          <w:r w:rsidR="0047200E" w:rsidDel="00004854">
                            <w:rPr>
                              <w:noProof/>
                            </w:rPr>
                            <w:delText>59</w:delText>
                          </w:r>
                        </w:del>
                      </w:ins>
                      <w:del w:id="2865" w:author="Dr. Carsten Franke" w:date="2020-03-09T14:39:00Z">
                        <w:r w:rsidDel="00004854">
                          <w:rPr>
                            <w:noProof/>
                          </w:rPr>
                          <w:delText>54</w:delText>
                        </w:r>
                      </w:del>
                      <w:r>
                        <w:fldChar w:fldCharType="end"/>
                      </w:r>
                      <w:r>
                        <w:t>: Edge Weld Sheet Layout</w:t>
                      </w:r>
                      <w:bookmarkEnd w:id="2860"/>
                      <w:bookmarkEnd w:id="2861"/>
                    </w:p>
                  </w:txbxContent>
                </v:textbox>
              </v:shape>
            </w:pict>
          </mc:Fallback>
        </mc:AlternateContent>
      </w:r>
      <w:r w:rsidR="00255787" w:rsidRPr="000816DA">
        <w:rPr>
          <w:sz w:val="24"/>
          <w:szCs w:val="28"/>
        </w:rPr>
        <w:t>c</w:t>
      </w:r>
      <w:r w:rsidR="00255787" w:rsidRPr="007055D9">
        <w:tab/>
      </w:r>
      <w:r w:rsidR="00255787" w:rsidRPr="007055D9">
        <w:tab/>
        <w:t>Gap between base and welded sheet</w:t>
      </w:r>
    </w:p>
    <w:p w14:paraId="5E710CEA" w14:textId="77777777" w:rsidR="00255787" w:rsidRPr="007055D9" w:rsidRDefault="008F3D94" w:rsidP="009D57DC">
      <w:pPr>
        <w:pStyle w:val="berschrift4"/>
      </w:pPr>
      <w:bookmarkStart w:id="2866" w:name="_Toc3557026"/>
      <w:bookmarkStart w:id="2867" w:name="_Toc27753640"/>
      <w:r>
        <w:rPr>
          <w:b w:val="0"/>
          <w:bCs w:val="0"/>
          <w:noProof/>
          <w:lang w:eastAsia="en-US"/>
        </w:rPr>
        <w:drawing>
          <wp:anchor distT="0" distB="0" distL="114300" distR="114300" simplePos="0" relativeHeight="251616768" behindDoc="1" locked="0" layoutInCell="1" allowOverlap="1" wp14:anchorId="08BF8D92" wp14:editId="37A6D682">
            <wp:simplePos x="0" y="0"/>
            <wp:positionH relativeFrom="column">
              <wp:posOffset>3887231</wp:posOffset>
            </wp:positionH>
            <wp:positionV relativeFrom="paragraph">
              <wp:posOffset>48080</wp:posOffset>
            </wp:positionV>
            <wp:extent cx="1682954" cy="1140675"/>
            <wp:effectExtent l="0" t="0" r="0" b="2540"/>
            <wp:wrapNone/>
            <wp:docPr id="171" name="Bild 184"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4" descr="EdgeWeld_v2"/>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1683725" cy="1141197"/>
                    </a:xfrm>
                    <a:prstGeom prst="rect">
                      <a:avLst/>
                    </a:prstGeom>
                    <a:noFill/>
                    <a:ln>
                      <a:noFill/>
                    </a:ln>
                  </pic:spPr>
                </pic:pic>
              </a:graphicData>
            </a:graphic>
            <wp14:sizeRelH relativeFrom="page">
              <wp14:pctWidth>0</wp14:pctWidth>
            </wp14:sizeRelH>
            <wp14:sizeRelV relativeFrom="page">
              <wp14:pctHeight>0</wp14:pctHeight>
            </wp14:sizeRelV>
          </wp:anchor>
        </w:drawing>
      </w:r>
      <w:r w:rsidR="00255787" w:rsidRPr="007055D9">
        <w:t>Weld Parameters</w:t>
      </w:r>
      <w:bookmarkEnd w:id="2866"/>
      <w:bookmarkEnd w:id="2867"/>
    </w:p>
    <w:p w14:paraId="3209584E" w14:textId="77777777" w:rsidR="00255787" w:rsidRPr="007055D9" w:rsidRDefault="00241236" w:rsidP="00255787">
      <w:r w:rsidRPr="007055D9">
        <w:t>The parameters of the weld are</w:t>
      </w:r>
      <w:r w:rsidR="00255787" w:rsidRPr="007055D9">
        <w:t xml:space="preserve"> described below: </w:t>
      </w:r>
    </w:p>
    <w:p w14:paraId="2B8D865F" w14:textId="77777777" w:rsidR="00255787" w:rsidRPr="007055D9" w:rsidRDefault="00255787" w:rsidP="00255787">
      <w:pPr>
        <w:pStyle w:val="Aufzhlungszeichen"/>
      </w:pPr>
      <w:r w:rsidRPr="000816DA">
        <w:rPr>
          <w:sz w:val="24"/>
          <w:szCs w:val="28"/>
        </w:rPr>
        <w:t>b</w:t>
      </w:r>
      <w:r w:rsidRPr="007055D9">
        <w:tab/>
      </w:r>
      <w:r w:rsidRPr="007055D9">
        <w:tab/>
        <w:t>Width of the weld</w:t>
      </w:r>
    </w:p>
    <w:p w14:paraId="6F68C2C6" w14:textId="77777777" w:rsidR="006E534D" w:rsidRPr="007055D9" w:rsidRDefault="006E534D" w:rsidP="006E534D">
      <w:pPr>
        <w:pStyle w:val="Aufzhlungszeichen"/>
      </w:pPr>
      <w:r w:rsidRPr="000816DA">
        <w:rPr>
          <w:sz w:val="24"/>
          <w:szCs w:val="28"/>
        </w:rPr>
        <w:t>e</w:t>
      </w:r>
      <w:r w:rsidRPr="007055D9">
        <w:tab/>
      </w:r>
      <w:r w:rsidRPr="007055D9">
        <w:tab/>
        <w:t>Reinforcement</w:t>
      </w:r>
    </w:p>
    <w:p w14:paraId="21052516" w14:textId="77777777" w:rsidR="00255787" w:rsidRPr="007055D9" w:rsidRDefault="00255787" w:rsidP="00255787">
      <w:r w:rsidRPr="007055D9">
        <w:t>The following parameters can be specified for the edge weld:</w:t>
      </w:r>
    </w:p>
    <w:p w14:paraId="5D6C79E8" w14:textId="77777777" w:rsidR="00255787" w:rsidRPr="007055D9" w:rsidRDefault="008F3D94" w:rsidP="00255787">
      <w:r>
        <w:rPr>
          <w:noProof/>
          <w:lang w:eastAsia="en-US"/>
        </w:rPr>
        <mc:AlternateContent>
          <mc:Choice Requires="wps">
            <w:drawing>
              <wp:anchor distT="0" distB="0" distL="114300" distR="114300" simplePos="0" relativeHeight="251665920" behindDoc="0" locked="0" layoutInCell="1" allowOverlap="1" wp14:anchorId="1680031C" wp14:editId="48040065">
                <wp:simplePos x="0" y="0"/>
                <wp:positionH relativeFrom="column">
                  <wp:posOffset>3819789</wp:posOffset>
                </wp:positionH>
                <wp:positionV relativeFrom="paragraph">
                  <wp:posOffset>3175</wp:posOffset>
                </wp:positionV>
                <wp:extent cx="1751965" cy="635"/>
                <wp:effectExtent l="0" t="0" r="635" b="16510"/>
                <wp:wrapNone/>
                <wp:docPr id="1024" name="Text Box 1024"/>
                <wp:cNvGraphicFramePr/>
                <a:graphic xmlns:a="http://schemas.openxmlformats.org/drawingml/2006/main">
                  <a:graphicData uri="http://schemas.microsoft.com/office/word/2010/wordprocessingShape">
                    <wps:wsp>
                      <wps:cNvSpPr txBox="1"/>
                      <wps:spPr>
                        <a:xfrm>
                          <a:off x="0" y="0"/>
                          <a:ext cx="1751965" cy="635"/>
                        </a:xfrm>
                        <a:prstGeom prst="rect">
                          <a:avLst/>
                        </a:prstGeom>
                        <a:noFill/>
                        <a:ln>
                          <a:noFill/>
                        </a:ln>
                        <a:effectLst/>
                      </wps:spPr>
                      <wps:txbx>
                        <w:txbxContent>
                          <w:p w14:paraId="54AE60CE" w14:textId="6101F1E1" w:rsidR="00B169DB" w:rsidRPr="00213139" w:rsidRDefault="00B169DB" w:rsidP="008F3D94">
                            <w:pPr>
                              <w:pStyle w:val="Beschriftung"/>
                              <w:rPr>
                                <w:b w:val="0"/>
                                <w:bCs w:val="0"/>
                                <w:noProof/>
                                <w:sz w:val="26"/>
                                <w:szCs w:val="28"/>
                              </w:rPr>
                            </w:pPr>
                            <w:bookmarkStart w:id="2868" w:name="_Toc3557132"/>
                            <w:bookmarkStart w:id="2869" w:name="_Toc27753750"/>
                            <w:r>
                              <w:t xml:space="preserve">Figure </w:t>
                            </w:r>
                            <w:r>
                              <w:fldChar w:fldCharType="begin"/>
                            </w:r>
                            <w:r>
                              <w:instrText xml:space="preserve"> SEQ Figure \* ARABIC </w:instrText>
                            </w:r>
                            <w:r>
                              <w:fldChar w:fldCharType="separate"/>
                            </w:r>
                            <w:ins w:id="2870" w:author="Dr. Carsten Franke" w:date="2020-03-09T14:39:00Z">
                              <w:r w:rsidR="00004854">
                                <w:rPr>
                                  <w:noProof/>
                                </w:rPr>
                                <w:t>59</w:t>
                              </w:r>
                            </w:ins>
                            <w:ins w:id="2871" w:author="nick" w:date="2020-02-20T20:00:00Z">
                              <w:del w:id="2872" w:author="Dr. Carsten Franke" w:date="2020-03-09T14:39:00Z">
                                <w:r w:rsidR="0047200E" w:rsidDel="00004854">
                                  <w:rPr>
                                    <w:noProof/>
                                  </w:rPr>
                                  <w:delText>60</w:delText>
                                </w:r>
                              </w:del>
                            </w:ins>
                            <w:del w:id="2873" w:author="Dr. Carsten Franke" w:date="2020-03-09T14:39:00Z">
                              <w:r w:rsidDel="00004854">
                                <w:rPr>
                                  <w:noProof/>
                                </w:rPr>
                                <w:delText>55</w:delText>
                              </w:r>
                            </w:del>
                            <w:r>
                              <w:fldChar w:fldCharType="end"/>
                            </w:r>
                            <w:r>
                              <w:t>: Edge Weld parameters</w:t>
                            </w:r>
                            <w:bookmarkEnd w:id="2868"/>
                            <w:bookmarkEnd w:id="28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80031C" id="Text Box 1024" o:spid="_x0000_s1047" type="#_x0000_t202" style="position:absolute;margin-left:300.75pt;margin-top:.25pt;width:137.95pt;height:.05pt;z-index:251665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" filled="f" stroked="f">
                <v:textbox style="mso-fit-shape-to-text:t" inset="0,0,0,0">
                  <w:txbxContent>
                    <w:p w14:paraId="54AE60CE" w14:textId="6101F1E1" w:rsidR="00B169DB" w:rsidRPr="00213139" w:rsidRDefault="00B169DB" w:rsidP="008F3D94">
                      <w:pPr>
                        <w:pStyle w:val="Beschriftung"/>
                        <w:rPr>
                          <w:b w:val="0"/>
                          <w:bCs w:val="0"/>
                          <w:noProof/>
                          <w:sz w:val="26"/>
                          <w:szCs w:val="28"/>
                        </w:rPr>
                      </w:pPr>
                      <w:bookmarkStart w:id="2874" w:name="_Toc3557132"/>
                      <w:bookmarkStart w:id="2875" w:name="_Toc27753750"/>
                      <w:r>
                        <w:t xml:space="preserve">Figure </w:t>
                      </w:r>
                      <w:r>
                        <w:fldChar w:fldCharType="begin"/>
                      </w:r>
                      <w:r>
                        <w:instrText xml:space="preserve"> SEQ Figure \* ARABIC </w:instrText>
                      </w:r>
                      <w:r>
                        <w:fldChar w:fldCharType="separate"/>
                      </w:r>
                      <w:ins w:id="2876" w:author="Dr. Carsten Franke" w:date="2020-03-09T14:39:00Z">
                        <w:r w:rsidR="00004854">
                          <w:rPr>
                            <w:noProof/>
                          </w:rPr>
                          <w:t>59</w:t>
                        </w:r>
                      </w:ins>
                      <w:ins w:id="2877" w:author="nick" w:date="2020-02-20T20:00:00Z">
                        <w:del w:id="2878" w:author="Dr. Carsten Franke" w:date="2020-03-09T14:39:00Z">
                          <w:r w:rsidR="0047200E" w:rsidDel="00004854">
                            <w:rPr>
                              <w:noProof/>
                            </w:rPr>
                            <w:delText>60</w:delText>
                          </w:r>
                        </w:del>
                      </w:ins>
                      <w:del w:id="2879" w:author="Dr. Carsten Franke" w:date="2020-03-09T14:39:00Z">
                        <w:r w:rsidDel="00004854">
                          <w:rPr>
                            <w:noProof/>
                          </w:rPr>
                          <w:delText>55</w:delText>
                        </w:r>
                      </w:del>
                      <w:r>
                        <w:fldChar w:fldCharType="end"/>
                      </w:r>
                      <w:r>
                        <w:t>: Edge Weld parameters</w:t>
                      </w:r>
                      <w:bookmarkEnd w:id="2874"/>
                      <w:bookmarkEnd w:id="2875"/>
                    </w:p>
                  </w:txbxContent>
                </v:textbox>
              </v:shape>
            </w:pict>
          </mc:Fallback>
        </mc:AlternateConten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1"/>
        <w:gridCol w:w="1604"/>
        <w:gridCol w:w="1437"/>
        <w:gridCol w:w="1431"/>
        <w:gridCol w:w="1256"/>
        <w:gridCol w:w="1612"/>
      </w:tblGrid>
      <w:tr w:rsidR="00255787" w:rsidRPr="007055D9" w14:paraId="60418B8F" w14:textId="77777777" w:rsidTr="00630516">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58DACF9" w14:textId="77777777" w:rsidR="00255787" w:rsidRPr="007055D9" w:rsidRDefault="00255787" w:rsidP="00630516">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319151" w14:textId="77777777" w:rsidR="00255787" w:rsidRPr="007055D9" w:rsidRDefault="00255787" w:rsidP="00630516">
            <w:pPr>
              <w:keepNext/>
              <w:rPr>
                <w:b/>
                <w:i/>
              </w:rPr>
            </w:pPr>
            <w:r w:rsidRPr="007055D9">
              <w:rPr>
                <w:b/>
                <w:i/>
              </w:rPr>
              <w:t>χMCF-Key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A0A77E" w14:textId="77777777" w:rsidR="00255787" w:rsidRPr="007055D9" w:rsidRDefault="00255787" w:rsidP="00630516">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5466929" w14:textId="77777777" w:rsidR="00255787" w:rsidRPr="007055D9" w:rsidRDefault="00255787" w:rsidP="00630516">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3D2250" w14:textId="77777777" w:rsidR="00255787" w:rsidRPr="007055D9" w:rsidRDefault="000E60DF" w:rsidP="00630516">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5A176E" w14:textId="77777777" w:rsidR="00255787" w:rsidRPr="007055D9" w:rsidRDefault="00255787" w:rsidP="00630516">
            <w:pPr>
              <w:keepNext/>
              <w:rPr>
                <w:b/>
                <w:i/>
              </w:rPr>
            </w:pPr>
            <w:r w:rsidRPr="007055D9">
              <w:rPr>
                <w:b/>
                <w:i/>
              </w:rPr>
              <w:t>Default Value</w:t>
            </w:r>
          </w:p>
        </w:tc>
      </w:tr>
      <w:tr w:rsidR="00876F6F" w:rsidRPr="007055D9" w14:paraId="6383EE17" w14:textId="77777777" w:rsidTr="00630516">
        <w:trPr>
          <w:cantSplit/>
          <w:jc w:val="center"/>
        </w:trPr>
        <w:tc>
          <w:tcPr>
            <w:tcW w:w="1191" w:type="dxa"/>
            <w:shd w:val="clear" w:color="auto" w:fill="auto"/>
            <w:vAlign w:val="bottom"/>
          </w:tcPr>
          <w:p w14:paraId="4D93DA6B" w14:textId="77777777" w:rsidR="00255787" w:rsidRPr="00E746CE" w:rsidRDefault="00BE7F9D" w:rsidP="00255787">
            <w:pPr>
              <w:rPr>
                <w:sz w:val="20"/>
                <w:szCs w:val="20"/>
              </w:rPr>
            </w:pPr>
            <w:r w:rsidRPr="00E746CE">
              <w:rPr>
                <w:sz w:val="20"/>
                <w:szCs w:val="20"/>
              </w:rPr>
              <w:t>b</w:t>
            </w:r>
          </w:p>
        </w:tc>
        <w:tc>
          <w:tcPr>
            <w:tcW w:w="1604" w:type="dxa"/>
            <w:shd w:val="clear" w:color="auto" w:fill="auto"/>
            <w:vAlign w:val="bottom"/>
          </w:tcPr>
          <w:p w14:paraId="3C2F232C" w14:textId="77777777" w:rsidR="00255787" w:rsidRPr="00E746CE" w:rsidRDefault="003A0398" w:rsidP="00241236">
            <w:pPr>
              <w:rPr>
                <w:sz w:val="20"/>
                <w:szCs w:val="20"/>
              </w:rPr>
            </w:pPr>
            <w:r>
              <w:rPr>
                <w:sz w:val="20"/>
                <w:szCs w:val="20"/>
              </w:rPr>
              <w:t>w</w:t>
            </w:r>
            <w:r w:rsidR="00255787" w:rsidRPr="00E746CE">
              <w:rPr>
                <w:sz w:val="20"/>
                <w:szCs w:val="20"/>
              </w:rPr>
              <w:t>idth</w:t>
            </w:r>
          </w:p>
        </w:tc>
        <w:tc>
          <w:tcPr>
            <w:tcW w:w="1437" w:type="dxa"/>
            <w:shd w:val="clear" w:color="auto" w:fill="auto"/>
            <w:vAlign w:val="bottom"/>
          </w:tcPr>
          <w:p w14:paraId="776522D3" w14:textId="77777777" w:rsidR="00255787" w:rsidRPr="00E746CE" w:rsidRDefault="00255787" w:rsidP="00255787">
            <w:pPr>
              <w:rPr>
                <w:sz w:val="20"/>
                <w:szCs w:val="20"/>
              </w:rPr>
            </w:pPr>
            <w:r w:rsidRPr="00E746CE">
              <w:rPr>
                <w:sz w:val="20"/>
                <w:szCs w:val="20"/>
              </w:rPr>
              <w:t>1</w:t>
            </w:r>
          </w:p>
        </w:tc>
        <w:tc>
          <w:tcPr>
            <w:tcW w:w="1431" w:type="dxa"/>
            <w:shd w:val="clear" w:color="auto" w:fill="auto"/>
            <w:vAlign w:val="bottom"/>
          </w:tcPr>
          <w:p w14:paraId="7DF602AB" w14:textId="77777777" w:rsidR="00255787" w:rsidRPr="00E746CE" w:rsidRDefault="00255787" w:rsidP="00255787">
            <w:pPr>
              <w:rPr>
                <w:sz w:val="20"/>
                <w:szCs w:val="20"/>
              </w:rPr>
            </w:pPr>
            <w:r w:rsidRPr="00E746CE">
              <w:rPr>
                <w:sz w:val="20"/>
                <w:szCs w:val="20"/>
              </w:rPr>
              <w:t>≥ 0</w:t>
            </w:r>
          </w:p>
        </w:tc>
        <w:tc>
          <w:tcPr>
            <w:tcW w:w="1256" w:type="dxa"/>
            <w:shd w:val="clear" w:color="auto" w:fill="auto"/>
            <w:vAlign w:val="bottom"/>
          </w:tcPr>
          <w:p w14:paraId="61D14A70" w14:textId="77777777" w:rsidR="00255787" w:rsidRPr="00E746CE" w:rsidRDefault="00D52E94" w:rsidP="00255787">
            <w:pPr>
              <w:rPr>
                <w:sz w:val="20"/>
                <w:szCs w:val="20"/>
              </w:rPr>
            </w:pPr>
            <w:r w:rsidRPr="00E746CE">
              <w:rPr>
                <w:sz w:val="20"/>
                <w:szCs w:val="20"/>
              </w:rPr>
              <w:t>Optional</w:t>
            </w:r>
            <w:r w:rsidRPr="00E746CE" w:rsidDel="00D52E94">
              <w:rPr>
                <w:sz w:val="20"/>
                <w:szCs w:val="20"/>
              </w:rPr>
              <w:t xml:space="preserve"> </w:t>
            </w:r>
          </w:p>
        </w:tc>
        <w:tc>
          <w:tcPr>
            <w:tcW w:w="1612" w:type="dxa"/>
            <w:shd w:val="clear" w:color="auto" w:fill="auto"/>
            <w:vAlign w:val="bottom"/>
          </w:tcPr>
          <w:p w14:paraId="35218F51" w14:textId="77777777" w:rsidR="00255787" w:rsidRPr="00E746CE" w:rsidRDefault="0035512A" w:rsidP="00255787">
            <w:pPr>
              <w:pStyle w:val="Text"/>
              <w:rPr>
                <w:sz w:val="20"/>
                <w:szCs w:val="20"/>
              </w:rPr>
            </w:pPr>
            <w:r>
              <w:rPr>
                <w:sz w:val="20"/>
                <w:szCs w:val="20"/>
              </w:rPr>
              <w:t>-</w:t>
            </w:r>
          </w:p>
        </w:tc>
      </w:tr>
      <w:tr w:rsidR="00876F6F" w:rsidRPr="007055D9" w14:paraId="436D986B" w14:textId="77777777" w:rsidTr="00630516">
        <w:trPr>
          <w:cantSplit/>
          <w:jc w:val="center"/>
        </w:trPr>
        <w:tc>
          <w:tcPr>
            <w:tcW w:w="1191" w:type="dxa"/>
            <w:shd w:val="clear" w:color="auto" w:fill="auto"/>
            <w:vAlign w:val="bottom"/>
          </w:tcPr>
          <w:p w14:paraId="5751D620" w14:textId="77777777" w:rsidR="00255787" w:rsidRPr="00E746CE" w:rsidRDefault="00BE7F9D" w:rsidP="00255787">
            <w:pPr>
              <w:rPr>
                <w:sz w:val="20"/>
                <w:szCs w:val="20"/>
              </w:rPr>
            </w:pPr>
            <w:r w:rsidRPr="00E746CE">
              <w:rPr>
                <w:sz w:val="20"/>
                <w:szCs w:val="20"/>
              </w:rPr>
              <w:t>c</w:t>
            </w:r>
          </w:p>
        </w:tc>
        <w:tc>
          <w:tcPr>
            <w:tcW w:w="1604" w:type="dxa"/>
            <w:shd w:val="clear" w:color="auto" w:fill="auto"/>
            <w:vAlign w:val="bottom"/>
          </w:tcPr>
          <w:p w14:paraId="7990676F" w14:textId="77777777" w:rsidR="00255787" w:rsidRPr="00E746CE" w:rsidRDefault="003A0398" w:rsidP="00241236">
            <w:pPr>
              <w:rPr>
                <w:sz w:val="20"/>
                <w:szCs w:val="20"/>
              </w:rPr>
            </w:pPr>
            <w:r>
              <w:rPr>
                <w:sz w:val="20"/>
                <w:szCs w:val="20"/>
              </w:rPr>
              <w:t>g</w:t>
            </w:r>
            <w:r w:rsidR="00255787" w:rsidRPr="00E746CE">
              <w:rPr>
                <w:sz w:val="20"/>
                <w:szCs w:val="20"/>
              </w:rPr>
              <w:t>ap</w:t>
            </w:r>
          </w:p>
        </w:tc>
        <w:tc>
          <w:tcPr>
            <w:tcW w:w="1437" w:type="dxa"/>
            <w:shd w:val="clear" w:color="auto" w:fill="auto"/>
            <w:vAlign w:val="bottom"/>
          </w:tcPr>
          <w:p w14:paraId="33DCF70D" w14:textId="77777777" w:rsidR="00255787" w:rsidRPr="00E746CE" w:rsidRDefault="00255787" w:rsidP="00255787">
            <w:pPr>
              <w:rPr>
                <w:sz w:val="20"/>
                <w:szCs w:val="20"/>
              </w:rPr>
            </w:pPr>
            <w:r w:rsidRPr="00E746CE">
              <w:rPr>
                <w:sz w:val="20"/>
                <w:szCs w:val="20"/>
              </w:rPr>
              <w:t xml:space="preserve">0 </w:t>
            </w:r>
            <w:r w:rsidR="009D57DC" w:rsidRPr="00E746CE">
              <w:rPr>
                <w:sz w:val="20"/>
                <w:szCs w:val="20"/>
              </w:rPr>
              <w:t>–</w:t>
            </w:r>
            <w:r w:rsidRPr="00E746CE">
              <w:rPr>
                <w:sz w:val="20"/>
                <w:szCs w:val="20"/>
              </w:rPr>
              <w:t xml:space="preserve"> 1</w:t>
            </w:r>
          </w:p>
        </w:tc>
        <w:tc>
          <w:tcPr>
            <w:tcW w:w="1431" w:type="dxa"/>
            <w:shd w:val="clear" w:color="auto" w:fill="auto"/>
            <w:vAlign w:val="bottom"/>
          </w:tcPr>
          <w:p w14:paraId="3EFE6C96" w14:textId="77777777" w:rsidR="00255787" w:rsidRPr="00E746CE" w:rsidRDefault="00255787" w:rsidP="00255787">
            <w:pPr>
              <w:rPr>
                <w:sz w:val="20"/>
                <w:szCs w:val="20"/>
              </w:rPr>
            </w:pPr>
            <w:r w:rsidRPr="00E746CE">
              <w:rPr>
                <w:sz w:val="20"/>
                <w:szCs w:val="20"/>
              </w:rPr>
              <w:t>≥ 0</w:t>
            </w:r>
          </w:p>
        </w:tc>
        <w:tc>
          <w:tcPr>
            <w:tcW w:w="1256" w:type="dxa"/>
            <w:shd w:val="clear" w:color="auto" w:fill="auto"/>
            <w:vAlign w:val="bottom"/>
          </w:tcPr>
          <w:p w14:paraId="41989F8B" w14:textId="77777777" w:rsidR="00255787" w:rsidRPr="00E746CE" w:rsidRDefault="005067A2" w:rsidP="00255787">
            <w:pPr>
              <w:rPr>
                <w:sz w:val="20"/>
                <w:szCs w:val="20"/>
              </w:rPr>
            </w:pPr>
            <w:r w:rsidRPr="00E746CE">
              <w:rPr>
                <w:sz w:val="20"/>
                <w:szCs w:val="20"/>
              </w:rPr>
              <w:t>O</w:t>
            </w:r>
            <w:r w:rsidR="00255787" w:rsidRPr="00E746CE">
              <w:rPr>
                <w:sz w:val="20"/>
                <w:szCs w:val="20"/>
              </w:rPr>
              <w:t>ptional</w:t>
            </w:r>
          </w:p>
        </w:tc>
        <w:tc>
          <w:tcPr>
            <w:tcW w:w="1612" w:type="dxa"/>
            <w:shd w:val="clear" w:color="auto" w:fill="auto"/>
            <w:vAlign w:val="bottom"/>
          </w:tcPr>
          <w:p w14:paraId="172D644D" w14:textId="77777777" w:rsidR="00255787" w:rsidRPr="00E746CE" w:rsidRDefault="00255787" w:rsidP="00255787">
            <w:pPr>
              <w:rPr>
                <w:sz w:val="20"/>
                <w:szCs w:val="20"/>
              </w:rPr>
            </w:pPr>
            <w:r w:rsidRPr="00E746CE">
              <w:rPr>
                <w:sz w:val="20"/>
                <w:szCs w:val="20"/>
              </w:rPr>
              <w:t>0</w:t>
            </w:r>
          </w:p>
        </w:tc>
      </w:tr>
      <w:tr w:rsidR="00876F6F" w:rsidRPr="007055D9" w14:paraId="1E4DBAE5" w14:textId="77777777" w:rsidTr="00630516">
        <w:trPr>
          <w:cantSplit/>
          <w:jc w:val="center"/>
        </w:trPr>
        <w:tc>
          <w:tcPr>
            <w:tcW w:w="1191" w:type="dxa"/>
            <w:shd w:val="clear" w:color="auto" w:fill="auto"/>
            <w:vAlign w:val="bottom"/>
          </w:tcPr>
          <w:p w14:paraId="5E7D0E6C" w14:textId="77777777" w:rsidR="006E534D" w:rsidRPr="00E746CE" w:rsidRDefault="00BE7F9D" w:rsidP="006E534D">
            <w:pPr>
              <w:rPr>
                <w:sz w:val="20"/>
                <w:szCs w:val="20"/>
              </w:rPr>
            </w:pPr>
            <w:r w:rsidRPr="00E746CE">
              <w:rPr>
                <w:sz w:val="20"/>
                <w:szCs w:val="20"/>
              </w:rPr>
              <w:t>e</w:t>
            </w:r>
          </w:p>
        </w:tc>
        <w:tc>
          <w:tcPr>
            <w:tcW w:w="1604" w:type="dxa"/>
            <w:shd w:val="clear" w:color="auto" w:fill="auto"/>
            <w:vAlign w:val="bottom"/>
          </w:tcPr>
          <w:p w14:paraId="7E9F1EFF" w14:textId="77777777" w:rsidR="006E534D" w:rsidRPr="00E746CE" w:rsidRDefault="000816DA" w:rsidP="00241236">
            <w:pPr>
              <w:rPr>
                <w:sz w:val="20"/>
                <w:szCs w:val="20"/>
              </w:rPr>
            </w:pPr>
            <w:r>
              <w:rPr>
                <w:sz w:val="20"/>
                <w:szCs w:val="20"/>
              </w:rPr>
              <w:t>-</w:t>
            </w:r>
          </w:p>
        </w:tc>
        <w:tc>
          <w:tcPr>
            <w:tcW w:w="1437" w:type="dxa"/>
            <w:shd w:val="clear" w:color="auto" w:fill="auto"/>
            <w:vAlign w:val="bottom"/>
          </w:tcPr>
          <w:p w14:paraId="39750DB4" w14:textId="77777777" w:rsidR="006E534D" w:rsidRPr="00E746CE" w:rsidRDefault="006E534D" w:rsidP="007E4203">
            <w:pPr>
              <w:rPr>
                <w:sz w:val="20"/>
                <w:szCs w:val="20"/>
              </w:rPr>
            </w:pPr>
            <w:r w:rsidRPr="00E746CE">
              <w:rPr>
                <w:sz w:val="20"/>
                <w:szCs w:val="20"/>
              </w:rPr>
              <w:t xml:space="preserve">0 </w:t>
            </w:r>
            <w:r w:rsidR="009D57DC" w:rsidRPr="00E746CE">
              <w:rPr>
                <w:sz w:val="20"/>
                <w:szCs w:val="20"/>
              </w:rPr>
              <w:t>–</w:t>
            </w:r>
            <w:r w:rsidRPr="00E746CE">
              <w:rPr>
                <w:sz w:val="20"/>
                <w:szCs w:val="20"/>
              </w:rPr>
              <w:t xml:space="preserve"> 1</w:t>
            </w:r>
          </w:p>
        </w:tc>
        <w:tc>
          <w:tcPr>
            <w:tcW w:w="1431" w:type="dxa"/>
            <w:shd w:val="clear" w:color="auto" w:fill="auto"/>
            <w:vAlign w:val="bottom"/>
          </w:tcPr>
          <w:p w14:paraId="5A9B8FFA" w14:textId="77777777" w:rsidR="006E534D" w:rsidRPr="00E746CE" w:rsidRDefault="006E534D" w:rsidP="007E4203">
            <w:pPr>
              <w:rPr>
                <w:sz w:val="20"/>
                <w:szCs w:val="20"/>
              </w:rPr>
            </w:pPr>
            <w:r w:rsidRPr="00E746CE">
              <w:rPr>
                <w:sz w:val="20"/>
                <w:szCs w:val="20"/>
              </w:rPr>
              <w:t>≥ 0</w:t>
            </w:r>
          </w:p>
        </w:tc>
        <w:tc>
          <w:tcPr>
            <w:tcW w:w="1256" w:type="dxa"/>
            <w:shd w:val="clear" w:color="auto" w:fill="auto"/>
            <w:vAlign w:val="bottom"/>
          </w:tcPr>
          <w:p w14:paraId="1CEF3EA4" w14:textId="77777777" w:rsidR="006E534D" w:rsidRPr="00E746CE" w:rsidRDefault="005067A2" w:rsidP="007E4203">
            <w:pPr>
              <w:rPr>
                <w:sz w:val="20"/>
                <w:szCs w:val="20"/>
              </w:rPr>
            </w:pPr>
            <w:r w:rsidRPr="00E746CE">
              <w:rPr>
                <w:sz w:val="20"/>
                <w:szCs w:val="20"/>
              </w:rPr>
              <w:t>O</w:t>
            </w:r>
            <w:r w:rsidR="006E534D" w:rsidRPr="00E746CE">
              <w:rPr>
                <w:sz w:val="20"/>
                <w:szCs w:val="20"/>
              </w:rPr>
              <w:t>ptional</w:t>
            </w:r>
          </w:p>
        </w:tc>
        <w:tc>
          <w:tcPr>
            <w:tcW w:w="1612" w:type="dxa"/>
            <w:shd w:val="clear" w:color="auto" w:fill="auto"/>
            <w:vAlign w:val="bottom"/>
          </w:tcPr>
          <w:p w14:paraId="2142E4BC" w14:textId="77777777" w:rsidR="006E534D" w:rsidRPr="00E746CE" w:rsidRDefault="006E534D" w:rsidP="00687B5E">
            <w:pPr>
              <w:keepNext/>
              <w:rPr>
                <w:sz w:val="20"/>
                <w:szCs w:val="20"/>
              </w:rPr>
            </w:pPr>
            <w:r w:rsidRPr="00E746CE">
              <w:rPr>
                <w:sz w:val="20"/>
                <w:szCs w:val="20"/>
              </w:rPr>
              <w:t>0</w:t>
            </w:r>
          </w:p>
        </w:tc>
      </w:tr>
    </w:tbl>
    <w:p w14:paraId="27079851" w14:textId="48E25655" w:rsidR="00687B5E" w:rsidRDefault="00687B5E" w:rsidP="00687B5E">
      <w:pPr>
        <w:pStyle w:val="Beschriftung"/>
        <w:spacing w:before="120"/>
      </w:pPr>
      <w:bookmarkStart w:id="2880" w:name="_Toc3566500"/>
      <w:bookmarkStart w:id="2881" w:name="_Toc27753871"/>
      <w:r>
        <w:t xml:space="preserve">Table </w:t>
      </w:r>
      <w:ins w:id="2882" w:author="Dr. Carsten Franke" w:date="2020-03-09T16:02:00Z">
        <w:r w:rsidR="001D2A94">
          <w:fldChar w:fldCharType="begin"/>
        </w:r>
        <w:r w:rsidR="001D2A94">
          <w:instrText xml:space="preserve"> SEQ Table \* ARABIC </w:instrText>
        </w:r>
      </w:ins>
      <w:r w:rsidR="001D2A94">
        <w:fldChar w:fldCharType="separate"/>
      </w:r>
      <w:ins w:id="2883" w:author="Dr. Carsten Franke" w:date="2020-03-09T16:02:00Z">
        <w:r w:rsidR="001D2A94">
          <w:rPr>
            <w:noProof/>
          </w:rPr>
          <w:t>98</w:t>
        </w:r>
        <w:r w:rsidR="001D2A94">
          <w:fldChar w:fldCharType="end"/>
        </w:r>
      </w:ins>
      <w:del w:id="2884" w:author="Dr. Carsten Franke" w:date="2020-03-09T16:02:00Z">
        <w:r w:rsidDel="001D2A94">
          <w:fldChar w:fldCharType="begin"/>
        </w:r>
        <w:r w:rsidDel="001D2A94">
          <w:delInstrText xml:space="preserve"> SEQ Table \* ARABIC </w:delInstrText>
        </w:r>
        <w:r w:rsidDel="001D2A94">
          <w:fldChar w:fldCharType="separate"/>
        </w:r>
      </w:del>
      <w:del w:id="2885" w:author="Dr. Carsten Franke" w:date="2020-03-09T14:38:00Z">
        <w:r w:rsidR="007E2D34" w:rsidDel="00004854">
          <w:rPr>
            <w:noProof/>
          </w:rPr>
          <w:delText>96</w:delText>
        </w:r>
      </w:del>
      <w:del w:id="2886" w:author="Dr. Carsten Franke" w:date="2020-03-09T16:02:00Z">
        <w:r w:rsidDel="001D2A94">
          <w:fldChar w:fldCharType="end"/>
        </w:r>
      </w:del>
      <w:r>
        <w:t>: Parameters of Edge Weld</w:t>
      </w:r>
      <w:bookmarkEnd w:id="2880"/>
      <w:bookmarkEnd w:id="2881"/>
    </w:p>
    <w:p w14:paraId="696B2CF2" w14:textId="77777777" w:rsidR="0006113C" w:rsidRPr="007055D9" w:rsidRDefault="000816DA" w:rsidP="0035512A">
      <w:pPr>
        <w:spacing w:before="120" w:after="0"/>
      </w:pPr>
      <w:r w:rsidRPr="002D312B">
        <w:rPr>
          <w:b/>
        </w:rPr>
        <w:lastRenderedPageBreak/>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rsidR="00CA0C69">
        <w:t>in the version 3</w:t>
      </w:r>
      <w:r>
        <w:t>.0 document!</w:t>
      </w:r>
    </w:p>
    <w:p w14:paraId="4FA831BB" w14:textId="77777777" w:rsidR="0006113C" w:rsidRPr="007055D9" w:rsidRDefault="0006113C" w:rsidP="0035512A">
      <w:pPr>
        <w:pStyle w:val="berschrift4"/>
        <w:spacing w:before="120"/>
        <w:ind w:left="862" w:hanging="862"/>
      </w:pPr>
      <w:bookmarkStart w:id="2887" w:name="_Toc338939175"/>
      <w:bookmarkStart w:id="2888" w:name="_Toc3557027"/>
      <w:bookmarkStart w:id="2889" w:name="_Toc27753641"/>
      <w:r w:rsidRPr="007055D9">
        <w:t>Attributes</w:t>
      </w:r>
      <w:bookmarkEnd w:id="2887"/>
      <w:bookmarkEnd w:id="2888"/>
      <w:bookmarkEnd w:id="2889"/>
    </w:p>
    <w:p w14:paraId="0288A968" w14:textId="77777777" w:rsidR="0006113C" w:rsidRPr="007055D9" w:rsidRDefault="001C1D65" w:rsidP="0033252C">
      <w:pPr>
        <w:pStyle w:val="berschrift5"/>
        <w:keepNext/>
      </w:pPr>
      <w:bookmarkStart w:id="2890" w:name="_Toc338939177"/>
      <w:r w:rsidRPr="007055D9">
        <w:t xml:space="preserve">Attribute </w:t>
      </w:r>
      <w:r w:rsidR="00194316">
        <w:t>"</w:t>
      </w:r>
      <w:r w:rsidRPr="007055D9">
        <w:t>b</w:t>
      </w:r>
      <w:r w:rsidR="0006113C" w:rsidRPr="007055D9">
        <w:t>ase</w:t>
      </w:r>
      <w:bookmarkEnd w:id="2890"/>
      <w:r w:rsidR="00194316">
        <w:t>"</w:t>
      </w:r>
    </w:p>
    <w:p w14:paraId="4FD79F6C" w14:textId="77777777" w:rsidR="0006113C" w:rsidRPr="007055D9" w:rsidRDefault="0006113C" w:rsidP="0035512A">
      <w:pPr>
        <w:spacing w:after="0"/>
      </w:pPr>
      <w:r w:rsidRPr="007055D9">
        <w:t xml:space="preserve">The index for the base sheet is specified using the attribute </w:t>
      </w:r>
      <w:r w:rsidRPr="007055D9">
        <w:rPr>
          <w:rStyle w:val="XMLAttribute"/>
        </w:rPr>
        <w:t>base</w:t>
      </w:r>
      <w:r w:rsidRPr="007055D9">
        <w:t>.</w:t>
      </w:r>
    </w:p>
    <w:p w14:paraId="1E0BC542" w14:textId="77777777" w:rsidR="0006113C" w:rsidRPr="007055D9" w:rsidRDefault="001C1D65" w:rsidP="0035512A">
      <w:pPr>
        <w:pStyle w:val="berschrift5"/>
        <w:keepNext/>
        <w:spacing w:before="120"/>
      </w:pPr>
      <w:bookmarkStart w:id="2891" w:name="_Toc338939178"/>
      <w:r w:rsidRPr="007055D9">
        <w:t xml:space="preserve">Attribute </w:t>
      </w:r>
      <w:r w:rsidR="00194316">
        <w:t>"</w:t>
      </w:r>
      <w:proofErr w:type="spellStart"/>
      <w:r w:rsidRPr="007055D9">
        <w:t>t</w:t>
      </w:r>
      <w:r w:rsidR="0006113C" w:rsidRPr="007055D9">
        <w:t>echnology</w:t>
      </w:r>
      <w:bookmarkEnd w:id="2891"/>
      <w:proofErr w:type="spellEnd"/>
      <w:r w:rsidR="00194316">
        <w:t>"</w:t>
      </w:r>
    </w:p>
    <w:p w14:paraId="449B4959"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1459A30B" w14:textId="77777777" w:rsidR="0006113C" w:rsidRPr="007055D9" w:rsidRDefault="00276306" w:rsidP="0006113C">
      <w:pPr>
        <w:pStyle w:val="Aufzhlungszeichen"/>
        <w:rPr>
          <w:rStyle w:val="XMLElement"/>
        </w:rPr>
      </w:pPr>
      <w:r>
        <w:rPr>
          <w:rStyle w:val="XMLElement"/>
        </w:rPr>
        <w:t>re</w:t>
      </w:r>
      <w:r w:rsidR="0006113C" w:rsidRPr="007055D9">
        <w:rPr>
          <w:rStyle w:val="XMLElement"/>
        </w:rPr>
        <w:t>sistance</w:t>
      </w:r>
    </w:p>
    <w:p w14:paraId="4DD089F4" w14:textId="77777777" w:rsidR="0006113C" w:rsidRPr="007055D9" w:rsidRDefault="00276306" w:rsidP="0006113C">
      <w:pPr>
        <w:pStyle w:val="Aufzhlungszeichen"/>
        <w:rPr>
          <w:rStyle w:val="XMLElement"/>
        </w:rPr>
      </w:pPr>
      <w:r>
        <w:rPr>
          <w:rStyle w:val="XMLElement"/>
        </w:rPr>
        <w:t>a</w:t>
      </w:r>
      <w:r w:rsidR="0006113C" w:rsidRPr="007055D9">
        <w:rPr>
          <w:rStyle w:val="XMLElement"/>
        </w:rPr>
        <w:t>rc</w:t>
      </w:r>
    </w:p>
    <w:p w14:paraId="54492EE1" w14:textId="77777777" w:rsidR="0006113C" w:rsidRPr="00604BF1" w:rsidRDefault="00276306" w:rsidP="0035512A">
      <w:pPr>
        <w:pStyle w:val="Aufzhlungszeichen"/>
        <w:spacing w:after="120"/>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16985465" w14:textId="77777777" w:rsidR="00604BF1" w:rsidRDefault="00604BF1" w:rsidP="0035512A">
      <w:pPr>
        <w:pStyle w:val="Aufzhlungszeichen"/>
        <w:spacing w:after="120"/>
        <w:rPr>
          <w:rStyle w:val="XMLElement"/>
        </w:rPr>
      </w:pPr>
      <w:r>
        <w:rPr>
          <w:rStyle w:val="XMLElement"/>
        </w:rPr>
        <w:t>friction</w:t>
      </w:r>
    </w:p>
    <w:p w14:paraId="6CEA5452" w14:textId="77777777" w:rsidR="00604BF1" w:rsidRPr="007055D9" w:rsidRDefault="00604BF1" w:rsidP="0035512A">
      <w:pPr>
        <w:pStyle w:val="Aufzhlungszeichen"/>
        <w:spacing w:after="120"/>
        <w:rPr>
          <w:rStyle w:val="XMLElement"/>
        </w:rPr>
      </w:pPr>
      <w:r>
        <w:rPr>
          <w:rStyle w:val="XMLElement"/>
        </w:rPr>
        <w:t>brazing</w:t>
      </w:r>
    </w:p>
    <w:p w14:paraId="74B1BF61" w14:textId="77777777" w:rsidR="0006113C" w:rsidRPr="007055D9" w:rsidRDefault="0006113C" w:rsidP="0035512A">
      <w:pPr>
        <w:pStyle w:val="berschrift4"/>
        <w:spacing w:before="120"/>
        <w:ind w:left="862" w:hanging="862"/>
      </w:pPr>
      <w:bookmarkStart w:id="2892" w:name="_Toc338939179"/>
      <w:bookmarkStart w:id="2893" w:name="_Toc3557028"/>
      <w:bookmarkStart w:id="2894" w:name="_Toc27753642"/>
      <w:r w:rsidRPr="007055D9">
        <w:t xml:space="preserve">Element </w:t>
      </w:r>
      <w:r w:rsidR="00194316">
        <w:t>"</w:t>
      </w:r>
      <w:proofErr w:type="spellStart"/>
      <w:r w:rsidRPr="007055D9">
        <w:t>weld_position</w:t>
      </w:r>
      <w:bookmarkEnd w:id="2892"/>
      <w:bookmarkEnd w:id="2893"/>
      <w:proofErr w:type="spellEnd"/>
      <w:r w:rsidR="00194316">
        <w:t>"</w:t>
      </w:r>
      <w:bookmarkEnd w:id="2894"/>
    </w:p>
    <w:p w14:paraId="6207D429" w14:textId="77777777" w:rsidR="0006113C" w:rsidRPr="007055D9" w:rsidRDefault="0006113C" w:rsidP="00F14D6A">
      <w:r w:rsidRPr="007055D9">
        <w:t xml:space="preserve">For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xml:space="preserve"> the following attri</w:t>
      </w:r>
      <w:r w:rsidR="0060632F">
        <w:t>butes can be specified for the E</w:t>
      </w:r>
      <w:r w:rsidRPr="007055D9">
        <w:t xml:space="preserve">dge </w:t>
      </w:r>
      <w:r w:rsidR="0060632F">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57498A99" w14:textId="77777777" w:rsidTr="004067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16326B3" w14:textId="77777777" w:rsidR="0006113C" w:rsidRPr="007055D9" w:rsidRDefault="0006113C" w:rsidP="00630516">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D079E5" w14:textId="77777777" w:rsidR="0006113C" w:rsidRPr="007055D9" w:rsidRDefault="0006113C" w:rsidP="00630516">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E10A00" w14:textId="77777777" w:rsidR="0006113C" w:rsidRPr="007055D9" w:rsidRDefault="000E60DF" w:rsidP="00630516">
            <w:pPr>
              <w:keepNext/>
              <w:rPr>
                <w:b/>
                <w:i/>
              </w:rPr>
            </w:pPr>
            <w:r>
              <w:rPr>
                <w:b/>
                <w:i/>
              </w:rPr>
              <w:t>Use</w:t>
            </w:r>
          </w:p>
        </w:tc>
      </w:tr>
      <w:tr w:rsidR="00F14D6A" w:rsidRPr="007055D9" w14:paraId="1C4BA5EB" w14:textId="77777777" w:rsidTr="0035512A">
        <w:trPr>
          <w:cantSplit/>
          <w:trHeight w:val="340"/>
          <w:jc w:val="center"/>
        </w:trPr>
        <w:tc>
          <w:tcPr>
            <w:tcW w:w="1871" w:type="dxa"/>
            <w:shd w:val="clear" w:color="auto" w:fill="auto"/>
            <w:vAlign w:val="bottom"/>
          </w:tcPr>
          <w:p w14:paraId="3B56FF4D" w14:textId="77777777" w:rsidR="00F14D6A" w:rsidRPr="0035512A" w:rsidRDefault="00F14D6A" w:rsidP="0053575A">
            <w:pPr>
              <w:rPr>
                <w:sz w:val="19"/>
                <w:szCs w:val="19"/>
              </w:rPr>
            </w:pPr>
            <w:r w:rsidRPr="0035512A">
              <w:rPr>
                <w:sz w:val="19"/>
                <w:szCs w:val="19"/>
              </w:rPr>
              <w:t>u</w:t>
            </w:r>
          </w:p>
        </w:tc>
        <w:tc>
          <w:tcPr>
            <w:tcW w:w="1800" w:type="dxa"/>
            <w:shd w:val="clear" w:color="auto" w:fill="auto"/>
            <w:vAlign w:val="bottom"/>
          </w:tcPr>
          <w:p w14:paraId="138D0025" w14:textId="77777777"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234B56BF"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29FAE4D0" w14:textId="77777777" w:rsidTr="0035512A">
        <w:trPr>
          <w:cantSplit/>
          <w:trHeight w:val="340"/>
          <w:jc w:val="center"/>
        </w:trPr>
        <w:tc>
          <w:tcPr>
            <w:tcW w:w="1871" w:type="dxa"/>
            <w:shd w:val="clear" w:color="auto" w:fill="auto"/>
            <w:vAlign w:val="bottom"/>
          </w:tcPr>
          <w:p w14:paraId="1D28FB9E" w14:textId="77777777" w:rsidR="00F14D6A" w:rsidRPr="0035512A" w:rsidRDefault="00F14D6A" w:rsidP="0053575A">
            <w:pPr>
              <w:rPr>
                <w:sz w:val="19"/>
                <w:szCs w:val="19"/>
              </w:rPr>
            </w:pPr>
            <w:r w:rsidRPr="0035512A">
              <w:rPr>
                <w:sz w:val="19"/>
                <w:szCs w:val="19"/>
              </w:rPr>
              <w:t>x</w:t>
            </w:r>
          </w:p>
        </w:tc>
        <w:tc>
          <w:tcPr>
            <w:tcW w:w="1800" w:type="dxa"/>
            <w:shd w:val="clear" w:color="auto" w:fill="auto"/>
            <w:vAlign w:val="bottom"/>
          </w:tcPr>
          <w:p w14:paraId="4849AEAB" w14:textId="77777777"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4DBEC0E5"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5998949A" w14:textId="77777777" w:rsidTr="0035512A">
        <w:trPr>
          <w:cantSplit/>
          <w:trHeight w:val="340"/>
          <w:jc w:val="center"/>
        </w:trPr>
        <w:tc>
          <w:tcPr>
            <w:tcW w:w="1871" w:type="dxa"/>
            <w:shd w:val="clear" w:color="auto" w:fill="auto"/>
            <w:vAlign w:val="bottom"/>
          </w:tcPr>
          <w:p w14:paraId="1928CE51" w14:textId="77777777" w:rsidR="00F14D6A" w:rsidRPr="0035512A" w:rsidRDefault="00F14D6A" w:rsidP="0053575A">
            <w:pPr>
              <w:rPr>
                <w:sz w:val="19"/>
                <w:szCs w:val="19"/>
              </w:rPr>
            </w:pPr>
            <w:r w:rsidRPr="0035512A">
              <w:rPr>
                <w:sz w:val="19"/>
                <w:szCs w:val="19"/>
              </w:rPr>
              <w:t>y</w:t>
            </w:r>
          </w:p>
        </w:tc>
        <w:tc>
          <w:tcPr>
            <w:tcW w:w="1800" w:type="dxa"/>
            <w:shd w:val="clear" w:color="auto" w:fill="auto"/>
            <w:vAlign w:val="bottom"/>
          </w:tcPr>
          <w:p w14:paraId="4D7FA93B" w14:textId="77777777"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358C11EE"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52D0D33C" w14:textId="77777777" w:rsidTr="0035512A">
        <w:trPr>
          <w:cantSplit/>
          <w:trHeight w:val="340"/>
          <w:jc w:val="center"/>
        </w:trPr>
        <w:tc>
          <w:tcPr>
            <w:tcW w:w="1871" w:type="dxa"/>
            <w:shd w:val="clear" w:color="auto" w:fill="auto"/>
            <w:vAlign w:val="bottom"/>
          </w:tcPr>
          <w:p w14:paraId="4D89BA2D" w14:textId="77777777" w:rsidR="00F14D6A" w:rsidRPr="0035512A" w:rsidRDefault="00F14D6A" w:rsidP="0053575A">
            <w:pPr>
              <w:rPr>
                <w:sz w:val="19"/>
                <w:szCs w:val="19"/>
              </w:rPr>
            </w:pPr>
            <w:r w:rsidRPr="0035512A">
              <w:rPr>
                <w:sz w:val="19"/>
                <w:szCs w:val="19"/>
              </w:rPr>
              <w:t>z</w:t>
            </w:r>
          </w:p>
        </w:tc>
        <w:tc>
          <w:tcPr>
            <w:tcW w:w="1800" w:type="dxa"/>
            <w:shd w:val="clear" w:color="auto" w:fill="auto"/>
            <w:vAlign w:val="bottom"/>
          </w:tcPr>
          <w:p w14:paraId="37B82F35" w14:textId="77777777"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2FF7DC72"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20747149" w14:textId="77777777" w:rsidTr="0035512A">
        <w:trPr>
          <w:cantSplit/>
          <w:trHeight w:val="340"/>
          <w:jc w:val="center"/>
        </w:trPr>
        <w:tc>
          <w:tcPr>
            <w:tcW w:w="1871" w:type="dxa"/>
            <w:shd w:val="clear" w:color="auto" w:fill="auto"/>
            <w:vAlign w:val="bottom"/>
          </w:tcPr>
          <w:p w14:paraId="30448C20" w14:textId="77777777" w:rsidR="00F14D6A" w:rsidRPr="0035512A" w:rsidRDefault="00F14D6A" w:rsidP="0053575A">
            <w:pPr>
              <w:rPr>
                <w:sz w:val="19"/>
                <w:szCs w:val="19"/>
              </w:rPr>
            </w:pPr>
            <w:r w:rsidRPr="0035512A">
              <w:rPr>
                <w:sz w:val="19"/>
                <w:szCs w:val="19"/>
              </w:rPr>
              <w:t>reference</w:t>
            </w:r>
          </w:p>
        </w:tc>
        <w:tc>
          <w:tcPr>
            <w:tcW w:w="1800" w:type="dxa"/>
            <w:shd w:val="clear" w:color="auto" w:fill="auto"/>
            <w:vAlign w:val="bottom"/>
          </w:tcPr>
          <w:p w14:paraId="50C06D9B" w14:textId="77777777" w:rsidR="00F14D6A" w:rsidRPr="0035512A" w:rsidRDefault="00E746CE" w:rsidP="00E746CE">
            <w:pPr>
              <w:rPr>
                <w:sz w:val="19"/>
                <w:szCs w:val="19"/>
              </w:rPr>
            </w:pPr>
            <w:r w:rsidRPr="0035512A">
              <w:rPr>
                <w:sz w:val="19"/>
                <w:szCs w:val="19"/>
              </w:rPr>
              <w:t>Boolean</w:t>
            </w:r>
          </w:p>
        </w:tc>
        <w:tc>
          <w:tcPr>
            <w:tcW w:w="4680" w:type="dxa"/>
            <w:shd w:val="clear" w:color="auto" w:fill="auto"/>
            <w:vAlign w:val="bottom"/>
          </w:tcPr>
          <w:p w14:paraId="0139C62E" w14:textId="77777777" w:rsidR="00F14D6A" w:rsidRPr="0035512A" w:rsidRDefault="000F0EE0" w:rsidP="0053575A">
            <w:pPr>
              <w:rPr>
                <w:sz w:val="19"/>
                <w:szCs w:val="19"/>
              </w:rPr>
            </w:pPr>
            <w:r w:rsidRPr="0035512A">
              <w:rPr>
                <w:sz w:val="19"/>
                <w:szCs w:val="19"/>
              </w:rPr>
              <w:t>O</w:t>
            </w:r>
            <w:r w:rsidR="00F14D6A" w:rsidRPr="0035512A">
              <w:rPr>
                <w:sz w:val="19"/>
                <w:szCs w:val="19"/>
              </w:rPr>
              <w:t>ptional</w:t>
            </w:r>
          </w:p>
        </w:tc>
      </w:tr>
      <w:tr w:rsidR="00F14D6A" w:rsidRPr="007055D9" w14:paraId="4560F231" w14:textId="77777777" w:rsidTr="0035512A">
        <w:trPr>
          <w:cantSplit/>
          <w:trHeight w:val="340"/>
          <w:jc w:val="center"/>
        </w:trPr>
        <w:tc>
          <w:tcPr>
            <w:tcW w:w="1871" w:type="dxa"/>
            <w:shd w:val="clear" w:color="auto" w:fill="auto"/>
            <w:vAlign w:val="bottom"/>
          </w:tcPr>
          <w:p w14:paraId="2E2AB532" w14:textId="77777777" w:rsidR="00F14D6A" w:rsidRPr="0035512A" w:rsidRDefault="00F14D6A" w:rsidP="0053575A">
            <w:pPr>
              <w:rPr>
                <w:sz w:val="19"/>
                <w:szCs w:val="19"/>
              </w:rPr>
            </w:pPr>
            <w:r w:rsidRPr="0035512A">
              <w:rPr>
                <w:sz w:val="19"/>
                <w:szCs w:val="19"/>
              </w:rPr>
              <w:t>section</w:t>
            </w:r>
          </w:p>
        </w:tc>
        <w:tc>
          <w:tcPr>
            <w:tcW w:w="1800" w:type="dxa"/>
            <w:shd w:val="clear" w:color="auto" w:fill="auto"/>
            <w:vAlign w:val="bottom"/>
          </w:tcPr>
          <w:p w14:paraId="3775FC92" w14:textId="77777777" w:rsidR="00F14D6A" w:rsidRPr="0035512A" w:rsidRDefault="00F14D6A" w:rsidP="0053575A">
            <w:pPr>
              <w:rPr>
                <w:sz w:val="19"/>
                <w:szCs w:val="19"/>
              </w:rPr>
            </w:pPr>
            <w:r w:rsidRPr="0035512A">
              <w:rPr>
                <w:sz w:val="19"/>
                <w:szCs w:val="19"/>
              </w:rPr>
              <w:t>Selection</w:t>
            </w:r>
          </w:p>
        </w:tc>
        <w:tc>
          <w:tcPr>
            <w:tcW w:w="4680" w:type="dxa"/>
            <w:shd w:val="clear" w:color="auto" w:fill="auto"/>
            <w:vAlign w:val="bottom"/>
          </w:tcPr>
          <w:p w14:paraId="44672E1D" w14:textId="77777777" w:rsidR="00F14D6A" w:rsidRPr="0035512A" w:rsidRDefault="009709AD" w:rsidP="009709AD">
            <w:pPr>
              <w:rPr>
                <w:sz w:val="19"/>
                <w:szCs w:val="19"/>
              </w:rPr>
            </w:pPr>
            <w:r w:rsidRPr="0035512A">
              <w:rPr>
                <w:sz w:val="19"/>
                <w:szCs w:val="19"/>
              </w:rPr>
              <w:t>Optional</w:t>
            </w:r>
          </w:p>
        </w:tc>
      </w:tr>
      <w:tr w:rsidR="00F14D6A" w:rsidRPr="007055D9" w14:paraId="623EDA69" w14:textId="77777777" w:rsidTr="0035512A">
        <w:trPr>
          <w:cantSplit/>
          <w:trHeight w:val="340"/>
          <w:jc w:val="center"/>
        </w:trPr>
        <w:tc>
          <w:tcPr>
            <w:tcW w:w="1871" w:type="dxa"/>
            <w:shd w:val="clear" w:color="auto" w:fill="auto"/>
            <w:vAlign w:val="bottom"/>
          </w:tcPr>
          <w:p w14:paraId="33380B9B" w14:textId="77777777" w:rsidR="00F14D6A" w:rsidRPr="0035512A" w:rsidRDefault="00F14D6A" w:rsidP="0053575A">
            <w:pPr>
              <w:rPr>
                <w:sz w:val="19"/>
                <w:szCs w:val="19"/>
              </w:rPr>
            </w:pPr>
            <w:r w:rsidRPr="0035512A">
              <w:rPr>
                <w:sz w:val="19"/>
                <w:szCs w:val="19"/>
              </w:rPr>
              <w:t>width</w:t>
            </w:r>
          </w:p>
        </w:tc>
        <w:tc>
          <w:tcPr>
            <w:tcW w:w="1800" w:type="dxa"/>
            <w:shd w:val="clear" w:color="auto" w:fill="auto"/>
            <w:vAlign w:val="bottom"/>
          </w:tcPr>
          <w:p w14:paraId="08220FEE" w14:textId="77777777"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1DC9D00A" w14:textId="77777777" w:rsidR="00F14D6A" w:rsidRPr="0035512A" w:rsidRDefault="009709AD" w:rsidP="009709AD">
            <w:pPr>
              <w:rPr>
                <w:sz w:val="19"/>
                <w:szCs w:val="19"/>
              </w:rPr>
            </w:pPr>
            <w:r w:rsidRPr="0035512A">
              <w:rPr>
                <w:sz w:val="19"/>
                <w:szCs w:val="19"/>
              </w:rPr>
              <w:t>Optional</w:t>
            </w:r>
          </w:p>
        </w:tc>
      </w:tr>
      <w:tr w:rsidR="00F14D6A" w:rsidRPr="007055D9" w14:paraId="34F78051" w14:textId="77777777" w:rsidTr="0035512A">
        <w:trPr>
          <w:cantSplit/>
          <w:trHeight w:val="340"/>
          <w:jc w:val="center"/>
        </w:trPr>
        <w:tc>
          <w:tcPr>
            <w:tcW w:w="1871" w:type="dxa"/>
            <w:shd w:val="clear" w:color="auto" w:fill="auto"/>
            <w:vAlign w:val="bottom"/>
          </w:tcPr>
          <w:p w14:paraId="204DD2A0" w14:textId="77777777" w:rsidR="00F14D6A" w:rsidRPr="0035512A" w:rsidRDefault="00960E41" w:rsidP="0053575A">
            <w:pPr>
              <w:rPr>
                <w:sz w:val="19"/>
                <w:szCs w:val="19"/>
              </w:rPr>
            </w:pPr>
            <w:r w:rsidRPr="0035512A">
              <w:rPr>
                <w:sz w:val="19"/>
                <w:szCs w:val="19"/>
              </w:rPr>
              <w:t>filler</w:t>
            </w:r>
            <w:r w:rsidRPr="0035512A" w:rsidDel="00960E41">
              <w:rPr>
                <w:sz w:val="19"/>
                <w:szCs w:val="19"/>
              </w:rPr>
              <w:t xml:space="preserve"> </w:t>
            </w:r>
          </w:p>
        </w:tc>
        <w:tc>
          <w:tcPr>
            <w:tcW w:w="1800" w:type="dxa"/>
            <w:shd w:val="clear" w:color="auto" w:fill="auto"/>
            <w:vAlign w:val="bottom"/>
          </w:tcPr>
          <w:p w14:paraId="64960DDA" w14:textId="77777777" w:rsidR="00F14D6A" w:rsidRPr="0035512A" w:rsidRDefault="00960E41" w:rsidP="0053575A">
            <w:pPr>
              <w:rPr>
                <w:sz w:val="19"/>
                <w:szCs w:val="19"/>
              </w:rPr>
            </w:pPr>
            <w:r w:rsidRPr="0035512A">
              <w:rPr>
                <w:sz w:val="19"/>
                <w:szCs w:val="19"/>
              </w:rPr>
              <w:t>Selection</w:t>
            </w:r>
            <w:r w:rsidRPr="0035512A" w:rsidDel="00960E41">
              <w:rPr>
                <w:sz w:val="19"/>
                <w:szCs w:val="19"/>
              </w:rPr>
              <w:t xml:space="preserve"> </w:t>
            </w:r>
          </w:p>
        </w:tc>
        <w:tc>
          <w:tcPr>
            <w:tcW w:w="4680" w:type="dxa"/>
            <w:shd w:val="clear" w:color="auto" w:fill="auto"/>
            <w:vAlign w:val="bottom"/>
          </w:tcPr>
          <w:p w14:paraId="6B9E5A34" w14:textId="77777777" w:rsidR="00F14D6A" w:rsidRPr="0035512A" w:rsidRDefault="00960E41" w:rsidP="00630516">
            <w:pPr>
              <w:keepNext/>
              <w:rPr>
                <w:sz w:val="19"/>
                <w:szCs w:val="19"/>
              </w:rPr>
            </w:pPr>
            <w:r w:rsidRPr="0035512A">
              <w:rPr>
                <w:sz w:val="19"/>
                <w:szCs w:val="19"/>
              </w:rPr>
              <w:t>Optional</w:t>
            </w:r>
            <w:r w:rsidRPr="0035512A" w:rsidDel="00960E41">
              <w:rPr>
                <w:sz w:val="19"/>
                <w:szCs w:val="19"/>
              </w:rPr>
              <w:t xml:space="preserve"> </w:t>
            </w:r>
          </w:p>
        </w:tc>
      </w:tr>
      <w:tr w:rsidR="0026200C" w:rsidRPr="007055D9" w14:paraId="0452E4A5" w14:textId="77777777" w:rsidTr="00846730">
        <w:trPr>
          <w:cantSplit/>
          <w:trHeight w:val="340"/>
          <w:jc w:val="center"/>
        </w:trPr>
        <w:tc>
          <w:tcPr>
            <w:tcW w:w="1871" w:type="dxa"/>
            <w:shd w:val="clear" w:color="auto" w:fill="auto"/>
          </w:tcPr>
          <w:p w14:paraId="16026DFB" w14:textId="77777777" w:rsidR="0026200C" w:rsidRPr="0035512A" w:rsidRDefault="0026200C" w:rsidP="0053575A">
            <w:pPr>
              <w:rPr>
                <w:sz w:val="19"/>
                <w:szCs w:val="19"/>
              </w:rPr>
            </w:pPr>
            <w:proofErr w:type="spellStart"/>
            <w:r>
              <w:rPr>
                <w:sz w:val="20"/>
                <w:szCs w:val="20"/>
              </w:rPr>
              <w:t>filler_material</w:t>
            </w:r>
            <w:proofErr w:type="spellEnd"/>
          </w:p>
        </w:tc>
        <w:tc>
          <w:tcPr>
            <w:tcW w:w="1800" w:type="dxa"/>
            <w:shd w:val="clear" w:color="auto" w:fill="auto"/>
          </w:tcPr>
          <w:p w14:paraId="764205C1" w14:textId="77777777" w:rsidR="0026200C" w:rsidRPr="0035512A" w:rsidRDefault="0026200C" w:rsidP="0053575A">
            <w:pPr>
              <w:rPr>
                <w:sz w:val="19"/>
                <w:szCs w:val="19"/>
              </w:rPr>
            </w:pPr>
            <w:r w:rsidRPr="00A20C5C">
              <w:rPr>
                <w:sz w:val="20"/>
                <w:szCs w:val="20"/>
              </w:rPr>
              <w:t>Alphanumeric</w:t>
            </w:r>
          </w:p>
        </w:tc>
        <w:tc>
          <w:tcPr>
            <w:tcW w:w="4680" w:type="dxa"/>
            <w:shd w:val="clear" w:color="auto" w:fill="auto"/>
          </w:tcPr>
          <w:p w14:paraId="5DE3B991" w14:textId="77777777" w:rsidR="0026200C" w:rsidRPr="0035512A" w:rsidRDefault="0026200C" w:rsidP="00630516">
            <w:pPr>
              <w:keepNext/>
              <w:rPr>
                <w:sz w:val="19"/>
                <w:szCs w:val="19"/>
              </w:rPr>
            </w:pPr>
            <w:r w:rsidRPr="00A20C5C">
              <w:rPr>
                <w:sz w:val="20"/>
                <w:szCs w:val="20"/>
              </w:rPr>
              <w:t>Optional</w:t>
            </w:r>
          </w:p>
        </w:tc>
      </w:tr>
    </w:tbl>
    <w:p w14:paraId="7B1A2FCE" w14:textId="517D7AD7" w:rsidR="00630516" w:rsidRDefault="00630516" w:rsidP="00F3716C">
      <w:pPr>
        <w:pStyle w:val="Beschriftung"/>
        <w:spacing w:before="120"/>
      </w:pPr>
      <w:bookmarkStart w:id="2895" w:name="_Toc3566501"/>
      <w:bookmarkStart w:id="2896" w:name="_Toc27753872"/>
      <w:bookmarkStart w:id="2897" w:name="_Toc338939181"/>
      <w:r>
        <w:t xml:space="preserve">Table </w:t>
      </w:r>
      <w:ins w:id="2898" w:author="Dr. Carsten Franke" w:date="2020-03-09T16:02:00Z">
        <w:r w:rsidR="001D2A94">
          <w:fldChar w:fldCharType="begin"/>
        </w:r>
        <w:r w:rsidR="001D2A94">
          <w:instrText xml:space="preserve"> SEQ Table \* ARABIC </w:instrText>
        </w:r>
      </w:ins>
      <w:r w:rsidR="001D2A94">
        <w:fldChar w:fldCharType="separate"/>
      </w:r>
      <w:ins w:id="2899" w:author="Dr. Carsten Franke" w:date="2020-03-09T16:02:00Z">
        <w:r w:rsidR="001D2A94">
          <w:rPr>
            <w:noProof/>
          </w:rPr>
          <w:t>99</w:t>
        </w:r>
        <w:r w:rsidR="001D2A94">
          <w:fldChar w:fldCharType="end"/>
        </w:r>
      </w:ins>
      <w:del w:id="2900" w:author="Dr. Carsten Franke" w:date="2020-03-09T16:02:00Z">
        <w:r w:rsidR="00D43112" w:rsidDel="001D2A94">
          <w:fldChar w:fldCharType="begin"/>
        </w:r>
        <w:r w:rsidR="00D43112" w:rsidDel="001D2A94">
          <w:delInstrText xml:space="preserve"> SEQ Table \* ARABIC </w:delInstrText>
        </w:r>
        <w:r w:rsidR="00D43112" w:rsidDel="001D2A94">
          <w:fldChar w:fldCharType="separate"/>
        </w:r>
      </w:del>
      <w:del w:id="2901" w:author="Dr. Carsten Franke" w:date="2020-03-09T14:38:00Z">
        <w:r w:rsidR="007E2D34" w:rsidDel="00004854">
          <w:rPr>
            <w:noProof/>
          </w:rPr>
          <w:delText>97</w:delText>
        </w:r>
      </w:del>
      <w:del w:id="2902" w:author="Dr. Carsten Franke" w:date="2020-03-09T16:02:00Z">
        <w:r w:rsidR="00D43112" w:rsidDel="001D2A94">
          <w:fldChar w:fldCharType="end"/>
        </w:r>
      </w:del>
      <w:r>
        <w:t xml:space="preserve">: </w:t>
      </w:r>
      <w:r w:rsidRPr="0008681E">
        <w:t xml:space="preserve">Attributes of element </w:t>
      </w:r>
      <w:r w:rsidRPr="00C75FAA">
        <w:rPr>
          <w:rFonts w:ascii="Courier New" w:hAnsi="Courier New" w:cs="Courier New"/>
          <w:bCs w:val="0"/>
          <w:i/>
          <w:kern w:val="22"/>
          <w:sz w:val="18"/>
          <w:szCs w:val="18"/>
        </w:rPr>
        <w:t>&lt;</w:t>
      </w:r>
      <w:proofErr w:type="spellStart"/>
      <w:r w:rsidRPr="00C75FAA">
        <w:rPr>
          <w:rFonts w:ascii="Courier New" w:hAnsi="Courier New" w:cs="Courier New"/>
          <w:bCs w:val="0"/>
          <w:i/>
          <w:kern w:val="22"/>
          <w:sz w:val="18"/>
          <w:szCs w:val="18"/>
        </w:rPr>
        <w:t>weld_position</w:t>
      </w:r>
      <w:proofErr w:type="spellEnd"/>
      <w:r w:rsidRPr="00C75FAA">
        <w:rPr>
          <w:rFonts w:ascii="Courier New" w:hAnsi="Courier New" w:cs="Courier New"/>
          <w:bCs w:val="0"/>
          <w:i/>
          <w:kern w:val="22"/>
          <w:sz w:val="18"/>
          <w:szCs w:val="18"/>
        </w:rPr>
        <w:t>/&gt;</w:t>
      </w:r>
      <w:r w:rsidRPr="0008681E">
        <w:t xml:space="preserve"> for </w:t>
      </w:r>
      <w:r>
        <w:t>Edge Weld</w:t>
      </w:r>
      <w:bookmarkEnd w:id="2895"/>
      <w:bookmarkEnd w:id="2896"/>
    </w:p>
    <w:p w14:paraId="36A8F5EF" w14:textId="77777777" w:rsidR="008941DA" w:rsidRDefault="008941DA" w:rsidP="0033252C">
      <w:pPr>
        <w:pStyle w:val="berschrift5"/>
        <w:keepNext/>
      </w:pPr>
      <w:r w:rsidRPr="007055D9">
        <w:t>Attribute</w:t>
      </w:r>
      <w:r>
        <w:t>s</w:t>
      </w:r>
      <w:r w:rsidRPr="007055D9">
        <w:t xml:space="preserve"> </w:t>
      </w:r>
      <w:r w:rsidR="00194316">
        <w:t>"</w:t>
      </w:r>
      <w:r>
        <w:t>u, x, y, z, reference</w:t>
      </w:r>
      <w:r w:rsidR="00194316">
        <w:t>"</w:t>
      </w:r>
    </w:p>
    <w:p w14:paraId="0AEFB4A8" w14:textId="583DCD1B" w:rsidR="008941DA" w:rsidRPr="008941DA" w:rsidRDefault="008941DA" w:rsidP="008941DA">
      <w:pPr>
        <w:pStyle w:val="berschrift5"/>
        <w:spacing w:before="0"/>
        <w:rPr>
          <w:b w:val="0"/>
          <w:i w:val="0"/>
          <w:sz w:val="22"/>
        </w:rPr>
      </w:pPr>
      <w:proofErr w:type="spellStart"/>
      <w:r w:rsidRPr="008941DA">
        <w:rPr>
          <w:b w:val="0"/>
          <w:i w:val="0"/>
        </w:rPr>
        <w:t>Detailed</w:t>
      </w:r>
      <w:proofErr w:type="spellEnd"/>
      <w:r w:rsidRPr="008941DA">
        <w:rPr>
          <w:b w:val="0"/>
          <w:i w:val="0"/>
        </w:rPr>
        <w:t xml:space="preserve"> </w:t>
      </w:r>
      <w:proofErr w:type="spellStart"/>
      <w:r w:rsidRPr="008941DA">
        <w:rPr>
          <w:b w:val="0"/>
          <w:i w:val="0"/>
        </w:rPr>
        <w:t>definition</w:t>
      </w:r>
      <w:proofErr w:type="spellEnd"/>
      <w:r w:rsidRPr="008941DA">
        <w:rPr>
          <w:b w:val="0"/>
          <w:i w:val="0"/>
        </w:rPr>
        <w:t xml:space="preserve"> </w:t>
      </w:r>
      <w:proofErr w:type="spellStart"/>
      <w:r w:rsidRPr="008941DA">
        <w:rPr>
          <w:b w:val="0"/>
          <w:i w:val="0"/>
        </w:rPr>
        <w:t>can</w:t>
      </w:r>
      <w:proofErr w:type="spellEnd"/>
      <w:r w:rsidRPr="008941DA">
        <w:rPr>
          <w:b w:val="0"/>
          <w:i w:val="0"/>
        </w:rPr>
        <w:t xml:space="preserve"> be </w:t>
      </w:r>
      <w:proofErr w:type="spellStart"/>
      <w:r w:rsidRPr="008941DA">
        <w:rPr>
          <w:b w:val="0"/>
          <w:i w:val="0"/>
        </w:rPr>
        <w:t>found</w:t>
      </w:r>
      <w:proofErr w:type="spellEnd"/>
      <w:r w:rsidRPr="008941DA">
        <w:rPr>
          <w:b w:val="0"/>
          <w:i w:val="0"/>
        </w:rPr>
        <w:t xml:space="preserve">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004854">
        <w:rPr>
          <w:b w:val="0"/>
          <w:i w:val="0"/>
        </w:rPr>
        <w:t>8.2.4.3.2</w:t>
      </w:r>
      <w:r w:rsidR="008D51C0" w:rsidRPr="008941DA">
        <w:rPr>
          <w:b w:val="0"/>
          <w:i w:val="0"/>
        </w:rPr>
        <w:fldChar w:fldCharType="end"/>
      </w:r>
      <w:r w:rsidR="00F3716C" w:rsidRPr="00F3716C">
        <w:rPr>
          <w:b w:val="0"/>
          <w:i w:val="0"/>
          <w:lang w:val="en-US"/>
        </w:rPr>
        <w:t xml:space="preserve"> </w:t>
      </w:r>
      <w:r w:rsidR="00F3716C" w:rsidRPr="00F3716C">
        <w:rPr>
          <w:b w:val="0"/>
          <w:i w:val="0"/>
          <w:lang w:val="en-US"/>
        </w:rPr>
        <w:fldChar w:fldCharType="begin"/>
      </w:r>
      <w:r w:rsidR="00F3716C" w:rsidRPr="00F3716C">
        <w:rPr>
          <w:b w:val="0"/>
          <w:i w:val="0"/>
          <w:lang w:val="en-US"/>
        </w:rPr>
        <w:instrText xml:space="preserve"> REF _Ref397524978 \h  \* MERGEFORMAT </w:instrText>
      </w:r>
      <w:r w:rsidR="00F3716C" w:rsidRPr="00F3716C">
        <w:rPr>
          <w:b w:val="0"/>
          <w:i w:val="0"/>
          <w:lang w:val="en-US"/>
        </w:rPr>
      </w:r>
      <w:r w:rsidR="00F3716C" w:rsidRPr="00F3716C">
        <w:rPr>
          <w:b w:val="0"/>
          <w:i w:val="0"/>
          <w:lang w:val="en-US"/>
        </w:rPr>
        <w:fldChar w:fldCharType="separate"/>
      </w:r>
      <w:r w:rsidR="00004854" w:rsidRPr="00004854">
        <w:rPr>
          <w:b w:val="0"/>
          <w:i w:val="0"/>
        </w:rPr>
        <w:t>Welding Position</w:t>
      </w:r>
      <w:r w:rsidR="00F3716C" w:rsidRPr="00F3716C">
        <w:rPr>
          <w:b w:val="0"/>
          <w:i w:val="0"/>
          <w:lang w:val="en-US"/>
        </w:rPr>
        <w:fldChar w:fldCharType="end"/>
      </w:r>
      <w:r w:rsidRPr="008941DA">
        <w:rPr>
          <w:b w:val="0"/>
          <w:i w:val="0"/>
        </w:rPr>
        <w:t>.</w:t>
      </w:r>
    </w:p>
    <w:p w14:paraId="28F25AEA" w14:textId="77777777" w:rsidR="0006113C" w:rsidRPr="007055D9" w:rsidRDefault="0006113C" w:rsidP="0033252C">
      <w:pPr>
        <w:pStyle w:val="berschrift5"/>
        <w:keepNext/>
      </w:pPr>
      <w:r w:rsidRPr="007055D9">
        <w:t xml:space="preserve">Attribute </w:t>
      </w:r>
      <w:r w:rsidR="00194316">
        <w:t>"</w:t>
      </w:r>
      <w:r w:rsidRPr="007055D9">
        <w:t>section</w:t>
      </w:r>
      <w:bookmarkEnd w:id="2897"/>
      <w:r w:rsidR="00194316">
        <w:t>"</w:t>
      </w:r>
    </w:p>
    <w:p w14:paraId="74967A3A" w14:textId="77777777" w:rsidR="0006113C" w:rsidRPr="007055D9" w:rsidRDefault="0006113C" w:rsidP="0006113C">
      <w:r w:rsidRPr="007055D9">
        <w:t xml:space="preserve">Valid values for the attribute </w:t>
      </w:r>
      <w:r w:rsidRPr="007055D9">
        <w:rPr>
          <w:rStyle w:val="XMLAttribute"/>
        </w:rPr>
        <w:t>section</w:t>
      </w:r>
      <w:r w:rsidRPr="007055D9">
        <w:t xml:space="preserve"> of </w:t>
      </w:r>
      <w:proofErr w:type="spellStart"/>
      <w:proofErr w:type="gramStart"/>
      <w:r w:rsidRPr="007055D9">
        <w:t>a</w:t>
      </w:r>
      <w:proofErr w:type="spellEnd"/>
      <w:proofErr w:type="gramEnd"/>
      <w:r w:rsidRPr="007055D9">
        <w:t xml:space="preserve"> edge weld are:</w:t>
      </w:r>
    </w:p>
    <w:p w14:paraId="4BDBFE41" w14:textId="77777777" w:rsidR="0006113C" w:rsidRPr="007055D9" w:rsidRDefault="0006113C" w:rsidP="0006113C">
      <w:pPr>
        <w:pStyle w:val="Aufzhlungszeichen"/>
        <w:rPr>
          <w:rStyle w:val="XMLAttribute"/>
        </w:rPr>
      </w:pPr>
      <w:r w:rsidRPr="007055D9">
        <w:rPr>
          <w:rStyle w:val="XMLAttribute"/>
        </w:rPr>
        <w:t>I</w:t>
      </w:r>
    </w:p>
    <w:p w14:paraId="51B5CEC4" w14:textId="77777777" w:rsidR="0006113C" w:rsidRPr="007055D9" w:rsidRDefault="0006113C" w:rsidP="0006113C">
      <w:pPr>
        <w:pStyle w:val="Aufzhlungszeichen"/>
        <w:rPr>
          <w:rStyle w:val="XMLAttribute"/>
        </w:rPr>
      </w:pPr>
      <w:r w:rsidRPr="007055D9">
        <w:rPr>
          <w:rStyle w:val="XMLAttribute"/>
        </w:rPr>
        <w:t>V</w:t>
      </w:r>
    </w:p>
    <w:p w14:paraId="46CA1629" w14:textId="77777777" w:rsidR="0006113C" w:rsidRPr="007055D9" w:rsidRDefault="0006113C" w:rsidP="0026200C">
      <w:pPr>
        <w:pStyle w:val="Aufzhlungszeichen"/>
        <w:spacing w:after="120"/>
        <w:rPr>
          <w:rStyle w:val="XMLAttribute"/>
        </w:rPr>
      </w:pPr>
      <w:r w:rsidRPr="007055D9">
        <w:rPr>
          <w:rStyle w:val="XMLAttribute"/>
        </w:rPr>
        <w:t>U</w:t>
      </w:r>
    </w:p>
    <w:p w14:paraId="51C0FE62" w14:textId="77777777" w:rsidR="0006113C" w:rsidRPr="007055D9" w:rsidRDefault="0006113C" w:rsidP="0026200C">
      <w:pPr>
        <w:pStyle w:val="berschrift5"/>
        <w:keepNext/>
        <w:spacing w:before="120"/>
      </w:pPr>
      <w:bookmarkStart w:id="2903" w:name="_Toc338939182"/>
      <w:r w:rsidRPr="007055D9">
        <w:t xml:space="preserve">Attribute </w:t>
      </w:r>
      <w:r w:rsidR="00194316">
        <w:t>"</w:t>
      </w:r>
      <w:proofErr w:type="spellStart"/>
      <w:r w:rsidRPr="007055D9">
        <w:t>width</w:t>
      </w:r>
      <w:bookmarkEnd w:id="2903"/>
      <w:proofErr w:type="spellEnd"/>
      <w:r w:rsidR="00194316">
        <w:t>"</w:t>
      </w:r>
    </w:p>
    <w:p w14:paraId="73EBC71F" w14:textId="77777777" w:rsidR="0006113C" w:rsidRPr="007055D9" w:rsidRDefault="0006113C" w:rsidP="0006113C">
      <w:r w:rsidRPr="007055D9">
        <w:t xml:space="preserve">The attribute </w:t>
      </w:r>
      <w:r w:rsidRPr="007055D9">
        <w:rPr>
          <w:rStyle w:val="XMLAttribute"/>
        </w:rPr>
        <w:t xml:space="preserve">width </w:t>
      </w:r>
      <w:r w:rsidRPr="007055D9">
        <w:t xml:space="preserve">specifies the width of the weld. </w:t>
      </w:r>
    </w:p>
    <w:p w14:paraId="3742E214" w14:textId="77777777" w:rsidR="0006113C" w:rsidRPr="007055D9" w:rsidRDefault="0006113C" w:rsidP="0033252C">
      <w:pPr>
        <w:pStyle w:val="berschrift5"/>
        <w:keepNext/>
      </w:pPr>
      <w:bookmarkStart w:id="2904" w:name="_Toc338939184"/>
      <w:r w:rsidRPr="007055D9">
        <w:t xml:space="preserve">Attribute </w:t>
      </w:r>
      <w:r w:rsidR="00194316">
        <w:t>"</w:t>
      </w:r>
      <w:proofErr w:type="spellStart"/>
      <w:r w:rsidRPr="007055D9">
        <w:t>filler</w:t>
      </w:r>
      <w:bookmarkEnd w:id="2904"/>
      <w:proofErr w:type="spellEnd"/>
      <w:r w:rsidR="00194316">
        <w:t>"</w:t>
      </w:r>
    </w:p>
    <w:p w14:paraId="1BE7EFCF" w14:textId="77777777" w:rsidR="0006113C" w:rsidRPr="007055D9" w:rsidRDefault="0006113C" w:rsidP="0033252C">
      <w:pPr>
        <w:keepNext/>
      </w:pPr>
      <w:r w:rsidRPr="007055D9">
        <w:t>Valid values for the attribute filler can be:</w:t>
      </w:r>
    </w:p>
    <w:p w14:paraId="2BE7AA2C" w14:textId="77777777" w:rsidR="0006113C" w:rsidRPr="007055D9" w:rsidRDefault="0006113C" w:rsidP="0006113C">
      <w:pPr>
        <w:pStyle w:val="Aufzhlungszeichen"/>
        <w:rPr>
          <w:rStyle w:val="XMLAttribute"/>
        </w:rPr>
      </w:pPr>
      <w:r w:rsidRPr="007055D9">
        <w:rPr>
          <w:rStyle w:val="XMLAttribute"/>
        </w:rPr>
        <w:t>yes</w:t>
      </w:r>
    </w:p>
    <w:p w14:paraId="717828E2" w14:textId="77777777" w:rsidR="0006113C" w:rsidRPr="007055D9" w:rsidRDefault="0006113C" w:rsidP="0006113C">
      <w:pPr>
        <w:pStyle w:val="Aufzhlungszeichen"/>
        <w:rPr>
          <w:rStyle w:val="XMLAttribute"/>
        </w:rPr>
      </w:pPr>
      <w:r w:rsidRPr="007055D9">
        <w:rPr>
          <w:rStyle w:val="XMLAttribute"/>
        </w:rPr>
        <w:t>no</w:t>
      </w:r>
    </w:p>
    <w:p w14:paraId="29C54A35" w14:textId="77777777" w:rsidR="0006113C" w:rsidRDefault="0006113C" w:rsidP="0026200C">
      <w:pPr>
        <w:pStyle w:val="Note"/>
        <w:spacing w:after="0"/>
        <w:jc w:val="both"/>
        <w:rPr>
          <w:sz w:val="22"/>
        </w:rPr>
      </w:pPr>
      <w:r w:rsidRPr="008D726C">
        <w:rPr>
          <w:b/>
          <w:sz w:val="22"/>
        </w:rPr>
        <w:lastRenderedPageBreak/>
        <w:t xml:space="preserve">Note: </w:t>
      </w:r>
      <w:r w:rsidR="008D726C" w:rsidRPr="008D726C">
        <w:rPr>
          <w:sz w:val="22"/>
        </w:rPr>
        <w:t>Depending on the technology the default value can different (see in Generic Seam Weld Definition section under attribute filler).</w:t>
      </w:r>
    </w:p>
    <w:p w14:paraId="10BCA082" w14:textId="77777777" w:rsidR="00FB5F47" w:rsidRPr="007055D9" w:rsidRDefault="00FB5F47" w:rsidP="0026200C">
      <w:pPr>
        <w:pStyle w:val="berschrift5"/>
        <w:keepNext/>
        <w:spacing w:before="120"/>
      </w:pPr>
      <w:r w:rsidRPr="007055D9">
        <w:t xml:space="preserve">Attribute </w:t>
      </w:r>
      <w:r w:rsidR="00194316">
        <w:t>"</w:t>
      </w:r>
      <w:proofErr w:type="spellStart"/>
      <w:r w:rsidRPr="007055D9">
        <w:t>filler</w:t>
      </w:r>
      <w:r w:rsidRPr="00A06030">
        <w:rPr>
          <w:lang w:val="en-US"/>
        </w:rPr>
        <w:t>_material</w:t>
      </w:r>
      <w:proofErr w:type="spellEnd"/>
      <w:r w:rsidR="00194316">
        <w:t>"</w:t>
      </w:r>
    </w:p>
    <w:p w14:paraId="2F66591E" w14:textId="77777777" w:rsidR="00FB5F47" w:rsidRPr="008D726C" w:rsidRDefault="00FB5F47" w:rsidP="00FB5F47">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0475AF17" w14:textId="77777777" w:rsidR="0006113C" w:rsidRPr="007055D9" w:rsidRDefault="0094298E" w:rsidP="0026200C">
      <w:pPr>
        <w:pStyle w:val="Example"/>
        <w:keepNext/>
        <w:spacing w:after="0"/>
      </w:pPr>
      <w:r w:rsidRPr="007055D9">
        <w:t>Example</w:t>
      </w:r>
      <w:r w:rsidR="002F426F">
        <w:t xml:space="preserve"> A (</w:t>
      </w:r>
      <w:r w:rsidR="00CF0C0F" w:rsidRPr="00CF0C0F">
        <w:rPr>
          <w:b w:val="0"/>
          <w:sz w:val="22"/>
          <w:szCs w:val="22"/>
        </w:rPr>
        <w:t xml:space="preserve">within each optional </w:t>
      </w:r>
      <w:r w:rsidR="00CF0C0F" w:rsidRPr="00CF0C0F">
        <w:rPr>
          <w:rFonts w:ascii="Courier New" w:hAnsi="Courier New" w:cs="Courier New"/>
          <w:i/>
          <w:sz w:val="18"/>
          <w:szCs w:val="22"/>
        </w:rPr>
        <w:t>attribute</w:t>
      </w:r>
      <w:r w:rsidR="002F426F">
        <w:t>)</w:t>
      </w:r>
      <w:r w:rsidRPr="007055D9">
        <w:t>:</w:t>
      </w:r>
    </w:p>
    <w:p w14:paraId="31CABB01" w14:textId="77777777" w:rsidR="0006113C" w:rsidRPr="007055D9" w:rsidRDefault="0006113C" w:rsidP="0026200C">
      <w:pPr>
        <w:pStyle w:val="XMLCode"/>
        <w:keepNext/>
        <w:spacing w:before="120"/>
      </w:pPr>
    </w:p>
    <w:p w14:paraId="4974F14D" w14:textId="77777777" w:rsidR="00C817B5" w:rsidRDefault="0006113C" w:rsidP="0026200C">
      <w:pPr>
        <w:pStyle w:val="XMLCode"/>
        <w:keepNext/>
        <w:spacing w:before="120"/>
      </w:pPr>
      <w:r w:rsidRPr="007055D9">
        <w:t>&lt;</w:t>
      </w:r>
      <w:proofErr w:type="spellStart"/>
      <w:r w:rsidR="00C817B5">
        <w:t>seamweld</w:t>
      </w:r>
      <w:proofErr w:type="spellEnd"/>
      <w:r w:rsidR="00C817B5">
        <w:t>&gt;</w:t>
      </w:r>
    </w:p>
    <w:p w14:paraId="2659EBF1" w14:textId="77777777" w:rsidR="0006113C" w:rsidRPr="007055D9" w:rsidRDefault="00C817B5" w:rsidP="0033252C">
      <w:pPr>
        <w:pStyle w:val="XMLCode"/>
        <w:keepNext/>
      </w:pPr>
      <w:r>
        <w:t xml:space="preserve">    &lt;</w:t>
      </w:r>
      <w:proofErr w:type="spellStart"/>
      <w:r w:rsidR="0006113C" w:rsidRPr="007055D9">
        <w:t>edge</w:t>
      </w:r>
      <w:r>
        <w:t>_</w:t>
      </w:r>
      <w:r w:rsidR="0006113C" w:rsidRPr="007055D9">
        <w:t>weld</w:t>
      </w:r>
      <w:proofErr w:type="spellEnd"/>
      <w:r w:rsidR="0006113C" w:rsidRPr="007055D9">
        <w:t xml:space="preserve"> base=</w:t>
      </w:r>
      <w:r w:rsidR="00194316">
        <w:t>"</w:t>
      </w:r>
      <w:r w:rsidR="0006113C" w:rsidRPr="007055D9">
        <w:t>1</w:t>
      </w:r>
      <w:r w:rsidR="00194316">
        <w:t>"</w:t>
      </w:r>
      <w:r w:rsidR="0006113C" w:rsidRPr="007055D9">
        <w:t xml:space="preserve"> technology=</w:t>
      </w:r>
      <w:r w:rsidR="00194316">
        <w:t>"</w:t>
      </w:r>
      <w:r w:rsidR="0006113C" w:rsidRPr="007055D9">
        <w:t>arc</w:t>
      </w:r>
      <w:r w:rsidR="00194316">
        <w:t>"</w:t>
      </w:r>
      <w:r w:rsidR="0006113C" w:rsidRPr="007055D9">
        <w:t>&gt;</w:t>
      </w:r>
    </w:p>
    <w:p w14:paraId="62BD55A4" w14:textId="77777777" w:rsidR="0006113C" w:rsidRDefault="00C817B5" w:rsidP="0006113C">
      <w:pPr>
        <w:pStyle w:val="XMLCode"/>
        <w:rPr>
          <w:b/>
          <w:color w:val="0070C0"/>
          <w:lang w:val="es-ES"/>
        </w:rPr>
      </w:pPr>
      <w:r>
        <w:t xml:space="preserve">        </w:t>
      </w:r>
      <w:r w:rsidR="0006113C" w:rsidRPr="006460C2">
        <w:rPr>
          <w:b/>
          <w:color w:val="0070C0"/>
          <w:lang w:val="es-ES"/>
        </w:rPr>
        <w:t>&lt;weld_position u=</w:t>
      </w:r>
      <w:r w:rsidR="00194316">
        <w:rPr>
          <w:b/>
          <w:color w:val="0070C0"/>
          <w:lang w:val="es-ES"/>
        </w:rPr>
        <w:t>"</w:t>
      </w:r>
      <w:r w:rsidR="0006113C" w:rsidRPr="006460C2">
        <w:rPr>
          <w:b/>
          <w:color w:val="0070C0"/>
          <w:lang w:val="es-ES"/>
        </w:rPr>
        <w:t>1</w:t>
      </w:r>
      <w:r w:rsidR="00194316">
        <w:rPr>
          <w:b/>
          <w:color w:val="0070C0"/>
          <w:lang w:val="es-ES"/>
        </w:rPr>
        <w:t>"</w:t>
      </w:r>
      <w:r w:rsidR="0006113C" w:rsidRPr="006460C2">
        <w:rPr>
          <w:b/>
          <w:color w:val="0070C0"/>
          <w:lang w:val="es-ES"/>
        </w:rPr>
        <w:t xml:space="preserve"> x=</w:t>
      </w:r>
      <w:r w:rsidR="00194316">
        <w:rPr>
          <w:b/>
          <w:color w:val="0070C0"/>
          <w:lang w:val="es-ES"/>
        </w:rPr>
        <w:t>"</w:t>
      </w:r>
      <w:r w:rsidR="0006113C" w:rsidRPr="006460C2">
        <w:rPr>
          <w:b/>
          <w:color w:val="0070C0"/>
          <w:lang w:val="es-ES"/>
        </w:rPr>
        <w:t>1</w:t>
      </w:r>
      <w:r w:rsidR="00194316">
        <w:rPr>
          <w:b/>
          <w:color w:val="0070C0"/>
          <w:lang w:val="es-ES"/>
        </w:rPr>
        <w:t>"</w:t>
      </w:r>
      <w:r w:rsidR="0006113C" w:rsidRPr="006460C2">
        <w:rPr>
          <w:b/>
          <w:color w:val="0070C0"/>
          <w:lang w:val="es-ES"/>
        </w:rPr>
        <w:t xml:space="preserve"> y=</w:t>
      </w:r>
      <w:r w:rsidR="00194316">
        <w:rPr>
          <w:b/>
          <w:color w:val="0070C0"/>
          <w:lang w:val="es-ES"/>
        </w:rPr>
        <w:t>"</w:t>
      </w:r>
      <w:r w:rsidR="0006113C" w:rsidRPr="006460C2">
        <w:rPr>
          <w:b/>
          <w:color w:val="0070C0"/>
          <w:lang w:val="es-ES"/>
        </w:rPr>
        <w:t>1</w:t>
      </w:r>
      <w:r w:rsidR="00194316">
        <w:rPr>
          <w:b/>
          <w:color w:val="0070C0"/>
          <w:lang w:val="es-ES"/>
        </w:rPr>
        <w:t>"</w:t>
      </w:r>
      <w:r w:rsidR="0006113C" w:rsidRPr="006460C2">
        <w:rPr>
          <w:b/>
          <w:color w:val="0070C0"/>
          <w:lang w:val="es-ES"/>
        </w:rPr>
        <w:t xml:space="preserve"> z=</w:t>
      </w:r>
      <w:r w:rsidR="00194316">
        <w:rPr>
          <w:b/>
          <w:color w:val="0070C0"/>
          <w:lang w:val="es-ES"/>
        </w:rPr>
        <w:t>"</w:t>
      </w:r>
      <w:r w:rsidR="0006113C" w:rsidRPr="006460C2">
        <w:rPr>
          <w:b/>
          <w:color w:val="0070C0"/>
          <w:lang w:val="es-ES"/>
        </w:rPr>
        <w:t>0</w:t>
      </w:r>
      <w:r w:rsidR="00194316">
        <w:rPr>
          <w:b/>
          <w:color w:val="0070C0"/>
          <w:lang w:val="es-ES"/>
        </w:rPr>
        <w:t>"</w:t>
      </w:r>
    </w:p>
    <w:p w14:paraId="148B4D4C" w14:textId="77777777" w:rsidR="006460C2" w:rsidRPr="006460C2" w:rsidRDefault="006460C2" w:rsidP="0006113C">
      <w:pPr>
        <w:pStyle w:val="XMLCode"/>
        <w:rPr>
          <w:b/>
          <w:color w:val="0070C0"/>
          <w:lang w:val="es-ES"/>
        </w:rPr>
      </w:pPr>
      <w:r>
        <w:rPr>
          <w:b/>
          <w:color w:val="0070C0"/>
          <w:lang w:val="es-ES"/>
        </w:rPr>
        <w:t xml:space="preserve">                       reference=</w:t>
      </w:r>
      <w:r w:rsidR="00194316">
        <w:rPr>
          <w:b/>
          <w:color w:val="0070C0"/>
          <w:lang w:val="es-ES"/>
        </w:rPr>
        <w:t>"</w:t>
      </w:r>
      <w:r w:rsidR="00976427">
        <w:rPr>
          <w:b/>
          <w:color w:val="0070C0"/>
          <w:lang w:val="es-ES"/>
        </w:rPr>
        <w:t>false</w:t>
      </w:r>
      <w:r w:rsidR="00194316">
        <w:rPr>
          <w:b/>
          <w:color w:val="0070C0"/>
          <w:lang w:val="es-ES"/>
        </w:rPr>
        <w:t>"</w:t>
      </w:r>
    </w:p>
    <w:p w14:paraId="3F21127C" w14:textId="77777777" w:rsidR="0006113C" w:rsidRPr="006460C2" w:rsidRDefault="00C817B5" w:rsidP="0006113C">
      <w:pPr>
        <w:pStyle w:val="XMLCode"/>
        <w:rPr>
          <w:b/>
          <w:color w:val="0070C0"/>
        </w:rPr>
      </w:pPr>
      <w:r w:rsidRPr="006460C2">
        <w:rPr>
          <w:b/>
          <w:color w:val="0070C0"/>
        </w:rPr>
        <w:t xml:space="preserve">                       </w:t>
      </w:r>
      <w:r w:rsidR="0006113C" w:rsidRPr="006460C2">
        <w:rPr>
          <w:b/>
          <w:color w:val="0070C0"/>
        </w:rPr>
        <w:t>section=</w:t>
      </w:r>
      <w:r w:rsidR="00194316">
        <w:rPr>
          <w:b/>
          <w:color w:val="0070C0"/>
        </w:rPr>
        <w:t>"</w:t>
      </w:r>
      <w:r w:rsidR="0006113C" w:rsidRPr="006460C2">
        <w:rPr>
          <w:b/>
          <w:color w:val="0070C0"/>
        </w:rPr>
        <w:t>V</w:t>
      </w:r>
      <w:r w:rsidR="00194316">
        <w:rPr>
          <w:b/>
          <w:color w:val="0070C0"/>
        </w:rPr>
        <w:t>"</w:t>
      </w:r>
    </w:p>
    <w:p w14:paraId="72CEE986" w14:textId="77777777" w:rsidR="0006113C" w:rsidRPr="006460C2" w:rsidRDefault="00C817B5" w:rsidP="0006113C">
      <w:pPr>
        <w:pStyle w:val="XMLCode"/>
        <w:rPr>
          <w:b/>
          <w:color w:val="0070C0"/>
        </w:rPr>
      </w:pPr>
      <w:r w:rsidRPr="006460C2">
        <w:rPr>
          <w:b/>
          <w:color w:val="0070C0"/>
        </w:rPr>
        <w:t xml:space="preserve">                       </w:t>
      </w:r>
      <w:r w:rsidR="0006113C" w:rsidRPr="006460C2">
        <w:rPr>
          <w:b/>
          <w:color w:val="0070C0"/>
        </w:rPr>
        <w:t>width=</w:t>
      </w:r>
      <w:r w:rsidR="00194316">
        <w:rPr>
          <w:b/>
          <w:color w:val="0070C0"/>
        </w:rPr>
        <w:t>"</w:t>
      </w:r>
      <w:r w:rsidR="0006113C" w:rsidRPr="006460C2">
        <w:rPr>
          <w:b/>
          <w:color w:val="0070C0"/>
        </w:rPr>
        <w:t>2</w:t>
      </w:r>
      <w:r w:rsidR="00194316">
        <w:rPr>
          <w:b/>
          <w:color w:val="0070C0"/>
        </w:rPr>
        <w:t>"</w:t>
      </w:r>
    </w:p>
    <w:p w14:paraId="06E1A8A7" w14:textId="77777777" w:rsidR="00645F8D" w:rsidRDefault="00C817B5" w:rsidP="0006113C">
      <w:pPr>
        <w:pStyle w:val="XMLCode"/>
        <w:rPr>
          <w:b/>
          <w:color w:val="0070C0"/>
        </w:rPr>
      </w:pPr>
      <w:r w:rsidRPr="006460C2">
        <w:rPr>
          <w:b/>
          <w:color w:val="0070C0"/>
        </w:rPr>
        <w:t xml:space="preserve">                       </w:t>
      </w:r>
      <w:r w:rsidR="00FF05D1">
        <w:rPr>
          <w:b/>
          <w:color w:val="0070C0"/>
        </w:rPr>
        <w:t>filler=</w:t>
      </w:r>
      <w:r w:rsidR="00194316">
        <w:rPr>
          <w:b/>
          <w:color w:val="0070C0"/>
        </w:rPr>
        <w:t>"</w:t>
      </w:r>
      <w:r w:rsidR="00FF05D1">
        <w:rPr>
          <w:b/>
          <w:color w:val="0070C0"/>
        </w:rPr>
        <w:t>yes</w:t>
      </w:r>
      <w:r w:rsidR="00194316">
        <w:rPr>
          <w:b/>
          <w:color w:val="0070C0"/>
        </w:rPr>
        <w:t>"</w:t>
      </w:r>
    </w:p>
    <w:p w14:paraId="1A0FC299" w14:textId="77777777" w:rsidR="0006113C" w:rsidRPr="006460C2" w:rsidRDefault="00645F8D" w:rsidP="0006113C">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r w:rsidR="0006113C" w:rsidRPr="006460C2">
        <w:rPr>
          <w:b/>
          <w:color w:val="0070C0"/>
        </w:rPr>
        <w:t>/&gt;</w:t>
      </w:r>
    </w:p>
    <w:p w14:paraId="69A91656" w14:textId="77777777" w:rsidR="003744EA" w:rsidRDefault="003744EA" w:rsidP="0006113C">
      <w:pPr>
        <w:pStyle w:val="XMLCode"/>
      </w:pPr>
      <w:r>
        <w:t xml:space="preserve">        &lt;</w:t>
      </w:r>
      <w:proofErr w:type="spellStart"/>
      <w:r>
        <w:t>sheet_parameter</w:t>
      </w:r>
      <w:proofErr w:type="spellEnd"/>
      <w:r>
        <w:t xml:space="preserve"> ... /&gt;</w:t>
      </w:r>
    </w:p>
    <w:p w14:paraId="16CAC845" w14:textId="77777777" w:rsidR="00BB2246" w:rsidRPr="007055D9" w:rsidRDefault="00BB2246" w:rsidP="0006113C">
      <w:pPr>
        <w:pStyle w:val="XMLCode"/>
      </w:pPr>
      <w:r>
        <w:t xml:space="preserve">    &lt;/</w:t>
      </w:r>
      <w:proofErr w:type="spellStart"/>
      <w:r>
        <w:t>edge_weld</w:t>
      </w:r>
      <w:proofErr w:type="spellEnd"/>
      <w:r>
        <w:t>&gt;</w:t>
      </w:r>
    </w:p>
    <w:p w14:paraId="7C71CF89" w14:textId="77777777" w:rsidR="0006113C" w:rsidRPr="007055D9" w:rsidRDefault="0006113C" w:rsidP="0006113C">
      <w:pPr>
        <w:pStyle w:val="XMLCode"/>
      </w:pPr>
      <w:r w:rsidRPr="007055D9">
        <w:t>&lt;/</w:t>
      </w:r>
      <w:proofErr w:type="spellStart"/>
      <w:r w:rsidR="003744EA">
        <w:t>seamweld</w:t>
      </w:r>
      <w:proofErr w:type="spellEnd"/>
      <w:r w:rsidRPr="007055D9">
        <w:t>&gt;</w:t>
      </w:r>
    </w:p>
    <w:p w14:paraId="3533BE1F" w14:textId="77777777" w:rsidR="0006113C" w:rsidRPr="007055D9" w:rsidRDefault="0006113C" w:rsidP="0006113C">
      <w:pPr>
        <w:pStyle w:val="XMLCode"/>
      </w:pPr>
    </w:p>
    <w:p w14:paraId="1D116EC6" w14:textId="77777777" w:rsidR="00C223B5" w:rsidRPr="007055D9" w:rsidRDefault="00C223B5" w:rsidP="009647BD">
      <w:pPr>
        <w:pStyle w:val="berschrift4"/>
        <w:keepNext w:val="0"/>
        <w:ind w:left="862" w:hanging="862"/>
      </w:pPr>
      <w:bookmarkStart w:id="2905" w:name="WeldDefinitionIWeld"/>
      <w:bookmarkStart w:id="2906" w:name="_Toc3557029"/>
      <w:bookmarkStart w:id="2907" w:name="_Toc27753643"/>
      <w:bookmarkStart w:id="2908" w:name="_Toc288200765"/>
      <w:bookmarkStart w:id="2909" w:name="_Toc338939109"/>
      <w:bookmarkEnd w:id="2905"/>
      <w:r w:rsidRPr="007055D9">
        <w:t xml:space="preserve">Element </w:t>
      </w:r>
      <w:r w:rsidR="00194316">
        <w:t>"</w:t>
      </w:r>
      <w:proofErr w:type="spellStart"/>
      <w:r>
        <w:t>sheet_parameter</w:t>
      </w:r>
      <w:bookmarkEnd w:id="2906"/>
      <w:proofErr w:type="spellEnd"/>
      <w:r w:rsidR="00194316">
        <w:t>"</w:t>
      </w:r>
      <w:bookmarkEnd w:id="2907"/>
    </w:p>
    <w:p w14:paraId="40D36EA8" w14:textId="77777777" w:rsidR="00C223B5" w:rsidRPr="007055D9" w:rsidRDefault="00C223B5" w:rsidP="00C223B5">
      <w:pPr>
        <w:jc w:val="both"/>
      </w:pPr>
      <w:r w:rsidRPr="007055D9">
        <w:t xml:space="preserve">For the element </w:t>
      </w:r>
      <w:r w:rsidR="008A6DA9" w:rsidRPr="008A6DA9">
        <w:rPr>
          <w:rStyle w:val="XMLElement"/>
        </w:rPr>
        <w:t>&lt;</w:t>
      </w:r>
      <w:proofErr w:type="spellStart"/>
      <w:r w:rsidR="008A6DA9" w:rsidRPr="008A6DA9">
        <w:rPr>
          <w:rStyle w:val="XMLElement"/>
        </w:rPr>
        <w:t>sheet_parameter</w:t>
      </w:r>
      <w:proofErr w:type="spellEnd"/>
      <w:r w:rsidR="008A6DA9" w:rsidRPr="008A6DA9">
        <w:rPr>
          <w:rStyle w:val="XMLElement"/>
        </w:rPr>
        <w:t>/&gt;</w:t>
      </w:r>
      <w:r w:rsidRPr="007055D9">
        <w:t>, the following attri</w:t>
      </w:r>
      <w:r>
        <w:t xml:space="preserve">butes can be specified for the </w:t>
      </w:r>
      <w:r w:rsidR="00737399">
        <w:t>Edge</w:t>
      </w:r>
      <w:r w:rsidR="00737399"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C223B5" w:rsidRPr="007055D9" w14:paraId="570879C1" w14:textId="77777777" w:rsidTr="00C701CF">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A48FCE0" w14:textId="77777777" w:rsidR="00C223B5" w:rsidRPr="007055D9" w:rsidRDefault="00C223B5" w:rsidP="0033252C">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19C8AF" w14:textId="77777777" w:rsidR="00C223B5" w:rsidRPr="007055D9" w:rsidRDefault="00C223B5" w:rsidP="0033252C">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34BAF7" w14:textId="77777777" w:rsidR="00C223B5" w:rsidRPr="007055D9" w:rsidRDefault="000E60DF" w:rsidP="0033252C">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EF563F4" w14:textId="77777777" w:rsidR="00C223B5" w:rsidRPr="007055D9" w:rsidRDefault="009436D3" w:rsidP="0033252C">
            <w:pPr>
              <w:keepNext/>
              <w:rPr>
                <w:b/>
                <w:i/>
              </w:rPr>
            </w:pPr>
            <w:r w:rsidRPr="00A20C5C">
              <w:rPr>
                <w:b/>
                <w:i/>
              </w:rPr>
              <w:t>Constraint</w:t>
            </w:r>
            <w:r>
              <w:rPr>
                <w:b/>
                <w:i/>
              </w:rPr>
              <w:t xml:space="preserve"> / Remarks</w:t>
            </w:r>
          </w:p>
        </w:tc>
      </w:tr>
      <w:tr w:rsidR="00C223B5" w:rsidRPr="007055D9" w14:paraId="18E8E0B7" w14:textId="77777777" w:rsidTr="00E70582">
        <w:trPr>
          <w:jc w:val="center"/>
        </w:trPr>
        <w:tc>
          <w:tcPr>
            <w:tcW w:w="1574" w:type="dxa"/>
            <w:shd w:val="clear" w:color="auto" w:fill="auto"/>
          </w:tcPr>
          <w:p w14:paraId="7B33D387" w14:textId="77777777" w:rsidR="00C223B5" w:rsidRPr="0026200C" w:rsidRDefault="00C223B5" w:rsidP="00C223B5">
            <w:pPr>
              <w:rPr>
                <w:rStyle w:val="Kommentarzeichen"/>
                <w:sz w:val="20"/>
                <w:szCs w:val="20"/>
                <w:lang w:eastAsia="x-none"/>
              </w:rPr>
            </w:pPr>
            <w:r w:rsidRPr="0026200C">
              <w:rPr>
                <w:sz w:val="20"/>
                <w:szCs w:val="20"/>
              </w:rPr>
              <w:t>index</w:t>
            </w:r>
          </w:p>
        </w:tc>
        <w:tc>
          <w:tcPr>
            <w:tcW w:w="1418" w:type="dxa"/>
            <w:shd w:val="clear" w:color="auto" w:fill="auto"/>
          </w:tcPr>
          <w:p w14:paraId="0E46C9E6" w14:textId="77777777" w:rsidR="00C223B5" w:rsidRPr="0026200C" w:rsidRDefault="00C9639A" w:rsidP="00C223B5">
            <w:pPr>
              <w:rPr>
                <w:sz w:val="20"/>
                <w:szCs w:val="20"/>
              </w:rPr>
            </w:pPr>
            <w:r>
              <w:rPr>
                <w:sz w:val="20"/>
                <w:szCs w:val="20"/>
              </w:rPr>
              <w:t>Integer</w:t>
            </w:r>
          </w:p>
        </w:tc>
        <w:tc>
          <w:tcPr>
            <w:tcW w:w="1275" w:type="dxa"/>
            <w:shd w:val="clear" w:color="auto" w:fill="auto"/>
          </w:tcPr>
          <w:p w14:paraId="4CBC26BD" w14:textId="77777777" w:rsidR="00C223B5" w:rsidRPr="0026200C" w:rsidRDefault="00C223B5" w:rsidP="00C223B5">
            <w:pPr>
              <w:rPr>
                <w:sz w:val="20"/>
                <w:szCs w:val="20"/>
              </w:rPr>
            </w:pPr>
            <w:r w:rsidRPr="0026200C">
              <w:rPr>
                <w:sz w:val="20"/>
                <w:szCs w:val="20"/>
              </w:rPr>
              <w:t>Required</w:t>
            </w:r>
          </w:p>
        </w:tc>
        <w:tc>
          <w:tcPr>
            <w:tcW w:w="4264" w:type="dxa"/>
            <w:shd w:val="clear" w:color="auto" w:fill="auto"/>
          </w:tcPr>
          <w:p w14:paraId="6927049D" w14:textId="77777777" w:rsidR="00C223B5" w:rsidRPr="0026200C" w:rsidRDefault="00C223B5" w:rsidP="00C223B5">
            <w:pPr>
              <w:rPr>
                <w:sz w:val="20"/>
                <w:szCs w:val="20"/>
              </w:rPr>
            </w:pPr>
            <w:r w:rsidRPr="0026200C">
              <w:rPr>
                <w:sz w:val="20"/>
                <w:szCs w:val="20"/>
              </w:rPr>
              <w:t xml:space="preserve">It must be referenced to </w:t>
            </w:r>
            <w:r w:rsidRPr="0026200C">
              <w:rPr>
                <w:rFonts w:ascii="Courier New" w:hAnsi="Courier New" w:cs="Courier New"/>
                <w:b/>
                <w:i/>
                <w:sz w:val="20"/>
                <w:szCs w:val="20"/>
              </w:rPr>
              <w:t>&lt;part&gt;</w:t>
            </w:r>
            <w:r w:rsidRPr="0026200C">
              <w:rPr>
                <w:sz w:val="20"/>
                <w:szCs w:val="20"/>
              </w:rPr>
              <w:t xml:space="preserve"> index attribute</w:t>
            </w:r>
          </w:p>
        </w:tc>
      </w:tr>
      <w:tr w:rsidR="000124A9" w:rsidRPr="007055D9" w14:paraId="289AD399" w14:textId="77777777" w:rsidTr="00E70582">
        <w:trPr>
          <w:jc w:val="center"/>
        </w:trPr>
        <w:tc>
          <w:tcPr>
            <w:tcW w:w="1574" w:type="dxa"/>
            <w:shd w:val="clear" w:color="auto" w:fill="auto"/>
            <w:vAlign w:val="bottom"/>
          </w:tcPr>
          <w:p w14:paraId="3901929D" w14:textId="77777777" w:rsidR="000124A9" w:rsidRPr="0026200C" w:rsidRDefault="000124A9" w:rsidP="00C223B5">
            <w:pPr>
              <w:rPr>
                <w:sz w:val="20"/>
                <w:szCs w:val="20"/>
              </w:rPr>
            </w:pPr>
            <w:r w:rsidRPr="0026200C">
              <w:rPr>
                <w:sz w:val="20"/>
                <w:szCs w:val="20"/>
              </w:rPr>
              <w:t>gap</w:t>
            </w:r>
          </w:p>
        </w:tc>
        <w:tc>
          <w:tcPr>
            <w:tcW w:w="1418" w:type="dxa"/>
            <w:shd w:val="clear" w:color="auto" w:fill="auto"/>
            <w:vAlign w:val="bottom"/>
          </w:tcPr>
          <w:p w14:paraId="0C626B7A" w14:textId="77777777" w:rsidR="000124A9" w:rsidRPr="0026200C" w:rsidRDefault="00C9639A" w:rsidP="00C223B5">
            <w:pPr>
              <w:rPr>
                <w:sz w:val="20"/>
                <w:szCs w:val="20"/>
              </w:rPr>
            </w:pPr>
            <w:r>
              <w:rPr>
                <w:sz w:val="20"/>
                <w:szCs w:val="20"/>
              </w:rPr>
              <w:t>Floating Point</w:t>
            </w:r>
          </w:p>
        </w:tc>
        <w:tc>
          <w:tcPr>
            <w:tcW w:w="1275" w:type="dxa"/>
            <w:shd w:val="clear" w:color="auto" w:fill="auto"/>
            <w:vAlign w:val="bottom"/>
          </w:tcPr>
          <w:p w14:paraId="36C1E403"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475525E0" w14:textId="77777777" w:rsidR="000124A9" w:rsidRPr="0026200C" w:rsidRDefault="000124A9" w:rsidP="00CF34D3">
            <w:pPr>
              <w:keepNext/>
              <w:keepLines/>
              <w:rPr>
                <w:sz w:val="20"/>
                <w:szCs w:val="20"/>
              </w:rPr>
            </w:pPr>
            <w:r w:rsidRPr="0026200C">
              <w:rPr>
                <w:sz w:val="20"/>
                <w:szCs w:val="20"/>
              </w:rPr>
              <w:t>Default value is 0</w:t>
            </w:r>
          </w:p>
        </w:tc>
      </w:tr>
      <w:tr w:rsidR="000124A9" w:rsidRPr="007055D9" w14:paraId="4CE429AE" w14:textId="77777777" w:rsidTr="00E70582">
        <w:trPr>
          <w:jc w:val="center"/>
        </w:trPr>
        <w:tc>
          <w:tcPr>
            <w:tcW w:w="1574" w:type="dxa"/>
            <w:shd w:val="clear" w:color="auto" w:fill="auto"/>
            <w:vAlign w:val="bottom"/>
          </w:tcPr>
          <w:p w14:paraId="56B46A86" w14:textId="77777777" w:rsidR="000124A9" w:rsidRPr="0026200C" w:rsidRDefault="000124A9" w:rsidP="00EC5BCD">
            <w:pPr>
              <w:rPr>
                <w:sz w:val="20"/>
                <w:szCs w:val="20"/>
              </w:rPr>
            </w:pPr>
            <w:proofErr w:type="spellStart"/>
            <w:r w:rsidRPr="0026200C">
              <w:rPr>
                <w:sz w:val="20"/>
                <w:szCs w:val="20"/>
              </w:rPr>
              <w:t>sheet_thickness</w:t>
            </w:r>
            <w:proofErr w:type="spellEnd"/>
          </w:p>
        </w:tc>
        <w:tc>
          <w:tcPr>
            <w:tcW w:w="1418" w:type="dxa"/>
            <w:shd w:val="clear" w:color="auto" w:fill="auto"/>
            <w:vAlign w:val="bottom"/>
          </w:tcPr>
          <w:p w14:paraId="62677DA1" w14:textId="77777777" w:rsidR="000124A9" w:rsidRPr="0026200C" w:rsidRDefault="00C9639A" w:rsidP="00C223B5">
            <w:pPr>
              <w:rPr>
                <w:sz w:val="20"/>
                <w:szCs w:val="20"/>
              </w:rPr>
            </w:pPr>
            <w:r>
              <w:rPr>
                <w:sz w:val="20"/>
                <w:szCs w:val="20"/>
              </w:rPr>
              <w:t>Floating Point</w:t>
            </w:r>
          </w:p>
        </w:tc>
        <w:tc>
          <w:tcPr>
            <w:tcW w:w="1275" w:type="dxa"/>
            <w:shd w:val="clear" w:color="auto" w:fill="auto"/>
            <w:vAlign w:val="bottom"/>
          </w:tcPr>
          <w:p w14:paraId="374B795B"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657B792A" w14:textId="77777777" w:rsidR="000124A9" w:rsidRPr="0026200C" w:rsidRDefault="000124A9" w:rsidP="00CF34D3">
            <w:pPr>
              <w:keepNext/>
              <w:keepLines/>
              <w:rPr>
                <w:sz w:val="20"/>
                <w:szCs w:val="20"/>
              </w:rPr>
            </w:pPr>
            <w:r w:rsidRPr="0026200C">
              <w:rPr>
                <w:sz w:val="20"/>
                <w:szCs w:val="20"/>
              </w:rPr>
              <w:t>-</w:t>
            </w:r>
          </w:p>
        </w:tc>
      </w:tr>
      <w:tr w:rsidR="000124A9" w:rsidRPr="007055D9" w14:paraId="78C6D6B0" w14:textId="77777777" w:rsidTr="00E70582">
        <w:trPr>
          <w:jc w:val="center"/>
        </w:trPr>
        <w:tc>
          <w:tcPr>
            <w:tcW w:w="1574" w:type="dxa"/>
            <w:shd w:val="clear" w:color="auto" w:fill="auto"/>
            <w:vAlign w:val="bottom"/>
          </w:tcPr>
          <w:p w14:paraId="681FE7DA" w14:textId="77777777" w:rsidR="000124A9" w:rsidRPr="0026200C" w:rsidRDefault="000124A9" w:rsidP="00C701CF">
            <w:pPr>
              <w:keepNext/>
              <w:rPr>
                <w:sz w:val="20"/>
                <w:szCs w:val="20"/>
              </w:rPr>
            </w:pPr>
            <w:proofErr w:type="spellStart"/>
            <w:r w:rsidRPr="0026200C">
              <w:rPr>
                <w:sz w:val="20"/>
                <w:szCs w:val="20"/>
              </w:rPr>
              <w:t>sheet_angle</w:t>
            </w:r>
            <w:proofErr w:type="spellEnd"/>
          </w:p>
        </w:tc>
        <w:tc>
          <w:tcPr>
            <w:tcW w:w="1418" w:type="dxa"/>
            <w:shd w:val="clear" w:color="auto" w:fill="auto"/>
            <w:vAlign w:val="bottom"/>
          </w:tcPr>
          <w:p w14:paraId="2B0E88C3" w14:textId="77777777" w:rsidR="000124A9" w:rsidRPr="0026200C" w:rsidRDefault="00C9639A" w:rsidP="00C701CF">
            <w:pPr>
              <w:keepNext/>
              <w:rPr>
                <w:sz w:val="20"/>
                <w:szCs w:val="20"/>
              </w:rPr>
            </w:pPr>
            <w:r>
              <w:rPr>
                <w:sz w:val="20"/>
                <w:szCs w:val="20"/>
              </w:rPr>
              <w:t>Floating Point</w:t>
            </w:r>
          </w:p>
        </w:tc>
        <w:tc>
          <w:tcPr>
            <w:tcW w:w="1275" w:type="dxa"/>
            <w:shd w:val="clear" w:color="auto" w:fill="auto"/>
            <w:vAlign w:val="bottom"/>
          </w:tcPr>
          <w:p w14:paraId="67A17043"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375CA8DC" w14:textId="77777777" w:rsidR="000124A9" w:rsidRPr="0026200C" w:rsidRDefault="000124A9" w:rsidP="0033252C">
            <w:pPr>
              <w:keepNext/>
              <w:keepLines/>
              <w:rPr>
                <w:sz w:val="20"/>
                <w:szCs w:val="20"/>
              </w:rPr>
            </w:pPr>
            <w:r w:rsidRPr="0026200C">
              <w:rPr>
                <w:sz w:val="20"/>
                <w:szCs w:val="20"/>
              </w:rPr>
              <w:t>-</w:t>
            </w:r>
          </w:p>
        </w:tc>
      </w:tr>
    </w:tbl>
    <w:p w14:paraId="7F2704CF" w14:textId="675BB056" w:rsidR="0033252C" w:rsidRDefault="0033252C" w:rsidP="00F3716C">
      <w:pPr>
        <w:pStyle w:val="Beschriftung"/>
        <w:spacing w:before="120"/>
      </w:pPr>
      <w:bookmarkStart w:id="2910" w:name="_Toc3566502"/>
      <w:bookmarkStart w:id="2911" w:name="_Toc27753873"/>
      <w:r>
        <w:t xml:space="preserve">Table </w:t>
      </w:r>
      <w:ins w:id="2912" w:author="Dr. Carsten Franke" w:date="2020-03-09T16:02:00Z">
        <w:r w:rsidR="001D2A94">
          <w:fldChar w:fldCharType="begin"/>
        </w:r>
        <w:r w:rsidR="001D2A94">
          <w:instrText xml:space="preserve"> SEQ Table \* ARABIC </w:instrText>
        </w:r>
      </w:ins>
      <w:r w:rsidR="001D2A94">
        <w:fldChar w:fldCharType="separate"/>
      </w:r>
      <w:ins w:id="2913" w:author="Dr. Carsten Franke" w:date="2020-03-09T16:02:00Z">
        <w:r w:rsidR="001D2A94">
          <w:rPr>
            <w:noProof/>
          </w:rPr>
          <w:t>100</w:t>
        </w:r>
        <w:r w:rsidR="001D2A94">
          <w:fldChar w:fldCharType="end"/>
        </w:r>
      </w:ins>
      <w:del w:id="2914" w:author="Dr. Carsten Franke" w:date="2020-03-09T16:02:00Z">
        <w:r w:rsidR="00D43112" w:rsidDel="001D2A94">
          <w:fldChar w:fldCharType="begin"/>
        </w:r>
        <w:r w:rsidR="00D43112" w:rsidDel="001D2A94">
          <w:delInstrText xml:space="preserve"> SEQ Table \* ARABIC </w:delInstrText>
        </w:r>
        <w:r w:rsidR="00D43112" w:rsidDel="001D2A94">
          <w:fldChar w:fldCharType="separate"/>
        </w:r>
      </w:del>
      <w:del w:id="2915" w:author="Dr. Carsten Franke" w:date="2020-03-09T14:38:00Z">
        <w:r w:rsidR="007E2D34" w:rsidDel="00004854">
          <w:rPr>
            <w:noProof/>
          </w:rPr>
          <w:delText>98</w:delText>
        </w:r>
      </w:del>
      <w:del w:id="2916" w:author="Dr. Carsten Franke" w:date="2020-03-09T16:02:00Z">
        <w:r w:rsidR="00D43112" w:rsidDel="001D2A94">
          <w:fldChar w:fldCharType="end"/>
        </w:r>
      </w:del>
      <w:r>
        <w:t xml:space="preserve">: </w:t>
      </w:r>
      <w:r w:rsidRPr="0008681E">
        <w:t xml:space="preserve">Attributes of element </w:t>
      </w:r>
      <w:r w:rsidRPr="00C75FAA">
        <w:rPr>
          <w:rFonts w:ascii="Courier New" w:hAnsi="Courier New" w:cs="Courier New"/>
          <w:bCs w:val="0"/>
          <w:i/>
          <w:kern w:val="22"/>
          <w:sz w:val="18"/>
          <w:szCs w:val="18"/>
        </w:rPr>
        <w:t>&lt;</w:t>
      </w:r>
      <w:proofErr w:type="spellStart"/>
      <w:r w:rsidRPr="00C75FAA">
        <w:rPr>
          <w:rFonts w:ascii="Courier New" w:hAnsi="Courier New" w:cs="Courier New"/>
          <w:bCs w:val="0"/>
          <w:i/>
          <w:kern w:val="22"/>
          <w:sz w:val="18"/>
          <w:szCs w:val="18"/>
        </w:rPr>
        <w:t>sheet_parameter</w:t>
      </w:r>
      <w:proofErr w:type="spellEnd"/>
      <w:r w:rsidRPr="00C75FAA">
        <w:rPr>
          <w:rFonts w:ascii="Courier New" w:hAnsi="Courier New" w:cs="Courier New"/>
          <w:bCs w:val="0"/>
          <w:i/>
          <w:kern w:val="22"/>
          <w:sz w:val="18"/>
          <w:szCs w:val="18"/>
        </w:rPr>
        <w:t>/&gt;</w:t>
      </w:r>
      <w:r w:rsidRPr="0008681E">
        <w:t xml:space="preserve"> for </w:t>
      </w:r>
      <w:r>
        <w:t>Corner Weld</w:t>
      </w:r>
      <w:bookmarkEnd w:id="2910"/>
      <w:bookmarkEnd w:id="2911"/>
    </w:p>
    <w:p w14:paraId="16F0888A" w14:textId="77777777" w:rsidR="00C223B5" w:rsidRDefault="00C223B5" w:rsidP="00F3716C">
      <w:pPr>
        <w:pStyle w:val="Example"/>
        <w:keepNext/>
        <w:keepLines/>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24B2DC0B" w14:textId="77777777" w:rsidR="00C223B5" w:rsidRDefault="00C223B5" w:rsidP="00F3716C">
      <w:pPr>
        <w:pStyle w:val="XMLCode"/>
        <w:keepNext/>
        <w:keepLines/>
      </w:pPr>
    </w:p>
    <w:p w14:paraId="7CB05787" w14:textId="77777777" w:rsidR="00C223B5" w:rsidRDefault="00C223B5" w:rsidP="00F3716C">
      <w:pPr>
        <w:pStyle w:val="XMLCode"/>
        <w:keepNext/>
        <w:keepLines/>
      </w:pPr>
      <w:r w:rsidRPr="007055D9">
        <w:t>&lt;</w:t>
      </w:r>
      <w:proofErr w:type="spellStart"/>
      <w:r>
        <w:t>seamweld</w:t>
      </w:r>
      <w:proofErr w:type="spellEnd"/>
      <w:r>
        <w:t>&gt;</w:t>
      </w:r>
    </w:p>
    <w:p w14:paraId="141AC577" w14:textId="77777777" w:rsidR="00C223B5" w:rsidRPr="007055D9" w:rsidRDefault="00C223B5" w:rsidP="00F3716C">
      <w:pPr>
        <w:pStyle w:val="XMLCode"/>
        <w:keepNext/>
        <w:keepLines/>
      </w:pPr>
      <w:r>
        <w:t xml:space="preserve">    &lt;</w:t>
      </w:r>
      <w:proofErr w:type="spellStart"/>
      <w:r>
        <w:t>edge_weld</w:t>
      </w:r>
      <w:proofErr w:type="spellEnd"/>
      <w:r>
        <w:t xml:space="preserve"> base=</w:t>
      </w:r>
      <w:r w:rsidR="00194316">
        <w:t>"</w:t>
      </w:r>
      <w:r>
        <w:t>1</w:t>
      </w:r>
      <w:r w:rsidR="00194316">
        <w:t>"</w:t>
      </w:r>
      <w:r>
        <w:t xml:space="preserve"> technology=</w:t>
      </w:r>
      <w:r w:rsidR="00194316">
        <w:t>"</w:t>
      </w:r>
      <w:r>
        <w:t>resistance</w:t>
      </w:r>
      <w:r w:rsidR="00194316">
        <w:t>"</w:t>
      </w:r>
      <w:r w:rsidRPr="007055D9">
        <w:t>&gt;</w:t>
      </w:r>
    </w:p>
    <w:p w14:paraId="62161D9A" w14:textId="77777777" w:rsidR="00C223B5" w:rsidRPr="0033379A" w:rsidRDefault="00C223B5" w:rsidP="00F3716C">
      <w:pPr>
        <w:pStyle w:val="XMLCode"/>
        <w:keepNext/>
        <w:keepLines/>
        <w:rPr>
          <w:lang w:val="fr-FR"/>
        </w:rPr>
      </w:pPr>
      <w:r w:rsidRPr="006A238A">
        <w:t xml:space="preserve">        </w:t>
      </w:r>
      <w:r w:rsidRPr="0033379A">
        <w:rPr>
          <w:i/>
          <w:lang w:val="fr-FR"/>
        </w:rPr>
        <w:t>&lt;</w:t>
      </w:r>
      <w:proofErr w:type="spellStart"/>
      <w:proofErr w:type="gramStart"/>
      <w:r w:rsidRPr="0033379A">
        <w:rPr>
          <w:i/>
          <w:lang w:val="fr-FR"/>
        </w:rPr>
        <w:t>weld</w:t>
      </w:r>
      <w:proofErr w:type="gramEnd"/>
      <w:r w:rsidRPr="0033379A">
        <w:rPr>
          <w:i/>
          <w:lang w:val="fr-FR"/>
        </w:rPr>
        <w:t>_position</w:t>
      </w:r>
      <w:proofErr w:type="spellEnd"/>
      <w:r w:rsidRPr="0033379A">
        <w:rPr>
          <w:i/>
          <w:lang w:val="fr-FR"/>
        </w:rPr>
        <w:t xml:space="preserve"> </w:t>
      </w:r>
      <w:r w:rsidR="00184AEA" w:rsidRPr="0033379A">
        <w:rPr>
          <w:i/>
          <w:lang w:val="fr-FR"/>
        </w:rPr>
        <w:t>u=</w:t>
      </w:r>
      <w:r w:rsidR="00194316" w:rsidRPr="0033379A">
        <w:rPr>
          <w:i/>
          <w:lang w:val="fr-FR"/>
        </w:rPr>
        <w:t>"</w:t>
      </w:r>
      <w:r w:rsidR="00184AEA" w:rsidRPr="0033379A">
        <w:rPr>
          <w:i/>
          <w:lang w:val="fr-FR"/>
        </w:rPr>
        <w:t>1</w:t>
      </w:r>
      <w:r w:rsidR="00194316" w:rsidRPr="0033379A">
        <w:rPr>
          <w:i/>
          <w:lang w:val="fr-FR"/>
        </w:rPr>
        <w:t>"</w:t>
      </w:r>
      <w:r w:rsidR="00184AEA" w:rsidRPr="0033379A">
        <w:rPr>
          <w:i/>
          <w:lang w:val="fr-FR"/>
        </w:rPr>
        <w:t xml:space="preserve"> x=</w:t>
      </w:r>
      <w:r w:rsidR="00194316" w:rsidRPr="0033379A">
        <w:rPr>
          <w:i/>
          <w:lang w:val="fr-FR"/>
        </w:rPr>
        <w:t>"</w:t>
      </w:r>
      <w:r w:rsidR="00184AEA" w:rsidRPr="0033379A">
        <w:rPr>
          <w:i/>
          <w:lang w:val="fr-FR"/>
        </w:rPr>
        <w:t>1</w:t>
      </w:r>
      <w:r w:rsidR="00194316" w:rsidRPr="0033379A">
        <w:rPr>
          <w:i/>
          <w:lang w:val="fr-FR"/>
        </w:rPr>
        <w:t>"</w:t>
      </w:r>
      <w:r w:rsidR="00184AEA" w:rsidRPr="0033379A">
        <w:rPr>
          <w:i/>
          <w:lang w:val="fr-FR"/>
        </w:rPr>
        <w:t xml:space="preserve"> y=</w:t>
      </w:r>
      <w:r w:rsidR="00194316" w:rsidRPr="0033379A">
        <w:rPr>
          <w:i/>
          <w:lang w:val="fr-FR"/>
        </w:rPr>
        <w:t>"</w:t>
      </w:r>
      <w:r w:rsidR="00184AEA" w:rsidRPr="0033379A">
        <w:rPr>
          <w:i/>
          <w:lang w:val="fr-FR"/>
        </w:rPr>
        <w:t>1</w:t>
      </w:r>
      <w:r w:rsidR="00194316" w:rsidRPr="0033379A">
        <w:rPr>
          <w:i/>
          <w:lang w:val="fr-FR"/>
        </w:rPr>
        <w:t>"</w:t>
      </w:r>
      <w:r w:rsidR="00184AEA" w:rsidRPr="0033379A">
        <w:rPr>
          <w:i/>
          <w:lang w:val="fr-FR"/>
        </w:rPr>
        <w:t xml:space="preserve"> z=</w:t>
      </w:r>
      <w:r w:rsidR="00194316" w:rsidRPr="0033379A">
        <w:rPr>
          <w:i/>
          <w:lang w:val="fr-FR"/>
        </w:rPr>
        <w:t>"</w:t>
      </w:r>
      <w:r w:rsidR="00184AEA" w:rsidRPr="0033379A">
        <w:rPr>
          <w:i/>
          <w:lang w:val="fr-FR"/>
        </w:rPr>
        <w:t>0</w:t>
      </w:r>
      <w:r w:rsidR="00194316" w:rsidRPr="0033379A">
        <w:rPr>
          <w:i/>
          <w:lang w:val="fr-FR"/>
        </w:rPr>
        <w:t>"</w:t>
      </w:r>
      <w:r w:rsidR="00184AEA" w:rsidRPr="0033379A">
        <w:rPr>
          <w:i/>
          <w:lang w:val="fr-FR"/>
        </w:rPr>
        <w:t xml:space="preserve"> </w:t>
      </w:r>
      <w:r w:rsidR="000A645A" w:rsidRPr="0033379A">
        <w:rPr>
          <w:i/>
          <w:lang w:val="fr-FR"/>
        </w:rPr>
        <w:t xml:space="preserve">... </w:t>
      </w:r>
      <w:r w:rsidRPr="0033379A">
        <w:rPr>
          <w:lang w:val="fr-FR"/>
        </w:rPr>
        <w:t>/&gt;</w:t>
      </w:r>
    </w:p>
    <w:p w14:paraId="057A7FB4" w14:textId="77777777" w:rsidR="00C223B5" w:rsidRPr="009F3818" w:rsidRDefault="00C223B5" w:rsidP="00F3716C">
      <w:pPr>
        <w:pStyle w:val="XMLCode"/>
        <w:keepNext/>
        <w:keepLines/>
        <w:rPr>
          <w:b/>
          <w:color w:val="0070C0"/>
        </w:rPr>
      </w:pPr>
      <w:r w:rsidRPr="0033379A">
        <w:rPr>
          <w:lang w:val="fr-FR"/>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sidR="00194316">
        <w:rPr>
          <w:b/>
          <w:color w:val="0070C0"/>
        </w:rPr>
        <w:t>"</w:t>
      </w:r>
      <w:r w:rsidRPr="009F3818">
        <w:rPr>
          <w:b/>
          <w:color w:val="0070C0"/>
        </w:rPr>
        <w:t>2</w:t>
      </w:r>
      <w:r w:rsidR="00194316">
        <w:rPr>
          <w:b/>
          <w:color w:val="0070C0"/>
        </w:rPr>
        <w:t>"</w:t>
      </w:r>
      <w:r w:rsidRPr="009F3818">
        <w:rPr>
          <w:b/>
          <w:color w:val="0070C0"/>
        </w:rPr>
        <w:t xml:space="preserve"> gap=</w:t>
      </w:r>
      <w:r w:rsidR="00194316">
        <w:rPr>
          <w:b/>
          <w:color w:val="0070C0"/>
        </w:rPr>
        <w:t>"</w:t>
      </w:r>
      <w:r w:rsidRPr="009F3818">
        <w:rPr>
          <w:b/>
          <w:color w:val="0070C0"/>
        </w:rPr>
        <w:t>0</w:t>
      </w:r>
      <w:r w:rsidR="00194316">
        <w:rPr>
          <w:b/>
          <w:color w:val="0070C0"/>
        </w:rPr>
        <w:t>"</w:t>
      </w:r>
      <w:r w:rsidRPr="009F3818">
        <w:rPr>
          <w:b/>
          <w:color w:val="0070C0"/>
        </w:rPr>
        <w:t xml:space="preserve"> </w:t>
      </w:r>
      <w:proofErr w:type="spellStart"/>
      <w:r w:rsidR="00EC5BCD">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Pr>
          <w:b/>
          <w:color w:val="0070C0"/>
        </w:rPr>
        <w:t>90</w:t>
      </w:r>
      <w:r w:rsidR="00194316">
        <w:rPr>
          <w:b/>
          <w:color w:val="0070C0"/>
        </w:rPr>
        <w:t>"</w:t>
      </w:r>
      <w:r w:rsidR="00EC5BCD">
        <w:rPr>
          <w:b/>
          <w:color w:val="0070C0"/>
        </w:rPr>
        <w:t xml:space="preserve"> </w:t>
      </w:r>
      <w:r w:rsidRPr="009F3818">
        <w:rPr>
          <w:b/>
          <w:color w:val="0070C0"/>
        </w:rPr>
        <w:t>/&gt;</w:t>
      </w:r>
    </w:p>
    <w:p w14:paraId="4781DF4D" w14:textId="77777777" w:rsidR="00C223B5" w:rsidRPr="007055D9" w:rsidRDefault="00C223B5" w:rsidP="00F3716C">
      <w:pPr>
        <w:pStyle w:val="XMLCode"/>
        <w:keepNext/>
        <w:keepLines/>
      </w:pPr>
      <w:r>
        <w:t xml:space="preserve">    &lt;/</w:t>
      </w:r>
      <w:proofErr w:type="spellStart"/>
      <w:r>
        <w:t>edge_weld</w:t>
      </w:r>
      <w:proofErr w:type="spellEnd"/>
      <w:r>
        <w:t>&gt;</w:t>
      </w:r>
    </w:p>
    <w:p w14:paraId="5C606EAE" w14:textId="77777777" w:rsidR="00C223B5" w:rsidRDefault="00C223B5" w:rsidP="00F3716C">
      <w:pPr>
        <w:pStyle w:val="XMLCode"/>
        <w:keepNext/>
        <w:keepLines/>
      </w:pPr>
      <w:r w:rsidRPr="007055D9">
        <w:t>&lt;/</w:t>
      </w:r>
      <w:proofErr w:type="spellStart"/>
      <w:r>
        <w:t>seamweld</w:t>
      </w:r>
      <w:proofErr w:type="spellEnd"/>
      <w:r w:rsidRPr="007055D9">
        <w:t>&gt;</w:t>
      </w:r>
    </w:p>
    <w:p w14:paraId="7A82DDA7" w14:textId="77777777" w:rsidR="00C223B5" w:rsidRDefault="00C223B5" w:rsidP="00C223B5">
      <w:pPr>
        <w:pStyle w:val="XMLCode"/>
      </w:pPr>
    </w:p>
    <w:p w14:paraId="097E44B6" w14:textId="77777777" w:rsidR="00255787" w:rsidRPr="007055D9" w:rsidRDefault="00255787" w:rsidP="00327322">
      <w:pPr>
        <w:pStyle w:val="berschrift3"/>
      </w:pPr>
      <w:bookmarkStart w:id="2917" w:name="_Toc3557030"/>
      <w:bookmarkStart w:id="2918" w:name="_Toc27753644"/>
      <w:r w:rsidRPr="007055D9">
        <w:t>I-Weld</w:t>
      </w:r>
      <w:bookmarkEnd w:id="2908"/>
      <w:bookmarkEnd w:id="2909"/>
      <w:bookmarkEnd w:id="2917"/>
      <w:bookmarkEnd w:id="2918"/>
    </w:p>
    <w:p w14:paraId="4C1EA31A" w14:textId="77777777" w:rsidR="00F07798" w:rsidRPr="007055D9" w:rsidRDefault="00F07798" w:rsidP="00B27477">
      <w:pPr>
        <w:jc w:val="both"/>
      </w:pPr>
      <w:r w:rsidRPr="007055D9">
        <w:t>The principles of the modeling of I-welds for χMCF are d</w:t>
      </w:r>
      <w:r w:rsidR="00B27477">
        <w:t>escribed in this section. An</w:t>
      </w:r>
      <w:r w:rsidR="00E71786">
        <w:t xml:space="preserve"> I-W</w:t>
      </w:r>
      <w:r w:rsidRPr="007055D9">
        <w:t>eld describes a connection between two sheets welded together.</w:t>
      </w:r>
    </w:p>
    <w:p w14:paraId="4E6403FF" w14:textId="77777777" w:rsidR="00DE56A0" w:rsidRPr="007055D9" w:rsidRDefault="009D57DC" w:rsidP="00B27477">
      <w:pPr>
        <w:jc w:val="both"/>
      </w:pPr>
      <w:r w:rsidRPr="007055D9">
        <w:t>The XML definition of an I-Weld</w:t>
      </w:r>
      <w:r w:rsidR="00B27477">
        <w:t xml:space="preserve"> </w:t>
      </w:r>
      <w:r w:rsidRPr="007055D9">
        <w:t xml:space="preserve">supports one weld position. The weld position is specified using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r w:rsidR="00DE56A0">
        <w:t xml:space="preserve"> </w:t>
      </w:r>
    </w:p>
    <w:p w14:paraId="6DFA2886" w14:textId="77777777" w:rsidR="00F07798" w:rsidRPr="007055D9" w:rsidRDefault="00F07798" w:rsidP="009D57DC">
      <w:pPr>
        <w:pStyle w:val="berschrift4"/>
      </w:pPr>
      <w:bookmarkStart w:id="2919" w:name="_Toc3557031"/>
      <w:bookmarkStart w:id="2920" w:name="_Toc27753645"/>
      <w:r w:rsidRPr="007055D9">
        <w:t>Sheet Parameters</w:t>
      </w:r>
      <w:bookmarkEnd w:id="2919"/>
      <w:bookmarkEnd w:id="2920"/>
    </w:p>
    <w:p w14:paraId="30F1832F" w14:textId="77777777" w:rsidR="00F07798" w:rsidRPr="007055D9" w:rsidRDefault="00F07798" w:rsidP="00F07798">
      <w:r w:rsidRPr="007055D9">
        <w:t>The parameters to describe the connection are:</w:t>
      </w:r>
    </w:p>
    <w:p w14:paraId="3C426822" w14:textId="77777777" w:rsidR="00F07798" w:rsidRPr="007055D9" w:rsidRDefault="00F07798" w:rsidP="00F07798">
      <w:pPr>
        <w:pStyle w:val="Aufzhlungszeichen"/>
      </w:pPr>
      <w:proofErr w:type="spellStart"/>
      <w:r w:rsidRPr="00F20CEB">
        <w:rPr>
          <w:sz w:val="24"/>
          <w:szCs w:val="28"/>
        </w:rPr>
        <w:t>t</w:t>
      </w:r>
      <w:r w:rsidRPr="00F20CEB">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5AA1B3D2" w14:textId="77777777" w:rsidR="00F07798" w:rsidRPr="007055D9" w:rsidRDefault="00F07798" w:rsidP="00F07798">
      <w:pPr>
        <w:pStyle w:val="Aufzhlungszeichen"/>
      </w:pPr>
      <w:r w:rsidRPr="00F20CEB">
        <w:rPr>
          <w:sz w:val="24"/>
          <w:szCs w:val="28"/>
        </w:rPr>
        <w:t>t</w:t>
      </w:r>
      <w:r w:rsidRPr="00F20CEB">
        <w:rPr>
          <w:sz w:val="24"/>
          <w:szCs w:val="28"/>
          <w:vertAlign w:val="subscript"/>
        </w:rPr>
        <w:t>1</w:t>
      </w:r>
      <w:r w:rsidRPr="00F20CEB">
        <w:rPr>
          <w:sz w:val="20"/>
        </w:rPr>
        <w:tab/>
      </w:r>
      <w:r w:rsidRPr="007055D9">
        <w:tab/>
        <w:t>Thickness of welded sheet</w:t>
      </w:r>
    </w:p>
    <w:p w14:paraId="087C6678" w14:textId="77777777" w:rsidR="00F07798" w:rsidRPr="007055D9" w:rsidRDefault="00F07798" w:rsidP="00F07798">
      <w:pPr>
        <w:pStyle w:val="Aufzhlungszeichen"/>
      </w:pPr>
      <w:r w:rsidRPr="00F20CEB">
        <w:rPr>
          <w:sz w:val="24"/>
          <w:szCs w:val="28"/>
        </w:rPr>
        <w:t>c</w:t>
      </w:r>
      <w:r w:rsidRPr="00F20CEB">
        <w:rPr>
          <w:sz w:val="20"/>
        </w:rPr>
        <w:tab/>
      </w:r>
      <w:r w:rsidRPr="007055D9">
        <w:tab/>
        <w:t>Gap between base and welded sheet</w:t>
      </w:r>
    </w:p>
    <w:p w14:paraId="2773C1A4" w14:textId="77777777" w:rsidR="00F07798" w:rsidRPr="007055D9" w:rsidRDefault="00F07798" w:rsidP="009D57DC">
      <w:pPr>
        <w:pStyle w:val="berschrift4"/>
      </w:pPr>
      <w:bookmarkStart w:id="2921" w:name="_Toc3557032"/>
      <w:bookmarkStart w:id="2922" w:name="_Toc27753646"/>
      <w:r w:rsidRPr="007055D9">
        <w:lastRenderedPageBreak/>
        <w:t>Weld Parameters</w:t>
      </w:r>
      <w:bookmarkEnd w:id="2921"/>
      <w:bookmarkEnd w:id="2922"/>
    </w:p>
    <w:p w14:paraId="1ED88553" w14:textId="77777777" w:rsidR="00F07798" w:rsidRPr="007055D9" w:rsidRDefault="00F07798" w:rsidP="00F07798">
      <w:r w:rsidRPr="007055D9">
        <w:t xml:space="preserve">The parameters of the weld </w:t>
      </w:r>
      <w:r w:rsidR="009707BE">
        <w:t>are</w:t>
      </w:r>
      <w:r w:rsidRPr="007055D9">
        <w:t xml:space="preserve"> described below: </w:t>
      </w:r>
    </w:p>
    <w:p w14:paraId="737F8556" w14:textId="77777777" w:rsidR="00F07798" w:rsidRPr="007055D9" w:rsidRDefault="00DE56A0" w:rsidP="00F07798">
      <w:pPr>
        <w:pStyle w:val="Aufzhlungszeichen"/>
      </w:pPr>
      <w:r>
        <w:rPr>
          <w:noProof/>
          <w:sz w:val="24"/>
          <w:szCs w:val="28"/>
          <w:lang w:eastAsia="en-US"/>
        </w:rPr>
        <mc:AlternateContent>
          <mc:Choice Requires="wpg">
            <w:drawing>
              <wp:anchor distT="0" distB="0" distL="114300" distR="114300" simplePos="0" relativeHeight="251670016" behindDoc="0" locked="0" layoutInCell="1" allowOverlap="1" wp14:anchorId="5C8FF782" wp14:editId="1A1727BF">
                <wp:simplePos x="0" y="0"/>
                <wp:positionH relativeFrom="column">
                  <wp:posOffset>118745</wp:posOffset>
                </wp:positionH>
                <wp:positionV relativeFrom="paragraph">
                  <wp:posOffset>387350</wp:posOffset>
                </wp:positionV>
                <wp:extent cx="5045710" cy="1250315"/>
                <wp:effectExtent l="0" t="0" r="2540" b="6985"/>
                <wp:wrapTopAndBottom/>
                <wp:docPr id="137" name="Gruppieren 137"/>
                <wp:cNvGraphicFramePr/>
                <a:graphic xmlns:a="http://schemas.openxmlformats.org/drawingml/2006/main">
                  <a:graphicData uri="http://schemas.microsoft.com/office/word/2010/wordprocessingGroup">
                    <wpg:wgp>
                      <wpg:cNvGrpSpPr/>
                      <wpg:grpSpPr>
                        <a:xfrm>
                          <a:off x="0" y="0"/>
                          <a:ext cx="5045710" cy="1250315"/>
                          <a:chOff x="0" y="0"/>
                          <a:chExt cx="5045710" cy="1250315"/>
                        </a:xfrm>
                      </wpg:grpSpPr>
                      <wpg:grpSp>
                        <wpg:cNvPr id="136" name="Gruppieren 136"/>
                        <wpg:cNvGrpSpPr/>
                        <wpg:grpSpPr>
                          <a:xfrm>
                            <a:off x="0" y="0"/>
                            <a:ext cx="2751455" cy="1250315"/>
                            <a:chOff x="0" y="0"/>
                            <a:chExt cx="2751455" cy="1250315"/>
                          </a:xfrm>
                        </wpg:grpSpPr>
                        <pic:pic xmlns:pic="http://schemas.openxmlformats.org/drawingml/2006/picture">
                          <pic:nvPicPr>
                            <pic:cNvPr id="170" name="Bild 163" descr="IWeld_v2"/>
                            <pic:cNvPicPr>
                              <a:picLocks noChangeAspect="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2682240" cy="1007745"/>
                            </a:xfrm>
                            <a:prstGeom prst="rect">
                              <a:avLst/>
                            </a:prstGeom>
                            <a:noFill/>
                            <a:ln>
                              <a:noFill/>
                            </a:ln>
                          </pic:spPr>
                        </pic:pic>
                        <wps:wsp>
                          <wps:cNvPr id="1025" name="Text Box 1025"/>
                          <wps:cNvSpPr txBox="1"/>
                          <wps:spPr>
                            <a:xfrm>
                              <a:off x="0" y="1019175"/>
                              <a:ext cx="2751455" cy="231140"/>
                            </a:xfrm>
                            <a:prstGeom prst="rect">
                              <a:avLst/>
                            </a:prstGeom>
                            <a:noFill/>
                            <a:ln>
                              <a:noFill/>
                            </a:ln>
                            <a:effectLst/>
                          </wps:spPr>
                          <wps:txbx>
                            <w:txbxContent>
                              <w:p w14:paraId="53CB37DE" w14:textId="05ADF705" w:rsidR="00B169DB" w:rsidRPr="001B4A57" w:rsidRDefault="00B169DB" w:rsidP="00F51CB9">
                                <w:pPr>
                                  <w:pStyle w:val="Beschriftung"/>
                                  <w:rPr>
                                    <w:b w:val="0"/>
                                    <w:bCs w:val="0"/>
                                    <w:noProof/>
                                    <w:sz w:val="26"/>
                                    <w:szCs w:val="28"/>
                                  </w:rPr>
                                </w:pPr>
                                <w:bookmarkStart w:id="2923" w:name="_Toc3557133"/>
                                <w:bookmarkStart w:id="2924" w:name="_Toc27753751"/>
                                <w:r>
                                  <w:t xml:space="preserve">Figure </w:t>
                                </w:r>
                                <w:r>
                                  <w:fldChar w:fldCharType="begin"/>
                                </w:r>
                                <w:r>
                                  <w:instrText xml:space="preserve"> SEQ Figure \* ARABIC </w:instrText>
                                </w:r>
                                <w:r>
                                  <w:fldChar w:fldCharType="separate"/>
                                </w:r>
                                <w:ins w:id="2925" w:author="Dr. Carsten Franke" w:date="2020-03-09T14:39:00Z">
                                  <w:r w:rsidR="00004854">
                                    <w:rPr>
                                      <w:noProof/>
                                    </w:rPr>
                                    <w:t>61</w:t>
                                  </w:r>
                                </w:ins>
                                <w:ins w:id="2926" w:author="nick" w:date="2020-02-20T20:00:00Z">
                                  <w:del w:id="2927" w:author="Dr. Carsten Franke" w:date="2020-03-09T14:39:00Z">
                                    <w:r w:rsidR="0047200E" w:rsidDel="00004854">
                                      <w:rPr>
                                        <w:noProof/>
                                      </w:rPr>
                                      <w:delText>62</w:delText>
                                    </w:r>
                                  </w:del>
                                </w:ins>
                                <w:del w:id="2928" w:author="Dr. Carsten Franke" w:date="2020-03-09T14:39:00Z">
                                  <w:r w:rsidDel="00004854">
                                    <w:rPr>
                                      <w:noProof/>
                                    </w:rPr>
                                    <w:delText>56</w:delText>
                                  </w:r>
                                </w:del>
                                <w:r>
                                  <w:fldChar w:fldCharType="end"/>
                                </w:r>
                                <w:r>
                                  <w:t>: I-Weld Sheet Layout</w:t>
                                </w:r>
                                <w:bookmarkEnd w:id="2923"/>
                                <w:bookmarkEnd w:id="29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135" name="Gruppieren 135"/>
                        <wpg:cNvGrpSpPr/>
                        <wpg:grpSpPr>
                          <a:xfrm>
                            <a:off x="2781300" y="76200"/>
                            <a:ext cx="2264410" cy="1136015"/>
                            <a:chOff x="0" y="0"/>
                            <a:chExt cx="2264410" cy="1136015"/>
                          </a:xfrm>
                        </wpg:grpSpPr>
                        <pic:pic xmlns:pic="http://schemas.openxmlformats.org/drawingml/2006/picture">
                          <pic:nvPicPr>
                            <pic:cNvPr id="169" name="Bild 164" descr="IWeld_v2"/>
                            <pic:cNvPicPr>
                              <a:picLocks noChangeAspect="1"/>
                            </pic:cNvPicPr>
                          </pic:nvPicPr>
                          <pic:blipFill>
                            <a:blip r:embed="rId165" cstate="print">
                              <a:extLst>
                                <a:ext uri="{28A0092B-C50C-407E-A947-70E740481C1C}">
                                  <a14:useLocalDpi xmlns:a14="http://schemas.microsoft.com/office/drawing/2010/main" val="0"/>
                                </a:ext>
                              </a:extLst>
                            </a:blip>
                            <a:srcRect l="23804" r="26041"/>
                            <a:stretch>
                              <a:fillRect/>
                            </a:stretch>
                          </pic:blipFill>
                          <pic:spPr bwMode="auto">
                            <a:xfrm>
                              <a:off x="600075" y="0"/>
                              <a:ext cx="1064895" cy="899795"/>
                            </a:xfrm>
                            <a:prstGeom prst="rect">
                              <a:avLst/>
                            </a:prstGeom>
                            <a:noFill/>
                            <a:ln>
                              <a:noFill/>
                            </a:ln>
                          </pic:spPr>
                        </pic:pic>
                        <wps:wsp>
                          <wps:cNvPr id="1028" name="Text Box 1028"/>
                          <wps:cNvSpPr txBox="1"/>
                          <wps:spPr>
                            <a:xfrm>
                              <a:off x="0" y="904875"/>
                              <a:ext cx="2264410" cy="231140"/>
                            </a:xfrm>
                            <a:prstGeom prst="rect">
                              <a:avLst/>
                            </a:prstGeom>
                            <a:noFill/>
                            <a:ln>
                              <a:noFill/>
                            </a:ln>
                            <a:effectLst/>
                          </wps:spPr>
                          <wps:txbx>
                            <w:txbxContent>
                              <w:p w14:paraId="31889F09" w14:textId="397D5732" w:rsidR="00B169DB" w:rsidRPr="003F40AF" w:rsidRDefault="00B169DB" w:rsidP="00F51CB9">
                                <w:pPr>
                                  <w:pStyle w:val="Beschriftung"/>
                                  <w:rPr>
                                    <w:b w:val="0"/>
                                    <w:bCs w:val="0"/>
                                    <w:noProof/>
                                    <w:sz w:val="26"/>
                                    <w:szCs w:val="28"/>
                                  </w:rPr>
                                </w:pPr>
                                <w:bookmarkStart w:id="2929" w:name="_Toc3557134"/>
                                <w:bookmarkStart w:id="2930" w:name="_Toc27753752"/>
                                <w:r>
                                  <w:t xml:space="preserve">Figure </w:t>
                                </w:r>
                                <w:r>
                                  <w:fldChar w:fldCharType="begin"/>
                                </w:r>
                                <w:r>
                                  <w:instrText xml:space="preserve"> SEQ Figure \* ARABIC </w:instrText>
                                </w:r>
                                <w:r>
                                  <w:fldChar w:fldCharType="separate"/>
                                </w:r>
                                <w:ins w:id="2931" w:author="Dr. Carsten Franke" w:date="2020-03-09T14:39:00Z">
                                  <w:r w:rsidR="00004854">
                                    <w:rPr>
                                      <w:noProof/>
                                    </w:rPr>
                                    <w:t>61</w:t>
                                  </w:r>
                                </w:ins>
                                <w:ins w:id="2932" w:author="nick" w:date="2020-02-20T20:00:00Z">
                                  <w:del w:id="2933" w:author="Dr. Carsten Franke" w:date="2020-03-09T14:39:00Z">
                                    <w:r w:rsidR="0047200E" w:rsidDel="00004854">
                                      <w:rPr>
                                        <w:noProof/>
                                      </w:rPr>
                                      <w:delText>62</w:delText>
                                    </w:r>
                                  </w:del>
                                </w:ins>
                                <w:del w:id="2934" w:author="Dr. Carsten Franke" w:date="2020-03-09T14:39:00Z">
                                  <w:r w:rsidDel="00004854">
                                    <w:rPr>
                                      <w:noProof/>
                                    </w:rPr>
                                    <w:delText>57</w:delText>
                                  </w:r>
                                </w:del>
                                <w:r>
                                  <w:fldChar w:fldCharType="end"/>
                                </w:r>
                                <w:r>
                                  <w:t>: I-Weld Parameters</w:t>
                                </w:r>
                                <w:bookmarkEnd w:id="2929"/>
                                <w:bookmarkEnd w:id="29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anchor>
            </w:drawing>
          </mc:Choice>
          <mc:Fallback>
            <w:pict>
              <v:group w14:anchorId="5C8FF782" id="Gruppieren 137" o:spid="_x0000_s1048" style="position:absolute;left:0;text-align:left;margin-left:9.35pt;margin-top:30.5pt;width:397.3pt;height:98.45pt;z-index:251670016" coordsize="50457,125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">
                <v:group id="Gruppieren 136" o:spid="_x0000_s1049" style="position:absolute;width:27514;height:12503" coordsize="27514,125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">
                  <v:shape id="Bild 163" o:spid="_x0000_s1050" type="#_x0000_t75" alt="IWeld_v2" style="position:absolute;width:26822;height:100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">
                    <v:imagedata r:id="rId166" o:title="IWeld_v2"/>
                  </v:shape>
                  <v:shape id="Text Box 1025" o:spid="_x0000_s1051" type="#_x0000_t202" style="position:absolute;top:10191;width:27514;height:2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" filled="f" stroked="f">
                    <v:textbox style="mso-fit-shape-to-text:t" inset="0,0,0,0">
                      <w:txbxContent>
                        <w:p w14:paraId="53CB37DE" w14:textId="05ADF705" w:rsidR="00B169DB" w:rsidRPr="001B4A57" w:rsidRDefault="00B169DB" w:rsidP="00F51CB9">
                          <w:pPr>
                            <w:pStyle w:val="Beschriftung"/>
                            <w:rPr>
                              <w:b w:val="0"/>
                              <w:bCs w:val="0"/>
                              <w:noProof/>
                              <w:sz w:val="26"/>
                              <w:szCs w:val="28"/>
                            </w:rPr>
                          </w:pPr>
                          <w:bookmarkStart w:id="2935" w:name="_Toc3557133"/>
                          <w:bookmarkStart w:id="2936" w:name="_Toc27753751"/>
                          <w:r>
                            <w:t xml:space="preserve">Figure </w:t>
                          </w:r>
                          <w:r>
                            <w:fldChar w:fldCharType="begin"/>
                          </w:r>
                          <w:r>
                            <w:instrText xml:space="preserve"> SEQ Figure \* ARABIC </w:instrText>
                          </w:r>
                          <w:r>
                            <w:fldChar w:fldCharType="separate"/>
                          </w:r>
                          <w:ins w:id="2937" w:author="Dr. Carsten Franke" w:date="2020-03-09T14:39:00Z">
                            <w:r w:rsidR="00004854">
                              <w:rPr>
                                <w:noProof/>
                              </w:rPr>
                              <w:t>61</w:t>
                            </w:r>
                          </w:ins>
                          <w:ins w:id="2938" w:author="nick" w:date="2020-02-20T20:00:00Z">
                            <w:del w:id="2939" w:author="Dr. Carsten Franke" w:date="2020-03-09T14:39:00Z">
                              <w:r w:rsidR="0047200E" w:rsidDel="00004854">
                                <w:rPr>
                                  <w:noProof/>
                                </w:rPr>
                                <w:delText>62</w:delText>
                              </w:r>
                            </w:del>
                          </w:ins>
                          <w:del w:id="2940" w:author="Dr. Carsten Franke" w:date="2020-03-09T14:39:00Z">
                            <w:r w:rsidDel="00004854">
                              <w:rPr>
                                <w:noProof/>
                              </w:rPr>
                              <w:delText>56</w:delText>
                            </w:r>
                          </w:del>
                          <w:r>
                            <w:fldChar w:fldCharType="end"/>
                          </w:r>
                          <w:r>
                            <w:t>: I-Weld Sheet Layout</w:t>
                          </w:r>
                          <w:bookmarkEnd w:id="2935"/>
                          <w:bookmarkEnd w:id="2936"/>
                        </w:p>
                      </w:txbxContent>
                    </v:textbox>
                  </v:shape>
                </v:group>
                <v:group id="Gruppieren 135" o:spid="_x0000_s1052" style="position:absolute;left:27813;top:762;width:22644;height:11360" coordsize="22644,11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">
                  <v:shape id="Bild 164" o:spid="_x0000_s1053" type="#_x0000_t75" alt="IWeld_v2" style="position:absolute;left:6000;width:10649;height:89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">
                    <v:imagedata r:id="rId167" o:title="IWeld_v2" cropleft="15600f" cropright="17066f"/>
                  </v:shape>
                  <v:shape id="Text Box 1028" o:spid="_x0000_s1054" type="#_x0000_t202" style="position:absolute;top:9048;width:22644;height:2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" filled="f" stroked="f">
                    <v:textbox style="mso-fit-shape-to-text:t" inset="0,0,0,0">
                      <w:txbxContent>
                        <w:p w14:paraId="31889F09" w14:textId="397D5732" w:rsidR="00B169DB" w:rsidRPr="003F40AF" w:rsidRDefault="00B169DB" w:rsidP="00F51CB9">
                          <w:pPr>
                            <w:pStyle w:val="Beschriftung"/>
                            <w:rPr>
                              <w:b w:val="0"/>
                              <w:bCs w:val="0"/>
                              <w:noProof/>
                              <w:sz w:val="26"/>
                              <w:szCs w:val="28"/>
                            </w:rPr>
                          </w:pPr>
                          <w:bookmarkStart w:id="2941" w:name="_Toc3557134"/>
                          <w:bookmarkStart w:id="2942" w:name="_Toc27753752"/>
                          <w:r>
                            <w:t xml:space="preserve">Figure </w:t>
                          </w:r>
                          <w:r>
                            <w:fldChar w:fldCharType="begin"/>
                          </w:r>
                          <w:r>
                            <w:instrText xml:space="preserve"> SEQ Figure \* ARABIC </w:instrText>
                          </w:r>
                          <w:r>
                            <w:fldChar w:fldCharType="separate"/>
                          </w:r>
                          <w:ins w:id="2943" w:author="Dr. Carsten Franke" w:date="2020-03-09T14:39:00Z">
                            <w:r w:rsidR="00004854">
                              <w:rPr>
                                <w:noProof/>
                              </w:rPr>
                              <w:t>61</w:t>
                            </w:r>
                          </w:ins>
                          <w:ins w:id="2944" w:author="nick" w:date="2020-02-20T20:00:00Z">
                            <w:del w:id="2945" w:author="Dr. Carsten Franke" w:date="2020-03-09T14:39:00Z">
                              <w:r w:rsidR="0047200E" w:rsidDel="00004854">
                                <w:rPr>
                                  <w:noProof/>
                                </w:rPr>
                                <w:delText>62</w:delText>
                              </w:r>
                            </w:del>
                          </w:ins>
                          <w:del w:id="2946" w:author="Dr. Carsten Franke" w:date="2020-03-09T14:39:00Z">
                            <w:r w:rsidDel="00004854">
                              <w:rPr>
                                <w:noProof/>
                              </w:rPr>
                              <w:delText>57</w:delText>
                            </w:r>
                          </w:del>
                          <w:r>
                            <w:fldChar w:fldCharType="end"/>
                          </w:r>
                          <w:r>
                            <w:t>: I-Weld Parameters</w:t>
                          </w:r>
                          <w:bookmarkEnd w:id="2941"/>
                          <w:bookmarkEnd w:id="2942"/>
                        </w:p>
                      </w:txbxContent>
                    </v:textbox>
                  </v:shape>
                </v:group>
                <w10:wrap type="topAndBottom"/>
              </v:group>
            </w:pict>
          </mc:Fallback>
        </mc:AlternateContent>
      </w:r>
      <w:r w:rsidR="00F07798" w:rsidRPr="00F20CEB">
        <w:rPr>
          <w:sz w:val="24"/>
          <w:szCs w:val="28"/>
        </w:rPr>
        <w:t>b</w:t>
      </w:r>
      <w:r w:rsidR="00F07798" w:rsidRPr="00F20CEB">
        <w:rPr>
          <w:sz w:val="20"/>
        </w:rPr>
        <w:tab/>
      </w:r>
      <w:r w:rsidR="00F07798" w:rsidRPr="007055D9">
        <w:tab/>
        <w:t>Width of the weld</w:t>
      </w:r>
    </w:p>
    <w:p w14:paraId="7E2B1951" w14:textId="77777777" w:rsidR="00F07798" w:rsidRPr="007055D9" w:rsidRDefault="00F07798" w:rsidP="00F07798">
      <w:r w:rsidRPr="007055D9">
        <w:t>The following parameter can be specified for the I-weld: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08"/>
        <w:gridCol w:w="1393"/>
        <w:gridCol w:w="1438"/>
        <w:gridCol w:w="1528"/>
        <w:gridCol w:w="1570"/>
      </w:tblGrid>
      <w:tr w:rsidR="00E60D8B" w:rsidRPr="007055D9" w14:paraId="22FB25A8" w14:textId="77777777" w:rsidTr="00E60D8B">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67739FA" w14:textId="77777777" w:rsidR="00F07798" w:rsidRPr="007055D9" w:rsidRDefault="00F07798" w:rsidP="00E67798">
            <w:pPr>
              <w:keepNext/>
              <w:rPr>
                <w:b/>
                <w:i/>
              </w:rPr>
            </w:pPr>
            <w:r w:rsidRPr="007055D9">
              <w:rPr>
                <w:b/>
                <w:i/>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F807E8" w14:textId="77777777" w:rsidR="00F07798" w:rsidRPr="007055D9" w:rsidRDefault="00F07798" w:rsidP="00E67798">
            <w:pPr>
              <w:keepNext/>
              <w:rPr>
                <w:b/>
                <w:i/>
              </w:rPr>
            </w:pPr>
            <w:r w:rsidRPr="007055D9">
              <w:rPr>
                <w:b/>
                <w:i/>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54322F" w14:textId="77777777" w:rsidR="00F07798" w:rsidRPr="007055D9" w:rsidRDefault="00F07798" w:rsidP="00E67798">
            <w:pPr>
              <w:keepNext/>
              <w:rPr>
                <w:b/>
                <w:i/>
              </w:rPr>
            </w:pPr>
            <w:r w:rsidRPr="007055D9">
              <w:rPr>
                <w:b/>
                <w:i/>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162C4A" w14:textId="77777777" w:rsidR="00F07798" w:rsidRPr="007055D9" w:rsidRDefault="00F07798" w:rsidP="00E67798">
            <w:pPr>
              <w:keepNext/>
              <w:rPr>
                <w:b/>
                <w:i/>
              </w:rPr>
            </w:pPr>
            <w:r w:rsidRPr="007055D9">
              <w:rPr>
                <w:b/>
                <w:i/>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6ADC5FC" w14:textId="77777777" w:rsidR="00F07798" w:rsidRPr="007055D9" w:rsidRDefault="000E60DF" w:rsidP="00E67798">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9129BD" w14:textId="77777777" w:rsidR="00F07798" w:rsidRPr="007055D9" w:rsidRDefault="00F07798" w:rsidP="00E67798">
            <w:pPr>
              <w:keepNext/>
              <w:rPr>
                <w:b/>
                <w:i/>
              </w:rPr>
            </w:pPr>
            <w:r w:rsidRPr="007055D9">
              <w:rPr>
                <w:b/>
                <w:i/>
              </w:rPr>
              <w:t>Default Value</w:t>
            </w:r>
          </w:p>
        </w:tc>
      </w:tr>
      <w:tr w:rsidR="00E60D8B" w:rsidRPr="007055D9" w14:paraId="5267D138" w14:textId="77777777" w:rsidTr="00E60D8B">
        <w:trPr>
          <w:jc w:val="center"/>
        </w:trPr>
        <w:tc>
          <w:tcPr>
            <w:tcW w:w="1194" w:type="dxa"/>
            <w:shd w:val="clear" w:color="auto" w:fill="auto"/>
            <w:vAlign w:val="bottom"/>
          </w:tcPr>
          <w:p w14:paraId="17E06A63" w14:textId="77777777" w:rsidR="00F07798" w:rsidRPr="00FF546F" w:rsidRDefault="00AE186F" w:rsidP="00FC39A1">
            <w:pPr>
              <w:rPr>
                <w:sz w:val="20"/>
              </w:rPr>
            </w:pPr>
            <w:r w:rsidRPr="00FF546F">
              <w:rPr>
                <w:sz w:val="20"/>
              </w:rPr>
              <w:t>b</w:t>
            </w:r>
          </w:p>
        </w:tc>
        <w:tc>
          <w:tcPr>
            <w:tcW w:w="1408" w:type="dxa"/>
            <w:shd w:val="clear" w:color="auto" w:fill="auto"/>
            <w:vAlign w:val="bottom"/>
          </w:tcPr>
          <w:p w14:paraId="175E0EF7" w14:textId="77777777" w:rsidR="00F07798" w:rsidRPr="00FF546F" w:rsidRDefault="00A41260" w:rsidP="00FC39A1">
            <w:pPr>
              <w:rPr>
                <w:sz w:val="20"/>
              </w:rPr>
            </w:pPr>
            <w:r>
              <w:rPr>
                <w:sz w:val="20"/>
              </w:rPr>
              <w:t>w</w:t>
            </w:r>
            <w:r w:rsidR="00F07798" w:rsidRPr="00FF546F">
              <w:rPr>
                <w:sz w:val="20"/>
              </w:rPr>
              <w:t>idth</w:t>
            </w:r>
          </w:p>
        </w:tc>
        <w:tc>
          <w:tcPr>
            <w:tcW w:w="1393" w:type="dxa"/>
            <w:shd w:val="clear" w:color="auto" w:fill="auto"/>
            <w:vAlign w:val="bottom"/>
          </w:tcPr>
          <w:p w14:paraId="0E70D9A6" w14:textId="77777777" w:rsidR="00F07798" w:rsidRPr="00FF546F" w:rsidRDefault="00F07798" w:rsidP="00FC39A1">
            <w:pPr>
              <w:rPr>
                <w:sz w:val="20"/>
              </w:rPr>
            </w:pPr>
            <w:r w:rsidRPr="00FF546F">
              <w:rPr>
                <w:sz w:val="20"/>
              </w:rPr>
              <w:t>1</w:t>
            </w:r>
          </w:p>
        </w:tc>
        <w:tc>
          <w:tcPr>
            <w:tcW w:w="1438" w:type="dxa"/>
            <w:shd w:val="clear" w:color="auto" w:fill="auto"/>
            <w:vAlign w:val="bottom"/>
          </w:tcPr>
          <w:p w14:paraId="1A5A6676" w14:textId="77777777" w:rsidR="00F07798" w:rsidRPr="00FF546F" w:rsidRDefault="00F07798" w:rsidP="00FC39A1">
            <w:pPr>
              <w:rPr>
                <w:sz w:val="20"/>
              </w:rPr>
            </w:pPr>
            <w:r w:rsidRPr="00FF546F">
              <w:rPr>
                <w:sz w:val="20"/>
              </w:rPr>
              <w:t>≥ 0</w:t>
            </w:r>
          </w:p>
        </w:tc>
        <w:tc>
          <w:tcPr>
            <w:tcW w:w="1528" w:type="dxa"/>
            <w:shd w:val="clear" w:color="auto" w:fill="auto"/>
            <w:vAlign w:val="bottom"/>
          </w:tcPr>
          <w:p w14:paraId="19197657" w14:textId="77777777" w:rsidR="00F07798" w:rsidRPr="00FF546F" w:rsidRDefault="00E60D8B" w:rsidP="00FC39A1">
            <w:pPr>
              <w:rPr>
                <w:sz w:val="20"/>
              </w:rPr>
            </w:pPr>
            <w:r>
              <w:rPr>
                <w:sz w:val="20"/>
              </w:rPr>
              <w:t>Optional</w:t>
            </w:r>
          </w:p>
        </w:tc>
        <w:tc>
          <w:tcPr>
            <w:tcW w:w="1570" w:type="dxa"/>
            <w:shd w:val="clear" w:color="auto" w:fill="auto"/>
            <w:vAlign w:val="bottom"/>
          </w:tcPr>
          <w:p w14:paraId="00DDA74C" w14:textId="77777777" w:rsidR="00F07798" w:rsidRPr="00FF546F" w:rsidRDefault="0035512A" w:rsidP="00F51CB9">
            <w:pPr>
              <w:pStyle w:val="Text"/>
              <w:keepNext/>
              <w:rPr>
                <w:sz w:val="20"/>
              </w:rPr>
            </w:pPr>
            <w:r>
              <w:rPr>
                <w:sz w:val="20"/>
              </w:rPr>
              <w:t>-</w:t>
            </w:r>
          </w:p>
        </w:tc>
      </w:tr>
    </w:tbl>
    <w:p w14:paraId="73D23D8A" w14:textId="3CAEC391" w:rsidR="00F51CB9" w:rsidRDefault="00F51CB9" w:rsidP="00F51CB9">
      <w:pPr>
        <w:pStyle w:val="Beschriftung"/>
        <w:spacing w:before="120"/>
      </w:pPr>
      <w:bookmarkStart w:id="2947" w:name="_Toc3566503"/>
      <w:bookmarkStart w:id="2948" w:name="_Toc27753874"/>
      <w:r>
        <w:t xml:space="preserve">Table </w:t>
      </w:r>
      <w:ins w:id="2949" w:author="Dr. Carsten Franke" w:date="2020-03-09T16:02:00Z">
        <w:r w:rsidR="001D2A94">
          <w:fldChar w:fldCharType="begin"/>
        </w:r>
        <w:r w:rsidR="001D2A94">
          <w:instrText xml:space="preserve"> SEQ Table \* ARABIC </w:instrText>
        </w:r>
      </w:ins>
      <w:r w:rsidR="001D2A94">
        <w:fldChar w:fldCharType="separate"/>
      </w:r>
      <w:ins w:id="2950" w:author="Dr. Carsten Franke" w:date="2020-03-09T16:02:00Z">
        <w:r w:rsidR="001D2A94">
          <w:rPr>
            <w:noProof/>
          </w:rPr>
          <w:t>101</w:t>
        </w:r>
        <w:r w:rsidR="001D2A94">
          <w:fldChar w:fldCharType="end"/>
        </w:r>
      </w:ins>
      <w:del w:id="2951" w:author="Dr. Carsten Franke" w:date="2020-03-09T16:02:00Z">
        <w:r w:rsidDel="001D2A94">
          <w:fldChar w:fldCharType="begin"/>
        </w:r>
        <w:r w:rsidDel="001D2A94">
          <w:delInstrText xml:space="preserve"> SEQ Table \* ARABIC </w:delInstrText>
        </w:r>
        <w:r w:rsidDel="001D2A94">
          <w:fldChar w:fldCharType="separate"/>
        </w:r>
      </w:del>
      <w:del w:id="2952" w:author="Dr. Carsten Franke" w:date="2020-03-09T14:38:00Z">
        <w:r w:rsidR="007E2D34" w:rsidDel="00004854">
          <w:rPr>
            <w:noProof/>
          </w:rPr>
          <w:delText>99</w:delText>
        </w:r>
      </w:del>
      <w:del w:id="2953" w:author="Dr. Carsten Franke" w:date="2020-03-09T16:02:00Z">
        <w:r w:rsidDel="001D2A94">
          <w:fldChar w:fldCharType="end"/>
        </w:r>
      </w:del>
      <w:r>
        <w:t>: Parameters of I-Weld</w:t>
      </w:r>
      <w:bookmarkEnd w:id="2947"/>
      <w:bookmarkEnd w:id="2948"/>
    </w:p>
    <w:p w14:paraId="638FC786" w14:textId="77777777" w:rsidR="0006113C" w:rsidRPr="007055D9" w:rsidRDefault="00F07798" w:rsidP="001E6F93">
      <w:pPr>
        <w:spacing w:before="120"/>
        <w:jc w:val="both"/>
      </w:pPr>
      <w:r w:rsidRPr="007055D9">
        <w:t>All other parameters are provided by the model itself and are partially used to specify parameters of the weld.</w:t>
      </w:r>
    </w:p>
    <w:p w14:paraId="1DE64B34" w14:textId="77777777" w:rsidR="0006113C" w:rsidRPr="007055D9" w:rsidRDefault="0006113C" w:rsidP="0006113C">
      <w:pPr>
        <w:pStyle w:val="berschrift4"/>
      </w:pPr>
      <w:bookmarkStart w:id="2954" w:name="_Toc338939186"/>
      <w:bookmarkStart w:id="2955" w:name="_Toc3557033"/>
      <w:bookmarkStart w:id="2956" w:name="_Toc27753647"/>
      <w:r w:rsidRPr="007055D9">
        <w:t>Attributes</w:t>
      </w:r>
      <w:bookmarkEnd w:id="2954"/>
      <w:bookmarkEnd w:id="2955"/>
      <w:bookmarkEnd w:id="2956"/>
    </w:p>
    <w:p w14:paraId="26DFD678" w14:textId="77777777" w:rsidR="0006113C" w:rsidRPr="007055D9" w:rsidRDefault="009D7557" w:rsidP="00E67798">
      <w:pPr>
        <w:pStyle w:val="berschrift5"/>
        <w:keepNext/>
      </w:pPr>
      <w:bookmarkStart w:id="2957" w:name="_Toc338939188"/>
      <w:r w:rsidRPr="007055D9">
        <w:t xml:space="preserve">Attribute </w:t>
      </w:r>
      <w:r w:rsidR="00194316">
        <w:t>"</w:t>
      </w:r>
      <w:r w:rsidRPr="007055D9">
        <w:t>b</w:t>
      </w:r>
      <w:r w:rsidR="0006113C" w:rsidRPr="007055D9">
        <w:t>ase</w:t>
      </w:r>
      <w:bookmarkEnd w:id="2957"/>
      <w:r w:rsidR="00194316">
        <w:t>"</w:t>
      </w:r>
    </w:p>
    <w:p w14:paraId="7433857E"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7795330C" w14:textId="77777777" w:rsidR="0006113C" w:rsidRPr="007055D9" w:rsidRDefault="009D7557" w:rsidP="00E67798">
      <w:pPr>
        <w:pStyle w:val="berschrift5"/>
        <w:keepNext/>
      </w:pPr>
      <w:bookmarkStart w:id="2958" w:name="_Toc338939189"/>
      <w:r w:rsidRPr="007055D9">
        <w:t xml:space="preserve">Attribute </w:t>
      </w:r>
      <w:r w:rsidR="00194316">
        <w:t>"</w:t>
      </w:r>
      <w:proofErr w:type="spellStart"/>
      <w:r w:rsidRPr="007055D9">
        <w:t>t</w:t>
      </w:r>
      <w:r w:rsidR="0006113C" w:rsidRPr="007055D9">
        <w:t>echnology</w:t>
      </w:r>
      <w:bookmarkEnd w:id="2958"/>
      <w:proofErr w:type="spellEnd"/>
      <w:r w:rsidR="00194316">
        <w:t>"</w:t>
      </w:r>
    </w:p>
    <w:p w14:paraId="31D4525D"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39688F21" w14:textId="77777777" w:rsidR="0006113C" w:rsidRPr="007055D9" w:rsidRDefault="008719C3" w:rsidP="0006113C">
      <w:pPr>
        <w:pStyle w:val="Aufzhlungszeichen"/>
        <w:rPr>
          <w:rStyle w:val="XMLElement"/>
        </w:rPr>
      </w:pPr>
      <w:r>
        <w:rPr>
          <w:rStyle w:val="XMLElement"/>
        </w:rPr>
        <w:t>r</w:t>
      </w:r>
      <w:r w:rsidR="0006113C" w:rsidRPr="007055D9">
        <w:rPr>
          <w:rStyle w:val="XMLElement"/>
        </w:rPr>
        <w:t>esistance</w:t>
      </w:r>
    </w:p>
    <w:p w14:paraId="7B47BA8E" w14:textId="77777777" w:rsidR="0006113C" w:rsidRPr="007055D9" w:rsidRDefault="008719C3" w:rsidP="0006113C">
      <w:pPr>
        <w:pStyle w:val="Aufzhlungszeichen"/>
        <w:rPr>
          <w:rStyle w:val="XMLElement"/>
        </w:rPr>
      </w:pPr>
      <w:r>
        <w:rPr>
          <w:rStyle w:val="XMLElement"/>
        </w:rPr>
        <w:t>a</w:t>
      </w:r>
      <w:r w:rsidR="0006113C" w:rsidRPr="007055D9">
        <w:rPr>
          <w:rStyle w:val="XMLElement"/>
        </w:rPr>
        <w:t>rc</w:t>
      </w:r>
    </w:p>
    <w:p w14:paraId="09CCC410" w14:textId="77777777" w:rsidR="0006113C" w:rsidRPr="00604BF1" w:rsidRDefault="008719C3" w:rsidP="0006113C">
      <w:pPr>
        <w:pStyle w:val="Aufzhlungszeichen"/>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0F8A51A3" w14:textId="77777777" w:rsidR="00604BF1" w:rsidRDefault="00604BF1" w:rsidP="0006113C">
      <w:pPr>
        <w:pStyle w:val="Aufzhlungszeichen"/>
        <w:rPr>
          <w:rStyle w:val="XMLElement"/>
        </w:rPr>
      </w:pPr>
      <w:r>
        <w:rPr>
          <w:rStyle w:val="XMLElement"/>
        </w:rPr>
        <w:t>friction</w:t>
      </w:r>
    </w:p>
    <w:p w14:paraId="486A9A0E" w14:textId="77777777" w:rsidR="00604BF1" w:rsidRPr="007055D9" w:rsidRDefault="00604BF1" w:rsidP="0006113C">
      <w:pPr>
        <w:pStyle w:val="Aufzhlungszeichen"/>
        <w:rPr>
          <w:rStyle w:val="XMLElement"/>
        </w:rPr>
      </w:pPr>
      <w:r>
        <w:rPr>
          <w:rStyle w:val="XMLElement"/>
        </w:rPr>
        <w:t>brazing</w:t>
      </w:r>
    </w:p>
    <w:p w14:paraId="3CA4DBA2" w14:textId="77777777" w:rsidR="0006113C" w:rsidRPr="007055D9" w:rsidRDefault="0006113C" w:rsidP="00B27477">
      <w:pPr>
        <w:pStyle w:val="berschrift4"/>
      </w:pPr>
      <w:bookmarkStart w:id="2959" w:name="_Toc338939190"/>
      <w:bookmarkStart w:id="2960" w:name="_Toc3557034"/>
      <w:bookmarkStart w:id="2961" w:name="_Toc27753648"/>
      <w:r w:rsidRPr="007055D9">
        <w:t xml:space="preserve">Element </w:t>
      </w:r>
      <w:r w:rsidR="00194316">
        <w:t>"</w:t>
      </w:r>
      <w:proofErr w:type="spellStart"/>
      <w:r w:rsidRPr="007055D9">
        <w:t>weld_position</w:t>
      </w:r>
      <w:bookmarkEnd w:id="2959"/>
      <w:bookmarkEnd w:id="2960"/>
      <w:proofErr w:type="spellEnd"/>
      <w:r w:rsidR="00194316">
        <w:t>"</w:t>
      </w:r>
      <w:bookmarkEnd w:id="2961"/>
    </w:p>
    <w:p w14:paraId="1B8AB9CF" w14:textId="77777777" w:rsidR="0006113C" w:rsidRPr="007055D9" w:rsidRDefault="0006113C" w:rsidP="00050106">
      <w:r w:rsidRPr="007055D9">
        <w:t xml:space="preserve">For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xml:space="preserve"> the following attributes can be specified for the </w:t>
      </w:r>
      <w:r w:rsidR="00614652">
        <w:t>I</w:t>
      </w:r>
      <w:r w:rsidR="00F20CEB">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4EAF8804" w14:textId="77777777" w:rsidTr="00E67798">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406F984" w14:textId="77777777" w:rsidR="0006113C" w:rsidRPr="007055D9" w:rsidRDefault="0006113C" w:rsidP="00E67798">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A9F0317" w14:textId="77777777" w:rsidR="0006113C" w:rsidRPr="007055D9" w:rsidRDefault="0006113C" w:rsidP="00E67798">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1463D6F" w14:textId="77777777" w:rsidR="0006113C" w:rsidRPr="007055D9" w:rsidRDefault="000E60DF" w:rsidP="00E67798">
            <w:pPr>
              <w:keepNext/>
              <w:rPr>
                <w:b/>
                <w:i/>
                <w:sz w:val="20"/>
              </w:rPr>
            </w:pPr>
            <w:r>
              <w:rPr>
                <w:b/>
                <w:i/>
                <w:sz w:val="20"/>
              </w:rPr>
              <w:t>Use</w:t>
            </w:r>
          </w:p>
        </w:tc>
      </w:tr>
      <w:tr w:rsidR="00050106" w:rsidRPr="007055D9" w14:paraId="2106C973" w14:textId="77777777" w:rsidTr="00E67798">
        <w:trPr>
          <w:cantSplit/>
          <w:jc w:val="center"/>
        </w:trPr>
        <w:tc>
          <w:tcPr>
            <w:tcW w:w="1871" w:type="dxa"/>
            <w:shd w:val="clear" w:color="auto" w:fill="auto"/>
          </w:tcPr>
          <w:p w14:paraId="3F01E03D" w14:textId="77777777" w:rsidR="00050106" w:rsidRPr="00FF546F" w:rsidRDefault="00050106" w:rsidP="00E67798">
            <w:pPr>
              <w:rPr>
                <w:sz w:val="20"/>
                <w:szCs w:val="20"/>
              </w:rPr>
            </w:pPr>
            <w:r w:rsidRPr="00FF546F">
              <w:rPr>
                <w:sz w:val="20"/>
                <w:szCs w:val="20"/>
              </w:rPr>
              <w:t>u</w:t>
            </w:r>
          </w:p>
        </w:tc>
        <w:tc>
          <w:tcPr>
            <w:tcW w:w="1800" w:type="dxa"/>
            <w:shd w:val="clear" w:color="auto" w:fill="auto"/>
          </w:tcPr>
          <w:p w14:paraId="46045562" w14:textId="77777777" w:rsidR="00050106" w:rsidRPr="00FF546F" w:rsidRDefault="00C9639A" w:rsidP="00E67798">
            <w:pPr>
              <w:rPr>
                <w:sz w:val="20"/>
                <w:szCs w:val="20"/>
              </w:rPr>
            </w:pPr>
            <w:r>
              <w:rPr>
                <w:sz w:val="20"/>
                <w:szCs w:val="20"/>
              </w:rPr>
              <w:t>Floating Point</w:t>
            </w:r>
          </w:p>
        </w:tc>
        <w:tc>
          <w:tcPr>
            <w:tcW w:w="4680" w:type="dxa"/>
            <w:shd w:val="clear" w:color="auto" w:fill="auto"/>
          </w:tcPr>
          <w:p w14:paraId="2F4C668C"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1A4DE47C" w14:textId="77777777" w:rsidTr="00E67798">
        <w:trPr>
          <w:cantSplit/>
          <w:jc w:val="center"/>
        </w:trPr>
        <w:tc>
          <w:tcPr>
            <w:tcW w:w="1871" w:type="dxa"/>
            <w:shd w:val="clear" w:color="auto" w:fill="auto"/>
          </w:tcPr>
          <w:p w14:paraId="1C6B0A49" w14:textId="77777777" w:rsidR="00050106" w:rsidRPr="00FF546F" w:rsidRDefault="00050106" w:rsidP="00E67798">
            <w:pPr>
              <w:rPr>
                <w:sz w:val="20"/>
                <w:szCs w:val="20"/>
              </w:rPr>
            </w:pPr>
            <w:r w:rsidRPr="00FF546F">
              <w:rPr>
                <w:sz w:val="20"/>
                <w:szCs w:val="20"/>
              </w:rPr>
              <w:t>x</w:t>
            </w:r>
          </w:p>
        </w:tc>
        <w:tc>
          <w:tcPr>
            <w:tcW w:w="1800" w:type="dxa"/>
            <w:shd w:val="clear" w:color="auto" w:fill="auto"/>
          </w:tcPr>
          <w:p w14:paraId="51764D43" w14:textId="77777777" w:rsidR="00050106" w:rsidRPr="00FF546F" w:rsidRDefault="00C9639A" w:rsidP="00E67798">
            <w:pPr>
              <w:rPr>
                <w:sz w:val="20"/>
                <w:szCs w:val="20"/>
              </w:rPr>
            </w:pPr>
            <w:r>
              <w:rPr>
                <w:sz w:val="20"/>
                <w:szCs w:val="20"/>
              </w:rPr>
              <w:t>Floating Point</w:t>
            </w:r>
          </w:p>
        </w:tc>
        <w:tc>
          <w:tcPr>
            <w:tcW w:w="4680" w:type="dxa"/>
            <w:shd w:val="clear" w:color="auto" w:fill="auto"/>
          </w:tcPr>
          <w:p w14:paraId="427EECC4"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6D96DD21" w14:textId="77777777" w:rsidTr="00E67798">
        <w:trPr>
          <w:cantSplit/>
          <w:jc w:val="center"/>
        </w:trPr>
        <w:tc>
          <w:tcPr>
            <w:tcW w:w="1871" w:type="dxa"/>
            <w:shd w:val="clear" w:color="auto" w:fill="auto"/>
          </w:tcPr>
          <w:p w14:paraId="39433540" w14:textId="77777777" w:rsidR="00050106" w:rsidRPr="00FF546F" w:rsidRDefault="00050106" w:rsidP="00E67798">
            <w:pPr>
              <w:rPr>
                <w:sz w:val="20"/>
                <w:szCs w:val="20"/>
              </w:rPr>
            </w:pPr>
            <w:r w:rsidRPr="00FF546F">
              <w:rPr>
                <w:sz w:val="20"/>
                <w:szCs w:val="20"/>
              </w:rPr>
              <w:t>y</w:t>
            </w:r>
          </w:p>
        </w:tc>
        <w:tc>
          <w:tcPr>
            <w:tcW w:w="1800" w:type="dxa"/>
            <w:shd w:val="clear" w:color="auto" w:fill="auto"/>
          </w:tcPr>
          <w:p w14:paraId="625EA7AC" w14:textId="77777777" w:rsidR="00050106" w:rsidRPr="00FF546F" w:rsidRDefault="00C9639A" w:rsidP="00E67798">
            <w:pPr>
              <w:rPr>
                <w:sz w:val="20"/>
                <w:szCs w:val="20"/>
              </w:rPr>
            </w:pPr>
            <w:r>
              <w:rPr>
                <w:sz w:val="20"/>
                <w:szCs w:val="20"/>
              </w:rPr>
              <w:t>Floating Point</w:t>
            </w:r>
          </w:p>
        </w:tc>
        <w:tc>
          <w:tcPr>
            <w:tcW w:w="4680" w:type="dxa"/>
            <w:shd w:val="clear" w:color="auto" w:fill="auto"/>
          </w:tcPr>
          <w:p w14:paraId="64536000"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2BBA30EA" w14:textId="77777777" w:rsidTr="00E67798">
        <w:trPr>
          <w:cantSplit/>
          <w:jc w:val="center"/>
        </w:trPr>
        <w:tc>
          <w:tcPr>
            <w:tcW w:w="1871" w:type="dxa"/>
            <w:shd w:val="clear" w:color="auto" w:fill="auto"/>
          </w:tcPr>
          <w:p w14:paraId="4FAE21DD" w14:textId="77777777" w:rsidR="00050106" w:rsidRPr="00FF546F" w:rsidRDefault="00050106" w:rsidP="00E67798">
            <w:pPr>
              <w:rPr>
                <w:sz w:val="20"/>
                <w:szCs w:val="20"/>
              </w:rPr>
            </w:pPr>
            <w:r w:rsidRPr="00FF546F">
              <w:rPr>
                <w:sz w:val="20"/>
                <w:szCs w:val="20"/>
              </w:rPr>
              <w:t>z</w:t>
            </w:r>
          </w:p>
        </w:tc>
        <w:tc>
          <w:tcPr>
            <w:tcW w:w="1800" w:type="dxa"/>
            <w:shd w:val="clear" w:color="auto" w:fill="auto"/>
          </w:tcPr>
          <w:p w14:paraId="66560442" w14:textId="77777777" w:rsidR="00050106" w:rsidRPr="00FF546F" w:rsidRDefault="00C9639A" w:rsidP="00E67798">
            <w:pPr>
              <w:rPr>
                <w:sz w:val="20"/>
                <w:szCs w:val="20"/>
              </w:rPr>
            </w:pPr>
            <w:r>
              <w:rPr>
                <w:sz w:val="20"/>
                <w:szCs w:val="20"/>
              </w:rPr>
              <w:t>Floating Point</w:t>
            </w:r>
          </w:p>
        </w:tc>
        <w:tc>
          <w:tcPr>
            <w:tcW w:w="4680" w:type="dxa"/>
            <w:shd w:val="clear" w:color="auto" w:fill="auto"/>
          </w:tcPr>
          <w:p w14:paraId="0CEE442D"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79619791" w14:textId="77777777" w:rsidTr="00E67798">
        <w:trPr>
          <w:cantSplit/>
          <w:jc w:val="center"/>
        </w:trPr>
        <w:tc>
          <w:tcPr>
            <w:tcW w:w="1871" w:type="dxa"/>
            <w:shd w:val="clear" w:color="auto" w:fill="auto"/>
          </w:tcPr>
          <w:p w14:paraId="20F34E30" w14:textId="77777777" w:rsidR="00050106" w:rsidRPr="00FF546F" w:rsidRDefault="00050106" w:rsidP="00E67798">
            <w:pPr>
              <w:rPr>
                <w:sz w:val="20"/>
                <w:szCs w:val="20"/>
              </w:rPr>
            </w:pPr>
            <w:r w:rsidRPr="00FF546F">
              <w:rPr>
                <w:sz w:val="20"/>
                <w:szCs w:val="20"/>
              </w:rPr>
              <w:t>reference</w:t>
            </w:r>
          </w:p>
        </w:tc>
        <w:tc>
          <w:tcPr>
            <w:tcW w:w="1800" w:type="dxa"/>
            <w:shd w:val="clear" w:color="auto" w:fill="auto"/>
          </w:tcPr>
          <w:p w14:paraId="310B3E5C" w14:textId="77777777" w:rsidR="00050106" w:rsidRPr="00FF546F" w:rsidRDefault="00FF546F" w:rsidP="00E67798">
            <w:pPr>
              <w:rPr>
                <w:sz w:val="20"/>
                <w:szCs w:val="20"/>
              </w:rPr>
            </w:pPr>
            <w:r w:rsidRPr="00FF546F">
              <w:rPr>
                <w:sz w:val="20"/>
                <w:szCs w:val="20"/>
              </w:rPr>
              <w:t>B</w:t>
            </w:r>
            <w:r w:rsidR="00050106" w:rsidRPr="00FF546F">
              <w:rPr>
                <w:sz w:val="20"/>
                <w:szCs w:val="20"/>
              </w:rPr>
              <w:t>oolean</w:t>
            </w:r>
          </w:p>
        </w:tc>
        <w:tc>
          <w:tcPr>
            <w:tcW w:w="4680" w:type="dxa"/>
            <w:shd w:val="clear" w:color="auto" w:fill="auto"/>
          </w:tcPr>
          <w:p w14:paraId="17642EBC" w14:textId="77777777" w:rsidR="00050106" w:rsidRPr="00FF546F" w:rsidRDefault="00614652" w:rsidP="00E67798">
            <w:pPr>
              <w:rPr>
                <w:sz w:val="20"/>
                <w:szCs w:val="20"/>
              </w:rPr>
            </w:pPr>
            <w:r w:rsidRPr="00FF546F">
              <w:rPr>
                <w:sz w:val="20"/>
                <w:szCs w:val="20"/>
              </w:rPr>
              <w:t>O</w:t>
            </w:r>
            <w:r w:rsidR="00050106" w:rsidRPr="00FF546F">
              <w:rPr>
                <w:sz w:val="20"/>
                <w:szCs w:val="20"/>
              </w:rPr>
              <w:t>ptional</w:t>
            </w:r>
          </w:p>
        </w:tc>
      </w:tr>
      <w:tr w:rsidR="00050106" w:rsidRPr="007055D9" w14:paraId="23A343FC" w14:textId="77777777" w:rsidTr="00E67798">
        <w:trPr>
          <w:cantSplit/>
          <w:jc w:val="center"/>
        </w:trPr>
        <w:tc>
          <w:tcPr>
            <w:tcW w:w="1871" w:type="dxa"/>
            <w:shd w:val="clear" w:color="auto" w:fill="auto"/>
          </w:tcPr>
          <w:p w14:paraId="30009B80" w14:textId="77777777" w:rsidR="00050106" w:rsidRPr="00FF546F" w:rsidRDefault="00050106" w:rsidP="00E67798">
            <w:pPr>
              <w:rPr>
                <w:sz w:val="20"/>
                <w:szCs w:val="20"/>
              </w:rPr>
            </w:pPr>
            <w:r w:rsidRPr="00FF546F">
              <w:rPr>
                <w:sz w:val="20"/>
                <w:szCs w:val="20"/>
              </w:rPr>
              <w:t>width</w:t>
            </w:r>
          </w:p>
        </w:tc>
        <w:tc>
          <w:tcPr>
            <w:tcW w:w="1800" w:type="dxa"/>
            <w:shd w:val="clear" w:color="auto" w:fill="auto"/>
          </w:tcPr>
          <w:p w14:paraId="225A40DD" w14:textId="77777777" w:rsidR="00050106" w:rsidRPr="00FF546F" w:rsidRDefault="00C9639A" w:rsidP="00E67798">
            <w:pPr>
              <w:rPr>
                <w:sz w:val="20"/>
                <w:szCs w:val="20"/>
              </w:rPr>
            </w:pPr>
            <w:r>
              <w:rPr>
                <w:sz w:val="20"/>
                <w:szCs w:val="20"/>
              </w:rPr>
              <w:t>Floating Point</w:t>
            </w:r>
          </w:p>
        </w:tc>
        <w:tc>
          <w:tcPr>
            <w:tcW w:w="4680" w:type="dxa"/>
            <w:shd w:val="clear" w:color="auto" w:fill="auto"/>
          </w:tcPr>
          <w:p w14:paraId="7B771D12" w14:textId="77777777" w:rsidR="00050106" w:rsidRPr="00FF546F" w:rsidRDefault="00E60D8B" w:rsidP="00E67798">
            <w:pPr>
              <w:rPr>
                <w:sz w:val="20"/>
                <w:szCs w:val="20"/>
              </w:rPr>
            </w:pPr>
            <w:r>
              <w:rPr>
                <w:sz w:val="20"/>
                <w:szCs w:val="20"/>
              </w:rPr>
              <w:t>Optional</w:t>
            </w:r>
          </w:p>
        </w:tc>
      </w:tr>
      <w:tr w:rsidR="00050106" w:rsidRPr="007055D9" w14:paraId="68CA61AE" w14:textId="77777777" w:rsidTr="00E67798">
        <w:trPr>
          <w:cantSplit/>
          <w:jc w:val="center"/>
        </w:trPr>
        <w:tc>
          <w:tcPr>
            <w:tcW w:w="1871" w:type="dxa"/>
            <w:shd w:val="clear" w:color="auto" w:fill="auto"/>
          </w:tcPr>
          <w:p w14:paraId="4973EB8B" w14:textId="77777777" w:rsidR="00050106" w:rsidRPr="00FF546F" w:rsidRDefault="00B27477" w:rsidP="00E67798">
            <w:pPr>
              <w:rPr>
                <w:sz w:val="20"/>
                <w:szCs w:val="20"/>
              </w:rPr>
            </w:pPr>
            <w:r w:rsidRPr="00FF546F">
              <w:rPr>
                <w:sz w:val="20"/>
                <w:szCs w:val="20"/>
              </w:rPr>
              <w:t>filler</w:t>
            </w:r>
            <w:r w:rsidRPr="00FF546F" w:rsidDel="00B27477">
              <w:rPr>
                <w:sz w:val="20"/>
                <w:szCs w:val="20"/>
              </w:rPr>
              <w:t xml:space="preserve"> </w:t>
            </w:r>
          </w:p>
        </w:tc>
        <w:tc>
          <w:tcPr>
            <w:tcW w:w="1800" w:type="dxa"/>
            <w:shd w:val="clear" w:color="auto" w:fill="auto"/>
          </w:tcPr>
          <w:p w14:paraId="7F201AE5" w14:textId="77777777" w:rsidR="00050106" w:rsidRPr="00FF546F" w:rsidRDefault="00B27477" w:rsidP="00E67798">
            <w:pPr>
              <w:rPr>
                <w:sz w:val="20"/>
                <w:szCs w:val="20"/>
              </w:rPr>
            </w:pPr>
            <w:r w:rsidRPr="00FF546F">
              <w:rPr>
                <w:sz w:val="20"/>
                <w:szCs w:val="20"/>
              </w:rPr>
              <w:t>Selection</w:t>
            </w:r>
            <w:r w:rsidRPr="00FF546F" w:rsidDel="00B27477">
              <w:rPr>
                <w:sz w:val="20"/>
                <w:szCs w:val="20"/>
              </w:rPr>
              <w:t xml:space="preserve"> </w:t>
            </w:r>
          </w:p>
        </w:tc>
        <w:tc>
          <w:tcPr>
            <w:tcW w:w="4680" w:type="dxa"/>
            <w:shd w:val="clear" w:color="auto" w:fill="auto"/>
          </w:tcPr>
          <w:p w14:paraId="0DB4B682" w14:textId="77777777" w:rsidR="00050106" w:rsidRPr="00FF546F" w:rsidRDefault="00B27477" w:rsidP="00E67798">
            <w:pPr>
              <w:keepNext/>
              <w:rPr>
                <w:sz w:val="20"/>
                <w:szCs w:val="20"/>
              </w:rPr>
            </w:pPr>
            <w:r w:rsidRPr="00FF546F">
              <w:rPr>
                <w:sz w:val="20"/>
                <w:szCs w:val="20"/>
              </w:rPr>
              <w:t>Optional</w:t>
            </w:r>
            <w:r w:rsidRPr="00FF546F" w:rsidDel="00B27477">
              <w:rPr>
                <w:sz w:val="20"/>
                <w:szCs w:val="20"/>
              </w:rPr>
              <w:t xml:space="preserve"> </w:t>
            </w:r>
          </w:p>
        </w:tc>
      </w:tr>
      <w:tr w:rsidR="0026200C" w:rsidRPr="007055D9" w14:paraId="22C4E8F9" w14:textId="77777777" w:rsidTr="00E67798">
        <w:trPr>
          <w:cantSplit/>
          <w:jc w:val="center"/>
        </w:trPr>
        <w:tc>
          <w:tcPr>
            <w:tcW w:w="1871" w:type="dxa"/>
            <w:shd w:val="clear" w:color="auto" w:fill="auto"/>
          </w:tcPr>
          <w:p w14:paraId="371242DA" w14:textId="77777777" w:rsidR="0026200C" w:rsidRPr="00FF546F" w:rsidRDefault="0026200C" w:rsidP="00E67798">
            <w:pPr>
              <w:rPr>
                <w:sz w:val="20"/>
                <w:szCs w:val="20"/>
              </w:rPr>
            </w:pPr>
            <w:proofErr w:type="spellStart"/>
            <w:r>
              <w:rPr>
                <w:sz w:val="20"/>
                <w:szCs w:val="20"/>
              </w:rPr>
              <w:t>filler_material</w:t>
            </w:r>
            <w:proofErr w:type="spellEnd"/>
          </w:p>
        </w:tc>
        <w:tc>
          <w:tcPr>
            <w:tcW w:w="1800" w:type="dxa"/>
            <w:shd w:val="clear" w:color="auto" w:fill="auto"/>
          </w:tcPr>
          <w:p w14:paraId="529B7B96" w14:textId="77777777" w:rsidR="0026200C" w:rsidRPr="00FF546F" w:rsidRDefault="0026200C" w:rsidP="00E67798">
            <w:pPr>
              <w:rPr>
                <w:sz w:val="20"/>
                <w:szCs w:val="20"/>
              </w:rPr>
            </w:pPr>
            <w:r w:rsidRPr="00A20C5C">
              <w:rPr>
                <w:sz w:val="20"/>
                <w:szCs w:val="20"/>
              </w:rPr>
              <w:t>Alphanumeric</w:t>
            </w:r>
          </w:p>
        </w:tc>
        <w:tc>
          <w:tcPr>
            <w:tcW w:w="4680" w:type="dxa"/>
            <w:shd w:val="clear" w:color="auto" w:fill="auto"/>
          </w:tcPr>
          <w:p w14:paraId="31E113E4" w14:textId="77777777" w:rsidR="0026200C" w:rsidRPr="00FF546F" w:rsidRDefault="0026200C" w:rsidP="00E67798">
            <w:pPr>
              <w:keepNext/>
              <w:rPr>
                <w:sz w:val="20"/>
                <w:szCs w:val="20"/>
              </w:rPr>
            </w:pPr>
            <w:r w:rsidRPr="00A20C5C">
              <w:rPr>
                <w:sz w:val="20"/>
                <w:szCs w:val="20"/>
              </w:rPr>
              <w:t>Optional</w:t>
            </w:r>
          </w:p>
        </w:tc>
      </w:tr>
    </w:tbl>
    <w:p w14:paraId="772A5572" w14:textId="352EA498" w:rsidR="00E67798" w:rsidRDefault="00E67798" w:rsidP="00F3716C">
      <w:pPr>
        <w:pStyle w:val="Beschriftung"/>
        <w:spacing w:before="120"/>
      </w:pPr>
      <w:bookmarkStart w:id="2962" w:name="_Toc3566504"/>
      <w:bookmarkStart w:id="2963" w:name="_Toc27753875"/>
      <w:bookmarkStart w:id="2964" w:name="_Toc338939192"/>
      <w:r>
        <w:t xml:space="preserve">Table </w:t>
      </w:r>
      <w:ins w:id="2965" w:author="Dr. Carsten Franke" w:date="2020-03-09T16:02:00Z">
        <w:r w:rsidR="001D2A94">
          <w:fldChar w:fldCharType="begin"/>
        </w:r>
        <w:r w:rsidR="001D2A94">
          <w:instrText xml:space="preserve"> SEQ Table \* ARABIC </w:instrText>
        </w:r>
      </w:ins>
      <w:r w:rsidR="001D2A94">
        <w:fldChar w:fldCharType="separate"/>
      </w:r>
      <w:ins w:id="2966" w:author="Dr. Carsten Franke" w:date="2020-03-09T16:02:00Z">
        <w:r w:rsidR="001D2A94">
          <w:rPr>
            <w:noProof/>
          </w:rPr>
          <w:t>102</w:t>
        </w:r>
        <w:r w:rsidR="001D2A94">
          <w:fldChar w:fldCharType="end"/>
        </w:r>
      </w:ins>
      <w:del w:id="2967" w:author="Dr. Carsten Franke" w:date="2020-03-09T16:02:00Z">
        <w:r w:rsidR="00D43112" w:rsidDel="001D2A94">
          <w:fldChar w:fldCharType="begin"/>
        </w:r>
        <w:r w:rsidR="00D43112" w:rsidDel="001D2A94">
          <w:delInstrText xml:space="preserve"> SEQ Table \* ARABIC </w:delInstrText>
        </w:r>
        <w:r w:rsidR="00D43112" w:rsidDel="001D2A94">
          <w:fldChar w:fldCharType="separate"/>
        </w:r>
      </w:del>
      <w:del w:id="2968" w:author="Dr. Carsten Franke" w:date="2020-03-09T14:38:00Z">
        <w:r w:rsidR="007E2D34" w:rsidDel="00004854">
          <w:rPr>
            <w:noProof/>
          </w:rPr>
          <w:delText>100</w:delText>
        </w:r>
      </w:del>
      <w:del w:id="2969" w:author="Dr. Carsten Franke" w:date="2020-03-09T16:02:00Z">
        <w:r w:rsidR="00D43112" w:rsidDel="001D2A94">
          <w:fldChar w:fldCharType="end"/>
        </w:r>
      </w:del>
      <w:r>
        <w:t xml:space="preserve">: </w:t>
      </w:r>
      <w:r w:rsidRPr="0008681E">
        <w:t xml:space="preserve">Attributes of element </w:t>
      </w:r>
      <w:r w:rsidRPr="00AA1695">
        <w:rPr>
          <w:rStyle w:val="elementdeftypeChar"/>
          <w:b/>
        </w:rPr>
        <w:t>&lt;</w:t>
      </w:r>
      <w:proofErr w:type="spellStart"/>
      <w:r w:rsidRPr="00E67798">
        <w:rPr>
          <w:rFonts w:ascii="Courier New" w:hAnsi="Courier New" w:cs="Courier New"/>
          <w:bCs w:val="0"/>
          <w:i/>
          <w:kern w:val="22"/>
          <w:sz w:val="18"/>
          <w:szCs w:val="18"/>
        </w:rPr>
        <w:t>weld_position</w:t>
      </w:r>
      <w:proofErr w:type="spellEnd"/>
      <w:r w:rsidRPr="00E67798">
        <w:rPr>
          <w:rFonts w:ascii="Courier New" w:hAnsi="Courier New" w:cs="Courier New"/>
          <w:bCs w:val="0"/>
          <w:i/>
          <w:kern w:val="22"/>
          <w:sz w:val="18"/>
          <w:szCs w:val="18"/>
        </w:rPr>
        <w:t>/&gt;</w:t>
      </w:r>
      <w:r w:rsidRPr="0008681E">
        <w:t xml:space="preserve"> for </w:t>
      </w:r>
      <w:r>
        <w:t>I Weld</w:t>
      </w:r>
      <w:bookmarkEnd w:id="2962"/>
      <w:bookmarkEnd w:id="2963"/>
      <w:r>
        <w:t xml:space="preserve"> </w:t>
      </w:r>
    </w:p>
    <w:p w14:paraId="2E1CF113" w14:textId="77777777" w:rsidR="008941DA" w:rsidRDefault="008941DA" w:rsidP="00E67798">
      <w:pPr>
        <w:pStyle w:val="berschrift5"/>
        <w:keepNext/>
      </w:pPr>
      <w:r w:rsidRPr="007055D9">
        <w:lastRenderedPageBreak/>
        <w:t>Attribute</w:t>
      </w:r>
      <w:r>
        <w:t>s</w:t>
      </w:r>
      <w:r w:rsidRPr="007055D9">
        <w:t xml:space="preserve"> </w:t>
      </w:r>
      <w:r w:rsidR="00194316">
        <w:t>"</w:t>
      </w:r>
      <w:r>
        <w:t>u, x, y, z, reference</w:t>
      </w:r>
      <w:r w:rsidR="00194316">
        <w:t>"</w:t>
      </w:r>
    </w:p>
    <w:p w14:paraId="275926B8" w14:textId="6D5216D0" w:rsidR="008941DA" w:rsidRPr="008941DA" w:rsidRDefault="008941DA" w:rsidP="008941DA">
      <w:pPr>
        <w:pStyle w:val="berschrift5"/>
        <w:spacing w:before="0" w:after="120"/>
        <w:rPr>
          <w:b w:val="0"/>
          <w:i w:val="0"/>
        </w:rPr>
      </w:pPr>
      <w:proofErr w:type="spellStart"/>
      <w:r w:rsidRPr="008941DA">
        <w:rPr>
          <w:b w:val="0"/>
          <w:i w:val="0"/>
        </w:rPr>
        <w:t>Detailed</w:t>
      </w:r>
      <w:proofErr w:type="spellEnd"/>
      <w:r w:rsidRPr="008941DA">
        <w:rPr>
          <w:b w:val="0"/>
          <w:i w:val="0"/>
        </w:rPr>
        <w:t xml:space="preserve"> </w:t>
      </w:r>
      <w:proofErr w:type="spellStart"/>
      <w:r w:rsidRPr="008941DA">
        <w:rPr>
          <w:b w:val="0"/>
          <w:i w:val="0"/>
        </w:rPr>
        <w:t>definition</w:t>
      </w:r>
      <w:proofErr w:type="spellEnd"/>
      <w:r w:rsidRPr="008941DA">
        <w:rPr>
          <w:b w:val="0"/>
          <w:i w:val="0"/>
        </w:rPr>
        <w:t xml:space="preserve"> </w:t>
      </w:r>
      <w:proofErr w:type="spellStart"/>
      <w:r w:rsidRPr="008941DA">
        <w:rPr>
          <w:b w:val="0"/>
          <w:i w:val="0"/>
        </w:rPr>
        <w:t>can</w:t>
      </w:r>
      <w:proofErr w:type="spellEnd"/>
      <w:r w:rsidRPr="008941DA">
        <w:rPr>
          <w:b w:val="0"/>
          <w:i w:val="0"/>
        </w:rPr>
        <w:t xml:space="preserve"> be </w:t>
      </w:r>
      <w:proofErr w:type="spellStart"/>
      <w:r w:rsidRPr="008941DA">
        <w:rPr>
          <w:b w:val="0"/>
          <w:i w:val="0"/>
        </w:rPr>
        <w:t>found</w:t>
      </w:r>
      <w:proofErr w:type="spellEnd"/>
      <w:r w:rsidRPr="008941DA">
        <w:rPr>
          <w:b w:val="0"/>
          <w:i w:val="0"/>
        </w:rPr>
        <w:t xml:space="preserve">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004854">
        <w:rPr>
          <w:b w:val="0"/>
          <w:i w:val="0"/>
        </w:rPr>
        <w:t>8.2.4.3.2</w:t>
      </w:r>
      <w:r w:rsidR="008D51C0" w:rsidRPr="008941DA">
        <w:rPr>
          <w:b w:val="0"/>
          <w:i w:val="0"/>
        </w:rPr>
        <w:fldChar w:fldCharType="end"/>
      </w:r>
      <w:r w:rsidRPr="008941DA">
        <w:rPr>
          <w:b w:val="0"/>
          <w:i w:val="0"/>
        </w:rPr>
        <w:t xml:space="preserve"> Welding Position.</w:t>
      </w:r>
    </w:p>
    <w:p w14:paraId="222F18E4" w14:textId="77777777" w:rsidR="0006113C" w:rsidRPr="007055D9" w:rsidRDefault="0006113C" w:rsidP="00AB2606">
      <w:pPr>
        <w:pStyle w:val="berschrift5"/>
        <w:keepNext/>
      </w:pPr>
      <w:r w:rsidRPr="007055D9">
        <w:t xml:space="preserve">Attribute </w:t>
      </w:r>
      <w:r w:rsidR="00194316">
        <w:t>"</w:t>
      </w:r>
      <w:proofErr w:type="spellStart"/>
      <w:r w:rsidRPr="007055D9">
        <w:t>width</w:t>
      </w:r>
      <w:bookmarkEnd w:id="2964"/>
      <w:proofErr w:type="spellEnd"/>
      <w:r w:rsidR="00194316">
        <w:t>"</w:t>
      </w:r>
    </w:p>
    <w:p w14:paraId="03DAB793" w14:textId="77777777" w:rsidR="0006113C" w:rsidRPr="007055D9" w:rsidRDefault="0006113C" w:rsidP="0006113C">
      <w:r w:rsidRPr="007055D9">
        <w:t xml:space="preserve">The attribute </w:t>
      </w:r>
      <w:r w:rsidRPr="007055D9">
        <w:rPr>
          <w:rStyle w:val="XMLAttribute"/>
        </w:rPr>
        <w:t xml:space="preserve">width </w:t>
      </w:r>
      <w:r w:rsidRPr="007055D9">
        <w:t xml:space="preserve">specifies the width of the weld. </w:t>
      </w:r>
    </w:p>
    <w:p w14:paraId="78C14695" w14:textId="77777777" w:rsidR="0006113C" w:rsidRPr="007055D9" w:rsidRDefault="0006113C" w:rsidP="0006113C">
      <w:pPr>
        <w:pStyle w:val="berschrift5"/>
      </w:pPr>
      <w:bookmarkStart w:id="2970" w:name="_Toc338939194"/>
      <w:r w:rsidRPr="007055D9">
        <w:t xml:space="preserve">Attribute </w:t>
      </w:r>
      <w:r w:rsidR="00194316">
        <w:t>"</w:t>
      </w:r>
      <w:proofErr w:type="spellStart"/>
      <w:r w:rsidRPr="007055D9">
        <w:t>filler</w:t>
      </w:r>
      <w:bookmarkEnd w:id="2970"/>
      <w:proofErr w:type="spellEnd"/>
      <w:r w:rsidR="00194316">
        <w:t>"</w:t>
      </w:r>
    </w:p>
    <w:p w14:paraId="29BDCD92" w14:textId="77777777" w:rsidR="0006113C" w:rsidRPr="007055D9" w:rsidRDefault="0006113C" w:rsidP="00AB2606">
      <w:pPr>
        <w:keepNext/>
      </w:pPr>
      <w:r w:rsidRPr="007055D9">
        <w:t xml:space="preserve">Valid values for the attribute </w:t>
      </w:r>
      <w:r w:rsidRPr="007055D9">
        <w:rPr>
          <w:rFonts w:ascii="Courier New" w:hAnsi="Courier New" w:cs="Courier New"/>
          <w:b/>
          <w:i/>
          <w:sz w:val="18"/>
        </w:rPr>
        <w:t>filler</w:t>
      </w:r>
      <w:r w:rsidRPr="007055D9">
        <w:rPr>
          <w:sz w:val="18"/>
        </w:rPr>
        <w:t xml:space="preserve"> </w:t>
      </w:r>
      <w:r w:rsidRPr="007055D9">
        <w:t>can be:</w:t>
      </w:r>
    </w:p>
    <w:p w14:paraId="71843539" w14:textId="77777777" w:rsidR="0006113C" w:rsidRPr="007055D9" w:rsidRDefault="0006113C" w:rsidP="0006113C">
      <w:pPr>
        <w:pStyle w:val="Aufzhlungszeichen"/>
        <w:rPr>
          <w:rStyle w:val="XMLAttribute"/>
        </w:rPr>
      </w:pPr>
      <w:r w:rsidRPr="007055D9">
        <w:rPr>
          <w:rStyle w:val="XMLAttribute"/>
        </w:rPr>
        <w:t>yes</w:t>
      </w:r>
    </w:p>
    <w:p w14:paraId="77FACE14" w14:textId="77777777" w:rsidR="0006113C" w:rsidRPr="007055D9" w:rsidRDefault="0006113C" w:rsidP="0006113C">
      <w:pPr>
        <w:pStyle w:val="Aufzhlungszeichen"/>
        <w:rPr>
          <w:rStyle w:val="XMLAttribute"/>
        </w:rPr>
      </w:pPr>
      <w:r w:rsidRPr="007055D9">
        <w:rPr>
          <w:rStyle w:val="XMLAttribute"/>
        </w:rPr>
        <w:t>no</w:t>
      </w:r>
    </w:p>
    <w:p w14:paraId="6BC0D790" w14:textId="77777777" w:rsidR="0006113C" w:rsidRDefault="0006113C" w:rsidP="003B5320">
      <w:pPr>
        <w:pStyle w:val="Note"/>
        <w:jc w:val="both"/>
        <w:rPr>
          <w:sz w:val="22"/>
        </w:rPr>
      </w:pPr>
      <w:r w:rsidRPr="003B5320">
        <w:rPr>
          <w:b/>
          <w:sz w:val="22"/>
        </w:rPr>
        <w:t xml:space="preserve">Note: </w:t>
      </w:r>
      <w:r w:rsidRPr="003B5320">
        <w:rPr>
          <w:sz w:val="22"/>
        </w:rPr>
        <w:t xml:space="preserve">Depending on the technology the default value can different (see </w:t>
      </w:r>
      <w:r w:rsidR="000A7E0B" w:rsidRPr="003B5320">
        <w:rPr>
          <w:sz w:val="22"/>
        </w:rPr>
        <w:t>in Generic Seam Weld Definition section under attribute filler</w:t>
      </w:r>
      <w:r w:rsidRPr="003B5320">
        <w:rPr>
          <w:sz w:val="22"/>
        </w:rPr>
        <w:t>).</w:t>
      </w:r>
    </w:p>
    <w:p w14:paraId="601AAAB8" w14:textId="77777777" w:rsidR="00FB5F47" w:rsidRPr="007055D9" w:rsidRDefault="00FB5F47" w:rsidP="00FB5F47">
      <w:pPr>
        <w:pStyle w:val="berschrift5"/>
        <w:keepNext/>
      </w:pPr>
      <w:r w:rsidRPr="007055D9">
        <w:t xml:space="preserve">Attribute </w:t>
      </w:r>
      <w:r w:rsidR="00194316">
        <w:t>"</w:t>
      </w:r>
      <w:proofErr w:type="spellStart"/>
      <w:r w:rsidRPr="007055D9">
        <w:t>filler</w:t>
      </w:r>
      <w:r w:rsidRPr="00A06030">
        <w:rPr>
          <w:lang w:val="en-US"/>
        </w:rPr>
        <w:t>_material</w:t>
      </w:r>
      <w:proofErr w:type="spellEnd"/>
      <w:r w:rsidR="00194316">
        <w:t>"</w:t>
      </w:r>
    </w:p>
    <w:p w14:paraId="7A1434F9" w14:textId="77777777" w:rsidR="00FB5F47" w:rsidRPr="003B5320" w:rsidRDefault="00FB5F47" w:rsidP="00FB5F47">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74413661" w14:textId="77777777" w:rsidR="0006113C" w:rsidRPr="007055D9" w:rsidRDefault="0094298E" w:rsidP="00AB2606">
      <w:pPr>
        <w:pStyle w:val="Example"/>
        <w:keepNext/>
      </w:pPr>
      <w:r w:rsidRPr="007055D9">
        <w:t>Example</w:t>
      </w:r>
      <w:r w:rsidR="00FF6D87">
        <w:t xml:space="preserve"> A (</w:t>
      </w:r>
      <w:r w:rsidR="00FF6D87" w:rsidRPr="00FF6D87">
        <w:rPr>
          <w:b w:val="0"/>
          <w:sz w:val="22"/>
        </w:rPr>
        <w:t xml:space="preserve">within each </w:t>
      </w:r>
      <w:r w:rsidR="00FF6D87" w:rsidRPr="00FF6D87">
        <w:rPr>
          <w:rFonts w:ascii="Courier New" w:hAnsi="Courier New" w:cs="Courier New"/>
          <w:i/>
          <w:sz w:val="18"/>
        </w:rPr>
        <w:t>attribute</w:t>
      </w:r>
      <w:r w:rsidR="00FF6D87">
        <w:t>)</w:t>
      </w:r>
      <w:r w:rsidRPr="007055D9">
        <w:t>:</w:t>
      </w:r>
    </w:p>
    <w:p w14:paraId="04D0263F" w14:textId="77777777" w:rsidR="009F757D" w:rsidRDefault="009F757D" w:rsidP="00AB2606">
      <w:pPr>
        <w:pStyle w:val="XMLCode"/>
        <w:keepNext/>
      </w:pPr>
    </w:p>
    <w:p w14:paraId="4057EDDE" w14:textId="77777777" w:rsidR="0080340E" w:rsidRDefault="0006113C" w:rsidP="00AB2606">
      <w:pPr>
        <w:pStyle w:val="XMLCode"/>
        <w:keepNext/>
      </w:pPr>
      <w:r w:rsidRPr="007055D9">
        <w:t>&lt;</w:t>
      </w:r>
      <w:proofErr w:type="spellStart"/>
      <w:r w:rsidR="0080340E">
        <w:t>seamweld</w:t>
      </w:r>
      <w:proofErr w:type="spellEnd"/>
      <w:r w:rsidR="0080340E">
        <w:t>&gt;</w:t>
      </w:r>
    </w:p>
    <w:p w14:paraId="084D3338" w14:textId="77777777" w:rsidR="0006113C" w:rsidRPr="007055D9" w:rsidRDefault="0080340E" w:rsidP="00AB2606">
      <w:pPr>
        <w:pStyle w:val="XMLCode"/>
        <w:keepNext/>
      </w:pPr>
      <w:r>
        <w:t xml:space="preserve">    &lt;</w:t>
      </w:r>
      <w:proofErr w:type="spellStart"/>
      <w:r w:rsidR="0006113C" w:rsidRPr="007055D9">
        <w:t>i</w:t>
      </w:r>
      <w:r>
        <w:t>_</w:t>
      </w:r>
      <w:r w:rsidR="0006113C" w:rsidRPr="007055D9">
        <w:t>weld</w:t>
      </w:r>
      <w:proofErr w:type="spellEnd"/>
      <w:r w:rsidR="0006113C" w:rsidRPr="007055D9">
        <w:t xml:space="preserve"> base=</w:t>
      </w:r>
      <w:r w:rsidR="00194316">
        <w:t>"</w:t>
      </w:r>
      <w:r w:rsidR="0006113C" w:rsidRPr="007055D9">
        <w:t>1</w:t>
      </w:r>
      <w:r w:rsidR="00194316">
        <w:t>"</w:t>
      </w:r>
      <w:r w:rsidR="0006113C" w:rsidRPr="007055D9">
        <w:t xml:space="preserve"> technology=</w:t>
      </w:r>
      <w:r w:rsidR="00194316">
        <w:t>"</w:t>
      </w:r>
      <w:r w:rsidR="0006113C" w:rsidRPr="007055D9">
        <w:t>laser</w:t>
      </w:r>
      <w:r w:rsidR="00194316">
        <w:t>"</w:t>
      </w:r>
      <w:r w:rsidR="0006113C" w:rsidRPr="007055D9">
        <w:t>&gt;</w:t>
      </w:r>
    </w:p>
    <w:p w14:paraId="14B2AF75" w14:textId="77777777" w:rsidR="0006113C" w:rsidRPr="007C4B49" w:rsidRDefault="0006113C" w:rsidP="0006113C">
      <w:pPr>
        <w:pStyle w:val="XMLCode"/>
        <w:rPr>
          <w:b/>
          <w:color w:val="0070C0"/>
          <w:lang w:val="es-ES"/>
        </w:rPr>
      </w:pPr>
      <w:r w:rsidRPr="007055D9">
        <w:t xml:space="preserve">    </w:t>
      </w:r>
      <w:r w:rsidR="0080340E">
        <w:t xml:space="preserve">    </w:t>
      </w:r>
      <w:r w:rsidRPr="007C4B49">
        <w:rPr>
          <w:b/>
          <w:color w:val="0070C0"/>
          <w:lang w:val="es-ES"/>
        </w:rPr>
        <w:t>&lt;weld_position u=</w:t>
      </w:r>
      <w:r w:rsidR="00194316">
        <w:rPr>
          <w:b/>
          <w:color w:val="0070C0"/>
          <w:lang w:val="es-ES"/>
        </w:rPr>
        <w:t>"</w:t>
      </w:r>
      <w:r w:rsidRPr="007C4B49">
        <w:rPr>
          <w:b/>
          <w:color w:val="0070C0"/>
          <w:lang w:val="es-ES"/>
        </w:rPr>
        <w:t>0</w:t>
      </w:r>
      <w:r w:rsidR="00194316">
        <w:rPr>
          <w:b/>
          <w:color w:val="0070C0"/>
          <w:lang w:val="es-ES"/>
        </w:rPr>
        <w:t>"</w:t>
      </w:r>
      <w:r w:rsidRPr="007C4B49">
        <w:rPr>
          <w:b/>
          <w:color w:val="0070C0"/>
          <w:lang w:val="es-ES"/>
        </w:rPr>
        <w:t xml:space="preserve"> x=</w:t>
      </w:r>
      <w:r w:rsidR="00194316">
        <w:rPr>
          <w:b/>
          <w:color w:val="0070C0"/>
          <w:lang w:val="es-ES"/>
        </w:rPr>
        <w:t>"</w:t>
      </w:r>
      <w:r w:rsidRPr="007C4B49">
        <w:rPr>
          <w:b/>
          <w:color w:val="0070C0"/>
          <w:lang w:val="es-ES"/>
        </w:rPr>
        <w:t>1</w:t>
      </w:r>
      <w:r w:rsidR="00194316">
        <w:rPr>
          <w:b/>
          <w:color w:val="0070C0"/>
          <w:lang w:val="es-ES"/>
        </w:rPr>
        <w:t>"</w:t>
      </w:r>
      <w:r w:rsidRPr="007C4B49">
        <w:rPr>
          <w:b/>
          <w:color w:val="0070C0"/>
          <w:lang w:val="es-ES"/>
        </w:rPr>
        <w:t xml:space="preserve"> y=</w:t>
      </w:r>
      <w:r w:rsidR="00194316">
        <w:rPr>
          <w:b/>
          <w:color w:val="0070C0"/>
          <w:lang w:val="es-ES"/>
        </w:rPr>
        <w:t>"</w:t>
      </w:r>
      <w:r w:rsidRPr="007C4B49">
        <w:rPr>
          <w:b/>
          <w:color w:val="0070C0"/>
          <w:lang w:val="es-ES"/>
        </w:rPr>
        <w:t>1</w:t>
      </w:r>
      <w:r w:rsidR="00194316">
        <w:rPr>
          <w:b/>
          <w:color w:val="0070C0"/>
          <w:lang w:val="es-ES"/>
        </w:rPr>
        <w:t>"</w:t>
      </w:r>
      <w:r w:rsidRPr="007C4B49">
        <w:rPr>
          <w:b/>
          <w:color w:val="0070C0"/>
          <w:lang w:val="es-ES"/>
        </w:rPr>
        <w:t xml:space="preserve"> z=</w:t>
      </w:r>
      <w:r w:rsidR="00194316">
        <w:rPr>
          <w:b/>
          <w:color w:val="0070C0"/>
          <w:lang w:val="es-ES"/>
        </w:rPr>
        <w:t>"</w:t>
      </w:r>
      <w:r w:rsidRPr="007C4B49">
        <w:rPr>
          <w:b/>
          <w:color w:val="0070C0"/>
          <w:lang w:val="es-ES"/>
        </w:rPr>
        <w:t>1</w:t>
      </w:r>
      <w:r w:rsidR="00194316">
        <w:rPr>
          <w:b/>
          <w:color w:val="0070C0"/>
          <w:lang w:val="es-ES"/>
        </w:rPr>
        <w:t>"</w:t>
      </w:r>
    </w:p>
    <w:p w14:paraId="2601D341" w14:textId="77777777" w:rsidR="0080340E" w:rsidRPr="007C4B49" w:rsidRDefault="0080340E" w:rsidP="0006113C">
      <w:pPr>
        <w:pStyle w:val="XMLCode"/>
        <w:rPr>
          <w:b/>
          <w:color w:val="0070C0"/>
          <w:lang w:val="es-ES"/>
        </w:rPr>
      </w:pPr>
      <w:r w:rsidRPr="007C4B49">
        <w:rPr>
          <w:b/>
          <w:color w:val="0070C0"/>
          <w:lang w:val="es-ES"/>
        </w:rPr>
        <w:t xml:space="preserve">                       reference=</w:t>
      </w:r>
      <w:r w:rsidR="00194316">
        <w:rPr>
          <w:b/>
          <w:color w:val="0070C0"/>
          <w:lang w:val="es-ES"/>
        </w:rPr>
        <w:t>"</w:t>
      </w:r>
      <w:r w:rsidR="00A67679">
        <w:rPr>
          <w:b/>
          <w:color w:val="0070C0"/>
          <w:lang w:val="es-ES"/>
        </w:rPr>
        <w:t>false</w:t>
      </w:r>
      <w:r w:rsidR="00194316">
        <w:rPr>
          <w:b/>
          <w:color w:val="0070C0"/>
          <w:lang w:val="es-ES"/>
        </w:rPr>
        <w:t>"</w:t>
      </w:r>
    </w:p>
    <w:p w14:paraId="2F121D7C" w14:textId="77777777" w:rsidR="0006113C" w:rsidRPr="007C4B49" w:rsidRDefault="0080340E" w:rsidP="0080340E">
      <w:pPr>
        <w:pStyle w:val="XMLCode"/>
        <w:rPr>
          <w:b/>
          <w:color w:val="0070C0"/>
        </w:rPr>
      </w:pPr>
      <w:r w:rsidRPr="007C4B49">
        <w:rPr>
          <w:b/>
          <w:color w:val="0070C0"/>
        </w:rPr>
        <w:t xml:space="preserve">                       </w:t>
      </w:r>
      <w:r w:rsidR="0006113C" w:rsidRPr="007C4B49">
        <w:rPr>
          <w:b/>
          <w:color w:val="0070C0"/>
        </w:rPr>
        <w:t>width=</w:t>
      </w:r>
      <w:r w:rsidR="00194316">
        <w:rPr>
          <w:b/>
          <w:color w:val="0070C0"/>
        </w:rPr>
        <w:t>"</w:t>
      </w:r>
      <w:r w:rsidR="0006113C" w:rsidRPr="007C4B49">
        <w:rPr>
          <w:b/>
          <w:color w:val="0070C0"/>
        </w:rPr>
        <w:t>1</w:t>
      </w:r>
      <w:r w:rsidRPr="007C4B49">
        <w:rPr>
          <w:b/>
          <w:color w:val="0070C0"/>
        </w:rPr>
        <w:t>.0</w:t>
      </w:r>
      <w:r w:rsidR="00194316">
        <w:rPr>
          <w:b/>
          <w:color w:val="0070C0"/>
        </w:rPr>
        <w:t>"</w:t>
      </w:r>
    </w:p>
    <w:p w14:paraId="6501F2B7" w14:textId="77777777" w:rsidR="00645F8D" w:rsidRDefault="0080340E" w:rsidP="0006113C">
      <w:pPr>
        <w:pStyle w:val="XMLCode"/>
        <w:rPr>
          <w:b/>
          <w:color w:val="0070C0"/>
        </w:rPr>
      </w:pPr>
      <w:r w:rsidRPr="007C4B49">
        <w:rPr>
          <w:b/>
          <w:color w:val="0070C0"/>
        </w:rPr>
        <w:t xml:space="preserve">                       filler=</w:t>
      </w:r>
      <w:r w:rsidR="00194316">
        <w:rPr>
          <w:b/>
          <w:color w:val="0070C0"/>
        </w:rPr>
        <w:t>"</w:t>
      </w:r>
      <w:r w:rsidRPr="007C4B49">
        <w:rPr>
          <w:b/>
          <w:color w:val="0070C0"/>
        </w:rPr>
        <w:t>no</w:t>
      </w:r>
      <w:r w:rsidR="00194316">
        <w:rPr>
          <w:b/>
          <w:color w:val="0070C0"/>
        </w:rPr>
        <w:t>"</w:t>
      </w:r>
    </w:p>
    <w:p w14:paraId="16C93A10" w14:textId="77777777" w:rsidR="0006113C" w:rsidRPr="007C4B49" w:rsidRDefault="00645F8D" w:rsidP="0006113C">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r w:rsidR="0006113C" w:rsidRPr="007C4B49">
        <w:rPr>
          <w:b/>
          <w:color w:val="0070C0"/>
        </w:rPr>
        <w:t>/&gt;</w:t>
      </w:r>
    </w:p>
    <w:p w14:paraId="40C53AA6" w14:textId="77777777" w:rsidR="00A3355F" w:rsidRDefault="00A3355F" w:rsidP="0006113C">
      <w:pPr>
        <w:pStyle w:val="XMLCode"/>
      </w:pPr>
      <w:r>
        <w:t xml:space="preserve">        &lt;</w:t>
      </w:r>
      <w:proofErr w:type="spellStart"/>
      <w:r>
        <w:t>sheet_parameter</w:t>
      </w:r>
      <w:proofErr w:type="spellEnd"/>
      <w:r>
        <w:t xml:space="preserve"> ... /&gt;</w:t>
      </w:r>
    </w:p>
    <w:p w14:paraId="6967CD0A" w14:textId="77777777" w:rsidR="00E47C5E" w:rsidRPr="007055D9" w:rsidRDefault="00E47C5E" w:rsidP="0006113C">
      <w:pPr>
        <w:pStyle w:val="XMLCode"/>
      </w:pPr>
      <w:r>
        <w:t xml:space="preserve">    &lt;/</w:t>
      </w:r>
      <w:proofErr w:type="spellStart"/>
      <w:r>
        <w:t>i_weld</w:t>
      </w:r>
      <w:proofErr w:type="spellEnd"/>
      <w:r>
        <w:t>&gt;</w:t>
      </w:r>
    </w:p>
    <w:p w14:paraId="4E31F790" w14:textId="77777777" w:rsidR="0006113C" w:rsidRDefault="0006113C" w:rsidP="00012F54">
      <w:pPr>
        <w:pStyle w:val="XMLCode"/>
      </w:pPr>
      <w:r w:rsidRPr="007055D9">
        <w:t>&lt;/</w:t>
      </w:r>
      <w:proofErr w:type="spellStart"/>
      <w:r w:rsidR="0080340E">
        <w:t>seamweld</w:t>
      </w:r>
      <w:proofErr w:type="spellEnd"/>
      <w:r w:rsidRPr="007055D9">
        <w:t>&gt;</w:t>
      </w:r>
    </w:p>
    <w:p w14:paraId="6DF31D9C" w14:textId="77777777" w:rsidR="009F757D" w:rsidRPr="007055D9" w:rsidRDefault="009F757D" w:rsidP="00012F54">
      <w:pPr>
        <w:pStyle w:val="XMLCode"/>
      </w:pPr>
    </w:p>
    <w:p w14:paraId="22C3E2C2" w14:textId="77777777" w:rsidR="009469CC" w:rsidRPr="007055D9" w:rsidRDefault="009469CC" w:rsidP="009647BD">
      <w:pPr>
        <w:pStyle w:val="berschrift4"/>
        <w:keepNext w:val="0"/>
        <w:ind w:left="862" w:hanging="862"/>
      </w:pPr>
      <w:bookmarkStart w:id="2971" w:name="WeldDefinitionOverlapWeld"/>
      <w:bookmarkStart w:id="2972" w:name="_Toc3557035"/>
      <w:bookmarkStart w:id="2973" w:name="_Toc27753649"/>
      <w:bookmarkStart w:id="2974" w:name="_Toc288200766"/>
      <w:bookmarkStart w:id="2975" w:name="_Toc338939110"/>
      <w:bookmarkEnd w:id="2971"/>
      <w:r w:rsidRPr="007055D9">
        <w:t xml:space="preserve">Element </w:t>
      </w:r>
      <w:r w:rsidR="00194316">
        <w:t>"</w:t>
      </w:r>
      <w:proofErr w:type="spellStart"/>
      <w:r>
        <w:t>sheet_parameter</w:t>
      </w:r>
      <w:bookmarkEnd w:id="2972"/>
      <w:proofErr w:type="spellEnd"/>
      <w:r w:rsidR="00194316">
        <w:t>"</w:t>
      </w:r>
      <w:bookmarkEnd w:id="2973"/>
    </w:p>
    <w:p w14:paraId="4FDEF455" w14:textId="77777777" w:rsidR="009469CC" w:rsidRPr="007055D9" w:rsidRDefault="009469CC" w:rsidP="009469CC">
      <w:pPr>
        <w:jc w:val="both"/>
      </w:pPr>
      <w:r w:rsidRPr="007055D9">
        <w:t xml:space="preserve">For the element </w:t>
      </w:r>
      <w:r w:rsidR="008A6DA9" w:rsidRPr="008A6DA9">
        <w:rPr>
          <w:rStyle w:val="XMLElement"/>
        </w:rPr>
        <w:t>&lt;</w:t>
      </w:r>
      <w:proofErr w:type="spellStart"/>
      <w:r w:rsidR="008A6DA9" w:rsidRPr="008A6DA9">
        <w:rPr>
          <w:rStyle w:val="XMLElement"/>
        </w:rPr>
        <w:t>sheet_parameter</w:t>
      </w:r>
      <w:proofErr w:type="spellEnd"/>
      <w:r w:rsidR="008A6DA9" w:rsidRPr="008A6DA9">
        <w:rPr>
          <w:rStyle w:val="XMLElement"/>
        </w:rPr>
        <w:t>/&gt;</w:t>
      </w:r>
      <w:r w:rsidRPr="007055D9">
        <w:t>, the following attri</w:t>
      </w:r>
      <w:r>
        <w:t xml:space="preserve">butes can be specified for the </w:t>
      </w:r>
      <w:r w:rsidR="00AB2606">
        <w:t>I</w:t>
      </w:r>
      <w:r w:rsidR="00AB2606"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9469CC" w:rsidRPr="007055D9" w14:paraId="13A79073"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7504223" w14:textId="77777777" w:rsidR="009469CC" w:rsidRPr="007055D9" w:rsidRDefault="009469CC" w:rsidP="00AB2606">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0609B7" w14:textId="77777777" w:rsidR="009469CC" w:rsidRPr="007055D9" w:rsidRDefault="009469CC" w:rsidP="00AB2606">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AF7286" w14:textId="77777777" w:rsidR="009469CC" w:rsidRPr="007055D9" w:rsidRDefault="000E60DF" w:rsidP="00AB2606">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4C92544" w14:textId="77777777" w:rsidR="009469CC" w:rsidRPr="007055D9" w:rsidRDefault="009436D3" w:rsidP="00AB2606">
            <w:pPr>
              <w:keepNext/>
              <w:rPr>
                <w:b/>
                <w:i/>
              </w:rPr>
            </w:pPr>
            <w:r w:rsidRPr="00A20C5C">
              <w:rPr>
                <w:b/>
                <w:i/>
              </w:rPr>
              <w:t>Constraint</w:t>
            </w:r>
            <w:r>
              <w:rPr>
                <w:b/>
                <w:i/>
              </w:rPr>
              <w:t xml:space="preserve"> / Remarks</w:t>
            </w:r>
          </w:p>
        </w:tc>
      </w:tr>
      <w:tr w:rsidR="009469CC" w:rsidRPr="007055D9" w14:paraId="39133375" w14:textId="77777777" w:rsidTr="00E70582">
        <w:trPr>
          <w:jc w:val="center"/>
        </w:trPr>
        <w:tc>
          <w:tcPr>
            <w:tcW w:w="1574" w:type="dxa"/>
            <w:shd w:val="clear" w:color="auto" w:fill="auto"/>
          </w:tcPr>
          <w:p w14:paraId="1E5D5117" w14:textId="77777777" w:rsidR="009469CC" w:rsidRPr="002D6B99" w:rsidRDefault="009469CC" w:rsidP="00E70582">
            <w:pPr>
              <w:rPr>
                <w:rStyle w:val="Kommentarzeichen"/>
                <w:sz w:val="20"/>
                <w:szCs w:val="20"/>
                <w:lang w:eastAsia="x-none"/>
              </w:rPr>
            </w:pPr>
            <w:r>
              <w:rPr>
                <w:sz w:val="20"/>
                <w:szCs w:val="20"/>
              </w:rPr>
              <w:t>index</w:t>
            </w:r>
          </w:p>
        </w:tc>
        <w:tc>
          <w:tcPr>
            <w:tcW w:w="1418" w:type="dxa"/>
            <w:shd w:val="clear" w:color="auto" w:fill="auto"/>
          </w:tcPr>
          <w:p w14:paraId="7CFC9381" w14:textId="77777777" w:rsidR="009469CC" w:rsidRPr="002D6B99" w:rsidRDefault="00C9639A" w:rsidP="00E70582">
            <w:pPr>
              <w:rPr>
                <w:sz w:val="20"/>
                <w:szCs w:val="20"/>
              </w:rPr>
            </w:pPr>
            <w:r>
              <w:rPr>
                <w:sz w:val="20"/>
                <w:szCs w:val="20"/>
              </w:rPr>
              <w:t>Integer</w:t>
            </w:r>
          </w:p>
        </w:tc>
        <w:tc>
          <w:tcPr>
            <w:tcW w:w="1275" w:type="dxa"/>
            <w:shd w:val="clear" w:color="auto" w:fill="auto"/>
          </w:tcPr>
          <w:p w14:paraId="00B3A5E4" w14:textId="77777777" w:rsidR="009469CC" w:rsidRPr="002D6B99" w:rsidRDefault="009469CC" w:rsidP="00E70582">
            <w:pPr>
              <w:rPr>
                <w:sz w:val="20"/>
                <w:szCs w:val="20"/>
              </w:rPr>
            </w:pPr>
            <w:r w:rsidRPr="002D6B99">
              <w:rPr>
                <w:sz w:val="20"/>
                <w:szCs w:val="20"/>
              </w:rPr>
              <w:t>Required</w:t>
            </w:r>
          </w:p>
        </w:tc>
        <w:tc>
          <w:tcPr>
            <w:tcW w:w="4264" w:type="dxa"/>
            <w:shd w:val="clear" w:color="auto" w:fill="auto"/>
          </w:tcPr>
          <w:p w14:paraId="06EFD035" w14:textId="77777777" w:rsidR="009469CC" w:rsidRPr="002D6B99" w:rsidRDefault="009469CC" w:rsidP="00E70582">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0D43FF77" w14:textId="77777777" w:rsidTr="00E70582">
        <w:trPr>
          <w:jc w:val="center"/>
        </w:trPr>
        <w:tc>
          <w:tcPr>
            <w:tcW w:w="1574" w:type="dxa"/>
            <w:shd w:val="clear" w:color="auto" w:fill="auto"/>
            <w:vAlign w:val="bottom"/>
          </w:tcPr>
          <w:p w14:paraId="30A9E94F" w14:textId="77777777" w:rsidR="000124A9" w:rsidRDefault="000124A9" w:rsidP="00E70582">
            <w:pPr>
              <w:rPr>
                <w:sz w:val="20"/>
                <w:szCs w:val="20"/>
              </w:rPr>
            </w:pPr>
            <w:r>
              <w:rPr>
                <w:sz w:val="20"/>
                <w:szCs w:val="20"/>
              </w:rPr>
              <w:t>gap</w:t>
            </w:r>
          </w:p>
        </w:tc>
        <w:tc>
          <w:tcPr>
            <w:tcW w:w="1418" w:type="dxa"/>
            <w:shd w:val="clear" w:color="auto" w:fill="auto"/>
            <w:vAlign w:val="bottom"/>
          </w:tcPr>
          <w:p w14:paraId="016836BF" w14:textId="77777777" w:rsidR="000124A9" w:rsidRPr="002D6B99" w:rsidRDefault="00C9639A" w:rsidP="00E70582">
            <w:pPr>
              <w:rPr>
                <w:sz w:val="20"/>
                <w:szCs w:val="20"/>
              </w:rPr>
            </w:pPr>
            <w:r>
              <w:rPr>
                <w:sz w:val="20"/>
                <w:szCs w:val="20"/>
              </w:rPr>
              <w:t>Floating Point</w:t>
            </w:r>
          </w:p>
        </w:tc>
        <w:tc>
          <w:tcPr>
            <w:tcW w:w="1275" w:type="dxa"/>
            <w:shd w:val="clear" w:color="auto" w:fill="auto"/>
            <w:vAlign w:val="bottom"/>
          </w:tcPr>
          <w:p w14:paraId="1608F5F6"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70D09729" w14:textId="77777777" w:rsidR="000124A9" w:rsidRPr="002D6B99" w:rsidRDefault="000124A9" w:rsidP="00CF34D3">
            <w:pPr>
              <w:keepNext/>
              <w:keepLines/>
              <w:rPr>
                <w:sz w:val="20"/>
                <w:szCs w:val="20"/>
              </w:rPr>
            </w:pPr>
            <w:r>
              <w:rPr>
                <w:sz w:val="20"/>
                <w:szCs w:val="20"/>
              </w:rPr>
              <w:t>Default value is 0</w:t>
            </w:r>
          </w:p>
        </w:tc>
      </w:tr>
      <w:tr w:rsidR="000124A9" w:rsidRPr="007055D9" w14:paraId="21EC7280" w14:textId="77777777" w:rsidTr="00E70582">
        <w:trPr>
          <w:jc w:val="center"/>
        </w:trPr>
        <w:tc>
          <w:tcPr>
            <w:tcW w:w="1574" w:type="dxa"/>
            <w:shd w:val="clear" w:color="auto" w:fill="auto"/>
            <w:vAlign w:val="bottom"/>
          </w:tcPr>
          <w:p w14:paraId="04AC21F8" w14:textId="77777777" w:rsidR="000124A9" w:rsidRDefault="000124A9" w:rsidP="00E70582">
            <w:pPr>
              <w:rPr>
                <w:sz w:val="20"/>
                <w:szCs w:val="20"/>
              </w:rPr>
            </w:pPr>
            <w:proofErr w:type="spellStart"/>
            <w:r>
              <w:rPr>
                <w:sz w:val="20"/>
                <w:szCs w:val="20"/>
              </w:rPr>
              <w:t>sheet_thickness</w:t>
            </w:r>
            <w:proofErr w:type="spellEnd"/>
          </w:p>
        </w:tc>
        <w:tc>
          <w:tcPr>
            <w:tcW w:w="1418" w:type="dxa"/>
            <w:shd w:val="clear" w:color="auto" w:fill="auto"/>
            <w:vAlign w:val="bottom"/>
          </w:tcPr>
          <w:p w14:paraId="5A9FE13D" w14:textId="77777777" w:rsidR="000124A9" w:rsidRPr="002D6B99" w:rsidRDefault="00C9639A" w:rsidP="00E70582">
            <w:pPr>
              <w:rPr>
                <w:sz w:val="20"/>
                <w:szCs w:val="20"/>
              </w:rPr>
            </w:pPr>
            <w:r>
              <w:rPr>
                <w:sz w:val="20"/>
                <w:szCs w:val="20"/>
              </w:rPr>
              <w:t>Floating Point</w:t>
            </w:r>
          </w:p>
        </w:tc>
        <w:tc>
          <w:tcPr>
            <w:tcW w:w="1275" w:type="dxa"/>
            <w:shd w:val="clear" w:color="auto" w:fill="auto"/>
            <w:vAlign w:val="bottom"/>
          </w:tcPr>
          <w:p w14:paraId="4290B933"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451DC3C7" w14:textId="77777777" w:rsidR="000124A9" w:rsidRPr="002D6B99" w:rsidRDefault="000124A9" w:rsidP="00CF34D3">
            <w:pPr>
              <w:keepNext/>
              <w:keepLines/>
              <w:rPr>
                <w:sz w:val="20"/>
                <w:szCs w:val="20"/>
              </w:rPr>
            </w:pPr>
            <w:r>
              <w:rPr>
                <w:sz w:val="20"/>
                <w:szCs w:val="20"/>
              </w:rPr>
              <w:t>-</w:t>
            </w:r>
          </w:p>
        </w:tc>
      </w:tr>
      <w:tr w:rsidR="000124A9" w:rsidRPr="007055D9" w14:paraId="70120DFD" w14:textId="77777777" w:rsidTr="00E70582">
        <w:trPr>
          <w:jc w:val="center"/>
        </w:trPr>
        <w:tc>
          <w:tcPr>
            <w:tcW w:w="1574" w:type="dxa"/>
            <w:shd w:val="clear" w:color="auto" w:fill="auto"/>
            <w:vAlign w:val="bottom"/>
          </w:tcPr>
          <w:p w14:paraId="06F15DBD" w14:textId="77777777" w:rsidR="000124A9" w:rsidRDefault="000124A9" w:rsidP="00E70582">
            <w:pPr>
              <w:rPr>
                <w:sz w:val="20"/>
                <w:szCs w:val="20"/>
              </w:rPr>
            </w:pPr>
            <w:proofErr w:type="spellStart"/>
            <w:r>
              <w:rPr>
                <w:sz w:val="20"/>
                <w:szCs w:val="20"/>
              </w:rPr>
              <w:t>sheet_angle</w:t>
            </w:r>
            <w:proofErr w:type="spellEnd"/>
          </w:p>
        </w:tc>
        <w:tc>
          <w:tcPr>
            <w:tcW w:w="1418" w:type="dxa"/>
            <w:shd w:val="clear" w:color="auto" w:fill="auto"/>
            <w:vAlign w:val="bottom"/>
          </w:tcPr>
          <w:p w14:paraId="74A5C8D7" w14:textId="77777777" w:rsidR="000124A9" w:rsidRPr="002D6B99" w:rsidRDefault="00C9639A" w:rsidP="00E70582">
            <w:pPr>
              <w:rPr>
                <w:sz w:val="20"/>
                <w:szCs w:val="20"/>
              </w:rPr>
            </w:pPr>
            <w:r>
              <w:rPr>
                <w:sz w:val="20"/>
                <w:szCs w:val="20"/>
              </w:rPr>
              <w:t>Floating Point</w:t>
            </w:r>
          </w:p>
        </w:tc>
        <w:tc>
          <w:tcPr>
            <w:tcW w:w="1275" w:type="dxa"/>
            <w:shd w:val="clear" w:color="auto" w:fill="auto"/>
            <w:vAlign w:val="bottom"/>
          </w:tcPr>
          <w:p w14:paraId="1716CE41"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60F347B0" w14:textId="77777777" w:rsidR="000124A9" w:rsidRPr="002D6B99" w:rsidRDefault="000124A9" w:rsidP="00AB2606">
            <w:pPr>
              <w:keepNext/>
              <w:keepLines/>
              <w:rPr>
                <w:sz w:val="20"/>
                <w:szCs w:val="20"/>
              </w:rPr>
            </w:pPr>
            <w:r>
              <w:rPr>
                <w:sz w:val="20"/>
                <w:szCs w:val="20"/>
              </w:rPr>
              <w:t>-</w:t>
            </w:r>
          </w:p>
        </w:tc>
      </w:tr>
    </w:tbl>
    <w:p w14:paraId="7FAFA80E" w14:textId="70D95084" w:rsidR="00AB2606" w:rsidRDefault="00AB2606" w:rsidP="00F3716C">
      <w:pPr>
        <w:pStyle w:val="Beschriftung"/>
        <w:spacing w:before="120"/>
      </w:pPr>
      <w:bookmarkStart w:id="2976" w:name="_Toc3566505"/>
      <w:bookmarkStart w:id="2977" w:name="_Toc27753876"/>
      <w:r>
        <w:t xml:space="preserve">Table </w:t>
      </w:r>
      <w:ins w:id="2978" w:author="Dr. Carsten Franke" w:date="2020-03-09T16:02:00Z">
        <w:r w:rsidR="001D2A94">
          <w:fldChar w:fldCharType="begin"/>
        </w:r>
        <w:r w:rsidR="001D2A94">
          <w:instrText xml:space="preserve"> SEQ Table \* ARABIC </w:instrText>
        </w:r>
      </w:ins>
      <w:r w:rsidR="001D2A94">
        <w:fldChar w:fldCharType="separate"/>
      </w:r>
      <w:ins w:id="2979" w:author="Dr. Carsten Franke" w:date="2020-03-09T16:02:00Z">
        <w:r w:rsidR="001D2A94">
          <w:rPr>
            <w:noProof/>
          </w:rPr>
          <w:t>103</w:t>
        </w:r>
        <w:r w:rsidR="001D2A94">
          <w:fldChar w:fldCharType="end"/>
        </w:r>
      </w:ins>
      <w:del w:id="2980" w:author="Dr. Carsten Franke" w:date="2020-03-09T16:02:00Z">
        <w:r w:rsidR="00D43112" w:rsidDel="001D2A94">
          <w:fldChar w:fldCharType="begin"/>
        </w:r>
        <w:r w:rsidR="00D43112" w:rsidDel="001D2A94">
          <w:delInstrText xml:space="preserve"> SEQ Table \* ARABIC </w:delInstrText>
        </w:r>
        <w:r w:rsidR="00D43112" w:rsidDel="001D2A94">
          <w:fldChar w:fldCharType="separate"/>
        </w:r>
      </w:del>
      <w:del w:id="2981" w:author="Dr. Carsten Franke" w:date="2020-03-09T14:38:00Z">
        <w:r w:rsidR="007E2D34" w:rsidDel="00004854">
          <w:rPr>
            <w:noProof/>
          </w:rPr>
          <w:delText>101</w:delText>
        </w:r>
      </w:del>
      <w:del w:id="2982" w:author="Dr. Carsten Franke" w:date="2020-03-09T16:02:00Z">
        <w:r w:rsidR="00D43112" w:rsidDel="001D2A94">
          <w:fldChar w:fldCharType="end"/>
        </w:r>
      </w:del>
      <w:r>
        <w:t xml:space="preserve">: </w:t>
      </w:r>
      <w:r w:rsidRPr="0008681E">
        <w:t>Attributes of element &lt;</w:t>
      </w:r>
      <w:proofErr w:type="spellStart"/>
      <w:r>
        <w:rPr>
          <w:rFonts w:ascii="Courier New" w:hAnsi="Courier New" w:cs="Courier New"/>
          <w:bCs w:val="0"/>
          <w:i/>
          <w:kern w:val="22"/>
          <w:sz w:val="18"/>
          <w:szCs w:val="18"/>
        </w:rPr>
        <w:t>sheet_parameter</w:t>
      </w:r>
      <w:proofErr w:type="spellEnd"/>
      <w:r w:rsidRPr="00E67798">
        <w:rPr>
          <w:rFonts w:ascii="Courier New" w:hAnsi="Courier New" w:cs="Courier New"/>
          <w:bCs w:val="0"/>
          <w:i/>
          <w:kern w:val="22"/>
          <w:sz w:val="18"/>
          <w:szCs w:val="18"/>
        </w:rPr>
        <w:t>/&gt;</w:t>
      </w:r>
      <w:r w:rsidRPr="0008681E">
        <w:t xml:space="preserve"> for </w:t>
      </w:r>
      <w:r>
        <w:t>I Weld</w:t>
      </w:r>
      <w:bookmarkEnd w:id="2976"/>
      <w:bookmarkEnd w:id="2977"/>
      <w:r>
        <w:t xml:space="preserve"> </w:t>
      </w:r>
    </w:p>
    <w:p w14:paraId="10CF18C0" w14:textId="77777777" w:rsidR="009469CC" w:rsidRDefault="009469CC" w:rsidP="009469CC">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73F5345F" w14:textId="77777777" w:rsidR="009469CC" w:rsidRDefault="009469CC" w:rsidP="009469CC">
      <w:pPr>
        <w:pStyle w:val="XMLCode"/>
      </w:pPr>
    </w:p>
    <w:p w14:paraId="20E70A50" w14:textId="77777777" w:rsidR="009469CC" w:rsidRDefault="009469CC" w:rsidP="009469CC">
      <w:pPr>
        <w:pStyle w:val="XMLCode"/>
      </w:pPr>
      <w:r w:rsidRPr="007055D9">
        <w:t>&lt;</w:t>
      </w:r>
      <w:proofErr w:type="spellStart"/>
      <w:r>
        <w:t>seamweld</w:t>
      </w:r>
      <w:proofErr w:type="spellEnd"/>
      <w:r>
        <w:t>&gt;</w:t>
      </w:r>
    </w:p>
    <w:p w14:paraId="5A8364D2" w14:textId="77777777" w:rsidR="009469CC" w:rsidRPr="007055D9" w:rsidRDefault="009469CC" w:rsidP="009469CC">
      <w:pPr>
        <w:pStyle w:val="XMLCode"/>
      </w:pPr>
      <w:r>
        <w:t xml:space="preserve">    &lt;</w:t>
      </w:r>
      <w:proofErr w:type="spellStart"/>
      <w:r>
        <w:t>i_weld</w:t>
      </w:r>
      <w:proofErr w:type="spellEnd"/>
      <w:r>
        <w:t xml:space="preserve"> base=</w:t>
      </w:r>
      <w:r w:rsidR="00194316">
        <w:t>"</w:t>
      </w:r>
      <w:r>
        <w:t>1</w:t>
      </w:r>
      <w:r w:rsidR="00194316">
        <w:t>"</w:t>
      </w:r>
      <w:r>
        <w:t xml:space="preserve"> technology=</w:t>
      </w:r>
      <w:r w:rsidR="00194316">
        <w:t>"</w:t>
      </w:r>
      <w:r w:rsidR="00A161F5">
        <w:t>laser</w:t>
      </w:r>
      <w:r w:rsidR="00194316">
        <w:t>"</w:t>
      </w:r>
      <w:r w:rsidRPr="007055D9">
        <w:t>&gt;</w:t>
      </w:r>
    </w:p>
    <w:p w14:paraId="7DBFAA3F" w14:textId="77777777" w:rsidR="009469CC" w:rsidRPr="006A238A" w:rsidRDefault="009469CC" w:rsidP="009469CC">
      <w:pPr>
        <w:pStyle w:val="XMLCode"/>
      </w:pPr>
      <w:r w:rsidRPr="006A238A">
        <w:t xml:space="preserve">        </w:t>
      </w:r>
      <w:r w:rsidR="00E036FB" w:rsidRPr="0033379A">
        <w:rPr>
          <w:i/>
          <w:lang w:val="fr-FR"/>
        </w:rPr>
        <w:t>&lt;</w:t>
      </w:r>
      <w:proofErr w:type="spellStart"/>
      <w:proofErr w:type="gramStart"/>
      <w:r w:rsidR="00E036FB" w:rsidRPr="0033379A">
        <w:rPr>
          <w:i/>
          <w:lang w:val="fr-FR"/>
        </w:rPr>
        <w:t>weld</w:t>
      </w:r>
      <w:proofErr w:type="gramEnd"/>
      <w:r w:rsidR="00E036FB" w:rsidRPr="0033379A">
        <w:rPr>
          <w:i/>
          <w:lang w:val="fr-FR"/>
        </w:rPr>
        <w:t>_position</w:t>
      </w:r>
      <w:proofErr w:type="spellEnd"/>
      <w:r w:rsidR="00E036FB" w:rsidRPr="0033379A">
        <w:rPr>
          <w:i/>
          <w:lang w:val="fr-FR"/>
        </w:rPr>
        <w:t xml:space="preserve"> u=</w:t>
      </w:r>
      <w:r w:rsidR="00194316" w:rsidRPr="0033379A">
        <w:rPr>
          <w:i/>
          <w:lang w:val="fr-FR"/>
        </w:rPr>
        <w:t>"</w:t>
      </w:r>
      <w:r w:rsidR="00E036FB" w:rsidRPr="0033379A">
        <w:rPr>
          <w:i/>
          <w:lang w:val="fr-FR"/>
        </w:rPr>
        <w:t>0</w:t>
      </w:r>
      <w:r w:rsidR="00194316" w:rsidRPr="0033379A">
        <w:rPr>
          <w:i/>
          <w:lang w:val="fr-FR"/>
        </w:rPr>
        <w:t>"</w:t>
      </w:r>
      <w:r w:rsidR="00E036FB" w:rsidRPr="0033379A">
        <w:rPr>
          <w:i/>
          <w:lang w:val="fr-FR"/>
        </w:rPr>
        <w:t xml:space="preserve"> x=</w:t>
      </w:r>
      <w:r w:rsidR="00194316" w:rsidRPr="0033379A">
        <w:rPr>
          <w:i/>
          <w:lang w:val="fr-FR"/>
        </w:rPr>
        <w:t>"</w:t>
      </w:r>
      <w:r w:rsidR="00E036FB" w:rsidRPr="0033379A">
        <w:rPr>
          <w:i/>
          <w:lang w:val="fr-FR"/>
        </w:rPr>
        <w:t>1</w:t>
      </w:r>
      <w:r w:rsidR="00194316" w:rsidRPr="0033379A">
        <w:rPr>
          <w:i/>
          <w:lang w:val="fr-FR"/>
        </w:rPr>
        <w:t>"</w:t>
      </w:r>
      <w:r w:rsidR="00E036FB" w:rsidRPr="0033379A">
        <w:rPr>
          <w:i/>
          <w:lang w:val="fr-FR"/>
        </w:rPr>
        <w:t xml:space="preserve"> y=</w:t>
      </w:r>
      <w:r w:rsidR="00194316" w:rsidRPr="0033379A">
        <w:rPr>
          <w:i/>
          <w:lang w:val="fr-FR"/>
        </w:rPr>
        <w:t>"</w:t>
      </w:r>
      <w:r w:rsidR="00E036FB" w:rsidRPr="0033379A">
        <w:rPr>
          <w:i/>
          <w:lang w:val="fr-FR"/>
        </w:rPr>
        <w:t>1</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lang w:val="fr-FR"/>
        </w:rPr>
        <w:t xml:space="preserve"> ... </w:t>
      </w:r>
      <w:r w:rsidR="00194316">
        <w:t>"</w:t>
      </w:r>
      <w:r w:rsidRPr="006A238A">
        <w:t>/&gt;</w:t>
      </w:r>
    </w:p>
    <w:p w14:paraId="3CF32A8C" w14:textId="77777777" w:rsidR="009469CC" w:rsidRPr="009F3818" w:rsidRDefault="009469CC" w:rsidP="009469CC">
      <w:pPr>
        <w:pStyle w:val="XMLCode"/>
        <w:rPr>
          <w:b/>
          <w:color w:val="0070C0"/>
        </w:rPr>
      </w:pPr>
      <w: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sidR="00194316">
        <w:rPr>
          <w:b/>
          <w:color w:val="0070C0"/>
        </w:rPr>
        <w:t>"</w:t>
      </w:r>
      <w:r w:rsidRPr="009F3818">
        <w:rPr>
          <w:b/>
          <w:color w:val="0070C0"/>
        </w:rPr>
        <w:t>2</w:t>
      </w:r>
      <w:r w:rsidR="00194316">
        <w:rPr>
          <w:b/>
          <w:color w:val="0070C0"/>
        </w:rPr>
        <w:t>"</w:t>
      </w:r>
      <w:r w:rsidRPr="009F3818">
        <w:rPr>
          <w:b/>
          <w:color w:val="0070C0"/>
        </w:rPr>
        <w:t xml:space="preserve"> gap=</w:t>
      </w:r>
      <w:r w:rsidR="00194316">
        <w:rPr>
          <w:b/>
          <w:color w:val="0070C0"/>
        </w:rPr>
        <w:t>"</w:t>
      </w:r>
      <w:r w:rsidRPr="009F3818">
        <w:rPr>
          <w:b/>
          <w:color w:val="0070C0"/>
        </w:rPr>
        <w:t>0</w:t>
      </w:r>
      <w:r w:rsidR="00194316">
        <w:rPr>
          <w:b/>
          <w:color w:val="0070C0"/>
        </w:rPr>
        <w:t>"</w:t>
      </w:r>
      <w:r w:rsidRPr="009F3818">
        <w:rPr>
          <w:b/>
          <w:color w:val="0070C0"/>
        </w:rPr>
        <w:t xml:space="preserve"> </w:t>
      </w:r>
      <w:proofErr w:type="spellStart"/>
      <w:r w:rsidR="00DD7113">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sidR="00A161F5">
        <w:rPr>
          <w:b/>
          <w:color w:val="0070C0"/>
        </w:rPr>
        <w:t>0</w:t>
      </w:r>
      <w:r w:rsidR="00194316">
        <w:rPr>
          <w:b/>
          <w:color w:val="0070C0"/>
        </w:rPr>
        <w:t>"</w:t>
      </w:r>
      <w:r w:rsidRPr="009F3818">
        <w:rPr>
          <w:b/>
          <w:color w:val="0070C0"/>
        </w:rPr>
        <w:t>/&gt;</w:t>
      </w:r>
    </w:p>
    <w:p w14:paraId="57B419D8" w14:textId="77777777" w:rsidR="009469CC" w:rsidRPr="007055D9" w:rsidRDefault="009469CC" w:rsidP="009469CC">
      <w:pPr>
        <w:pStyle w:val="XMLCode"/>
      </w:pPr>
      <w:r>
        <w:t xml:space="preserve">    &lt;/</w:t>
      </w:r>
      <w:proofErr w:type="spellStart"/>
      <w:r>
        <w:t>i_weld</w:t>
      </w:r>
      <w:proofErr w:type="spellEnd"/>
      <w:r>
        <w:t>&gt;</w:t>
      </w:r>
    </w:p>
    <w:p w14:paraId="33505D45" w14:textId="77777777" w:rsidR="009469CC" w:rsidRDefault="009469CC" w:rsidP="009469CC">
      <w:pPr>
        <w:pStyle w:val="XMLCode"/>
      </w:pPr>
      <w:r w:rsidRPr="007055D9">
        <w:t>&lt;/</w:t>
      </w:r>
      <w:proofErr w:type="spellStart"/>
      <w:r>
        <w:t>seamweld</w:t>
      </w:r>
      <w:proofErr w:type="spellEnd"/>
      <w:r w:rsidRPr="007055D9">
        <w:t>&gt;</w:t>
      </w:r>
    </w:p>
    <w:p w14:paraId="2D16E5D3" w14:textId="77777777" w:rsidR="009469CC" w:rsidRDefault="009469CC" w:rsidP="009469CC">
      <w:pPr>
        <w:pStyle w:val="XMLCode"/>
      </w:pPr>
    </w:p>
    <w:p w14:paraId="627BAD9C" w14:textId="77777777" w:rsidR="00255787" w:rsidRPr="007055D9" w:rsidRDefault="00255787" w:rsidP="00327322">
      <w:pPr>
        <w:pStyle w:val="berschrift3"/>
      </w:pPr>
      <w:bookmarkStart w:id="2983" w:name="_Toc3557036"/>
      <w:bookmarkStart w:id="2984" w:name="_Toc27753650"/>
      <w:r w:rsidRPr="007055D9">
        <w:lastRenderedPageBreak/>
        <w:t>Overlap Weld</w:t>
      </w:r>
      <w:bookmarkEnd w:id="2974"/>
      <w:bookmarkEnd w:id="2975"/>
      <w:bookmarkEnd w:id="2983"/>
      <w:bookmarkEnd w:id="2984"/>
    </w:p>
    <w:p w14:paraId="3DC03155" w14:textId="77777777" w:rsidR="001F3924" w:rsidRPr="007055D9" w:rsidRDefault="001F3924" w:rsidP="00FF546F">
      <w:pPr>
        <w:jc w:val="both"/>
      </w:pPr>
      <w:r w:rsidRPr="007055D9">
        <w:t>The principles of the modeling of overlap welds for χMCF are</w:t>
      </w:r>
      <w:r w:rsidR="00FF546F">
        <w:t xml:space="preserve"> described in this section. An Overlap W</w:t>
      </w:r>
      <w:r w:rsidRPr="007055D9">
        <w:t>eld describes a connection between two or three sheets welded together.</w:t>
      </w:r>
    </w:p>
    <w:p w14:paraId="113166CB" w14:textId="77777777" w:rsidR="00D3037B" w:rsidRPr="007055D9" w:rsidRDefault="00DB46FE" w:rsidP="00FF546F">
      <w:pPr>
        <w:jc w:val="both"/>
      </w:pPr>
      <w:r w:rsidRPr="007055D9">
        <w:t xml:space="preserve">The XML definition of </w:t>
      </w:r>
      <w:r w:rsidR="00A8070F" w:rsidRPr="007055D9">
        <w:t>an</w:t>
      </w:r>
      <w:r w:rsidRPr="007055D9">
        <w:t xml:space="preserve"> Overlap Weld supports up to three</w:t>
      </w:r>
      <w:r w:rsidR="00DA743B">
        <w:rPr>
          <w:rStyle w:val="Funotenzeichen"/>
        </w:rPr>
        <w:footnoteReference w:id="19"/>
      </w:r>
      <w:r w:rsidRPr="007055D9">
        <w:t xml:space="preserve"> weld positions. Each of the weld positions is specified using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p>
    <w:p w14:paraId="2F413637" w14:textId="77777777" w:rsidR="00CC3F64" w:rsidRPr="007055D9" w:rsidRDefault="00CC3F64" w:rsidP="00CC3F64">
      <w:pPr>
        <w:pStyle w:val="berschrift4"/>
      </w:pPr>
      <w:bookmarkStart w:id="2985" w:name="_Toc3557037"/>
      <w:bookmarkStart w:id="2986" w:name="_Toc27753651"/>
      <w:r w:rsidRPr="007055D9">
        <w:t>Simple Overlap Weld</w:t>
      </w:r>
      <w:bookmarkEnd w:id="2985"/>
      <w:bookmarkEnd w:id="2986"/>
    </w:p>
    <w:p w14:paraId="73C9A5DB" w14:textId="77777777" w:rsidR="001F3924" w:rsidRPr="007055D9" w:rsidRDefault="002A71CD" w:rsidP="00AB2606">
      <w:pPr>
        <w:pStyle w:val="berschrift5"/>
        <w:keepNext/>
      </w:pPr>
      <w:r>
        <w:rPr>
          <w:b w:val="0"/>
          <w:bCs w:val="0"/>
          <w:i w:val="0"/>
          <w:iCs w:val="0"/>
          <w:noProof/>
          <w:lang w:val="en-US" w:eastAsia="en-US"/>
        </w:rPr>
        <w:drawing>
          <wp:anchor distT="0" distB="0" distL="114300" distR="114300" simplePos="0" relativeHeight="251579904" behindDoc="0" locked="0" layoutInCell="1" allowOverlap="1" wp14:anchorId="055C84FC" wp14:editId="49666CAC">
            <wp:simplePos x="0" y="0"/>
            <wp:positionH relativeFrom="column">
              <wp:posOffset>3017520</wp:posOffset>
            </wp:positionH>
            <wp:positionV relativeFrom="paragraph">
              <wp:posOffset>139329</wp:posOffset>
            </wp:positionV>
            <wp:extent cx="2703195" cy="1025525"/>
            <wp:effectExtent l="0" t="0" r="1905" b="3175"/>
            <wp:wrapNone/>
            <wp:docPr id="168" name="Bild 165"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5" descr="OverlapWeld_v2"/>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703195" cy="1025525"/>
                    </a:xfrm>
                    <a:prstGeom prst="rect">
                      <a:avLst/>
                    </a:prstGeom>
                    <a:noFill/>
                    <a:ln>
                      <a:noFill/>
                    </a:ln>
                  </pic:spPr>
                </pic:pic>
              </a:graphicData>
            </a:graphic>
            <wp14:sizeRelH relativeFrom="page">
              <wp14:pctWidth>0</wp14:pctWidth>
            </wp14:sizeRelH>
            <wp14:sizeRelV relativeFrom="page">
              <wp14:pctHeight>0</wp14:pctHeight>
            </wp14:sizeRelV>
          </wp:anchor>
        </w:drawing>
      </w:r>
      <w:r w:rsidR="001F3924" w:rsidRPr="007055D9">
        <w:t>Sheet Parameters</w:t>
      </w:r>
    </w:p>
    <w:p w14:paraId="19ECC683" w14:textId="77777777" w:rsidR="001F3924" w:rsidRPr="007055D9" w:rsidRDefault="001F3924" w:rsidP="001F3924">
      <w:r w:rsidRPr="007055D9">
        <w:t>The parameters to describe the connection are:</w:t>
      </w:r>
    </w:p>
    <w:p w14:paraId="2B883E1F" w14:textId="77777777" w:rsidR="001F3924" w:rsidRPr="007055D9" w:rsidRDefault="001F3924" w:rsidP="001F3924">
      <w:pPr>
        <w:pStyle w:val="Aufzhlungszeichen"/>
        <w:rPr>
          <w:sz w:val="20"/>
        </w:rPr>
      </w:pPr>
      <w:proofErr w:type="spellStart"/>
      <w:r w:rsidRPr="007055D9">
        <w:rPr>
          <w:sz w:val="24"/>
          <w:szCs w:val="28"/>
        </w:rPr>
        <w:t>t</w:t>
      </w:r>
      <w:r w:rsidRPr="007055D9">
        <w:rPr>
          <w:sz w:val="24"/>
          <w:szCs w:val="28"/>
          <w:vertAlign w:val="subscript"/>
        </w:rPr>
        <w:t>B</w:t>
      </w:r>
      <w:proofErr w:type="spellEnd"/>
      <w:r w:rsidRPr="007055D9">
        <w:rPr>
          <w:sz w:val="24"/>
          <w:szCs w:val="28"/>
          <w:vertAlign w:val="subscript"/>
        </w:rPr>
        <w:tab/>
      </w:r>
      <w:r w:rsidRPr="007055D9">
        <w:rPr>
          <w:sz w:val="24"/>
          <w:szCs w:val="28"/>
          <w:vertAlign w:val="subscript"/>
        </w:rPr>
        <w:tab/>
      </w:r>
      <w:r w:rsidRPr="007055D9">
        <w:rPr>
          <w:sz w:val="20"/>
        </w:rPr>
        <w:t>Thickness of base sheet</w:t>
      </w:r>
    </w:p>
    <w:p w14:paraId="24C3FD63" w14:textId="77777777" w:rsidR="001F3924" w:rsidRPr="007055D9" w:rsidRDefault="001F3924" w:rsidP="001F3924">
      <w:pPr>
        <w:pStyle w:val="Aufzhlungszeichen"/>
        <w:rPr>
          <w:sz w:val="20"/>
        </w:rPr>
      </w:pPr>
      <w:r w:rsidRPr="007055D9">
        <w:rPr>
          <w:sz w:val="24"/>
          <w:szCs w:val="28"/>
        </w:rPr>
        <w:t>t</w:t>
      </w:r>
      <w:r w:rsidRPr="007055D9">
        <w:rPr>
          <w:sz w:val="24"/>
          <w:szCs w:val="28"/>
          <w:vertAlign w:val="subscript"/>
        </w:rPr>
        <w:t>1</w:t>
      </w:r>
      <w:r w:rsidRPr="007055D9">
        <w:rPr>
          <w:sz w:val="20"/>
        </w:rPr>
        <w:tab/>
      </w:r>
      <w:r w:rsidRPr="007055D9">
        <w:rPr>
          <w:sz w:val="20"/>
        </w:rPr>
        <w:tab/>
        <w:t>Thickness of welded sheet</w:t>
      </w:r>
    </w:p>
    <w:p w14:paraId="0DDC7571" w14:textId="77777777" w:rsidR="001F3924" w:rsidRPr="007055D9" w:rsidRDefault="002A71CD" w:rsidP="0035512A">
      <w:pPr>
        <w:pStyle w:val="Aufzhlungszeichen"/>
        <w:spacing w:after="120"/>
        <w:rPr>
          <w:sz w:val="20"/>
        </w:rPr>
      </w:pPr>
      <w:r>
        <w:rPr>
          <w:noProof/>
          <w:lang w:eastAsia="en-US"/>
        </w:rPr>
        <mc:AlternateContent>
          <mc:Choice Requires="wps">
            <w:drawing>
              <wp:anchor distT="0" distB="0" distL="114300" distR="114300" simplePos="0" relativeHeight="251682304" behindDoc="0" locked="0" layoutInCell="1" allowOverlap="1" wp14:anchorId="7963D401" wp14:editId="05C91C2F">
                <wp:simplePos x="0" y="0"/>
                <wp:positionH relativeFrom="column">
                  <wp:posOffset>3017520</wp:posOffset>
                </wp:positionH>
                <wp:positionV relativeFrom="paragraph">
                  <wp:posOffset>237754</wp:posOffset>
                </wp:positionV>
                <wp:extent cx="2703195" cy="635"/>
                <wp:effectExtent l="0" t="0" r="1905" b="0"/>
                <wp:wrapNone/>
                <wp:docPr id="1029" name="Text Box 1029"/>
                <wp:cNvGraphicFramePr/>
                <a:graphic xmlns:a="http://schemas.openxmlformats.org/drawingml/2006/main">
                  <a:graphicData uri="http://schemas.microsoft.com/office/word/2010/wordprocessingShape">
                    <wps:wsp>
                      <wps:cNvSpPr txBox="1"/>
                      <wps:spPr>
                        <a:xfrm>
                          <a:off x="0" y="0"/>
                          <a:ext cx="2703195" cy="635"/>
                        </a:xfrm>
                        <a:prstGeom prst="rect">
                          <a:avLst/>
                        </a:prstGeom>
                        <a:solidFill>
                          <a:prstClr val="white"/>
                        </a:solidFill>
                        <a:ln>
                          <a:noFill/>
                        </a:ln>
                        <a:effectLst/>
                      </wps:spPr>
                      <wps:txbx>
                        <w:txbxContent>
                          <w:p w14:paraId="6CBE49FD" w14:textId="384E359B" w:rsidR="00B169DB" w:rsidRPr="0079510C" w:rsidRDefault="00B169DB" w:rsidP="002A71CD">
                            <w:pPr>
                              <w:pStyle w:val="Beschriftung"/>
                              <w:rPr>
                                <w:noProof/>
                                <w:sz w:val="24"/>
                                <w:szCs w:val="26"/>
                              </w:rPr>
                            </w:pPr>
                            <w:bookmarkStart w:id="2987" w:name="_Toc3557135"/>
                            <w:bookmarkStart w:id="2988" w:name="_Toc27753753"/>
                            <w:r>
                              <w:t xml:space="preserve">Figure </w:t>
                            </w:r>
                            <w:r>
                              <w:fldChar w:fldCharType="begin"/>
                            </w:r>
                            <w:r>
                              <w:instrText xml:space="preserve"> SEQ Figure \* ARABIC </w:instrText>
                            </w:r>
                            <w:r>
                              <w:fldChar w:fldCharType="separate"/>
                            </w:r>
                            <w:ins w:id="2989" w:author="Dr. Carsten Franke" w:date="2020-03-09T14:39:00Z">
                              <w:r w:rsidR="00004854">
                                <w:rPr>
                                  <w:noProof/>
                                </w:rPr>
                                <w:t>62</w:t>
                              </w:r>
                            </w:ins>
                            <w:ins w:id="2990" w:author="nick" w:date="2020-02-20T20:00:00Z">
                              <w:del w:id="2991" w:author="Dr. Carsten Franke" w:date="2020-03-09T14:39:00Z">
                                <w:r w:rsidR="0047200E" w:rsidDel="00004854">
                                  <w:rPr>
                                    <w:noProof/>
                                  </w:rPr>
                                  <w:delText>63</w:delText>
                                </w:r>
                              </w:del>
                            </w:ins>
                            <w:del w:id="2992" w:author="Dr. Carsten Franke" w:date="2020-03-09T14:39:00Z">
                              <w:r w:rsidDel="00004854">
                                <w:rPr>
                                  <w:noProof/>
                                </w:rPr>
                                <w:delText>58</w:delText>
                              </w:r>
                            </w:del>
                            <w:r>
                              <w:fldChar w:fldCharType="end"/>
                            </w:r>
                            <w:r>
                              <w:t>: Overlap Weld Sheet Layout</w:t>
                            </w:r>
                            <w:bookmarkEnd w:id="2987"/>
                            <w:bookmarkEnd w:id="29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63D401" id="Text Box 1029" o:spid="_x0000_s1055" type="#_x0000_t202" style="position:absolute;left:0;text-align:left;margin-left:237.6pt;margin-top:18.7pt;width:212.85pt;height:.05pt;z-index:251682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" stroked="f">
                <v:textbox style="mso-fit-shape-to-text:t" inset="0,0,0,0">
                  <w:txbxContent>
                    <w:p w14:paraId="6CBE49FD" w14:textId="384E359B" w:rsidR="00B169DB" w:rsidRPr="0079510C" w:rsidRDefault="00B169DB" w:rsidP="002A71CD">
                      <w:pPr>
                        <w:pStyle w:val="Beschriftung"/>
                        <w:rPr>
                          <w:noProof/>
                          <w:sz w:val="24"/>
                          <w:szCs w:val="26"/>
                        </w:rPr>
                      </w:pPr>
                      <w:bookmarkStart w:id="2993" w:name="_Toc3557135"/>
                      <w:bookmarkStart w:id="2994" w:name="_Toc27753753"/>
                      <w:r>
                        <w:t xml:space="preserve">Figure </w:t>
                      </w:r>
                      <w:r>
                        <w:fldChar w:fldCharType="begin"/>
                      </w:r>
                      <w:r>
                        <w:instrText xml:space="preserve"> SEQ Figure \* ARABIC </w:instrText>
                      </w:r>
                      <w:r>
                        <w:fldChar w:fldCharType="separate"/>
                      </w:r>
                      <w:ins w:id="2995" w:author="Dr. Carsten Franke" w:date="2020-03-09T14:39:00Z">
                        <w:r w:rsidR="00004854">
                          <w:rPr>
                            <w:noProof/>
                          </w:rPr>
                          <w:t>62</w:t>
                        </w:r>
                      </w:ins>
                      <w:ins w:id="2996" w:author="nick" w:date="2020-02-20T20:00:00Z">
                        <w:del w:id="2997" w:author="Dr. Carsten Franke" w:date="2020-03-09T14:39:00Z">
                          <w:r w:rsidR="0047200E" w:rsidDel="00004854">
                            <w:rPr>
                              <w:noProof/>
                            </w:rPr>
                            <w:delText>63</w:delText>
                          </w:r>
                        </w:del>
                      </w:ins>
                      <w:del w:id="2998" w:author="Dr. Carsten Franke" w:date="2020-03-09T14:39:00Z">
                        <w:r w:rsidDel="00004854">
                          <w:rPr>
                            <w:noProof/>
                          </w:rPr>
                          <w:delText>58</w:delText>
                        </w:r>
                      </w:del>
                      <w:r>
                        <w:fldChar w:fldCharType="end"/>
                      </w:r>
                      <w:r>
                        <w:t>: Overlap Weld Sheet Layout</w:t>
                      </w:r>
                      <w:bookmarkEnd w:id="2993"/>
                      <w:bookmarkEnd w:id="2994"/>
                    </w:p>
                  </w:txbxContent>
                </v:textbox>
              </v:shape>
            </w:pict>
          </mc:Fallback>
        </mc:AlternateContent>
      </w:r>
      <w:r w:rsidR="001F3924" w:rsidRPr="007055D9">
        <w:rPr>
          <w:sz w:val="24"/>
          <w:szCs w:val="28"/>
        </w:rPr>
        <w:t>c</w:t>
      </w:r>
      <w:r w:rsidR="001F3924" w:rsidRPr="007055D9">
        <w:rPr>
          <w:sz w:val="20"/>
        </w:rPr>
        <w:tab/>
      </w:r>
      <w:r w:rsidR="001F3924" w:rsidRPr="007055D9">
        <w:rPr>
          <w:sz w:val="20"/>
        </w:rPr>
        <w:tab/>
        <w:t>Gap between base and welded sheet</w:t>
      </w:r>
    </w:p>
    <w:p w14:paraId="5D92258C" w14:textId="77777777" w:rsidR="001F3924" w:rsidRPr="007055D9" w:rsidRDefault="001F3924" w:rsidP="0035512A">
      <w:pPr>
        <w:pStyle w:val="berschrift5"/>
        <w:keepNext/>
        <w:spacing w:before="120"/>
      </w:pPr>
      <w:r w:rsidRPr="007055D9">
        <w:t>Weld Parameters</w:t>
      </w:r>
    </w:p>
    <w:p w14:paraId="4AB76039" w14:textId="77777777" w:rsidR="00273D79" w:rsidRPr="007055D9" w:rsidRDefault="004F562F" w:rsidP="00273D79">
      <w:r>
        <w:rPr>
          <w:noProof/>
          <w:lang w:eastAsia="en-US"/>
        </w:rPr>
        <w:drawing>
          <wp:anchor distT="0" distB="0" distL="114300" distR="114300" simplePos="0" relativeHeight="251584000" behindDoc="0" locked="0" layoutInCell="1" allowOverlap="1" wp14:anchorId="0F4AE742" wp14:editId="47967A96">
            <wp:simplePos x="0" y="0"/>
            <wp:positionH relativeFrom="column">
              <wp:posOffset>3653790</wp:posOffset>
            </wp:positionH>
            <wp:positionV relativeFrom="paragraph">
              <wp:posOffset>171450</wp:posOffset>
            </wp:positionV>
            <wp:extent cx="1552575" cy="803275"/>
            <wp:effectExtent l="0" t="0" r="0" b="0"/>
            <wp:wrapNone/>
            <wp:docPr id="167" name="Bild 166"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6" descr="OverlapWeld_v2"/>
                    <pic:cNvPicPr>
                      <a:picLocks noChangeAspect="1" noChangeArrowheads="1"/>
                    </pic:cNvPicPr>
                  </pic:nvPicPr>
                  <pic:blipFill>
                    <a:blip r:embed="rId169">
                      <a:extLst>
                        <a:ext uri="{28A0092B-C50C-407E-A947-70E740481C1C}">
                          <a14:useLocalDpi xmlns:a14="http://schemas.microsoft.com/office/drawing/2010/main" val="0"/>
                        </a:ext>
                      </a:extLst>
                    </a:blip>
                    <a:srcRect r="37817" b="21672"/>
                    <a:stretch>
                      <a:fillRect/>
                    </a:stretch>
                  </pic:blipFill>
                  <pic:spPr bwMode="auto">
                    <a:xfrm>
                      <a:off x="0" y="0"/>
                      <a:ext cx="1552575" cy="803275"/>
                    </a:xfrm>
                    <a:prstGeom prst="rect">
                      <a:avLst/>
                    </a:prstGeom>
                    <a:noFill/>
                    <a:ln>
                      <a:noFill/>
                    </a:ln>
                  </pic:spPr>
                </pic:pic>
              </a:graphicData>
            </a:graphic>
            <wp14:sizeRelH relativeFrom="page">
              <wp14:pctWidth>0</wp14:pctWidth>
            </wp14:sizeRelH>
            <wp14:sizeRelV relativeFrom="page">
              <wp14:pctHeight>0</wp14:pctHeight>
            </wp14:sizeRelV>
          </wp:anchor>
        </w:drawing>
      </w:r>
      <w:r w:rsidR="00273D79" w:rsidRPr="007055D9">
        <w:t xml:space="preserve">The parameters of the welds are the same for </w:t>
      </w:r>
      <w:proofErr w:type="gramStart"/>
      <w:r w:rsidR="00273D79" w:rsidRPr="007055D9">
        <w:t>all of</w:t>
      </w:r>
      <w:proofErr w:type="gramEnd"/>
      <w:r w:rsidR="00273D79" w:rsidRPr="007055D9">
        <w:t xml:space="preserve"> the potential welds on the connection:</w:t>
      </w:r>
    </w:p>
    <w:p w14:paraId="77F347EA" w14:textId="77777777" w:rsidR="00273D79" w:rsidRPr="007055D9" w:rsidRDefault="00273D79" w:rsidP="00273D79">
      <w:pPr>
        <w:pStyle w:val="Aufzhlungszeichen"/>
        <w:rPr>
          <w:sz w:val="20"/>
        </w:rPr>
      </w:pPr>
      <w:r w:rsidRPr="007055D9">
        <w:rPr>
          <w:sz w:val="24"/>
          <w:szCs w:val="28"/>
        </w:rPr>
        <w:t>a</w:t>
      </w:r>
      <w:r w:rsidR="00946BCD" w:rsidRPr="007055D9">
        <w:rPr>
          <w:sz w:val="24"/>
          <w:szCs w:val="28"/>
          <w:vertAlign w:val="subscript"/>
        </w:rPr>
        <w:t>1</w:t>
      </w:r>
      <w:r w:rsidRPr="007055D9">
        <w:rPr>
          <w:sz w:val="20"/>
        </w:rPr>
        <w:tab/>
      </w:r>
      <w:r w:rsidRPr="007055D9">
        <w:rPr>
          <w:sz w:val="20"/>
        </w:rPr>
        <w:tab/>
        <w:t>Thickness of the weld (a-</w:t>
      </w:r>
      <w:r w:rsidR="00416B4A">
        <w:rPr>
          <w:sz w:val="20"/>
        </w:rPr>
        <w:t>value, throat</w:t>
      </w:r>
      <w:r w:rsidRPr="007055D9">
        <w:rPr>
          <w:sz w:val="20"/>
        </w:rPr>
        <w:t>)</w:t>
      </w:r>
    </w:p>
    <w:p w14:paraId="4B1ADAB6" w14:textId="77777777" w:rsidR="00273D79" w:rsidRPr="007055D9" w:rsidRDefault="00273D79" w:rsidP="00273D79">
      <w:pPr>
        <w:pStyle w:val="Aufzhlungszeichen"/>
        <w:rPr>
          <w:sz w:val="20"/>
        </w:rPr>
      </w:pPr>
      <w:r w:rsidRPr="007055D9">
        <w:rPr>
          <w:sz w:val="24"/>
          <w:szCs w:val="28"/>
        </w:rPr>
        <w:t>d</w:t>
      </w:r>
      <w:r w:rsidR="00946BCD" w:rsidRPr="007055D9">
        <w:rPr>
          <w:sz w:val="24"/>
          <w:szCs w:val="28"/>
          <w:vertAlign w:val="subscript"/>
        </w:rPr>
        <w:t>1</w:t>
      </w:r>
      <w:r w:rsidRPr="007055D9">
        <w:rPr>
          <w:sz w:val="20"/>
        </w:rPr>
        <w:tab/>
      </w:r>
      <w:r w:rsidRPr="007055D9">
        <w:rPr>
          <w:sz w:val="20"/>
        </w:rPr>
        <w:tab/>
        <w:t>Depth of the penetration</w:t>
      </w:r>
    </w:p>
    <w:p w14:paraId="604557F3" w14:textId="77777777" w:rsidR="00273D79" w:rsidRDefault="00273D79" w:rsidP="00273D79">
      <w:pPr>
        <w:pStyle w:val="Aufzhlungszeichen"/>
        <w:rPr>
          <w:sz w:val="20"/>
        </w:rPr>
      </w:pPr>
      <w:r w:rsidRPr="006174AF">
        <w:rPr>
          <w:rFonts w:cs="Arial"/>
        </w:rPr>
        <w:t>β</w:t>
      </w:r>
      <w:r w:rsidR="00946BCD" w:rsidRPr="007055D9">
        <w:rPr>
          <w:sz w:val="24"/>
          <w:szCs w:val="28"/>
          <w:vertAlign w:val="subscript"/>
        </w:rPr>
        <w:t>1</w:t>
      </w:r>
      <w:r w:rsidRPr="007055D9">
        <w:rPr>
          <w:sz w:val="20"/>
        </w:rPr>
        <w:tab/>
      </w:r>
      <w:r w:rsidRPr="007055D9">
        <w:rPr>
          <w:sz w:val="20"/>
        </w:rPr>
        <w:tab/>
        <w:t>Weld angle</w:t>
      </w:r>
    </w:p>
    <w:p w14:paraId="5F4BEB54" w14:textId="77777777" w:rsidR="002A71CD" w:rsidRDefault="002A71CD" w:rsidP="002A71CD">
      <w:pPr>
        <w:pStyle w:val="Aufzhlungszeichen"/>
        <w:numPr>
          <w:ilvl w:val="0"/>
          <w:numId w:val="0"/>
        </w:numPr>
        <w:ind w:left="454"/>
        <w:rPr>
          <w:sz w:val="20"/>
        </w:rPr>
      </w:pPr>
    </w:p>
    <w:p w14:paraId="7E8FDE7D" w14:textId="77777777" w:rsidR="002A71CD" w:rsidRPr="007055D9" w:rsidRDefault="002A71CD" w:rsidP="002A71CD">
      <w:pPr>
        <w:pStyle w:val="Aufzhlungszeichen"/>
        <w:numPr>
          <w:ilvl w:val="0"/>
          <w:numId w:val="0"/>
        </w:numPr>
        <w:ind w:left="454"/>
        <w:rPr>
          <w:sz w:val="20"/>
        </w:rPr>
      </w:pPr>
      <w:r>
        <w:rPr>
          <w:noProof/>
          <w:lang w:eastAsia="en-US"/>
        </w:rPr>
        <mc:AlternateContent>
          <mc:Choice Requires="wps">
            <w:drawing>
              <wp:anchor distT="0" distB="0" distL="114300" distR="114300" simplePos="0" relativeHeight="251686400" behindDoc="0" locked="0" layoutInCell="1" allowOverlap="1" wp14:anchorId="72E99B64" wp14:editId="06FB2F70">
                <wp:simplePos x="0" y="0"/>
                <wp:positionH relativeFrom="column">
                  <wp:posOffset>3205480</wp:posOffset>
                </wp:positionH>
                <wp:positionV relativeFrom="paragraph">
                  <wp:posOffset>32649</wp:posOffset>
                </wp:positionV>
                <wp:extent cx="2449830" cy="635"/>
                <wp:effectExtent l="0" t="0" r="7620" b="0"/>
                <wp:wrapNone/>
                <wp:docPr id="1031" name="Text Box 1031"/>
                <wp:cNvGraphicFramePr/>
                <a:graphic xmlns:a="http://schemas.openxmlformats.org/drawingml/2006/main">
                  <a:graphicData uri="http://schemas.microsoft.com/office/word/2010/wordprocessingShape">
                    <wps:wsp>
                      <wps:cNvSpPr txBox="1"/>
                      <wps:spPr>
                        <a:xfrm>
                          <a:off x="0" y="0"/>
                          <a:ext cx="2449830" cy="635"/>
                        </a:xfrm>
                        <a:prstGeom prst="rect">
                          <a:avLst/>
                        </a:prstGeom>
                        <a:solidFill>
                          <a:prstClr val="white"/>
                        </a:solidFill>
                        <a:ln>
                          <a:noFill/>
                        </a:ln>
                        <a:effectLst/>
                      </wps:spPr>
                      <wps:txbx>
                        <w:txbxContent>
                          <w:p w14:paraId="5E312D85" w14:textId="1A8016F8" w:rsidR="00B169DB" w:rsidRPr="00A00F34" w:rsidRDefault="00B169DB" w:rsidP="002A71CD">
                            <w:pPr>
                              <w:pStyle w:val="Beschriftung"/>
                              <w:rPr>
                                <w:noProof/>
                                <w:szCs w:val="24"/>
                              </w:rPr>
                            </w:pPr>
                            <w:bookmarkStart w:id="2999" w:name="_Toc3557136"/>
                            <w:bookmarkStart w:id="3000" w:name="_Toc27753754"/>
                            <w:r>
                              <w:t xml:space="preserve">Figure </w:t>
                            </w:r>
                            <w:r>
                              <w:fldChar w:fldCharType="begin"/>
                            </w:r>
                            <w:r>
                              <w:instrText xml:space="preserve"> SEQ Figure \* ARABIC </w:instrText>
                            </w:r>
                            <w:r>
                              <w:fldChar w:fldCharType="separate"/>
                            </w:r>
                            <w:ins w:id="3001" w:author="Dr. Carsten Franke" w:date="2020-03-09T14:39:00Z">
                              <w:r w:rsidR="00004854">
                                <w:rPr>
                                  <w:noProof/>
                                </w:rPr>
                                <w:t>63</w:t>
                              </w:r>
                            </w:ins>
                            <w:ins w:id="3002" w:author="nick" w:date="2020-02-20T20:00:00Z">
                              <w:del w:id="3003" w:author="Dr. Carsten Franke" w:date="2020-03-09T14:39:00Z">
                                <w:r w:rsidR="0047200E" w:rsidDel="00004854">
                                  <w:rPr>
                                    <w:noProof/>
                                  </w:rPr>
                                  <w:delText>64</w:delText>
                                </w:r>
                              </w:del>
                            </w:ins>
                            <w:del w:id="3004" w:author="Dr. Carsten Franke" w:date="2020-03-09T14:39:00Z">
                              <w:r w:rsidDel="00004854">
                                <w:rPr>
                                  <w:noProof/>
                                </w:rPr>
                                <w:delText>59</w:delText>
                              </w:r>
                            </w:del>
                            <w:r>
                              <w:fldChar w:fldCharType="end"/>
                            </w:r>
                            <w:r>
                              <w:t>: Overlap Weld Parameters</w:t>
                            </w:r>
                            <w:bookmarkEnd w:id="2999"/>
                            <w:bookmarkEnd w:id="30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2E99B64" id="Text Box 1031" o:spid="_x0000_s1056" type="#_x0000_t202" style="position:absolute;left:0;text-align:left;margin-left:252.4pt;margin-top:2.55pt;width:192.9pt;height:.05pt;z-index:2516864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" stroked="f">
                <v:textbox style="mso-fit-shape-to-text:t" inset="0,0,0,0">
                  <w:txbxContent>
                    <w:p w14:paraId="5E312D85" w14:textId="1A8016F8" w:rsidR="00B169DB" w:rsidRPr="00A00F34" w:rsidRDefault="00B169DB" w:rsidP="002A71CD">
                      <w:pPr>
                        <w:pStyle w:val="Beschriftung"/>
                        <w:rPr>
                          <w:noProof/>
                          <w:szCs w:val="24"/>
                        </w:rPr>
                      </w:pPr>
                      <w:bookmarkStart w:id="3005" w:name="_Toc3557136"/>
                      <w:bookmarkStart w:id="3006" w:name="_Toc27753754"/>
                      <w:r>
                        <w:t xml:space="preserve">Figure </w:t>
                      </w:r>
                      <w:r>
                        <w:fldChar w:fldCharType="begin"/>
                      </w:r>
                      <w:r>
                        <w:instrText xml:space="preserve"> SEQ Figure \* ARABIC </w:instrText>
                      </w:r>
                      <w:r>
                        <w:fldChar w:fldCharType="separate"/>
                      </w:r>
                      <w:ins w:id="3007" w:author="Dr. Carsten Franke" w:date="2020-03-09T14:39:00Z">
                        <w:r w:rsidR="00004854">
                          <w:rPr>
                            <w:noProof/>
                          </w:rPr>
                          <w:t>63</w:t>
                        </w:r>
                      </w:ins>
                      <w:ins w:id="3008" w:author="nick" w:date="2020-02-20T20:00:00Z">
                        <w:del w:id="3009" w:author="Dr. Carsten Franke" w:date="2020-03-09T14:39:00Z">
                          <w:r w:rsidR="0047200E" w:rsidDel="00004854">
                            <w:rPr>
                              <w:noProof/>
                            </w:rPr>
                            <w:delText>64</w:delText>
                          </w:r>
                        </w:del>
                      </w:ins>
                      <w:del w:id="3010" w:author="Dr. Carsten Franke" w:date="2020-03-09T14:39:00Z">
                        <w:r w:rsidDel="00004854">
                          <w:rPr>
                            <w:noProof/>
                          </w:rPr>
                          <w:delText>59</w:delText>
                        </w:r>
                      </w:del>
                      <w:r>
                        <w:fldChar w:fldCharType="end"/>
                      </w:r>
                      <w:r>
                        <w:t>: Overlap Weld Parameters</w:t>
                      </w:r>
                      <w:bookmarkEnd w:id="3005"/>
                      <w:bookmarkEnd w:id="3006"/>
                    </w:p>
                  </w:txbxContent>
                </v:textbox>
              </v:shape>
            </w:pict>
          </mc:Fallback>
        </mc:AlternateContent>
      </w:r>
    </w:p>
    <w:p w14:paraId="70574D9B" w14:textId="77777777" w:rsidR="00452C51" w:rsidRPr="007055D9" w:rsidRDefault="00452C51" w:rsidP="00FF546F">
      <w:pPr>
        <w:jc w:val="both"/>
      </w:pPr>
      <w:r w:rsidRPr="007055D9">
        <w:t>For the penetration</w:t>
      </w:r>
      <w:r w:rsidR="00946BCD" w:rsidRPr="007055D9">
        <w:t>,</w:t>
      </w:r>
      <w:r w:rsidRPr="007055D9">
        <w:t xml:space="preserve"> the ratio </w:t>
      </w:r>
      <w:r w:rsidRPr="007055D9">
        <w:rPr>
          <w:rStyle w:val="TextZchn"/>
        </w:rPr>
        <w:t>η</w:t>
      </w:r>
      <w:r w:rsidR="00946BCD" w:rsidRPr="007055D9">
        <w:rPr>
          <w:rStyle w:val="TextZchn"/>
          <w:vertAlign w:val="subscript"/>
        </w:rPr>
        <w:t>1</w:t>
      </w:r>
      <w:r w:rsidRPr="007055D9">
        <w:t xml:space="preserve"> of the penetration depth to the sheet thickness is specified inside the χMCF file.</w:t>
      </w:r>
    </w:p>
    <w:p w14:paraId="6049183C" w14:textId="77777777" w:rsidR="00452C51" w:rsidRPr="0071443C" w:rsidRDefault="00452C51" w:rsidP="00FF546F">
      <w:pPr>
        <w:jc w:val="both"/>
      </w:pPr>
      <w:r w:rsidRPr="0071443C">
        <w:t xml:space="preserve">This is </w:t>
      </w:r>
      <w:r w:rsidRPr="00EE582F">
        <w:t xml:space="preserve">computed </w:t>
      </w:r>
      <w:r w:rsidR="005B197C" w:rsidRPr="005B197C">
        <w:t>by</w:t>
      </w:r>
      <w:r w:rsidR="0071443C" w:rsidRPr="00EE582F">
        <w:rPr>
          <w:position w:val="-30"/>
          <w:szCs w:val="22"/>
        </w:rPr>
        <w:object w:dxaOrig="700" w:dyaOrig="680" w14:anchorId="6D578293">
          <v:shape id="_x0000_i1029" type="#_x0000_t75" style="width:34.5pt;height:34.5pt" o:ole="">
            <v:imagedata r:id="rId170" o:title=""/>
          </v:shape>
          <o:OLEObject Type="Embed" ProgID="Equation.3" ShapeID="_x0000_i1029" DrawAspect="Content" ObjectID="_1645275662" r:id="rId171"/>
        </w:object>
      </w:r>
      <w:r w:rsidR="00946BCD" w:rsidRPr="00EE582F">
        <w:rPr>
          <w:szCs w:val="22"/>
        </w:rPr>
        <w:t>,</w:t>
      </w:r>
      <w:r w:rsidRPr="00EE582F">
        <w:t xml:space="preserve"> where </w:t>
      </w:r>
      <w:r w:rsidR="00946BCD" w:rsidRPr="00EE582F">
        <w:t>t</w:t>
      </w:r>
      <w:r w:rsidR="0071443C" w:rsidRPr="00EE582F">
        <w:rPr>
          <w:vertAlign w:val="subscript"/>
        </w:rPr>
        <w:t>1</w:t>
      </w:r>
      <w:r w:rsidR="00946BCD" w:rsidRPr="00EE582F">
        <w:t xml:space="preserve"> is the thickness of the attached sheet (green in above figure), </w:t>
      </w:r>
      <w:r w:rsidR="00946BCD" w:rsidRPr="00EE582F">
        <w:rPr>
          <w:i/>
        </w:rPr>
        <w:t>not</w:t>
      </w:r>
      <w:r w:rsidR="00946BCD" w:rsidRPr="00EE582F">
        <w:t xml:space="preserve"> </w:t>
      </w:r>
      <w:r w:rsidR="007950F8" w:rsidRPr="00EE582F">
        <w:t xml:space="preserve">of </w:t>
      </w:r>
      <w:r w:rsidR="00946BCD" w:rsidRPr="00EE582F">
        <w:t>the base sheet</w:t>
      </w:r>
      <w:r w:rsidRPr="0071443C">
        <w:t>.</w:t>
      </w:r>
      <w:r w:rsidR="009126F3" w:rsidRPr="0071443C">
        <w:t xml:space="preserve"> </w:t>
      </w:r>
    </w:p>
    <w:p w14:paraId="6F33A969" w14:textId="77777777" w:rsidR="00273D79" w:rsidRPr="007055D9" w:rsidRDefault="00273D79" w:rsidP="00273D79">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31"/>
        <w:gridCol w:w="1363"/>
        <w:gridCol w:w="1444"/>
        <w:gridCol w:w="1529"/>
        <w:gridCol w:w="1570"/>
      </w:tblGrid>
      <w:tr w:rsidR="00E60D8B" w:rsidRPr="0026200C" w14:paraId="3CDB2624" w14:textId="77777777" w:rsidTr="00AB2606">
        <w:trPr>
          <w:cantSplit/>
          <w:tblHeade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BF70566" w14:textId="77777777" w:rsidR="00273D79" w:rsidRPr="0026200C" w:rsidRDefault="00273D79" w:rsidP="00AB2606">
            <w:pPr>
              <w:keepNext/>
              <w:rPr>
                <w:b/>
                <w:i/>
                <w:sz w:val="20"/>
              </w:rPr>
            </w:pPr>
            <w:r w:rsidRPr="0026200C">
              <w:rPr>
                <w:b/>
                <w:i/>
                <w:sz w:val="20"/>
              </w:rPr>
              <w:t>Parameter</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E96F565" w14:textId="77777777" w:rsidR="00273D79" w:rsidRPr="0026200C" w:rsidRDefault="00273D79" w:rsidP="00AB2606">
            <w:pPr>
              <w:keepNext/>
              <w:rPr>
                <w:b/>
                <w:i/>
                <w:sz w:val="20"/>
              </w:rPr>
            </w:pPr>
            <w:r w:rsidRPr="0026200C">
              <w:rPr>
                <w:b/>
                <w:i/>
                <w:sz w:val="20"/>
              </w:rPr>
              <w:t>χMCF-Key</w:t>
            </w:r>
          </w:p>
        </w:tc>
        <w:tc>
          <w:tcPr>
            <w:tcW w:w="13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50E747" w14:textId="77777777" w:rsidR="00273D79" w:rsidRPr="0026200C" w:rsidRDefault="00273D79" w:rsidP="00AB2606">
            <w:pPr>
              <w:keepNext/>
              <w:rPr>
                <w:b/>
                <w:i/>
                <w:sz w:val="20"/>
              </w:rPr>
            </w:pPr>
            <w:r w:rsidRPr="0026200C">
              <w:rPr>
                <w:b/>
                <w:i/>
                <w:sz w:val="20"/>
              </w:rPr>
              <w:t>Multiplicity</w:t>
            </w:r>
          </w:p>
        </w:tc>
        <w:tc>
          <w:tcPr>
            <w:tcW w:w="144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5627C" w14:textId="77777777" w:rsidR="00273D79" w:rsidRPr="0026200C" w:rsidRDefault="00273D79" w:rsidP="00AB2606">
            <w:pPr>
              <w:keepNext/>
              <w:rPr>
                <w:b/>
                <w:i/>
                <w:sz w:val="20"/>
              </w:rPr>
            </w:pPr>
            <w:r w:rsidRPr="0026200C">
              <w:rPr>
                <w:b/>
                <w:i/>
                <w:sz w:val="20"/>
              </w:rPr>
              <w:t>Value Range</w:t>
            </w:r>
          </w:p>
        </w:tc>
        <w:tc>
          <w:tcPr>
            <w:tcW w:w="152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602B22" w14:textId="77777777" w:rsidR="00273D79" w:rsidRPr="0026200C" w:rsidRDefault="000E60DF" w:rsidP="00AB2606">
            <w:pPr>
              <w:keepNext/>
              <w:rPr>
                <w:b/>
                <w:i/>
                <w:sz w:val="20"/>
              </w:rPr>
            </w:pPr>
            <w:r>
              <w:rPr>
                <w:b/>
                <w:i/>
                <w:sz w:val="20"/>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636308" w14:textId="77777777" w:rsidR="00273D79" w:rsidRPr="0026200C" w:rsidRDefault="00273D79" w:rsidP="00AB2606">
            <w:pPr>
              <w:keepNext/>
              <w:rPr>
                <w:b/>
                <w:i/>
                <w:sz w:val="20"/>
              </w:rPr>
            </w:pPr>
            <w:r w:rsidRPr="0026200C">
              <w:rPr>
                <w:b/>
                <w:i/>
                <w:sz w:val="20"/>
              </w:rPr>
              <w:t>Default Value</w:t>
            </w:r>
          </w:p>
        </w:tc>
      </w:tr>
      <w:tr w:rsidR="00E60D8B" w:rsidRPr="007055D9" w14:paraId="7757BA4C" w14:textId="77777777" w:rsidTr="00AB2606">
        <w:trPr>
          <w:jc w:val="center"/>
        </w:trPr>
        <w:tc>
          <w:tcPr>
            <w:tcW w:w="1194" w:type="dxa"/>
            <w:shd w:val="clear" w:color="auto" w:fill="auto"/>
            <w:vAlign w:val="bottom"/>
          </w:tcPr>
          <w:p w14:paraId="3E52F82A" w14:textId="77777777" w:rsidR="00273D79" w:rsidRPr="0026200C" w:rsidRDefault="00A11F1C" w:rsidP="00FC39A1">
            <w:pPr>
              <w:rPr>
                <w:sz w:val="18"/>
                <w:szCs w:val="20"/>
              </w:rPr>
            </w:pPr>
            <w:r w:rsidRPr="0026200C">
              <w:rPr>
                <w:sz w:val="18"/>
                <w:szCs w:val="20"/>
              </w:rPr>
              <w:t>A</w:t>
            </w:r>
          </w:p>
        </w:tc>
        <w:tc>
          <w:tcPr>
            <w:tcW w:w="1431" w:type="dxa"/>
            <w:shd w:val="clear" w:color="auto" w:fill="auto"/>
            <w:vAlign w:val="bottom"/>
          </w:tcPr>
          <w:p w14:paraId="100728DF" w14:textId="77777777" w:rsidR="00273D79" w:rsidRPr="0026200C" w:rsidRDefault="00143140" w:rsidP="00FC39A1">
            <w:pPr>
              <w:rPr>
                <w:sz w:val="18"/>
                <w:szCs w:val="20"/>
              </w:rPr>
            </w:pPr>
            <w:r>
              <w:rPr>
                <w:sz w:val="18"/>
                <w:szCs w:val="20"/>
              </w:rPr>
              <w:t>t</w:t>
            </w:r>
            <w:r w:rsidRPr="0026200C">
              <w:rPr>
                <w:sz w:val="18"/>
                <w:szCs w:val="20"/>
              </w:rPr>
              <w:t>hickness</w:t>
            </w:r>
          </w:p>
        </w:tc>
        <w:tc>
          <w:tcPr>
            <w:tcW w:w="1363" w:type="dxa"/>
            <w:shd w:val="clear" w:color="auto" w:fill="auto"/>
            <w:vAlign w:val="bottom"/>
          </w:tcPr>
          <w:p w14:paraId="7DB79CAB" w14:textId="77777777" w:rsidR="00273D79" w:rsidRPr="0026200C" w:rsidRDefault="00EA14DB" w:rsidP="00FC39A1">
            <w:pPr>
              <w:rPr>
                <w:sz w:val="18"/>
                <w:szCs w:val="20"/>
              </w:rPr>
            </w:pPr>
            <w:r w:rsidRPr="0026200C">
              <w:rPr>
                <w:sz w:val="18"/>
                <w:szCs w:val="20"/>
              </w:rPr>
              <w:t>1</w:t>
            </w:r>
          </w:p>
        </w:tc>
        <w:tc>
          <w:tcPr>
            <w:tcW w:w="1444" w:type="dxa"/>
            <w:shd w:val="clear" w:color="auto" w:fill="auto"/>
            <w:vAlign w:val="bottom"/>
          </w:tcPr>
          <w:p w14:paraId="08024C07" w14:textId="77777777" w:rsidR="00273D79" w:rsidRPr="0026200C" w:rsidRDefault="00273D79" w:rsidP="00FC39A1">
            <w:pPr>
              <w:rPr>
                <w:sz w:val="18"/>
                <w:szCs w:val="20"/>
              </w:rPr>
            </w:pPr>
            <w:r w:rsidRPr="0026200C">
              <w:rPr>
                <w:sz w:val="18"/>
                <w:szCs w:val="20"/>
              </w:rPr>
              <w:t>≥ 0</w:t>
            </w:r>
          </w:p>
        </w:tc>
        <w:tc>
          <w:tcPr>
            <w:tcW w:w="1529" w:type="dxa"/>
            <w:shd w:val="clear" w:color="auto" w:fill="auto"/>
            <w:vAlign w:val="bottom"/>
          </w:tcPr>
          <w:p w14:paraId="5B2B5E6A" w14:textId="77777777" w:rsidR="00273D79" w:rsidRPr="0026200C" w:rsidRDefault="00E60D8B" w:rsidP="00FC39A1">
            <w:pPr>
              <w:rPr>
                <w:sz w:val="18"/>
                <w:szCs w:val="20"/>
              </w:rPr>
            </w:pPr>
            <w:r w:rsidRPr="0026200C">
              <w:rPr>
                <w:sz w:val="18"/>
                <w:szCs w:val="20"/>
              </w:rPr>
              <w:t>Optional</w:t>
            </w:r>
          </w:p>
        </w:tc>
        <w:tc>
          <w:tcPr>
            <w:tcW w:w="1570" w:type="dxa"/>
            <w:shd w:val="clear" w:color="auto" w:fill="auto"/>
            <w:vAlign w:val="bottom"/>
          </w:tcPr>
          <w:p w14:paraId="29D1F95A" w14:textId="77777777" w:rsidR="00273D79" w:rsidRPr="0026200C" w:rsidRDefault="0035512A" w:rsidP="00FC39A1">
            <w:pPr>
              <w:rPr>
                <w:sz w:val="18"/>
                <w:szCs w:val="20"/>
              </w:rPr>
            </w:pPr>
            <w:r w:rsidRPr="0026200C">
              <w:rPr>
                <w:sz w:val="18"/>
                <w:szCs w:val="20"/>
              </w:rPr>
              <w:t>-</w:t>
            </w:r>
          </w:p>
        </w:tc>
      </w:tr>
      <w:tr w:rsidR="00E60D8B" w:rsidRPr="007055D9" w14:paraId="648E5559" w14:textId="77777777" w:rsidTr="00AB2606">
        <w:trPr>
          <w:jc w:val="center"/>
        </w:trPr>
        <w:tc>
          <w:tcPr>
            <w:tcW w:w="1194" w:type="dxa"/>
            <w:shd w:val="clear" w:color="auto" w:fill="auto"/>
            <w:vAlign w:val="bottom"/>
          </w:tcPr>
          <w:p w14:paraId="7B92F62F" w14:textId="77777777" w:rsidR="00241236" w:rsidRPr="0026200C" w:rsidRDefault="00A11F1C" w:rsidP="00FC39A1">
            <w:pPr>
              <w:rPr>
                <w:sz w:val="18"/>
                <w:szCs w:val="20"/>
              </w:rPr>
            </w:pPr>
            <w:r w:rsidRPr="0026200C">
              <w:rPr>
                <w:sz w:val="18"/>
                <w:szCs w:val="20"/>
              </w:rPr>
              <w:t>Β</w:t>
            </w:r>
          </w:p>
        </w:tc>
        <w:tc>
          <w:tcPr>
            <w:tcW w:w="1431" w:type="dxa"/>
            <w:shd w:val="clear" w:color="auto" w:fill="auto"/>
            <w:vAlign w:val="bottom"/>
          </w:tcPr>
          <w:p w14:paraId="4FFB5D96" w14:textId="77777777" w:rsidR="00241236" w:rsidRPr="0026200C" w:rsidRDefault="00143140" w:rsidP="00FC39A1">
            <w:pPr>
              <w:rPr>
                <w:sz w:val="18"/>
                <w:szCs w:val="20"/>
              </w:rPr>
            </w:pPr>
            <w:r>
              <w:rPr>
                <w:sz w:val="18"/>
                <w:szCs w:val="20"/>
              </w:rPr>
              <w:t>a</w:t>
            </w:r>
            <w:r w:rsidRPr="0026200C">
              <w:rPr>
                <w:sz w:val="18"/>
                <w:szCs w:val="20"/>
              </w:rPr>
              <w:t>ngle</w:t>
            </w:r>
          </w:p>
        </w:tc>
        <w:tc>
          <w:tcPr>
            <w:tcW w:w="1363" w:type="dxa"/>
            <w:shd w:val="clear" w:color="auto" w:fill="auto"/>
            <w:vAlign w:val="bottom"/>
          </w:tcPr>
          <w:p w14:paraId="79422EB6" w14:textId="77777777" w:rsidR="00241236" w:rsidRPr="0026200C" w:rsidRDefault="00241236" w:rsidP="00402ABC">
            <w:pPr>
              <w:rPr>
                <w:sz w:val="18"/>
                <w:szCs w:val="20"/>
              </w:rPr>
            </w:pPr>
            <w:r w:rsidRPr="0026200C">
              <w:rPr>
                <w:sz w:val="18"/>
                <w:szCs w:val="20"/>
              </w:rPr>
              <w:t xml:space="preserve">0 </w:t>
            </w:r>
            <w:r w:rsidR="008F1B46" w:rsidRPr="0026200C">
              <w:rPr>
                <w:sz w:val="18"/>
                <w:szCs w:val="20"/>
              </w:rPr>
              <w:t>–</w:t>
            </w:r>
            <w:r w:rsidRPr="0026200C">
              <w:rPr>
                <w:sz w:val="18"/>
                <w:szCs w:val="20"/>
              </w:rPr>
              <w:t xml:space="preserve"> 1</w:t>
            </w:r>
          </w:p>
        </w:tc>
        <w:tc>
          <w:tcPr>
            <w:tcW w:w="1444" w:type="dxa"/>
            <w:shd w:val="clear" w:color="auto" w:fill="auto"/>
            <w:vAlign w:val="bottom"/>
          </w:tcPr>
          <w:p w14:paraId="7B06F98B" w14:textId="77777777" w:rsidR="00241236" w:rsidRPr="0026200C" w:rsidRDefault="00241236" w:rsidP="00FC39A1">
            <w:pPr>
              <w:rPr>
                <w:sz w:val="18"/>
                <w:szCs w:val="20"/>
              </w:rPr>
            </w:pPr>
            <w:r w:rsidRPr="0026200C">
              <w:rPr>
                <w:sz w:val="18"/>
                <w:szCs w:val="20"/>
              </w:rPr>
              <w:t>≥ 0</w:t>
            </w:r>
          </w:p>
        </w:tc>
        <w:tc>
          <w:tcPr>
            <w:tcW w:w="1529" w:type="dxa"/>
            <w:shd w:val="clear" w:color="auto" w:fill="auto"/>
            <w:vAlign w:val="bottom"/>
          </w:tcPr>
          <w:p w14:paraId="55A04C65" w14:textId="77777777" w:rsidR="00241236" w:rsidRPr="0026200C" w:rsidRDefault="00336A0E" w:rsidP="00241236">
            <w:pPr>
              <w:rPr>
                <w:sz w:val="18"/>
                <w:szCs w:val="20"/>
              </w:rPr>
            </w:pPr>
            <w:r w:rsidRPr="0026200C">
              <w:rPr>
                <w:sz w:val="18"/>
                <w:szCs w:val="20"/>
              </w:rPr>
              <w:t>O</w:t>
            </w:r>
            <w:r w:rsidR="00241236" w:rsidRPr="0026200C">
              <w:rPr>
                <w:sz w:val="18"/>
                <w:szCs w:val="20"/>
              </w:rPr>
              <w:t>ptional</w:t>
            </w:r>
          </w:p>
        </w:tc>
        <w:tc>
          <w:tcPr>
            <w:tcW w:w="1570" w:type="dxa"/>
            <w:shd w:val="clear" w:color="auto" w:fill="auto"/>
            <w:vAlign w:val="bottom"/>
          </w:tcPr>
          <w:p w14:paraId="019FA51F" w14:textId="77777777" w:rsidR="00241236" w:rsidRPr="0026200C" w:rsidRDefault="00241236" w:rsidP="00FC39A1">
            <w:pPr>
              <w:rPr>
                <w:sz w:val="18"/>
                <w:szCs w:val="20"/>
              </w:rPr>
            </w:pPr>
            <w:r w:rsidRPr="0026200C">
              <w:rPr>
                <w:sz w:val="18"/>
                <w:szCs w:val="20"/>
              </w:rPr>
              <w:t>45 [deg]</w:t>
            </w:r>
          </w:p>
        </w:tc>
      </w:tr>
      <w:tr w:rsidR="00E60D8B" w:rsidRPr="007055D9" w14:paraId="5D793CAD" w14:textId="77777777" w:rsidTr="00AB2606">
        <w:trPr>
          <w:jc w:val="center"/>
        </w:trPr>
        <w:tc>
          <w:tcPr>
            <w:tcW w:w="1194" w:type="dxa"/>
            <w:shd w:val="clear" w:color="auto" w:fill="auto"/>
            <w:vAlign w:val="bottom"/>
          </w:tcPr>
          <w:p w14:paraId="436D354A" w14:textId="77777777" w:rsidR="00241236" w:rsidRPr="0026200C" w:rsidRDefault="005941EF" w:rsidP="00FC39A1">
            <w:pPr>
              <w:rPr>
                <w:sz w:val="18"/>
                <w:szCs w:val="20"/>
              </w:rPr>
            </w:pPr>
            <w:r w:rsidRPr="0026200C">
              <w:rPr>
                <w:sz w:val="18"/>
                <w:szCs w:val="20"/>
              </w:rPr>
              <w:t>η</w:t>
            </w:r>
            <w:r w:rsidRPr="0026200C" w:rsidDel="005941EF">
              <w:rPr>
                <w:sz w:val="18"/>
                <w:szCs w:val="20"/>
              </w:rPr>
              <w:t xml:space="preserve"> </w:t>
            </w:r>
          </w:p>
        </w:tc>
        <w:tc>
          <w:tcPr>
            <w:tcW w:w="1431" w:type="dxa"/>
            <w:shd w:val="clear" w:color="auto" w:fill="auto"/>
            <w:vAlign w:val="bottom"/>
          </w:tcPr>
          <w:p w14:paraId="4FA223C9" w14:textId="77777777" w:rsidR="00241236" w:rsidRPr="0026200C" w:rsidRDefault="00143140" w:rsidP="00FC39A1">
            <w:pPr>
              <w:rPr>
                <w:sz w:val="18"/>
                <w:szCs w:val="20"/>
              </w:rPr>
            </w:pPr>
            <w:r>
              <w:rPr>
                <w:sz w:val="18"/>
                <w:szCs w:val="18"/>
              </w:rPr>
              <w:t>p</w:t>
            </w:r>
            <w:r w:rsidRPr="0026200C">
              <w:rPr>
                <w:sz w:val="18"/>
                <w:szCs w:val="18"/>
              </w:rPr>
              <w:t>enetration</w:t>
            </w:r>
          </w:p>
        </w:tc>
        <w:tc>
          <w:tcPr>
            <w:tcW w:w="1363" w:type="dxa"/>
            <w:shd w:val="clear" w:color="auto" w:fill="auto"/>
            <w:vAlign w:val="bottom"/>
          </w:tcPr>
          <w:p w14:paraId="1A43AFF0" w14:textId="77777777" w:rsidR="00241236" w:rsidRPr="0026200C" w:rsidRDefault="005941EF" w:rsidP="00FC39A1">
            <w:pPr>
              <w:rPr>
                <w:sz w:val="18"/>
                <w:szCs w:val="20"/>
              </w:rPr>
            </w:pPr>
            <w:r w:rsidRPr="0026200C">
              <w:rPr>
                <w:sz w:val="18"/>
                <w:szCs w:val="20"/>
              </w:rPr>
              <w:t>0 – 1</w:t>
            </w:r>
          </w:p>
        </w:tc>
        <w:tc>
          <w:tcPr>
            <w:tcW w:w="1444" w:type="dxa"/>
            <w:shd w:val="clear" w:color="auto" w:fill="auto"/>
            <w:vAlign w:val="bottom"/>
          </w:tcPr>
          <w:p w14:paraId="31C13C77" w14:textId="77777777" w:rsidR="00241236" w:rsidRPr="0026200C" w:rsidRDefault="005941EF" w:rsidP="00FC39A1">
            <w:pPr>
              <w:rPr>
                <w:sz w:val="18"/>
                <w:szCs w:val="20"/>
              </w:rPr>
            </w:pPr>
            <w:r w:rsidRPr="0026200C">
              <w:rPr>
                <w:sz w:val="18"/>
                <w:szCs w:val="20"/>
              </w:rPr>
              <w:t>0 ≤ η ≤ 1</w:t>
            </w:r>
          </w:p>
        </w:tc>
        <w:tc>
          <w:tcPr>
            <w:tcW w:w="1529" w:type="dxa"/>
            <w:shd w:val="clear" w:color="auto" w:fill="auto"/>
            <w:vAlign w:val="bottom"/>
          </w:tcPr>
          <w:p w14:paraId="5D39767F" w14:textId="77777777" w:rsidR="00241236" w:rsidRPr="0026200C" w:rsidRDefault="005941EF" w:rsidP="00FC39A1">
            <w:pPr>
              <w:rPr>
                <w:sz w:val="18"/>
                <w:szCs w:val="20"/>
              </w:rPr>
            </w:pPr>
            <w:r w:rsidRPr="0026200C">
              <w:rPr>
                <w:sz w:val="18"/>
                <w:szCs w:val="20"/>
              </w:rPr>
              <w:t>Optional</w:t>
            </w:r>
            <w:r w:rsidRPr="0026200C" w:rsidDel="005941EF">
              <w:rPr>
                <w:sz w:val="18"/>
                <w:szCs w:val="20"/>
              </w:rPr>
              <w:t xml:space="preserve"> </w:t>
            </w:r>
          </w:p>
        </w:tc>
        <w:tc>
          <w:tcPr>
            <w:tcW w:w="1570" w:type="dxa"/>
            <w:shd w:val="clear" w:color="auto" w:fill="auto"/>
            <w:vAlign w:val="bottom"/>
          </w:tcPr>
          <w:p w14:paraId="0083DB1B" w14:textId="77777777" w:rsidR="00241236" w:rsidRPr="0026200C" w:rsidRDefault="005941EF" w:rsidP="00F3716C">
            <w:pPr>
              <w:keepNext/>
              <w:rPr>
                <w:sz w:val="18"/>
                <w:szCs w:val="20"/>
              </w:rPr>
            </w:pPr>
            <w:r w:rsidRPr="0026200C">
              <w:rPr>
                <w:sz w:val="18"/>
                <w:szCs w:val="20"/>
              </w:rPr>
              <w:t>0</w:t>
            </w:r>
          </w:p>
        </w:tc>
      </w:tr>
    </w:tbl>
    <w:p w14:paraId="0F199696" w14:textId="0D800FF8" w:rsidR="00F3716C" w:rsidRDefault="00F3716C" w:rsidP="00F3716C">
      <w:pPr>
        <w:pStyle w:val="Beschriftung"/>
        <w:spacing w:before="120"/>
      </w:pPr>
      <w:bookmarkStart w:id="3011" w:name="_Toc3566506"/>
      <w:bookmarkStart w:id="3012" w:name="_Toc27753877"/>
      <w:r>
        <w:t xml:space="preserve">Table </w:t>
      </w:r>
      <w:ins w:id="3013" w:author="Dr. Carsten Franke" w:date="2020-03-09T16:02:00Z">
        <w:r w:rsidR="001D2A94">
          <w:fldChar w:fldCharType="begin"/>
        </w:r>
        <w:r w:rsidR="001D2A94">
          <w:instrText xml:space="preserve"> SEQ Table \* ARABIC </w:instrText>
        </w:r>
      </w:ins>
      <w:r w:rsidR="001D2A94">
        <w:fldChar w:fldCharType="separate"/>
      </w:r>
      <w:ins w:id="3014" w:author="Dr. Carsten Franke" w:date="2020-03-09T16:02:00Z">
        <w:r w:rsidR="001D2A94">
          <w:rPr>
            <w:noProof/>
          </w:rPr>
          <w:t>104</w:t>
        </w:r>
        <w:r w:rsidR="001D2A94">
          <w:fldChar w:fldCharType="end"/>
        </w:r>
      </w:ins>
      <w:del w:id="3015" w:author="Dr. Carsten Franke" w:date="2020-03-09T16:02:00Z">
        <w:r w:rsidDel="001D2A94">
          <w:fldChar w:fldCharType="begin"/>
        </w:r>
        <w:r w:rsidDel="001D2A94">
          <w:delInstrText xml:space="preserve"> SEQ Table \* ARABIC </w:delInstrText>
        </w:r>
        <w:r w:rsidDel="001D2A94">
          <w:fldChar w:fldCharType="separate"/>
        </w:r>
      </w:del>
      <w:del w:id="3016" w:author="Dr. Carsten Franke" w:date="2020-03-09T14:38:00Z">
        <w:r w:rsidR="007E2D34" w:rsidDel="00004854">
          <w:rPr>
            <w:noProof/>
          </w:rPr>
          <w:delText>102</w:delText>
        </w:r>
      </w:del>
      <w:del w:id="3017" w:author="Dr. Carsten Franke" w:date="2020-03-09T16:02:00Z">
        <w:r w:rsidDel="001D2A94">
          <w:fldChar w:fldCharType="end"/>
        </w:r>
      </w:del>
      <w:r>
        <w:t>:</w:t>
      </w:r>
      <w:r w:rsidR="007C7FBC">
        <w:t xml:space="preserve"> Parameters of Overlap Weld</w:t>
      </w:r>
      <w:bookmarkEnd w:id="3011"/>
      <w:bookmarkEnd w:id="3012"/>
    </w:p>
    <w:p w14:paraId="63B2C059" w14:textId="77777777" w:rsidR="001F3924" w:rsidRPr="007055D9" w:rsidRDefault="001E6F93" w:rsidP="00D72120">
      <w:pPr>
        <w:spacing w:before="120"/>
      </w:pPr>
      <w:r w:rsidRPr="007055D9">
        <w:t>All other parameters are provided by the model itself and are partially used to specify parameters of the weld.</w:t>
      </w:r>
    </w:p>
    <w:p w14:paraId="5B89F796" w14:textId="77777777" w:rsidR="00D3037B" w:rsidRPr="007055D9" w:rsidRDefault="00D3037B" w:rsidP="00D72120">
      <w:pPr>
        <w:pStyle w:val="berschrift4"/>
      </w:pPr>
      <w:bookmarkStart w:id="3018" w:name="_Toc338939112"/>
      <w:bookmarkStart w:id="3019" w:name="_Toc3557038"/>
      <w:bookmarkStart w:id="3020" w:name="_Toc27753652"/>
      <w:r w:rsidRPr="007055D9">
        <w:t>Single Sided Double Overlap Weld</w:t>
      </w:r>
      <w:bookmarkEnd w:id="3018"/>
      <w:bookmarkEnd w:id="3019"/>
      <w:bookmarkEnd w:id="3020"/>
    </w:p>
    <w:p w14:paraId="56EC2CDA" w14:textId="77777777" w:rsidR="00D3037B" w:rsidRPr="007055D9" w:rsidRDefault="00BC4501" w:rsidP="00D3037B">
      <w:r>
        <w:t>The Single Sided D</w:t>
      </w:r>
      <w:r w:rsidR="00D3037B" w:rsidRPr="007055D9">
        <w:t xml:space="preserve">ouble </w:t>
      </w:r>
      <w:r>
        <w:t>Overlap W</w:t>
      </w:r>
      <w:r w:rsidR="00D3037B" w:rsidRPr="007055D9">
        <w:t>eld is represented by a stacked welding.</w:t>
      </w:r>
    </w:p>
    <w:p w14:paraId="3D818E99" w14:textId="77777777" w:rsidR="00D3037B" w:rsidRPr="007055D9" w:rsidRDefault="00D3037B" w:rsidP="0035512A">
      <w:pPr>
        <w:pStyle w:val="berschrift5"/>
        <w:keepNext/>
      </w:pPr>
      <w:r w:rsidRPr="007055D9">
        <w:lastRenderedPageBreak/>
        <w:t>Sheet Parameters</w:t>
      </w:r>
    </w:p>
    <w:p w14:paraId="2E485089" w14:textId="77777777" w:rsidR="00D3037B" w:rsidRPr="007055D9" w:rsidRDefault="00D3037B" w:rsidP="0035512A">
      <w:pPr>
        <w:keepNext/>
      </w:pPr>
      <w:r w:rsidRPr="007055D9">
        <w:t>The parameters to describe the connection are:</w:t>
      </w:r>
    </w:p>
    <w:p w14:paraId="27466027" w14:textId="77777777" w:rsidR="00D3037B" w:rsidRPr="007055D9" w:rsidRDefault="0035512A" w:rsidP="0035512A">
      <w:pPr>
        <w:pStyle w:val="Aufzhlungszeichen"/>
        <w:keepNext/>
      </w:pPr>
      <w:r>
        <w:rPr>
          <w:b/>
          <w:bCs/>
          <w:i/>
          <w:iCs/>
          <w:noProof/>
          <w:lang w:eastAsia="en-US"/>
        </w:rPr>
        <w:drawing>
          <wp:anchor distT="0" distB="0" distL="114300" distR="114300" simplePos="0" relativeHeight="251588096" behindDoc="0" locked="0" layoutInCell="1" allowOverlap="1" wp14:anchorId="513925A8" wp14:editId="1866795F">
            <wp:simplePos x="0" y="0"/>
            <wp:positionH relativeFrom="column">
              <wp:posOffset>3183255</wp:posOffset>
            </wp:positionH>
            <wp:positionV relativeFrom="paragraph">
              <wp:posOffset>-546364</wp:posOffset>
            </wp:positionV>
            <wp:extent cx="2539365" cy="1233170"/>
            <wp:effectExtent l="0" t="0" r="0" b="5080"/>
            <wp:wrapNone/>
            <wp:docPr id="166" name="Bild 167"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7" descr="DoubleOverlapWeld1Side_v2"/>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2539365" cy="123317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00D3037B" w:rsidRPr="00BC4501">
        <w:rPr>
          <w:sz w:val="24"/>
          <w:szCs w:val="28"/>
        </w:rPr>
        <w:t>t</w:t>
      </w:r>
      <w:r w:rsidR="00D3037B" w:rsidRPr="00BC4501">
        <w:rPr>
          <w:sz w:val="24"/>
          <w:szCs w:val="28"/>
          <w:vertAlign w:val="subscript"/>
        </w:rPr>
        <w:t>B</w:t>
      </w:r>
      <w:proofErr w:type="spellEnd"/>
      <w:r w:rsidR="00D3037B" w:rsidRPr="007055D9">
        <w:rPr>
          <w:sz w:val="28"/>
          <w:szCs w:val="28"/>
          <w:vertAlign w:val="subscript"/>
        </w:rPr>
        <w:tab/>
      </w:r>
      <w:r w:rsidR="00D3037B" w:rsidRPr="007055D9">
        <w:rPr>
          <w:sz w:val="28"/>
          <w:szCs w:val="28"/>
          <w:vertAlign w:val="subscript"/>
        </w:rPr>
        <w:tab/>
      </w:r>
      <w:r w:rsidR="00D3037B" w:rsidRPr="007055D9">
        <w:t>Thickness of base sheet</w:t>
      </w:r>
    </w:p>
    <w:p w14:paraId="51E37D7A" w14:textId="77777777" w:rsidR="00D3037B" w:rsidRPr="007055D9" w:rsidRDefault="00D3037B" w:rsidP="0035512A">
      <w:pPr>
        <w:pStyle w:val="Aufzhlungszeichen"/>
        <w:keepNext/>
      </w:pPr>
      <w:r w:rsidRPr="00BC4501">
        <w:rPr>
          <w:sz w:val="24"/>
          <w:szCs w:val="28"/>
        </w:rPr>
        <w:t>t</w:t>
      </w:r>
      <w:r w:rsidRPr="00BC4501">
        <w:rPr>
          <w:sz w:val="24"/>
          <w:szCs w:val="28"/>
          <w:vertAlign w:val="subscript"/>
        </w:rPr>
        <w:t>1</w:t>
      </w:r>
      <w:r w:rsidRPr="00BC4501">
        <w:rPr>
          <w:sz w:val="24"/>
          <w:szCs w:val="28"/>
        </w:rPr>
        <w:t>, t</w:t>
      </w:r>
      <w:r w:rsidRPr="00BC4501">
        <w:rPr>
          <w:sz w:val="24"/>
          <w:szCs w:val="28"/>
          <w:vertAlign w:val="subscript"/>
        </w:rPr>
        <w:t>2</w:t>
      </w:r>
      <w:r w:rsidRPr="007055D9">
        <w:tab/>
        <w:t>Thicknesses of welded sheets</w:t>
      </w:r>
    </w:p>
    <w:p w14:paraId="1F518BD6" w14:textId="77777777" w:rsidR="00D3037B" w:rsidRPr="007055D9" w:rsidRDefault="00D3037B" w:rsidP="0035512A">
      <w:pPr>
        <w:pStyle w:val="Aufzhlungszeichen"/>
        <w:keepNext/>
      </w:pPr>
      <w:r w:rsidRPr="00BC4501">
        <w:rPr>
          <w:sz w:val="24"/>
          <w:szCs w:val="28"/>
        </w:rPr>
        <w:t>c</w:t>
      </w:r>
      <w:r w:rsidRPr="00BC4501">
        <w:rPr>
          <w:sz w:val="24"/>
          <w:szCs w:val="28"/>
          <w:vertAlign w:val="subscript"/>
        </w:rPr>
        <w:t>1</w:t>
      </w:r>
      <w:r w:rsidRPr="00BC4501">
        <w:rPr>
          <w:sz w:val="24"/>
          <w:szCs w:val="28"/>
        </w:rPr>
        <w:t>, c</w:t>
      </w:r>
      <w:r w:rsidRPr="00BC4501">
        <w:rPr>
          <w:sz w:val="24"/>
          <w:szCs w:val="28"/>
          <w:vertAlign w:val="subscript"/>
        </w:rPr>
        <w:t>2</w:t>
      </w:r>
      <w:r w:rsidRPr="007055D9">
        <w:tab/>
        <w:t>Gaps between base and welded sheets</w:t>
      </w:r>
    </w:p>
    <w:p w14:paraId="166E5468" w14:textId="77777777" w:rsidR="00D3037B" w:rsidRPr="007055D9" w:rsidRDefault="007C7FBC" w:rsidP="00794CF7">
      <w:pPr>
        <w:pStyle w:val="berschrift5"/>
        <w:keepNext/>
      </w:pPr>
      <w:r>
        <w:rPr>
          <w:noProof/>
          <w:lang w:val="en-US" w:eastAsia="en-US"/>
        </w:rPr>
        <mc:AlternateContent>
          <mc:Choice Requires="wps">
            <w:drawing>
              <wp:anchor distT="0" distB="0" distL="114300" distR="114300" simplePos="0" relativeHeight="251690496" behindDoc="0" locked="0" layoutInCell="1" allowOverlap="1" wp14:anchorId="2E4AF519" wp14:editId="0CA993C8">
                <wp:simplePos x="0" y="0"/>
                <wp:positionH relativeFrom="column">
                  <wp:posOffset>3088005</wp:posOffset>
                </wp:positionH>
                <wp:positionV relativeFrom="paragraph">
                  <wp:posOffset>52334</wp:posOffset>
                </wp:positionV>
                <wp:extent cx="2670810" cy="635"/>
                <wp:effectExtent l="0" t="0" r="15240" b="16510"/>
                <wp:wrapNone/>
                <wp:docPr id="1032" name="Text Box 1032"/>
                <wp:cNvGraphicFramePr/>
                <a:graphic xmlns:a="http://schemas.openxmlformats.org/drawingml/2006/main">
                  <a:graphicData uri="http://schemas.microsoft.com/office/word/2010/wordprocessingShape">
                    <wps:wsp>
                      <wps:cNvSpPr txBox="1"/>
                      <wps:spPr>
                        <a:xfrm>
                          <a:off x="0" y="0"/>
                          <a:ext cx="2670810" cy="635"/>
                        </a:xfrm>
                        <a:prstGeom prst="rect">
                          <a:avLst/>
                        </a:prstGeom>
                        <a:noFill/>
                        <a:ln>
                          <a:noFill/>
                        </a:ln>
                        <a:effectLst/>
                      </wps:spPr>
                      <wps:txbx>
                        <w:txbxContent>
                          <w:p w14:paraId="2DFBB99A" w14:textId="0A824AE9" w:rsidR="00B169DB" w:rsidRPr="008B5970" w:rsidRDefault="00B169DB" w:rsidP="007C7FBC">
                            <w:pPr>
                              <w:pStyle w:val="Beschriftung"/>
                              <w:rPr>
                                <w:noProof/>
                                <w:sz w:val="24"/>
                                <w:szCs w:val="26"/>
                              </w:rPr>
                            </w:pPr>
                            <w:bookmarkStart w:id="3021" w:name="_Toc3557137"/>
                            <w:bookmarkStart w:id="3022" w:name="_Toc27753755"/>
                            <w:r>
                              <w:t xml:space="preserve">Figure </w:t>
                            </w:r>
                            <w:r>
                              <w:fldChar w:fldCharType="begin"/>
                            </w:r>
                            <w:r>
                              <w:instrText xml:space="preserve"> SEQ Figure \* ARABIC </w:instrText>
                            </w:r>
                            <w:r>
                              <w:fldChar w:fldCharType="separate"/>
                            </w:r>
                            <w:ins w:id="3023" w:author="Dr. Carsten Franke" w:date="2020-03-09T14:39:00Z">
                              <w:r w:rsidR="00004854">
                                <w:rPr>
                                  <w:noProof/>
                                </w:rPr>
                                <w:t>64</w:t>
                              </w:r>
                            </w:ins>
                            <w:ins w:id="3024" w:author="nick" w:date="2020-02-20T20:00:00Z">
                              <w:del w:id="3025" w:author="Dr. Carsten Franke" w:date="2020-03-09T14:39:00Z">
                                <w:r w:rsidR="0047200E" w:rsidDel="00004854">
                                  <w:rPr>
                                    <w:noProof/>
                                  </w:rPr>
                                  <w:delText>65</w:delText>
                                </w:r>
                              </w:del>
                            </w:ins>
                            <w:del w:id="3026" w:author="Dr. Carsten Franke" w:date="2020-03-09T14:39:00Z">
                              <w:r w:rsidDel="00004854">
                                <w:rPr>
                                  <w:noProof/>
                                </w:rPr>
                                <w:delText>60</w:delText>
                              </w:r>
                            </w:del>
                            <w:r>
                              <w:fldChar w:fldCharType="end"/>
                            </w:r>
                            <w:r>
                              <w:t xml:space="preserve">: </w:t>
                            </w:r>
                            <w:r w:rsidRPr="007055D9">
                              <w:t>Single Sided Double Overlap Weld</w:t>
                            </w:r>
                            <w:bookmarkEnd w:id="3021"/>
                            <w:bookmarkEnd w:id="30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E4AF519" id="Text Box 1032" o:spid="_x0000_s1057" type="#_x0000_t202" style="position:absolute;margin-left:243.15pt;margin-top:4.1pt;width:210.3pt;height:.05pt;z-index:2516904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" filled="f" stroked="f">
                <v:textbox style="mso-fit-shape-to-text:t" inset="0,0,0,0">
                  <w:txbxContent>
                    <w:p w14:paraId="2DFBB99A" w14:textId="0A824AE9" w:rsidR="00B169DB" w:rsidRPr="008B5970" w:rsidRDefault="00B169DB" w:rsidP="007C7FBC">
                      <w:pPr>
                        <w:pStyle w:val="Beschriftung"/>
                        <w:rPr>
                          <w:noProof/>
                          <w:sz w:val="24"/>
                          <w:szCs w:val="26"/>
                        </w:rPr>
                      </w:pPr>
                      <w:bookmarkStart w:id="3027" w:name="_Toc3557137"/>
                      <w:bookmarkStart w:id="3028" w:name="_Toc27753755"/>
                      <w:r>
                        <w:t xml:space="preserve">Figure </w:t>
                      </w:r>
                      <w:r>
                        <w:fldChar w:fldCharType="begin"/>
                      </w:r>
                      <w:r>
                        <w:instrText xml:space="preserve"> SEQ Figure \* ARABIC </w:instrText>
                      </w:r>
                      <w:r>
                        <w:fldChar w:fldCharType="separate"/>
                      </w:r>
                      <w:ins w:id="3029" w:author="Dr. Carsten Franke" w:date="2020-03-09T14:39:00Z">
                        <w:r w:rsidR="00004854">
                          <w:rPr>
                            <w:noProof/>
                          </w:rPr>
                          <w:t>64</w:t>
                        </w:r>
                      </w:ins>
                      <w:ins w:id="3030" w:author="nick" w:date="2020-02-20T20:00:00Z">
                        <w:del w:id="3031" w:author="Dr. Carsten Franke" w:date="2020-03-09T14:39:00Z">
                          <w:r w:rsidR="0047200E" w:rsidDel="00004854">
                            <w:rPr>
                              <w:noProof/>
                            </w:rPr>
                            <w:delText>65</w:delText>
                          </w:r>
                        </w:del>
                      </w:ins>
                      <w:del w:id="3032" w:author="Dr. Carsten Franke" w:date="2020-03-09T14:39:00Z">
                        <w:r w:rsidDel="00004854">
                          <w:rPr>
                            <w:noProof/>
                          </w:rPr>
                          <w:delText>60</w:delText>
                        </w:r>
                      </w:del>
                      <w:r>
                        <w:fldChar w:fldCharType="end"/>
                      </w:r>
                      <w:r>
                        <w:t xml:space="preserve">: </w:t>
                      </w:r>
                      <w:r w:rsidRPr="007055D9">
                        <w:t>Single Sided Double Overlap Weld</w:t>
                      </w:r>
                      <w:bookmarkEnd w:id="3027"/>
                      <w:bookmarkEnd w:id="3028"/>
                    </w:p>
                  </w:txbxContent>
                </v:textbox>
              </v:shape>
            </w:pict>
          </mc:Fallback>
        </mc:AlternateContent>
      </w:r>
      <w:r w:rsidR="00D3037B" w:rsidRPr="007055D9">
        <w:t>Weld Parameters</w:t>
      </w:r>
    </w:p>
    <w:p w14:paraId="21A8CE15" w14:textId="77777777" w:rsidR="00D3037B" w:rsidRPr="007055D9" w:rsidRDefault="00044694" w:rsidP="00794CF7">
      <w:pPr>
        <w:keepNext/>
      </w:pPr>
      <w:r>
        <w:rPr>
          <w:noProof/>
          <w:sz w:val="20"/>
          <w:lang w:eastAsia="en-US"/>
        </w:rPr>
        <w:drawing>
          <wp:anchor distT="0" distB="0" distL="114300" distR="114300" simplePos="0" relativeHeight="251596288" behindDoc="0" locked="0" layoutInCell="1" allowOverlap="1" wp14:anchorId="60970F02" wp14:editId="1E27B824">
            <wp:simplePos x="0" y="0"/>
            <wp:positionH relativeFrom="column">
              <wp:posOffset>4516755</wp:posOffset>
            </wp:positionH>
            <wp:positionV relativeFrom="paragraph">
              <wp:posOffset>148219</wp:posOffset>
            </wp:positionV>
            <wp:extent cx="1104900" cy="953770"/>
            <wp:effectExtent l="0" t="0" r="0" b="0"/>
            <wp:wrapNone/>
            <wp:docPr id="165" name="Bild 169"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9" descr="DoubleOverlapWeld1Side_v2"/>
                    <pic:cNvPicPr>
                      <a:picLocks noChangeAspect="1" noChangeArrowheads="1"/>
                    </pic:cNvPicPr>
                  </pic:nvPicPr>
                  <pic:blipFill>
                    <a:blip r:embed="rId173">
                      <a:extLst>
                        <a:ext uri="{28A0092B-C50C-407E-A947-70E740481C1C}">
                          <a14:useLocalDpi xmlns:a14="http://schemas.microsoft.com/office/drawing/2010/main" val="0"/>
                        </a:ext>
                      </a:extLst>
                    </a:blip>
                    <a:srcRect l="30699" t="-9229" r="33762" b="50989"/>
                    <a:stretch>
                      <a:fillRect/>
                    </a:stretch>
                  </pic:blipFill>
                  <pic:spPr bwMode="auto">
                    <a:xfrm>
                      <a:off x="0" y="0"/>
                      <a:ext cx="1104900" cy="95377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592192" behindDoc="0" locked="0" layoutInCell="1" allowOverlap="1" wp14:anchorId="74CFEC94" wp14:editId="67B3F01C">
            <wp:simplePos x="0" y="0"/>
            <wp:positionH relativeFrom="column">
              <wp:posOffset>2995930</wp:posOffset>
            </wp:positionH>
            <wp:positionV relativeFrom="paragraph">
              <wp:posOffset>162824</wp:posOffset>
            </wp:positionV>
            <wp:extent cx="1200785" cy="930275"/>
            <wp:effectExtent l="0" t="0" r="0" b="3175"/>
            <wp:wrapNone/>
            <wp:docPr id="164" name="Bild 168"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8" descr="DoubleOverlapWeld1Side_v2"/>
                    <pic:cNvPicPr>
                      <a:picLocks noChangeAspect="1" noChangeArrowheads="1"/>
                    </pic:cNvPicPr>
                  </pic:nvPicPr>
                  <pic:blipFill>
                    <a:blip r:embed="rId173">
                      <a:extLst>
                        <a:ext uri="{28A0092B-C50C-407E-A947-70E740481C1C}">
                          <a14:useLocalDpi xmlns:a14="http://schemas.microsoft.com/office/drawing/2010/main" val="0"/>
                        </a:ext>
                      </a:extLst>
                    </a:blip>
                    <a:srcRect l="3841" t="29120" r="57536" b="14075"/>
                    <a:stretch>
                      <a:fillRect/>
                    </a:stretch>
                  </pic:blipFill>
                  <pic:spPr bwMode="auto">
                    <a:xfrm>
                      <a:off x="0" y="0"/>
                      <a:ext cx="1200785" cy="930275"/>
                    </a:xfrm>
                    <a:prstGeom prst="rect">
                      <a:avLst/>
                    </a:prstGeom>
                    <a:noFill/>
                    <a:ln>
                      <a:noFill/>
                    </a:ln>
                  </pic:spPr>
                </pic:pic>
              </a:graphicData>
            </a:graphic>
            <wp14:sizeRelH relativeFrom="page">
              <wp14:pctWidth>0</wp14:pctWidth>
            </wp14:sizeRelH>
            <wp14:sizeRelV relativeFrom="page">
              <wp14:pctHeight>0</wp14:pctHeight>
            </wp14:sizeRelV>
          </wp:anchor>
        </w:drawing>
      </w:r>
      <w:r w:rsidR="00D3037B" w:rsidRPr="007055D9">
        <w:t xml:space="preserve">The parameters of the welds are the same for </w:t>
      </w:r>
      <w:proofErr w:type="gramStart"/>
      <w:r w:rsidR="00D3037B" w:rsidRPr="007055D9">
        <w:t>all of</w:t>
      </w:r>
      <w:proofErr w:type="gramEnd"/>
      <w:r w:rsidR="00D3037B" w:rsidRPr="007055D9">
        <w:t xml:space="preserve"> the welds on the connection:</w:t>
      </w:r>
    </w:p>
    <w:p w14:paraId="63F6CD39" w14:textId="77777777" w:rsidR="00D3037B" w:rsidRPr="007055D9" w:rsidRDefault="00D3037B" w:rsidP="00794CF7">
      <w:pPr>
        <w:pStyle w:val="Aufzhlungszeichen"/>
        <w:keepNext/>
      </w:pPr>
      <w:r w:rsidRPr="00BC4501">
        <w:rPr>
          <w:sz w:val="24"/>
          <w:szCs w:val="28"/>
        </w:rPr>
        <w:t>a</w:t>
      </w:r>
      <w:r w:rsidRPr="00BC4501">
        <w:rPr>
          <w:sz w:val="24"/>
          <w:szCs w:val="28"/>
          <w:vertAlign w:val="subscript"/>
        </w:rPr>
        <w:t>i</w:t>
      </w:r>
      <w:r w:rsidRPr="00BC4501">
        <w:rPr>
          <w:sz w:val="20"/>
        </w:rPr>
        <w:tab/>
      </w:r>
      <w:r w:rsidRPr="007055D9">
        <w:tab/>
        <w:t>Thickness of the weld (a-</w:t>
      </w:r>
      <w:r w:rsidR="00DD7113">
        <w:t>value, throat</w:t>
      </w:r>
      <w:r w:rsidRPr="007055D9">
        <w:t>)</w:t>
      </w:r>
    </w:p>
    <w:p w14:paraId="0E2BFC7F" w14:textId="77777777" w:rsidR="00D3037B" w:rsidRPr="007055D9" w:rsidRDefault="00D3037B" w:rsidP="00794CF7">
      <w:pPr>
        <w:pStyle w:val="Aufzhlungszeichen"/>
        <w:keepNext/>
      </w:pPr>
      <w:r w:rsidRPr="00BC4501">
        <w:rPr>
          <w:sz w:val="24"/>
          <w:szCs w:val="28"/>
        </w:rPr>
        <w:t>d</w:t>
      </w:r>
      <w:r w:rsidRPr="00BC4501">
        <w:rPr>
          <w:sz w:val="24"/>
          <w:szCs w:val="28"/>
          <w:vertAlign w:val="subscript"/>
        </w:rPr>
        <w:t>i</w:t>
      </w:r>
      <w:r w:rsidRPr="00BC4501">
        <w:rPr>
          <w:sz w:val="20"/>
        </w:rPr>
        <w:tab/>
      </w:r>
      <w:r w:rsidRPr="007055D9">
        <w:tab/>
        <w:t>Depth of the penetration</w:t>
      </w:r>
    </w:p>
    <w:p w14:paraId="4882401F" w14:textId="77777777" w:rsidR="00D3037B" w:rsidRPr="007055D9" w:rsidRDefault="00D3037B" w:rsidP="00794CF7">
      <w:pPr>
        <w:pStyle w:val="Aufzhlungszeichen"/>
        <w:keepNext/>
      </w:pPr>
      <w:r w:rsidRPr="006174AF">
        <w:rPr>
          <w:rFonts w:cs="Arial"/>
        </w:rPr>
        <w:t>β</w:t>
      </w:r>
      <w:proofErr w:type="spellStart"/>
      <w:r w:rsidRPr="00BC4501">
        <w:rPr>
          <w:sz w:val="24"/>
          <w:szCs w:val="28"/>
          <w:vertAlign w:val="subscript"/>
        </w:rPr>
        <w:t>i</w:t>
      </w:r>
      <w:proofErr w:type="spellEnd"/>
      <w:r w:rsidRPr="007055D9">
        <w:tab/>
      </w:r>
      <w:r w:rsidRPr="007055D9">
        <w:tab/>
        <w:t>Weld angle</w:t>
      </w:r>
    </w:p>
    <w:p w14:paraId="47E2B0A4" w14:textId="77777777" w:rsidR="00D3037B" w:rsidRDefault="00044694" w:rsidP="00D3037B">
      <w:r>
        <w:rPr>
          <w:noProof/>
          <w:lang w:eastAsia="en-US"/>
        </w:rPr>
        <mc:AlternateContent>
          <mc:Choice Requires="wps">
            <w:drawing>
              <wp:anchor distT="0" distB="0" distL="114300" distR="114300" simplePos="0" relativeHeight="251694592" behindDoc="0" locked="0" layoutInCell="1" allowOverlap="1" wp14:anchorId="7D0F563B" wp14:editId="506C237F">
                <wp:simplePos x="0" y="0"/>
                <wp:positionH relativeFrom="column">
                  <wp:posOffset>2998470</wp:posOffset>
                </wp:positionH>
                <wp:positionV relativeFrom="paragraph">
                  <wp:posOffset>191135</wp:posOffset>
                </wp:positionV>
                <wp:extent cx="2621915" cy="635"/>
                <wp:effectExtent l="0" t="0" r="6985" b="0"/>
                <wp:wrapNone/>
                <wp:docPr id="1033" name="Text Box 1033"/>
                <wp:cNvGraphicFramePr/>
                <a:graphic xmlns:a="http://schemas.openxmlformats.org/drawingml/2006/main">
                  <a:graphicData uri="http://schemas.microsoft.com/office/word/2010/wordprocessingShape">
                    <wps:wsp>
                      <wps:cNvSpPr txBox="1"/>
                      <wps:spPr>
                        <a:xfrm>
                          <a:off x="0" y="0"/>
                          <a:ext cx="2621915" cy="635"/>
                        </a:xfrm>
                        <a:prstGeom prst="rect">
                          <a:avLst/>
                        </a:prstGeom>
                        <a:solidFill>
                          <a:prstClr val="white"/>
                        </a:solidFill>
                        <a:ln>
                          <a:noFill/>
                        </a:ln>
                        <a:effectLst/>
                      </wps:spPr>
                      <wps:txbx>
                        <w:txbxContent>
                          <w:p w14:paraId="465A2249" w14:textId="47561E62" w:rsidR="00B169DB" w:rsidRPr="008D09AE" w:rsidRDefault="00B169DB" w:rsidP="00044694">
                            <w:pPr>
                              <w:pStyle w:val="Beschriftung"/>
                              <w:rPr>
                                <w:noProof/>
                                <w:szCs w:val="24"/>
                              </w:rPr>
                            </w:pPr>
                            <w:bookmarkStart w:id="3033" w:name="_Toc3557138"/>
                            <w:bookmarkStart w:id="3034" w:name="_Toc27753756"/>
                            <w:r>
                              <w:t xml:space="preserve">Figure </w:t>
                            </w:r>
                            <w:r>
                              <w:fldChar w:fldCharType="begin"/>
                            </w:r>
                            <w:r>
                              <w:instrText xml:space="preserve"> SEQ Figure \* ARABIC </w:instrText>
                            </w:r>
                            <w:r>
                              <w:fldChar w:fldCharType="separate"/>
                            </w:r>
                            <w:ins w:id="3035" w:author="Dr. Carsten Franke" w:date="2020-03-09T14:39:00Z">
                              <w:r w:rsidR="00004854">
                                <w:rPr>
                                  <w:noProof/>
                                </w:rPr>
                                <w:t>65</w:t>
                              </w:r>
                            </w:ins>
                            <w:ins w:id="3036" w:author="nick" w:date="2020-02-20T20:00:00Z">
                              <w:del w:id="3037" w:author="Dr. Carsten Franke" w:date="2020-03-09T14:39:00Z">
                                <w:r w:rsidR="0047200E" w:rsidDel="00004854">
                                  <w:rPr>
                                    <w:noProof/>
                                  </w:rPr>
                                  <w:delText>66</w:delText>
                                </w:r>
                              </w:del>
                            </w:ins>
                            <w:del w:id="3038" w:author="Dr. Carsten Franke" w:date="2020-03-09T14:39:00Z">
                              <w:r w:rsidDel="00004854">
                                <w:rPr>
                                  <w:noProof/>
                                </w:rPr>
                                <w:delText>61</w:delText>
                              </w:r>
                            </w:del>
                            <w:r>
                              <w:fldChar w:fldCharType="end"/>
                            </w:r>
                            <w:r>
                              <w:t>: Overlap Weld Parameters</w:t>
                            </w:r>
                            <w:bookmarkEnd w:id="3033"/>
                            <w:bookmarkEnd w:id="30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D0F563B" id="Text Box 1033" o:spid="_x0000_s1058" type="#_x0000_t202" style="position:absolute;margin-left:236.1pt;margin-top:15.05pt;width:206.45pt;height:.05pt;z-index:2516945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" stroked="f">
                <v:textbox style="mso-fit-shape-to-text:t" inset="0,0,0,0">
                  <w:txbxContent>
                    <w:p w14:paraId="465A2249" w14:textId="47561E62" w:rsidR="00B169DB" w:rsidRPr="008D09AE" w:rsidRDefault="00B169DB" w:rsidP="00044694">
                      <w:pPr>
                        <w:pStyle w:val="Beschriftung"/>
                        <w:rPr>
                          <w:noProof/>
                          <w:szCs w:val="24"/>
                        </w:rPr>
                      </w:pPr>
                      <w:bookmarkStart w:id="3039" w:name="_Toc3557138"/>
                      <w:bookmarkStart w:id="3040" w:name="_Toc27753756"/>
                      <w:r>
                        <w:t xml:space="preserve">Figure </w:t>
                      </w:r>
                      <w:r>
                        <w:fldChar w:fldCharType="begin"/>
                      </w:r>
                      <w:r>
                        <w:instrText xml:space="preserve"> SEQ Figure \* ARABIC </w:instrText>
                      </w:r>
                      <w:r>
                        <w:fldChar w:fldCharType="separate"/>
                      </w:r>
                      <w:ins w:id="3041" w:author="Dr. Carsten Franke" w:date="2020-03-09T14:39:00Z">
                        <w:r w:rsidR="00004854">
                          <w:rPr>
                            <w:noProof/>
                          </w:rPr>
                          <w:t>65</w:t>
                        </w:r>
                      </w:ins>
                      <w:ins w:id="3042" w:author="nick" w:date="2020-02-20T20:00:00Z">
                        <w:del w:id="3043" w:author="Dr. Carsten Franke" w:date="2020-03-09T14:39:00Z">
                          <w:r w:rsidR="0047200E" w:rsidDel="00004854">
                            <w:rPr>
                              <w:noProof/>
                            </w:rPr>
                            <w:delText>66</w:delText>
                          </w:r>
                        </w:del>
                      </w:ins>
                      <w:del w:id="3044" w:author="Dr. Carsten Franke" w:date="2020-03-09T14:39:00Z">
                        <w:r w:rsidDel="00004854">
                          <w:rPr>
                            <w:noProof/>
                          </w:rPr>
                          <w:delText>61</w:delText>
                        </w:r>
                      </w:del>
                      <w:r>
                        <w:fldChar w:fldCharType="end"/>
                      </w:r>
                      <w:r>
                        <w:t>: Overlap Weld Parameters</w:t>
                      </w:r>
                      <w:bookmarkEnd w:id="3039"/>
                      <w:bookmarkEnd w:id="3040"/>
                    </w:p>
                  </w:txbxContent>
                </v:textbox>
              </v:shape>
            </w:pict>
          </mc:Fallback>
        </mc:AlternateContent>
      </w:r>
    </w:p>
    <w:p w14:paraId="5E9F5313" w14:textId="77777777" w:rsidR="00044694" w:rsidRPr="007055D9" w:rsidRDefault="00044694" w:rsidP="00D3037B"/>
    <w:p w14:paraId="2142F564" w14:textId="77777777" w:rsidR="00452C51" w:rsidRPr="007055D9" w:rsidRDefault="00452C51" w:rsidP="00BC4501">
      <w:pPr>
        <w:jc w:val="both"/>
      </w:pPr>
      <w:r w:rsidRPr="007055D9">
        <w:t xml:space="preserve">For the penetration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20CCCFFA" w14:textId="77777777" w:rsidR="00452C51" w:rsidRPr="007055D9" w:rsidRDefault="00452C51" w:rsidP="00BC4501">
      <w:pPr>
        <w:jc w:val="both"/>
      </w:pPr>
      <w:r w:rsidRPr="007055D9">
        <w:t xml:space="preserve">This is computed by </w:t>
      </w:r>
      <w:r w:rsidRPr="007055D9">
        <w:rPr>
          <w:position w:val="-32"/>
          <w:szCs w:val="22"/>
        </w:rPr>
        <w:object w:dxaOrig="1240" w:dyaOrig="700" w14:anchorId="5F9AA7F6">
          <v:shape id="_x0000_i1030" type="#_x0000_t75" style="width:60.75pt;height:35.25pt" o:ole="">
            <v:imagedata r:id="rId155" o:title=""/>
          </v:shape>
          <o:OLEObject Type="Embed" ProgID="Equation.3" ShapeID="_x0000_i1030" DrawAspect="Content" ObjectID="_1645275663" r:id="rId174"/>
        </w:object>
      </w:r>
      <w:r w:rsidRPr="007055D9">
        <w:t xml:space="preserve"> where index </w:t>
      </w:r>
      <w:proofErr w:type="spellStart"/>
      <w:r w:rsidRPr="007055D9">
        <w:rPr>
          <w:rStyle w:val="TextZchn"/>
          <w:i/>
        </w:rPr>
        <w:t>i</w:t>
      </w:r>
      <w:proofErr w:type="spellEnd"/>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6C536AB5" w14:textId="77777777" w:rsidR="00D3037B" w:rsidRPr="007055D9" w:rsidRDefault="00D3037B" w:rsidP="00BC4501">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1"/>
        <w:gridCol w:w="1434"/>
        <w:gridCol w:w="1365"/>
        <w:gridCol w:w="1437"/>
        <w:gridCol w:w="1534"/>
        <w:gridCol w:w="1570"/>
      </w:tblGrid>
      <w:tr w:rsidR="00D3037B" w:rsidRPr="007055D9" w14:paraId="0CED74C9" w14:textId="77777777" w:rsidTr="00AB2606">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7318721" w14:textId="77777777" w:rsidR="00D3037B" w:rsidRPr="007055D9" w:rsidRDefault="00D3037B" w:rsidP="00AB2606">
            <w:pPr>
              <w:keepNext/>
              <w:rPr>
                <w:b/>
                <w:i/>
              </w:rPr>
            </w:pPr>
            <w:r w:rsidRPr="007055D9">
              <w:rPr>
                <w:b/>
                <w:i/>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19F40D" w14:textId="77777777" w:rsidR="00D3037B" w:rsidRPr="007055D9" w:rsidRDefault="00D3037B" w:rsidP="00AB2606">
            <w:pPr>
              <w:keepNext/>
              <w:rPr>
                <w:b/>
                <w:i/>
              </w:rPr>
            </w:pPr>
            <w:r w:rsidRPr="007055D9">
              <w:rPr>
                <w:b/>
                <w:i/>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B46240" w14:textId="77777777" w:rsidR="00D3037B" w:rsidRPr="007055D9" w:rsidRDefault="00D3037B" w:rsidP="00AB2606">
            <w:pPr>
              <w:keepNext/>
              <w:rPr>
                <w:b/>
                <w:i/>
              </w:rPr>
            </w:pPr>
            <w:r w:rsidRPr="007055D9">
              <w:rPr>
                <w:b/>
                <w:i/>
              </w:rPr>
              <w:t>Multiplicity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2A0EB0" w14:textId="77777777" w:rsidR="00D3037B" w:rsidRPr="007055D9" w:rsidRDefault="00D3037B" w:rsidP="00AB2606">
            <w:pPr>
              <w:keepNext/>
              <w:rPr>
                <w:b/>
                <w:i/>
              </w:rPr>
            </w:pPr>
            <w:r w:rsidRPr="007055D9">
              <w:rPr>
                <w:b/>
                <w:i/>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7823CD2" w14:textId="77777777" w:rsidR="00D3037B" w:rsidRPr="007055D9" w:rsidRDefault="000E60DF" w:rsidP="00AB2606">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A6417B0" w14:textId="77777777" w:rsidR="00D3037B" w:rsidRPr="007055D9" w:rsidRDefault="00D3037B" w:rsidP="00AB2606">
            <w:pPr>
              <w:keepNext/>
              <w:rPr>
                <w:b/>
                <w:i/>
              </w:rPr>
            </w:pPr>
            <w:r w:rsidRPr="007055D9">
              <w:rPr>
                <w:b/>
                <w:i/>
              </w:rPr>
              <w:t>Default Value</w:t>
            </w:r>
          </w:p>
        </w:tc>
      </w:tr>
      <w:tr w:rsidR="00157A42" w:rsidRPr="007055D9" w14:paraId="49B15C91" w14:textId="77777777" w:rsidTr="00AB2606">
        <w:trPr>
          <w:jc w:val="center"/>
        </w:trPr>
        <w:tc>
          <w:tcPr>
            <w:tcW w:w="1191" w:type="dxa"/>
            <w:shd w:val="clear" w:color="auto" w:fill="auto"/>
            <w:vAlign w:val="bottom"/>
          </w:tcPr>
          <w:p w14:paraId="0CA5FF31" w14:textId="77777777" w:rsidR="00157A42" w:rsidRPr="00BC4501" w:rsidRDefault="00A11F1C" w:rsidP="00157A42">
            <w:pPr>
              <w:rPr>
                <w:sz w:val="20"/>
                <w:szCs w:val="20"/>
              </w:rPr>
            </w:pPr>
            <w:r w:rsidRPr="00BC4501">
              <w:rPr>
                <w:sz w:val="20"/>
                <w:szCs w:val="20"/>
              </w:rPr>
              <w:t>A</w:t>
            </w:r>
          </w:p>
        </w:tc>
        <w:tc>
          <w:tcPr>
            <w:tcW w:w="1434" w:type="dxa"/>
            <w:shd w:val="clear" w:color="auto" w:fill="auto"/>
            <w:vAlign w:val="bottom"/>
          </w:tcPr>
          <w:p w14:paraId="573BA8CE" w14:textId="77777777" w:rsidR="00157A42" w:rsidRPr="00BC4501" w:rsidRDefault="00143140" w:rsidP="00FC39A1">
            <w:pPr>
              <w:rPr>
                <w:sz w:val="20"/>
                <w:szCs w:val="20"/>
              </w:rPr>
            </w:pPr>
            <w:r>
              <w:rPr>
                <w:sz w:val="20"/>
                <w:szCs w:val="20"/>
              </w:rPr>
              <w:t>t</w:t>
            </w:r>
            <w:r w:rsidRPr="00BC4501">
              <w:rPr>
                <w:sz w:val="20"/>
                <w:szCs w:val="20"/>
              </w:rPr>
              <w:t>hickness</w:t>
            </w:r>
          </w:p>
        </w:tc>
        <w:tc>
          <w:tcPr>
            <w:tcW w:w="1365" w:type="dxa"/>
            <w:shd w:val="clear" w:color="auto" w:fill="auto"/>
            <w:vAlign w:val="bottom"/>
          </w:tcPr>
          <w:p w14:paraId="26C7D4E8" w14:textId="77777777" w:rsidR="00157A42" w:rsidRPr="00BC4501" w:rsidRDefault="00157A42" w:rsidP="00FC39A1">
            <w:pPr>
              <w:rPr>
                <w:sz w:val="20"/>
                <w:szCs w:val="20"/>
              </w:rPr>
            </w:pPr>
            <w:r w:rsidRPr="00BC4501">
              <w:rPr>
                <w:sz w:val="20"/>
                <w:szCs w:val="20"/>
              </w:rPr>
              <w:t>2</w:t>
            </w:r>
          </w:p>
        </w:tc>
        <w:tc>
          <w:tcPr>
            <w:tcW w:w="1437" w:type="dxa"/>
            <w:shd w:val="clear" w:color="auto" w:fill="auto"/>
            <w:vAlign w:val="bottom"/>
          </w:tcPr>
          <w:p w14:paraId="5B3F9B9A" w14:textId="77777777" w:rsidR="00157A42" w:rsidRPr="00BC4501" w:rsidRDefault="00157A42" w:rsidP="00FC39A1">
            <w:pPr>
              <w:rPr>
                <w:sz w:val="20"/>
                <w:szCs w:val="20"/>
              </w:rPr>
            </w:pPr>
            <w:r w:rsidRPr="00BC4501">
              <w:rPr>
                <w:sz w:val="20"/>
                <w:szCs w:val="20"/>
              </w:rPr>
              <w:t>≥ 0</w:t>
            </w:r>
          </w:p>
        </w:tc>
        <w:tc>
          <w:tcPr>
            <w:tcW w:w="1534" w:type="dxa"/>
            <w:shd w:val="clear" w:color="auto" w:fill="auto"/>
            <w:vAlign w:val="bottom"/>
          </w:tcPr>
          <w:p w14:paraId="32413C30" w14:textId="77777777" w:rsidR="00157A42" w:rsidRPr="00BC4501" w:rsidRDefault="00EE582F" w:rsidP="00FC39A1">
            <w:pPr>
              <w:rPr>
                <w:sz w:val="20"/>
                <w:szCs w:val="20"/>
              </w:rPr>
            </w:pPr>
            <w:r w:rsidRPr="004F23FE">
              <w:rPr>
                <w:sz w:val="20"/>
                <w:szCs w:val="20"/>
              </w:rPr>
              <w:t>Optional</w:t>
            </w:r>
          </w:p>
        </w:tc>
        <w:tc>
          <w:tcPr>
            <w:tcW w:w="1570" w:type="dxa"/>
            <w:shd w:val="clear" w:color="auto" w:fill="auto"/>
            <w:vAlign w:val="bottom"/>
          </w:tcPr>
          <w:p w14:paraId="0BAEBDBB" w14:textId="77777777" w:rsidR="00157A42" w:rsidRPr="00BC4501" w:rsidRDefault="0035512A" w:rsidP="00FC39A1">
            <w:pPr>
              <w:rPr>
                <w:sz w:val="20"/>
                <w:szCs w:val="20"/>
              </w:rPr>
            </w:pPr>
            <w:r>
              <w:rPr>
                <w:sz w:val="20"/>
                <w:szCs w:val="20"/>
              </w:rPr>
              <w:t>-</w:t>
            </w:r>
          </w:p>
        </w:tc>
      </w:tr>
      <w:tr w:rsidR="00157A42" w:rsidRPr="007055D9" w14:paraId="4994F704" w14:textId="77777777" w:rsidTr="00AB2606">
        <w:trPr>
          <w:jc w:val="center"/>
        </w:trPr>
        <w:tc>
          <w:tcPr>
            <w:tcW w:w="1191" w:type="dxa"/>
            <w:shd w:val="clear" w:color="auto" w:fill="auto"/>
            <w:vAlign w:val="bottom"/>
          </w:tcPr>
          <w:p w14:paraId="3438F1E8" w14:textId="77777777" w:rsidR="00157A42" w:rsidRPr="00BC4501" w:rsidRDefault="00A11F1C" w:rsidP="00157A42">
            <w:pPr>
              <w:rPr>
                <w:sz w:val="20"/>
                <w:szCs w:val="20"/>
              </w:rPr>
            </w:pPr>
            <w:r w:rsidRPr="00BC4501">
              <w:rPr>
                <w:sz w:val="20"/>
                <w:szCs w:val="20"/>
              </w:rPr>
              <w:t>Β</w:t>
            </w:r>
          </w:p>
        </w:tc>
        <w:tc>
          <w:tcPr>
            <w:tcW w:w="1434" w:type="dxa"/>
            <w:shd w:val="clear" w:color="auto" w:fill="auto"/>
            <w:vAlign w:val="bottom"/>
          </w:tcPr>
          <w:p w14:paraId="07A512D9" w14:textId="77777777" w:rsidR="00157A42" w:rsidRPr="00BC4501" w:rsidRDefault="00143140" w:rsidP="001F728A">
            <w:pPr>
              <w:rPr>
                <w:sz w:val="20"/>
                <w:szCs w:val="20"/>
              </w:rPr>
            </w:pPr>
            <w:r>
              <w:rPr>
                <w:sz w:val="20"/>
                <w:szCs w:val="20"/>
              </w:rPr>
              <w:t>a</w:t>
            </w:r>
            <w:r w:rsidRPr="00BC4501">
              <w:rPr>
                <w:sz w:val="20"/>
                <w:szCs w:val="20"/>
              </w:rPr>
              <w:t>ngle</w:t>
            </w:r>
          </w:p>
        </w:tc>
        <w:tc>
          <w:tcPr>
            <w:tcW w:w="1365" w:type="dxa"/>
            <w:shd w:val="clear" w:color="auto" w:fill="auto"/>
            <w:vAlign w:val="bottom"/>
          </w:tcPr>
          <w:p w14:paraId="62D0BFD5" w14:textId="77777777" w:rsidR="00157A42" w:rsidRPr="00BC4501" w:rsidRDefault="00157A42" w:rsidP="00FC39A1">
            <w:pPr>
              <w:rPr>
                <w:sz w:val="20"/>
                <w:szCs w:val="20"/>
              </w:rPr>
            </w:pPr>
            <w:r w:rsidRPr="00BC4501">
              <w:rPr>
                <w:sz w:val="20"/>
                <w:szCs w:val="20"/>
              </w:rPr>
              <w:t>0 – 2</w:t>
            </w:r>
          </w:p>
        </w:tc>
        <w:tc>
          <w:tcPr>
            <w:tcW w:w="1437" w:type="dxa"/>
            <w:shd w:val="clear" w:color="auto" w:fill="auto"/>
            <w:vAlign w:val="bottom"/>
          </w:tcPr>
          <w:p w14:paraId="7D5C46A3" w14:textId="77777777" w:rsidR="00157A42" w:rsidRPr="00BC4501" w:rsidRDefault="00157A42" w:rsidP="00FC39A1">
            <w:pPr>
              <w:rPr>
                <w:sz w:val="20"/>
                <w:szCs w:val="20"/>
              </w:rPr>
            </w:pPr>
            <w:r w:rsidRPr="00BC4501">
              <w:rPr>
                <w:sz w:val="20"/>
                <w:szCs w:val="20"/>
              </w:rPr>
              <w:t>≥ 0</w:t>
            </w:r>
          </w:p>
        </w:tc>
        <w:tc>
          <w:tcPr>
            <w:tcW w:w="1534" w:type="dxa"/>
            <w:shd w:val="clear" w:color="auto" w:fill="auto"/>
            <w:vAlign w:val="bottom"/>
          </w:tcPr>
          <w:p w14:paraId="580EC982" w14:textId="77777777" w:rsidR="00157A42" w:rsidRPr="00BC4501" w:rsidRDefault="00483BB1" w:rsidP="00241236">
            <w:pPr>
              <w:rPr>
                <w:sz w:val="20"/>
                <w:szCs w:val="20"/>
              </w:rPr>
            </w:pPr>
            <w:r w:rsidRPr="00BC4501">
              <w:rPr>
                <w:sz w:val="20"/>
                <w:szCs w:val="20"/>
              </w:rPr>
              <w:t>O</w:t>
            </w:r>
            <w:r w:rsidR="00157A42" w:rsidRPr="00BC4501">
              <w:rPr>
                <w:sz w:val="20"/>
                <w:szCs w:val="20"/>
              </w:rPr>
              <w:t>ptional</w:t>
            </w:r>
          </w:p>
        </w:tc>
        <w:tc>
          <w:tcPr>
            <w:tcW w:w="1570" w:type="dxa"/>
            <w:shd w:val="clear" w:color="auto" w:fill="auto"/>
            <w:vAlign w:val="bottom"/>
          </w:tcPr>
          <w:p w14:paraId="4A556874" w14:textId="77777777" w:rsidR="00157A42" w:rsidRPr="00BC4501" w:rsidRDefault="00157A42" w:rsidP="00FC39A1">
            <w:pPr>
              <w:rPr>
                <w:sz w:val="20"/>
                <w:szCs w:val="20"/>
              </w:rPr>
            </w:pPr>
            <w:r w:rsidRPr="00BC4501">
              <w:rPr>
                <w:sz w:val="20"/>
                <w:szCs w:val="20"/>
              </w:rPr>
              <w:t>45 [deg]</w:t>
            </w:r>
          </w:p>
        </w:tc>
      </w:tr>
      <w:tr w:rsidR="00157A42" w:rsidRPr="007055D9" w14:paraId="5D0AE2CC" w14:textId="77777777" w:rsidTr="00AB2606">
        <w:trPr>
          <w:jc w:val="center"/>
        </w:trPr>
        <w:tc>
          <w:tcPr>
            <w:tcW w:w="1191" w:type="dxa"/>
            <w:shd w:val="clear" w:color="auto" w:fill="auto"/>
            <w:vAlign w:val="bottom"/>
          </w:tcPr>
          <w:p w14:paraId="72D53C3A" w14:textId="77777777" w:rsidR="00157A42" w:rsidRPr="00BC4501" w:rsidRDefault="00A44BA1" w:rsidP="00157A42">
            <w:pPr>
              <w:rPr>
                <w:sz w:val="20"/>
                <w:szCs w:val="20"/>
              </w:rPr>
            </w:pPr>
            <w:r w:rsidRPr="00BC4501">
              <w:rPr>
                <w:sz w:val="20"/>
                <w:szCs w:val="20"/>
              </w:rPr>
              <w:t>η</w:t>
            </w:r>
            <w:r w:rsidRPr="00BC4501" w:rsidDel="00A44BA1">
              <w:rPr>
                <w:sz w:val="20"/>
                <w:szCs w:val="20"/>
              </w:rPr>
              <w:t xml:space="preserve"> </w:t>
            </w:r>
          </w:p>
        </w:tc>
        <w:tc>
          <w:tcPr>
            <w:tcW w:w="1434" w:type="dxa"/>
            <w:shd w:val="clear" w:color="auto" w:fill="auto"/>
            <w:vAlign w:val="bottom"/>
          </w:tcPr>
          <w:p w14:paraId="79746CDC" w14:textId="77777777" w:rsidR="00157A42" w:rsidRPr="00BC4501" w:rsidRDefault="00143140" w:rsidP="00FC39A1">
            <w:pPr>
              <w:rPr>
                <w:sz w:val="20"/>
                <w:szCs w:val="20"/>
              </w:rPr>
            </w:pPr>
            <w:r>
              <w:rPr>
                <w:sz w:val="20"/>
                <w:szCs w:val="20"/>
              </w:rPr>
              <w:t>penetration</w:t>
            </w:r>
          </w:p>
        </w:tc>
        <w:tc>
          <w:tcPr>
            <w:tcW w:w="1365" w:type="dxa"/>
            <w:shd w:val="clear" w:color="auto" w:fill="auto"/>
            <w:vAlign w:val="bottom"/>
          </w:tcPr>
          <w:p w14:paraId="0281346E" w14:textId="77777777" w:rsidR="00157A42" w:rsidRPr="00BC4501" w:rsidRDefault="00A44BA1" w:rsidP="00FC39A1">
            <w:pPr>
              <w:rPr>
                <w:sz w:val="20"/>
                <w:szCs w:val="20"/>
              </w:rPr>
            </w:pPr>
            <w:r w:rsidRPr="00BC4501">
              <w:rPr>
                <w:sz w:val="20"/>
                <w:szCs w:val="20"/>
              </w:rPr>
              <w:t>0 – 2</w:t>
            </w:r>
          </w:p>
        </w:tc>
        <w:tc>
          <w:tcPr>
            <w:tcW w:w="1437" w:type="dxa"/>
            <w:shd w:val="clear" w:color="auto" w:fill="auto"/>
            <w:vAlign w:val="bottom"/>
          </w:tcPr>
          <w:p w14:paraId="31C500DB" w14:textId="77777777" w:rsidR="00157A42" w:rsidRPr="00BC4501" w:rsidRDefault="00A44BA1" w:rsidP="00FC39A1">
            <w:pPr>
              <w:rPr>
                <w:sz w:val="20"/>
                <w:szCs w:val="20"/>
              </w:rPr>
            </w:pPr>
            <w:r w:rsidRPr="00BC4501">
              <w:rPr>
                <w:sz w:val="20"/>
                <w:szCs w:val="20"/>
              </w:rPr>
              <w:t>0 ≤ η ≤ 1</w:t>
            </w:r>
          </w:p>
        </w:tc>
        <w:tc>
          <w:tcPr>
            <w:tcW w:w="1534" w:type="dxa"/>
            <w:shd w:val="clear" w:color="auto" w:fill="auto"/>
            <w:vAlign w:val="bottom"/>
          </w:tcPr>
          <w:p w14:paraId="6DBEA16F" w14:textId="77777777" w:rsidR="00157A42" w:rsidRPr="00BC4501" w:rsidRDefault="00A44BA1" w:rsidP="00FC39A1">
            <w:pPr>
              <w:rPr>
                <w:sz w:val="20"/>
                <w:szCs w:val="20"/>
              </w:rPr>
            </w:pPr>
            <w:r w:rsidRPr="00BC4501">
              <w:rPr>
                <w:sz w:val="20"/>
                <w:szCs w:val="20"/>
              </w:rPr>
              <w:t>Optional</w:t>
            </w:r>
            <w:r w:rsidRPr="00BC4501" w:rsidDel="00A44BA1">
              <w:rPr>
                <w:sz w:val="20"/>
                <w:szCs w:val="20"/>
              </w:rPr>
              <w:t xml:space="preserve"> </w:t>
            </w:r>
          </w:p>
        </w:tc>
        <w:tc>
          <w:tcPr>
            <w:tcW w:w="1570" w:type="dxa"/>
            <w:shd w:val="clear" w:color="auto" w:fill="auto"/>
            <w:vAlign w:val="bottom"/>
          </w:tcPr>
          <w:p w14:paraId="454401EE" w14:textId="77777777" w:rsidR="00157A42" w:rsidRPr="00BC4501" w:rsidRDefault="00A44BA1" w:rsidP="00F3716C">
            <w:pPr>
              <w:keepNext/>
              <w:rPr>
                <w:sz w:val="20"/>
                <w:szCs w:val="20"/>
              </w:rPr>
            </w:pPr>
            <w:r w:rsidRPr="00BC4501">
              <w:rPr>
                <w:sz w:val="20"/>
                <w:szCs w:val="20"/>
              </w:rPr>
              <w:t>0</w:t>
            </w:r>
          </w:p>
        </w:tc>
      </w:tr>
    </w:tbl>
    <w:p w14:paraId="05AB9610" w14:textId="2EA40DD1" w:rsidR="00F3716C" w:rsidRDefault="00F3716C" w:rsidP="00F3716C">
      <w:pPr>
        <w:pStyle w:val="Beschriftung"/>
        <w:spacing w:before="120"/>
      </w:pPr>
      <w:bookmarkStart w:id="3045" w:name="_Toc3566507"/>
      <w:bookmarkStart w:id="3046" w:name="_Toc27753878"/>
      <w:r>
        <w:t xml:space="preserve">Table </w:t>
      </w:r>
      <w:ins w:id="3047" w:author="Dr. Carsten Franke" w:date="2020-03-09T16:02:00Z">
        <w:r w:rsidR="001D2A94">
          <w:fldChar w:fldCharType="begin"/>
        </w:r>
        <w:r w:rsidR="001D2A94">
          <w:instrText xml:space="preserve"> SEQ Table \* ARABIC </w:instrText>
        </w:r>
      </w:ins>
      <w:r w:rsidR="001D2A94">
        <w:fldChar w:fldCharType="separate"/>
      </w:r>
      <w:ins w:id="3048" w:author="Dr. Carsten Franke" w:date="2020-03-09T16:02:00Z">
        <w:r w:rsidR="001D2A94">
          <w:rPr>
            <w:noProof/>
          </w:rPr>
          <w:t>105</w:t>
        </w:r>
        <w:r w:rsidR="001D2A94">
          <w:fldChar w:fldCharType="end"/>
        </w:r>
      </w:ins>
      <w:del w:id="3049" w:author="Dr. Carsten Franke" w:date="2020-03-09T16:02:00Z">
        <w:r w:rsidDel="001D2A94">
          <w:fldChar w:fldCharType="begin"/>
        </w:r>
        <w:r w:rsidDel="001D2A94">
          <w:delInstrText xml:space="preserve"> SEQ Table \* ARABIC </w:delInstrText>
        </w:r>
        <w:r w:rsidDel="001D2A94">
          <w:fldChar w:fldCharType="separate"/>
        </w:r>
      </w:del>
      <w:del w:id="3050" w:author="Dr. Carsten Franke" w:date="2020-03-09T14:38:00Z">
        <w:r w:rsidR="007E2D34" w:rsidDel="00004854">
          <w:rPr>
            <w:noProof/>
          </w:rPr>
          <w:delText>103</w:delText>
        </w:r>
      </w:del>
      <w:del w:id="3051" w:author="Dr. Carsten Franke" w:date="2020-03-09T16:02:00Z">
        <w:r w:rsidDel="001D2A94">
          <w:fldChar w:fldCharType="end"/>
        </w:r>
      </w:del>
      <w:r w:rsidR="00044694">
        <w:t xml:space="preserve">: Parameters of </w:t>
      </w:r>
      <w:r w:rsidR="00044694" w:rsidRPr="007055D9">
        <w:t>Single Sided Double Overlap Weld</w:t>
      </w:r>
      <w:bookmarkEnd w:id="3045"/>
      <w:bookmarkEnd w:id="3046"/>
    </w:p>
    <w:p w14:paraId="22A89125" w14:textId="77777777" w:rsidR="00D3037B" w:rsidRPr="007055D9" w:rsidRDefault="003203A1" w:rsidP="00A44BA1">
      <w:pPr>
        <w:spacing w:before="120"/>
        <w:jc w:val="both"/>
      </w:pPr>
      <w:r w:rsidRPr="007055D9">
        <w:t>All other parameters are provided by the model itself and are partially used to specify parameters of the weld.</w:t>
      </w:r>
    </w:p>
    <w:p w14:paraId="37D50E29" w14:textId="77777777" w:rsidR="00255787" w:rsidRPr="007055D9" w:rsidRDefault="00D3037B" w:rsidP="00DB46FE">
      <w:pPr>
        <w:pStyle w:val="berschrift4"/>
      </w:pPr>
      <w:bookmarkStart w:id="3052" w:name="_Toc338939113"/>
      <w:bookmarkStart w:id="3053" w:name="_Toc3557039"/>
      <w:bookmarkStart w:id="3054" w:name="_Toc27753653"/>
      <w:r w:rsidRPr="007055D9">
        <w:t>Double Sided Double Overlap Weld</w:t>
      </w:r>
      <w:bookmarkEnd w:id="3052"/>
      <w:bookmarkEnd w:id="3053"/>
      <w:bookmarkEnd w:id="3054"/>
    </w:p>
    <w:p w14:paraId="038D0CF2" w14:textId="77777777" w:rsidR="00EA14DB" w:rsidRPr="007055D9" w:rsidRDefault="009174B8" w:rsidP="00D90771">
      <w:pPr>
        <w:jc w:val="both"/>
      </w:pPr>
      <w:r w:rsidRPr="007055D9">
        <w:t xml:space="preserve">A </w:t>
      </w:r>
      <w:proofErr w:type="gramStart"/>
      <w:r w:rsidR="00D90771">
        <w:t>Double S</w:t>
      </w:r>
      <w:r w:rsidR="00D3037B" w:rsidRPr="007055D9">
        <w:t>ided</w:t>
      </w:r>
      <w:proofErr w:type="gramEnd"/>
      <w:r w:rsidR="00D3037B" w:rsidRPr="007055D9">
        <w:t xml:space="preserve"> </w:t>
      </w:r>
      <w:r w:rsidR="00D90771">
        <w:t>D</w:t>
      </w:r>
      <w:r w:rsidRPr="007055D9">
        <w:t xml:space="preserve">ouble </w:t>
      </w:r>
      <w:r w:rsidR="00D90771">
        <w:t>O</w:t>
      </w:r>
      <w:r w:rsidRPr="007055D9">
        <w:t xml:space="preserve">verlap </w:t>
      </w:r>
      <w:r w:rsidR="00D90771">
        <w:t>W</w:t>
      </w:r>
      <w:r w:rsidRPr="007055D9">
        <w:t>eld can have the welds on both sides of the base sheet.</w:t>
      </w:r>
    </w:p>
    <w:p w14:paraId="55364F6B" w14:textId="77777777" w:rsidR="00EA14DB" w:rsidRPr="007055D9" w:rsidRDefault="000E4E23" w:rsidP="00DB46FE">
      <w:pPr>
        <w:pStyle w:val="berschrift5"/>
      </w:pPr>
      <w:r>
        <w:rPr>
          <w:b w:val="0"/>
          <w:bCs w:val="0"/>
          <w:i w:val="0"/>
          <w:iCs w:val="0"/>
          <w:noProof/>
          <w:lang w:val="en-US" w:eastAsia="en-US"/>
        </w:rPr>
        <w:drawing>
          <wp:anchor distT="0" distB="0" distL="114300" distR="114300" simplePos="0" relativeHeight="251600384" behindDoc="0" locked="0" layoutInCell="1" allowOverlap="1" wp14:anchorId="4B2A66A0" wp14:editId="34AFF54C">
            <wp:simplePos x="0" y="0"/>
            <wp:positionH relativeFrom="column">
              <wp:posOffset>2912110</wp:posOffset>
            </wp:positionH>
            <wp:positionV relativeFrom="paragraph">
              <wp:posOffset>-226060</wp:posOffset>
            </wp:positionV>
            <wp:extent cx="2809240" cy="1370965"/>
            <wp:effectExtent l="0" t="0" r="0" b="635"/>
            <wp:wrapNone/>
            <wp:docPr id="163" name="Bild 170"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0" descr="DoubleOverlapWeld2Sides_v2"/>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2809240" cy="1370965"/>
                    </a:xfrm>
                    <a:prstGeom prst="rect">
                      <a:avLst/>
                    </a:prstGeom>
                    <a:noFill/>
                    <a:ln>
                      <a:noFill/>
                    </a:ln>
                  </pic:spPr>
                </pic:pic>
              </a:graphicData>
            </a:graphic>
            <wp14:sizeRelH relativeFrom="page">
              <wp14:pctWidth>0</wp14:pctWidth>
            </wp14:sizeRelH>
            <wp14:sizeRelV relativeFrom="page">
              <wp14:pctHeight>0</wp14:pctHeight>
            </wp14:sizeRelV>
          </wp:anchor>
        </w:drawing>
      </w:r>
      <w:r w:rsidR="00EA14DB" w:rsidRPr="007055D9">
        <w:t>Sheet Parameters</w:t>
      </w:r>
    </w:p>
    <w:p w14:paraId="1F919BDB" w14:textId="77777777" w:rsidR="00EA14DB" w:rsidRPr="007055D9" w:rsidRDefault="00EA14DB" w:rsidP="00EA14DB">
      <w:r w:rsidRPr="007055D9">
        <w:t>The parameters to describe the connection are:</w:t>
      </w:r>
    </w:p>
    <w:p w14:paraId="3014EE30" w14:textId="77777777" w:rsidR="00EA14DB" w:rsidRPr="007055D9" w:rsidRDefault="00EA14DB" w:rsidP="00EA14DB">
      <w:pPr>
        <w:pStyle w:val="Aufzhlungszeichen"/>
      </w:pPr>
      <w:proofErr w:type="spellStart"/>
      <w:r w:rsidRPr="00D90771">
        <w:rPr>
          <w:sz w:val="24"/>
          <w:szCs w:val="28"/>
        </w:rPr>
        <w:t>t</w:t>
      </w:r>
      <w:r w:rsidRPr="00D90771">
        <w:rPr>
          <w:sz w:val="24"/>
          <w:szCs w:val="28"/>
          <w:vertAlign w:val="subscript"/>
        </w:rPr>
        <w:t>B</w:t>
      </w:r>
      <w:proofErr w:type="spellEnd"/>
      <w:r w:rsidRPr="00D90771">
        <w:rPr>
          <w:sz w:val="24"/>
          <w:szCs w:val="28"/>
          <w:vertAlign w:val="subscript"/>
        </w:rPr>
        <w:tab/>
      </w:r>
      <w:r w:rsidRPr="007055D9">
        <w:rPr>
          <w:sz w:val="28"/>
          <w:szCs w:val="28"/>
          <w:vertAlign w:val="subscript"/>
        </w:rPr>
        <w:tab/>
      </w:r>
      <w:r w:rsidRPr="007055D9">
        <w:t>Thickness of base sheet</w:t>
      </w:r>
    </w:p>
    <w:p w14:paraId="2E0261CF" w14:textId="77777777" w:rsidR="00EA14DB" w:rsidRPr="007055D9" w:rsidRDefault="00EA14DB" w:rsidP="00EA14DB">
      <w:pPr>
        <w:pStyle w:val="Aufzhlungszeichen"/>
      </w:pPr>
      <w:r w:rsidRPr="00D90771">
        <w:rPr>
          <w:sz w:val="24"/>
          <w:szCs w:val="28"/>
        </w:rPr>
        <w:t>t</w:t>
      </w:r>
      <w:r w:rsidRPr="00D90771">
        <w:rPr>
          <w:sz w:val="24"/>
          <w:szCs w:val="28"/>
          <w:vertAlign w:val="subscript"/>
        </w:rPr>
        <w:t>1</w:t>
      </w:r>
      <w:r w:rsidRPr="00D90771">
        <w:rPr>
          <w:sz w:val="24"/>
          <w:szCs w:val="28"/>
        </w:rPr>
        <w:t>, t</w:t>
      </w:r>
      <w:r w:rsidRPr="00D90771">
        <w:rPr>
          <w:sz w:val="24"/>
          <w:szCs w:val="28"/>
          <w:vertAlign w:val="subscript"/>
        </w:rPr>
        <w:t>2</w:t>
      </w:r>
      <w:r w:rsidRPr="007055D9">
        <w:tab/>
        <w:t>Thicknesses of welded sheets</w:t>
      </w:r>
    </w:p>
    <w:p w14:paraId="2C6F08C8" w14:textId="77777777" w:rsidR="00EA14DB" w:rsidRDefault="00EA14DB" w:rsidP="00EA14DB">
      <w:pPr>
        <w:pStyle w:val="Aufzhlungszeichen"/>
      </w:pPr>
      <w:r w:rsidRPr="00D90771">
        <w:rPr>
          <w:sz w:val="24"/>
          <w:szCs w:val="28"/>
        </w:rPr>
        <w:t>c</w:t>
      </w:r>
      <w:r w:rsidRPr="00D90771">
        <w:rPr>
          <w:sz w:val="24"/>
          <w:szCs w:val="28"/>
          <w:vertAlign w:val="subscript"/>
        </w:rPr>
        <w:t>1</w:t>
      </w:r>
      <w:r w:rsidRPr="00D90771">
        <w:rPr>
          <w:sz w:val="24"/>
          <w:szCs w:val="28"/>
        </w:rPr>
        <w:t>, c</w:t>
      </w:r>
      <w:r w:rsidRPr="00D90771">
        <w:rPr>
          <w:sz w:val="24"/>
          <w:szCs w:val="28"/>
          <w:vertAlign w:val="subscript"/>
        </w:rPr>
        <w:t>2</w:t>
      </w:r>
      <w:r w:rsidRPr="007055D9">
        <w:tab/>
        <w:t>Gaps between base and welded sheets</w:t>
      </w:r>
    </w:p>
    <w:p w14:paraId="3AB0BE8B" w14:textId="77777777" w:rsidR="00B424E0" w:rsidRPr="007055D9" w:rsidRDefault="0026200C" w:rsidP="00B424E0">
      <w:pPr>
        <w:pStyle w:val="Aufzhlungszeichen"/>
        <w:numPr>
          <w:ilvl w:val="0"/>
          <w:numId w:val="0"/>
        </w:numPr>
        <w:ind w:left="454"/>
      </w:pPr>
      <w:r>
        <w:rPr>
          <w:noProof/>
          <w:lang w:eastAsia="en-US"/>
        </w:rPr>
        <mc:AlternateContent>
          <mc:Choice Requires="wps">
            <w:drawing>
              <wp:anchor distT="0" distB="0" distL="114300" distR="114300" simplePos="0" relativeHeight="251698688" behindDoc="0" locked="0" layoutInCell="1" allowOverlap="1" wp14:anchorId="5D623109" wp14:editId="1B000A9A">
                <wp:simplePos x="0" y="0"/>
                <wp:positionH relativeFrom="column">
                  <wp:posOffset>3047365</wp:posOffset>
                </wp:positionH>
                <wp:positionV relativeFrom="paragraph">
                  <wp:posOffset>249819</wp:posOffset>
                </wp:positionV>
                <wp:extent cx="2809240" cy="635"/>
                <wp:effectExtent l="0" t="0" r="0" b="0"/>
                <wp:wrapNone/>
                <wp:docPr id="1034" name="Text Box 1034"/>
                <wp:cNvGraphicFramePr/>
                <a:graphic xmlns:a="http://schemas.openxmlformats.org/drawingml/2006/main">
                  <a:graphicData uri="http://schemas.microsoft.com/office/word/2010/wordprocessingShape">
                    <wps:wsp>
                      <wps:cNvSpPr txBox="1"/>
                      <wps:spPr>
                        <a:xfrm>
                          <a:off x="0" y="0"/>
                          <a:ext cx="2809240" cy="635"/>
                        </a:xfrm>
                        <a:prstGeom prst="rect">
                          <a:avLst/>
                        </a:prstGeom>
                        <a:solidFill>
                          <a:prstClr val="white"/>
                        </a:solidFill>
                        <a:ln>
                          <a:noFill/>
                        </a:ln>
                        <a:effectLst/>
                      </wps:spPr>
                      <wps:txbx>
                        <w:txbxContent>
                          <w:p w14:paraId="20A24EB5" w14:textId="0E40C0F5" w:rsidR="00B169DB" w:rsidRPr="000A25D4" w:rsidRDefault="00B169DB" w:rsidP="00044694">
                            <w:pPr>
                              <w:pStyle w:val="Beschriftung"/>
                              <w:rPr>
                                <w:noProof/>
                                <w:sz w:val="24"/>
                                <w:szCs w:val="26"/>
                              </w:rPr>
                            </w:pPr>
                            <w:bookmarkStart w:id="3055" w:name="_Toc3557139"/>
                            <w:bookmarkStart w:id="3056" w:name="_Toc27753757"/>
                            <w:r>
                              <w:t xml:space="preserve">Figure </w:t>
                            </w:r>
                            <w:r>
                              <w:fldChar w:fldCharType="begin"/>
                            </w:r>
                            <w:r>
                              <w:instrText xml:space="preserve"> SEQ Figure \* ARABIC </w:instrText>
                            </w:r>
                            <w:r>
                              <w:fldChar w:fldCharType="separate"/>
                            </w:r>
                            <w:ins w:id="3057" w:author="Dr. Carsten Franke" w:date="2020-03-09T14:39:00Z">
                              <w:r w:rsidR="00004854">
                                <w:rPr>
                                  <w:noProof/>
                                </w:rPr>
                                <w:t>66</w:t>
                              </w:r>
                            </w:ins>
                            <w:ins w:id="3058" w:author="nick" w:date="2020-02-20T20:00:00Z">
                              <w:del w:id="3059" w:author="Dr. Carsten Franke" w:date="2020-03-09T14:39:00Z">
                                <w:r w:rsidR="0047200E" w:rsidDel="00004854">
                                  <w:rPr>
                                    <w:noProof/>
                                  </w:rPr>
                                  <w:delText>67</w:delText>
                                </w:r>
                              </w:del>
                            </w:ins>
                            <w:del w:id="3060" w:author="Dr. Carsten Franke" w:date="2020-03-09T14:39:00Z">
                              <w:r w:rsidDel="00004854">
                                <w:rPr>
                                  <w:noProof/>
                                </w:rPr>
                                <w:delText>62</w:delText>
                              </w:r>
                            </w:del>
                            <w:r>
                              <w:fldChar w:fldCharType="end"/>
                            </w:r>
                            <w:r>
                              <w:t xml:space="preserve">: </w:t>
                            </w:r>
                            <w:r w:rsidRPr="007055D9">
                              <w:t>Double Sided Double Overlap Weld</w:t>
                            </w:r>
                            <w:bookmarkEnd w:id="3055"/>
                            <w:bookmarkEnd w:id="30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623109" id="Text Box 1034" o:spid="_x0000_s1059" type="#_x0000_t202" style="position:absolute;left:0;text-align:left;margin-left:239.95pt;margin-top:19.65pt;width:221.2pt;height:.05pt;z-index:251698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" stroked="f">
                <v:textbox style="mso-fit-shape-to-text:t" inset="0,0,0,0">
                  <w:txbxContent>
                    <w:p w14:paraId="20A24EB5" w14:textId="0E40C0F5" w:rsidR="00B169DB" w:rsidRPr="000A25D4" w:rsidRDefault="00B169DB" w:rsidP="00044694">
                      <w:pPr>
                        <w:pStyle w:val="Beschriftung"/>
                        <w:rPr>
                          <w:noProof/>
                          <w:sz w:val="24"/>
                          <w:szCs w:val="26"/>
                        </w:rPr>
                      </w:pPr>
                      <w:bookmarkStart w:id="3061" w:name="_Toc3557139"/>
                      <w:bookmarkStart w:id="3062" w:name="_Toc27753757"/>
                      <w:r>
                        <w:t xml:space="preserve">Figure </w:t>
                      </w:r>
                      <w:r>
                        <w:fldChar w:fldCharType="begin"/>
                      </w:r>
                      <w:r>
                        <w:instrText xml:space="preserve"> SEQ Figure \* ARABIC </w:instrText>
                      </w:r>
                      <w:r>
                        <w:fldChar w:fldCharType="separate"/>
                      </w:r>
                      <w:ins w:id="3063" w:author="Dr. Carsten Franke" w:date="2020-03-09T14:39:00Z">
                        <w:r w:rsidR="00004854">
                          <w:rPr>
                            <w:noProof/>
                          </w:rPr>
                          <w:t>66</w:t>
                        </w:r>
                      </w:ins>
                      <w:ins w:id="3064" w:author="nick" w:date="2020-02-20T20:00:00Z">
                        <w:del w:id="3065" w:author="Dr. Carsten Franke" w:date="2020-03-09T14:39:00Z">
                          <w:r w:rsidR="0047200E" w:rsidDel="00004854">
                            <w:rPr>
                              <w:noProof/>
                            </w:rPr>
                            <w:delText>67</w:delText>
                          </w:r>
                        </w:del>
                      </w:ins>
                      <w:del w:id="3066" w:author="Dr. Carsten Franke" w:date="2020-03-09T14:39:00Z">
                        <w:r w:rsidDel="00004854">
                          <w:rPr>
                            <w:noProof/>
                          </w:rPr>
                          <w:delText>62</w:delText>
                        </w:r>
                      </w:del>
                      <w:r>
                        <w:fldChar w:fldCharType="end"/>
                      </w:r>
                      <w:r>
                        <w:t xml:space="preserve">: </w:t>
                      </w:r>
                      <w:r w:rsidRPr="007055D9">
                        <w:t>Double Sided Double Overlap Weld</w:t>
                      </w:r>
                      <w:bookmarkEnd w:id="3061"/>
                      <w:bookmarkEnd w:id="3062"/>
                    </w:p>
                  </w:txbxContent>
                </v:textbox>
              </v:shape>
            </w:pict>
          </mc:Fallback>
        </mc:AlternateContent>
      </w:r>
    </w:p>
    <w:p w14:paraId="298AA4D4" w14:textId="77777777" w:rsidR="00EA14DB" w:rsidRPr="007055D9" w:rsidRDefault="00EA14DB" w:rsidP="00F3716C">
      <w:pPr>
        <w:pStyle w:val="berschrift5"/>
        <w:keepNext/>
        <w:keepLines/>
      </w:pPr>
      <w:r w:rsidRPr="007055D9">
        <w:lastRenderedPageBreak/>
        <w:t>Weld Parameters</w:t>
      </w:r>
    </w:p>
    <w:p w14:paraId="46E213AF" w14:textId="77777777" w:rsidR="00EA14DB" w:rsidRPr="007055D9" w:rsidRDefault="004F562F" w:rsidP="00F3716C">
      <w:pPr>
        <w:keepNext/>
        <w:keepLines/>
        <w:jc w:val="both"/>
      </w:pPr>
      <w:r>
        <w:rPr>
          <w:noProof/>
          <w:lang w:eastAsia="en-US"/>
        </w:rPr>
        <w:drawing>
          <wp:anchor distT="0" distB="0" distL="114300" distR="114300" simplePos="0" relativeHeight="251608576" behindDoc="0" locked="0" layoutInCell="1" allowOverlap="1" wp14:anchorId="6BA371BC" wp14:editId="784F378C">
            <wp:simplePos x="0" y="0"/>
            <wp:positionH relativeFrom="column">
              <wp:posOffset>4318635</wp:posOffset>
            </wp:positionH>
            <wp:positionV relativeFrom="paragraph">
              <wp:posOffset>227965</wp:posOffset>
            </wp:positionV>
            <wp:extent cx="1280160" cy="737235"/>
            <wp:effectExtent l="0" t="0" r="0" b="0"/>
            <wp:wrapNone/>
            <wp:docPr id="162" name="Bild 172"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2" descr="DoubleOverlapWeld2Sides_v2"/>
                    <pic:cNvPicPr>
                      <a:picLocks noChangeAspect="1" noChangeArrowheads="1"/>
                    </pic:cNvPicPr>
                  </pic:nvPicPr>
                  <pic:blipFill>
                    <a:blip r:embed="rId176">
                      <a:extLst>
                        <a:ext uri="{28A0092B-C50C-407E-A947-70E740481C1C}">
                          <a14:useLocalDpi xmlns:a14="http://schemas.microsoft.com/office/drawing/2010/main" val="0"/>
                        </a:ext>
                      </a:extLst>
                    </a:blip>
                    <a:srcRect l="8043" t="54051" r="50000" b="-3566"/>
                    <a:stretch>
                      <a:fillRect/>
                    </a:stretch>
                  </pic:blipFill>
                  <pic:spPr bwMode="auto">
                    <a:xfrm>
                      <a:off x="0" y="0"/>
                      <a:ext cx="1280160" cy="73723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604480" behindDoc="0" locked="0" layoutInCell="1" allowOverlap="1" wp14:anchorId="1212F89D" wp14:editId="7CD85129">
            <wp:simplePos x="0" y="0"/>
            <wp:positionH relativeFrom="column">
              <wp:posOffset>2892425</wp:posOffset>
            </wp:positionH>
            <wp:positionV relativeFrom="paragraph">
              <wp:posOffset>227330</wp:posOffset>
            </wp:positionV>
            <wp:extent cx="1291590" cy="812165"/>
            <wp:effectExtent l="0" t="0" r="0" b="0"/>
            <wp:wrapNone/>
            <wp:docPr id="161" name="Bild 171"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1" descr="DoubleOverlapWeld2Sides_v2"/>
                    <pic:cNvPicPr>
                      <a:picLocks noChangeAspect="1" noChangeArrowheads="1"/>
                    </pic:cNvPicPr>
                  </pic:nvPicPr>
                  <pic:blipFill>
                    <a:blip r:embed="rId177">
                      <a:extLst>
                        <a:ext uri="{28A0092B-C50C-407E-A947-70E740481C1C}">
                          <a14:useLocalDpi xmlns:a14="http://schemas.microsoft.com/office/drawing/2010/main" val="0"/>
                        </a:ext>
                      </a:extLst>
                    </a:blip>
                    <a:srcRect l="8043" r="50000" b="45949"/>
                    <a:stretch>
                      <a:fillRect/>
                    </a:stretch>
                  </pic:blipFill>
                  <pic:spPr bwMode="auto">
                    <a:xfrm>
                      <a:off x="0" y="0"/>
                      <a:ext cx="1291590" cy="812165"/>
                    </a:xfrm>
                    <a:prstGeom prst="rect">
                      <a:avLst/>
                    </a:prstGeom>
                    <a:noFill/>
                    <a:ln>
                      <a:noFill/>
                    </a:ln>
                  </pic:spPr>
                </pic:pic>
              </a:graphicData>
            </a:graphic>
            <wp14:sizeRelH relativeFrom="page">
              <wp14:pctWidth>0</wp14:pctWidth>
            </wp14:sizeRelH>
            <wp14:sizeRelV relativeFrom="page">
              <wp14:pctHeight>0</wp14:pctHeight>
            </wp14:sizeRelV>
          </wp:anchor>
        </w:drawing>
      </w:r>
      <w:r w:rsidR="00EA14DB" w:rsidRPr="007055D9">
        <w:t xml:space="preserve">The parameters of the welds are the same for </w:t>
      </w:r>
      <w:proofErr w:type="gramStart"/>
      <w:r w:rsidR="00EA14DB" w:rsidRPr="007055D9">
        <w:t>all of</w:t>
      </w:r>
      <w:proofErr w:type="gramEnd"/>
      <w:r w:rsidR="00EA14DB" w:rsidRPr="007055D9">
        <w:t xml:space="preserve"> the welds on the connection:</w:t>
      </w:r>
    </w:p>
    <w:p w14:paraId="6A1A0307" w14:textId="77777777" w:rsidR="00EA14DB" w:rsidRPr="007055D9" w:rsidRDefault="00EA14DB" w:rsidP="00F3716C">
      <w:pPr>
        <w:pStyle w:val="Aufzhlungszeichen"/>
        <w:keepNext/>
        <w:keepLines/>
      </w:pPr>
      <w:r w:rsidRPr="00D90771">
        <w:rPr>
          <w:sz w:val="24"/>
          <w:szCs w:val="28"/>
        </w:rPr>
        <w:t>a</w:t>
      </w:r>
      <w:r w:rsidRPr="00D90771">
        <w:rPr>
          <w:sz w:val="24"/>
          <w:szCs w:val="28"/>
          <w:vertAlign w:val="subscript"/>
        </w:rPr>
        <w:t>i</w:t>
      </w:r>
      <w:r w:rsidRPr="007055D9">
        <w:tab/>
      </w:r>
      <w:r w:rsidRPr="007055D9">
        <w:tab/>
        <w:t>Thickness of the weld (a-</w:t>
      </w:r>
      <w:r w:rsidR="00DD7113">
        <w:t>value, throat</w:t>
      </w:r>
      <w:r w:rsidRPr="007055D9">
        <w:t>)</w:t>
      </w:r>
    </w:p>
    <w:p w14:paraId="02F31750" w14:textId="77777777" w:rsidR="00EA14DB" w:rsidRPr="007055D9" w:rsidRDefault="00EA14DB" w:rsidP="00F3716C">
      <w:pPr>
        <w:pStyle w:val="Aufzhlungszeichen"/>
        <w:keepNext/>
        <w:keepLines/>
      </w:pPr>
      <w:r w:rsidRPr="00D90771">
        <w:rPr>
          <w:sz w:val="24"/>
          <w:szCs w:val="28"/>
        </w:rPr>
        <w:t>d</w:t>
      </w:r>
      <w:r w:rsidRPr="00D90771">
        <w:rPr>
          <w:sz w:val="24"/>
          <w:szCs w:val="28"/>
          <w:vertAlign w:val="subscript"/>
        </w:rPr>
        <w:t>i</w:t>
      </w:r>
      <w:r w:rsidRPr="007055D9">
        <w:tab/>
      </w:r>
      <w:r w:rsidRPr="007055D9">
        <w:tab/>
        <w:t>Depth of the penetration</w:t>
      </w:r>
    </w:p>
    <w:p w14:paraId="42D1FD87" w14:textId="77777777" w:rsidR="00EA14DB" w:rsidRPr="007055D9" w:rsidRDefault="00EA14DB" w:rsidP="00F3716C">
      <w:pPr>
        <w:pStyle w:val="Aufzhlungszeichen"/>
        <w:keepNext/>
        <w:keepLines/>
      </w:pPr>
      <w:r w:rsidRPr="006174AF">
        <w:rPr>
          <w:rFonts w:cs="Arial"/>
        </w:rPr>
        <w:t>β</w:t>
      </w:r>
      <w:proofErr w:type="spellStart"/>
      <w:r w:rsidRPr="00D90771">
        <w:rPr>
          <w:sz w:val="24"/>
          <w:szCs w:val="28"/>
          <w:vertAlign w:val="subscript"/>
        </w:rPr>
        <w:t>i</w:t>
      </w:r>
      <w:proofErr w:type="spellEnd"/>
      <w:r w:rsidRPr="00D90771">
        <w:rPr>
          <w:sz w:val="20"/>
        </w:rPr>
        <w:tab/>
      </w:r>
      <w:r w:rsidRPr="007055D9">
        <w:tab/>
        <w:t>Weld angle</w:t>
      </w:r>
    </w:p>
    <w:p w14:paraId="0CF7F6FF" w14:textId="77777777" w:rsidR="00D90771" w:rsidRDefault="00044694" w:rsidP="00452C51">
      <w:r>
        <w:rPr>
          <w:noProof/>
          <w:lang w:eastAsia="en-US"/>
        </w:rPr>
        <mc:AlternateContent>
          <mc:Choice Requires="wps">
            <w:drawing>
              <wp:anchor distT="0" distB="0" distL="114300" distR="114300" simplePos="0" relativeHeight="251702784" behindDoc="0" locked="0" layoutInCell="1" allowOverlap="1" wp14:anchorId="11AE7F98" wp14:editId="6E619AB2">
                <wp:simplePos x="0" y="0"/>
                <wp:positionH relativeFrom="column">
                  <wp:posOffset>2265944</wp:posOffset>
                </wp:positionH>
                <wp:positionV relativeFrom="paragraph">
                  <wp:posOffset>140335</wp:posOffset>
                </wp:positionV>
                <wp:extent cx="3459614" cy="635"/>
                <wp:effectExtent l="0" t="0" r="7620" b="0"/>
                <wp:wrapNone/>
                <wp:docPr id="1035" name="Text Box 1035"/>
                <wp:cNvGraphicFramePr/>
                <a:graphic xmlns:a="http://schemas.openxmlformats.org/drawingml/2006/main">
                  <a:graphicData uri="http://schemas.microsoft.com/office/word/2010/wordprocessingShape">
                    <wps:wsp>
                      <wps:cNvSpPr txBox="1"/>
                      <wps:spPr>
                        <a:xfrm>
                          <a:off x="0" y="0"/>
                          <a:ext cx="3459614" cy="635"/>
                        </a:xfrm>
                        <a:prstGeom prst="rect">
                          <a:avLst/>
                        </a:prstGeom>
                        <a:solidFill>
                          <a:prstClr val="white"/>
                        </a:solidFill>
                        <a:ln>
                          <a:noFill/>
                        </a:ln>
                        <a:effectLst/>
                      </wps:spPr>
                      <wps:txbx>
                        <w:txbxContent>
                          <w:p w14:paraId="0AB8C202" w14:textId="220A060D" w:rsidR="00B169DB" w:rsidRPr="00F739B3" w:rsidRDefault="00B169DB" w:rsidP="00044694">
                            <w:pPr>
                              <w:pStyle w:val="Beschriftung"/>
                              <w:rPr>
                                <w:noProof/>
                                <w:szCs w:val="24"/>
                              </w:rPr>
                            </w:pPr>
                            <w:bookmarkStart w:id="3067" w:name="_Toc3557140"/>
                            <w:bookmarkStart w:id="3068" w:name="_Toc27753758"/>
                            <w:r>
                              <w:t xml:space="preserve">Figure </w:t>
                            </w:r>
                            <w:r>
                              <w:fldChar w:fldCharType="begin"/>
                            </w:r>
                            <w:r>
                              <w:instrText xml:space="preserve"> SEQ Figure \* ARABIC </w:instrText>
                            </w:r>
                            <w:r>
                              <w:fldChar w:fldCharType="separate"/>
                            </w:r>
                            <w:ins w:id="3069" w:author="Dr. Carsten Franke" w:date="2020-03-09T14:39:00Z">
                              <w:r w:rsidR="00004854">
                                <w:rPr>
                                  <w:noProof/>
                                </w:rPr>
                                <w:t>67</w:t>
                              </w:r>
                            </w:ins>
                            <w:ins w:id="3070" w:author="nick" w:date="2020-02-20T20:00:00Z">
                              <w:del w:id="3071" w:author="Dr. Carsten Franke" w:date="2020-03-09T14:39:00Z">
                                <w:r w:rsidR="0047200E" w:rsidDel="00004854">
                                  <w:rPr>
                                    <w:noProof/>
                                  </w:rPr>
                                  <w:delText>68</w:delText>
                                </w:r>
                              </w:del>
                            </w:ins>
                            <w:del w:id="3072" w:author="Dr. Carsten Franke" w:date="2020-03-09T14:39:00Z">
                              <w:r w:rsidDel="00004854">
                                <w:rPr>
                                  <w:noProof/>
                                </w:rPr>
                                <w:delText>63</w:delText>
                              </w:r>
                            </w:del>
                            <w:r>
                              <w:fldChar w:fldCharType="end"/>
                            </w:r>
                            <w:r>
                              <w:t xml:space="preserve">: Parameters of </w:t>
                            </w:r>
                            <w:proofErr w:type="gramStart"/>
                            <w:r w:rsidRPr="007055D9">
                              <w:t>Double Sided</w:t>
                            </w:r>
                            <w:proofErr w:type="gramEnd"/>
                            <w:r w:rsidRPr="007055D9">
                              <w:t xml:space="preserve"> Double Overlap Weld</w:t>
                            </w:r>
                            <w:bookmarkEnd w:id="3067"/>
                            <w:bookmarkEnd w:id="30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1AE7F98" id="Text Box 1035" o:spid="_x0000_s1060" type="#_x0000_t202" style="position:absolute;margin-left:178.4pt;margin-top:11.05pt;width:272.4pt;height:.05pt;z-index:2517027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" stroked="f">
                <v:textbox style="mso-fit-shape-to-text:t" inset="0,0,0,0">
                  <w:txbxContent>
                    <w:p w14:paraId="0AB8C202" w14:textId="220A060D" w:rsidR="00B169DB" w:rsidRPr="00F739B3" w:rsidRDefault="00B169DB" w:rsidP="00044694">
                      <w:pPr>
                        <w:pStyle w:val="Beschriftung"/>
                        <w:rPr>
                          <w:noProof/>
                          <w:szCs w:val="24"/>
                        </w:rPr>
                      </w:pPr>
                      <w:bookmarkStart w:id="3073" w:name="_Toc3557140"/>
                      <w:bookmarkStart w:id="3074" w:name="_Toc27753758"/>
                      <w:r>
                        <w:t xml:space="preserve">Figure </w:t>
                      </w:r>
                      <w:r>
                        <w:fldChar w:fldCharType="begin"/>
                      </w:r>
                      <w:r>
                        <w:instrText xml:space="preserve"> SEQ Figure \* ARABIC </w:instrText>
                      </w:r>
                      <w:r>
                        <w:fldChar w:fldCharType="separate"/>
                      </w:r>
                      <w:ins w:id="3075" w:author="Dr. Carsten Franke" w:date="2020-03-09T14:39:00Z">
                        <w:r w:rsidR="00004854">
                          <w:rPr>
                            <w:noProof/>
                          </w:rPr>
                          <w:t>67</w:t>
                        </w:r>
                      </w:ins>
                      <w:ins w:id="3076" w:author="nick" w:date="2020-02-20T20:00:00Z">
                        <w:del w:id="3077" w:author="Dr. Carsten Franke" w:date="2020-03-09T14:39:00Z">
                          <w:r w:rsidR="0047200E" w:rsidDel="00004854">
                            <w:rPr>
                              <w:noProof/>
                            </w:rPr>
                            <w:delText>68</w:delText>
                          </w:r>
                        </w:del>
                      </w:ins>
                      <w:del w:id="3078" w:author="Dr. Carsten Franke" w:date="2020-03-09T14:39:00Z">
                        <w:r w:rsidDel="00004854">
                          <w:rPr>
                            <w:noProof/>
                          </w:rPr>
                          <w:delText>63</w:delText>
                        </w:r>
                      </w:del>
                      <w:r>
                        <w:fldChar w:fldCharType="end"/>
                      </w:r>
                      <w:r>
                        <w:t xml:space="preserve">: Parameters of </w:t>
                      </w:r>
                      <w:proofErr w:type="gramStart"/>
                      <w:r w:rsidRPr="007055D9">
                        <w:t>Double Sided</w:t>
                      </w:r>
                      <w:proofErr w:type="gramEnd"/>
                      <w:r w:rsidRPr="007055D9">
                        <w:t xml:space="preserve"> Double Overlap Weld</w:t>
                      </w:r>
                      <w:bookmarkEnd w:id="3073"/>
                      <w:bookmarkEnd w:id="3074"/>
                    </w:p>
                  </w:txbxContent>
                </v:textbox>
              </v:shape>
            </w:pict>
          </mc:Fallback>
        </mc:AlternateContent>
      </w:r>
    </w:p>
    <w:p w14:paraId="1FCB3BAD" w14:textId="77777777" w:rsidR="00044694" w:rsidRDefault="00044694" w:rsidP="00452C51"/>
    <w:p w14:paraId="52BD27AD" w14:textId="77777777" w:rsidR="00452C51" w:rsidRPr="007055D9" w:rsidRDefault="00452C51" w:rsidP="00D90771">
      <w:pPr>
        <w:jc w:val="both"/>
      </w:pPr>
      <w:r w:rsidRPr="007055D9">
        <w:t xml:space="preserve">For the penetration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3DA7EACB" w14:textId="77777777" w:rsidR="00452C51" w:rsidRPr="007055D9" w:rsidRDefault="00452C51" w:rsidP="00D90771">
      <w:pPr>
        <w:jc w:val="both"/>
      </w:pPr>
      <w:r w:rsidRPr="007055D9">
        <w:t xml:space="preserve">This is computed by </w:t>
      </w:r>
      <w:r w:rsidRPr="007055D9">
        <w:rPr>
          <w:position w:val="-32"/>
          <w:szCs w:val="22"/>
        </w:rPr>
        <w:object w:dxaOrig="1240" w:dyaOrig="700" w14:anchorId="31788C83">
          <v:shape id="_x0000_i1031" type="#_x0000_t75" style="width:60.75pt;height:35.25pt" o:ole="">
            <v:imagedata r:id="rId155" o:title=""/>
          </v:shape>
          <o:OLEObject Type="Embed" ProgID="Equation.3" ShapeID="_x0000_i1031" DrawAspect="Content" ObjectID="_1645275664" r:id="rId178"/>
        </w:object>
      </w:r>
      <w:r w:rsidRPr="007055D9">
        <w:t xml:space="preserve"> where index </w:t>
      </w:r>
      <w:proofErr w:type="spellStart"/>
      <w:r w:rsidRPr="007055D9">
        <w:rPr>
          <w:rStyle w:val="TextZchn"/>
          <w:i/>
        </w:rPr>
        <w:t>i</w:t>
      </w:r>
      <w:proofErr w:type="spellEnd"/>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6DE74A81" w14:textId="77777777" w:rsidR="00EA14DB" w:rsidRPr="007055D9" w:rsidRDefault="00EA14DB" w:rsidP="003203A1">
      <w:pPr>
        <w:keepNext/>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EA14DB" w:rsidRPr="007055D9" w14:paraId="45C9F19E" w14:textId="77777777" w:rsidTr="00F31641">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D22321E" w14:textId="77777777" w:rsidR="00EA14DB" w:rsidRPr="007055D9" w:rsidRDefault="00EA14DB" w:rsidP="003203A1">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E9A176" w14:textId="77777777" w:rsidR="00EA14DB" w:rsidRPr="007055D9" w:rsidRDefault="00EA14DB" w:rsidP="003203A1">
            <w:pPr>
              <w:keepNext/>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4E3E94F" w14:textId="77777777" w:rsidR="00EA14DB" w:rsidRPr="007055D9" w:rsidRDefault="00EA14DB" w:rsidP="003203A1">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67A5371" w14:textId="77777777" w:rsidR="00EA14DB" w:rsidRPr="007055D9" w:rsidRDefault="00EA14DB" w:rsidP="003203A1">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DFE46D" w14:textId="77777777" w:rsidR="00EA14DB" w:rsidRPr="007055D9" w:rsidRDefault="000E60DF" w:rsidP="003203A1">
            <w:pPr>
              <w:keepNext/>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4B0349" w14:textId="77777777" w:rsidR="00EA14DB" w:rsidRPr="007055D9" w:rsidRDefault="00EA14DB" w:rsidP="003203A1">
            <w:pPr>
              <w:keepNext/>
              <w:rPr>
                <w:b/>
                <w:i/>
              </w:rPr>
            </w:pPr>
            <w:r w:rsidRPr="007055D9">
              <w:rPr>
                <w:b/>
                <w:i/>
              </w:rPr>
              <w:t>Default Value</w:t>
            </w:r>
          </w:p>
        </w:tc>
      </w:tr>
      <w:tr w:rsidR="00876F6F" w:rsidRPr="007055D9" w14:paraId="779930F2" w14:textId="77777777" w:rsidTr="00F31641">
        <w:trPr>
          <w:jc w:val="center"/>
        </w:trPr>
        <w:tc>
          <w:tcPr>
            <w:tcW w:w="1192" w:type="dxa"/>
            <w:shd w:val="clear" w:color="auto" w:fill="auto"/>
            <w:vAlign w:val="bottom"/>
          </w:tcPr>
          <w:p w14:paraId="6F471C07" w14:textId="77777777" w:rsidR="00EA14DB" w:rsidRPr="005C10AF" w:rsidRDefault="00A11F1C" w:rsidP="003203A1">
            <w:pPr>
              <w:keepNext/>
              <w:rPr>
                <w:sz w:val="20"/>
                <w:szCs w:val="20"/>
              </w:rPr>
            </w:pPr>
            <w:r w:rsidRPr="005C10AF">
              <w:rPr>
                <w:sz w:val="20"/>
                <w:szCs w:val="20"/>
              </w:rPr>
              <w:t>A</w:t>
            </w:r>
          </w:p>
        </w:tc>
        <w:tc>
          <w:tcPr>
            <w:tcW w:w="1517" w:type="dxa"/>
            <w:shd w:val="clear" w:color="auto" w:fill="auto"/>
            <w:vAlign w:val="bottom"/>
          </w:tcPr>
          <w:p w14:paraId="160B2C63" w14:textId="77777777" w:rsidR="00EA14DB" w:rsidRPr="005C10AF" w:rsidRDefault="00143140" w:rsidP="003203A1">
            <w:pPr>
              <w:keepNext/>
              <w:rPr>
                <w:sz w:val="20"/>
                <w:szCs w:val="20"/>
              </w:rPr>
            </w:pPr>
            <w:r>
              <w:rPr>
                <w:sz w:val="20"/>
                <w:szCs w:val="20"/>
              </w:rPr>
              <w:t>t</w:t>
            </w:r>
            <w:r w:rsidRPr="005C10AF">
              <w:rPr>
                <w:sz w:val="20"/>
                <w:szCs w:val="20"/>
              </w:rPr>
              <w:t>hickness</w:t>
            </w:r>
          </w:p>
        </w:tc>
        <w:tc>
          <w:tcPr>
            <w:tcW w:w="1400" w:type="dxa"/>
            <w:shd w:val="clear" w:color="auto" w:fill="auto"/>
            <w:vAlign w:val="bottom"/>
          </w:tcPr>
          <w:p w14:paraId="45B27E8C" w14:textId="77777777" w:rsidR="00EA14DB" w:rsidRPr="005C10AF" w:rsidRDefault="00EA14DB" w:rsidP="003203A1">
            <w:pPr>
              <w:keepNext/>
              <w:rPr>
                <w:sz w:val="20"/>
                <w:szCs w:val="20"/>
              </w:rPr>
            </w:pPr>
            <w:r w:rsidRPr="005C10AF">
              <w:rPr>
                <w:sz w:val="20"/>
                <w:szCs w:val="20"/>
              </w:rPr>
              <w:t>2</w:t>
            </w:r>
          </w:p>
        </w:tc>
        <w:tc>
          <w:tcPr>
            <w:tcW w:w="1474" w:type="dxa"/>
            <w:shd w:val="clear" w:color="auto" w:fill="auto"/>
            <w:vAlign w:val="bottom"/>
          </w:tcPr>
          <w:p w14:paraId="6BAD9D9E" w14:textId="77777777" w:rsidR="00EA14DB" w:rsidRPr="005C10AF" w:rsidRDefault="00EA14DB" w:rsidP="003203A1">
            <w:pPr>
              <w:keepNext/>
              <w:rPr>
                <w:sz w:val="20"/>
                <w:szCs w:val="20"/>
              </w:rPr>
            </w:pPr>
            <w:r w:rsidRPr="005C10AF">
              <w:rPr>
                <w:sz w:val="20"/>
                <w:szCs w:val="20"/>
              </w:rPr>
              <w:t>≥ 0</w:t>
            </w:r>
          </w:p>
        </w:tc>
        <w:tc>
          <w:tcPr>
            <w:tcW w:w="1474" w:type="dxa"/>
            <w:shd w:val="clear" w:color="auto" w:fill="auto"/>
            <w:vAlign w:val="bottom"/>
          </w:tcPr>
          <w:p w14:paraId="7E84B1A7" w14:textId="77777777" w:rsidR="00EA14DB" w:rsidRPr="005C10AF" w:rsidRDefault="00F31641" w:rsidP="003203A1">
            <w:pPr>
              <w:keepNext/>
              <w:rPr>
                <w:sz w:val="20"/>
                <w:szCs w:val="20"/>
              </w:rPr>
            </w:pPr>
            <w:r>
              <w:rPr>
                <w:sz w:val="20"/>
                <w:szCs w:val="20"/>
              </w:rPr>
              <w:t>Optional</w:t>
            </w:r>
          </w:p>
        </w:tc>
        <w:tc>
          <w:tcPr>
            <w:tcW w:w="1474" w:type="dxa"/>
            <w:shd w:val="clear" w:color="auto" w:fill="auto"/>
            <w:vAlign w:val="bottom"/>
          </w:tcPr>
          <w:p w14:paraId="43A04C3A" w14:textId="77777777" w:rsidR="00EA14DB" w:rsidRPr="005C10AF" w:rsidRDefault="00443C08" w:rsidP="003203A1">
            <w:pPr>
              <w:keepNext/>
              <w:rPr>
                <w:sz w:val="20"/>
                <w:szCs w:val="20"/>
              </w:rPr>
            </w:pPr>
            <w:r>
              <w:rPr>
                <w:sz w:val="20"/>
                <w:szCs w:val="20"/>
              </w:rPr>
              <w:t>-</w:t>
            </w:r>
          </w:p>
        </w:tc>
      </w:tr>
      <w:tr w:rsidR="00876F6F" w:rsidRPr="007055D9" w14:paraId="7C36C936" w14:textId="77777777" w:rsidTr="00F31641">
        <w:trPr>
          <w:jc w:val="center"/>
        </w:trPr>
        <w:tc>
          <w:tcPr>
            <w:tcW w:w="1192" w:type="dxa"/>
            <w:shd w:val="clear" w:color="auto" w:fill="auto"/>
            <w:vAlign w:val="bottom"/>
          </w:tcPr>
          <w:p w14:paraId="4AF7B8FD" w14:textId="77777777" w:rsidR="00EA14DB" w:rsidRPr="005C10AF" w:rsidRDefault="00A11F1C" w:rsidP="003203A1">
            <w:pPr>
              <w:keepNext/>
              <w:rPr>
                <w:sz w:val="20"/>
                <w:szCs w:val="20"/>
              </w:rPr>
            </w:pPr>
            <w:r w:rsidRPr="005C10AF">
              <w:rPr>
                <w:sz w:val="20"/>
                <w:szCs w:val="20"/>
              </w:rPr>
              <w:t>Β</w:t>
            </w:r>
          </w:p>
        </w:tc>
        <w:tc>
          <w:tcPr>
            <w:tcW w:w="1517" w:type="dxa"/>
            <w:shd w:val="clear" w:color="auto" w:fill="auto"/>
            <w:vAlign w:val="bottom"/>
          </w:tcPr>
          <w:p w14:paraId="1C808C2B" w14:textId="77777777" w:rsidR="00EA14DB" w:rsidRPr="005C10AF" w:rsidRDefault="00143140" w:rsidP="003203A1">
            <w:pPr>
              <w:keepNext/>
              <w:rPr>
                <w:sz w:val="20"/>
                <w:szCs w:val="20"/>
              </w:rPr>
            </w:pPr>
            <w:r>
              <w:rPr>
                <w:sz w:val="20"/>
                <w:szCs w:val="20"/>
              </w:rPr>
              <w:t>a</w:t>
            </w:r>
            <w:r w:rsidRPr="005C10AF">
              <w:rPr>
                <w:sz w:val="20"/>
                <w:szCs w:val="20"/>
              </w:rPr>
              <w:t>ngle</w:t>
            </w:r>
          </w:p>
        </w:tc>
        <w:tc>
          <w:tcPr>
            <w:tcW w:w="1400" w:type="dxa"/>
            <w:shd w:val="clear" w:color="auto" w:fill="auto"/>
            <w:vAlign w:val="bottom"/>
          </w:tcPr>
          <w:p w14:paraId="0A8E0153" w14:textId="77777777" w:rsidR="00EA14DB" w:rsidRPr="005C10AF" w:rsidRDefault="00241236" w:rsidP="003203A1">
            <w:pPr>
              <w:keepNext/>
              <w:rPr>
                <w:sz w:val="20"/>
                <w:szCs w:val="20"/>
              </w:rPr>
            </w:pPr>
            <w:r w:rsidRPr="005C10AF">
              <w:rPr>
                <w:sz w:val="20"/>
                <w:szCs w:val="20"/>
              </w:rPr>
              <w:t xml:space="preserve">0 </w:t>
            </w:r>
            <w:r w:rsidR="008F1B46" w:rsidRPr="005C10AF">
              <w:rPr>
                <w:sz w:val="20"/>
                <w:szCs w:val="20"/>
              </w:rPr>
              <w:t>–</w:t>
            </w:r>
            <w:r w:rsidRPr="005C10AF">
              <w:rPr>
                <w:sz w:val="20"/>
                <w:szCs w:val="20"/>
              </w:rPr>
              <w:t xml:space="preserve"> </w:t>
            </w:r>
            <w:r w:rsidR="00EA14DB" w:rsidRPr="005C10AF">
              <w:rPr>
                <w:sz w:val="20"/>
                <w:szCs w:val="20"/>
              </w:rPr>
              <w:t>2</w:t>
            </w:r>
          </w:p>
        </w:tc>
        <w:tc>
          <w:tcPr>
            <w:tcW w:w="1474" w:type="dxa"/>
            <w:shd w:val="clear" w:color="auto" w:fill="auto"/>
            <w:vAlign w:val="bottom"/>
          </w:tcPr>
          <w:p w14:paraId="04D58D5F" w14:textId="77777777" w:rsidR="00EA14DB" w:rsidRPr="005C10AF" w:rsidRDefault="00EA14DB" w:rsidP="003203A1">
            <w:pPr>
              <w:keepNext/>
              <w:rPr>
                <w:sz w:val="20"/>
                <w:szCs w:val="20"/>
              </w:rPr>
            </w:pPr>
            <w:r w:rsidRPr="005C10AF">
              <w:rPr>
                <w:sz w:val="20"/>
                <w:szCs w:val="20"/>
              </w:rPr>
              <w:t>≥ 0</w:t>
            </w:r>
          </w:p>
        </w:tc>
        <w:tc>
          <w:tcPr>
            <w:tcW w:w="1474" w:type="dxa"/>
            <w:shd w:val="clear" w:color="auto" w:fill="auto"/>
            <w:vAlign w:val="bottom"/>
          </w:tcPr>
          <w:p w14:paraId="0F9D1C2E" w14:textId="77777777" w:rsidR="00EA14DB" w:rsidRPr="005C10AF" w:rsidRDefault="00DC0DA8" w:rsidP="003203A1">
            <w:pPr>
              <w:keepNext/>
              <w:rPr>
                <w:sz w:val="20"/>
                <w:szCs w:val="20"/>
              </w:rPr>
            </w:pPr>
            <w:r w:rsidRPr="005C10AF">
              <w:rPr>
                <w:sz w:val="20"/>
                <w:szCs w:val="20"/>
              </w:rPr>
              <w:t>O</w:t>
            </w:r>
            <w:r w:rsidR="00241236" w:rsidRPr="005C10AF">
              <w:rPr>
                <w:sz w:val="20"/>
                <w:szCs w:val="20"/>
              </w:rPr>
              <w:t>ptional</w:t>
            </w:r>
          </w:p>
        </w:tc>
        <w:tc>
          <w:tcPr>
            <w:tcW w:w="1474" w:type="dxa"/>
            <w:shd w:val="clear" w:color="auto" w:fill="auto"/>
            <w:vAlign w:val="bottom"/>
          </w:tcPr>
          <w:p w14:paraId="194EB9B3" w14:textId="77777777" w:rsidR="00EA14DB" w:rsidRPr="005C10AF" w:rsidRDefault="00241236" w:rsidP="003203A1">
            <w:pPr>
              <w:keepNext/>
              <w:rPr>
                <w:sz w:val="20"/>
                <w:szCs w:val="20"/>
              </w:rPr>
            </w:pPr>
            <w:r w:rsidRPr="005C10AF">
              <w:rPr>
                <w:sz w:val="20"/>
                <w:szCs w:val="20"/>
              </w:rPr>
              <w:t>45 [deg]</w:t>
            </w:r>
          </w:p>
        </w:tc>
      </w:tr>
      <w:tr w:rsidR="00876F6F" w:rsidRPr="007055D9" w14:paraId="36ABBEB5" w14:textId="77777777" w:rsidTr="00F31641">
        <w:trPr>
          <w:jc w:val="center"/>
        </w:trPr>
        <w:tc>
          <w:tcPr>
            <w:tcW w:w="1192" w:type="dxa"/>
            <w:shd w:val="clear" w:color="auto" w:fill="auto"/>
            <w:vAlign w:val="bottom"/>
          </w:tcPr>
          <w:p w14:paraId="5CD21DDE" w14:textId="77777777" w:rsidR="00EA14DB" w:rsidRPr="005C10AF" w:rsidRDefault="005F47DA" w:rsidP="003203A1">
            <w:pPr>
              <w:keepNext/>
              <w:rPr>
                <w:sz w:val="20"/>
                <w:szCs w:val="20"/>
              </w:rPr>
            </w:pPr>
            <w:r w:rsidRPr="005C10AF">
              <w:rPr>
                <w:sz w:val="20"/>
                <w:szCs w:val="20"/>
              </w:rPr>
              <w:t>η</w:t>
            </w:r>
            <w:r w:rsidRPr="005C10AF" w:rsidDel="00700CE6">
              <w:rPr>
                <w:sz w:val="20"/>
                <w:szCs w:val="20"/>
              </w:rPr>
              <w:t xml:space="preserve"> </w:t>
            </w:r>
          </w:p>
        </w:tc>
        <w:tc>
          <w:tcPr>
            <w:tcW w:w="1517" w:type="dxa"/>
            <w:shd w:val="clear" w:color="auto" w:fill="auto"/>
            <w:vAlign w:val="bottom"/>
          </w:tcPr>
          <w:p w14:paraId="03D0B43B" w14:textId="77777777" w:rsidR="00EA14DB" w:rsidRPr="005C10AF" w:rsidRDefault="00143140" w:rsidP="003203A1">
            <w:pPr>
              <w:keepNext/>
              <w:rPr>
                <w:sz w:val="20"/>
                <w:szCs w:val="20"/>
              </w:rPr>
            </w:pPr>
            <w:r>
              <w:rPr>
                <w:sz w:val="20"/>
                <w:szCs w:val="20"/>
              </w:rPr>
              <w:t>penetration</w:t>
            </w:r>
          </w:p>
        </w:tc>
        <w:tc>
          <w:tcPr>
            <w:tcW w:w="1400" w:type="dxa"/>
            <w:shd w:val="clear" w:color="auto" w:fill="auto"/>
            <w:vAlign w:val="bottom"/>
          </w:tcPr>
          <w:p w14:paraId="789EE218" w14:textId="77777777" w:rsidR="00EA14DB" w:rsidRPr="005C10AF" w:rsidRDefault="005F47DA" w:rsidP="003203A1">
            <w:pPr>
              <w:keepNext/>
              <w:rPr>
                <w:sz w:val="20"/>
                <w:szCs w:val="20"/>
              </w:rPr>
            </w:pPr>
            <w:r w:rsidRPr="005C10AF">
              <w:rPr>
                <w:sz w:val="20"/>
                <w:szCs w:val="20"/>
              </w:rPr>
              <w:t>0 – 2</w:t>
            </w:r>
          </w:p>
        </w:tc>
        <w:tc>
          <w:tcPr>
            <w:tcW w:w="1474" w:type="dxa"/>
            <w:shd w:val="clear" w:color="auto" w:fill="auto"/>
            <w:vAlign w:val="bottom"/>
          </w:tcPr>
          <w:p w14:paraId="0254A86F" w14:textId="77777777" w:rsidR="00EA14DB" w:rsidRPr="005C10AF" w:rsidRDefault="005F47DA" w:rsidP="003203A1">
            <w:pPr>
              <w:keepNext/>
              <w:rPr>
                <w:sz w:val="20"/>
                <w:szCs w:val="20"/>
              </w:rPr>
            </w:pPr>
            <w:r w:rsidRPr="005C10AF">
              <w:rPr>
                <w:sz w:val="20"/>
                <w:szCs w:val="20"/>
              </w:rPr>
              <w:t>0 ≤ η ≤ 1</w:t>
            </w:r>
          </w:p>
        </w:tc>
        <w:tc>
          <w:tcPr>
            <w:tcW w:w="1474" w:type="dxa"/>
            <w:shd w:val="clear" w:color="auto" w:fill="auto"/>
            <w:vAlign w:val="bottom"/>
          </w:tcPr>
          <w:p w14:paraId="04CE6B97" w14:textId="77777777" w:rsidR="00EA14DB" w:rsidRPr="005C10AF" w:rsidRDefault="005F47DA" w:rsidP="003203A1">
            <w:pPr>
              <w:keepNext/>
              <w:rPr>
                <w:sz w:val="20"/>
                <w:szCs w:val="20"/>
              </w:rPr>
            </w:pPr>
            <w:r w:rsidRPr="005C10AF">
              <w:rPr>
                <w:sz w:val="20"/>
                <w:szCs w:val="20"/>
              </w:rPr>
              <w:t>Optional</w:t>
            </w:r>
            <w:r w:rsidRPr="005C10AF" w:rsidDel="00700CE6">
              <w:rPr>
                <w:sz w:val="20"/>
                <w:szCs w:val="20"/>
              </w:rPr>
              <w:t xml:space="preserve"> </w:t>
            </w:r>
          </w:p>
        </w:tc>
        <w:tc>
          <w:tcPr>
            <w:tcW w:w="1474" w:type="dxa"/>
            <w:shd w:val="clear" w:color="auto" w:fill="auto"/>
            <w:vAlign w:val="bottom"/>
          </w:tcPr>
          <w:p w14:paraId="7E023B59" w14:textId="77777777" w:rsidR="00EA14DB" w:rsidRPr="005C10AF" w:rsidRDefault="005F47DA" w:rsidP="00044694">
            <w:pPr>
              <w:keepNext/>
              <w:rPr>
                <w:sz w:val="20"/>
                <w:szCs w:val="20"/>
              </w:rPr>
            </w:pPr>
            <w:r w:rsidRPr="005C10AF">
              <w:rPr>
                <w:sz w:val="20"/>
                <w:szCs w:val="20"/>
              </w:rPr>
              <w:t>0</w:t>
            </w:r>
          </w:p>
        </w:tc>
      </w:tr>
    </w:tbl>
    <w:p w14:paraId="75BFFA58" w14:textId="10345D89" w:rsidR="00044694" w:rsidRDefault="00044694" w:rsidP="00044694">
      <w:pPr>
        <w:pStyle w:val="Beschriftung"/>
        <w:spacing w:before="120"/>
      </w:pPr>
      <w:bookmarkStart w:id="3079" w:name="_Toc3566508"/>
      <w:bookmarkStart w:id="3080" w:name="_Toc27753879"/>
      <w:r>
        <w:t xml:space="preserve">Table </w:t>
      </w:r>
      <w:ins w:id="3081" w:author="Dr. Carsten Franke" w:date="2020-03-09T16:02:00Z">
        <w:r w:rsidR="001D2A94">
          <w:fldChar w:fldCharType="begin"/>
        </w:r>
        <w:r w:rsidR="001D2A94">
          <w:instrText xml:space="preserve"> SEQ Table \* ARABIC </w:instrText>
        </w:r>
      </w:ins>
      <w:r w:rsidR="001D2A94">
        <w:fldChar w:fldCharType="separate"/>
      </w:r>
      <w:ins w:id="3082" w:author="Dr. Carsten Franke" w:date="2020-03-09T16:02:00Z">
        <w:r w:rsidR="001D2A94">
          <w:rPr>
            <w:noProof/>
          </w:rPr>
          <w:t>106</w:t>
        </w:r>
        <w:r w:rsidR="001D2A94">
          <w:fldChar w:fldCharType="end"/>
        </w:r>
      </w:ins>
      <w:del w:id="3083" w:author="Dr. Carsten Franke" w:date="2020-03-09T16:02:00Z">
        <w:r w:rsidDel="001D2A94">
          <w:fldChar w:fldCharType="begin"/>
        </w:r>
        <w:r w:rsidDel="001D2A94">
          <w:delInstrText xml:space="preserve"> SEQ Table \* ARABIC </w:delInstrText>
        </w:r>
        <w:r w:rsidDel="001D2A94">
          <w:fldChar w:fldCharType="separate"/>
        </w:r>
      </w:del>
      <w:del w:id="3084" w:author="Dr. Carsten Franke" w:date="2020-03-09T14:38:00Z">
        <w:r w:rsidR="007E2D34" w:rsidDel="00004854">
          <w:rPr>
            <w:noProof/>
          </w:rPr>
          <w:delText>104</w:delText>
        </w:r>
      </w:del>
      <w:del w:id="3085" w:author="Dr. Carsten Franke" w:date="2020-03-09T16:02:00Z">
        <w:r w:rsidDel="001D2A94">
          <w:fldChar w:fldCharType="end"/>
        </w:r>
      </w:del>
      <w:r>
        <w:t xml:space="preserve">: Parameters of </w:t>
      </w:r>
      <w:proofErr w:type="gramStart"/>
      <w:r w:rsidRPr="007055D9">
        <w:t>Double Sided</w:t>
      </w:r>
      <w:proofErr w:type="gramEnd"/>
      <w:r w:rsidRPr="007055D9">
        <w:t xml:space="preserve"> Double Overlap Weld</w:t>
      </w:r>
      <w:bookmarkEnd w:id="3079"/>
      <w:bookmarkEnd w:id="3080"/>
    </w:p>
    <w:p w14:paraId="60F404F1" w14:textId="77777777" w:rsidR="009174B8" w:rsidRPr="007055D9" w:rsidRDefault="007245DD" w:rsidP="00D90771">
      <w:pPr>
        <w:spacing w:before="120"/>
        <w:jc w:val="both"/>
      </w:pPr>
      <w:r w:rsidRPr="007055D9">
        <w:t>All other parameters are provided by the model itself and are partially used to specify parameters of the weld.</w:t>
      </w:r>
    </w:p>
    <w:p w14:paraId="0C6E7EE0" w14:textId="77777777" w:rsidR="0006113C" w:rsidRPr="007055D9" w:rsidRDefault="0006113C" w:rsidP="0006113C">
      <w:pPr>
        <w:pStyle w:val="berschrift4"/>
      </w:pPr>
      <w:bookmarkStart w:id="3086" w:name="_Toc338939196"/>
      <w:bookmarkStart w:id="3087" w:name="_Toc3557040"/>
      <w:bookmarkStart w:id="3088" w:name="_Toc27753654"/>
      <w:r w:rsidRPr="007055D9">
        <w:t>Attributes</w:t>
      </w:r>
      <w:bookmarkEnd w:id="3086"/>
      <w:bookmarkEnd w:id="3087"/>
      <w:bookmarkEnd w:id="3088"/>
    </w:p>
    <w:p w14:paraId="06060B61" w14:textId="77777777" w:rsidR="0006113C" w:rsidRPr="007055D9" w:rsidRDefault="00157A42" w:rsidP="00AB2606">
      <w:pPr>
        <w:pStyle w:val="berschrift5"/>
        <w:keepNext/>
      </w:pPr>
      <w:bookmarkStart w:id="3089" w:name="_Toc338939198"/>
      <w:r w:rsidRPr="007055D9">
        <w:t xml:space="preserve">Attribute </w:t>
      </w:r>
      <w:r w:rsidR="00194316">
        <w:t>"</w:t>
      </w:r>
      <w:r w:rsidRPr="007055D9">
        <w:t>b</w:t>
      </w:r>
      <w:r w:rsidR="0006113C" w:rsidRPr="007055D9">
        <w:t>ase</w:t>
      </w:r>
      <w:bookmarkEnd w:id="3089"/>
      <w:r w:rsidR="00194316">
        <w:t>"</w:t>
      </w:r>
    </w:p>
    <w:p w14:paraId="30EF3DF7"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6528E945" w14:textId="77777777" w:rsidR="0006113C" w:rsidRPr="007055D9" w:rsidRDefault="00157A42" w:rsidP="00AB2606">
      <w:pPr>
        <w:pStyle w:val="berschrift5"/>
        <w:keepNext/>
      </w:pPr>
      <w:bookmarkStart w:id="3090" w:name="_Toc338939199"/>
      <w:r w:rsidRPr="007055D9">
        <w:t xml:space="preserve">Attribute </w:t>
      </w:r>
      <w:r w:rsidR="00194316">
        <w:t>"</w:t>
      </w:r>
      <w:proofErr w:type="spellStart"/>
      <w:r w:rsidRPr="007055D9">
        <w:t>t</w:t>
      </w:r>
      <w:r w:rsidR="0006113C" w:rsidRPr="007055D9">
        <w:t>echnology</w:t>
      </w:r>
      <w:bookmarkEnd w:id="3090"/>
      <w:proofErr w:type="spellEnd"/>
      <w:r w:rsidR="00194316">
        <w:t>"</w:t>
      </w:r>
    </w:p>
    <w:p w14:paraId="6D89F346"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6046C441" w14:textId="77777777" w:rsidR="0006113C" w:rsidRPr="007055D9" w:rsidRDefault="004F2CCF" w:rsidP="0006113C">
      <w:pPr>
        <w:pStyle w:val="Aufzhlungszeichen"/>
        <w:rPr>
          <w:rStyle w:val="XMLElement"/>
        </w:rPr>
      </w:pPr>
      <w:r>
        <w:rPr>
          <w:rStyle w:val="XMLElement"/>
        </w:rPr>
        <w:t>r</w:t>
      </w:r>
      <w:r w:rsidR="0006113C" w:rsidRPr="007055D9">
        <w:rPr>
          <w:rStyle w:val="XMLElement"/>
        </w:rPr>
        <w:t>esistance</w:t>
      </w:r>
    </w:p>
    <w:p w14:paraId="15E3ED53" w14:textId="77777777" w:rsidR="0006113C" w:rsidRPr="007055D9" w:rsidRDefault="004F2CCF" w:rsidP="0006113C">
      <w:pPr>
        <w:pStyle w:val="Aufzhlungszeichen"/>
        <w:rPr>
          <w:rStyle w:val="XMLElement"/>
        </w:rPr>
      </w:pPr>
      <w:r>
        <w:rPr>
          <w:rStyle w:val="XMLElement"/>
        </w:rPr>
        <w:t>a</w:t>
      </w:r>
      <w:r w:rsidR="0006113C" w:rsidRPr="007055D9">
        <w:rPr>
          <w:rStyle w:val="XMLElement"/>
        </w:rPr>
        <w:t>rc</w:t>
      </w:r>
    </w:p>
    <w:p w14:paraId="6414385B" w14:textId="77777777" w:rsidR="0006113C" w:rsidRPr="00604BF1" w:rsidRDefault="004F2CCF" w:rsidP="0006113C">
      <w:pPr>
        <w:pStyle w:val="Aufzhlungszeichen"/>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76C2E587" w14:textId="77777777" w:rsidR="00604BF1" w:rsidRDefault="00604BF1" w:rsidP="0006113C">
      <w:pPr>
        <w:pStyle w:val="Aufzhlungszeichen"/>
        <w:rPr>
          <w:rStyle w:val="XMLElement"/>
        </w:rPr>
      </w:pPr>
      <w:r>
        <w:rPr>
          <w:rStyle w:val="XMLElement"/>
        </w:rPr>
        <w:t>friction</w:t>
      </w:r>
    </w:p>
    <w:p w14:paraId="2DEC7085" w14:textId="77777777" w:rsidR="00604BF1" w:rsidRPr="007055D9" w:rsidRDefault="00604BF1" w:rsidP="0006113C">
      <w:pPr>
        <w:pStyle w:val="Aufzhlungszeichen"/>
        <w:rPr>
          <w:rStyle w:val="XMLElement"/>
        </w:rPr>
      </w:pPr>
      <w:r>
        <w:rPr>
          <w:rStyle w:val="XMLElement"/>
        </w:rPr>
        <w:t>brazing</w:t>
      </w:r>
    </w:p>
    <w:p w14:paraId="62A5572F" w14:textId="77777777" w:rsidR="0006113C" w:rsidRPr="007055D9" w:rsidRDefault="0006113C" w:rsidP="0006113C">
      <w:pPr>
        <w:pStyle w:val="berschrift4"/>
      </w:pPr>
      <w:bookmarkStart w:id="3091" w:name="_Toc338939200"/>
      <w:bookmarkStart w:id="3092" w:name="_Toc3557041"/>
      <w:bookmarkStart w:id="3093" w:name="_Toc27753655"/>
      <w:r w:rsidRPr="007055D9">
        <w:t xml:space="preserve">Element </w:t>
      </w:r>
      <w:r w:rsidR="00194316">
        <w:t>"</w:t>
      </w:r>
      <w:proofErr w:type="spellStart"/>
      <w:r w:rsidRPr="007055D9">
        <w:t>weld_position</w:t>
      </w:r>
      <w:bookmarkEnd w:id="3091"/>
      <w:bookmarkEnd w:id="3092"/>
      <w:proofErr w:type="spellEnd"/>
      <w:r w:rsidR="00194316">
        <w:t>"</w:t>
      </w:r>
      <w:bookmarkEnd w:id="3093"/>
    </w:p>
    <w:p w14:paraId="7C0EA11A" w14:textId="77777777" w:rsidR="0006113C" w:rsidRPr="007055D9" w:rsidRDefault="0006113C" w:rsidP="00C27DAE">
      <w:pPr>
        <w:jc w:val="both"/>
      </w:pPr>
      <w:r w:rsidRPr="007055D9">
        <w:t xml:space="preserve">For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xml:space="preserve"> the following attri</w:t>
      </w:r>
      <w:r w:rsidR="00C27DAE">
        <w:t>butes can be specified for the Overlap 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067CFD19" w14:textId="77777777" w:rsidTr="00044694">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8476C63" w14:textId="77777777" w:rsidR="0006113C" w:rsidRPr="007055D9" w:rsidRDefault="0006113C" w:rsidP="00AB2606">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715FB3D" w14:textId="77777777" w:rsidR="0006113C" w:rsidRPr="007055D9" w:rsidRDefault="0006113C" w:rsidP="00AB2606">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15434DE" w14:textId="77777777" w:rsidR="0006113C" w:rsidRPr="007055D9" w:rsidRDefault="000E60DF" w:rsidP="00AB2606">
            <w:pPr>
              <w:keepNext/>
              <w:rPr>
                <w:b/>
                <w:i/>
                <w:sz w:val="20"/>
              </w:rPr>
            </w:pPr>
            <w:r>
              <w:rPr>
                <w:b/>
                <w:i/>
                <w:sz w:val="20"/>
              </w:rPr>
              <w:t>Use</w:t>
            </w:r>
          </w:p>
        </w:tc>
      </w:tr>
      <w:tr w:rsidR="009C238A" w:rsidRPr="007055D9" w14:paraId="21470F2F" w14:textId="77777777" w:rsidTr="00044694">
        <w:trPr>
          <w:cantSplit/>
          <w:jc w:val="center"/>
        </w:trPr>
        <w:tc>
          <w:tcPr>
            <w:tcW w:w="1871" w:type="dxa"/>
            <w:shd w:val="clear" w:color="auto" w:fill="auto"/>
          </w:tcPr>
          <w:p w14:paraId="04065066" w14:textId="77777777" w:rsidR="009C238A" w:rsidRPr="00483BB1" w:rsidRDefault="00A11F1C" w:rsidP="00AB2606">
            <w:pPr>
              <w:rPr>
                <w:sz w:val="20"/>
                <w:szCs w:val="20"/>
              </w:rPr>
            </w:pPr>
            <w:r>
              <w:rPr>
                <w:sz w:val="20"/>
                <w:szCs w:val="20"/>
              </w:rPr>
              <w:t>B</w:t>
            </w:r>
            <w:r w:rsidR="00B903D1" w:rsidRPr="00D95A6C">
              <w:rPr>
                <w:sz w:val="20"/>
                <w:szCs w:val="20"/>
              </w:rPr>
              <w:t>ase</w:t>
            </w:r>
          </w:p>
        </w:tc>
        <w:tc>
          <w:tcPr>
            <w:tcW w:w="1800" w:type="dxa"/>
            <w:shd w:val="clear" w:color="auto" w:fill="auto"/>
          </w:tcPr>
          <w:p w14:paraId="014701E5" w14:textId="77777777" w:rsidR="009C238A" w:rsidRPr="00483BB1" w:rsidRDefault="00C9639A" w:rsidP="00AB2606">
            <w:pPr>
              <w:rPr>
                <w:sz w:val="20"/>
                <w:szCs w:val="20"/>
              </w:rPr>
            </w:pPr>
            <w:r>
              <w:rPr>
                <w:sz w:val="20"/>
                <w:szCs w:val="20"/>
              </w:rPr>
              <w:t>Integer</w:t>
            </w:r>
          </w:p>
        </w:tc>
        <w:tc>
          <w:tcPr>
            <w:tcW w:w="4680" w:type="dxa"/>
            <w:shd w:val="clear" w:color="auto" w:fill="auto"/>
          </w:tcPr>
          <w:p w14:paraId="1C206172" w14:textId="77777777" w:rsidR="009C238A" w:rsidRPr="00483BB1" w:rsidRDefault="00DC0DA8" w:rsidP="00AB2606">
            <w:pPr>
              <w:rPr>
                <w:sz w:val="20"/>
                <w:szCs w:val="20"/>
              </w:rPr>
            </w:pPr>
            <w:r w:rsidRPr="00DC0DA8">
              <w:rPr>
                <w:sz w:val="20"/>
                <w:szCs w:val="20"/>
              </w:rPr>
              <w:t>O</w:t>
            </w:r>
            <w:r w:rsidR="009C238A" w:rsidRPr="00D95A6C">
              <w:rPr>
                <w:sz w:val="20"/>
                <w:szCs w:val="20"/>
              </w:rPr>
              <w:t>ptional</w:t>
            </w:r>
          </w:p>
        </w:tc>
      </w:tr>
      <w:tr w:rsidR="009C238A" w:rsidRPr="007055D9" w14:paraId="5D5AB2A7" w14:textId="77777777" w:rsidTr="00044694">
        <w:trPr>
          <w:cantSplit/>
          <w:jc w:val="center"/>
        </w:trPr>
        <w:tc>
          <w:tcPr>
            <w:tcW w:w="1871" w:type="dxa"/>
            <w:shd w:val="clear" w:color="auto" w:fill="auto"/>
          </w:tcPr>
          <w:p w14:paraId="3E1E48F7" w14:textId="77777777" w:rsidR="009C238A" w:rsidRPr="00483BB1" w:rsidRDefault="00A11F1C" w:rsidP="00AB2606">
            <w:pPr>
              <w:rPr>
                <w:sz w:val="20"/>
                <w:szCs w:val="20"/>
              </w:rPr>
            </w:pPr>
            <w:r>
              <w:rPr>
                <w:sz w:val="20"/>
                <w:szCs w:val="20"/>
              </w:rPr>
              <w:t>U</w:t>
            </w:r>
          </w:p>
        </w:tc>
        <w:tc>
          <w:tcPr>
            <w:tcW w:w="1800" w:type="dxa"/>
            <w:shd w:val="clear" w:color="auto" w:fill="auto"/>
          </w:tcPr>
          <w:p w14:paraId="2AE2077B" w14:textId="77777777" w:rsidR="009C238A" w:rsidRPr="00483BB1" w:rsidRDefault="00C9639A" w:rsidP="00AB2606">
            <w:pPr>
              <w:rPr>
                <w:sz w:val="20"/>
                <w:szCs w:val="20"/>
              </w:rPr>
            </w:pPr>
            <w:r>
              <w:rPr>
                <w:sz w:val="20"/>
                <w:szCs w:val="20"/>
              </w:rPr>
              <w:t>Floating Point</w:t>
            </w:r>
          </w:p>
        </w:tc>
        <w:tc>
          <w:tcPr>
            <w:tcW w:w="4680" w:type="dxa"/>
            <w:shd w:val="clear" w:color="auto" w:fill="auto"/>
          </w:tcPr>
          <w:p w14:paraId="3C45D073"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240D58C5" w14:textId="77777777" w:rsidTr="00044694">
        <w:trPr>
          <w:cantSplit/>
          <w:jc w:val="center"/>
        </w:trPr>
        <w:tc>
          <w:tcPr>
            <w:tcW w:w="1871" w:type="dxa"/>
            <w:shd w:val="clear" w:color="auto" w:fill="auto"/>
          </w:tcPr>
          <w:p w14:paraId="7B849990" w14:textId="77777777" w:rsidR="009C238A" w:rsidRPr="00483BB1" w:rsidRDefault="00A11F1C" w:rsidP="00AB2606">
            <w:pPr>
              <w:rPr>
                <w:sz w:val="20"/>
                <w:szCs w:val="20"/>
              </w:rPr>
            </w:pPr>
            <w:r>
              <w:rPr>
                <w:sz w:val="20"/>
                <w:szCs w:val="20"/>
              </w:rPr>
              <w:t>X</w:t>
            </w:r>
          </w:p>
        </w:tc>
        <w:tc>
          <w:tcPr>
            <w:tcW w:w="1800" w:type="dxa"/>
            <w:shd w:val="clear" w:color="auto" w:fill="auto"/>
          </w:tcPr>
          <w:p w14:paraId="290434E8" w14:textId="77777777" w:rsidR="009C238A" w:rsidRPr="00483BB1" w:rsidRDefault="00C9639A" w:rsidP="00AB2606">
            <w:pPr>
              <w:rPr>
                <w:sz w:val="20"/>
                <w:szCs w:val="20"/>
              </w:rPr>
            </w:pPr>
            <w:r>
              <w:rPr>
                <w:sz w:val="20"/>
                <w:szCs w:val="20"/>
              </w:rPr>
              <w:t>Floating Point</w:t>
            </w:r>
          </w:p>
        </w:tc>
        <w:tc>
          <w:tcPr>
            <w:tcW w:w="4680" w:type="dxa"/>
            <w:shd w:val="clear" w:color="auto" w:fill="auto"/>
          </w:tcPr>
          <w:p w14:paraId="216E6B0B"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2D42B086" w14:textId="77777777" w:rsidTr="00044694">
        <w:trPr>
          <w:cantSplit/>
          <w:jc w:val="center"/>
        </w:trPr>
        <w:tc>
          <w:tcPr>
            <w:tcW w:w="1871" w:type="dxa"/>
            <w:shd w:val="clear" w:color="auto" w:fill="auto"/>
          </w:tcPr>
          <w:p w14:paraId="2F1333E4" w14:textId="77777777" w:rsidR="009C238A" w:rsidRPr="00483BB1" w:rsidRDefault="00A11F1C" w:rsidP="00AB2606">
            <w:pPr>
              <w:rPr>
                <w:sz w:val="20"/>
                <w:szCs w:val="20"/>
              </w:rPr>
            </w:pPr>
            <w:r>
              <w:rPr>
                <w:sz w:val="20"/>
                <w:szCs w:val="20"/>
              </w:rPr>
              <w:t>Y</w:t>
            </w:r>
          </w:p>
        </w:tc>
        <w:tc>
          <w:tcPr>
            <w:tcW w:w="1800" w:type="dxa"/>
            <w:shd w:val="clear" w:color="auto" w:fill="auto"/>
          </w:tcPr>
          <w:p w14:paraId="0EBA7FC2" w14:textId="77777777" w:rsidR="009C238A" w:rsidRPr="00483BB1" w:rsidRDefault="00C9639A" w:rsidP="00AB2606">
            <w:pPr>
              <w:rPr>
                <w:sz w:val="20"/>
                <w:szCs w:val="20"/>
              </w:rPr>
            </w:pPr>
            <w:r>
              <w:rPr>
                <w:sz w:val="20"/>
                <w:szCs w:val="20"/>
              </w:rPr>
              <w:t>Floating Point</w:t>
            </w:r>
          </w:p>
        </w:tc>
        <w:tc>
          <w:tcPr>
            <w:tcW w:w="4680" w:type="dxa"/>
            <w:shd w:val="clear" w:color="auto" w:fill="auto"/>
          </w:tcPr>
          <w:p w14:paraId="23C3E55C"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0F794364" w14:textId="77777777" w:rsidTr="00044694">
        <w:trPr>
          <w:cantSplit/>
          <w:jc w:val="center"/>
        </w:trPr>
        <w:tc>
          <w:tcPr>
            <w:tcW w:w="1871" w:type="dxa"/>
            <w:shd w:val="clear" w:color="auto" w:fill="auto"/>
          </w:tcPr>
          <w:p w14:paraId="727ABDB3" w14:textId="77777777" w:rsidR="009C238A" w:rsidRPr="00483BB1" w:rsidRDefault="00A11F1C" w:rsidP="00AB2606">
            <w:pPr>
              <w:rPr>
                <w:sz w:val="20"/>
                <w:szCs w:val="20"/>
              </w:rPr>
            </w:pPr>
            <w:r>
              <w:rPr>
                <w:sz w:val="20"/>
                <w:szCs w:val="20"/>
              </w:rPr>
              <w:lastRenderedPageBreak/>
              <w:t>Z</w:t>
            </w:r>
          </w:p>
        </w:tc>
        <w:tc>
          <w:tcPr>
            <w:tcW w:w="1800" w:type="dxa"/>
            <w:shd w:val="clear" w:color="auto" w:fill="auto"/>
          </w:tcPr>
          <w:p w14:paraId="69CC5EA1" w14:textId="77777777" w:rsidR="009C238A" w:rsidRPr="00483BB1" w:rsidRDefault="00C9639A" w:rsidP="00AB2606">
            <w:pPr>
              <w:rPr>
                <w:sz w:val="20"/>
                <w:szCs w:val="20"/>
              </w:rPr>
            </w:pPr>
            <w:r>
              <w:rPr>
                <w:sz w:val="20"/>
                <w:szCs w:val="20"/>
              </w:rPr>
              <w:t>Floating Point</w:t>
            </w:r>
          </w:p>
        </w:tc>
        <w:tc>
          <w:tcPr>
            <w:tcW w:w="4680" w:type="dxa"/>
            <w:shd w:val="clear" w:color="auto" w:fill="auto"/>
          </w:tcPr>
          <w:p w14:paraId="60574830"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4B5D9CFF" w14:textId="77777777" w:rsidTr="00044694">
        <w:trPr>
          <w:cantSplit/>
          <w:jc w:val="center"/>
        </w:trPr>
        <w:tc>
          <w:tcPr>
            <w:tcW w:w="1871" w:type="dxa"/>
            <w:shd w:val="clear" w:color="auto" w:fill="auto"/>
          </w:tcPr>
          <w:p w14:paraId="3A1B00A9" w14:textId="77777777" w:rsidR="009C238A" w:rsidRPr="00483BB1" w:rsidRDefault="00A11F1C" w:rsidP="00AB2606">
            <w:pPr>
              <w:rPr>
                <w:sz w:val="20"/>
                <w:szCs w:val="20"/>
              </w:rPr>
            </w:pPr>
            <w:r>
              <w:rPr>
                <w:sz w:val="20"/>
                <w:szCs w:val="20"/>
              </w:rPr>
              <w:t>R</w:t>
            </w:r>
            <w:r w:rsidR="00B903D1" w:rsidRPr="00D95A6C">
              <w:rPr>
                <w:sz w:val="20"/>
                <w:szCs w:val="20"/>
              </w:rPr>
              <w:t>eference</w:t>
            </w:r>
          </w:p>
        </w:tc>
        <w:tc>
          <w:tcPr>
            <w:tcW w:w="1800" w:type="dxa"/>
            <w:shd w:val="clear" w:color="auto" w:fill="auto"/>
          </w:tcPr>
          <w:p w14:paraId="38F5291D" w14:textId="77777777" w:rsidR="009C238A" w:rsidRPr="00483BB1" w:rsidRDefault="00DC0DA8" w:rsidP="00AB2606">
            <w:pPr>
              <w:rPr>
                <w:sz w:val="20"/>
                <w:szCs w:val="20"/>
              </w:rPr>
            </w:pPr>
            <w:r>
              <w:rPr>
                <w:sz w:val="20"/>
                <w:szCs w:val="20"/>
              </w:rPr>
              <w:t>Boolean</w:t>
            </w:r>
          </w:p>
        </w:tc>
        <w:tc>
          <w:tcPr>
            <w:tcW w:w="4680" w:type="dxa"/>
            <w:shd w:val="clear" w:color="auto" w:fill="auto"/>
          </w:tcPr>
          <w:p w14:paraId="30370F95" w14:textId="77777777" w:rsidR="009C238A" w:rsidRPr="00483BB1" w:rsidRDefault="00DC0DA8" w:rsidP="00AB2606">
            <w:pPr>
              <w:rPr>
                <w:sz w:val="20"/>
                <w:szCs w:val="20"/>
              </w:rPr>
            </w:pPr>
            <w:r w:rsidRPr="00DC0DA8">
              <w:rPr>
                <w:sz w:val="20"/>
                <w:szCs w:val="20"/>
              </w:rPr>
              <w:t>O</w:t>
            </w:r>
            <w:r w:rsidR="009C238A" w:rsidRPr="00D95A6C">
              <w:rPr>
                <w:sz w:val="20"/>
                <w:szCs w:val="20"/>
              </w:rPr>
              <w:t>ptional</w:t>
            </w:r>
          </w:p>
        </w:tc>
      </w:tr>
      <w:tr w:rsidR="009C238A" w:rsidRPr="007055D9" w14:paraId="4F3BEA9C" w14:textId="77777777" w:rsidTr="00044694">
        <w:trPr>
          <w:cantSplit/>
          <w:jc w:val="center"/>
        </w:trPr>
        <w:tc>
          <w:tcPr>
            <w:tcW w:w="1871" w:type="dxa"/>
            <w:shd w:val="clear" w:color="auto" w:fill="auto"/>
          </w:tcPr>
          <w:p w14:paraId="615CC29E" w14:textId="77777777" w:rsidR="009C238A" w:rsidRPr="00483BB1" w:rsidRDefault="00A11F1C" w:rsidP="00AB2606">
            <w:pPr>
              <w:rPr>
                <w:sz w:val="20"/>
                <w:szCs w:val="20"/>
              </w:rPr>
            </w:pPr>
            <w:r>
              <w:rPr>
                <w:sz w:val="20"/>
                <w:szCs w:val="20"/>
              </w:rPr>
              <w:t>S</w:t>
            </w:r>
            <w:r w:rsidR="00B903D1" w:rsidRPr="00483BB1">
              <w:rPr>
                <w:sz w:val="20"/>
                <w:szCs w:val="20"/>
              </w:rPr>
              <w:t>ection</w:t>
            </w:r>
          </w:p>
        </w:tc>
        <w:tc>
          <w:tcPr>
            <w:tcW w:w="1800" w:type="dxa"/>
            <w:shd w:val="clear" w:color="auto" w:fill="auto"/>
          </w:tcPr>
          <w:p w14:paraId="3EA31B63" w14:textId="77777777" w:rsidR="009C238A" w:rsidRPr="00483BB1" w:rsidRDefault="009C238A" w:rsidP="00AB2606">
            <w:pPr>
              <w:rPr>
                <w:sz w:val="20"/>
                <w:szCs w:val="20"/>
              </w:rPr>
            </w:pPr>
            <w:r w:rsidRPr="00483BB1">
              <w:rPr>
                <w:sz w:val="20"/>
                <w:szCs w:val="20"/>
              </w:rPr>
              <w:t>Selection</w:t>
            </w:r>
          </w:p>
        </w:tc>
        <w:tc>
          <w:tcPr>
            <w:tcW w:w="4680" w:type="dxa"/>
            <w:shd w:val="clear" w:color="auto" w:fill="auto"/>
          </w:tcPr>
          <w:p w14:paraId="125E85B3" w14:textId="77777777" w:rsidR="009C238A" w:rsidRPr="00483BB1" w:rsidRDefault="009C238A" w:rsidP="00AB2606">
            <w:pPr>
              <w:rPr>
                <w:sz w:val="20"/>
                <w:szCs w:val="20"/>
              </w:rPr>
            </w:pPr>
            <w:r w:rsidRPr="00483BB1">
              <w:rPr>
                <w:sz w:val="20"/>
                <w:szCs w:val="20"/>
              </w:rPr>
              <w:t>Optional</w:t>
            </w:r>
          </w:p>
        </w:tc>
      </w:tr>
      <w:tr w:rsidR="009C238A" w:rsidRPr="007055D9" w14:paraId="46BAAD1C" w14:textId="77777777" w:rsidTr="00044694">
        <w:trPr>
          <w:cantSplit/>
          <w:jc w:val="center"/>
        </w:trPr>
        <w:tc>
          <w:tcPr>
            <w:tcW w:w="1871" w:type="dxa"/>
            <w:shd w:val="clear" w:color="auto" w:fill="auto"/>
          </w:tcPr>
          <w:p w14:paraId="48A4408F" w14:textId="77777777" w:rsidR="009C238A" w:rsidRPr="00483BB1" w:rsidRDefault="00A11F1C" w:rsidP="00AB2606">
            <w:pPr>
              <w:rPr>
                <w:sz w:val="20"/>
                <w:szCs w:val="20"/>
              </w:rPr>
            </w:pPr>
            <w:r>
              <w:rPr>
                <w:sz w:val="20"/>
                <w:szCs w:val="20"/>
              </w:rPr>
              <w:t>T</w:t>
            </w:r>
            <w:r w:rsidR="00B903D1" w:rsidRPr="00483BB1">
              <w:rPr>
                <w:sz w:val="20"/>
                <w:szCs w:val="20"/>
              </w:rPr>
              <w:t>hickness</w:t>
            </w:r>
          </w:p>
        </w:tc>
        <w:tc>
          <w:tcPr>
            <w:tcW w:w="1800" w:type="dxa"/>
            <w:shd w:val="clear" w:color="auto" w:fill="auto"/>
          </w:tcPr>
          <w:p w14:paraId="604D7847" w14:textId="77777777" w:rsidR="009C238A" w:rsidRPr="00483BB1" w:rsidRDefault="00C9639A" w:rsidP="00AB2606">
            <w:pPr>
              <w:rPr>
                <w:sz w:val="20"/>
                <w:szCs w:val="20"/>
              </w:rPr>
            </w:pPr>
            <w:r>
              <w:rPr>
                <w:sz w:val="20"/>
                <w:szCs w:val="20"/>
              </w:rPr>
              <w:t>Floating Point</w:t>
            </w:r>
          </w:p>
        </w:tc>
        <w:tc>
          <w:tcPr>
            <w:tcW w:w="4680" w:type="dxa"/>
            <w:shd w:val="clear" w:color="auto" w:fill="auto"/>
          </w:tcPr>
          <w:p w14:paraId="170C1CD4" w14:textId="77777777" w:rsidR="009C238A" w:rsidRPr="00483BB1" w:rsidRDefault="00456B6B" w:rsidP="00AB2606">
            <w:pPr>
              <w:rPr>
                <w:sz w:val="20"/>
                <w:szCs w:val="20"/>
              </w:rPr>
            </w:pPr>
            <w:r>
              <w:rPr>
                <w:sz w:val="20"/>
                <w:szCs w:val="20"/>
              </w:rPr>
              <w:t>Optional</w:t>
            </w:r>
          </w:p>
        </w:tc>
      </w:tr>
      <w:tr w:rsidR="009C238A" w:rsidRPr="007055D9" w14:paraId="0FE42201" w14:textId="77777777" w:rsidTr="00044694">
        <w:trPr>
          <w:cantSplit/>
          <w:jc w:val="center"/>
        </w:trPr>
        <w:tc>
          <w:tcPr>
            <w:tcW w:w="1871" w:type="dxa"/>
            <w:shd w:val="clear" w:color="auto" w:fill="auto"/>
          </w:tcPr>
          <w:p w14:paraId="028FD894" w14:textId="77777777" w:rsidR="009C238A" w:rsidRPr="00483BB1" w:rsidRDefault="00A11F1C" w:rsidP="00AB2606">
            <w:pPr>
              <w:rPr>
                <w:sz w:val="20"/>
                <w:szCs w:val="20"/>
              </w:rPr>
            </w:pPr>
            <w:r>
              <w:rPr>
                <w:sz w:val="20"/>
                <w:szCs w:val="20"/>
              </w:rPr>
              <w:t>A</w:t>
            </w:r>
            <w:r w:rsidR="00B903D1" w:rsidRPr="00483BB1">
              <w:rPr>
                <w:sz w:val="20"/>
                <w:szCs w:val="20"/>
              </w:rPr>
              <w:t>ngle</w:t>
            </w:r>
          </w:p>
        </w:tc>
        <w:tc>
          <w:tcPr>
            <w:tcW w:w="1800" w:type="dxa"/>
            <w:shd w:val="clear" w:color="auto" w:fill="auto"/>
          </w:tcPr>
          <w:p w14:paraId="63744B3A" w14:textId="77777777" w:rsidR="009C238A" w:rsidRPr="00483BB1" w:rsidRDefault="00C9639A" w:rsidP="00AB2606">
            <w:pPr>
              <w:rPr>
                <w:sz w:val="20"/>
                <w:szCs w:val="20"/>
              </w:rPr>
            </w:pPr>
            <w:r>
              <w:rPr>
                <w:sz w:val="20"/>
                <w:szCs w:val="20"/>
              </w:rPr>
              <w:t>Floating Point</w:t>
            </w:r>
          </w:p>
        </w:tc>
        <w:tc>
          <w:tcPr>
            <w:tcW w:w="4680" w:type="dxa"/>
            <w:shd w:val="clear" w:color="auto" w:fill="auto"/>
          </w:tcPr>
          <w:p w14:paraId="7F76E961" w14:textId="77777777" w:rsidR="009C238A" w:rsidRPr="00483BB1" w:rsidRDefault="00456B6B" w:rsidP="00AB2606">
            <w:pPr>
              <w:rPr>
                <w:sz w:val="20"/>
                <w:szCs w:val="20"/>
              </w:rPr>
            </w:pPr>
            <w:r>
              <w:rPr>
                <w:sz w:val="20"/>
                <w:szCs w:val="20"/>
              </w:rPr>
              <w:t>Optional</w:t>
            </w:r>
          </w:p>
        </w:tc>
      </w:tr>
      <w:tr w:rsidR="009C238A" w:rsidRPr="007055D9" w14:paraId="3DEE58E7" w14:textId="77777777" w:rsidTr="00044694">
        <w:trPr>
          <w:cantSplit/>
          <w:jc w:val="center"/>
        </w:trPr>
        <w:tc>
          <w:tcPr>
            <w:tcW w:w="1871" w:type="dxa"/>
            <w:shd w:val="clear" w:color="auto" w:fill="auto"/>
          </w:tcPr>
          <w:p w14:paraId="3DF94C44" w14:textId="77777777" w:rsidR="009C238A" w:rsidRPr="00483BB1" w:rsidRDefault="00A11F1C" w:rsidP="00AB2606">
            <w:pPr>
              <w:rPr>
                <w:sz w:val="20"/>
                <w:szCs w:val="20"/>
              </w:rPr>
            </w:pPr>
            <w:r>
              <w:rPr>
                <w:sz w:val="20"/>
                <w:szCs w:val="20"/>
              </w:rPr>
              <w:t>S</w:t>
            </w:r>
            <w:r w:rsidR="00B903D1" w:rsidRPr="00483BB1">
              <w:rPr>
                <w:sz w:val="20"/>
                <w:szCs w:val="20"/>
              </w:rPr>
              <w:t>hape</w:t>
            </w:r>
          </w:p>
        </w:tc>
        <w:tc>
          <w:tcPr>
            <w:tcW w:w="1800" w:type="dxa"/>
            <w:shd w:val="clear" w:color="auto" w:fill="auto"/>
          </w:tcPr>
          <w:p w14:paraId="1FEFA69F" w14:textId="77777777" w:rsidR="009C238A" w:rsidRPr="00483BB1" w:rsidRDefault="009C238A" w:rsidP="00AB2606">
            <w:pPr>
              <w:rPr>
                <w:sz w:val="20"/>
                <w:szCs w:val="20"/>
              </w:rPr>
            </w:pPr>
            <w:r w:rsidRPr="00483BB1">
              <w:rPr>
                <w:sz w:val="20"/>
                <w:szCs w:val="20"/>
              </w:rPr>
              <w:t>Selection</w:t>
            </w:r>
          </w:p>
        </w:tc>
        <w:tc>
          <w:tcPr>
            <w:tcW w:w="4680" w:type="dxa"/>
            <w:shd w:val="clear" w:color="auto" w:fill="auto"/>
          </w:tcPr>
          <w:p w14:paraId="47D7D40A" w14:textId="77777777" w:rsidR="009C238A" w:rsidRPr="00483BB1" w:rsidRDefault="009C238A" w:rsidP="00AB2606">
            <w:pPr>
              <w:rPr>
                <w:sz w:val="20"/>
                <w:szCs w:val="20"/>
              </w:rPr>
            </w:pPr>
            <w:r w:rsidRPr="00483BB1">
              <w:rPr>
                <w:sz w:val="20"/>
                <w:szCs w:val="20"/>
              </w:rPr>
              <w:t>Optional</w:t>
            </w:r>
          </w:p>
        </w:tc>
      </w:tr>
      <w:tr w:rsidR="009C238A" w:rsidRPr="007055D9" w14:paraId="46D6FBF9" w14:textId="77777777" w:rsidTr="00044694">
        <w:trPr>
          <w:cantSplit/>
          <w:jc w:val="center"/>
        </w:trPr>
        <w:tc>
          <w:tcPr>
            <w:tcW w:w="1871" w:type="dxa"/>
            <w:shd w:val="clear" w:color="auto" w:fill="auto"/>
          </w:tcPr>
          <w:p w14:paraId="7BD56484" w14:textId="77777777" w:rsidR="009C238A" w:rsidRPr="00483BB1" w:rsidRDefault="00B903D1" w:rsidP="00AB2606">
            <w:pPr>
              <w:rPr>
                <w:sz w:val="20"/>
                <w:szCs w:val="20"/>
              </w:rPr>
            </w:pPr>
            <w:r>
              <w:rPr>
                <w:sz w:val="20"/>
                <w:szCs w:val="20"/>
              </w:rPr>
              <w:t>p</w:t>
            </w:r>
            <w:r w:rsidRPr="00483BB1">
              <w:rPr>
                <w:sz w:val="20"/>
                <w:szCs w:val="20"/>
              </w:rPr>
              <w:t>enetration</w:t>
            </w:r>
          </w:p>
        </w:tc>
        <w:tc>
          <w:tcPr>
            <w:tcW w:w="1800" w:type="dxa"/>
            <w:shd w:val="clear" w:color="auto" w:fill="auto"/>
          </w:tcPr>
          <w:p w14:paraId="447E0A8C" w14:textId="77777777" w:rsidR="009C238A" w:rsidRPr="00483BB1" w:rsidRDefault="00C9639A" w:rsidP="00AB2606">
            <w:pPr>
              <w:rPr>
                <w:sz w:val="20"/>
                <w:szCs w:val="20"/>
              </w:rPr>
            </w:pPr>
            <w:r>
              <w:rPr>
                <w:sz w:val="20"/>
                <w:szCs w:val="20"/>
              </w:rPr>
              <w:t>Floating Point</w:t>
            </w:r>
          </w:p>
        </w:tc>
        <w:tc>
          <w:tcPr>
            <w:tcW w:w="4680" w:type="dxa"/>
            <w:shd w:val="clear" w:color="auto" w:fill="auto"/>
          </w:tcPr>
          <w:p w14:paraId="32677A99" w14:textId="77777777" w:rsidR="009C238A" w:rsidRPr="00483BB1" w:rsidRDefault="009C238A" w:rsidP="00AB2606">
            <w:pPr>
              <w:rPr>
                <w:sz w:val="20"/>
                <w:szCs w:val="20"/>
              </w:rPr>
            </w:pPr>
            <w:r w:rsidRPr="00483BB1">
              <w:rPr>
                <w:sz w:val="20"/>
                <w:szCs w:val="20"/>
              </w:rPr>
              <w:t>Optional</w:t>
            </w:r>
          </w:p>
        </w:tc>
      </w:tr>
      <w:tr w:rsidR="009C238A" w:rsidRPr="007055D9" w14:paraId="57BFE3DA" w14:textId="77777777" w:rsidTr="00044694">
        <w:trPr>
          <w:cantSplit/>
          <w:jc w:val="center"/>
        </w:trPr>
        <w:tc>
          <w:tcPr>
            <w:tcW w:w="1871" w:type="dxa"/>
            <w:shd w:val="clear" w:color="auto" w:fill="auto"/>
          </w:tcPr>
          <w:p w14:paraId="408D68BB" w14:textId="77777777" w:rsidR="009C238A" w:rsidRPr="00483BB1" w:rsidRDefault="000E270B" w:rsidP="00AB2606">
            <w:pPr>
              <w:rPr>
                <w:sz w:val="20"/>
                <w:szCs w:val="20"/>
              </w:rPr>
            </w:pPr>
            <w:r w:rsidRPr="00483BB1">
              <w:rPr>
                <w:sz w:val="20"/>
                <w:szCs w:val="20"/>
              </w:rPr>
              <w:t>filler</w:t>
            </w:r>
            <w:r w:rsidRPr="00483BB1" w:rsidDel="000E270B">
              <w:rPr>
                <w:sz w:val="20"/>
                <w:szCs w:val="20"/>
              </w:rPr>
              <w:t xml:space="preserve"> </w:t>
            </w:r>
          </w:p>
        </w:tc>
        <w:tc>
          <w:tcPr>
            <w:tcW w:w="1800" w:type="dxa"/>
            <w:shd w:val="clear" w:color="auto" w:fill="auto"/>
          </w:tcPr>
          <w:p w14:paraId="0BF7AFA5" w14:textId="77777777" w:rsidR="009C238A" w:rsidRPr="00483BB1" w:rsidRDefault="000E270B" w:rsidP="00AB2606">
            <w:pPr>
              <w:rPr>
                <w:sz w:val="20"/>
                <w:szCs w:val="20"/>
              </w:rPr>
            </w:pPr>
            <w:r w:rsidRPr="00483BB1">
              <w:rPr>
                <w:sz w:val="20"/>
                <w:szCs w:val="20"/>
              </w:rPr>
              <w:t>Selection</w:t>
            </w:r>
            <w:r w:rsidRPr="00483BB1" w:rsidDel="000E270B">
              <w:rPr>
                <w:sz w:val="20"/>
                <w:szCs w:val="20"/>
              </w:rPr>
              <w:t xml:space="preserve"> </w:t>
            </w:r>
          </w:p>
        </w:tc>
        <w:tc>
          <w:tcPr>
            <w:tcW w:w="4680" w:type="dxa"/>
            <w:shd w:val="clear" w:color="auto" w:fill="auto"/>
          </w:tcPr>
          <w:p w14:paraId="3819FB06" w14:textId="77777777" w:rsidR="009C238A" w:rsidRPr="00483BB1" w:rsidRDefault="000E270B" w:rsidP="00184B77">
            <w:pPr>
              <w:keepNext/>
              <w:rPr>
                <w:sz w:val="20"/>
                <w:szCs w:val="20"/>
              </w:rPr>
            </w:pPr>
            <w:r w:rsidRPr="00483BB1">
              <w:rPr>
                <w:sz w:val="20"/>
                <w:szCs w:val="20"/>
              </w:rPr>
              <w:t>Optional</w:t>
            </w:r>
            <w:r w:rsidRPr="00483BB1" w:rsidDel="000E270B">
              <w:rPr>
                <w:sz w:val="20"/>
                <w:szCs w:val="20"/>
              </w:rPr>
              <w:t xml:space="preserve"> </w:t>
            </w:r>
          </w:p>
        </w:tc>
      </w:tr>
      <w:tr w:rsidR="0026200C" w:rsidRPr="007055D9" w14:paraId="7CB41ACC" w14:textId="77777777" w:rsidTr="00044694">
        <w:trPr>
          <w:cantSplit/>
          <w:jc w:val="center"/>
        </w:trPr>
        <w:tc>
          <w:tcPr>
            <w:tcW w:w="1871" w:type="dxa"/>
            <w:shd w:val="clear" w:color="auto" w:fill="auto"/>
          </w:tcPr>
          <w:p w14:paraId="779517C1" w14:textId="77777777" w:rsidR="0026200C" w:rsidRPr="00483BB1" w:rsidRDefault="0026200C" w:rsidP="00AB2606">
            <w:pPr>
              <w:rPr>
                <w:sz w:val="20"/>
                <w:szCs w:val="20"/>
              </w:rPr>
            </w:pPr>
            <w:proofErr w:type="spellStart"/>
            <w:r>
              <w:rPr>
                <w:sz w:val="20"/>
                <w:szCs w:val="20"/>
              </w:rPr>
              <w:t>filler_material</w:t>
            </w:r>
            <w:proofErr w:type="spellEnd"/>
          </w:p>
        </w:tc>
        <w:tc>
          <w:tcPr>
            <w:tcW w:w="1800" w:type="dxa"/>
            <w:shd w:val="clear" w:color="auto" w:fill="auto"/>
          </w:tcPr>
          <w:p w14:paraId="2DBD4718" w14:textId="77777777" w:rsidR="0026200C" w:rsidRPr="00483BB1" w:rsidRDefault="0026200C" w:rsidP="00AB2606">
            <w:pPr>
              <w:rPr>
                <w:sz w:val="20"/>
                <w:szCs w:val="20"/>
              </w:rPr>
            </w:pPr>
            <w:r w:rsidRPr="00A20C5C">
              <w:rPr>
                <w:sz w:val="20"/>
                <w:szCs w:val="20"/>
              </w:rPr>
              <w:t>Alphanumeric</w:t>
            </w:r>
          </w:p>
        </w:tc>
        <w:tc>
          <w:tcPr>
            <w:tcW w:w="4680" w:type="dxa"/>
            <w:shd w:val="clear" w:color="auto" w:fill="auto"/>
          </w:tcPr>
          <w:p w14:paraId="515D207C" w14:textId="77777777" w:rsidR="0026200C" w:rsidRPr="00483BB1" w:rsidRDefault="0026200C" w:rsidP="00184B77">
            <w:pPr>
              <w:keepNext/>
              <w:rPr>
                <w:sz w:val="20"/>
                <w:szCs w:val="20"/>
              </w:rPr>
            </w:pPr>
            <w:r w:rsidRPr="00A20C5C">
              <w:rPr>
                <w:sz w:val="20"/>
                <w:szCs w:val="20"/>
              </w:rPr>
              <w:t>Optional</w:t>
            </w:r>
          </w:p>
        </w:tc>
      </w:tr>
    </w:tbl>
    <w:p w14:paraId="2474F793" w14:textId="77BD0DBA" w:rsidR="00184B77" w:rsidRDefault="00184B77" w:rsidP="00044694">
      <w:pPr>
        <w:pStyle w:val="Beschriftung"/>
        <w:spacing w:before="120"/>
      </w:pPr>
      <w:bookmarkStart w:id="3094" w:name="_Toc3566509"/>
      <w:bookmarkStart w:id="3095" w:name="_Toc27753880"/>
      <w:bookmarkStart w:id="3096" w:name="_Toc338939203"/>
      <w:r>
        <w:t xml:space="preserve">Table </w:t>
      </w:r>
      <w:ins w:id="3097" w:author="Dr. Carsten Franke" w:date="2020-03-09T16:02:00Z">
        <w:r w:rsidR="001D2A94">
          <w:fldChar w:fldCharType="begin"/>
        </w:r>
        <w:r w:rsidR="001D2A94">
          <w:instrText xml:space="preserve"> SEQ Table \* ARABIC </w:instrText>
        </w:r>
      </w:ins>
      <w:r w:rsidR="001D2A94">
        <w:fldChar w:fldCharType="separate"/>
      </w:r>
      <w:ins w:id="3098" w:author="Dr. Carsten Franke" w:date="2020-03-09T16:02:00Z">
        <w:r w:rsidR="001D2A94">
          <w:rPr>
            <w:noProof/>
          </w:rPr>
          <w:t>107</w:t>
        </w:r>
        <w:r w:rsidR="001D2A94">
          <w:fldChar w:fldCharType="end"/>
        </w:r>
      </w:ins>
      <w:del w:id="3099" w:author="Dr. Carsten Franke" w:date="2020-03-09T16:02:00Z">
        <w:r w:rsidR="00D43112" w:rsidDel="001D2A94">
          <w:fldChar w:fldCharType="begin"/>
        </w:r>
        <w:r w:rsidR="00D43112" w:rsidDel="001D2A94">
          <w:delInstrText xml:space="preserve"> SEQ Table \* ARABIC </w:delInstrText>
        </w:r>
        <w:r w:rsidR="00D43112" w:rsidDel="001D2A94">
          <w:fldChar w:fldCharType="separate"/>
        </w:r>
      </w:del>
      <w:del w:id="3100" w:author="Dr. Carsten Franke" w:date="2020-03-09T14:38:00Z">
        <w:r w:rsidR="007E2D34" w:rsidDel="00004854">
          <w:rPr>
            <w:noProof/>
          </w:rPr>
          <w:delText>105</w:delText>
        </w:r>
      </w:del>
      <w:del w:id="3101" w:author="Dr. Carsten Franke" w:date="2020-03-09T16:02:00Z">
        <w:r w:rsidR="00D43112" w:rsidDel="001D2A94">
          <w:fldChar w:fldCharType="end"/>
        </w:r>
      </w:del>
      <w:r>
        <w:t xml:space="preserve">: </w:t>
      </w:r>
      <w:r w:rsidRPr="0008681E">
        <w:t>Attributes of element &lt;</w:t>
      </w:r>
      <w:proofErr w:type="spellStart"/>
      <w:r w:rsidRPr="00E67798">
        <w:rPr>
          <w:rFonts w:ascii="Courier New" w:hAnsi="Courier New" w:cs="Courier New"/>
          <w:bCs w:val="0"/>
          <w:i/>
          <w:kern w:val="22"/>
          <w:sz w:val="18"/>
          <w:szCs w:val="18"/>
        </w:rPr>
        <w:t>weld_position</w:t>
      </w:r>
      <w:proofErr w:type="spellEnd"/>
      <w:r w:rsidRPr="00E67798">
        <w:rPr>
          <w:rFonts w:ascii="Courier New" w:hAnsi="Courier New" w:cs="Courier New"/>
          <w:bCs w:val="0"/>
          <w:i/>
          <w:kern w:val="22"/>
          <w:sz w:val="18"/>
          <w:szCs w:val="18"/>
        </w:rPr>
        <w:t>/&gt;</w:t>
      </w:r>
      <w:r w:rsidRPr="0008681E">
        <w:t xml:space="preserve"> for </w:t>
      </w:r>
      <w:r>
        <w:t>Overlap Weld</w:t>
      </w:r>
      <w:bookmarkEnd w:id="3094"/>
      <w:bookmarkEnd w:id="3095"/>
      <w:r>
        <w:t xml:space="preserve"> </w:t>
      </w:r>
    </w:p>
    <w:p w14:paraId="364A98CC" w14:textId="77777777" w:rsidR="00F07803" w:rsidRDefault="00F07803" w:rsidP="00286128">
      <w:pPr>
        <w:pStyle w:val="berschrift5"/>
        <w:keepNext/>
      </w:pPr>
      <w:r w:rsidRPr="007055D9">
        <w:t>Attribute</w:t>
      </w:r>
      <w:r>
        <w:t>s</w:t>
      </w:r>
      <w:r w:rsidRPr="007055D9">
        <w:t xml:space="preserve"> </w:t>
      </w:r>
      <w:r w:rsidR="00194316">
        <w:t>"</w:t>
      </w:r>
      <w:r>
        <w:t>u, x, y, z, reference</w:t>
      </w:r>
      <w:r w:rsidR="00194316">
        <w:t>"</w:t>
      </w:r>
    </w:p>
    <w:p w14:paraId="66D48E24" w14:textId="1EF4D2BE" w:rsidR="00F07803" w:rsidRPr="00F07803" w:rsidRDefault="00F07803" w:rsidP="00F07803">
      <w:pPr>
        <w:pStyle w:val="berschrift5"/>
        <w:spacing w:before="0" w:after="120"/>
        <w:rPr>
          <w:b w:val="0"/>
          <w:i w:val="0"/>
        </w:rPr>
      </w:pPr>
      <w:proofErr w:type="spellStart"/>
      <w:r w:rsidRPr="00F07803">
        <w:rPr>
          <w:b w:val="0"/>
          <w:i w:val="0"/>
        </w:rPr>
        <w:t>Detailed</w:t>
      </w:r>
      <w:proofErr w:type="spellEnd"/>
      <w:r w:rsidRPr="00F07803">
        <w:rPr>
          <w:b w:val="0"/>
          <w:i w:val="0"/>
        </w:rPr>
        <w:t xml:space="preserve"> </w:t>
      </w:r>
      <w:proofErr w:type="spellStart"/>
      <w:r w:rsidRPr="00F07803">
        <w:rPr>
          <w:b w:val="0"/>
          <w:i w:val="0"/>
        </w:rPr>
        <w:t>definition</w:t>
      </w:r>
      <w:proofErr w:type="spellEnd"/>
      <w:r w:rsidRPr="00F07803">
        <w:rPr>
          <w:b w:val="0"/>
          <w:i w:val="0"/>
        </w:rPr>
        <w:t xml:space="preserve"> </w:t>
      </w:r>
      <w:proofErr w:type="spellStart"/>
      <w:r w:rsidRPr="00F07803">
        <w:rPr>
          <w:b w:val="0"/>
          <w:i w:val="0"/>
        </w:rPr>
        <w:t>can</w:t>
      </w:r>
      <w:proofErr w:type="spellEnd"/>
      <w:r w:rsidRPr="00F07803">
        <w:rPr>
          <w:b w:val="0"/>
          <w:i w:val="0"/>
        </w:rPr>
        <w:t xml:space="preserve"> be </w:t>
      </w:r>
      <w:proofErr w:type="spellStart"/>
      <w:r w:rsidRPr="00F07803">
        <w:rPr>
          <w:b w:val="0"/>
          <w:i w:val="0"/>
        </w:rPr>
        <w:t>found</w:t>
      </w:r>
      <w:proofErr w:type="spellEnd"/>
      <w:r w:rsidRPr="00F07803">
        <w:rPr>
          <w:b w:val="0"/>
          <w:i w:val="0"/>
        </w:rPr>
        <w:t xml:space="preserve"> in section </w:t>
      </w:r>
      <w:r w:rsidR="008D51C0" w:rsidRPr="00F07803">
        <w:rPr>
          <w:b w:val="0"/>
          <w:i w:val="0"/>
        </w:rPr>
        <w:fldChar w:fldCharType="begin"/>
      </w:r>
      <w:r w:rsidRPr="00F07803">
        <w:rPr>
          <w:b w:val="0"/>
          <w:i w:val="0"/>
        </w:rPr>
        <w:instrText xml:space="preserve"> REF _Ref397524978 \r \h  \* MERGEFORMAT </w:instrText>
      </w:r>
      <w:r w:rsidR="008D51C0" w:rsidRPr="00F07803">
        <w:rPr>
          <w:b w:val="0"/>
          <w:i w:val="0"/>
        </w:rPr>
      </w:r>
      <w:r w:rsidR="008D51C0" w:rsidRPr="00F07803">
        <w:rPr>
          <w:b w:val="0"/>
          <w:i w:val="0"/>
        </w:rPr>
        <w:fldChar w:fldCharType="separate"/>
      </w:r>
      <w:r w:rsidR="00004854">
        <w:rPr>
          <w:b w:val="0"/>
          <w:i w:val="0"/>
        </w:rPr>
        <w:t>8.2.4.3.2</w:t>
      </w:r>
      <w:r w:rsidR="008D51C0" w:rsidRPr="00F07803">
        <w:rPr>
          <w:b w:val="0"/>
          <w:i w:val="0"/>
        </w:rPr>
        <w:fldChar w:fldCharType="end"/>
      </w:r>
      <w:r w:rsidR="00044694" w:rsidRPr="00044694">
        <w:rPr>
          <w:b w:val="0"/>
          <w:i w:val="0"/>
          <w:lang w:val="en-US"/>
        </w:rPr>
        <w:t xml:space="preserve"> </w:t>
      </w:r>
      <w:r w:rsidR="00044694" w:rsidRPr="00044694">
        <w:rPr>
          <w:b w:val="0"/>
          <w:i w:val="0"/>
          <w:lang w:val="en-US"/>
        </w:rPr>
        <w:fldChar w:fldCharType="begin"/>
      </w:r>
      <w:r w:rsidR="00044694" w:rsidRPr="00044694">
        <w:rPr>
          <w:b w:val="0"/>
          <w:i w:val="0"/>
          <w:lang w:val="en-US"/>
        </w:rPr>
        <w:instrText xml:space="preserve"> REF _Ref397524978 \h  \* MERGEFORMAT </w:instrText>
      </w:r>
      <w:r w:rsidR="00044694" w:rsidRPr="00044694">
        <w:rPr>
          <w:b w:val="0"/>
          <w:i w:val="0"/>
          <w:lang w:val="en-US"/>
        </w:rPr>
      </w:r>
      <w:r w:rsidR="00044694" w:rsidRPr="00044694">
        <w:rPr>
          <w:b w:val="0"/>
          <w:i w:val="0"/>
          <w:lang w:val="en-US"/>
        </w:rPr>
        <w:fldChar w:fldCharType="separate"/>
      </w:r>
      <w:r w:rsidR="00004854" w:rsidRPr="00004854">
        <w:rPr>
          <w:b w:val="0"/>
          <w:i w:val="0"/>
        </w:rPr>
        <w:t>Welding Position</w:t>
      </w:r>
      <w:r w:rsidR="00044694" w:rsidRPr="00044694">
        <w:rPr>
          <w:b w:val="0"/>
          <w:i w:val="0"/>
          <w:lang w:val="en-US"/>
        </w:rPr>
        <w:fldChar w:fldCharType="end"/>
      </w:r>
      <w:r w:rsidRPr="00F07803">
        <w:rPr>
          <w:b w:val="0"/>
          <w:i w:val="0"/>
        </w:rPr>
        <w:t>.</w:t>
      </w:r>
    </w:p>
    <w:p w14:paraId="035DF896" w14:textId="77777777" w:rsidR="009C238A" w:rsidRPr="007055D9" w:rsidRDefault="009C238A" w:rsidP="00286128">
      <w:pPr>
        <w:pStyle w:val="berschrift5"/>
        <w:keepNext/>
      </w:pPr>
      <w:r w:rsidRPr="007055D9">
        <w:t xml:space="preserve">Attribute </w:t>
      </w:r>
      <w:r w:rsidR="00194316">
        <w:t>"</w:t>
      </w:r>
      <w:r w:rsidRPr="007055D9">
        <w:t>base</w:t>
      </w:r>
      <w:r w:rsidR="00194316">
        <w:t>"</w:t>
      </w:r>
    </w:p>
    <w:p w14:paraId="47164F7C" w14:textId="77777777" w:rsidR="009C238A" w:rsidRPr="007055D9" w:rsidRDefault="009C238A" w:rsidP="00516E85">
      <w:pPr>
        <w:jc w:val="both"/>
      </w:pPr>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This is necessary in the case of a stacked welding with two welded sheets.</w:t>
      </w:r>
    </w:p>
    <w:p w14:paraId="3DF41C57" w14:textId="77777777" w:rsidR="0006113C" w:rsidRPr="007055D9" w:rsidRDefault="0006113C" w:rsidP="007C4B49">
      <w:pPr>
        <w:pStyle w:val="berschrift5"/>
        <w:keepNext/>
        <w:keepLines/>
      </w:pPr>
      <w:r w:rsidRPr="007055D9">
        <w:t xml:space="preserve">Attribute </w:t>
      </w:r>
      <w:r w:rsidR="00194316">
        <w:t>"</w:t>
      </w:r>
      <w:r w:rsidRPr="007055D9">
        <w:t>section</w:t>
      </w:r>
      <w:bookmarkEnd w:id="3096"/>
      <w:r w:rsidR="00194316">
        <w:t>"</w:t>
      </w:r>
    </w:p>
    <w:p w14:paraId="58F01CB5" w14:textId="77777777" w:rsidR="0006113C" w:rsidRPr="007055D9" w:rsidRDefault="0006113C" w:rsidP="007C4B49">
      <w:pPr>
        <w:keepNext/>
        <w:keepLines/>
        <w:jc w:val="both"/>
      </w:pPr>
      <w:r w:rsidRPr="007055D9">
        <w:t xml:space="preserve">The only valid value currently for the attribute </w:t>
      </w:r>
      <w:r w:rsidRPr="007055D9">
        <w:rPr>
          <w:rStyle w:val="XMLAttribute"/>
        </w:rPr>
        <w:t>section</w:t>
      </w:r>
      <w:r w:rsidRPr="007055D9">
        <w:t xml:space="preserve"> of a</w:t>
      </w:r>
      <w:r w:rsidR="000E270B">
        <w:t>n</w:t>
      </w:r>
      <w:r w:rsidRPr="007055D9">
        <w:t xml:space="preserve"> </w:t>
      </w:r>
      <w:r w:rsidR="000E270B">
        <w:t>Overlap W</w:t>
      </w:r>
      <w:r w:rsidRPr="007055D9">
        <w:t>eld is:</w:t>
      </w:r>
    </w:p>
    <w:p w14:paraId="0E8A2333" w14:textId="77777777" w:rsidR="0006113C" w:rsidRPr="007055D9" w:rsidRDefault="0006113C" w:rsidP="007C4B49">
      <w:pPr>
        <w:pStyle w:val="Aufzhlungszeichen"/>
        <w:keepNext/>
        <w:keepLines/>
        <w:rPr>
          <w:rStyle w:val="XMLAttribute"/>
        </w:rPr>
      </w:pPr>
      <w:r w:rsidRPr="007055D9">
        <w:rPr>
          <w:rStyle w:val="XMLAttribute"/>
        </w:rPr>
        <w:t>Fillet</w:t>
      </w:r>
    </w:p>
    <w:p w14:paraId="64750E07" w14:textId="77777777" w:rsidR="0006113C" w:rsidRPr="007055D9" w:rsidRDefault="000B72CA" w:rsidP="00516E85">
      <w:pPr>
        <w:jc w:val="both"/>
      </w:pPr>
      <w:r w:rsidRPr="000B72CA">
        <w:rPr>
          <w:b/>
        </w:rPr>
        <w:t>Note:</w:t>
      </w:r>
      <w:r>
        <w:t xml:space="preserve"> </w:t>
      </w:r>
      <w:r w:rsidR="0006113C" w:rsidRPr="007055D9">
        <w:t>This value is the default if</w:t>
      </w:r>
      <w:r w:rsidR="00516E85">
        <w:t xml:space="preserve"> the </w:t>
      </w:r>
      <w:r w:rsidR="00516E85" w:rsidRPr="00516E85">
        <w:rPr>
          <w:rFonts w:ascii="Courier New" w:hAnsi="Courier New" w:cs="Courier New"/>
          <w:b/>
          <w:i/>
          <w:sz w:val="18"/>
        </w:rPr>
        <w:t>section</w:t>
      </w:r>
      <w:r w:rsidR="0006113C" w:rsidRPr="00516E85">
        <w:rPr>
          <w:sz w:val="18"/>
        </w:rPr>
        <w:t xml:space="preserve"> </w:t>
      </w:r>
      <w:r w:rsidR="0006113C" w:rsidRPr="00516E85">
        <w:t xml:space="preserve">attribute </w:t>
      </w:r>
      <w:r w:rsidR="0006113C" w:rsidRPr="007055D9">
        <w:t>is not specified.</w:t>
      </w:r>
    </w:p>
    <w:p w14:paraId="79A80CB7" w14:textId="77777777" w:rsidR="0006113C" w:rsidRPr="007055D9" w:rsidRDefault="0006113C" w:rsidP="00286128">
      <w:pPr>
        <w:pStyle w:val="berschrift5"/>
        <w:keepNext/>
      </w:pPr>
      <w:bookmarkStart w:id="3102" w:name="_Toc338939204"/>
      <w:r w:rsidRPr="007055D9">
        <w:t xml:space="preserve">Attribute </w:t>
      </w:r>
      <w:r w:rsidR="00194316">
        <w:t>"</w:t>
      </w:r>
      <w:proofErr w:type="spellStart"/>
      <w:r w:rsidRPr="007055D9">
        <w:t>thickness</w:t>
      </w:r>
      <w:bookmarkEnd w:id="3102"/>
      <w:proofErr w:type="spellEnd"/>
      <w:r w:rsidR="00194316">
        <w:t>"</w:t>
      </w:r>
    </w:p>
    <w:p w14:paraId="3EFCB115" w14:textId="77777777" w:rsidR="0006113C" w:rsidRPr="007055D9" w:rsidRDefault="0006113C" w:rsidP="0006113C">
      <w:r w:rsidRPr="007055D9">
        <w:t xml:space="preserve">The attribute </w:t>
      </w:r>
      <w:r w:rsidRPr="007055D9">
        <w:rPr>
          <w:rStyle w:val="XMLAttribute"/>
        </w:rPr>
        <w:t xml:space="preserve">thickness </w:t>
      </w:r>
      <w:r w:rsidRPr="007055D9">
        <w:t>specifies the thickness (a-</w:t>
      </w:r>
      <w:r w:rsidR="00712A99">
        <w:t>value, throat</w:t>
      </w:r>
      <w:r w:rsidRPr="007055D9">
        <w:t xml:space="preserve">) of the weld. </w:t>
      </w:r>
    </w:p>
    <w:p w14:paraId="7F223BFB" w14:textId="77777777" w:rsidR="0006113C" w:rsidRPr="007055D9" w:rsidRDefault="0006113C" w:rsidP="00286128">
      <w:pPr>
        <w:pStyle w:val="berschrift5"/>
        <w:keepNext/>
      </w:pPr>
      <w:bookmarkStart w:id="3103" w:name="_Toc338939205"/>
      <w:r w:rsidRPr="007055D9">
        <w:t xml:space="preserve">Attribute </w:t>
      </w:r>
      <w:r w:rsidR="00194316">
        <w:t>"</w:t>
      </w:r>
      <w:r w:rsidRPr="007055D9">
        <w:t>angle</w:t>
      </w:r>
      <w:bookmarkEnd w:id="3103"/>
      <w:r w:rsidR="00194316">
        <w:t>"</w:t>
      </w:r>
    </w:p>
    <w:p w14:paraId="5F6405B7"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1B3C2F4D" w14:textId="77777777" w:rsidR="0006113C" w:rsidRPr="007055D9" w:rsidRDefault="0006113C" w:rsidP="00286128">
      <w:pPr>
        <w:pStyle w:val="berschrift5"/>
        <w:keepNext/>
      </w:pPr>
      <w:bookmarkStart w:id="3104" w:name="_Toc338939206"/>
      <w:r w:rsidRPr="007055D9">
        <w:t xml:space="preserve">Attribute </w:t>
      </w:r>
      <w:r w:rsidR="00194316">
        <w:t>"</w:t>
      </w:r>
      <w:proofErr w:type="spellStart"/>
      <w:r w:rsidRPr="007055D9">
        <w:t>shape</w:t>
      </w:r>
      <w:bookmarkEnd w:id="3104"/>
      <w:proofErr w:type="spellEnd"/>
      <w:r w:rsidR="00194316">
        <w:t>"</w:t>
      </w:r>
    </w:p>
    <w:p w14:paraId="6EEF4D13"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6D6CC344" w14:textId="77777777" w:rsidR="0006113C" w:rsidRPr="007055D9" w:rsidRDefault="0006113C" w:rsidP="00286128">
      <w:pPr>
        <w:pStyle w:val="berschrift5"/>
        <w:keepNext/>
      </w:pPr>
      <w:bookmarkStart w:id="3105" w:name="_Toc338939207"/>
      <w:r w:rsidRPr="007055D9">
        <w:t xml:space="preserve">Attribute </w:t>
      </w:r>
      <w:r w:rsidR="00194316">
        <w:t>"</w:t>
      </w:r>
      <w:proofErr w:type="spellStart"/>
      <w:r w:rsidRPr="007055D9">
        <w:t>penetration</w:t>
      </w:r>
      <w:bookmarkEnd w:id="3105"/>
      <w:proofErr w:type="spellEnd"/>
      <w:r w:rsidR="00194316">
        <w:t>"</w:t>
      </w:r>
    </w:p>
    <w:p w14:paraId="008C012B"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16156CAC" w14:textId="77777777" w:rsidR="0006113C" w:rsidRPr="007055D9" w:rsidRDefault="0006113C" w:rsidP="00286128">
      <w:pPr>
        <w:pStyle w:val="berschrift5"/>
        <w:keepNext/>
      </w:pPr>
      <w:bookmarkStart w:id="3106" w:name="_Toc338939209"/>
      <w:r w:rsidRPr="007055D9">
        <w:t xml:space="preserve">Attribute </w:t>
      </w:r>
      <w:r w:rsidR="00194316">
        <w:t>"</w:t>
      </w:r>
      <w:proofErr w:type="spellStart"/>
      <w:r w:rsidRPr="007055D9">
        <w:t>filler</w:t>
      </w:r>
      <w:bookmarkEnd w:id="3106"/>
      <w:proofErr w:type="spellEnd"/>
      <w:r w:rsidR="00194316">
        <w:t>"</w:t>
      </w:r>
    </w:p>
    <w:p w14:paraId="4EF6AFBE" w14:textId="77777777" w:rsidR="0006113C" w:rsidRPr="007055D9" w:rsidRDefault="0006113C" w:rsidP="0006113C">
      <w:r w:rsidRPr="007055D9">
        <w:t>Valid values for the attribute filler can be:</w:t>
      </w:r>
    </w:p>
    <w:p w14:paraId="68C0E646" w14:textId="77777777" w:rsidR="0006113C" w:rsidRPr="007055D9" w:rsidRDefault="0006113C" w:rsidP="0006113C">
      <w:pPr>
        <w:pStyle w:val="Aufzhlungszeichen"/>
        <w:rPr>
          <w:rStyle w:val="XMLAttribute"/>
        </w:rPr>
      </w:pPr>
      <w:r w:rsidRPr="007055D9">
        <w:rPr>
          <w:rStyle w:val="XMLAttribute"/>
        </w:rPr>
        <w:t>yes</w:t>
      </w:r>
    </w:p>
    <w:p w14:paraId="4B4EF048" w14:textId="77777777" w:rsidR="0006113C" w:rsidRPr="007055D9" w:rsidRDefault="0006113C" w:rsidP="0006113C">
      <w:pPr>
        <w:pStyle w:val="Aufzhlungszeichen"/>
        <w:rPr>
          <w:rStyle w:val="XMLAttribute"/>
        </w:rPr>
      </w:pPr>
      <w:r w:rsidRPr="007055D9">
        <w:rPr>
          <w:rStyle w:val="XMLAttribute"/>
        </w:rPr>
        <w:t>no</w:t>
      </w:r>
    </w:p>
    <w:p w14:paraId="2E64E6BB" w14:textId="77777777" w:rsidR="0006113C" w:rsidRDefault="0006113C" w:rsidP="003B5320">
      <w:pPr>
        <w:pStyle w:val="Note"/>
        <w:jc w:val="both"/>
        <w:rPr>
          <w:sz w:val="22"/>
        </w:rPr>
      </w:pPr>
      <w:r w:rsidRPr="003B5320">
        <w:rPr>
          <w:b/>
          <w:sz w:val="22"/>
        </w:rPr>
        <w:t xml:space="preserve">Note: </w:t>
      </w:r>
      <w:r w:rsidR="003B5320" w:rsidRPr="003B5320">
        <w:rPr>
          <w:sz w:val="22"/>
        </w:rPr>
        <w:t>Depending on the technology the default value can different (see in Generic Seam Weld Definition section under attribute filler).</w:t>
      </w:r>
    </w:p>
    <w:p w14:paraId="6FF44EF9" w14:textId="77777777" w:rsidR="00FB5F47" w:rsidRPr="007055D9" w:rsidRDefault="00FB5F47" w:rsidP="00FB5F47">
      <w:pPr>
        <w:pStyle w:val="berschrift5"/>
        <w:keepNext/>
      </w:pPr>
      <w:r w:rsidRPr="007055D9">
        <w:t xml:space="preserve">Attribute </w:t>
      </w:r>
      <w:r w:rsidR="00194316">
        <w:t>"</w:t>
      </w:r>
      <w:proofErr w:type="spellStart"/>
      <w:r w:rsidRPr="007055D9">
        <w:t>filler</w:t>
      </w:r>
      <w:r w:rsidRPr="00A06030">
        <w:rPr>
          <w:lang w:val="en-US"/>
        </w:rPr>
        <w:t>_material</w:t>
      </w:r>
      <w:proofErr w:type="spellEnd"/>
      <w:r w:rsidR="00194316">
        <w:t>"</w:t>
      </w:r>
    </w:p>
    <w:p w14:paraId="0A86ABC2" w14:textId="77777777" w:rsidR="00FB5F47" w:rsidRPr="003B5320" w:rsidRDefault="00FB5F47" w:rsidP="00FB5F47">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6B77EA58" w14:textId="77777777" w:rsidR="0006113C" w:rsidRPr="007055D9" w:rsidRDefault="0094298E" w:rsidP="00D25D3B">
      <w:pPr>
        <w:pStyle w:val="Example"/>
        <w:keepNext/>
        <w:keepLines/>
        <w:spacing w:before="120"/>
      </w:pPr>
      <w:r w:rsidRPr="007055D9">
        <w:lastRenderedPageBreak/>
        <w:t>Example</w:t>
      </w:r>
      <w:r w:rsidR="009C3669">
        <w:t xml:space="preserve"> A (</w:t>
      </w:r>
      <w:r w:rsidR="009C3669">
        <w:rPr>
          <w:b w:val="0"/>
          <w:sz w:val="22"/>
        </w:rPr>
        <w:t xml:space="preserve">within each </w:t>
      </w:r>
      <w:r w:rsidR="00D3479F">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AA1695" w:rsidRPr="00AA1695">
        <w:rPr>
          <w:rStyle w:val="elementdeftypeChar"/>
          <w:b/>
        </w:rPr>
        <w:t>&lt;</w:t>
      </w:r>
      <w:proofErr w:type="spellStart"/>
      <w:r w:rsidR="00D3479F" w:rsidRPr="00AA1695">
        <w:rPr>
          <w:rStyle w:val="elementdeftypeChar"/>
          <w:b/>
        </w:rPr>
        <w:t>weld_position</w:t>
      </w:r>
      <w:proofErr w:type="spellEnd"/>
      <w:r w:rsidR="00AA1695" w:rsidRPr="00AA1695">
        <w:rPr>
          <w:rStyle w:val="elementdeftypeChar"/>
          <w:b/>
        </w:rPr>
        <w:t>/&gt;</w:t>
      </w:r>
      <w:r w:rsidR="009C3669">
        <w:t>)</w:t>
      </w:r>
      <w:r w:rsidRPr="007055D9">
        <w:t>:</w:t>
      </w:r>
    </w:p>
    <w:p w14:paraId="72662D00" w14:textId="77777777" w:rsidR="00DC0DA8" w:rsidRDefault="00DC0DA8" w:rsidP="00D25D3B">
      <w:pPr>
        <w:pStyle w:val="XMLCode"/>
        <w:keepNext/>
        <w:keepLines/>
      </w:pPr>
    </w:p>
    <w:p w14:paraId="54D93CBB" w14:textId="77777777" w:rsidR="007A4D0C" w:rsidRDefault="0006113C" w:rsidP="00D25D3B">
      <w:pPr>
        <w:pStyle w:val="XMLCode"/>
        <w:keepNext/>
        <w:keepLines/>
      </w:pPr>
      <w:r w:rsidRPr="007055D9">
        <w:t>&lt;</w:t>
      </w:r>
      <w:proofErr w:type="spellStart"/>
      <w:r w:rsidR="007A4D0C">
        <w:t>seamweld</w:t>
      </w:r>
      <w:proofErr w:type="spellEnd"/>
      <w:r w:rsidR="009C3669">
        <w:t>&gt;</w:t>
      </w:r>
    </w:p>
    <w:p w14:paraId="2CFBA2C8" w14:textId="77777777" w:rsidR="0006113C" w:rsidRPr="007055D9" w:rsidRDefault="007A4D0C" w:rsidP="00D25D3B">
      <w:pPr>
        <w:pStyle w:val="XMLCode"/>
        <w:keepNext/>
        <w:keepLines/>
      </w:pPr>
      <w:r>
        <w:t xml:space="preserve">    &lt;</w:t>
      </w:r>
      <w:proofErr w:type="spellStart"/>
      <w:r w:rsidR="0006113C" w:rsidRPr="007055D9">
        <w:t>overlap</w:t>
      </w:r>
      <w:r w:rsidR="009C3669">
        <w:t>_</w:t>
      </w:r>
      <w:r w:rsidR="0006113C" w:rsidRPr="007055D9">
        <w:t>weld</w:t>
      </w:r>
      <w:proofErr w:type="spellEnd"/>
      <w:r w:rsidR="0006113C" w:rsidRPr="007055D9">
        <w:t xml:space="preserve"> base=</w:t>
      </w:r>
      <w:r w:rsidR="00194316">
        <w:t>"</w:t>
      </w:r>
      <w:r w:rsidR="009C3669">
        <w:t>1</w:t>
      </w:r>
      <w:r w:rsidR="00194316">
        <w:t>"</w:t>
      </w:r>
      <w:r w:rsidR="0006113C" w:rsidRPr="007055D9">
        <w:t xml:space="preserve"> technology=</w:t>
      </w:r>
      <w:r w:rsidR="00194316">
        <w:t>"</w:t>
      </w:r>
      <w:r w:rsidR="0006113C" w:rsidRPr="007055D9">
        <w:t>resistance</w:t>
      </w:r>
      <w:r w:rsidR="00194316">
        <w:t>"</w:t>
      </w:r>
      <w:r w:rsidR="0006113C" w:rsidRPr="007055D9">
        <w:t>&gt;</w:t>
      </w:r>
    </w:p>
    <w:p w14:paraId="4CA0AC1F" w14:textId="77777777" w:rsidR="0006113C" w:rsidRPr="00C9134D" w:rsidRDefault="0006113C" w:rsidP="00D25D3B">
      <w:pPr>
        <w:pStyle w:val="XMLCode"/>
        <w:keepNext/>
        <w:keepLines/>
        <w:rPr>
          <w:b/>
          <w:color w:val="0070C0"/>
          <w:lang w:val="es-ES"/>
        </w:rPr>
      </w:pPr>
      <w:r w:rsidRPr="007055D9">
        <w:t xml:space="preserve">    </w:t>
      </w:r>
      <w:r w:rsidR="007A4D0C">
        <w:t xml:space="preserve">    </w:t>
      </w:r>
      <w:r w:rsidRPr="00C9134D">
        <w:rPr>
          <w:b/>
          <w:color w:val="0070C0"/>
          <w:lang w:val="es-ES"/>
        </w:rPr>
        <w:t>&lt;weld_position u=</w:t>
      </w:r>
      <w:r w:rsidR="00194316">
        <w:rPr>
          <w:b/>
          <w:color w:val="0070C0"/>
          <w:lang w:val="es-ES"/>
        </w:rPr>
        <w:t>"</w:t>
      </w:r>
      <w:r w:rsidRPr="00C9134D">
        <w:rPr>
          <w:b/>
          <w:color w:val="0070C0"/>
          <w:lang w:val="es-ES"/>
        </w:rPr>
        <w:t>0</w:t>
      </w:r>
      <w:r w:rsidR="00194316">
        <w:rPr>
          <w:b/>
          <w:color w:val="0070C0"/>
          <w:lang w:val="es-ES"/>
        </w:rPr>
        <w:t>"</w:t>
      </w:r>
      <w:r w:rsidRPr="00C9134D">
        <w:rPr>
          <w:b/>
          <w:color w:val="0070C0"/>
          <w:lang w:val="es-ES"/>
        </w:rPr>
        <w:t xml:space="preserve"> x=</w:t>
      </w:r>
      <w:r w:rsidR="00194316">
        <w:rPr>
          <w:b/>
          <w:color w:val="0070C0"/>
          <w:lang w:val="es-ES"/>
        </w:rPr>
        <w:t>"</w:t>
      </w:r>
      <w:r w:rsidRPr="00C9134D">
        <w:rPr>
          <w:b/>
          <w:color w:val="0070C0"/>
          <w:lang w:val="es-ES"/>
        </w:rPr>
        <w:t>0</w:t>
      </w:r>
      <w:r w:rsidR="00194316">
        <w:rPr>
          <w:b/>
          <w:color w:val="0070C0"/>
          <w:lang w:val="es-ES"/>
        </w:rPr>
        <w:t>"</w:t>
      </w:r>
      <w:r w:rsidRPr="00C9134D">
        <w:rPr>
          <w:b/>
          <w:color w:val="0070C0"/>
          <w:lang w:val="es-ES"/>
        </w:rPr>
        <w:t xml:space="preserve"> y=</w:t>
      </w:r>
      <w:r w:rsidR="00194316">
        <w:rPr>
          <w:b/>
          <w:color w:val="0070C0"/>
          <w:lang w:val="es-ES"/>
        </w:rPr>
        <w:t>"</w:t>
      </w:r>
      <w:r w:rsidRPr="00C9134D">
        <w:rPr>
          <w:b/>
          <w:color w:val="0070C0"/>
          <w:lang w:val="es-ES"/>
        </w:rPr>
        <w:t>0</w:t>
      </w:r>
      <w:r w:rsidR="00194316">
        <w:rPr>
          <w:b/>
          <w:color w:val="0070C0"/>
          <w:lang w:val="es-ES"/>
        </w:rPr>
        <w:t>"</w:t>
      </w:r>
      <w:r w:rsidRPr="00C9134D">
        <w:rPr>
          <w:b/>
          <w:color w:val="0070C0"/>
          <w:lang w:val="es-ES"/>
        </w:rPr>
        <w:t xml:space="preserve"> z=</w:t>
      </w:r>
      <w:r w:rsidR="00194316">
        <w:rPr>
          <w:b/>
          <w:color w:val="0070C0"/>
          <w:lang w:val="es-ES"/>
        </w:rPr>
        <w:t>"</w:t>
      </w:r>
      <w:r w:rsidRPr="00C9134D">
        <w:rPr>
          <w:b/>
          <w:color w:val="0070C0"/>
          <w:lang w:val="es-ES"/>
        </w:rPr>
        <w:t>1</w:t>
      </w:r>
      <w:r w:rsidR="00194316">
        <w:rPr>
          <w:b/>
          <w:color w:val="0070C0"/>
          <w:lang w:val="es-ES"/>
        </w:rPr>
        <w:t>"</w:t>
      </w:r>
    </w:p>
    <w:p w14:paraId="4AF7F674" w14:textId="77777777" w:rsidR="001B350B" w:rsidRPr="00C9134D" w:rsidRDefault="001B350B" w:rsidP="00D25D3B">
      <w:pPr>
        <w:pStyle w:val="XMLCode"/>
        <w:keepNext/>
        <w:keepLines/>
        <w:rPr>
          <w:b/>
          <w:color w:val="0070C0"/>
          <w:lang w:val="es-ES"/>
        </w:rPr>
      </w:pPr>
      <w:r w:rsidRPr="00C9134D">
        <w:rPr>
          <w:b/>
          <w:color w:val="0070C0"/>
          <w:lang w:val="es-ES"/>
        </w:rPr>
        <w:t xml:space="preserve">                   reference=</w:t>
      </w:r>
      <w:r w:rsidR="00194316">
        <w:rPr>
          <w:b/>
          <w:color w:val="0070C0"/>
          <w:lang w:val="es-ES"/>
        </w:rPr>
        <w:t>"</w:t>
      </w:r>
      <w:r w:rsidR="00A67679">
        <w:rPr>
          <w:b/>
          <w:color w:val="0070C0"/>
          <w:lang w:val="es-ES"/>
        </w:rPr>
        <w:t>false</w:t>
      </w:r>
      <w:r w:rsidR="00194316">
        <w:rPr>
          <w:b/>
          <w:color w:val="0070C0"/>
          <w:lang w:val="es-ES"/>
        </w:rPr>
        <w:t>"</w:t>
      </w:r>
    </w:p>
    <w:p w14:paraId="25B6AE23" w14:textId="77777777" w:rsidR="0006113C" w:rsidRPr="00C9134D" w:rsidRDefault="0006113C" w:rsidP="00D25D3B">
      <w:pPr>
        <w:pStyle w:val="XMLCode"/>
        <w:keepNext/>
        <w:keepLines/>
        <w:rPr>
          <w:b/>
          <w:color w:val="0070C0"/>
        </w:rPr>
      </w:pPr>
      <w:r w:rsidRPr="00C9134D">
        <w:rPr>
          <w:b/>
          <w:color w:val="0070C0"/>
          <w:lang w:val="es-ES"/>
        </w:rPr>
        <w:t xml:space="preserve">        </w:t>
      </w:r>
      <w:r w:rsidR="00107335" w:rsidRPr="00C9134D">
        <w:rPr>
          <w:b/>
          <w:color w:val="0070C0"/>
          <w:lang w:val="es-ES"/>
        </w:rPr>
        <w:t xml:space="preserve">           </w:t>
      </w:r>
      <w:r w:rsidRPr="00C9134D">
        <w:rPr>
          <w:b/>
          <w:color w:val="0070C0"/>
        </w:rPr>
        <w:t>section=</w:t>
      </w:r>
      <w:r w:rsidR="00194316">
        <w:rPr>
          <w:b/>
          <w:color w:val="0070C0"/>
        </w:rPr>
        <w:t>"</w:t>
      </w:r>
      <w:r w:rsidRPr="00C9134D">
        <w:rPr>
          <w:b/>
          <w:color w:val="0070C0"/>
        </w:rPr>
        <w:t>Fillet</w:t>
      </w:r>
      <w:r w:rsidR="00194316">
        <w:rPr>
          <w:b/>
          <w:color w:val="0070C0"/>
        </w:rPr>
        <w:t>"</w:t>
      </w:r>
    </w:p>
    <w:p w14:paraId="6C434110" w14:textId="77777777" w:rsidR="0006113C" w:rsidRPr="00C9134D" w:rsidRDefault="0006113C" w:rsidP="00D25D3B">
      <w:pPr>
        <w:pStyle w:val="XMLCode"/>
        <w:keepNext/>
        <w:keepLines/>
        <w:rPr>
          <w:b/>
          <w:color w:val="0070C0"/>
        </w:rPr>
      </w:pPr>
      <w:r w:rsidRPr="00C9134D">
        <w:rPr>
          <w:b/>
          <w:color w:val="0070C0"/>
        </w:rPr>
        <w:t xml:space="preserve">                   thickness=</w:t>
      </w:r>
      <w:r w:rsidR="00194316">
        <w:rPr>
          <w:b/>
          <w:color w:val="0070C0"/>
        </w:rPr>
        <w:t>"</w:t>
      </w:r>
      <w:r w:rsidRPr="00C9134D">
        <w:rPr>
          <w:b/>
          <w:color w:val="0070C0"/>
        </w:rPr>
        <w:t>1.5</w:t>
      </w:r>
      <w:r w:rsidR="00194316">
        <w:rPr>
          <w:b/>
          <w:color w:val="0070C0"/>
        </w:rPr>
        <w:t>"</w:t>
      </w:r>
    </w:p>
    <w:p w14:paraId="6B240689" w14:textId="77777777" w:rsidR="001B350B" w:rsidRPr="00C9134D" w:rsidRDefault="0006113C" w:rsidP="00D25D3B">
      <w:pPr>
        <w:pStyle w:val="XMLCode"/>
        <w:keepNext/>
        <w:keepLines/>
        <w:rPr>
          <w:b/>
          <w:color w:val="0070C0"/>
        </w:rPr>
      </w:pPr>
      <w:r w:rsidRPr="00C9134D">
        <w:rPr>
          <w:b/>
          <w:color w:val="0070C0"/>
        </w:rPr>
        <w:t xml:space="preserve">                   angle=</w:t>
      </w:r>
      <w:r w:rsidR="00194316">
        <w:rPr>
          <w:b/>
          <w:color w:val="0070C0"/>
        </w:rPr>
        <w:t>"</w:t>
      </w:r>
      <w:r w:rsidRPr="00C9134D">
        <w:rPr>
          <w:b/>
          <w:color w:val="0070C0"/>
        </w:rPr>
        <w:t>30</w:t>
      </w:r>
      <w:r w:rsidR="00194316">
        <w:rPr>
          <w:b/>
          <w:color w:val="0070C0"/>
        </w:rPr>
        <w:t>"</w:t>
      </w:r>
    </w:p>
    <w:p w14:paraId="601B9C32" w14:textId="77777777" w:rsidR="0006113C" w:rsidRPr="00C9134D" w:rsidRDefault="001B350B" w:rsidP="00D25D3B">
      <w:pPr>
        <w:pStyle w:val="XMLCode"/>
        <w:keepNext/>
        <w:keepLines/>
        <w:rPr>
          <w:b/>
          <w:color w:val="0070C0"/>
        </w:rPr>
      </w:pPr>
      <w:r w:rsidRPr="00C9134D">
        <w:rPr>
          <w:b/>
          <w:color w:val="0070C0"/>
        </w:rPr>
        <w:t xml:space="preserve">                   shape=</w:t>
      </w:r>
      <w:r w:rsidR="00194316">
        <w:rPr>
          <w:b/>
          <w:color w:val="0070C0"/>
        </w:rPr>
        <w:t>"</w:t>
      </w:r>
      <w:r w:rsidRPr="00C9134D">
        <w:rPr>
          <w:b/>
          <w:color w:val="0070C0"/>
        </w:rPr>
        <w:t>concave</w:t>
      </w:r>
      <w:r w:rsidR="00194316">
        <w:rPr>
          <w:b/>
          <w:color w:val="0070C0"/>
        </w:rPr>
        <w:t>"</w:t>
      </w:r>
    </w:p>
    <w:p w14:paraId="1E440FB2" w14:textId="77777777" w:rsidR="001B350B" w:rsidRPr="00C9134D" w:rsidRDefault="0006113C" w:rsidP="00D25D3B">
      <w:pPr>
        <w:pStyle w:val="XMLCode"/>
        <w:keepNext/>
        <w:keepLines/>
        <w:rPr>
          <w:b/>
          <w:color w:val="0070C0"/>
        </w:rPr>
      </w:pPr>
      <w:r w:rsidRPr="00C9134D">
        <w:rPr>
          <w:b/>
          <w:color w:val="0070C0"/>
        </w:rPr>
        <w:t xml:space="preserve">                   penetration=</w:t>
      </w:r>
      <w:r w:rsidR="00194316">
        <w:rPr>
          <w:b/>
          <w:color w:val="0070C0"/>
        </w:rPr>
        <w:t>"</w:t>
      </w:r>
      <w:r w:rsidRPr="00C9134D">
        <w:rPr>
          <w:b/>
          <w:color w:val="0070C0"/>
        </w:rPr>
        <w:t>0.5</w:t>
      </w:r>
      <w:r w:rsidR="00194316">
        <w:rPr>
          <w:b/>
          <w:color w:val="0070C0"/>
        </w:rPr>
        <w:t>"</w:t>
      </w:r>
    </w:p>
    <w:p w14:paraId="341AD7DD" w14:textId="77777777" w:rsidR="00645F8D" w:rsidRDefault="001B350B" w:rsidP="00D25D3B">
      <w:pPr>
        <w:pStyle w:val="XMLCode"/>
        <w:keepNext/>
        <w:keepLines/>
        <w:rPr>
          <w:b/>
          <w:color w:val="0070C0"/>
        </w:rPr>
      </w:pPr>
      <w:r w:rsidRPr="00C9134D">
        <w:rPr>
          <w:b/>
          <w:color w:val="0070C0"/>
        </w:rPr>
        <w:t xml:space="preserve">                   filler=</w:t>
      </w:r>
      <w:r w:rsidR="00194316">
        <w:rPr>
          <w:b/>
          <w:color w:val="0070C0"/>
        </w:rPr>
        <w:t>"</w:t>
      </w:r>
      <w:r w:rsidRPr="00C9134D">
        <w:rPr>
          <w:b/>
          <w:color w:val="0070C0"/>
        </w:rPr>
        <w:t>yes</w:t>
      </w:r>
      <w:r w:rsidR="00194316">
        <w:rPr>
          <w:b/>
          <w:color w:val="0070C0"/>
        </w:rPr>
        <w:t>"</w:t>
      </w:r>
    </w:p>
    <w:p w14:paraId="04D7F59B" w14:textId="77777777" w:rsidR="0006113C" w:rsidRPr="00C9134D" w:rsidRDefault="00645F8D" w:rsidP="00D25D3B">
      <w:pPr>
        <w:pStyle w:val="XMLCode"/>
        <w:keepNext/>
        <w:keepLines/>
        <w:rPr>
          <w:b/>
          <w:color w:val="0070C0"/>
        </w:rPr>
      </w:pPr>
      <w:r>
        <w:rPr>
          <w:b/>
          <w:color w:val="0070C0"/>
        </w:rPr>
        <w:tab/>
      </w:r>
      <w:r>
        <w:rPr>
          <w:b/>
          <w:color w:val="0070C0"/>
        </w:rPr>
        <w:tab/>
      </w:r>
      <w:r>
        <w:rPr>
          <w:b/>
          <w:color w:val="0070C0"/>
        </w:rPr>
        <w:tab/>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r w:rsidR="007A4D0C" w:rsidRPr="00C9134D">
        <w:rPr>
          <w:b/>
          <w:color w:val="0070C0"/>
        </w:rPr>
        <w:t>/&gt;</w:t>
      </w:r>
    </w:p>
    <w:p w14:paraId="6BF5F740" w14:textId="77777777" w:rsidR="0006113C" w:rsidRPr="00ED6D39" w:rsidRDefault="0006113C" w:rsidP="00D25D3B">
      <w:pPr>
        <w:pStyle w:val="XMLCode"/>
        <w:keepNext/>
        <w:keepLines/>
        <w:rPr>
          <w:lang w:val="es-ES"/>
        </w:rPr>
      </w:pPr>
      <w:r w:rsidRPr="007055D9">
        <w:t xml:space="preserve">        </w:t>
      </w:r>
      <w:r w:rsidR="00254699">
        <w:t>&lt;</w:t>
      </w:r>
      <w:proofErr w:type="spellStart"/>
      <w:r w:rsidR="00254699">
        <w:t>sheet_parameter</w:t>
      </w:r>
      <w:proofErr w:type="spellEnd"/>
      <w:r w:rsidR="00254699">
        <w:t xml:space="preserve"> ...</w:t>
      </w:r>
      <w:r w:rsidRPr="00ED6D39">
        <w:rPr>
          <w:lang w:val="es-ES"/>
        </w:rPr>
        <w:t xml:space="preserve"> /&gt;</w:t>
      </w:r>
    </w:p>
    <w:p w14:paraId="561B3814" w14:textId="77777777" w:rsidR="009C3669" w:rsidRPr="007055D9" w:rsidRDefault="009C3669" w:rsidP="00D25D3B">
      <w:pPr>
        <w:pStyle w:val="XMLCode"/>
        <w:keepNext/>
        <w:keepLines/>
      </w:pPr>
      <w:r>
        <w:t xml:space="preserve">    &lt;/</w:t>
      </w:r>
      <w:proofErr w:type="spellStart"/>
      <w:r>
        <w:t>overlap_weld</w:t>
      </w:r>
      <w:proofErr w:type="spellEnd"/>
      <w:r>
        <w:t>&gt;</w:t>
      </w:r>
    </w:p>
    <w:p w14:paraId="6D432B68" w14:textId="77777777" w:rsidR="0006113C" w:rsidRDefault="0006113C" w:rsidP="00D25D3B">
      <w:pPr>
        <w:pStyle w:val="XMLCode"/>
        <w:keepNext/>
        <w:keepLines/>
      </w:pPr>
      <w:r w:rsidRPr="007055D9">
        <w:t>&lt;/</w:t>
      </w:r>
      <w:proofErr w:type="spellStart"/>
      <w:r w:rsidR="007A4D0C">
        <w:t>seamweld</w:t>
      </w:r>
      <w:proofErr w:type="spellEnd"/>
      <w:r w:rsidRPr="007055D9">
        <w:t>&gt;</w:t>
      </w:r>
    </w:p>
    <w:p w14:paraId="44E5344F" w14:textId="77777777" w:rsidR="00DC0DA8" w:rsidRPr="007055D9" w:rsidRDefault="00DC0DA8" w:rsidP="0006113C">
      <w:pPr>
        <w:pStyle w:val="XMLCode"/>
      </w:pPr>
    </w:p>
    <w:p w14:paraId="28149A89" w14:textId="77777777" w:rsidR="00E036FB" w:rsidRPr="007055D9" w:rsidRDefault="00E036FB" w:rsidP="009647BD">
      <w:pPr>
        <w:pStyle w:val="berschrift4"/>
        <w:keepNext w:val="0"/>
        <w:ind w:left="862" w:hanging="862"/>
      </w:pPr>
      <w:bookmarkStart w:id="3107" w:name="WeldDefinitionYJoint"/>
      <w:bookmarkStart w:id="3108" w:name="_Toc3557042"/>
      <w:bookmarkStart w:id="3109" w:name="_Toc27753656"/>
      <w:bookmarkStart w:id="3110" w:name="_Toc288200767"/>
      <w:bookmarkStart w:id="3111" w:name="_Toc338939114"/>
      <w:bookmarkEnd w:id="3107"/>
      <w:r w:rsidRPr="007055D9">
        <w:t xml:space="preserve">Element </w:t>
      </w:r>
      <w:r w:rsidR="00194316">
        <w:t>"</w:t>
      </w:r>
      <w:proofErr w:type="spellStart"/>
      <w:r>
        <w:t>sheet_parameter</w:t>
      </w:r>
      <w:bookmarkEnd w:id="3108"/>
      <w:proofErr w:type="spellEnd"/>
      <w:r w:rsidR="00194316">
        <w:t>"</w:t>
      </w:r>
      <w:bookmarkEnd w:id="3109"/>
    </w:p>
    <w:p w14:paraId="39793976" w14:textId="77777777" w:rsidR="00E036FB" w:rsidRPr="007055D9" w:rsidRDefault="00E036FB" w:rsidP="00E036FB">
      <w:pPr>
        <w:jc w:val="both"/>
      </w:pPr>
      <w:r w:rsidRPr="007055D9">
        <w:t xml:space="preserve">For the element </w:t>
      </w:r>
      <w:r w:rsidR="008A6DA9" w:rsidRPr="008A6DA9">
        <w:rPr>
          <w:rStyle w:val="XMLElement"/>
        </w:rPr>
        <w:t>&lt;</w:t>
      </w:r>
      <w:proofErr w:type="spellStart"/>
      <w:r w:rsidR="008A6DA9" w:rsidRPr="008A6DA9">
        <w:rPr>
          <w:rStyle w:val="XMLElement"/>
        </w:rPr>
        <w:t>sheet_parameter</w:t>
      </w:r>
      <w:proofErr w:type="spellEnd"/>
      <w:r w:rsidR="008A6DA9" w:rsidRPr="008A6DA9">
        <w:rPr>
          <w:rStyle w:val="XMLElement"/>
        </w:rPr>
        <w:t>/&gt;</w:t>
      </w:r>
      <w:r w:rsidRPr="007055D9">
        <w:t xml:space="preserve"> the following attri</w:t>
      </w:r>
      <w:r>
        <w:t xml:space="preserve">butes can be specified for the </w:t>
      </w:r>
      <w:r w:rsidR="00286128">
        <w:t>Overlap</w:t>
      </w:r>
      <w:r w:rsidR="00286128"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E036FB" w:rsidRPr="007055D9" w14:paraId="68B3B63A" w14:textId="77777777" w:rsidTr="00286128">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A9E267A" w14:textId="77777777" w:rsidR="00E036FB" w:rsidRPr="007055D9" w:rsidRDefault="00E036FB" w:rsidP="00286128">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0370285" w14:textId="77777777" w:rsidR="00E036FB" w:rsidRPr="007055D9" w:rsidRDefault="00E036FB" w:rsidP="00286128">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96866E1" w14:textId="77777777" w:rsidR="00E036FB" w:rsidRPr="007055D9" w:rsidRDefault="000E60DF" w:rsidP="00286128">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53FB947" w14:textId="77777777" w:rsidR="00E036FB" w:rsidRPr="007055D9" w:rsidRDefault="009436D3" w:rsidP="00286128">
            <w:pPr>
              <w:keepNext/>
              <w:rPr>
                <w:b/>
                <w:i/>
              </w:rPr>
            </w:pPr>
            <w:r w:rsidRPr="00A20C5C">
              <w:rPr>
                <w:b/>
                <w:i/>
              </w:rPr>
              <w:t>Constraint</w:t>
            </w:r>
            <w:r>
              <w:rPr>
                <w:b/>
                <w:i/>
              </w:rPr>
              <w:t xml:space="preserve"> / Remarks</w:t>
            </w:r>
          </w:p>
        </w:tc>
      </w:tr>
      <w:tr w:rsidR="00E036FB" w:rsidRPr="007055D9" w14:paraId="622FD87D" w14:textId="77777777" w:rsidTr="00286128">
        <w:trPr>
          <w:cantSplit/>
          <w:jc w:val="center"/>
        </w:trPr>
        <w:tc>
          <w:tcPr>
            <w:tcW w:w="1574" w:type="dxa"/>
            <w:shd w:val="clear" w:color="auto" w:fill="auto"/>
          </w:tcPr>
          <w:p w14:paraId="5162BC51" w14:textId="77777777" w:rsidR="00E036FB" w:rsidRPr="002D6B99" w:rsidRDefault="00A11F1C" w:rsidP="00286128">
            <w:pPr>
              <w:rPr>
                <w:rStyle w:val="Kommentarzeichen"/>
                <w:sz w:val="20"/>
                <w:szCs w:val="20"/>
                <w:lang w:eastAsia="x-none"/>
              </w:rPr>
            </w:pPr>
            <w:r>
              <w:rPr>
                <w:sz w:val="20"/>
                <w:szCs w:val="20"/>
              </w:rPr>
              <w:t>I</w:t>
            </w:r>
            <w:r w:rsidR="001F3D8B">
              <w:rPr>
                <w:sz w:val="20"/>
                <w:szCs w:val="20"/>
              </w:rPr>
              <w:t>ndex</w:t>
            </w:r>
          </w:p>
        </w:tc>
        <w:tc>
          <w:tcPr>
            <w:tcW w:w="1418" w:type="dxa"/>
            <w:shd w:val="clear" w:color="auto" w:fill="auto"/>
          </w:tcPr>
          <w:p w14:paraId="53DF42D2" w14:textId="77777777" w:rsidR="00E036FB" w:rsidRPr="002D6B99" w:rsidRDefault="00C9639A" w:rsidP="00286128">
            <w:pPr>
              <w:rPr>
                <w:sz w:val="20"/>
                <w:szCs w:val="20"/>
              </w:rPr>
            </w:pPr>
            <w:r>
              <w:rPr>
                <w:sz w:val="20"/>
                <w:szCs w:val="20"/>
              </w:rPr>
              <w:t>Integer</w:t>
            </w:r>
          </w:p>
        </w:tc>
        <w:tc>
          <w:tcPr>
            <w:tcW w:w="1275" w:type="dxa"/>
            <w:shd w:val="clear" w:color="auto" w:fill="auto"/>
          </w:tcPr>
          <w:p w14:paraId="3713527F" w14:textId="77777777" w:rsidR="00E036FB" w:rsidRPr="002D6B99" w:rsidRDefault="00E036FB" w:rsidP="00286128">
            <w:pPr>
              <w:rPr>
                <w:sz w:val="20"/>
                <w:szCs w:val="20"/>
              </w:rPr>
            </w:pPr>
            <w:r w:rsidRPr="002D6B99">
              <w:rPr>
                <w:sz w:val="20"/>
                <w:szCs w:val="20"/>
              </w:rPr>
              <w:t>Required</w:t>
            </w:r>
          </w:p>
        </w:tc>
        <w:tc>
          <w:tcPr>
            <w:tcW w:w="4264" w:type="dxa"/>
            <w:shd w:val="clear" w:color="auto" w:fill="auto"/>
          </w:tcPr>
          <w:p w14:paraId="7B50B4AA" w14:textId="77777777" w:rsidR="00E036FB" w:rsidRPr="002D6B99" w:rsidRDefault="00E036FB" w:rsidP="00286128">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25F9B451" w14:textId="77777777" w:rsidTr="00286128">
        <w:trPr>
          <w:cantSplit/>
          <w:jc w:val="center"/>
        </w:trPr>
        <w:tc>
          <w:tcPr>
            <w:tcW w:w="1574" w:type="dxa"/>
            <w:shd w:val="clear" w:color="auto" w:fill="auto"/>
          </w:tcPr>
          <w:p w14:paraId="609121A1" w14:textId="77777777" w:rsidR="000124A9" w:rsidRDefault="00A11F1C" w:rsidP="00286128">
            <w:pPr>
              <w:rPr>
                <w:sz w:val="20"/>
                <w:szCs w:val="20"/>
              </w:rPr>
            </w:pPr>
            <w:r>
              <w:rPr>
                <w:sz w:val="20"/>
                <w:szCs w:val="20"/>
              </w:rPr>
              <w:t>G</w:t>
            </w:r>
            <w:r w:rsidR="001F3D8B">
              <w:rPr>
                <w:sz w:val="20"/>
                <w:szCs w:val="20"/>
              </w:rPr>
              <w:t>ap</w:t>
            </w:r>
          </w:p>
        </w:tc>
        <w:tc>
          <w:tcPr>
            <w:tcW w:w="1418" w:type="dxa"/>
            <w:shd w:val="clear" w:color="auto" w:fill="auto"/>
          </w:tcPr>
          <w:p w14:paraId="3AC3FEBF" w14:textId="77777777" w:rsidR="000124A9" w:rsidRPr="002D6B99" w:rsidRDefault="00C9639A" w:rsidP="00286128">
            <w:pPr>
              <w:rPr>
                <w:sz w:val="20"/>
                <w:szCs w:val="20"/>
              </w:rPr>
            </w:pPr>
            <w:r>
              <w:rPr>
                <w:sz w:val="20"/>
                <w:szCs w:val="20"/>
              </w:rPr>
              <w:t>Floating Point</w:t>
            </w:r>
          </w:p>
        </w:tc>
        <w:tc>
          <w:tcPr>
            <w:tcW w:w="1275" w:type="dxa"/>
            <w:shd w:val="clear" w:color="auto" w:fill="auto"/>
          </w:tcPr>
          <w:p w14:paraId="0C10B663"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7831B500" w14:textId="77777777" w:rsidR="000124A9" w:rsidRPr="002D6B99" w:rsidRDefault="000124A9" w:rsidP="00286128">
            <w:pPr>
              <w:keepNext/>
              <w:keepLines/>
              <w:rPr>
                <w:sz w:val="20"/>
                <w:szCs w:val="20"/>
              </w:rPr>
            </w:pPr>
            <w:r>
              <w:rPr>
                <w:sz w:val="20"/>
                <w:szCs w:val="20"/>
              </w:rPr>
              <w:t>Default value is 0</w:t>
            </w:r>
          </w:p>
        </w:tc>
      </w:tr>
      <w:tr w:rsidR="000124A9" w:rsidRPr="007055D9" w14:paraId="3346B964" w14:textId="77777777" w:rsidTr="00286128">
        <w:trPr>
          <w:cantSplit/>
          <w:jc w:val="center"/>
        </w:trPr>
        <w:tc>
          <w:tcPr>
            <w:tcW w:w="1574" w:type="dxa"/>
            <w:shd w:val="clear" w:color="auto" w:fill="auto"/>
          </w:tcPr>
          <w:p w14:paraId="77874FE1" w14:textId="77777777" w:rsidR="000124A9" w:rsidRDefault="000124A9" w:rsidP="00286128">
            <w:pPr>
              <w:rPr>
                <w:sz w:val="20"/>
                <w:szCs w:val="20"/>
              </w:rPr>
            </w:pPr>
            <w:proofErr w:type="spellStart"/>
            <w:r>
              <w:rPr>
                <w:sz w:val="20"/>
                <w:szCs w:val="20"/>
              </w:rPr>
              <w:t>sheet_thickness</w:t>
            </w:r>
            <w:proofErr w:type="spellEnd"/>
          </w:p>
        </w:tc>
        <w:tc>
          <w:tcPr>
            <w:tcW w:w="1418" w:type="dxa"/>
            <w:shd w:val="clear" w:color="auto" w:fill="auto"/>
          </w:tcPr>
          <w:p w14:paraId="1D105D62" w14:textId="77777777" w:rsidR="000124A9" w:rsidRPr="002D6B99" w:rsidRDefault="00C9639A" w:rsidP="00286128">
            <w:pPr>
              <w:rPr>
                <w:sz w:val="20"/>
                <w:szCs w:val="20"/>
              </w:rPr>
            </w:pPr>
            <w:r>
              <w:rPr>
                <w:sz w:val="20"/>
                <w:szCs w:val="20"/>
              </w:rPr>
              <w:t>Floating Point</w:t>
            </w:r>
          </w:p>
        </w:tc>
        <w:tc>
          <w:tcPr>
            <w:tcW w:w="1275" w:type="dxa"/>
            <w:shd w:val="clear" w:color="auto" w:fill="auto"/>
          </w:tcPr>
          <w:p w14:paraId="17DB28C9"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4DB852A1" w14:textId="77777777" w:rsidR="000124A9" w:rsidRPr="002D6B99" w:rsidRDefault="000124A9" w:rsidP="00286128">
            <w:pPr>
              <w:keepNext/>
              <w:keepLines/>
              <w:rPr>
                <w:sz w:val="20"/>
                <w:szCs w:val="20"/>
              </w:rPr>
            </w:pPr>
            <w:r>
              <w:rPr>
                <w:sz w:val="20"/>
                <w:szCs w:val="20"/>
              </w:rPr>
              <w:t>-</w:t>
            </w:r>
          </w:p>
        </w:tc>
      </w:tr>
      <w:tr w:rsidR="000124A9" w:rsidRPr="007055D9" w14:paraId="48D33E81" w14:textId="77777777" w:rsidTr="00286128">
        <w:trPr>
          <w:cantSplit/>
          <w:jc w:val="center"/>
        </w:trPr>
        <w:tc>
          <w:tcPr>
            <w:tcW w:w="1574" w:type="dxa"/>
            <w:shd w:val="clear" w:color="auto" w:fill="auto"/>
          </w:tcPr>
          <w:p w14:paraId="3B42EF12" w14:textId="77777777" w:rsidR="000124A9" w:rsidRDefault="000124A9" w:rsidP="00286128">
            <w:pPr>
              <w:keepNext/>
              <w:rPr>
                <w:sz w:val="20"/>
                <w:szCs w:val="20"/>
              </w:rPr>
            </w:pPr>
            <w:proofErr w:type="spellStart"/>
            <w:r>
              <w:rPr>
                <w:sz w:val="20"/>
                <w:szCs w:val="20"/>
              </w:rPr>
              <w:t>sheet_angle</w:t>
            </w:r>
            <w:proofErr w:type="spellEnd"/>
          </w:p>
        </w:tc>
        <w:tc>
          <w:tcPr>
            <w:tcW w:w="1418" w:type="dxa"/>
            <w:shd w:val="clear" w:color="auto" w:fill="auto"/>
          </w:tcPr>
          <w:p w14:paraId="11DA52CB" w14:textId="77777777" w:rsidR="000124A9" w:rsidRPr="002D6B99" w:rsidRDefault="00C9639A" w:rsidP="00286128">
            <w:pPr>
              <w:keepNext/>
              <w:rPr>
                <w:sz w:val="20"/>
                <w:szCs w:val="20"/>
              </w:rPr>
            </w:pPr>
            <w:r>
              <w:rPr>
                <w:sz w:val="20"/>
                <w:szCs w:val="20"/>
              </w:rPr>
              <w:t>Floating Point</w:t>
            </w:r>
          </w:p>
        </w:tc>
        <w:tc>
          <w:tcPr>
            <w:tcW w:w="1275" w:type="dxa"/>
            <w:shd w:val="clear" w:color="auto" w:fill="auto"/>
          </w:tcPr>
          <w:p w14:paraId="7FA6F3A2"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42DD8F67" w14:textId="77777777" w:rsidR="000124A9" w:rsidRPr="002D6B99" w:rsidRDefault="000124A9" w:rsidP="00286128">
            <w:pPr>
              <w:keepNext/>
              <w:keepLines/>
              <w:rPr>
                <w:sz w:val="20"/>
                <w:szCs w:val="20"/>
              </w:rPr>
            </w:pPr>
            <w:r>
              <w:rPr>
                <w:sz w:val="20"/>
                <w:szCs w:val="20"/>
              </w:rPr>
              <w:t>-</w:t>
            </w:r>
          </w:p>
        </w:tc>
      </w:tr>
    </w:tbl>
    <w:p w14:paraId="6B11BDC4" w14:textId="0EF7BCC9" w:rsidR="00286128" w:rsidRDefault="00286128" w:rsidP="00044694">
      <w:pPr>
        <w:pStyle w:val="Beschriftung"/>
        <w:spacing w:before="120"/>
      </w:pPr>
      <w:bookmarkStart w:id="3112" w:name="_Toc3566510"/>
      <w:bookmarkStart w:id="3113" w:name="_Toc27753881"/>
      <w:r>
        <w:t xml:space="preserve">Table </w:t>
      </w:r>
      <w:ins w:id="3114" w:author="Dr. Carsten Franke" w:date="2020-03-09T16:02:00Z">
        <w:r w:rsidR="001D2A94">
          <w:fldChar w:fldCharType="begin"/>
        </w:r>
        <w:r w:rsidR="001D2A94">
          <w:instrText xml:space="preserve"> SEQ Table \* ARABIC </w:instrText>
        </w:r>
      </w:ins>
      <w:r w:rsidR="001D2A94">
        <w:fldChar w:fldCharType="separate"/>
      </w:r>
      <w:ins w:id="3115" w:author="Dr. Carsten Franke" w:date="2020-03-09T16:02:00Z">
        <w:r w:rsidR="001D2A94">
          <w:rPr>
            <w:noProof/>
          </w:rPr>
          <w:t>108</w:t>
        </w:r>
        <w:r w:rsidR="001D2A94">
          <w:fldChar w:fldCharType="end"/>
        </w:r>
      </w:ins>
      <w:del w:id="3116" w:author="Dr. Carsten Franke" w:date="2020-03-09T16:02:00Z">
        <w:r w:rsidR="00D43112" w:rsidDel="001D2A94">
          <w:fldChar w:fldCharType="begin"/>
        </w:r>
        <w:r w:rsidR="00D43112" w:rsidDel="001D2A94">
          <w:delInstrText xml:space="preserve"> SEQ Table \* ARABIC </w:delInstrText>
        </w:r>
        <w:r w:rsidR="00D43112" w:rsidDel="001D2A94">
          <w:fldChar w:fldCharType="separate"/>
        </w:r>
      </w:del>
      <w:del w:id="3117" w:author="Dr. Carsten Franke" w:date="2020-03-09T14:38:00Z">
        <w:r w:rsidR="007E2D34" w:rsidDel="00004854">
          <w:rPr>
            <w:noProof/>
          </w:rPr>
          <w:delText>106</w:delText>
        </w:r>
      </w:del>
      <w:del w:id="3118" w:author="Dr. Carsten Franke" w:date="2020-03-09T16:02:00Z">
        <w:r w:rsidR="00D43112" w:rsidDel="001D2A94">
          <w:fldChar w:fldCharType="end"/>
        </w:r>
      </w:del>
      <w:r>
        <w:t xml:space="preserve">: </w:t>
      </w:r>
      <w:r w:rsidRPr="0008681E">
        <w:t>Attributes of element &lt;</w:t>
      </w:r>
      <w:proofErr w:type="spellStart"/>
      <w:r>
        <w:rPr>
          <w:rFonts w:ascii="Courier New" w:hAnsi="Courier New" w:cs="Courier New"/>
          <w:bCs w:val="0"/>
          <w:i/>
          <w:kern w:val="22"/>
          <w:sz w:val="18"/>
          <w:szCs w:val="18"/>
        </w:rPr>
        <w:t>sheet_parameter</w:t>
      </w:r>
      <w:proofErr w:type="spellEnd"/>
      <w:r w:rsidRPr="00E67798">
        <w:rPr>
          <w:rFonts w:ascii="Courier New" w:hAnsi="Courier New" w:cs="Courier New"/>
          <w:bCs w:val="0"/>
          <w:i/>
          <w:kern w:val="22"/>
          <w:sz w:val="18"/>
          <w:szCs w:val="18"/>
        </w:rPr>
        <w:t>/&gt;</w:t>
      </w:r>
      <w:r w:rsidRPr="0008681E">
        <w:t xml:space="preserve"> for </w:t>
      </w:r>
      <w:r>
        <w:t>Overlap Weld</w:t>
      </w:r>
      <w:bookmarkEnd w:id="3112"/>
      <w:bookmarkEnd w:id="3113"/>
    </w:p>
    <w:p w14:paraId="22A9FF6B" w14:textId="77777777" w:rsidR="00E036FB" w:rsidRDefault="00E036FB" w:rsidP="00D25D3B">
      <w:pPr>
        <w:pStyle w:val="Example"/>
        <w:keepNext/>
        <w:spacing w:before="120"/>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6EB85F0B" w14:textId="77777777" w:rsidR="00E036FB" w:rsidRDefault="00E036FB" w:rsidP="00E036FB">
      <w:pPr>
        <w:pStyle w:val="XMLCode"/>
      </w:pPr>
    </w:p>
    <w:p w14:paraId="32232B86" w14:textId="77777777" w:rsidR="00E036FB" w:rsidRDefault="00E036FB" w:rsidP="00E036FB">
      <w:pPr>
        <w:pStyle w:val="XMLCode"/>
      </w:pPr>
      <w:r w:rsidRPr="007055D9">
        <w:t>&lt;</w:t>
      </w:r>
      <w:proofErr w:type="spellStart"/>
      <w:r>
        <w:t>seamweld</w:t>
      </w:r>
      <w:proofErr w:type="spellEnd"/>
      <w:r>
        <w:t>&gt;</w:t>
      </w:r>
    </w:p>
    <w:p w14:paraId="0A497758" w14:textId="77777777" w:rsidR="00E036FB" w:rsidRPr="007055D9" w:rsidRDefault="00E036FB" w:rsidP="00E036FB">
      <w:pPr>
        <w:pStyle w:val="XMLCode"/>
      </w:pPr>
      <w:r>
        <w:t xml:space="preserve">    &lt;</w:t>
      </w:r>
      <w:proofErr w:type="spellStart"/>
      <w:r>
        <w:t>overlap_weld</w:t>
      </w:r>
      <w:proofErr w:type="spellEnd"/>
      <w:r>
        <w:t xml:space="preserve"> base=</w:t>
      </w:r>
      <w:r w:rsidR="00194316">
        <w:t>"</w:t>
      </w:r>
      <w:r>
        <w:t>1</w:t>
      </w:r>
      <w:r w:rsidR="00194316">
        <w:t>"</w:t>
      </w:r>
      <w:r>
        <w:t xml:space="preserve"> technology=</w:t>
      </w:r>
      <w:r w:rsidR="00194316">
        <w:t>"</w:t>
      </w:r>
      <w:r>
        <w:t>resistance</w:t>
      </w:r>
      <w:r w:rsidR="00194316">
        <w:t>"</w:t>
      </w:r>
      <w:r w:rsidRPr="007055D9">
        <w:t>&gt;</w:t>
      </w:r>
    </w:p>
    <w:p w14:paraId="3F741F45" w14:textId="77777777" w:rsidR="00E036FB" w:rsidRPr="0033379A" w:rsidRDefault="00E036FB" w:rsidP="00E036FB">
      <w:pPr>
        <w:pStyle w:val="XMLCode"/>
        <w:rPr>
          <w:lang w:val="fr-FR"/>
        </w:rPr>
      </w:pPr>
      <w:r w:rsidRPr="006A238A">
        <w:t xml:space="preserve">        </w:t>
      </w:r>
      <w:r w:rsidRPr="0033379A">
        <w:rPr>
          <w:i/>
          <w:lang w:val="fr-FR"/>
        </w:rPr>
        <w:t>&lt;</w:t>
      </w:r>
      <w:proofErr w:type="spellStart"/>
      <w:proofErr w:type="gramStart"/>
      <w:r w:rsidRPr="0033379A">
        <w:rPr>
          <w:i/>
          <w:lang w:val="fr-FR"/>
        </w:rPr>
        <w:t>weld</w:t>
      </w:r>
      <w:proofErr w:type="gramEnd"/>
      <w:r w:rsidRPr="0033379A">
        <w:rPr>
          <w:i/>
          <w:lang w:val="fr-FR"/>
        </w:rPr>
        <w:t>_position</w:t>
      </w:r>
      <w:proofErr w:type="spellEnd"/>
      <w:r w:rsidRPr="0033379A">
        <w:rPr>
          <w:i/>
          <w:lang w:val="fr-FR"/>
        </w:rPr>
        <w:t xml:space="preserve"> u=</w:t>
      </w:r>
      <w:r w:rsidR="00194316" w:rsidRPr="0033379A">
        <w:rPr>
          <w:i/>
          <w:lang w:val="fr-FR"/>
        </w:rPr>
        <w:t>"</w:t>
      </w:r>
      <w:r w:rsidRPr="0033379A">
        <w:rPr>
          <w:i/>
          <w:lang w:val="fr-FR"/>
        </w:rPr>
        <w:t>0</w:t>
      </w:r>
      <w:r w:rsidR="00194316" w:rsidRPr="0033379A">
        <w:rPr>
          <w:i/>
          <w:lang w:val="fr-FR"/>
        </w:rPr>
        <w:t>"</w:t>
      </w:r>
      <w:r w:rsidRPr="0033379A">
        <w:rPr>
          <w:i/>
          <w:lang w:val="fr-FR"/>
        </w:rPr>
        <w:t xml:space="preserve"> x=</w:t>
      </w:r>
      <w:r w:rsidR="00194316" w:rsidRPr="0033379A">
        <w:rPr>
          <w:i/>
          <w:lang w:val="fr-FR"/>
        </w:rPr>
        <w:t>"</w:t>
      </w:r>
      <w:r w:rsidRPr="0033379A">
        <w:rPr>
          <w:i/>
          <w:lang w:val="fr-FR"/>
        </w:rPr>
        <w:t>0</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/&gt;</w:t>
      </w:r>
    </w:p>
    <w:p w14:paraId="64E06BA9" w14:textId="77777777" w:rsidR="00E036FB" w:rsidRPr="009F3818" w:rsidRDefault="00E036FB" w:rsidP="00E036FB">
      <w:pPr>
        <w:pStyle w:val="XMLCode"/>
        <w:rPr>
          <w:b/>
          <w:color w:val="0070C0"/>
        </w:rPr>
      </w:pPr>
      <w:r w:rsidRPr="0033379A">
        <w:rPr>
          <w:lang w:val="fr-FR"/>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sidR="00263C4F">
        <w:rPr>
          <w:b/>
          <w:color w:val="0070C0"/>
        </w:rPr>
        <w:t>ex=</w:t>
      </w:r>
      <w:r w:rsidR="00194316">
        <w:rPr>
          <w:b/>
          <w:color w:val="0070C0"/>
        </w:rPr>
        <w:t>"</w:t>
      </w:r>
      <w:r w:rsidR="00263C4F">
        <w:rPr>
          <w:b/>
          <w:color w:val="0070C0"/>
        </w:rPr>
        <w:t>2</w:t>
      </w:r>
      <w:r w:rsidR="00194316">
        <w:rPr>
          <w:b/>
          <w:color w:val="0070C0"/>
        </w:rPr>
        <w:t>"</w:t>
      </w:r>
      <w:r w:rsidR="00263C4F">
        <w:rPr>
          <w:b/>
          <w:color w:val="0070C0"/>
        </w:rPr>
        <w:t xml:space="preserve"> gap=</w:t>
      </w:r>
      <w:r w:rsidR="00194316">
        <w:rPr>
          <w:b/>
          <w:color w:val="0070C0"/>
        </w:rPr>
        <w:t>"</w:t>
      </w:r>
      <w:r w:rsidR="00263C4F">
        <w:rPr>
          <w:b/>
          <w:color w:val="0070C0"/>
        </w:rPr>
        <w:t>1.0</w:t>
      </w:r>
      <w:r w:rsidR="00194316">
        <w:rPr>
          <w:b/>
          <w:color w:val="0070C0"/>
        </w:rPr>
        <w:t>"</w:t>
      </w:r>
      <w:r w:rsidRPr="009F3818">
        <w:rPr>
          <w:b/>
          <w:color w:val="0070C0"/>
        </w:rPr>
        <w:t xml:space="preserve"> </w:t>
      </w:r>
      <w:proofErr w:type="spellStart"/>
      <w:r w:rsidR="00DD7113">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Pr>
          <w:b/>
          <w:color w:val="0070C0"/>
        </w:rPr>
        <w:t>0</w:t>
      </w:r>
      <w:r w:rsidR="00194316">
        <w:rPr>
          <w:b/>
          <w:color w:val="0070C0"/>
        </w:rPr>
        <w:t>"</w:t>
      </w:r>
      <w:r w:rsidRPr="009F3818">
        <w:rPr>
          <w:b/>
          <w:color w:val="0070C0"/>
        </w:rPr>
        <w:t>/&gt;</w:t>
      </w:r>
    </w:p>
    <w:p w14:paraId="108F2B2F" w14:textId="77777777" w:rsidR="00E036FB" w:rsidRPr="007055D9" w:rsidRDefault="00E036FB" w:rsidP="00E036FB">
      <w:pPr>
        <w:pStyle w:val="XMLCode"/>
      </w:pPr>
      <w:r>
        <w:t xml:space="preserve">    &lt;/</w:t>
      </w:r>
      <w:proofErr w:type="spellStart"/>
      <w:r>
        <w:t>overlap_weld</w:t>
      </w:r>
      <w:proofErr w:type="spellEnd"/>
      <w:r>
        <w:t>&gt;</w:t>
      </w:r>
    </w:p>
    <w:p w14:paraId="5F78560E" w14:textId="77777777" w:rsidR="00E036FB" w:rsidRDefault="00E036FB" w:rsidP="00E036FB">
      <w:pPr>
        <w:pStyle w:val="XMLCode"/>
      </w:pPr>
      <w:r w:rsidRPr="007055D9">
        <w:t>&lt;/</w:t>
      </w:r>
      <w:proofErr w:type="spellStart"/>
      <w:r>
        <w:t>seamweld</w:t>
      </w:r>
      <w:proofErr w:type="spellEnd"/>
      <w:r w:rsidRPr="007055D9">
        <w:t>&gt;</w:t>
      </w:r>
    </w:p>
    <w:p w14:paraId="268A48D4" w14:textId="77777777" w:rsidR="00E036FB" w:rsidRDefault="00E036FB" w:rsidP="00E036FB">
      <w:pPr>
        <w:pStyle w:val="XMLCode"/>
      </w:pPr>
    </w:p>
    <w:p w14:paraId="2218BC84" w14:textId="77777777" w:rsidR="00255787" w:rsidRPr="007055D9" w:rsidRDefault="00255787" w:rsidP="00327322">
      <w:pPr>
        <w:pStyle w:val="berschrift3"/>
      </w:pPr>
      <w:bookmarkStart w:id="3119" w:name="_Toc3557043"/>
      <w:bookmarkStart w:id="3120" w:name="_Toc27753657"/>
      <w:r w:rsidRPr="007055D9">
        <w:t>Y-Joint</w:t>
      </w:r>
      <w:bookmarkEnd w:id="3110"/>
      <w:bookmarkEnd w:id="3111"/>
      <w:bookmarkEnd w:id="3119"/>
      <w:bookmarkEnd w:id="3120"/>
    </w:p>
    <w:p w14:paraId="2A04E314" w14:textId="77777777" w:rsidR="0051103F" w:rsidRPr="007055D9" w:rsidRDefault="00255787" w:rsidP="0051103F">
      <w:pPr>
        <w:jc w:val="both"/>
      </w:pPr>
      <w:r w:rsidRPr="007055D9">
        <w:t>The principles of the modeli</w:t>
      </w:r>
      <w:r w:rsidR="009174B8" w:rsidRPr="007055D9">
        <w:t>ng</w:t>
      </w:r>
      <w:r w:rsidRPr="007055D9">
        <w:t xml:space="preserve"> of Y-joints for χMCF are </w:t>
      </w:r>
      <w:r w:rsidR="00E9173F">
        <w:t>described in this section. A Y-J</w:t>
      </w:r>
      <w:r w:rsidRPr="007055D9">
        <w:t>oint describes a connecti</w:t>
      </w:r>
      <w:r w:rsidR="00ED5B2C" w:rsidRPr="007055D9">
        <w:t>on between two or three sheets.</w:t>
      </w:r>
      <w:r w:rsidR="00D25D3B">
        <w:t xml:space="preserve"> </w:t>
      </w:r>
      <w:r w:rsidR="00E9173F">
        <w:t>The Y-J</w:t>
      </w:r>
      <w:r w:rsidRPr="007055D9">
        <w:t xml:space="preserve">oint defines a connection between a welded sheet and a base sheet. There are two potential welds that can be specified for this type of connection. The parameters for each of the welds can be described </w:t>
      </w:r>
      <w:r w:rsidR="009174B8" w:rsidRPr="007055D9">
        <w:t>separately</w:t>
      </w:r>
      <w:r w:rsidRPr="007055D9">
        <w:t>.</w:t>
      </w:r>
      <w:r w:rsidR="0051103F">
        <w:t xml:space="preserve"> </w:t>
      </w:r>
    </w:p>
    <w:p w14:paraId="188848EA" w14:textId="77777777" w:rsidR="0051103F" w:rsidRPr="007055D9" w:rsidRDefault="00DB46FE" w:rsidP="0051103F">
      <w:pPr>
        <w:jc w:val="both"/>
      </w:pPr>
      <w:r w:rsidRPr="007055D9">
        <w:t>The XML definition of a Y-Joint</w:t>
      </w:r>
      <w:r w:rsidR="00E9173F">
        <w:t xml:space="preserve"> </w:t>
      </w:r>
      <w:r w:rsidRPr="007055D9">
        <w:t>supports up to three</w:t>
      </w:r>
      <w:r w:rsidR="00DB1E84">
        <w:rPr>
          <w:rStyle w:val="Funotenzeichen"/>
        </w:rPr>
        <w:footnoteReference w:id="20"/>
      </w:r>
      <w:r w:rsidRPr="007055D9">
        <w:t xml:space="preserve"> weld positions. Each of the weld positions is specified using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r w:rsidR="0051103F">
        <w:t xml:space="preserve"> </w:t>
      </w:r>
    </w:p>
    <w:p w14:paraId="3F61F9E5" w14:textId="77777777" w:rsidR="00255787" w:rsidRPr="007055D9" w:rsidRDefault="00255787" w:rsidP="00645F8D">
      <w:pPr>
        <w:pStyle w:val="berschrift4"/>
        <w:tabs>
          <w:tab w:val="clear" w:pos="864"/>
          <w:tab w:val="left" w:pos="993"/>
        </w:tabs>
        <w:ind w:left="862" w:hanging="862"/>
      </w:pPr>
      <w:bookmarkStart w:id="3123" w:name="_Toc3557044"/>
      <w:bookmarkStart w:id="3124" w:name="_Toc27753658"/>
      <w:r w:rsidRPr="007055D9">
        <w:lastRenderedPageBreak/>
        <w:t>Sheet Parameters</w:t>
      </w:r>
      <w:bookmarkEnd w:id="3123"/>
      <w:bookmarkEnd w:id="3124"/>
    </w:p>
    <w:p w14:paraId="2CBCAB92" w14:textId="77777777" w:rsidR="00255787" w:rsidRPr="007055D9" w:rsidRDefault="00255787" w:rsidP="0051103F">
      <w:pPr>
        <w:keepNext/>
      </w:pPr>
      <w:r w:rsidRPr="007055D9">
        <w:t>The parameters to describe the connection are:</w:t>
      </w:r>
    </w:p>
    <w:p w14:paraId="5D0ED0A9" w14:textId="77777777" w:rsidR="00255787" w:rsidRPr="00D25D3B" w:rsidRDefault="00255787" w:rsidP="000D648D">
      <w:pPr>
        <w:pStyle w:val="Aufzhlungszeichen"/>
      </w:pPr>
      <w:proofErr w:type="spellStart"/>
      <w:r w:rsidRPr="00D25D3B">
        <w:rPr>
          <w:sz w:val="24"/>
          <w:szCs w:val="28"/>
        </w:rPr>
        <w:t>t</w:t>
      </w:r>
      <w:r w:rsidRPr="00D25D3B">
        <w:rPr>
          <w:sz w:val="24"/>
          <w:szCs w:val="28"/>
          <w:vertAlign w:val="subscript"/>
        </w:rPr>
        <w:t>B</w:t>
      </w:r>
      <w:proofErr w:type="spellEnd"/>
      <w:r w:rsidRPr="00D25D3B">
        <w:rPr>
          <w:sz w:val="28"/>
          <w:szCs w:val="28"/>
          <w:vertAlign w:val="subscript"/>
        </w:rPr>
        <w:tab/>
      </w:r>
      <w:r w:rsidRPr="00D25D3B">
        <w:rPr>
          <w:sz w:val="28"/>
          <w:szCs w:val="28"/>
          <w:vertAlign w:val="subscript"/>
        </w:rPr>
        <w:tab/>
      </w:r>
      <w:r w:rsidRPr="00D25D3B">
        <w:t>Thickness of base sheet</w:t>
      </w:r>
    </w:p>
    <w:p w14:paraId="1C67CE52" w14:textId="77777777" w:rsidR="00255787" w:rsidRPr="00D25D3B" w:rsidRDefault="00255787" w:rsidP="000D648D">
      <w:pPr>
        <w:pStyle w:val="Aufzhlungszeichen"/>
      </w:pPr>
      <w:r w:rsidRPr="00D25D3B">
        <w:rPr>
          <w:sz w:val="24"/>
          <w:szCs w:val="28"/>
        </w:rPr>
        <w:t>t</w:t>
      </w:r>
      <w:r w:rsidRPr="00D25D3B">
        <w:rPr>
          <w:sz w:val="24"/>
          <w:szCs w:val="28"/>
          <w:vertAlign w:val="subscript"/>
        </w:rPr>
        <w:t>1</w:t>
      </w:r>
      <w:r w:rsidRPr="00D25D3B">
        <w:rPr>
          <w:sz w:val="20"/>
        </w:rPr>
        <w:tab/>
      </w:r>
      <w:r w:rsidRPr="00D25D3B">
        <w:tab/>
        <w:t>Thickness of welded sheet</w:t>
      </w:r>
    </w:p>
    <w:p w14:paraId="5562DAFB" w14:textId="77777777" w:rsidR="00255787" w:rsidRPr="00D25D3B" w:rsidRDefault="00255787" w:rsidP="000D648D">
      <w:pPr>
        <w:pStyle w:val="Aufzhlungszeichen"/>
        <w:spacing w:after="0"/>
      </w:pPr>
      <w:r w:rsidRPr="00D25D3B">
        <w:rPr>
          <w:rFonts w:ascii="Arial" w:hAnsi="Arial" w:cs="Arial"/>
        </w:rPr>
        <w:t>α</w:t>
      </w:r>
      <w:r w:rsidRPr="00D25D3B">
        <w:rPr>
          <w:sz w:val="32"/>
          <w:szCs w:val="28"/>
          <w:vertAlign w:val="subscript"/>
        </w:rPr>
        <w:tab/>
      </w:r>
      <w:r w:rsidRPr="00D25D3B">
        <w:tab/>
        <w:t>Sheet angle of welded sheet</w:t>
      </w:r>
      <w:r w:rsidR="008B2674" w:rsidRPr="00D25D3B">
        <w:t xml:space="preserve"> </w:t>
      </w:r>
    </w:p>
    <w:p w14:paraId="4C77BC0E" w14:textId="77777777" w:rsidR="000D648D" w:rsidRPr="00D25D3B" w:rsidRDefault="000D648D" w:rsidP="000D648D">
      <w:pPr>
        <w:pStyle w:val="Aufzhlungszeichen"/>
        <w:spacing w:after="0"/>
      </w:pPr>
      <w:r w:rsidRPr="00D25D3B">
        <w:rPr>
          <w:sz w:val="24"/>
        </w:rPr>
        <w:t>c</w:t>
      </w:r>
      <w:r w:rsidRPr="00D25D3B">
        <w:rPr>
          <w:sz w:val="24"/>
        </w:rPr>
        <w:tab/>
      </w:r>
      <w:r w:rsidRPr="00D25D3B">
        <w:tab/>
        <w:t>Gap between base and welded sheet</w:t>
      </w:r>
    </w:p>
    <w:p w14:paraId="28763C01" w14:textId="77777777" w:rsidR="00255787" w:rsidRPr="007055D9" w:rsidRDefault="00255787" w:rsidP="00F3716C">
      <w:pPr>
        <w:pStyle w:val="berschrift4"/>
        <w:keepLines/>
        <w:tabs>
          <w:tab w:val="clear" w:pos="864"/>
          <w:tab w:val="num" w:pos="993"/>
        </w:tabs>
      </w:pPr>
      <w:bookmarkStart w:id="3125" w:name="_Toc3557045"/>
      <w:bookmarkStart w:id="3126" w:name="_Toc27753659"/>
      <w:r w:rsidRPr="007055D9">
        <w:t>Weld Parameters</w:t>
      </w:r>
      <w:bookmarkEnd w:id="3125"/>
      <w:bookmarkEnd w:id="3126"/>
    </w:p>
    <w:p w14:paraId="5AE8C0D0" w14:textId="77777777" w:rsidR="00255787" w:rsidRPr="007055D9" w:rsidRDefault="00255787" w:rsidP="00F3716C">
      <w:pPr>
        <w:keepNext/>
        <w:keepLines/>
      </w:pPr>
      <w:r w:rsidRPr="007055D9">
        <w:t xml:space="preserve">The parameters of the welds are the same for </w:t>
      </w:r>
      <w:proofErr w:type="gramStart"/>
      <w:r w:rsidRPr="007055D9">
        <w:t>all of</w:t>
      </w:r>
      <w:proofErr w:type="gramEnd"/>
      <w:r w:rsidRPr="007055D9">
        <w:t xml:space="preserve"> the four potential welds on the connection:</w:t>
      </w:r>
    </w:p>
    <w:p w14:paraId="2E39CC39" w14:textId="77777777" w:rsidR="00255787" w:rsidRPr="007055D9" w:rsidRDefault="00255787" w:rsidP="00F3716C">
      <w:pPr>
        <w:pStyle w:val="Aufzhlungszeichen"/>
        <w:keepNext/>
        <w:keepLines/>
      </w:pPr>
      <w:r w:rsidRPr="00E9173F">
        <w:rPr>
          <w:sz w:val="24"/>
          <w:szCs w:val="28"/>
        </w:rPr>
        <w:t>a</w:t>
      </w:r>
      <w:r w:rsidRPr="00E9173F">
        <w:rPr>
          <w:sz w:val="24"/>
          <w:szCs w:val="28"/>
          <w:vertAlign w:val="subscript"/>
        </w:rPr>
        <w:t>i</w:t>
      </w:r>
      <w:r w:rsidRPr="00E9173F">
        <w:rPr>
          <w:sz w:val="20"/>
        </w:rPr>
        <w:tab/>
      </w:r>
      <w:r w:rsidRPr="007055D9">
        <w:tab/>
        <w:t>Thickness of the weld (a-</w:t>
      </w:r>
      <w:r w:rsidR="00DD7113">
        <w:t>value, throat</w:t>
      </w:r>
      <w:r w:rsidRPr="007055D9">
        <w:t>)</w:t>
      </w:r>
    </w:p>
    <w:p w14:paraId="7A5C6651" w14:textId="77777777" w:rsidR="00255787" w:rsidRPr="007055D9" w:rsidRDefault="00255787" w:rsidP="00F3716C">
      <w:pPr>
        <w:pStyle w:val="Aufzhlungszeichen"/>
        <w:keepNext/>
        <w:keepLines/>
      </w:pPr>
      <w:r w:rsidRPr="00E9173F">
        <w:rPr>
          <w:sz w:val="24"/>
          <w:szCs w:val="28"/>
        </w:rPr>
        <w:t>d</w:t>
      </w:r>
      <w:r w:rsidRPr="00E9173F">
        <w:rPr>
          <w:sz w:val="24"/>
          <w:szCs w:val="28"/>
          <w:vertAlign w:val="subscript"/>
        </w:rPr>
        <w:t>i</w:t>
      </w:r>
      <w:r w:rsidRPr="00E9173F">
        <w:rPr>
          <w:sz w:val="20"/>
        </w:rPr>
        <w:tab/>
      </w:r>
      <w:r w:rsidRPr="007055D9">
        <w:tab/>
        <w:t>Depth of the penetration</w:t>
      </w:r>
    </w:p>
    <w:p w14:paraId="45CE39CC" w14:textId="77777777" w:rsidR="00255787" w:rsidRPr="007055D9" w:rsidRDefault="00255787" w:rsidP="00F3716C">
      <w:pPr>
        <w:pStyle w:val="Aufzhlungszeichen"/>
        <w:keepNext/>
        <w:keepLines/>
      </w:pPr>
      <w:r w:rsidRPr="007055D9">
        <w:rPr>
          <w:rFonts w:ascii="Arial" w:hAnsi="Arial" w:cs="Arial"/>
        </w:rPr>
        <w:t>β</w:t>
      </w:r>
      <w:proofErr w:type="spellStart"/>
      <w:r w:rsidRPr="007055D9">
        <w:rPr>
          <w:sz w:val="28"/>
          <w:szCs w:val="28"/>
          <w:vertAlign w:val="subscript"/>
        </w:rPr>
        <w:t>i</w:t>
      </w:r>
      <w:proofErr w:type="spellEnd"/>
      <w:r w:rsidRPr="007055D9">
        <w:tab/>
      </w:r>
      <w:r w:rsidRPr="007055D9">
        <w:tab/>
        <w:t>Weld angle</w:t>
      </w:r>
    </w:p>
    <w:p w14:paraId="138C1111" w14:textId="77777777" w:rsidR="0051103F" w:rsidRDefault="0051103F" w:rsidP="00255787">
      <w:r>
        <w:rPr>
          <w:noProof/>
          <w:lang w:eastAsia="en-US"/>
        </w:rPr>
        <mc:AlternateContent>
          <mc:Choice Requires="wpg">
            <w:drawing>
              <wp:anchor distT="0" distB="0" distL="114300" distR="114300" simplePos="0" relativeHeight="251706880" behindDoc="0" locked="0" layoutInCell="1" allowOverlap="1" wp14:anchorId="78B33C27" wp14:editId="0F1797B6">
                <wp:simplePos x="0" y="0"/>
                <wp:positionH relativeFrom="column">
                  <wp:posOffset>233045</wp:posOffset>
                </wp:positionH>
                <wp:positionV relativeFrom="paragraph">
                  <wp:posOffset>135890</wp:posOffset>
                </wp:positionV>
                <wp:extent cx="5046345" cy="1678940"/>
                <wp:effectExtent l="0" t="0" r="1905" b="0"/>
                <wp:wrapTopAndBottom/>
                <wp:docPr id="140" name="Gruppieren 140"/>
                <wp:cNvGraphicFramePr/>
                <a:graphic xmlns:a="http://schemas.openxmlformats.org/drawingml/2006/main">
                  <a:graphicData uri="http://schemas.microsoft.com/office/word/2010/wordprocessingGroup">
                    <wpg:wgp>
                      <wpg:cNvGrpSpPr/>
                      <wpg:grpSpPr>
                        <a:xfrm>
                          <a:off x="0" y="0"/>
                          <a:ext cx="5046345" cy="1678940"/>
                          <a:chOff x="0" y="0"/>
                          <a:chExt cx="5046345" cy="1678940"/>
                        </a:xfrm>
                      </wpg:grpSpPr>
                      <wpg:grpSp>
                        <wpg:cNvPr id="138" name="Gruppieren 138"/>
                        <wpg:cNvGrpSpPr/>
                        <wpg:grpSpPr>
                          <a:xfrm>
                            <a:off x="0" y="0"/>
                            <a:ext cx="2334260" cy="1659890"/>
                            <a:chOff x="0" y="0"/>
                            <a:chExt cx="2334260" cy="1659890"/>
                          </a:xfrm>
                        </wpg:grpSpPr>
                        <pic:pic xmlns:pic="http://schemas.openxmlformats.org/drawingml/2006/picture">
                          <pic:nvPicPr>
                            <pic:cNvPr id="160" name="Bild 186" descr="YJoint_v2"/>
                            <pic:cNvPicPr>
                              <a:picLocks noChangeAspect="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47625" y="0"/>
                              <a:ext cx="2286635" cy="1403985"/>
                            </a:xfrm>
                            <a:prstGeom prst="rect">
                              <a:avLst/>
                            </a:prstGeom>
                            <a:noFill/>
                            <a:ln>
                              <a:noFill/>
                            </a:ln>
                          </pic:spPr>
                        </pic:pic>
                        <wps:wsp>
                          <wps:cNvPr id="1036" name="Text Box 1036"/>
                          <wps:cNvSpPr txBox="1"/>
                          <wps:spPr>
                            <a:xfrm>
                              <a:off x="0" y="1428750"/>
                              <a:ext cx="2286635" cy="231140"/>
                            </a:xfrm>
                            <a:prstGeom prst="rect">
                              <a:avLst/>
                            </a:prstGeom>
                            <a:noFill/>
                            <a:ln>
                              <a:noFill/>
                            </a:ln>
                            <a:effectLst/>
                          </wps:spPr>
                          <wps:txbx>
                            <w:txbxContent>
                              <w:p w14:paraId="6F25F6E5" w14:textId="5D6DB11C" w:rsidR="00B169DB" w:rsidRPr="00973973" w:rsidRDefault="00B169DB" w:rsidP="00D25D3B">
                                <w:pPr>
                                  <w:pStyle w:val="Beschriftung"/>
                                  <w:rPr>
                                    <w:noProof/>
                                    <w:szCs w:val="24"/>
                                  </w:rPr>
                                </w:pPr>
                                <w:bookmarkStart w:id="3127" w:name="_Ref7931629"/>
                                <w:bookmarkStart w:id="3128" w:name="_Toc3557141"/>
                                <w:bookmarkStart w:id="3129" w:name="_Toc27753759"/>
                                <w:r>
                                  <w:t xml:space="preserve">Figure </w:t>
                                </w:r>
                                <w:r>
                                  <w:fldChar w:fldCharType="begin"/>
                                </w:r>
                                <w:r>
                                  <w:instrText xml:space="preserve"> SEQ Figure \* ARABIC </w:instrText>
                                </w:r>
                                <w:r>
                                  <w:fldChar w:fldCharType="separate"/>
                                </w:r>
                                <w:ins w:id="3130" w:author="Dr. Carsten Franke" w:date="2020-03-09T14:39:00Z">
                                  <w:r w:rsidR="00004854">
                                    <w:rPr>
                                      <w:noProof/>
                                    </w:rPr>
                                    <w:t>69</w:t>
                                  </w:r>
                                </w:ins>
                                <w:ins w:id="3131" w:author="nick" w:date="2020-02-20T20:00:00Z">
                                  <w:del w:id="3132" w:author="Dr. Carsten Franke" w:date="2020-03-09T14:39:00Z">
                                    <w:r w:rsidR="0047200E" w:rsidDel="00004854">
                                      <w:rPr>
                                        <w:noProof/>
                                      </w:rPr>
                                      <w:delText>70</w:delText>
                                    </w:r>
                                  </w:del>
                                </w:ins>
                                <w:del w:id="3133" w:author="Dr. Carsten Franke" w:date="2020-03-09T14:39:00Z">
                                  <w:r w:rsidDel="00004854">
                                    <w:rPr>
                                      <w:noProof/>
                                    </w:rPr>
                                    <w:delText>64</w:delText>
                                  </w:r>
                                </w:del>
                                <w:r>
                                  <w:fldChar w:fldCharType="end"/>
                                </w:r>
                                <w:bookmarkEnd w:id="3127"/>
                                <w:r>
                                  <w:t>: Y-Joint Sheet Layout</w:t>
                                </w:r>
                                <w:bookmarkEnd w:id="3128"/>
                                <w:bookmarkEnd w:id="31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139" name="Gruppieren 139"/>
                        <wpg:cNvGrpSpPr/>
                        <wpg:grpSpPr>
                          <a:xfrm>
                            <a:off x="2647950" y="333375"/>
                            <a:ext cx="2398395" cy="1345565"/>
                            <a:chOff x="0" y="0"/>
                            <a:chExt cx="2398395" cy="1345565"/>
                          </a:xfrm>
                        </wpg:grpSpPr>
                        <pic:pic xmlns:pic="http://schemas.openxmlformats.org/drawingml/2006/picture">
                          <pic:nvPicPr>
                            <pic:cNvPr id="158" name="Bild 187" descr="YJoint_v2"/>
                            <pic:cNvPicPr>
                              <a:picLocks noChangeAspect="1"/>
                            </pic:cNvPicPr>
                          </pic:nvPicPr>
                          <pic:blipFill>
                            <a:blip r:embed="rId180">
                              <a:extLst>
                                <a:ext uri="{28A0092B-C50C-407E-A947-70E740481C1C}">
                                  <a14:useLocalDpi xmlns:a14="http://schemas.microsoft.com/office/drawing/2010/main" val="0"/>
                                </a:ext>
                              </a:extLst>
                            </a:blip>
                            <a:srcRect l="6461" t="33505" r="44983"/>
                            <a:stretch>
                              <a:fillRect/>
                            </a:stretch>
                          </pic:blipFill>
                          <pic:spPr bwMode="auto">
                            <a:xfrm>
                              <a:off x="9525" y="0"/>
                              <a:ext cx="1164590" cy="1061085"/>
                            </a:xfrm>
                            <a:prstGeom prst="rect">
                              <a:avLst/>
                            </a:prstGeom>
                            <a:noFill/>
                            <a:ln>
                              <a:noFill/>
                            </a:ln>
                          </pic:spPr>
                        </pic:pic>
                        <pic:pic xmlns:pic="http://schemas.openxmlformats.org/drawingml/2006/picture">
                          <pic:nvPicPr>
                            <pic:cNvPr id="159" name="Bild 188" descr="YJoint_v2"/>
                            <pic:cNvPicPr>
                              <a:picLocks noChangeAspect="1"/>
                            </pic:cNvPicPr>
                          </pic:nvPicPr>
                          <pic:blipFill>
                            <a:blip r:embed="rId180">
                              <a:extLst>
                                <a:ext uri="{28A0092B-C50C-407E-A947-70E740481C1C}">
                                  <a14:useLocalDpi xmlns:a14="http://schemas.microsoft.com/office/drawing/2010/main" val="0"/>
                                </a:ext>
                              </a:extLst>
                            </a:blip>
                            <a:srcRect l="52794" t="33505" r="821"/>
                            <a:stretch>
                              <a:fillRect/>
                            </a:stretch>
                          </pic:blipFill>
                          <pic:spPr bwMode="auto">
                            <a:xfrm>
                              <a:off x="1285875" y="0"/>
                              <a:ext cx="1112520" cy="1061085"/>
                            </a:xfrm>
                            <a:prstGeom prst="rect">
                              <a:avLst/>
                            </a:prstGeom>
                            <a:noFill/>
                            <a:ln>
                              <a:noFill/>
                            </a:ln>
                          </pic:spPr>
                        </pic:pic>
                        <wps:wsp>
                          <wps:cNvPr id="1037" name="Text Box 1037"/>
                          <wps:cNvSpPr txBox="1"/>
                          <wps:spPr>
                            <a:xfrm>
                              <a:off x="0" y="1114425"/>
                              <a:ext cx="2397760" cy="231140"/>
                            </a:xfrm>
                            <a:prstGeom prst="rect">
                              <a:avLst/>
                            </a:prstGeom>
                            <a:solidFill>
                              <a:prstClr val="white"/>
                            </a:solidFill>
                            <a:ln>
                              <a:noFill/>
                            </a:ln>
                            <a:effectLst/>
                          </wps:spPr>
                          <wps:txbx>
                            <w:txbxContent>
                              <w:p w14:paraId="52E773AB" w14:textId="7FD59B46" w:rsidR="00B169DB" w:rsidRPr="008E45EC" w:rsidRDefault="00B169DB" w:rsidP="00D25D3B">
                                <w:pPr>
                                  <w:pStyle w:val="Beschriftung"/>
                                  <w:rPr>
                                    <w:noProof/>
                                    <w:szCs w:val="24"/>
                                  </w:rPr>
                                </w:pPr>
                                <w:bookmarkStart w:id="3134" w:name="_Toc3557142"/>
                                <w:bookmarkStart w:id="3135" w:name="_Toc27753760"/>
                                <w:r>
                                  <w:t xml:space="preserve">Figure </w:t>
                                </w:r>
                                <w:r>
                                  <w:fldChar w:fldCharType="begin"/>
                                </w:r>
                                <w:r>
                                  <w:instrText xml:space="preserve"> SEQ Figure \* ARABIC </w:instrText>
                                </w:r>
                                <w:r>
                                  <w:fldChar w:fldCharType="separate"/>
                                </w:r>
                                <w:ins w:id="3136" w:author="Dr. Carsten Franke" w:date="2020-03-09T14:39:00Z">
                                  <w:r w:rsidR="00004854">
                                    <w:rPr>
                                      <w:noProof/>
                                    </w:rPr>
                                    <w:t>69</w:t>
                                  </w:r>
                                </w:ins>
                                <w:ins w:id="3137" w:author="nick" w:date="2020-02-20T20:00:00Z">
                                  <w:del w:id="3138" w:author="Dr. Carsten Franke" w:date="2020-03-09T14:39:00Z">
                                    <w:r w:rsidR="0047200E" w:rsidDel="00004854">
                                      <w:rPr>
                                        <w:noProof/>
                                      </w:rPr>
                                      <w:delText>70</w:delText>
                                    </w:r>
                                  </w:del>
                                </w:ins>
                                <w:del w:id="3139" w:author="Dr. Carsten Franke" w:date="2020-03-09T14:39:00Z">
                                  <w:r w:rsidDel="00004854">
                                    <w:rPr>
                                      <w:noProof/>
                                    </w:rPr>
                                    <w:delText>65</w:delText>
                                  </w:r>
                                </w:del>
                                <w:r>
                                  <w:fldChar w:fldCharType="end"/>
                                </w:r>
                                <w:r>
                                  <w:t>: Parameters of Y-Joint Weld</w:t>
                                </w:r>
                                <w:bookmarkEnd w:id="3134"/>
                                <w:bookmarkEnd w:id="31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anchor>
            </w:drawing>
          </mc:Choice>
          <mc:Fallback>
            <w:pict>
              <v:group w14:anchorId="78B33C27" id="Gruppieren 140" o:spid="_x0000_s1061" style="position:absolute;margin-left:18.35pt;margin-top:10.7pt;width:397.35pt;height:132.2pt;z-index:251706880" coordsize="50463,167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">
                <v:group id="Gruppieren 138" o:spid="_x0000_s1062" style="position:absolute;width:23342;height:16598" coordsize="23342,165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">
                  <v:shape id="Bild 186" o:spid="_x0000_s1063" type="#_x0000_t75" alt="YJoint_v2" style="position:absolute;left:476;width:22866;height:140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">
                    <v:imagedata r:id="rId181" o:title="YJoint_v2"/>
                  </v:shape>
                  <v:shape id="Text Box 1036" o:spid="_x0000_s1064" type="#_x0000_t202" style="position:absolute;top:14287;width:22866;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" filled="f" stroked="f">
                    <v:textbox style="mso-fit-shape-to-text:t" inset="0,0,0,0">
                      <w:txbxContent>
                        <w:p w14:paraId="6F25F6E5" w14:textId="5D6DB11C" w:rsidR="00B169DB" w:rsidRPr="00973973" w:rsidRDefault="00B169DB" w:rsidP="00D25D3B">
                          <w:pPr>
                            <w:pStyle w:val="Beschriftung"/>
                            <w:rPr>
                              <w:noProof/>
                              <w:szCs w:val="24"/>
                            </w:rPr>
                          </w:pPr>
                          <w:bookmarkStart w:id="3140" w:name="_Ref7931629"/>
                          <w:bookmarkStart w:id="3141" w:name="_Toc3557141"/>
                          <w:bookmarkStart w:id="3142" w:name="_Toc27753759"/>
                          <w:r>
                            <w:t xml:space="preserve">Figure </w:t>
                          </w:r>
                          <w:r>
                            <w:fldChar w:fldCharType="begin"/>
                          </w:r>
                          <w:r>
                            <w:instrText xml:space="preserve"> SEQ Figure \* ARABIC </w:instrText>
                          </w:r>
                          <w:r>
                            <w:fldChar w:fldCharType="separate"/>
                          </w:r>
                          <w:ins w:id="3143" w:author="Dr. Carsten Franke" w:date="2020-03-09T14:39:00Z">
                            <w:r w:rsidR="00004854">
                              <w:rPr>
                                <w:noProof/>
                              </w:rPr>
                              <w:t>69</w:t>
                            </w:r>
                          </w:ins>
                          <w:ins w:id="3144" w:author="nick" w:date="2020-02-20T20:00:00Z">
                            <w:del w:id="3145" w:author="Dr. Carsten Franke" w:date="2020-03-09T14:39:00Z">
                              <w:r w:rsidR="0047200E" w:rsidDel="00004854">
                                <w:rPr>
                                  <w:noProof/>
                                </w:rPr>
                                <w:delText>70</w:delText>
                              </w:r>
                            </w:del>
                          </w:ins>
                          <w:del w:id="3146" w:author="Dr. Carsten Franke" w:date="2020-03-09T14:39:00Z">
                            <w:r w:rsidDel="00004854">
                              <w:rPr>
                                <w:noProof/>
                              </w:rPr>
                              <w:delText>64</w:delText>
                            </w:r>
                          </w:del>
                          <w:r>
                            <w:fldChar w:fldCharType="end"/>
                          </w:r>
                          <w:bookmarkEnd w:id="3140"/>
                          <w:r>
                            <w:t>: Y-Joint Sheet Layout</w:t>
                          </w:r>
                          <w:bookmarkEnd w:id="3141"/>
                          <w:bookmarkEnd w:id="3142"/>
                        </w:p>
                      </w:txbxContent>
                    </v:textbox>
                  </v:shape>
                </v:group>
                <v:group id="Gruppieren 139" o:spid="_x0000_s1065" style="position:absolute;left:26479;top:3333;width:23984;height:13456" coordsize="23983,134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">
                  <v:shape id="Bild 187" o:spid="_x0000_s1066" type="#_x0000_t75" alt="YJoint_v2" style="position:absolute;left:95;width:11646;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">
                    <v:imagedata r:id="rId182" o:title="YJoint_v2" croptop="21958f" cropleft="4234f" cropright="29480f"/>
                  </v:shape>
                  <v:shape id="Bild 188" o:spid="_x0000_s1067" type="#_x0000_t75" alt="YJoint_v2" style="position:absolute;left:12858;width:11125;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">
                    <v:imagedata r:id="rId182" o:title="YJoint_v2" croptop="21958f" cropleft="34599f" cropright="538f"/>
                  </v:shape>
                  <v:shape id="Text Box 1037" o:spid="_x0000_s1068" type="#_x0000_t202" style="position:absolute;top:11144;width:23977;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" stroked="f">
                    <v:textbox style="mso-fit-shape-to-text:t" inset="0,0,0,0">
                      <w:txbxContent>
                        <w:p w14:paraId="52E773AB" w14:textId="7FD59B46" w:rsidR="00B169DB" w:rsidRPr="008E45EC" w:rsidRDefault="00B169DB" w:rsidP="00D25D3B">
                          <w:pPr>
                            <w:pStyle w:val="Beschriftung"/>
                            <w:rPr>
                              <w:noProof/>
                              <w:szCs w:val="24"/>
                            </w:rPr>
                          </w:pPr>
                          <w:bookmarkStart w:id="3147" w:name="_Toc3557142"/>
                          <w:bookmarkStart w:id="3148" w:name="_Toc27753760"/>
                          <w:r>
                            <w:t xml:space="preserve">Figure </w:t>
                          </w:r>
                          <w:r>
                            <w:fldChar w:fldCharType="begin"/>
                          </w:r>
                          <w:r>
                            <w:instrText xml:space="preserve"> SEQ Figure \* ARABIC </w:instrText>
                          </w:r>
                          <w:r>
                            <w:fldChar w:fldCharType="separate"/>
                          </w:r>
                          <w:ins w:id="3149" w:author="Dr. Carsten Franke" w:date="2020-03-09T14:39:00Z">
                            <w:r w:rsidR="00004854">
                              <w:rPr>
                                <w:noProof/>
                              </w:rPr>
                              <w:t>69</w:t>
                            </w:r>
                          </w:ins>
                          <w:ins w:id="3150" w:author="nick" w:date="2020-02-20T20:00:00Z">
                            <w:del w:id="3151" w:author="Dr. Carsten Franke" w:date="2020-03-09T14:39:00Z">
                              <w:r w:rsidR="0047200E" w:rsidDel="00004854">
                                <w:rPr>
                                  <w:noProof/>
                                </w:rPr>
                                <w:delText>70</w:delText>
                              </w:r>
                            </w:del>
                          </w:ins>
                          <w:del w:id="3152" w:author="Dr. Carsten Franke" w:date="2020-03-09T14:39:00Z">
                            <w:r w:rsidDel="00004854">
                              <w:rPr>
                                <w:noProof/>
                              </w:rPr>
                              <w:delText>65</w:delText>
                            </w:r>
                          </w:del>
                          <w:r>
                            <w:fldChar w:fldCharType="end"/>
                          </w:r>
                          <w:r>
                            <w:t>: Parameters of Y-Joint Weld</w:t>
                          </w:r>
                          <w:bookmarkEnd w:id="3147"/>
                          <w:bookmarkEnd w:id="3148"/>
                        </w:p>
                      </w:txbxContent>
                    </v:textbox>
                  </v:shape>
                </v:group>
                <w10:wrap type="topAndBottom"/>
              </v:group>
            </w:pict>
          </mc:Fallback>
        </mc:AlternateContent>
      </w:r>
    </w:p>
    <w:p w14:paraId="7F77775D" w14:textId="77777777" w:rsidR="00255787" w:rsidRPr="007055D9" w:rsidRDefault="00255787" w:rsidP="009F0B37">
      <w:pPr>
        <w:jc w:val="both"/>
      </w:pPr>
      <w:r w:rsidRPr="007055D9">
        <w:t xml:space="preserve">For the </w:t>
      </w:r>
      <w:r w:rsidR="009174B8" w:rsidRPr="007055D9">
        <w:t>penetration</w:t>
      </w:r>
      <w:r w:rsidRPr="007055D9">
        <w:t xml:space="preserve">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252B21D9" w14:textId="77777777" w:rsidR="00255787" w:rsidRPr="007055D9" w:rsidRDefault="00255787" w:rsidP="009F0B37">
      <w:pPr>
        <w:jc w:val="both"/>
      </w:pPr>
      <w:r w:rsidRPr="007055D9">
        <w:t xml:space="preserve">This is computed by </w:t>
      </w:r>
      <w:r w:rsidRPr="007055D9">
        <w:rPr>
          <w:position w:val="-32"/>
          <w:szCs w:val="22"/>
        </w:rPr>
        <w:object w:dxaOrig="1240" w:dyaOrig="700" w14:anchorId="1723D831">
          <v:shape id="_x0000_i1032" type="#_x0000_t75" style="width:62.25pt;height:35.25pt" o:ole="">
            <v:imagedata r:id="rId155" o:title=""/>
          </v:shape>
          <o:OLEObject Type="Embed" ProgID="Equation.3" ShapeID="_x0000_i1032" DrawAspect="Content" ObjectID="_1645275665" r:id="rId183"/>
        </w:object>
      </w:r>
      <w:r w:rsidRPr="007055D9">
        <w:t xml:space="preserve"> where index </w:t>
      </w:r>
      <w:proofErr w:type="spellStart"/>
      <w:r w:rsidRPr="007055D9">
        <w:rPr>
          <w:rStyle w:val="TextZchn"/>
          <w:i/>
        </w:rPr>
        <w:t>i</w:t>
      </w:r>
      <w:proofErr w:type="spellEnd"/>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02BE4D70" w14:textId="77777777" w:rsidR="00255787" w:rsidRPr="007055D9" w:rsidRDefault="00255787" w:rsidP="009F0B37">
      <w:pPr>
        <w:jc w:val="both"/>
      </w:pPr>
      <w:r w:rsidRPr="007055D9">
        <w:t xml:space="preserve">Inside the χMCF File </w:t>
      </w:r>
      <w:r w:rsidR="009174B8" w:rsidRPr="007055D9">
        <w:t>only</w:t>
      </w:r>
      <w:r w:rsidRPr="007055D9">
        <w:t xml:space="preserve"> a subset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6"/>
        <w:gridCol w:w="1401"/>
        <w:gridCol w:w="1474"/>
        <w:gridCol w:w="1474"/>
        <w:gridCol w:w="1475"/>
      </w:tblGrid>
      <w:tr w:rsidR="00255787" w:rsidRPr="007055D9" w14:paraId="7464059B" w14:textId="77777777" w:rsidTr="00263237">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9AD7FBA" w14:textId="77777777" w:rsidR="00255787" w:rsidRPr="007055D9" w:rsidRDefault="00255787" w:rsidP="00C0357F">
            <w:pPr>
              <w:keepNext/>
              <w:rPr>
                <w:b/>
                <w:i/>
              </w:rPr>
            </w:pPr>
            <w:r w:rsidRPr="007055D9">
              <w:rPr>
                <w:b/>
                <w:i/>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09EBB2" w14:textId="77777777" w:rsidR="00255787" w:rsidRPr="007055D9" w:rsidRDefault="00255787" w:rsidP="00C0357F">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A3F670" w14:textId="77777777" w:rsidR="00255787" w:rsidRPr="007055D9" w:rsidRDefault="00255787" w:rsidP="00C0357F">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31FA61" w14:textId="77777777" w:rsidR="00255787" w:rsidRPr="007055D9" w:rsidRDefault="00255787" w:rsidP="00C0357F">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5F5752" w14:textId="77777777" w:rsidR="00255787" w:rsidRPr="007055D9" w:rsidRDefault="000E60DF" w:rsidP="00C0357F">
            <w:pPr>
              <w:keepNext/>
              <w:rPr>
                <w:b/>
                <w:i/>
              </w:rPr>
            </w:pPr>
            <w:r>
              <w:rPr>
                <w:b/>
                <w:i/>
              </w:rPr>
              <w:t>Use</w:t>
            </w:r>
          </w:p>
        </w:tc>
        <w:tc>
          <w:tcPr>
            <w:tcW w:w="147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4A5B6D6" w14:textId="77777777" w:rsidR="00255787" w:rsidRPr="007055D9" w:rsidRDefault="00255787" w:rsidP="00C0357F">
            <w:pPr>
              <w:keepNext/>
              <w:rPr>
                <w:b/>
                <w:i/>
              </w:rPr>
            </w:pPr>
            <w:r w:rsidRPr="007055D9">
              <w:rPr>
                <w:b/>
                <w:i/>
              </w:rPr>
              <w:t>Default Value</w:t>
            </w:r>
          </w:p>
        </w:tc>
      </w:tr>
      <w:tr w:rsidR="005A5679" w:rsidRPr="007055D9" w14:paraId="1907D1A7" w14:textId="77777777" w:rsidTr="00263237">
        <w:trPr>
          <w:jc w:val="center"/>
        </w:trPr>
        <w:tc>
          <w:tcPr>
            <w:tcW w:w="1191" w:type="dxa"/>
            <w:shd w:val="clear" w:color="auto" w:fill="auto"/>
            <w:vAlign w:val="bottom"/>
          </w:tcPr>
          <w:p w14:paraId="3C3811A8" w14:textId="77777777" w:rsidR="005A5679" w:rsidRPr="009F0B37" w:rsidRDefault="00A11F1C" w:rsidP="00CC7692">
            <w:pPr>
              <w:rPr>
                <w:sz w:val="20"/>
                <w:szCs w:val="20"/>
              </w:rPr>
            </w:pPr>
            <w:r>
              <w:rPr>
                <w:sz w:val="20"/>
                <w:szCs w:val="20"/>
              </w:rPr>
              <w:t>A</w:t>
            </w:r>
          </w:p>
        </w:tc>
        <w:tc>
          <w:tcPr>
            <w:tcW w:w="1516" w:type="dxa"/>
            <w:shd w:val="clear" w:color="auto" w:fill="auto"/>
            <w:vAlign w:val="bottom"/>
          </w:tcPr>
          <w:p w14:paraId="4E0A27BB" w14:textId="77777777" w:rsidR="005A5679" w:rsidRPr="009F0B37" w:rsidRDefault="00584300" w:rsidP="00CC7692">
            <w:pPr>
              <w:rPr>
                <w:sz w:val="20"/>
                <w:szCs w:val="20"/>
              </w:rPr>
            </w:pPr>
            <w:r>
              <w:rPr>
                <w:sz w:val="20"/>
                <w:szCs w:val="20"/>
              </w:rPr>
              <w:t>t</w:t>
            </w:r>
            <w:r w:rsidR="005A5679" w:rsidRPr="009F0B37">
              <w:rPr>
                <w:sz w:val="20"/>
                <w:szCs w:val="20"/>
              </w:rPr>
              <w:t>hickness</w:t>
            </w:r>
          </w:p>
        </w:tc>
        <w:tc>
          <w:tcPr>
            <w:tcW w:w="1401" w:type="dxa"/>
            <w:shd w:val="clear" w:color="auto" w:fill="auto"/>
            <w:vAlign w:val="bottom"/>
          </w:tcPr>
          <w:p w14:paraId="76A318A2" w14:textId="77777777" w:rsidR="005A5679" w:rsidRPr="009F0B37" w:rsidRDefault="005A5679" w:rsidP="00CC7692">
            <w:pPr>
              <w:rPr>
                <w:sz w:val="20"/>
                <w:szCs w:val="20"/>
              </w:rPr>
            </w:pPr>
            <w:r w:rsidRPr="009F0B37">
              <w:rPr>
                <w:sz w:val="20"/>
                <w:szCs w:val="20"/>
              </w:rPr>
              <w:t>1 – 2</w:t>
            </w:r>
          </w:p>
        </w:tc>
        <w:tc>
          <w:tcPr>
            <w:tcW w:w="1474" w:type="dxa"/>
            <w:shd w:val="clear" w:color="auto" w:fill="auto"/>
            <w:vAlign w:val="bottom"/>
          </w:tcPr>
          <w:p w14:paraId="69F4E7AD" w14:textId="77777777" w:rsidR="005A5679" w:rsidRPr="009F0B37" w:rsidRDefault="005A5679" w:rsidP="00CC7692">
            <w:pPr>
              <w:rPr>
                <w:sz w:val="20"/>
                <w:szCs w:val="20"/>
              </w:rPr>
            </w:pPr>
            <w:r w:rsidRPr="009F0B37">
              <w:rPr>
                <w:sz w:val="20"/>
                <w:szCs w:val="20"/>
              </w:rPr>
              <w:t>≥ 0</w:t>
            </w:r>
          </w:p>
        </w:tc>
        <w:tc>
          <w:tcPr>
            <w:tcW w:w="1474" w:type="dxa"/>
            <w:shd w:val="clear" w:color="auto" w:fill="auto"/>
            <w:vAlign w:val="bottom"/>
          </w:tcPr>
          <w:p w14:paraId="7368B62E" w14:textId="77777777" w:rsidR="005A5679" w:rsidRPr="009F0B37" w:rsidRDefault="00263237" w:rsidP="00CC7692">
            <w:pPr>
              <w:rPr>
                <w:sz w:val="20"/>
                <w:szCs w:val="20"/>
              </w:rPr>
            </w:pPr>
            <w:r>
              <w:rPr>
                <w:sz w:val="20"/>
                <w:szCs w:val="20"/>
              </w:rPr>
              <w:t>Optional</w:t>
            </w:r>
          </w:p>
        </w:tc>
        <w:tc>
          <w:tcPr>
            <w:tcW w:w="1475" w:type="dxa"/>
            <w:shd w:val="clear" w:color="auto" w:fill="auto"/>
            <w:vAlign w:val="bottom"/>
          </w:tcPr>
          <w:p w14:paraId="1321F6DA" w14:textId="77777777" w:rsidR="005A5679" w:rsidRPr="009F0B37" w:rsidRDefault="0035512A" w:rsidP="00CC7692">
            <w:pPr>
              <w:rPr>
                <w:sz w:val="20"/>
                <w:szCs w:val="20"/>
              </w:rPr>
            </w:pPr>
            <w:r>
              <w:rPr>
                <w:sz w:val="20"/>
                <w:szCs w:val="20"/>
              </w:rPr>
              <w:t>-</w:t>
            </w:r>
          </w:p>
        </w:tc>
      </w:tr>
      <w:tr w:rsidR="005A5679" w:rsidRPr="007055D9" w14:paraId="45F69DBA" w14:textId="77777777" w:rsidTr="00263237">
        <w:trPr>
          <w:jc w:val="center"/>
        </w:trPr>
        <w:tc>
          <w:tcPr>
            <w:tcW w:w="1191" w:type="dxa"/>
            <w:shd w:val="clear" w:color="auto" w:fill="auto"/>
            <w:vAlign w:val="bottom"/>
          </w:tcPr>
          <w:p w14:paraId="5C02BFF2" w14:textId="77777777" w:rsidR="005A5679" w:rsidRPr="009F0B37" w:rsidRDefault="00A11F1C" w:rsidP="00CC7692">
            <w:pPr>
              <w:rPr>
                <w:sz w:val="20"/>
                <w:szCs w:val="20"/>
              </w:rPr>
            </w:pPr>
            <w:r w:rsidRPr="0033379A">
              <w:rPr>
                <w:sz w:val="20"/>
                <w:szCs w:val="20"/>
              </w:rPr>
              <w:t>Β</w:t>
            </w:r>
          </w:p>
        </w:tc>
        <w:tc>
          <w:tcPr>
            <w:tcW w:w="1516" w:type="dxa"/>
            <w:shd w:val="clear" w:color="auto" w:fill="auto"/>
            <w:vAlign w:val="bottom"/>
          </w:tcPr>
          <w:p w14:paraId="708A7D4E" w14:textId="77777777" w:rsidR="005A5679" w:rsidRPr="009F0B37" w:rsidRDefault="00584300" w:rsidP="00CC7692">
            <w:pPr>
              <w:rPr>
                <w:sz w:val="20"/>
                <w:szCs w:val="20"/>
              </w:rPr>
            </w:pPr>
            <w:r>
              <w:rPr>
                <w:sz w:val="20"/>
                <w:szCs w:val="20"/>
              </w:rPr>
              <w:t>a</w:t>
            </w:r>
            <w:r w:rsidR="005A5679" w:rsidRPr="009F0B37">
              <w:rPr>
                <w:sz w:val="20"/>
                <w:szCs w:val="20"/>
              </w:rPr>
              <w:t>ngle</w:t>
            </w:r>
          </w:p>
        </w:tc>
        <w:tc>
          <w:tcPr>
            <w:tcW w:w="1401" w:type="dxa"/>
            <w:shd w:val="clear" w:color="auto" w:fill="auto"/>
            <w:vAlign w:val="bottom"/>
          </w:tcPr>
          <w:p w14:paraId="0BF603BD" w14:textId="77777777" w:rsidR="005A5679" w:rsidRPr="009F0B37" w:rsidRDefault="005A5679" w:rsidP="00CC7692">
            <w:pPr>
              <w:rPr>
                <w:sz w:val="20"/>
                <w:szCs w:val="20"/>
              </w:rPr>
            </w:pPr>
            <w:r w:rsidRPr="009F0B37">
              <w:rPr>
                <w:sz w:val="20"/>
                <w:szCs w:val="20"/>
              </w:rPr>
              <w:t>0 – 2</w:t>
            </w:r>
          </w:p>
        </w:tc>
        <w:tc>
          <w:tcPr>
            <w:tcW w:w="1474" w:type="dxa"/>
            <w:shd w:val="clear" w:color="auto" w:fill="auto"/>
            <w:vAlign w:val="bottom"/>
          </w:tcPr>
          <w:p w14:paraId="77FA1A6F" w14:textId="77777777" w:rsidR="005A5679" w:rsidRPr="009F0B37" w:rsidRDefault="005A5679" w:rsidP="00CC7692">
            <w:pPr>
              <w:rPr>
                <w:sz w:val="20"/>
                <w:szCs w:val="20"/>
              </w:rPr>
            </w:pPr>
            <w:r w:rsidRPr="009F0B37">
              <w:rPr>
                <w:sz w:val="20"/>
                <w:szCs w:val="20"/>
              </w:rPr>
              <w:t>≥ 0</w:t>
            </w:r>
          </w:p>
        </w:tc>
        <w:tc>
          <w:tcPr>
            <w:tcW w:w="1474" w:type="dxa"/>
            <w:shd w:val="clear" w:color="auto" w:fill="auto"/>
            <w:vAlign w:val="bottom"/>
          </w:tcPr>
          <w:p w14:paraId="50D51E0B" w14:textId="77777777" w:rsidR="005A5679" w:rsidRPr="009F0B37" w:rsidRDefault="005A5679" w:rsidP="00CC7692">
            <w:pPr>
              <w:rPr>
                <w:sz w:val="20"/>
                <w:szCs w:val="20"/>
              </w:rPr>
            </w:pPr>
            <w:r w:rsidRPr="009F0B37">
              <w:rPr>
                <w:sz w:val="20"/>
                <w:szCs w:val="20"/>
              </w:rPr>
              <w:t>Optional</w:t>
            </w:r>
          </w:p>
        </w:tc>
        <w:tc>
          <w:tcPr>
            <w:tcW w:w="1475" w:type="dxa"/>
            <w:shd w:val="clear" w:color="auto" w:fill="auto"/>
            <w:vAlign w:val="bottom"/>
          </w:tcPr>
          <w:p w14:paraId="1AEE6071" w14:textId="77777777" w:rsidR="005A5679" w:rsidRPr="009F0B37" w:rsidRDefault="005A5679" w:rsidP="00CC7692">
            <w:pPr>
              <w:rPr>
                <w:sz w:val="20"/>
                <w:szCs w:val="20"/>
              </w:rPr>
            </w:pPr>
            <w:r w:rsidRPr="009F0B37">
              <w:rPr>
                <w:sz w:val="20"/>
                <w:szCs w:val="20"/>
              </w:rPr>
              <w:t>45 [deg]</w:t>
            </w:r>
          </w:p>
        </w:tc>
      </w:tr>
      <w:tr w:rsidR="005A5679" w:rsidRPr="007055D9" w14:paraId="7B2ABE90" w14:textId="77777777" w:rsidTr="00263237">
        <w:trPr>
          <w:jc w:val="center"/>
        </w:trPr>
        <w:tc>
          <w:tcPr>
            <w:tcW w:w="1191" w:type="dxa"/>
            <w:shd w:val="clear" w:color="auto" w:fill="auto"/>
            <w:vAlign w:val="bottom"/>
          </w:tcPr>
          <w:p w14:paraId="210DB7C6" w14:textId="77777777" w:rsidR="005A5679" w:rsidRPr="009F0B37" w:rsidRDefault="00584300" w:rsidP="00CC7692">
            <w:pPr>
              <w:rPr>
                <w:sz w:val="20"/>
                <w:szCs w:val="20"/>
              </w:rPr>
            </w:pPr>
            <w:r w:rsidRPr="009F0B37">
              <w:rPr>
                <w:sz w:val="20"/>
                <w:szCs w:val="20"/>
              </w:rPr>
              <w:t>η</w:t>
            </w:r>
            <w:r w:rsidRPr="009F0B37" w:rsidDel="009F0B37">
              <w:rPr>
                <w:sz w:val="20"/>
                <w:szCs w:val="20"/>
              </w:rPr>
              <w:t xml:space="preserve"> </w:t>
            </w:r>
          </w:p>
        </w:tc>
        <w:tc>
          <w:tcPr>
            <w:tcW w:w="1516" w:type="dxa"/>
            <w:shd w:val="clear" w:color="auto" w:fill="auto"/>
            <w:vAlign w:val="bottom"/>
          </w:tcPr>
          <w:p w14:paraId="264FDA2F" w14:textId="77777777" w:rsidR="005A5679" w:rsidRPr="009F0B37" w:rsidRDefault="00B550BE" w:rsidP="00CC7692">
            <w:pPr>
              <w:rPr>
                <w:sz w:val="20"/>
                <w:szCs w:val="20"/>
              </w:rPr>
            </w:pPr>
            <w:r>
              <w:rPr>
                <w:sz w:val="20"/>
                <w:szCs w:val="20"/>
              </w:rPr>
              <w:t>penetration</w:t>
            </w:r>
          </w:p>
        </w:tc>
        <w:tc>
          <w:tcPr>
            <w:tcW w:w="1401" w:type="dxa"/>
            <w:shd w:val="clear" w:color="auto" w:fill="auto"/>
            <w:vAlign w:val="bottom"/>
          </w:tcPr>
          <w:p w14:paraId="6071F9D7" w14:textId="77777777" w:rsidR="005A5679" w:rsidRPr="009F0B37" w:rsidRDefault="00584300" w:rsidP="00CC7692">
            <w:pPr>
              <w:rPr>
                <w:sz w:val="20"/>
                <w:szCs w:val="20"/>
              </w:rPr>
            </w:pPr>
            <w:r w:rsidRPr="009F0B37">
              <w:rPr>
                <w:sz w:val="20"/>
                <w:szCs w:val="20"/>
              </w:rPr>
              <w:t>0 – 2</w:t>
            </w:r>
          </w:p>
        </w:tc>
        <w:tc>
          <w:tcPr>
            <w:tcW w:w="1474" w:type="dxa"/>
            <w:shd w:val="clear" w:color="auto" w:fill="auto"/>
            <w:vAlign w:val="bottom"/>
          </w:tcPr>
          <w:p w14:paraId="0F8A92DD" w14:textId="77777777" w:rsidR="005A5679" w:rsidRPr="009F0B37" w:rsidRDefault="00584300" w:rsidP="00CC7692">
            <w:pPr>
              <w:rPr>
                <w:sz w:val="20"/>
                <w:szCs w:val="20"/>
              </w:rPr>
            </w:pPr>
            <w:r w:rsidRPr="009F0B37">
              <w:rPr>
                <w:sz w:val="20"/>
                <w:szCs w:val="20"/>
              </w:rPr>
              <w:t>0 ≤ η ≤ 1</w:t>
            </w:r>
          </w:p>
        </w:tc>
        <w:tc>
          <w:tcPr>
            <w:tcW w:w="1474" w:type="dxa"/>
            <w:shd w:val="clear" w:color="auto" w:fill="auto"/>
            <w:vAlign w:val="bottom"/>
          </w:tcPr>
          <w:p w14:paraId="5230CF06" w14:textId="77777777" w:rsidR="005A5679" w:rsidRPr="009F0B37" w:rsidRDefault="00584300" w:rsidP="00CC7692">
            <w:pPr>
              <w:rPr>
                <w:sz w:val="20"/>
                <w:szCs w:val="20"/>
              </w:rPr>
            </w:pPr>
            <w:r w:rsidRPr="009F0B37">
              <w:rPr>
                <w:sz w:val="20"/>
                <w:szCs w:val="20"/>
              </w:rPr>
              <w:t>Optional</w:t>
            </w:r>
            <w:r w:rsidRPr="009F0B37" w:rsidDel="009F0B37">
              <w:rPr>
                <w:sz w:val="20"/>
                <w:szCs w:val="20"/>
              </w:rPr>
              <w:t xml:space="preserve"> </w:t>
            </w:r>
          </w:p>
        </w:tc>
        <w:tc>
          <w:tcPr>
            <w:tcW w:w="1475" w:type="dxa"/>
            <w:shd w:val="clear" w:color="auto" w:fill="auto"/>
            <w:vAlign w:val="bottom"/>
          </w:tcPr>
          <w:p w14:paraId="3582EF7F" w14:textId="77777777" w:rsidR="005A5679" w:rsidRPr="009F0B37" w:rsidRDefault="00584300" w:rsidP="00D25D3B">
            <w:pPr>
              <w:keepNext/>
              <w:rPr>
                <w:sz w:val="20"/>
                <w:szCs w:val="20"/>
              </w:rPr>
            </w:pPr>
            <w:r w:rsidRPr="009F0B37">
              <w:rPr>
                <w:sz w:val="20"/>
                <w:szCs w:val="20"/>
              </w:rPr>
              <w:t>0</w:t>
            </w:r>
          </w:p>
        </w:tc>
      </w:tr>
    </w:tbl>
    <w:p w14:paraId="31DD9BF1" w14:textId="5B913ABB" w:rsidR="00D25D3B" w:rsidRDefault="00D25D3B" w:rsidP="00D25D3B">
      <w:pPr>
        <w:pStyle w:val="Beschriftung"/>
        <w:spacing w:before="120"/>
      </w:pPr>
      <w:bookmarkStart w:id="3153" w:name="_Toc3566511"/>
      <w:bookmarkStart w:id="3154" w:name="_Toc27753882"/>
      <w:bookmarkStart w:id="3155" w:name="_Toc338939211"/>
      <w:r>
        <w:t xml:space="preserve">Table </w:t>
      </w:r>
      <w:ins w:id="3156" w:author="Dr. Carsten Franke" w:date="2020-03-09T16:02:00Z">
        <w:r w:rsidR="001D2A94">
          <w:fldChar w:fldCharType="begin"/>
        </w:r>
        <w:r w:rsidR="001D2A94">
          <w:instrText xml:space="preserve"> SEQ Table \* ARABIC </w:instrText>
        </w:r>
      </w:ins>
      <w:r w:rsidR="001D2A94">
        <w:fldChar w:fldCharType="separate"/>
      </w:r>
      <w:ins w:id="3157" w:author="Dr. Carsten Franke" w:date="2020-03-09T16:02:00Z">
        <w:r w:rsidR="001D2A94">
          <w:rPr>
            <w:noProof/>
          </w:rPr>
          <w:t>109</w:t>
        </w:r>
        <w:r w:rsidR="001D2A94">
          <w:fldChar w:fldCharType="end"/>
        </w:r>
      </w:ins>
      <w:del w:id="3158" w:author="Dr. Carsten Franke" w:date="2020-03-09T16:02:00Z">
        <w:r w:rsidDel="001D2A94">
          <w:fldChar w:fldCharType="begin"/>
        </w:r>
        <w:r w:rsidDel="001D2A94">
          <w:delInstrText xml:space="preserve"> SEQ Table \* ARABIC </w:delInstrText>
        </w:r>
        <w:r w:rsidDel="001D2A94">
          <w:fldChar w:fldCharType="separate"/>
        </w:r>
      </w:del>
      <w:del w:id="3159" w:author="Dr. Carsten Franke" w:date="2020-03-09T14:38:00Z">
        <w:r w:rsidR="007E2D34" w:rsidDel="00004854">
          <w:rPr>
            <w:noProof/>
          </w:rPr>
          <w:delText>107</w:delText>
        </w:r>
      </w:del>
      <w:del w:id="3160" w:author="Dr. Carsten Franke" w:date="2020-03-09T16:02:00Z">
        <w:r w:rsidDel="001D2A94">
          <w:fldChar w:fldCharType="end"/>
        </w:r>
      </w:del>
      <w:r>
        <w:t>: Parameters of Y-Joint</w:t>
      </w:r>
      <w:bookmarkEnd w:id="3153"/>
      <w:bookmarkEnd w:id="3154"/>
    </w:p>
    <w:p w14:paraId="1DB42952" w14:textId="77777777" w:rsidR="0006113C" w:rsidRPr="007055D9" w:rsidRDefault="0006113C" w:rsidP="00F4558F">
      <w:pPr>
        <w:pStyle w:val="berschrift4"/>
        <w:tabs>
          <w:tab w:val="clear" w:pos="864"/>
          <w:tab w:val="num" w:pos="993"/>
        </w:tabs>
      </w:pPr>
      <w:bookmarkStart w:id="3161" w:name="_Toc3557046"/>
      <w:bookmarkStart w:id="3162" w:name="_Toc27753660"/>
      <w:r w:rsidRPr="007055D9">
        <w:t>Attributes</w:t>
      </w:r>
      <w:bookmarkEnd w:id="3155"/>
      <w:bookmarkEnd w:id="3161"/>
      <w:bookmarkEnd w:id="3162"/>
    </w:p>
    <w:p w14:paraId="23A1EE2E" w14:textId="77777777" w:rsidR="0006113C" w:rsidRPr="007055D9" w:rsidRDefault="00D83FC9" w:rsidP="00C0357F">
      <w:pPr>
        <w:pStyle w:val="berschrift5"/>
        <w:keepNext/>
      </w:pPr>
      <w:bookmarkStart w:id="3163" w:name="_Toc338939213"/>
      <w:r w:rsidRPr="007055D9">
        <w:t xml:space="preserve">Attribute </w:t>
      </w:r>
      <w:r w:rsidR="00194316">
        <w:t>"</w:t>
      </w:r>
      <w:r w:rsidRPr="007055D9">
        <w:t>b</w:t>
      </w:r>
      <w:r w:rsidR="0006113C" w:rsidRPr="007055D9">
        <w:t>ase</w:t>
      </w:r>
      <w:bookmarkEnd w:id="3163"/>
      <w:r w:rsidR="00194316">
        <w:t>"</w:t>
      </w:r>
    </w:p>
    <w:p w14:paraId="163B27D1"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76732CE0" w14:textId="77777777" w:rsidR="0006113C" w:rsidRPr="007055D9" w:rsidRDefault="00D83FC9" w:rsidP="00C0357F">
      <w:pPr>
        <w:pStyle w:val="berschrift5"/>
        <w:keepNext/>
      </w:pPr>
      <w:bookmarkStart w:id="3164" w:name="_Toc338939214"/>
      <w:r w:rsidRPr="007055D9">
        <w:t xml:space="preserve">Attribute </w:t>
      </w:r>
      <w:r w:rsidR="00194316">
        <w:t>"</w:t>
      </w:r>
      <w:proofErr w:type="spellStart"/>
      <w:r w:rsidRPr="007055D9">
        <w:t>t</w:t>
      </w:r>
      <w:r w:rsidR="0006113C" w:rsidRPr="007055D9">
        <w:t>echnology</w:t>
      </w:r>
      <w:bookmarkEnd w:id="3164"/>
      <w:proofErr w:type="spellEnd"/>
      <w:r w:rsidR="00194316">
        <w:t>"</w:t>
      </w:r>
    </w:p>
    <w:p w14:paraId="3B8D972B" w14:textId="77777777" w:rsidR="0006113C" w:rsidRPr="007055D9" w:rsidRDefault="0006113C" w:rsidP="00327322">
      <w:pPr>
        <w:keepNext/>
      </w:pPr>
      <w:r w:rsidRPr="007055D9">
        <w:t xml:space="preserve">The value for the attribute </w:t>
      </w:r>
      <w:r w:rsidRPr="007055D9">
        <w:rPr>
          <w:rStyle w:val="XMLElement"/>
        </w:rPr>
        <w:t xml:space="preserve">technology </w:t>
      </w:r>
      <w:r w:rsidRPr="007055D9">
        <w:t>can be specified using the following values:</w:t>
      </w:r>
    </w:p>
    <w:p w14:paraId="41ED27F5" w14:textId="77777777" w:rsidR="0006113C" w:rsidRPr="007055D9" w:rsidRDefault="00E948A1" w:rsidP="0006113C">
      <w:pPr>
        <w:pStyle w:val="Aufzhlungszeichen"/>
        <w:rPr>
          <w:rStyle w:val="XMLElement"/>
        </w:rPr>
      </w:pPr>
      <w:r>
        <w:rPr>
          <w:rStyle w:val="XMLElement"/>
        </w:rPr>
        <w:t>r</w:t>
      </w:r>
      <w:r w:rsidR="0006113C" w:rsidRPr="007055D9">
        <w:rPr>
          <w:rStyle w:val="XMLElement"/>
        </w:rPr>
        <w:t>esistance</w:t>
      </w:r>
    </w:p>
    <w:p w14:paraId="4222CBF4" w14:textId="77777777" w:rsidR="0006113C" w:rsidRPr="007055D9" w:rsidRDefault="00E948A1" w:rsidP="0006113C">
      <w:pPr>
        <w:pStyle w:val="Aufzhlungszeichen"/>
        <w:rPr>
          <w:rStyle w:val="XMLElement"/>
        </w:rPr>
      </w:pPr>
      <w:r>
        <w:rPr>
          <w:rStyle w:val="XMLElement"/>
        </w:rPr>
        <w:lastRenderedPageBreak/>
        <w:t>a</w:t>
      </w:r>
      <w:r w:rsidR="0006113C" w:rsidRPr="007055D9">
        <w:rPr>
          <w:rStyle w:val="XMLElement"/>
        </w:rPr>
        <w:t>rc</w:t>
      </w:r>
    </w:p>
    <w:p w14:paraId="4BF72356" w14:textId="77777777" w:rsidR="0006113C" w:rsidRPr="00604BF1" w:rsidRDefault="00E948A1" w:rsidP="0006113C">
      <w:pPr>
        <w:pStyle w:val="Aufzhlungszeichen"/>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63136FF5" w14:textId="77777777" w:rsidR="00604BF1" w:rsidRDefault="00604BF1" w:rsidP="0006113C">
      <w:pPr>
        <w:pStyle w:val="Aufzhlungszeichen"/>
        <w:rPr>
          <w:rStyle w:val="XMLElement"/>
        </w:rPr>
      </w:pPr>
      <w:r>
        <w:rPr>
          <w:rStyle w:val="XMLElement"/>
        </w:rPr>
        <w:t>friction</w:t>
      </w:r>
    </w:p>
    <w:p w14:paraId="7BBB0269" w14:textId="77777777" w:rsidR="00604BF1" w:rsidRPr="007055D9" w:rsidRDefault="00604BF1" w:rsidP="0006113C">
      <w:pPr>
        <w:pStyle w:val="Aufzhlungszeichen"/>
        <w:rPr>
          <w:rStyle w:val="XMLElement"/>
        </w:rPr>
      </w:pPr>
      <w:r>
        <w:rPr>
          <w:rStyle w:val="XMLElement"/>
        </w:rPr>
        <w:t>brazing</w:t>
      </w:r>
    </w:p>
    <w:p w14:paraId="50587260" w14:textId="77777777" w:rsidR="0006113C" w:rsidRPr="007055D9" w:rsidRDefault="0006113C" w:rsidP="00F4558F">
      <w:pPr>
        <w:pStyle w:val="berschrift4"/>
        <w:tabs>
          <w:tab w:val="clear" w:pos="864"/>
          <w:tab w:val="num" w:pos="993"/>
        </w:tabs>
      </w:pPr>
      <w:bookmarkStart w:id="3165" w:name="_Toc338939215"/>
      <w:bookmarkStart w:id="3166" w:name="_Toc3557047"/>
      <w:bookmarkStart w:id="3167" w:name="_Toc27753661"/>
      <w:r w:rsidRPr="007055D9">
        <w:t xml:space="preserve">Element </w:t>
      </w:r>
      <w:r w:rsidR="00194316">
        <w:t>"</w:t>
      </w:r>
      <w:proofErr w:type="spellStart"/>
      <w:r w:rsidRPr="007055D9">
        <w:t>weld_position</w:t>
      </w:r>
      <w:bookmarkEnd w:id="3165"/>
      <w:bookmarkEnd w:id="3166"/>
      <w:proofErr w:type="spellEnd"/>
      <w:r w:rsidR="00194316">
        <w:t>"</w:t>
      </w:r>
      <w:bookmarkEnd w:id="3167"/>
    </w:p>
    <w:p w14:paraId="6C28AD01" w14:textId="77777777" w:rsidR="0006113C" w:rsidRPr="007055D9" w:rsidRDefault="0006113C" w:rsidP="00B313C1">
      <w:pPr>
        <w:jc w:val="both"/>
      </w:pPr>
      <w:r w:rsidRPr="007055D9">
        <w:t xml:space="preserve">For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xml:space="preserve"> the following attri</w:t>
      </w:r>
      <w:r w:rsidR="00B313C1">
        <w:t>butes can be specified for the Y</w:t>
      </w:r>
      <w:r w:rsidRPr="007055D9">
        <w:t>-</w:t>
      </w:r>
      <w:r w:rsidR="00B313C1">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2C4E69C0" w14:textId="77777777" w:rsidTr="007A3431">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820149" w14:textId="77777777" w:rsidR="0006113C" w:rsidRPr="007055D9" w:rsidRDefault="0006113C" w:rsidP="00C0357F">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784C85" w14:textId="77777777" w:rsidR="0006113C" w:rsidRPr="007055D9" w:rsidRDefault="0006113C" w:rsidP="00C0357F">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1C8606" w14:textId="77777777" w:rsidR="0006113C" w:rsidRPr="007055D9" w:rsidRDefault="000E60DF" w:rsidP="00C0357F">
            <w:pPr>
              <w:keepNext/>
              <w:rPr>
                <w:b/>
                <w:i/>
              </w:rPr>
            </w:pPr>
            <w:r>
              <w:rPr>
                <w:b/>
                <w:i/>
              </w:rPr>
              <w:t>Use</w:t>
            </w:r>
          </w:p>
        </w:tc>
      </w:tr>
      <w:tr w:rsidR="00CA6411" w:rsidRPr="007055D9" w14:paraId="1BF02FC0" w14:textId="77777777" w:rsidTr="007A3431">
        <w:trPr>
          <w:jc w:val="center"/>
        </w:trPr>
        <w:tc>
          <w:tcPr>
            <w:tcW w:w="1871" w:type="dxa"/>
            <w:shd w:val="clear" w:color="auto" w:fill="auto"/>
            <w:vAlign w:val="bottom"/>
          </w:tcPr>
          <w:p w14:paraId="573BAEDC" w14:textId="77777777" w:rsidR="00CA6411" w:rsidRPr="007811DF" w:rsidRDefault="00A11F1C" w:rsidP="000437CC">
            <w:pPr>
              <w:rPr>
                <w:rStyle w:val="Kommentarzeichen"/>
                <w:sz w:val="20"/>
                <w:szCs w:val="20"/>
                <w:lang w:eastAsia="x-none"/>
              </w:rPr>
            </w:pPr>
            <w:r>
              <w:rPr>
                <w:sz w:val="20"/>
                <w:szCs w:val="20"/>
              </w:rPr>
              <w:t>B</w:t>
            </w:r>
            <w:r w:rsidR="00CA6411" w:rsidRPr="009F236F">
              <w:rPr>
                <w:sz w:val="20"/>
                <w:szCs w:val="20"/>
              </w:rPr>
              <w:t>ase</w:t>
            </w:r>
          </w:p>
        </w:tc>
        <w:tc>
          <w:tcPr>
            <w:tcW w:w="1800" w:type="dxa"/>
            <w:shd w:val="clear" w:color="auto" w:fill="auto"/>
            <w:vAlign w:val="bottom"/>
          </w:tcPr>
          <w:p w14:paraId="27B00C09" w14:textId="77777777" w:rsidR="00CA6411" w:rsidRPr="009F236F" w:rsidRDefault="00C9639A" w:rsidP="0053575A">
            <w:pPr>
              <w:rPr>
                <w:sz w:val="20"/>
                <w:szCs w:val="20"/>
              </w:rPr>
            </w:pPr>
            <w:r>
              <w:rPr>
                <w:sz w:val="20"/>
                <w:szCs w:val="20"/>
              </w:rPr>
              <w:t>Integer</w:t>
            </w:r>
          </w:p>
        </w:tc>
        <w:tc>
          <w:tcPr>
            <w:tcW w:w="4680" w:type="dxa"/>
            <w:shd w:val="clear" w:color="auto" w:fill="auto"/>
            <w:vAlign w:val="bottom"/>
          </w:tcPr>
          <w:p w14:paraId="27CA6E24" w14:textId="77777777" w:rsidR="00CA6411" w:rsidRPr="009F236F" w:rsidRDefault="007811DF" w:rsidP="0053575A">
            <w:pPr>
              <w:rPr>
                <w:sz w:val="20"/>
                <w:szCs w:val="20"/>
              </w:rPr>
            </w:pPr>
            <w:r w:rsidRPr="007811DF">
              <w:rPr>
                <w:sz w:val="20"/>
                <w:szCs w:val="20"/>
              </w:rPr>
              <w:t>O</w:t>
            </w:r>
            <w:r w:rsidR="00CA6411" w:rsidRPr="009F236F">
              <w:rPr>
                <w:sz w:val="20"/>
                <w:szCs w:val="20"/>
              </w:rPr>
              <w:t>ptional</w:t>
            </w:r>
          </w:p>
        </w:tc>
      </w:tr>
      <w:tr w:rsidR="00CA6411" w:rsidRPr="007055D9" w14:paraId="6640032A" w14:textId="77777777" w:rsidTr="007A3431">
        <w:trPr>
          <w:jc w:val="center"/>
        </w:trPr>
        <w:tc>
          <w:tcPr>
            <w:tcW w:w="1871" w:type="dxa"/>
            <w:shd w:val="clear" w:color="auto" w:fill="auto"/>
            <w:vAlign w:val="bottom"/>
          </w:tcPr>
          <w:p w14:paraId="686495F7" w14:textId="77777777" w:rsidR="00CA6411" w:rsidRPr="007811DF" w:rsidRDefault="00A11F1C" w:rsidP="000437CC">
            <w:pPr>
              <w:rPr>
                <w:rStyle w:val="Kommentarzeichen"/>
                <w:sz w:val="20"/>
                <w:szCs w:val="20"/>
                <w:lang w:eastAsia="x-none"/>
              </w:rPr>
            </w:pPr>
            <w:r>
              <w:rPr>
                <w:sz w:val="20"/>
                <w:szCs w:val="20"/>
              </w:rPr>
              <w:t>U</w:t>
            </w:r>
          </w:p>
        </w:tc>
        <w:tc>
          <w:tcPr>
            <w:tcW w:w="1800" w:type="dxa"/>
            <w:shd w:val="clear" w:color="auto" w:fill="auto"/>
            <w:vAlign w:val="bottom"/>
          </w:tcPr>
          <w:p w14:paraId="75DA0DED" w14:textId="77777777"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49553E33"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7D0C3B88" w14:textId="77777777" w:rsidTr="007A3431">
        <w:trPr>
          <w:jc w:val="center"/>
        </w:trPr>
        <w:tc>
          <w:tcPr>
            <w:tcW w:w="1871" w:type="dxa"/>
            <w:shd w:val="clear" w:color="auto" w:fill="auto"/>
            <w:vAlign w:val="bottom"/>
          </w:tcPr>
          <w:p w14:paraId="40C65DE4" w14:textId="77777777" w:rsidR="00CA6411" w:rsidRPr="007811DF" w:rsidRDefault="00A11F1C" w:rsidP="000437CC">
            <w:pPr>
              <w:rPr>
                <w:rStyle w:val="Kommentarzeichen"/>
                <w:sz w:val="20"/>
                <w:szCs w:val="20"/>
                <w:lang w:eastAsia="x-none"/>
              </w:rPr>
            </w:pPr>
            <w:r>
              <w:rPr>
                <w:sz w:val="20"/>
                <w:szCs w:val="20"/>
              </w:rPr>
              <w:t>X</w:t>
            </w:r>
          </w:p>
        </w:tc>
        <w:tc>
          <w:tcPr>
            <w:tcW w:w="1800" w:type="dxa"/>
            <w:shd w:val="clear" w:color="auto" w:fill="auto"/>
            <w:vAlign w:val="bottom"/>
          </w:tcPr>
          <w:p w14:paraId="150CC26E" w14:textId="77777777"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258BBE32"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7D694A8E" w14:textId="77777777" w:rsidTr="007A3431">
        <w:trPr>
          <w:jc w:val="center"/>
        </w:trPr>
        <w:tc>
          <w:tcPr>
            <w:tcW w:w="1871" w:type="dxa"/>
            <w:shd w:val="clear" w:color="auto" w:fill="auto"/>
            <w:vAlign w:val="bottom"/>
          </w:tcPr>
          <w:p w14:paraId="5954D986" w14:textId="77777777" w:rsidR="00CA6411" w:rsidRPr="007811DF" w:rsidRDefault="00A11F1C" w:rsidP="000437CC">
            <w:pPr>
              <w:rPr>
                <w:rStyle w:val="Kommentarzeichen"/>
                <w:sz w:val="20"/>
                <w:szCs w:val="20"/>
                <w:lang w:eastAsia="x-none"/>
              </w:rPr>
            </w:pPr>
            <w:r>
              <w:rPr>
                <w:sz w:val="20"/>
                <w:szCs w:val="20"/>
              </w:rPr>
              <w:t>Y</w:t>
            </w:r>
          </w:p>
        </w:tc>
        <w:tc>
          <w:tcPr>
            <w:tcW w:w="1800" w:type="dxa"/>
            <w:shd w:val="clear" w:color="auto" w:fill="auto"/>
            <w:vAlign w:val="bottom"/>
          </w:tcPr>
          <w:p w14:paraId="2729D31B" w14:textId="77777777"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0A947C18"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7EB85082" w14:textId="77777777" w:rsidTr="007A3431">
        <w:trPr>
          <w:jc w:val="center"/>
        </w:trPr>
        <w:tc>
          <w:tcPr>
            <w:tcW w:w="1871" w:type="dxa"/>
            <w:shd w:val="clear" w:color="auto" w:fill="auto"/>
            <w:vAlign w:val="bottom"/>
          </w:tcPr>
          <w:p w14:paraId="4B5E1F5F" w14:textId="77777777" w:rsidR="00CA6411" w:rsidRPr="007811DF" w:rsidRDefault="00A11F1C" w:rsidP="000437CC">
            <w:pPr>
              <w:rPr>
                <w:rStyle w:val="Kommentarzeichen"/>
                <w:sz w:val="20"/>
                <w:szCs w:val="20"/>
                <w:lang w:eastAsia="x-none"/>
              </w:rPr>
            </w:pPr>
            <w:r>
              <w:rPr>
                <w:sz w:val="20"/>
                <w:szCs w:val="20"/>
              </w:rPr>
              <w:t>Z</w:t>
            </w:r>
          </w:p>
        </w:tc>
        <w:tc>
          <w:tcPr>
            <w:tcW w:w="1800" w:type="dxa"/>
            <w:shd w:val="clear" w:color="auto" w:fill="auto"/>
            <w:vAlign w:val="bottom"/>
          </w:tcPr>
          <w:p w14:paraId="74E66E07" w14:textId="77777777"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4717FFAC"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7EDD6F0D" w14:textId="77777777" w:rsidTr="007A3431">
        <w:trPr>
          <w:jc w:val="center"/>
        </w:trPr>
        <w:tc>
          <w:tcPr>
            <w:tcW w:w="1871" w:type="dxa"/>
            <w:shd w:val="clear" w:color="auto" w:fill="auto"/>
            <w:vAlign w:val="bottom"/>
          </w:tcPr>
          <w:p w14:paraId="7FF5820F" w14:textId="77777777" w:rsidR="00CA6411" w:rsidRPr="007811DF" w:rsidRDefault="00A11F1C" w:rsidP="000437CC">
            <w:pPr>
              <w:rPr>
                <w:rStyle w:val="Kommentarzeichen"/>
                <w:sz w:val="20"/>
                <w:szCs w:val="20"/>
                <w:lang w:eastAsia="x-none"/>
              </w:rPr>
            </w:pPr>
            <w:r w:rsidRPr="009F236F">
              <w:rPr>
                <w:sz w:val="20"/>
                <w:szCs w:val="20"/>
              </w:rPr>
              <w:t>R</w:t>
            </w:r>
            <w:r w:rsidR="00CA6411" w:rsidRPr="009F236F">
              <w:rPr>
                <w:sz w:val="20"/>
                <w:szCs w:val="20"/>
              </w:rPr>
              <w:t>eference</w:t>
            </w:r>
          </w:p>
        </w:tc>
        <w:tc>
          <w:tcPr>
            <w:tcW w:w="1800" w:type="dxa"/>
            <w:shd w:val="clear" w:color="auto" w:fill="auto"/>
            <w:vAlign w:val="bottom"/>
          </w:tcPr>
          <w:p w14:paraId="088B7CF4" w14:textId="77777777" w:rsidR="00CA6411" w:rsidRPr="009F236F" w:rsidRDefault="007811DF" w:rsidP="0053575A">
            <w:pPr>
              <w:rPr>
                <w:sz w:val="20"/>
                <w:szCs w:val="20"/>
              </w:rPr>
            </w:pPr>
            <w:r>
              <w:rPr>
                <w:sz w:val="20"/>
                <w:szCs w:val="20"/>
              </w:rPr>
              <w:t>Boolean</w:t>
            </w:r>
          </w:p>
        </w:tc>
        <w:tc>
          <w:tcPr>
            <w:tcW w:w="4680" w:type="dxa"/>
            <w:shd w:val="clear" w:color="auto" w:fill="auto"/>
            <w:vAlign w:val="bottom"/>
          </w:tcPr>
          <w:p w14:paraId="6A4547B9" w14:textId="77777777" w:rsidR="00CA6411" w:rsidRPr="009F236F" w:rsidRDefault="007811DF" w:rsidP="0053575A">
            <w:pPr>
              <w:rPr>
                <w:sz w:val="20"/>
                <w:szCs w:val="20"/>
              </w:rPr>
            </w:pPr>
            <w:r w:rsidRPr="007811DF">
              <w:rPr>
                <w:sz w:val="20"/>
                <w:szCs w:val="20"/>
              </w:rPr>
              <w:t>O</w:t>
            </w:r>
            <w:r w:rsidR="00CA6411" w:rsidRPr="009F236F">
              <w:rPr>
                <w:sz w:val="20"/>
                <w:szCs w:val="20"/>
              </w:rPr>
              <w:t>ptional</w:t>
            </w:r>
          </w:p>
        </w:tc>
      </w:tr>
      <w:tr w:rsidR="00CA6411" w:rsidRPr="007055D9" w14:paraId="7A4A4D25" w14:textId="77777777" w:rsidTr="007A3431">
        <w:trPr>
          <w:jc w:val="center"/>
        </w:trPr>
        <w:tc>
          <w:tcPr>
            <w:tcW w:w="1871" w:type="dxa"/>
            <w:shd w:val="clear" w:color="auto" w:fill="auto"/>
            <w:vAlign w:val="bottom"/>
          </w:tcPr>
          <w:p w14:paraId="0FFA46AD" w14:textId="77777777" w:rsidR="00CA6411" w:rsidRPr="007811DF" w:rsidRDefault="00A11F1C" w:rsidP="000437CC">
            <w:pPr>
              <w:rPr>
                <w:sz w:val="20"/>
                <w:szCs w:val="20"/>
              </w:rPr>
            </w:pPr>
            <w:r>
              <w:rPr>
                <w:sz w:val="20"/>
                <w:szCs w:val="20"/>
              </w:rPr>
              <w:t>S</w:t>
            </w:r>
            <w:r w:rsidR="001704BA">
              <w:rPr>
                <w:sz w:val="20"/>
                <w:szCs w:val="20"/>
              </w:rPr>
              <w:t>ection</w:t>
            </w:r>
          </w:p>
        </w:tc>
        <w:tc>
          <w:tcPr>
            <w:tcW w:w="1800" w:type="dxa"/>
            <w:shd w:val="clear" w:color="auto" w:fill="auto"/>
            <w:vAlign w:val="bottom"/>
          </w:tcPr>
          <w:p w14:paraId="0F76258E" w14:textId="77777777" w:rsidR="00CA6411" w:rsidRPr="009F236F" w:rsidRDefault="00CA6411" w:rsidP="0053575A">
            <w:pPr>
              <w:rPr>
                <w:sz w:val="20"/>
                <w:szCs w:val="20"/>
              </w:rPr>
            </w:pPr>
            <w:r w:rsidRPr="009F236F">
              <w:rPr>
                <w:sz w:val="20"/>
                <w:szCs w:val="20"/>
              </w:rPr>
              <w:t>Selection</w:t>
            </w:r>
          </w:p>
        </w:tc>
        <w:tc>
          <w:tcPr>
            <w:tcW w:w="4680" w:type="dxa"/>
            <w:shd w:val="clear" w:color="auto" w:fill="auto"/>
            <w:vAlign w:val="bottom"/>
          </w:tcPr>
          <w:p w14:paraId="428B6FBC" w14:textId="77777777" w:rsidR="00CA6411" w:rsidRPr="009F236F" w:rsidRDefault="00263237" w:rsidP="0053575A">
            <w:pPr>
              <w:rPr>
                <w:sz w:val="20"/>
                <w:szCs w:val="20"/>
              </w:rPr>
            </w:pPr>
            <w:r>
              <w:rPr>
                <w:sz w:val="20"/>
                <w:szCs w:val="20"/>
              </w:rPr>
              <w:t>Optional</w:t>
            </w:r>
          </w:p>
        </w:tc>
      </w:tr>
      <w:tr w:rsidR="00CA6411" w:rsidRPr="007055D9" w14:paraId="16CA6205" w14:textId="77777777" w:rsidTr="007A3431">
        <w:trPr>
          <w:jc w:val="center"/>
        </w:trPr>
        <w:tc>
          <w:tcPr>
            <w:tcW w:w="1871" w:type="dxa"/>
            <w:shd w:val="clear" w:color="auto" w:fill="auto"/>
            <w:vAlign w:val="bottom"/>
          </w:tcPr>
          <w:p w14:paraId="0F7E7A15" w14:textId="77777777" w:rsidR="00CA6411" w:rsidRPr="007811DF" w:rsidRDefault="00A11F1C" w:rsidP="000437CC">
            <w:pPr>
              <w:rPr>
                <w:sz w:val="20"/>
                <w:szCs w:val="20"/>
              </w:rPr>
            </w:pPr>
            <w:r w:rsidRPr="007811DF">
              <w:rPr>
                <w:rStyle w:val="Kommentarzeichen"/>
                <w:sz w:val="20"/>
                <w:szCs w:val="20"/>
                <w:lang w:eastAsia="x-none"/>
              </w:rPr>
              <w:t>T</w:t>
            </w:r>
            <w:r w:rsidR="00CA6411" w:rsidRPr="007811DF">
              <w:rPr>
                <w:rStyle w:val="Kommentarzeichen"/>
                <w:sz w:val="20"/>
                <w:szCs w:val="20"/>
                <w:lang w:eastAsia="x-none"/>
              </w:rPr>
              <w:t>hickness</w:t>
            </w:r>
          </w:p>
        </w:tc>
        <w:tc>
          <w:tcPr>
            <w:tcW w:w="1800" w:type="dxa"/>
            <w:shd w:val="clear" w:color="auto" w:fill="auto"/>
            <w:vAlign w:val="bottom"/>
          </w:tcPr>
          <w:p w14:paraId="021E3201" w14:textId="77777777"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5B70F095" w14:textId="77777777" w:rsidR="00CA6411" w:rsidRPr="009F236F" w:rsidRDefault="00CA6411" w:rsidP="0053575A">
            <w:pPr>
              <w:rPr>
                <w:sz w:val="20"/>
                <w:szCs w:val="20"/>
              </w:rPr>
            </w:pPr>
            <w:r w:rsidRPr="009F236F">
              <w:rPr>
                <w:sz w:val="20"/>
                <w:szCs w:val="20"/>
              </w:rPr>
              <w:t>* see attribute description</w:t>
            </w:r>
          </w:p>
        </w:tc>
      </w:tr>
      <w:tr w:rsidR="00CA6411" w:rsidRPr="007055D9" w14:paraId="7CD12A14" w14:textId="77777777" w:rsidTr="007A3431">
        <w:trPr>
          <w:jc w:val="center"/>
        </w:trPr>
        <w:tc>
          <w:tcPr>
            <w:tcW w:w="1871" w:type="dxa"/>
            <w:shd w:val="clear" w:color="auto" w:fill="auto"/>
            <w:vAlign w:val="bottom"/>
          </w:tcPr>
          <w:p w14:paraId="6D1F14C8" w14:textId="77777777" w:rsidR="00CA6411" w:rsidRPr="007811DF" w:rsidRDefault="00A11F1C" w:rsidP="00553D9E">
            <w:pPr>
              <w:rPr>
                <w:sz w:val="20"/>
                <w:szCs w:val="20"/>
              </w:rPr>
            </w:pPr>
            <w:r w:rsidRPr="007811DF">
              <w:rPr>
                <w:sz w:val="20"/>
                <w:szCs w:val="20"/>
              </w:rPr>
              <w:t>A</w:t>
            </w:r>
            <w:r w:rsidR="00CA6411" w:rsidRPr="007811DF">
              <w:rPr>
                <w:sz w:val="20"/>
                <w:szCs w:val="20"/>
              </w:rPr>
              <w:t>ngle</w:t>
            </w:r>
          </w:p>
        </w:tc>
        <w:tc>
          <w:tcPr>
            <w:tcW w:w="1800" w:type="dxa"/>
            <w:shd w:val="clear" w:color="auto" w:fill="auto"/>
            <w:vAlign w:val="bottom"/>
          </w:tcPr>
          <w:p w14:paraId="5C6D3AFC" w14:textId="77777777"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657CB8FA" w14:textId="77777777" w:rsidR="00CA6411" w:rsidRPr="009F236F" w:rsidRDefault="00CA6411" w:rsidP="0053575A">
            <w:pPr>
              <w:rPr>
                <w:sz w:val="20"/>
                <w:szCs w:val="20"/>
              </w:rPr>
            </w:pPr>
            <w:r w:rsidRPr="009F236F">
              <w:rPr>
                <w:sz w:val="20"/>
                <w:szCs w:val="20"/>
              </w:rPr>
              <w:t>* see attribute description</w:t>
            </w:r>
          </w:p>
        </w:tc>
      </w:tr>
      <w:tr w:rsidR="00CA6411" w:rsidRPr="007055D9" w14:paraId="5C4BC571" w14:textId="77777777" w:rsidTr="007A3431">
        <w:trPr>
          <w:jc w:val="center"/>
        </w:trPr>
        <w:tc>
          <w:tcPr>
            <w:tcW w:w="1871" w:type="dxa"/>
            <w:shd w:val="clear" w:color="auto" w:fill="auto"/>
            <w:vAlign w:val="bottom"/>
          </w:tcPr>
          <w:p w14:paraId="7F484A9B" w14:textId="77777777" w:rsidR="00CA6411" w:rsidRPr="007811DF" w:rsidRDefault="00CA6411" w:rsidP="000437CC">
            <w:pPr>
              <w:rPr>
                <w:sz w:val="20"/>
                <w:szCs w:val="20"/>
              </w:rPr>
            </w:pPr>
            <w:r w:rsidRPr="007811DF">
              <w:rPr>
                <w:sz w:val="20"/>
                <w:szCs w:val="20"/>
              </w:rPr>
              <w:t>penetration</w:t>
            </w:r>
          </w:p>
        </w:tc>
        <w:tc>
          <w:tcPr>
            <w:tcW w:w="1800" w:type="dxa"/>
            <w:shd w:val="clear" w:color="auto" w:fill="auto"/>
            <w:vAlign w:val="bottom"/>
          </w:tcPr>
          <w:p w14:paraId="13631A91" w14:textId="77777777"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5BFEE2B3" w14:textId="77777777" w:rsidR="00CA6411" w:rsidRPr="009F236F" w:rsidRDefault="00CA6411" w:rsidP="0053575A">
            <w:pPr>
              <w:rPr>
                <w:sz w:val="20"/>
                <w:szCs w:val="20"/>
              </w:rPr>
            </w:pPr>
            <w:r w:rsidRPr="009F236F">
              <w:rPr>
                <w:sz w:val="20"/>
                <w:szCs w:val="20"/>
              </w:rPr>
              <w:t>* see attribute description</w:t>
            </w:r>
          </w:p>
        </w:tc>
      </w:tr>
      <w:tr w:rsidR="00CA6411" w:rsidRPr="007055D9" w14:paraId="1404FFEF" w14:textId="77777777" w:rsidTr="007A3431">
        <w:trPr>
          <w:jc w:val="center"/>
        </w:trPr>
        <w:tc>
          <w:tcPr>
            <w:tcW w:w="1871" w:type="dxa"/>
            <w:shd w:val="clear" w:color="auto" w:fill="auto"/>
            <w:vAlign w:val="bottom"/>
          </w:tcPr>
          <w:p w14:paraId="61E266C7" w14:textId="77777777" w:rsidR="00CA6411" w:rsidRPr="007811DF" w:rsidRDefault="007841E0" w:rsidP="000437CC">
            <w:pPr>
              <w:rPr>
                <w:sz w:val="20"/>
                <w:szCs w:val="20"/>
              </w:rPr>
            </w:pPr>
            <w:r w:rsidRPr="007811DF">
              <w:rPr>
                <w:sz w:val="20"/>
                <w:szCs w:val="20"/>
              </w:rPr>
              <w:t>filler</w:t>
            </w:r>
            <w:r w:rsidRPr="007811DF" w:rsidDel="003F5D97">
              <w:rPr>
                <w:sz w:val="20"/>
                <w:szCs w:val="20"/>
              </w:rPr>
              <w:t xml:space="preserve"> </w:t>
            </w:r>
          </w:p>
        </w:tc>
        <w:tc>
          <w:tcPr>
            <w:tcW w:w="1800" w:type="dxa"/>
            <w:shd w:val="clear" w:color="auto" w:fill="auto"/>
            <w:vAlign w:val="bottom"/>
          </w:tcPr>
          <w:p w14:paraId="458DBB42" w14:textId="77777777" w:rsidR="00CA6411" w:rsidRPr="009F236F" w:rsidRDefault="007841E0" w:rsidP="0053575A">
            <w:pPr>
              <w:rPr>
                <w:sz w:val="20"/>
                <w:szCs w:val="20"/>
              </w:rPr>
            </w:pPr>
            <w:r w:rsidRPr="009F236F">
              <w:rPr>
                <w:sz w:val="20"/>
                <w:szCs w:val="20"/>
              </w:rPr>
              <w:t>Selection</w:t>
            </w:r>
            <w:r w:rsidRPr="009F236F" w:rsidDel="003F5D97">
              <w:rPr>
                <w:sz w:val="20"/>
                <w:szCs w:val="20"/>
              </w:rPr>
              <w:t xml:space="preserve"> </w:t>
            </w:r>
          </w:p>
        </w:tc>
        <w:tc>
          <w:tcPr>
            <w:tcW w:w="4680" w:type="dxa"/>
            <w:shd w:val="clear" w:color="auto" w:fill="auto"/>
            <w:vAlign w:val="bottom"/>
          </w:tcPr>
          <w:p w14:paraId="69559A15" w14:textId="77777777" w:rsidR="00CA6411" w:rsidRPr="009F236F" w:rsidRDefault="007841E0" w:rsidP="0053575A">
            <w:pPr>
              <w:rPr>
                <w:sz w:val="20"/>
                <w:szCs w:val="20"/>
              </w:rPr>
            </w:pPr>
            <w:r w:rsidRPr="009F236F">
              <w:rPr>
                <w:sz w:val="20"/>
                <w:szCs w:val="20"/>
              </w:rPr>
              <w:t>Optional</w:t>
            </w:r>
            <w:r w:rsidRPr="009F236F" w:rsidDel="003F5D97">
              <w:rPr>
                <w:sz w:val="20"/>
                <w:szCs w:val="20"/>
              </w:rPr>
              <w:t xml:space="preserve"> </w:t>
            </w:r>
          </w:p>
        </w:tc>
      </w:tr>
      <w:tr w:rsidR="0026200C" w:rsidRPr="007055D9" w14:paraId="1FC717E3" w14:textId="77777777" w:rsidTr="00846730">
        <w:trPr>
          <w:jc w:val="center"/>
        </w:trPr>
        <w:tc>
          <w:tcPr>
            <w:tcW w:w="1871" w:type="dxa"/>
            <w:shd w:val="clear" w:color="auto" w:fill="auto"/>
          </w:tcPr>
          <w:p w14:paraId="1EDB214F" w14:textId="77777777" w:rsidR="0026200C" w:rsidRPr="007811DF" w:rsidRDefault="0026200C" w:rsidP="000437CC">
            <w:pPr>
              <w:rPr>
                <w:sz w:val="20"/>
                <w:szCs w:val="20"/>
              </w:rPr>
            </w:pPr>
            <w:proofErr w:type="spellStart"/>
            <w:r>
              <w:rPr>
                <w:sz w:val="20"/>
                <w:szCs w:val="20"/>
              </w:rPr>
              <w:t>filler_material</w:t>
            </w:r>
            <w:proofErr w:type="spellEnd"/>
          </w:p>
        </w:tc>
        <w:tc>
          <w:tcPr>
            <w:tcW w:w="1800" w:type="dxa"/>
            <w:shd w:val="clear" w:color="auto" w:fill="auto"/>
          </w:tcPr>
          <w:p w14:paraId="579990FD" w14:textId="77777777" w:rsidR="0026200C" w:rsidRPr="009F236F" w:rsidRDefault="0026200C" w:rsidP="0053575A">
            <w:pPr>
              <w:rPr>
                <w:sz w:val="20"/>
                <w:szCs w:val="20"/>
              </w:rPr>
            </w:pPr>
            <w:r w:rsidRPr="00A20C5C">
              <w:rPr>
                <w:sz w:val="20"/>
                <w:szCs w:val="20"/>
              </w:rPr>
              <w:t>Alphanumeric</w:t>
            </w:r>
          </w:p>
        </w:tc>
        <w:tc>
          <w:tcPr>
            <w:tcW w:w="4680" w:type="dxa"/>
            <w:shd w:val="clear" w:color="auto" w:fill="auto"/>
          </w:tcPr>
          <w:p w14:paraId="395C2A14" w14:textId="77777777" w:rsidR="0026200C" w:rsidRPr="009F236F" w:rsidRDefault="0026200C" w:rsidP="0053575A">
            <w:pPr>
              <w:rPr>
                <w:sz w:val="20"/>
                <w:szCs w:val="20"/>
              </w:rPr>
            </w:pPr>
            <w:r w:rsidRPr="00A20C5C">
              <w:rPr>
                <w:sz w:val="20"/>
                <w:szCs w:val="20"/>
              </w:rPr>
              <w:t>Optional</w:t>
            </w:r>
          </w:p>
        </w:tc>
      </w:tr>
      <w:tr w:rsidR="00CA6411" w:rsidRPr="007055D9" w14:paraId="09A51FE1" w14:textId="77777777" w:rsidTr="007A3431">
        <w:trPr>
          <w:jc w:val="center"/>
        </w:trPr>
        <w:tc>
          <w:tcPr>
            <w:tcW w:w="1871" w:type="dxa"/>
            <w:shd w:val="clear" w:color="auto" w:fill="auto"/>
            <w:vAlign w:val="bottom"/>
          </w:tcPr>
          <w:p w14:paraId="33EC120B" w14:textId="77777777" w:rsidR="00CA6411" w:rsidRPr="007811DF" w:rsidRDefault="00A11F1C" w:rsidP="000437CC">
            <w:pPr>
              <w:rPr>
                <w:sz w:val="20"/>
                <w:szCs w:val="20"/>
              </w:rPr>
            </w:pPr>
            <w:r w:rsidRPr="007811DF">
              <w:rPr>
                <w:rStyle w:val="Kommentarzeichen"/>
                <w:sz w:val="20"/>
                <w:szCs w:val="20"/>
                <w:lang w:eastAsia="x-none"/>
              </w:rPr>
              <w:t>S</w:t>
            </w:r>
            <w:r w:rsidR="00CA6411" w:rsidRPr="007811DF">
              <w:rPr>
                <w:rStyle w:val="Kommentarzeichen"/>
                <w:sz w:val="20"/>
                <w:szCs w:val="20"/>
                <w:lang w:eastAsia="x-none"/>
              </w:rPr>
              <w:t>hape</w:t>
            </w:r>
          </w:p>
        </w:tc>
        <w:tc>
          <w:tcPr>
            <w:tcW w:w="1800" w:type="dxa"/>
            <w:shd w:val="clear" w:color="auto" w:fill="auto"/>
            <w:vAlign w:val="bottom"/>
          </w:tcPr>
          <w:p w14:paraId="027CFAC7" w14:textId="77777777" w:rsidR="00CA6411" w:rsidRPr="009F236F" w:rsidRDefault="00CA6411" w:rsidP="0053575A">
            <w:pPr>
              <w:rPr>
                <w:sz w:val="20"/>
                <w:szCs w:val="20"/>
              </w:rPr>
            </w:pPr>
            <w:r w:rsidRPr="009F236F">
              <w:rPr>
                <w:sz w:val="20"/>
                <w:szCs w:val="20"/>
              </w:rPr>
              <w:t>Selection</w:t>
            </w:r>
          </w:p>
        </w:tc>
        <w:tc>
          <w:tcPr>
            <w:tcW w:w="4680" w:type="dxa"/>
            <w:shd w:val="clear" w:color="auto" w:fill="auto"/>
            <w:vAlign w:val="bottom"/>
          </w:tcPr>
          <w:p w14:paraId="0FAD6269" w14:textId="77777777" w:rsidR="00CA6411" w:rsidRPr="009F236F" w:rsidRDefault="00CA6411" w:rsidP="00C0357F">
            <w:pPr>
              <w:keepNext/>
              <w:rPr>
                <w:sz w:val="20"/>
                <w:szCs w:val="20"/>
              </w:rPr>
            </w:pPr>
            <w:r w:rsidRPr="009F236F">
              <w:rPr>
                <w:sz w:val="20"/>
                <w:szCs w:val="20"/>
              </w:rPr>
              <w:t>Optional</w:t>
            </w:r>
          </w:p>
        </w:tc>
      </w:tr>
    </w:tbl>
    <w:p w14:paraId="1EC4BB07" w14:textId="334A7641" w:rsidR="00C0357F" w:rsidRDefault="00C0357F" w:rsidP="00F3716C">
      <w:pPr>
        <w:pStyle w:val="Beschriftung"/>
        <w:spacing w:before="120"/>
      </w:pPr>
      <w:bookmarkStart w:id="3168" w:name="_Toc3566512"/>
      <w:bookmarkStart w:id="3169" w:name="_Toc27753883"/>
      <w:bookmarkStart w:id="3170" w:name="_Toc338939218"/>
      <w:r>
        <w:t xml:space="preserve">Table </w:t>
      </w:r>
      <w:ins w:id="3171" w:author="Dr. Carsten Franke" w:date="2020-03-09T16:02:00Z">
        <w:r w:rsidR="001D2A94">
          <w:fldChar w:fldCharType="begin"/>
        </w:r>
        <w:r w:rsidR="001D2A94">
          <w:instrText xml:space="preserve"> SEQ Table \* ARABIC </w:instrText>
        </w:r>
      </w:ins>
      <w:r w:rsidR="001D2A94">
        <w:fldChar w:fldCharType="separate"/>
      </w:r>
      <w:ins w:id="3172" w:author="Dr. Carsten Franke" w:date="2020-03-09T16:02:00Z">
        <w:r w:rsidR="001D2A94">
          <w:rPr>
            <w:noProof/>
          </w:rPr>
          <w:t>110</w:t>
        </w:r>
        <w:r w:rsidR="001D2A94">
          <w:fldChar w:fldCharType="end"/>
        </w:r>
      </w:ins>
      <w:del w:id="3173" w:author="Dr. Carsten Franke" w:date="2020-03-09T16:02:00Z">
        <w:r w:rsidR="00D43112" w:rsidDel="001D2A94">
          <w:fldChar w:fldCharType="begin"/>
        </w:r>
        <w:r w:rsidR="00D43112" w:rsidDel="001D2A94">
          <w:delInstrText xml:space="preserve"> SEQ Table \* ARABIC </w:delInstrText>
        </w:r>
        <w:r w:rsidR="00D43112" w:rsidDel="001D2A94">
          <w:fldChar w:fldCharType="separate"/>
        </w:r>
      </w:del>
      <w:del w:id="3174" w:author="Dr. Carsten Franke" w:date="2020-03-09T14:38:00Z">
        <w:r w:rsidR="007E2D34" w:rsidDel="00004854">
          <w:rPr>
            <w:noProof/>
          </w:rPr>
          <w:delText>108</w:delText>
        </w:r>
      </w:del>
      <w:del w:id="3175" w:author="Dr. Carsten Franke" w:date="2020-03-09T16:02:00Z">
        <w:r w:rsidR="00D43112" w:rsidDel="001D2A94">
          <w:fldChar w:fldCharType="end"/>
        </w:r>
      </w:del>
      <w:r>
        <w:t xml:space="preserve">: </w:t>
      </w:r>
      <w:r w:rsidRPr="0008681E">
        <w:t>Attributes of element &lt;</w:t>
      </w:r>
      <w:proofErr w:type="spellStart"/>
      <w:r w:rsidRPr="00E67798">
        <w:rPr>
          <w:rFonts w:ascii="Courier New" w:hAnsi="Courier New" w:cs="Courier New"/>
          <w:bCs w:val="0"/>
          <w:i/>
          <w:kern w:val="22"/>
          <w:sz w:val="18"/>
          <w:szCs w:val="18"/>
        </w:rPr>
        <w:t>weld_position</w:t>
      </w:r>
      <w:proofErr w:type="spellEnd"/>
      <w:r w:rsidRPr="00E67798">
        <w:rPr>
          <w:rFonts w:ascii="Courier New" w:hAnsi="Courier New" w:cs="Courier New"/>
          <w:bCs w:val="0"/>
          <w:i/>
          <w:kern w:val="22"/>
          <w:sz w:val="18"/>
          <w:szCs w:val="18"/>
        </w:rPr>
        <w:t>/&gt;</w:t>
      </w:r>
      <w:r w:rsidRPr="0008681E">
        <w:t xml:space="preserve"> for </w:t>
      </w:r>
      <w:r>
        <w:t>Y Joint</w:t>
      </w:r>
      <w:bookmarkEnd w:id="3168"/>
      <w:bookmarkEnd w:id="3169"/>
      <w:r>
        <w:t xml:space="preserve"> </w:t>
      </w:r>
    </w:p>
    <w:p w14:paraId="7C47CF89" w14:textId="77777777" w:rsidR="00F07803" w:rsidRDefault="00F07803" w:rsidP="00C0357F">
      <w:pPr>
        <w:pStyle w:val="berschrift5"/>
        <w:keepNext/>
      </w:pPr>
      <w:r w:rsidRPr="007055D9">
        <w:t>Attribute</w:t>
      </w:r>
      <w:r>
        <w:t>s</w:t>
      </w:r>
      <w:r w:rsidRPr="007055D9">
        <w:t xml:space="preserve"> </w:t>
      </w:r>
      <w:r w:rsidR="00194316">
        <w:t>"</w:t>
      </w:r>
      <w:r>
        <w:t>u, x, y, z, reference</w:t>
      </w:r>
      <w:r w:rsidR="00194316">
        <w:t>"</w:t>
      </w:r>
    </w:p>
    <w:p w14:paraId="69F1AC5C" w14:textId="70655DD2" w:rsidR="00F07803" w:rsidRPr="00F07803" w:rsidRDefault="00F07803" w:rsidP="00F07803">
      <w:pPr>
        <w:pStyle w:val="berschrift5"/>
        <w:spacing w:before="0" w:after="120"/>
        <w:rPr>
          <w:b w:val="0"/>
          <w:i w:val="0"/>
        </w:rPr>
      </w:pPr>
      <w:proofErr w:type="spellStart"/>
      <w:r w:rsidRPr="00F07803">
        <w:rPr>
          <w:b w:val="0"/>
          <w:i w:val="0"/>
        </w:rPr>
        <w:t>Detailed</w:t>
      </w:r>
      <w:proofErr w:type="spellEnd"/>
      <w:r w:rsidRPr="00F07803">
        <w:rPr>
          <w:b w:val="0"/>
          <w:i w:val="0"/>
        </w:rPr>
        <w:t xml:space="preserve"> </w:t>
      </w:r>
      <w:proofErr w:type="spellStart"/>
      <w:r w:rsidRPr="00F07803">
        <w:rPr>
          <w:b w:val="0"/>
          <w:i w:val="0"/>
        </w:rPr>
        <w:t>definition</w:t>
      </w:r>
      <w:proofErr w:type="spellEnd"/>
      <w:r w:rsidRPr="00F07803">
        <w:rPr>
          <w:b w:val="0"/>
          <w:i w:val="0"/>
        </w:rPr>
        <w:t xml:space="preserve"> </w:t>
      </w:r>
      <w:proofErr w:type="spellStart"/>
      <w:r w:rsidRPr="00F07803">
        <w:rPr>
          <w:b w:val="0"/>
          <w:i w:val="0"/>
        </w:rPr>
        <w:t>can</w:t>
      </w:r>
      <w:proofErr w:type="spellEnd"/>
      <w:r w:rsidRPr="00F07803">
        <w:rPr>
          <w:b w:val="0"/>
          <w:i w:val="0"/>
        </w:rPr>
        <w:t xml:space="preserve"> be </w:t>
      </w:r>
      <w:proofErr w:type="spellStart"/>
      <w:r w:rsidRPr="00F07803">
        <w:rPr>
          <w:b w:val="0"/>
          <w:i w:val="0"/>
        </w:rPr>
        <w:t>found</w:t>
      </w:r>
      <w:proofErr w:type="spellEnd"/>
      <w:r w:rsidRPr="00F07803">
        <w:rPr>
          <w:b w:val="0"/>
          <w:i w:val="0"/>
        </w:rPr>
        <w:t xml:space="preserve"> in section </w:t>
      </w:r>
      <w:r w:rsidR="008D51C0" w:rsidRPr="00F07803">
        <w:rPr>
          <w:b w:val="0"/>
          <w:i w:val="0"/>
        </w:rPr>
        <w:fldChar w:fldCharType="begin"/>
      </w:r>
      <w:r w:rsidRPr="00F07803">
        <w:rPr>
          <w:b w:val="0"/>
          <w:i w:val="0"/>
        </w:rPr>
        <w:instrText xml:space="preserve"> REF _Ref397524978 \r \h  \* MERGEFORMAT </w:instrText>
      </w:r>
      <w:r w:rsidR="008D51C0" w:rsidRPr="00F07803">
        <w:rPr>
          <w:b w:val="0"/>
          <w:i w:val="0"/>
        </w:rPr>
      </w:r>
      <w:r w:rsidR="008D51C0" w:rsidRPr="00F07803">
        <w:rPr>
          <w:b w:val="0"/>
          <w:i w:val="0"/>
        </w:rPr>
        <w:fldChar w:fldCharType="separate"/>
      </w:r>
      <w:r w:rsidR="00004854">
        <w:rPr>
          <w:b w:val="0"/>
          <w:i w:val="0"/>
        </w:rPr>
        <w:t>8.2.4.3.2</w:t>
      </w:r>
      <w:r w:rsidR="008D51C0" w:rsidRPr="00F07803">
        <w:rPr>
          <w:b w:val="0"/>
          <w:i w:val="0"/>
        </w:rPr>
        <w:fldChar w:fldCharType="end"/>
      </w:r>
      <w:r w:rsidRPr="00F07803">
        <w:rPr>
          <w:b w:val="0"/>
          <w:i w:val="0"/>
        </w:rPr>
        <w:t xml:space="preserve"> Welding Position.</w:t>
      </w:r>
    </w:p>
    <w:p w14:paraId="776E2D58" w14:textId="77777777" w:rsidR="00694BA9" w:rsidRPr="007055D9" w:rsidRDefault="00694BA9" w:rsidP="00C0357F">
      <w:pPr>
        <w:pStyle w:val="berschrift5"/>
        <w:keepNext/>
      </w:pPr>
      <w:r w:rsidRPr="007055D9">
        <w:t xml:space="preserve">Attribute </w:t>
      </w:r>
      <w:r w:rsidR="00194316">
        <w:t>"</w:t>
      </w:r>
      <w:r w:rsidRPr="007055D9">
        <w:t>base</w:t>
      </w:r>
      <w:r w:rsidR="00194316">
        <w:t>"</w:t>
      </w:r>
    </w:p>
    <w:p w14:paraId="58CE86B2" w14:textId="77777777" w:rsidR="00694BA9" w:rsidRPr="007055D9" w:rsidRDefault="00694BA9" w:rsidP="00B313C1">
      <w:pPr>
        <w:jc w:val="both"/>
      </w:pPr>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This is necessary in the case of a stacked welding with two welded sheets.</w:t>
      </w:r>
    </w:p>
    <w:p w14:paraId="06125314" w14:textId="77777777" w:rsidR="0006113C" w:rsidRPr="007055D9" w:rsidRDefault="0006113C" w:rsidP="00C0357F">
      <w:pPr>
        <w:pStyle w:val="berschrift5"/>
        <w:keepNext/>
      </w:pPr>
      <w:r w:rsidRPr="007055D9">
        <w:t xml:space="preserve">Attribute </w:t>
      </w:r>
      <w:r w:rsidR="00194316">
        <w:t>"</w:t>
      </w:r>
      <w:r w:rsidRPr="007055D9">
        <w:t>section</w:t>
      </w:r>
      <w:bookmarkEnd w:id="3170"/>
      <w:r w:rsidR="00194316">
        <w:t>"</w:t>
      </w:r>
    </w:p>
    <w:p w14:paraId="0809D5C6" w14:textId="77777777" w:rsidR="0006113C" w:rsidRPr="007055D9" w:rsidRDefault="0006113C" w:rsidP="00B96E64">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sidR="00194316">
        <w:rPr>
          <w:rStyle w:val="XMLAttribute"/>
        </w:rPr>
        <w:t>"</w:t>
      </w:r>
      <w:r w:rsidRPr="007055D9">
        <w:rPr>
          <w:rStyle w:val="XMLAttribute"/>
        </w:rPr>
        <w:t>laser</w:t>
      </w:r>
      <w:r w:rsidR="00194316">
        <w:rPr>
          <w:rStyle w:val="XMLAttribute"/>
        </w:rPr>
        <w:t>"</w:t>
      </w:r>
      <w:r w:rsidRPr="007055D9">
        <w:rPr>
          <w:rStyle w:val="XMLAttribute"/>
        </w:rPr>
        <w:t xml:space="preserve"> </w:t>
      </w:r>
      <w:r w:rsidRPr="007055D9">
        <w:t xml:space="preserve">inside element </w:t>
      </w:r>
      <w:r w:rsidR="00D91274" w:rsidRPr="00D91274">
        <w:t>subtype</w:t>
      </w:r>
      <w:r w:rsidRPr="007055D9">
        <w:t>.</w:t>
      </w:r>
    </w:p>
    <w:p w14:paraId="7C5AC68C" w14:textId="77777777" w:rsidR="0006113C" w:rsidRPr="007055D9" w:rsidRDefault="0006113C" w:rsidP="0006113C">
      <w:r w:rsidRPr="007055D9">
        <w:t xml:space="preserve">Valid values for the attribute </w:t>
      </w:r>
      <w:r w:rsidRPr="007055D9">
        <w:rPr>
          <w:rStyle w:val="XMLAttribute"/>
        </w:rPr>
        <w:t>section</w:t>
      </w:r>
      <w:r w:rsidRPr="007055D9">
        <w:t xml:space="preserve"> (if present) of a </w:t>
      </w:r>
      <w:r w:rsidR="008140DB" w:rsidRPr="007055D9">
        <w:t>Y</w:t>
      </w:r>
      <w:r w:rsidRPr="007055D9">
        <w:t>-</w:t>
      </w:r>
      <w:r w:rsidR="008140DB" w:rsidRPr="007055D9">
        <w:t>J</w:t>
      </w:r>
      <w:r w:rsidRPr="007055D9">
        <w:t>oint are:</w:t>
      </w:r>
    </w:p>
    <w:p w14:paraId="417FDCD9" w14:textId="77777777" w:rsidR="0006113C" w:rsidRPr="007055D9" w:rsidRDefault="0006113C" w:rsidP="0006113C">
      <w:pPr>
        <w:pStyle w:val="Aufzhlungszeichen"/>
        <w:rPr>
          <w:rStyle w:val="XMLAttribute"/>
        </w:rPr>
      </w:pPr>
      <w:r w:rsidRPr="007055D9">
        <w:rPr>
          <w:rStyle w:val="XMLAttribute"/>
        </w:rPr>
        <w:t>Fillet</w:t>
      </w:r>
    </w:p>
    <w:p w14:paraId="61485190" w14:textId="77777777" w:rsidR="0006113C" w:rsidRPr="007055D9" w:rsidRDefault="0006113C" w:rsidP="0006113C">
      <w:pPr>
        <w:pStyle w:val="Aufzhlungszeichen"/>
        <w:rPr>
          <w:rStyle w:val="XMLAttribute"/>
        </w:rPr>
      </w:pPr>
      <w:r w:rsidRPr="007055D9">
        <w:rPr>
          <w:rStyle w:val="XMLAttribute"/>
        </w:rPr>
        <w:t>HV</w:t>
      </w:r>
    </w:p>
    <w:p w14:paraId="2E6DEE42" w14:textId="77777777" w:rsidR="0006113C" w:rsidRPr="007055D9" w:rsidRDefault="0006113C" w:rsidP="0006113C">
      <w:pPr>
        <w:pStyle w:val="Aufzhlungszeichen"/>
        <w:rPr>
          <w:rStyle w:val="XMLAttribute"/>
        </w:rPr>
      </w:pPr>
      <w:r w:rsidRPr="007055D9">
        <w:rPr>
          <w:rStyle w:val="XMLAttribute"/>
        </w:rPr>
        <w:t>HY</w:t>
      </w:r>
    </w:p>
    <w:p w14:paraId="4A5A37DD" w14:textId="77777777" w:rsidR="0006113C" w:rsidRPr="007055D9" w:rsidRDefault="0006113C" w:rsidP="00C0357F">
      <w:pPr>
        <w:pStyle w:val="berschrift5"/>
        <w:keepNext/>
      </w:pPr>
      <w:bookmarkStart w:id="3176" w:name="_Toc338939219"/>
      <w:r w:rsidRPr="007055D9">
        <w:t xml:space="preserve">Attribute </w:t>
      </w:r>
      <w:r w:rsidR="00194316">
        <w:t>"</w:t>
      </w:r>
      <w:proofErr w:type="spellStart"/>
      <w:r w:rsidRPr="007055D9">
        <w:t>thickness</w:t>
      </w:r>
      <w:bookmarkEnd w:id="3176"/>
      <w:proofErr w:type="spellEnd"/>
      <w:r w:rsidR="00194316">
        <w:t>"</w:t>
      </w:r>
    </w:p>
    <w:p w14:paraId="021DE39E" w14:textId="77777777" w:rsidR="0006113C" w:rsidRPr="007055D9" w:rsidRDefault="0006113C" w:rsidP="00B96E64">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xml:space="preserve">) of the weld. Depending on the </w:t>
      </w:r>
      <w:r w:rsidRPr="00D25D3B">
        <w:rPr>
          <w:rStyle w:val="elementdeftypeChar"/>
        </w:rPr>
        <w:t>section</w:t>
      </w:r>
      <w:r w:rsidRPr="007055D9">
        <w:t xml:space="preserve">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7F5F3840" w14:textId="77777777" w:rsidTr="007A3431">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B1DF11" w14:textId="77777777" w:rsidR="0006113C" w:rsidRPr="007055D9" w:rsidRDefault="0006113C" w:rsidP="00C0357F">
            <w:pPr>
              <w:keepNext/>
              <w:rPr>
                <w:b/>
                <w:i/>
              </w:rPr>
            </w:pPr>
            <w:r w:rsidRPr="007055D9">
              <w:rPr>
                <w:b/>
                <w:i/>
              </w:rPr>
              <w:t xml:space="preserve">Attribute value </w:t>
            </w:r>
            <w:r w:rsidR="00194316">
              <w:rPr>
                <w:b/>
                <w:i/>
              </w:rPr>
              <w:t>"</w:t>
            </w:r>
            <w:r w:rsidRPr="007055D9">
              <w:rPr>
                <w:b/>
                <w:i/>
              </w:rPr>
              <w:t>section</w:t>
            </w:r>
            <w:r w:rsidR="00194316">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5C771A2" w14:textId="77777777" w:rsidR="0006113C" w:rsidRPr="007055D9" w:rsidRDefault="0006113C" w:rsidP="00C0357F">
            <w:pPr>
              <w:keepNext/>
              <w:rPr>
                <w:b/>
                <w:i/>
              </w:rPr>
            </w:pPr>
            <w:r w:rsidRPr="007055D9">
              <w:rPr>
                <w:b/>
                <w:i/>
              </w:rPr>
              <w:t xml:space="preserve">Attribute </w:t>
            </w:r>
            <w:r w:rsidR="00194316">
              <w:rPr>
                <w:b/>
                <w:i/>
              </w:rPr>
              <w:t>"</w:t>
            </w:r>
            <w:r w:rsidRPr="007055D9">
              <w:rPr>
                <w:b/>
                <w:i/>
              </w:rPr>
              <w:t>thickness</w:t>
            </w:r>
            <w:r w:rsidR="00194316">
              <w:rPr>
                <w:b/>
                <w:i/>
              </w:rPr>
              <w:t>"</w:t>
            </w:r>
          </w:p>
        </w:tc>
      </w:tr>
      <w:tr w:rsidR="0006113C" w:rsidRPr="007055D9" w14:paraId="74A97484" w14:textId="77777777" w:rsidTr="007A3431">
        <w:trPr>
          <w:jc w:val="center"/>
        </w:trPr>
        <w:tc>
          <w:tcPr>
            <w:tcW w:w="2951" w:type="dxa"/>
            <w:shd w:val="clear" w:color="auto" w:fill="auto"/>
            <w:vAlign w:val="bottom"/>
          </w:tcPr>
          <w:p w14:paraId="02FDFEBE" w14:textId="77777777" w:rsidR="0006113C" w:rsidRPr="00B313C1" w:rsidRDefault="0006113C" w:rsidP="0053575A">
            <w:pPr>
              <w:rPr>
                <w:sz w:val="20"/>
              </w:rPr>
            </w:pPr>
            <w:r w:rsidRPr="00B313C1">
              <w:rPr>
                <w:sz w:val="20"/>
              </w:rPr>
              <w:t>HV</w:t>
            </w:r>
          </w:p>
        </w:tc>
        <w:tc>
          <w:tcPr>
            <w:tcW w:w="4860" w:type="dxa"/>
            <w:shd w:val="clear" w:color="auto" w:fill="auto"/>
            <w:vAlign w:val="bottom"/>
          </w:tcPr>
          <w:p w14:paraId="65226C81" w14:textId="77777777" w:rsidR="0006113C" w:rsidRPr="00B313C1" w:rsidRDefault="0006113C" w:rsidP="0053575A">
            <w:pPr>
              <w:rPr>
                <w:sz w:val="20"/>
              </w:rPr>
            </w:pPr>
            <w:r w:rsidRPr="00B313C1">
              <w:rPr>
                <w:sz w:val="20"/>
              </w:rPr>
              <w:t>Optional</w:t>
            </w:r>
          </w:p>
        </w:tc>
      </w:tr>
      <w:tr w:rsidR="0006113C" w:rsidRPr="007055D9" w14:paraId="49B2F81D" w14:textId="77777777" w:rsidTr="007A3431">
        <w:trPr>
          <w:jc w:val="center"/>
        </w:trPr>
        <w:tc>
          <w:tcPr>
            <w:tcW w:w="2951" w:type="dxa"/>
            <w:shd w:val="clear" w:color="auto" w:fill="auto"/>
            <w:vAlign w:val="bottom"/>
          </w:tcPr>
          <w:p w14:paraId="23E7F320" w14:textId="77777777" w:rsidR="0006113C" w:rsidRPr="00B313C1" w:rsidRDefault="0006113C" w:rsidP="0053575A">
            <w:pPr>
              <w:rPr>
                <w:sz w:val="20"/>
              </w:rPr>
            </w:pPr>
            <w:r w:rsidRPr="00B313C1">
              <w:rPr>
                <w:sz w:val="20"/>
              </w:rPr>
              <w:lastRenderedPageBreak/>
              <w:t>HY</w:t>
            </w:r>
          </w:p>
        </w:tc>
        <w:tc>
          <w:tcPr>
            <w:tcW w:w="4860" w:type="dxa"/>
            <w:shd w:val="clear" w:color="auto" w:fill="auto"/>
            <w:vAlign w:val="bottom"/>
          </w:tcPr>
          <w:p w14:paraId="1466E02E" w14:textId="77777777" w:rsidR="0006113C" w:rsidRPr="00B313C1" w:rsidRDefault="00B313C1" w:rsidP="0053575A">
            <w:pPr>
              <w:rPr>
                <w:sz w:val="20"/>
              </w:rPr>
            </w:pPr>
            <w:r>
              <w:rPr>
                <w:sz w:val="20"/>
              </w:rPr>
              <w:t>N</w:t>
            </w:r>
            <w:r w:rsidR="0006113C" w:rsidRPr="00B313C1">
              <w:rPr>
                <w:sz w:val="20"/>
              </w:rPr>
              <w:t>ot allowed</w:t>
            </w:r>
          </w:p>
        </w:tc>
      </w:tr>
      <w:tr w:rsidR="0006113C" w:rsidRPr="007055D9" w14:paraId="64D54455" w14:textId="77777777" w:rsidTr="007A3431">
        <w:trPr>
          <w:jc w:val="center"/>
        </w:trPr>
        <w:tc>
          <w:tcPr>
            <w:tcW w:w="2951" w:type="dxa"/>
            <w:shd w:val="clear" w:color="auto" w:fill="auto"/>
            <w:vAlign w:val="bottom"/>
          </w:tcPr>
          <w:p w14:paraId="71E53B3C" w14:textId="77777777" w:rsidR="0006113C" w:rsidRPr="00B313C1" w:rsidRDefault="0006113C" w:rsidP="0053575A">
            <w:pPr>
              <w:rPr>
                <w:sz w:val="20"/>
              </w:rPr>
            </w:pPr>
            <w:r w:rsidRPr="00B313C1">
              <w:rPr>
                <w:sz w:val="20"/>
              </w:rPr>
              <w:t>Fillet</w:t>
            </w:r>
          </w:p>
        </w:tc>
        <w:tc>
          <w:tcPr>
            <w:tcW w:w="4860" w:type="dxa"/>
            <w:shd w:val="clear" w:color="auto" w:fill="auto"/>
            <w:vAlign w:val="bottom"/>
          </w:tcPr>
          <w:p w14:paraId="021E70AD" w14:textId="77777777" w:rsidR="0006113C" w:rsidRPr="00B313C1" w:rsidRDefault="0006113C" w:rsidP="00F3716C">
            <w:pPr>
              <w:keepNext/>
              <w:rPr>
                <w:sz w:val="20"/>
              </w:rPr>
            </w:pPr>
            <w:r w:rsidRPr="00B313C1">
              <w:rPr>
                <w:sz w:val="20"/>
              </w:rPr>
              <w:t>Required</w:t>
            </w:r>
          </w:p>
        </w:tc>
      </w:tr>
    </w:tbl>
    <w:p w14:paraId="64AB6684" w14:textId="146D603E" w:rsidR="00F3716C" w:rsidRDefault="00F3716C" w:rsidP="00F3716C">
      <w:pPr>
        <w:pStyle w:val="Beschriftung"/>
        <w:spacing w:before="120"/>
      </w:pPr>
      <w:bookmarkStart w:id="3177" w:name="_Toc3566513"/>
      <w:bookmarkStart w:id="3178" w:name="_Toc27753884"/>
      <w:bookmarkStart w:id="3179" w:name="_Toc338939220"/>
      <w:r>
        <w:t xml:space="preserve">Table </w:t>
      </w:r>
      <w:ins w:id="3180" w:author="Dr. Carsten Franke" w:date="2020-03-09T16:02:00Z">
        <w:r w:rsidR="001D2A94">
          <w:fldChar w:fldCharType="begin"/>
        </w:r>
        <w:r w:rsidR="001D2A94">
          <w:instrText xml:space="preserve"> SEQ Table \* ARABIC </w:instrText>
        </w:r>
      </w:ins>
      <w:r w:rsidR="001D2A94">
        <w:fldChar w:fldCharType="separate"/>
      </w:r>
      <w:ins w:id="3181" w:author="Dr. Carsten Franke" w:date="2020-03-09T16:02:00Z">
        <w:r w:rsidR="001D2A94">
          <w:rPr>
            <w:noProof/>
          </w:rPr>
          <w:t>111</w:t>
        </w:r>
        <w:r w:rsidR="001D2A94">
          <w:fldChar w:fldCharType="end"/>
        </w:r>
      </w:ins>
      <w:del w:id="3182" w:author="Dr. Carsten Franke" w:date="2020-03-09T16:02:00Z">
        <w:r w:rsidDel="001D2A94">
          <w:fldChar w:fldCharType="begin"/>
        </w:r>
        <w:r w:rsidDel="001D2A94">
          <w:delInstrText xml:space="preserve"> SEQ Table \* ARABIC </w:delInstrText>
        </w:r>
        <w:r w:rsidDel="001D2A94">
          <w:fldChar w:fldCharType="separate"/>
        </w:r>
      </w:del>
      <w:del w:id="3183" w:author="Dr. Carsten Franke" w:date="2020-03-09T14:38:00Z">
        <w:r w:rsidR="007E2D34" w:rsidDel="00004854">
          <w:rPr>
            <w:noProof/>
          </w:rPr>
          <w:delText>109</w:delText>
        </w:r>
      </w:del>
      <w:del w:id="3184" w:author="Dr. Carsten Franke" w:date="2020-03-09T16:02:00Z">
        <w:r w:rsidDel="001D2A94">
          <w:fldChar w:fldCharType="end"/>
        </w:r>
      </w:del>
      <w:r w:rsidR="00D25D3B">
        <w:t xml:space="preserve">: Value Dependency of Attribute </w:t>
      </w:r>
      <w:r w:rsidR="00D25D3B">
        <w:rPr>
          <w:rStyle w:val="elementdeftypeChar"/>
          <w:b/>
        </w:rPr>
        <w:t>t</w:t>
      </w:r>
      <w:r w:rsidR="0070710C">
        <w:rPr>
          <w:rStyle w:val="elementdeftypeChar"/>
          <w:b/>
        </w:rPr>
        <w:t>h</w:t>
      </w:r>
      <w:r w:rsidR="00D25D3B">
        <w:rPr>
          <w:rStyle w:val="elementdeftypeChar"/>
          <w:b/>
        </w:rPr>
        <w:t>ickness</w:t>
      </w:r>
      <w:bookmarkEnd w:id="3177"/>
      <w:bookmarkEnd w:id="3178"/>
    </w:p>
    <w:p w14:paraId="1E88CD8B" w14:textId="77777777" w:rsidR="0006113C" w:rsidRPr="007055D9" w:rsidRDefault="0006113C" w:rsidP="003E1F0A">
      <w:pPr>
        <w:pStyle w:val="berschrift5"/>
        <w:keepNext/>
      </w:pPr>
      <w:r w:rsidRPr="007055D9">
        <w:t xml:space="preserve">Attribute </w:t>
      </w:r>
      <w:r w:rsidR="00194316">
        <w:t>"</w:t>
      </w:r>
      <w:r w:rsidRPr="007055D9">
        <w:t>angle</w:t>
      </w:r>
      <w:bookmarkEnd w:id="3179"/>
      <w:r w:rsidR="00194316">
        <w:t>"</w:t>
      </w:r>
    </w:p>
    <w:p w14:paraId="0141FD14"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5B96A8DA" w14:textId="77777777" w:rsidR="0006113C" w:rsidRPr="007055D9" w:rsidRDefault="0006113C" w:rsidP="00D25D3B">
      <w:pPr>
        <w:pStyle w:val="berschrift5"/>
        <w:keepNext/>
        <w:spacing w:before="120"/>
      </w:pPr>
      <w:bookmarkStart w:id="3185" w:name="_Toc338939221"/>
      <w:r w:rsidRPr="007055D9">
        <w:t xml:space="preserve">Attribute </w:t>
      </w:r>
      <w:r w:rsidR="00194316">
        <w:t>"</w:t>
      </w:r>
      <w:proofErr w:type="spellStart"/>
      <w:r w:rsidRPr="007055D9">
        <w:t>penetration</w:t>
      </w:r>
      <w:bookmarkEnd w:id="3185"/>
      <w:proofErr w:type="spellEnd"/>
      <w:r w:rsidR="00194316">
        <w:t>"</w:t>
      </w:r>
    </w:p>
    <w:p w14:paraId="3DD8A311"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3AF48962" w14:textId="77777777" w:rsidR="0006113C" w:rsidRPr="007055D9" w:rsidRDefault="0006113C" w:rsidP="00D25D3B">
      <w:pPr>
        <w:pStyle w:val="berschrift5"/>
        <w:keepNext/>
        <w:spacing w:before="120"/>
      </w:pPr>
      <w:bookmarkStart w:id="3186" w:name="_Toc338939223"/>
      <w:r w:rsidRPr="007055D9">
        <w:t xml:space="preserve">Attribute </w:t>
      </w:r>
      <w:r w:rsidR="00194316">
        <w:t>"</w:t>
      </w:r>
      <w:proofErr w:type="spellStart"/>
      <w:r w:rsidRPr="007055D9">
        <w:t>shape</w:t>
      </w:r>
      <w:bookmarkEnd w:id="3186"/>
      <w:proofErr w:type="spellEnd"/>
      <w:r w:rsidR="00194316">
        <w:t>"</w:t>
      </w:r>
    </w:p>
    <w:p w14:paraId="52475602"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15BB69AA" w14:textId="77777777" w:rsidR="0006113C" w:rsidRPr="007055D9" w:rsidRDefault="0006113C" w:rsidP="00D25D3B">
      <w:pPr>
        <w:pStyle w:val="berschrift5"/>
        <w:keepNext/>
        <w:spacing w:before="120"/>
      </w:pPr>
      <w:bookmarkStart w:id="3187" w:name="_Toc338939224"/>
      <w:r w:rsidRPr="007055D9">
        <w:t xml:space="preserve">Attribute </w:t>
      </w:r>
      <w:r w:rsidR="00194316">
        <w:t>"</w:t>
      </w:r>
      <w:proofErr w:type="spellStart"/>
      <w:r w:rsidRPr="007055D9">
        <w:t>filler</w:t>
      </w:r>
      <w:bookmarkEnd w:id="3187"/>
      <w:proofErr w:type="spellEnd"/>
      <w:r w:rsidR="00194316">
        <w:t>"</w:t>
      </w:r>
    </w:p>
    <w:p w14:paraId="51D1578D" w14:textId="77777777" w:rsidR="0006113C" w:rsidRPr="007055D9" w:rsidRDefault="0006113C" w:rsidP="0006113C">
      <w:r w:rsidRPr="007055D9">
        <w:t>Valid values for the attribute filler can be:</w:t>
      </w:r>
    </w:p>
    <w:p w14:paraId="6718B049" w14:textId="77777777" w:rsidR="0006113C" w:rsidRPr="007055D9" w:rsidRDefault="0006113C" w:rsidP="0006113C">
      <w:pPr>
        <w:pStyle w:val="Aufzhlungszeichen"/>
        <w:rPr>
          <w:rStyle w:val="XMLAttribute"/>
        </w:rPr>
      </w:pPr>
      <w:r w:rsidRPr="007055D9">
        <w:rPr>
          <w:rStyle w:val="XMLAttribute"/>
        </w:rPr>
        <w:t>yes</w:t>
      </w:r>
    </w:p>
    <w:p w14:paraId="392FC839" w14:textId="77777777" w:rsidR="0006113C" w:rsidRPr="007055D9" w:rsidRDefault="0006113C" w:rsidP="0006113C">
      <w:pPr>
        <w:pStyle w:val="Aufzhlungszeichen"/>
        <w:rPr>
          <w:rStyle w:val="XMLAttribute"/>
        </w:rPr>
      </w:pPr>
      <w:r w:rsidRPr="007055D9">
        <w:rPr>
          <w:rStyle w:val="XMLAttribute"/>
        </w:rPr>
        <w:t>no</w:t>
      </w:r>
    </w:p>
    <w:p w14:paraId="7920F52A" w14:textId="77777777" w:rsidR="0006113C" w:rsidRDefault="0006113C" w:rsidP="003B5320">
      <w:pPr>
        <w:pStyle w:val="Note"/>
        <w:jc w:val="both"/>
        <w:rPr>
          <w:sz w:val="22"/>
        </w:rPr>
      </w:pPr>
      <w:r w:rsidRPr="003B5320">
        <w:rPr>
          <w:b/>
          <w:sz w:val="22"/>
        </w:rPr>
        <w:t xml:space="preserve">Note: </w:t>
      </w:r>
      <w:r w:rsidR="003B5320" w:rsidRPr="003B5320">
        <w:rPr>
          <w:sz w:val="22"/>
        </w:rPr>
        <w:t>Depending on the technology the default value can different (see in Generic Seam Weld Definition section under attribute filler).</w:t>
      </w:r>
    </w:p>
    <w:p w14:paraId="006A50E3" w14:textId="77777777" w:rsidR="00FB5F47" w:rsidRPr="007055D9" w:rsidRDefault="00FB5F47" w:rsidP="00FB5F47">
      <w:pPr>
        <w:pStyle w:val="berschrift5"/>
        <w:keepNext/>
      </w:pPr>
      <w:r w:rsidRPr="007055D9">
        <w:t xml:space="preserve">Attribute </w:t>
      </w:r>
      <w:r w:rsidR="00194316">
        <w:t>"</w:t>
      </w:r>
      <w:proofErr w:type="spellStart"/>
      <w:r w:rsidRPr="007055D9">
        <w:t>filler</w:t>
      </w:r>
      <w:r w:rsidRPr="00A06030">
        <w:rPr>
          <w:lang w:val="en-US"/>
        </w:rPr>
        <w:t>_material</w:t>
      </w:r>
      <w:proofErr w:type="spellEnd"/>
      <w:r w:rsidR="00194316">
        <w:t>"</w:t>
      </w:r>
    </w:p>
    <w:p w14:paraId="09ADB510" w14:textId="77777777" w:rsidR="00FB5F47" w:rsidRPr="003B5320" w:rsidRDefault="00FB5F47" w:rsidP="00FB5F47">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6807DAD0" w14:textId="77777777" w:rsidR="0006113C" w:rsidRPr="007055D9" w:rsidRDefault="009D642A" w:rsidP="00C0357F">
      <w:pPr>
        <w:pStyle w:val="Example"/>
        <w:keepNext/>
      </w:pPr>
      <w:r w:rsidRPr="007055D9">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D25D3B" w:rsidRPr="00AA1695">
        <w:rPr>
          <w:rStyle w:val="elementdeftypeChar"/>
          <w:b/>
        </w:rPr>
        <w:t>&lt;</w:t>
      </w:r>
      <w:proofErr w:type="spellStart"/>
      <w:r w:rsidR="00D25D3B" w:rsidRPr="00AA1695">
        <w:rPr>
          <w:rStyle w:val="elementdeftypeChar"/>
          <w:b/>
        </w:rPr>
        <w:t>w</w:t>
      </w:r>
      <w:r w:rsidR="00D3479F" w:rsidRPr="00AA1695">
        <w:rPr>
          <w:rStyle w:val="elementdeftypeChar"/>
          <w:b/>
        </w:rPr>
        <w:t>eld_position</w:t>
      </w:r>
      <w:proofErr w:type="spellEnd"/>
      <w:r w:rsidR="00D25D3B" w:rsidRPr="00AA1695">
        <w:rPr>
          <w:rStyle w:val="elementdeftypeChar"/>
          <w:b/>
        </w:rPr>
        <w:t>/&gt;</w:t>
      </w:r>
      <w:r>
        <w:t>)</w:t>
      </w:r>
      <w:r w:rsidRPr="007055D9">
        <w:t>:</w:t>
      </w:r>
    </w:p>
    <w:p w14:paraId="10624527" w14:textId="77777777" w:rsidR="0006113C" w:rsidRPr="007055D9" w:rsidRDefault="0006113C" w:rsidP="00C0357F">
      <w:pPr>
        <w:pStyle w:val="XMLCode"/>
        <w:keepNext/>
      </w:pPr>
    </w:p>
    <w:p w14:paraId="2503B466" w14:textId="77777777" w:rsidR="00254699" w:rsidRDefault="0006113C" w:rsidP="00C0357F">
      <w:pPr>
        <w:pStyle w:val="XMLCode"/>
        <w:keepNext/>
      </w:pPr>
      <w:r w:rsidRPr="007055D9">
        <w:t>&lt;</w:t>
      </w:r>
      <w:proofErr w:type="spellStart"/>
      <w:r w:rsidR="00254699">
        <w:t>seamweld</w:t>
      </w:r>
      <w:proofErr w:type="spellEnd"/>
      <w:r w:rsidR="00254699">
        <w:t>&gt;</w:t>
      </w:r>
    </w:p>
    <w:p w14:paraId="1A2C6E9F" w14:textId="77777777" w:rsidR="0006113C" w:rsidRPr="007055D9" w:rsidRDefault="00254699" w:rsidP="0006113C">
      <w:pPr>
        <w:pStyle w:val="XMLCode"/>
      </w:pPr>
      <w:r>
        <w:t xml:space="preserve">    &lt;</w:t>
      </w:r>
      <w:proofErr w:type="spellStart"/>
      <w:r w:rsidR="0006113C" w:rsidRPr="007055D9">
        <w:t>y</w:t>
      </w:r>
      <w:r>
        <w:t>_</w:t>
      </w:r>
      <w:r w:rsidR="0006113C" w:rsidRPr="007055D9">
        <w:t>joint</w:t>
      </w:r>
      <w:proofErr w:type="spellEnd"/>
      <w:r w:rsidR="0006113C" w:rsidRPr="007055D9">
        <w:t xml:space="preserve"> base=</w:t>
      </w:r>
      <w:r w:rsidR="00194316">
        <w:t>"</w:t>
      </w:r>
      <w:r w:rsidR="0006113C" w:rsidRPr="007055D9">
        <w:t>1</w:t>
      </w:r>
      <w:r w:rsidR="00194316">
        <w:t>"</w:t>
      </w:r>
      <w:r w:rsidR="0006113C" w:rsidRPr="007055D9">
        <w:t xml:space="preserve"> technology=</w:t>
      </w:r>
      <w:r w:rsidR="00194316">
        <w:t>"</w:t>
      </w:r>
      <w:r w:rsidR="0006113C" w:rsidRPr="007055D9">
        <w:t>resistance</w:t>
      </w:r>
      <w:r w:rsidR="00194316">
        <w:t>"</w:t>
      </w:r>
      <w:r w:rsidR="0006113C" w:rsidRPr="007055D9">
        <w:t>&gt;</w:t>
      </w:r>
    </w:p>
    <w:p w14:paraId="359C7AC4" w14:textId="77777777" w:rsidR="0006113C" w:rsidRPr="002C5D08" w:rsidRDefault="0006113C" w:rsidP="0006113C">
      <w:pPr>
        <w:pStyle w:val="XMLCode"/>
        <w:rPr>
          <w:b/>
          <w:color w:val="0070C0"/>
        </w:rPr>
      </w:pPr>
      <w:r w:rsidRPr="007055D9">
        <w:t xml:space="preserve">    </w:t>
      </w:r>
      <w:r w:rsidR="00254699">
        <w:t xml:space="preserve">    </w:t>
      </w:r>
      <w:r w:rsidRPr="002C5D08">
        <w:rPr>
          <w:b/>
          <w:color w:val="0070C0"/>
        </w:rPr>
        <w:t>&lt;</w:t>
      </w:r>
      <w:proofErr w:type="spellStart"/>
      <w:r w:rsidRPr="002C5D08">
        <w:rPr>
          <w:b/>
          <w:color w:val="0070C0"/>
        </w:rPr>
        <w:t>weld_position</w:t>
      </w:r>
      <w:proofErr w:type="spellEnd"/>
      <w:r w:rsidRPr="002C5D08">
        <w:rPr>
          <w:b/>
          <w:color w:val="0070C0"/>
        </w:rPr>
        <w:t xml:space="preserve"> u=</w:t>
      </w:r>
      <w:r w:rsidR="00194316">
        <w:rPr>
          <w:b/>
          <w:color w:val="0070C0"/>
        </w:rPr>
        <w:t>"</w:t>
      </w:r>
      <w:r w:rsidRPr="002C5D08">
        <w:rPr>
          <w:b/>
          <w:color w:val="0070C0"/>
        </w:rPr>
        <w:t>0</w:t>
      </w:r>
      <w:r w:rsidR="003A3954">
        <w:rPr>
          <w:b/>
          <w:color w:val="0070C0"/>
        </w:rPr>
        <w:t>.5</w:t>
      </w:r>
      <w:r w:rsidR="00194316">
        <w:rPr>
          <w:b/>
          <w:color w:val="0070C0"/>
        </w:rPr>
        <w:t>"</w:t>
      </w:r>
      <w:r w:rsidR="003A3954">
        <w:rPr>
          <w:b/>
          <w:color w:val="0070C0"/>
        </w:rPr>
        <w:t xml:space="preserve"> x=</w:t>
      </w:r>
      <w:r w:rsidR="00194316">
        <w:rPr>
          <w:b/>
          <w:color w:val="0070C0"/>
        </w:rPr>
        <w:t>"</w:t>
      </w:r>
      <w:r w:rsidR="003A3954">
        <w:rPr>
          <w:b/>
          <w:color w:val="0070C0"/>
        </w:rPr>
        <w:t>1</w:t>
      </w:r>
      <w:r w:rsidR="00194316">
        <w:rPr>
          <w:b/>
          <w:color w:val="0070C0"/>
        </w:rPr>
        <w:t>"</w:t>
      </w:r>
      <w:r w:rsidRPr="002C5D08">
        <w:rPr>
          <w:b/>
          <w:color w:val="0070C0"/>
        </w:rPr>
        <w:t xml:space="preserve"> y=</w:t>
      </w:r>
      <w:r w:rsidR="00194316">
        <w:rPr>
          <w:b/>
          <w:color w:val="0070C0"/>
        </w:rPr>
        <w:t>"</w:t>
      </w:r>
      <w:r w:rsidRPr="002C5D08">
        <w:rPr>
          <w:b/>
          <w:color w:val="0070C0"/>
        </w:rPr>
        <w:t>0</w:t>
      </w:r>
      <w:r w:rsidR="00194316">
        <w:rPr>
          <w:b/>
          <w:color w:val="0070C0"/>
        </w:rPr>
        <w:t>"</w:t>
      </w:r>
      <w:r w:rsidRPr="002C5D08">
        <w:rPr>
          <w:b/>
          <w:color w:val="0070C0"/>
        </w:rPr>
        <w:t xml:space="preserve"> z=</w:t>
      </w:r>
      <w:r w:rsidR="00194316">
        <w:rPr>
          <w:b/>
          <w:color w:val="0070C0"/>
        </w:rPr>
        <w:t>"</w:t>
      </w:r>
      <w:r w:rsidRPr="002C5D08">
        <w:rPr>
          <w:b/>
          <w:color w:val="0070C0"/>
        </w:rPr>
        <w:t>1</w:t>
      </w:r>
      <w:r w:rsidR="00194316">
        <w:rPr>
          <w:b/>
          <w:color w:val="0070C0"/>
        </w:rPr>
        <w:t>"</w:t>
      </w:r>
    </w:p>
    <w:p w14:paraId="4F1E8319" w14:textId="77777777" w:rsidR="008C2EA5" w:rsidRDefault="00254699" w:rsidP="00212AB5">
      <w:pPr>
        <w:pStyle w:val="XMLCode"/>
        <w:ind w:firstLine="114"/>
        <w:rPr>
          <w:b/>
          <w:color w:val="0070C0"/>
        </w:rPr>
      </w:pPr>
      <w:r w:rsidRPr="002C5D08">
        <w:rPr>
          <w:b/>
          <w:color w:val="0070C0"/>
        </w:rPr>
        <w:t xml:space="preserve">                       </w:t>
      </w:r>
      <w:r w:rsidR="008C2EA5">
        <w:rPr>
          <w:b/>
          <w:color w:val="0070C0"/>
        </w:rPr>
        <w:t>reference=</w:t>
      </w:r>
      <w:r w:rsidR="00194316">
        <w:rPr>
          <w:b/>
          <w:color w:val="0070C0"/>
        </w:rPr>
        <w:t>"</w:t>
      </w:r>
      <w:r w:rsidR="00A67679">
        <w:rPr>
          <w:b/>
          <w:color w:val="0070C0"/>
        </w:rPr>
        <w:t>false</w:t>
      </w:r>
      <w:r w:rsidR="00194316">
        <w:rPr>
          <w:b/>
          <w:color w:val="0070C0"/>
        </w:rPr>
        <w:t>"</w:t>
      </w:r>
    </w:p>
    <w:p w14:paraId="60984460" w14:textId="77777777" w:rsidR="0006113C" w:rsidRPr="002C5D08" w:rsidRDefault="008C2EA5" w:rsidP="00212AB5">
      <w:pPr>
        <w:pStyle w:val="XMLCode"/>
        <w:ind w:firstLine="114"/>
        <w:rPr>
          <w:b/>
          <w:color w:val="0070C0"/>
        </w:rPr>
      </w:pPr>
      <w:r>
        <w:rPr>
          <w:b/>
          <w:color w:val="0070C0"/>
        </w:rPr>
        <w:t xml:space="preserve">                       </w:t>
      </w:r>
      <w:r w:rsidR="0006113C" w:rsidRPr="002C5D08">
        <w:rPr>
          <w:b/>
          <w:color w:val="0070C0"/>
        </w:rPr>
        <w:t>section=</w:t>
      </w:r>
      <w:r w:rsidR="00194316">
        <w:rPr>
          <w:b/>
          <w:color w:val="0070C0"/>
        </w:rPr>
        <w:t>"</w:t>
      </w:r>
      <w:r w:rsidR="003A3954">
        <w:rPr>
          <w:b/>
          <w:color w:val="0070C0"/>
        </w:rPr>
        <w:t>HY</w:t>
      </w:r>
      <w:r w:rsidR="00194316">
        <w:rPr>
          <w:b/>
          <w:color w:val="0070C0"/>
        </w:rPr>
        <w:t>"</w:t>
      </w:r>
    </w:p>
    <w:p w14:paraId="4C83FF1A" w14:textId="77777777"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r w:rsidR="003A3954">
        <w:rPr>
          <w:b/>
          <w:color w:val="0070C0"/>
        </w:rPr>
        <w:t>thickness=</w:t>
      </w:r>
      <w:r w:rsidR="00194316">
        <w:rPr>
          <w:b/>
          <w:color w:val="0070C0"/>
        </w:rPr>
        <w:t>"</w:t>
      </w:r>
      <w:r w:rsidR="003A3954">
        <w:rPr>
          <w:b/>
          <w:color w:val="0070C0"/>
        </w:rPr>
        <w:t>0</w:t>
      </w:r>
      <w:r w:rsidRPr="002C5D08">
        <w:rPr>
          <w:b/>
          <w:color w:val="0070C0"/>
        </w:rPr>
        <w:t>.5</w:t>
      </w:r>
      <w:r w:rsidR="00194316">
        <w:rPr>
          <w:b/>
          <w:color w:val="0070C0"/>
        </w:rPr>
        <w:t>"</w:t>
      </w:r>
    </w:p>
    <w:p w14:paraId="7EDE5551" w14:textId="77777777"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r w:rsidRPr="002C5D08">
        <w:rPr>
          <w:b/>
          <w:color w:val="0070C0"/>
        </w:rPr>
        <w:t>angle=</w:t>
      </w:r>
      <w:r w:rsidR="00194316">
        <w:rPr>
          <w:b/>
          <w:color w:val="0070C0"/>
        </w:rPr>
        <w:t>"</w:t>
      </w:r>
      <w:r w:rsidRPr="002C5D08">
        <w:rPr>
          <w:b/>
          <w:color w:val="0070C0"/>
        </w:rPr>
        <w:t>30</w:t>
      </w:r>
      <w:r w:rsidR="00194316">
        <w:rPr>
          <w:b/>
          <w:color w:val="0070C0"/>
        </w:rPr>
        <w:t>"</w:t>
      </w:r>
      <w:r w:rsidRPr="002C5D08">
        <w:rPr>
          <w:b/>
          <w:color w:val="0070C0"/>
        </w:rPr>
        <w:t xml:space="preserve"> </w:t>
      </w:r>
    </w:p>
    <w:p w14:paraId="327C1291" w14:textId="77777777"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r w:rsidRPr="002C5D08">
        <w:rPr>
          <w:b/>
          <w:color w:val="0070C0"/>
        </w:rPr>
        <w:t>penetration=</w:t>
      </w:r>
      <w:r w:rsidR="00194316">
        <w:rPr>
          <w:b/>
          <w:color w:val="0070C0"/>
        </w:rPr>
        <w:t>"</w:t>
      </w:r>
      <w:r w:rsidRPr="002C5D08">
        <w:rPr>
          <w:b/>
          <w:color w:val="0070C0"/>
        </w:rPr>
        <w:t>0.5</w:t>
      </w:r>
      <w:r w:rsidR="00194316">
        <w:rPr>
          <w:b/>
          <w:color w:val="0070C0"/>
        </w:rPr>
        <w:t>"</w:t>
      </w:r>
    </w:p>
    <w:p w14:paraId="5CE10E2E" w14:textId="77777777" w:rsidR="00254699"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filler=</w:t>
      </w:r>
      <w:r w:rsidR="00194316">
        <w:rPr>
          <w:b/>
          <w:color w:val="0070C0"/>
        </w:rPr>
        <w:t>"</w:t>
      </w:r>
      <w:r w:rsidR="00254699" w:rsidRPr="002C5D08">
        <w:rPr>
          <w:b/>
          <w:color w:val="0070C0"/>
        </w:rPr>
        <w:t>yes</w:t>
      </w:r>
      <w:r w:rsidR="00194316">
        <w:rPr>
          <w:b/>
          <w:color w:val="0070C0"/>
        </w:rPr>
        <w:t>"</w:t>
      </w:r>
    </w:p>
    <w:p w14:paraId="40E9DBD1" w14:textId="77777777" w:rsidR="00645F8D" w:rsidRPr="002C5D08" w:rsidRDefault="00645F8D" w:rsidP="00212AB5">
      <w:pPr>
        <w:pStyle w:val="XMLCode"/>
        <w:ind w:firstLine="114"/>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66A2CA59" w14:textId="77777777" w:rsidR="0006113C" w:rsidRDefault="00254699" w:rsidP="00212AB5">
      <w:pPr>
        <w:pStyle w:val="XMLCode"/>
        <w:ind w:firstLine="114"/>
        <w:rPr>
          <w:b/>
          <w:color w:val="0070C0"/>
        </w:rPr>
      </w:pPr>
      <w:r w:rsidRPr="002C5D08">
        <w:rPr>
          <w:b/>
          <w:color w:val="0070C0"/>
        </w:rPr>
        <w:t xml:space="preserve">                       shape=</w:t>
      </w:r>
      <w:r w:rsidR="00194316">
        <w:rPr>
          <w:b/>
          <w:color w:val="0070C0"/>
        </w:rPr>
        <w:t>"</w:t>
      </w:r>
      <w:r w:rsidRPr="002C5D08">
        <w:rPr>
          <w:b/>
          <w:color w:val="0070C0"/>
        </w:rPr>
        <w:t>concave</w:t>
      </w:r>
      <w:r w:rsidR="00194316">
        <w:rPr>
          <w:b/>
          <w:color w:val="0070C0"/>
        </w:rPr>
        <w:t>"</w:t>
      </w:r>
      <w:r w:rsidR="0006113C" w:rsidRPr="002C5D08">
        <w:rPr>
          <w:b/>
          <w:color w:val="0070C0"/>
        </w:rPr>
        <w:t>/&gt;</w:t>
      </w:r>
    </w:p>
    <w:p w14:paraId="0E39A7FB" w14:textId="77777777" w:rsidR="003A3954" w:rsidRPr="002C5D08" w:rsidRDefault="003A3954" w:rsidP="003A3954">
      <w:pPr>
        <w:pStyle w:val="XMLCode"/>
        <w:rPr>
          <w:b/>
          <w:color w:val="0070C0"/>
        </w:rPr>
      </w:pPr>
      <w:r>
        <w:rPr>
          <w:b/>
          <w:color w:val="0070C0"/>
        </w:rPr>
        <w:t xml:space="preserve">        </w:t>
      </w:r>
      <w:r w:rsidRPr="002C5D08">
        <w:rPr>
          <w:b/>
          <w:color w:val="0070C0"/>
        </w:rPr>
        <w:t>&lt;</w:t>
      </w:r>
      <w:proofErr w:type="spellStart"/>
      <w:r w:rsidRPr="002C5D08">
        <w:rPr>
          <w:b/>
          <w:color w:val="0070C0"/>
        </w:rPr>
        <w:t>weld_position</w:t>
      </w:r>
      <w:proofErr w:type="spellEnd"/>
      <w:r w:rsidRPr="002C5D08">
        <w:rPr>
          <w:b/>
          <w:color w:val="0070C0"/>
        </w:rPr>
        <w:t xml:space="preserve"> u=</w:t>
      </w:r>
      <w:r w:rsidR="00194316">
        <w:rPr>
          <w:b/>
          <w:color w:val="0070C0"/>
        </w:rPr>
        <w:t>"</w:t>
      </w:r>
      <w:r w:rsidRPr="002C5D08">
        <w:rPr>
          <w:b/>
          <w:color w:val="0070C0"/>
        </w:rPr>
        <w:t>0</w:t>
      </w:r>
      <w:r>
        <w:rPr>
          <w:b/>
          <w:color w:val="0070C0"/>
        </w:rPr>
        <w:t>.2</w:t>
      </w:r>
      <w:r w:rsidR="00194316">
        <w:rPr>
          <w:b/>
          <w:color w:val="0070C0"/>
        </w:rPr>
        <w:t>"</w:t>
      </w:r>
      <w:r>
        <w:rPr>
          <w:b/>
          <w:color w:val="0070C0"/>
        </w:rPr>
        <w:t xml:space="preserve"> x=</w:t>
      </w:r>
      <w:r w:rsidR="00194316">
        <w:rPr>
          <w:b/>
          <w:color w:val="0070C0"/>
        </w:rPr>
        <w:t>"</w:t>
      </w:r>
      <w:r>
        <w:rPr>
          <w:b/>
          <w:color w:val="0070C0"/>
        </w:rPr>
        <w:t>-1</w:t>
      </w:r>
      <w:r w:rsidR="00194316">
        <w:rPr>
          <w:b/>
          <w:color w:val="0070C0"/>
        </w:rPr>
        <w:t>"</w:t>
      </w:r>
      <w:r w:rsidRPr="002C5D08">
        <w:rPr>
          <w:b/>
          <w:color w:val="0070C0"/>
        </w:rPr>
        <w:t xml:space="preserve"> y=</w:t>
      </w:r>
      <w:r w:rsidR="00194316">
        <w:rPr>
          <w:b/>
          <w:color w:val="0070C0"/>
        </w:rPr>
        <w:t>"</w:t>
      </w:r>
      <w:r w:rsidRPr="002C5D08">
        <w:rPr>
          <w:b/>
          <w:color w:val="0070C0"/>
        </w:rPr>
        <w:t>0</w:t>
      </w:r>
      <w:r w:rsidR="00194316">
        <w:rPr>
          <w:b/>
          <w:color w:val="0070C0"/>
        </w:rPr>
        <w:t>"</w:t>
      </w:r>
      <w:r w:rsidRPr="002C5D08">
        <w:rPr>
          <w:b/>
          <w:color w:val="0070C0"/>
        </w:rPr>
        <w:t xml:space="preserve"> z=</w:t>
      </w:r>
      <w:r w:rsidR="00194316">
        <w:rPr>
          <w:b/>
          <w:color w:val="0070C0"/>
        </w:rPr>
        <w:t>"</w:t>
      </w:r>
      <w:r w:rsidRPr="002C5D08">
        <w:rPr>
          <w:b/>
          <w:color w:val="0070C0"/>
        </w:rPr>
        <w:t>1</w:t>
      </w:r>
      <w:r w:rsidR="00194316">
        <w:rPr>
          <w:b/>
          <w:color w:val="0070C0"/>
        </w:rPr>
        <w:t>"</w:t>
      </w:r>
    </w:p>
    <w:p w14:paraId="54EDEE05" w14:textId="77777777" w:rsidR="003A3954" w:rsidRDefault="003A3954" w:rsidP="003A3954">
      <w:pPr>
        <w:pStyle w:val="XMLCode"/>
        <w:ind w:firstLine="114"/>
        <w:rPr>
          <w:b/>
          <w:color w:val="0070C0"/>
        </w:rPr>
      </w:pPr>
      <w:r w:rsidRPr="002C5D08">
        <w:rPr>
          <w:b/>
          <w:color w:val="0070C0"/>
        </w:rPr>
        <w:t xml:space="preserve">                       </w:t>
      </w:r>
      <w:r>
        <w:rPr>
          <w:b/>
          <w:color w:val="0070C0"/>
        </w:rPr>
        <w:t>reference=</w:t>
      </w:r>
      <w:r w:rsidR="00194316">
        <w:rPr>
          <w:b/>
          <w:color w:val="0070C0"/>
        </w:rPr>
        <w:t>"</w:t>
      </w:r>
      <w:r w:rsidR="00A67679">
        <w:rPr>
          <w:b/>
          <w:color w:val="0070C0"/>
        </w:rPr>
        <w:t>false</w:t>
      </w:r>
      <w:r w:rsidR="00194316">
        <w:rPr>
          <w:b/>
          <w:color w:val="0070C0"/>
        </w:rPr>
        <w:t>"</w:t>
      </w:r>
    </w:p>
    <w:p w14:paraId="46D12B9B" w14:textId="77777777" w:rsidR="003A3954" w:rsidRPr="002C5D08" w:rsidRDefault="003A3954" w:rsidP="003A3954">
      <w:pPr>
        <w:pStyle w:val="XMLCode"/>
        <w:ind w:firstLine="114"/>
        <w:rPr>
          <w:b/>
          <w:color w:val="0070C0"/>
        </w:rPr>
      </w:pPr>
      <w:r>
        <w:rPr>
          <w:b/>
          <w:color w:val="0070C0"/>
        </w:rPr>
        <w:t xml:space="preserve">                       </w:t>
      </w:r>
      <w:r w:rsidRPr="002C5D08">
        <w:rPr>
          <w:b/>
          <w:color w:val="0070C0"/>
        </w:rPr>
        <w:t>section=</w:t>
      </w:r>
      <w:r w:rsidR="00194316">
        <w:rPr>
          <w:b/>
          <w:color w:val="0070C0"/>
        </w:rPr>
        <w:t>"</w:t>
      </w:r>
      <w:r>
        <w:rPr>
          <w:b/>
          <w:color w:val="0070C0"/>
        </w:rPr>
        <w:t>HY</w:t>
      </w:r>
      <w:r w:rsidR="00194316">
        <w:rPr>
          <w:b/>
          <w:color w:val="0070C0"/>
        </w:rPr>
        <w:t>"</w:t>
      </w:r>
    </w:p>
    <w:p w14:paraId="6182A176" w14:textId="77777777" w:rsidR="003A3954" w:rsidRPr="002C5D08" w:rsidRDefault="003A3954" w:rsidP="003A3954">
      <w:pPr>
        <w:pStyle w:val="XMLCode"/>
        <w:ind w:firstLine="114"/>
        <w:rPr>
          <w:b/>
          <w:color w:val="0070C0"/>
        </w:rPr>
      </w:pPr>
      <w:r w:rsidRPr="002C5D08">
        <w:rPr>
          <w:b/>
          <w:color w:val="0070C0"/>
        </w:rPr>
        <w:t xml:space="preserve">                       </w:t>
      </w:r>
      <w:r>
        <w:rPr>
          <w:b/>
          <w:color w:val="0070C0"/>
        </w:rPr>
        <w:t>thickness=</w:t>
      </w:r>
      <w:r w:rsidR="00194316">
        <w:rPr>
          <w:b/>
          <w:color w:val="0070C0"/>
        </w:rPr>
        <w:t>"</w:t>
      </w:r>
      <w:r>
        <w:rPr>
          <w:b/>
          <w:color w:val="0070C0"/>
        </w:rPr>
        <w:t>0</w:t>
      </w:r>
      <w:r w:rsidRPr="002C5D08">
        <w:rPr>
          <w:b/>
          <w:color w:val="0070C0"/>
        </w:rPr>
        <w:t>.5</w:t>
      </w:r>
      <w:r w:rsidR="00194316">
        <w:rPr>
          <w:b/>
          <w:color w:val="0070C0"/>
        </w:rPr>
        <w:t>"</w:t>
      </w:r>
    </w:p>
    <w:p w14:paraId="6B7928FF" w14:textId="77777777" w:rsidR="003A3954" w:rsidRPr="002C5D08" w:rsidRDefault="003A3954" w:rsidP="003A3954">
      <w:pPr>
        <w:pStyle w:val="XMLCode"/>
        <w:ind w:firstLine="114"/>
        <w:rPr>
          <w:b/>
          <w:color w:val="0070C0"/>
        </w:rPr>
      </w:pPr>
      <w:r w:rsidRPr="002C5D08">
        <w:rPr>
          <w:b/>
          <w:color w:val="0070C0"/>
        </w:rPr>
        <w:t xml:space="preserve">                       </w:t>
      </w:r>
      <w:r>
        <w:rPr>
          <w:b/>
          <w:color w:val="0070C0"/>
        </w:rPr>
        <w:t>angle=</w:t>
      </w:r>
      <w:r w:rsidR="00194316">
        <w:rPr>
          <w:b/>
          <w:color w:val="0070C0"/>
        </w:rPr>
        <w:t>"</w:t>
      </w:r>
      <w:r>
        <w:rPr>
          <w:b/>
          <w:color w:val="0070C0"/>
        </w:rPr>
        <w:t>45</w:t>
      </w:r>
      <w:r w:rsidR="00194316">
        <w:rPr>
          <w:b/>
          <w:color w:val="0070C0"/>
        </w:rPr>
        <w:t>"</w:t>
      </w:r>
      <w:r w:rsidRPr="002C5D08">
        <w:rPr>
          <w:b/>
          <w:color w:val="0070C0"/>
        </w:rPr>
        <w:t xml:space="preserve"> </w:t>
      </w:r>
    </w:p>
    <w:p w14:paraId="2226A584" w14:textId="77777777" w:rsidR="003A3954" w:rsidRPr="002C5D08" w:rsidRDefault="003A3954" w:rsidP="003A3954">
      <w:pPr>
        <w:pStyle w:val="XMLCode"/>
        <w:ind w:firstLine="114"/>
        <w:rPr>
          <w:b/>
          <w:color w:val="0070C0"/>
        </w:rPr>
      </w:pPr>
      <w:r w:rsidRPr="002C5D08">
        <w:rPr>
          <w:b/>
          <w:color w:val="0070C0"/>
        </w:rPr>
        <w:t xml:space="preserve">                       penetration=</w:t>
      </w:r>
      <w:r w:rsidR="00194316">
        <w:rPr>
          <w:b/>
          <w:color w:val="0070C0"/>
        </w:rPr>
        <w:t>"</w:t>
      </w:r>
      <w:r w:rsidRPr="002C5D08">
        <w:rPr>
          <w:b/>
          <w:color w:val="0070C0"/>
        </w:rPr>
        <w:t>0.5</w:t>
      </w:r>
      <w:r w:rsidR="00194316">
        <w:rPr>
          <w:b/>
          <w:color w:val="0070C0"/>
        </w:rPr>
        <w:t>"</w:t>
      </w:r>
    </w:p>
    <w:p w14:paraId="3FA87B91" w14:textId="77777777" w:rsidR="00645F8D" w:rsidRDefault="003A3954" w:rsidP="003A3954">
      <w:pPr>
        <w:pStyle w:val="XMLCode"/>
        <w:ind w:firstLine="114"/>
        <w:rPr>
          <w:b/>
          <w:color w:val="0070C0"/>
        </w:rPr>
      </w:pPr>
      <w:r w:rsidRPr="002C5D08">
        <w:rPr>
          <w:b/>
          <w:color w:val="0070C0"/>
        </w:rPr>
        <w:t xml:space="preserve">                       filler=</w:t>
      </w:r>
      <w:r w:rsidR="00194316">
        <w:rPr>
          <w:b/>
          <w:color w:val="0070C0"/>
        </w:rPr>
        <w:t>"</w:t>
      </w:r>
      <w:r w:rsidRPr="002C5D08">
        <w:rPr>
          <w:b/>
          <w:color w:val="0070C0"/>
        </w:rPr>
        <w:t>yes</w:t>
      </w:r>
      <w:r w:rsidR="00194316">
        <w:rPr>
          <w:b/>
          <w:color w:val="0070C0"/>
        </w:rPr>
        <w:t>"</w:t>
      </w:r>
    </w:p>
    <w:p w14:paraId="3D992F82" w14:textId="77777777" w:rsidR="00645F8D" w:rsidRPr="002C5D08" w:rsidRDefault="00645F8D" w:rsidP="003A3954">
      <w:pPr>
        <w:pStyle w:val="XMLCode"/>
        <w:ind w:firstLine="114"/>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38C07328" w14:textId="77777777" w:rsidR="003A3954" w:rsidRPr="002C5D08" w:rsidRDefault="003A3954" w:rsidP="003A3954">
      <w:pPr>
        <w:pStyle w:val="XMLCode"/>
        <w:ind w:firstLine="114"/>
        <w:rPr>
          <w:b/>
          <w:color w:val="0070C0"/>
        </w:rPr>
      </w:pPr>
      <w:r w:rsidRPr="002C5D08">
        <w:rPr>
          <w:b/>
          <w:color w:val="0070C0"/>
        </w:rPr>
        <w:t xml:space="preserve">                       shape=</w:t>
      </w:r>
      <w:r w:rsidR="00194316">
        <w:rPr>
          <w:b/>
          <w:color w:val="0070C0"/>
        </w:rPr>
        <w:t>"</w:t>
      </w:r>
      <w:r w:rsidRPr="002C5D08">
        <w:rPr>
          <w:b/>
          <w:color w:val="0070C0"/>
        </w:rPr>
        <w:t>concave</w:t>
      </w:r>
      <w:r w:rsidR="00194316">
        <w:rPr>
          <w:b/>
          <w:color w:val="0070C0"/>
        </w:rPr>
        <w:t>"</w:t>
      </w:r>
      <w:r w:rsidRPr="002C5D08">
        <w:rPr>
          <w:b/>
          <w:color w:val="0070C0"/>
        </w:rPr>
        <w:t>/&gt;</w:t>
      </w:r>
    </w:p>
    <w:p w14:paraId="4A0E92B5" w14:textId="77777777" w:rsidR="0006113C" w:rsidRDefault="0006113C" w:rsidP="001B5A81">
      <w:pPr>
        <w:pStyle w:val="XMLCode"/>
      </w:pPr>
      <w:r w:rsidRPr="007055D9">
        <w:t xml:space="preserve">    </w:t>
      </w:r>
      <w:r w:rsidR="002C5D08">
        <w:t xml:space="preserve">    &lt;</w:t>
      </w:r>
      <w:proofErr w:type="spellStart"/>
      <w:r w:rsidR="002C5D08">
        <w:t>sheet_parameter</w:t>
      </w:r>
      <w:proofErr w:type="spellEnd"/>
      <w:r w:rsidR="002C5D08">
        <w:t xml:space="preserve"> ... /&gt;</w:t>
      </w:r>
    </w:p>
    <w:p w14:paraId="2C1F070B" w14:textId="77777777" w:rsidR="002C5D08" w:rsidRPr="007055D9" w:rsidRDefault="002C5D08" w:rsidP="001B5A81">
      <w:pPr>
        <w:pStyle w:val="XMLCode"/>
      </w:pPr>
      <w:r>
        <w:t xml:space="preserve">    &lt;/</w:t>
      </w:r>
      <w:proofErr w:type="spellStart"/>
      <w:r>
        <w:t>y_joint</w:t>
      </w:r>
      <w:proofErr w:type="spellEnd"/>
      <w:r>
        <w:t>&gt;</w:t>
      </w:r>
    </w:p>
    <w:p w14:paraId="3D5DE9F1" w14:textId="77777777" w:rsidR="0006113C" w:rsidRPr="007055D9" w:rsidRDefault="0006113C" w:rsidP="0006113C">
      <w:pPr>
        <w:pStyle w:val="XMLCode"/>
      </w:pPr>
      <w:r w:rsidRPr="007055D9">
        <w:t>&lt;/</w:t>
      </w:r>
      <w:proofErr w:type="spellStart"/>
      <w:r w:rsidR="002C5D08">
        <w:t>seamweld</w:t>
      </w:r>
      <w:proofErr w:type="spellEnd"/>
      <w:r w:rsidRPr="007055D9">
        <w:t>&gt;</w:t>
      </w:r>
    </w:p>
    <w:p w14:paraId="56E49E30" w14:textId="77777777" w:rsidR="0006113C" w:rsidRDefault="0006113C" w:rsidP="0006113C">
      <w:pPr>
        <w:pStyle w:val="XMLCode"/>
      </w:pPr>
    </w:p>
    <w:p w14:paraId="1B9576E6" w14:textId="77777777" w:rsidR="00A305D9" w:rsidRPr="007055D9" w:rsidRDefault="00A305D9" w:rsidP="009647BD">
      <w:pPr>
        <w:pStyle w:val="berschrift4"/>
        <w:keepNext w:val="0"/>
        <w:ind w:left="862" w:hanging="862"/>
      </w:pPr>
      <w:bookmarkStart w:id="3188" w:name="_Toc3557048"/>
      <w:bookmarkStart w:id="3189" w:name="_Toc27753662"/>
      <w:r w:rsidRPr="007055D9">
        <w:t xml:space="preserve">Element </w:t>
      </w:r>
      <w:r w:rsidR="00194316">
        <w:t>"</w:t>
      </w:r>
      <w:proofErr w:type="spellStart"/>
      <w:r>
        <w:t>sheet_parameter</w:t>
      </w:r>
      <w:bookmarkEnd w:id="3188"/>
      <w:proofErr w:type="spellEnd"/>
      <w:r w:rsidR="00194316">
        <w:t>"</w:t>
      </w:r>
      <w:bookmarkEnd w:id="3189"/>
    </w:p>
    <w:p w14:paraId="4FFF18C4" w14:textId="77777777" w:rsidR="00A305D9" w:rsidRPr="007055D9" w:rsidRDefault="00A305D9" w:rsidP="00A305D9">
      <w:pPr>
        <w:jc w:val="both"/>
      </w:pPr>
      <w:r w:rsidRPr="007055D9">
        <w:t xml:space="preserve">For the element </w:t>
      </w:r>
      <w:r w:rsidR="00A52BFE">
        <w:rPr>
          <w:rStyle w:val="XMLElement"/>
        </w:rPr>
        <w:t>&lt;</w:t>
      </w:r>
      <w:proofErr w:type="spellStart"/>
      <w:r w:rsidR="00A52BFE">
        <w:rPr>
          <w:rStyle w:val="XMLElement"/>
        </w:rPr>
        <w:t>s</w:t>
      </w:r>
      <w:r>
        <w:rPr>
          <w:rStyle w:val="XMLElement"/>
        </w:rPr>
        <w:t>heet_parameter</w:t>
      </w:r>
      <w:proofErr w:type="spellEnd"/>
      <w:r w:rsidR="00A52BFE">
        <w:rPr>
          <w:rStyle w:val="XMLElement"/>
        </w:rPr>
        <w:t>/&gt;</w:t>
      </w:r>
      <w:r w:rsidRPr="007055D9">
        <w:t>, the following attri</w:t>
      </w:r>
      <w:r>
        <w:t>butes can be specified for the</w:t>
      </w:r>
      <w:r w:rsidR="00A52BFE">
        <w:t xml:space="preserve"> </w:t>
      </w:r>
      <w:r w:rsidR="00C0357F">
        <w:t>Y</w:t>
      </w:r>
      <w:r w:rsidR="00A52BFE">
        <w:t>-</w:t>
      </w:r>
      <w:r w:rsidR="00C0357F">
        <w:t>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A305D9" w:rsidRPr="007055D9" w14:paraId="466C13C3" w14:textId="77777777" w:rsidTr="00C0357F">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865EE6C" w14:textId="77777777" w:rsidR="00A305D9" w:rsidRPr="007055D9" w:rsidRDefault="00A305D9" w:rsidP="00C0357F">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786932" w14:textId="77777777" w:rsidR="00A305D9" w:rsidRPr="007055D9" w:rsidRDefault="00A305D9" w:rsidP="00C0357F">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B687357" w14:textId="77777777" w:rsidR="00A305D9" w:rsidRPr="007055D9" w:rsidRDefault="000E60DF" w:rsidP="00C0357F">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1D91B7" w14:textId="77777777" w:rsidR="00A305D9" w:rsidRPr="007055D9" w:rsidRDefault="009436D3" w:rsidP="00C0357F">
            <w:pPr>
              <w:keepNext/>
              <w:rPr>
                <w:b/>
                <w:i/>
              </w:rPr>
            </w:pPr>
            <w:r w:rsidRPr="00A20C5C">
              <w:rPr>
                <w:b/>
                <w:i/>
              </w:rPr>
              <w:t>Constraint</w:t>
            </w:r>
            <w:r>
              <w:rPr>
                <w:b/>
                <w:i/>
              </w:rPr>
              <w:t xml:space="preserve"> / Remarks</w:t>
            </w:r>
          </w:p>
        </w:tc>
      </w:tr>
      <w:tr w:rsidR="00A305D9" w:rsidRPr="007055D9" w14:paraId="7EB27A46" w14:textId="77777777" w:rsidTr="00C0357F">
        <w:trPr>
          <w:jc w:val="center"/>
        </w:trPr>
        <w:tc>
          <w:tcPr>
            <w:tcW w:w="1574" w:type="dxa"/>
            <w:shd w:val="clear" w:color="auto" w:fill="auto"/>
          </w:tcPr>
          <w:p w14:paraId="3B3F0A77" w14:textId="77777777" w:rsidR="00A305D9" w:rsidRPr="001B5A81" w:rsidRDefault="00A11F1C" w:rsidP="00E70582">
            <w:pPr>
              <w:rPr>
                <w:rStyle w:val="Kommentarzeichen"/>
                <w:sz w:val="20"/>
                <w:szCs w:val="20"/>
                <w:lang w:eastAsia="x-none"/>
              </w:rPr>
            </w:pPr>
            <w:r w:rsidRPr="001B5A81">
              <w:rPr>
                <w:sz w:val="20"/>
                <w:szCs w:val="20"/>
              </w:rPr>
              <w:t>I</w:t>
            </w:r>
            <w:r w:rsidR="00A305D9" w:rsidRPr="001B5A81">
              <w:rPr>
                <w:sz w:val="20"/>
                <w:szCs w:val="20"/>
              </w:rPr>
              <w:t>ndex</w:t>
            </w:r>
          </w:p>
        </w:tc>
        <w:tc>
          <w:tcPr>
            <w:tcW w:w="1418" w:type="dxa"/>
            <w:shd w:val="clear" w:color="auto" w:fill="auto"/>
          </w:tcPr>
          <w:p w14:paraId="7C813CE9" w14:textId="77777777" w:rsidR="00A305D9" w:rsidRPr="001B5A81" w:rsidRDefault="00C9639A" w:rsidP="00E70582">
            <w:pPr>
              <w:rPr>
                <w:sz w:val="20"/>
                <w:szCs w:val="20"/>
              </w:rPr>
            </w:pPr>
            <w:r>
              <w:rPr>
                <w:sz w:val="20"/>
                <w:szCs w:val="20"/>
              </w:rPr>
              <w:t>Integer</w:t>
            </w:r>
          </w:p>
        </w:tc>
        <w:tc>
          <w:tcPr>
            <w:tcW w:w="1275" w:type="dxa"/>
            <w:shd w:val="clear" w:color="auto" w:fill="auto"/>
          </w:tcPr>
          <w:p w14:paraId="050AB401" w14:textId="77777777" w:rsidR="00A305D9" w:rsidRPr="001B5A81" w:rsidRDefault="00A305D9" w:rsidP="00E70582">
            <w:pPr>
              <w:rPr>
                <w:sz w:val="20"/>
                <w:szCs w:val="20"/>
              </w:rPr>
            </w:pPr>
            <w:r w:rsidRPr="001B5A81">
              <w:rPr>
                <w:sz w:val="20"/>
                <w:szCs w:val="20"/>
              </w:rPr>
              <w:t>Required</w:t>
            </w:r>
          </w:p>
        </w:tc>
        <w:tc>
          <w:tcPr>
            <w:tcW w:w="4264" w:type="dxa"/>
            <w:shd w:val="clear" w:color="auto" w:fill="auto"/>
          </w:tcPr>
          <w:p w14:paraId="06A8397F" w14:textId="77777777" w:rsidR="00A305D9" w:rsidRPr="001B5A81" w:rsidRDefault="00A305D9" w:rsidP="00E70582">
            <w:pPr>
              <w:rPr>
                <w:sz w:val="20"/>
                <w:szCs w:val="20"/>
              </w:rPr>
            </w:pPr>
            <w:r w:rsidRPr="001B5A81">
              <w:rPr>
                <w:sz w:val="20"/>
                <w:szCs w:val="20"/>
              </w:rPr>
              <w:t xml:space="preserve">It must be referenced to </w:t>
            </w:r>
            <w:r w:rsidRPr="001B5A81">
              <w:rPr>
                <w:rFonts w:ascii="Courier New" w:hAnsi="Courier New" w:cs="Courier New"/>
                <w:b/>
                <w:i/>
                <w:sz w:val="20"/>
                <w:szCs w:val="20"/>
              </w:rPr>
              <w:t>&lt;part&gt;</w:t>
            </w:r>
            <w:r w:rsidRPr="001B5A81">
              <w:rPr>
                <w:sz w:val="20"/>
                <w:szCs w:val="20"/>
              </w:rPr>
              <w:t xml:space="preserve"> index attribute</w:t>
            </w:r>
          </w:p>
        </w:tc>
      </w:tr>
      <w:tr w:rsidR="000124A9" w:rsidRPr="007055D9" w14:paraId="19CB897D" w14:textId="77777777" w:rsidTr="00C0357F">
        <w:trPr>
          <w:jc w:val="center"/>
        </w:trPr>
        <w:tc>
          <w:tcPr>
            <w:tcW w:w="1574" w:type="dxa"/>
            <w:shd w:val="clear" w:color="auto" w:fill="auto"/>
            <w:vAlign w:val="bottom"/>
          </w:tcPr>
          <w:p w14:paraId="2009D807" w14:textId="77777777" w:rsidR="000124A9" w:rsidRPr="001B5A81" w:rsidRDefault="00A11F1C" w:rsidP="00E70582">
            <w:pPr>
              <w:rPr>
                <w:sz w:val="20"/>
                <w:szCs w:val="20"/>
              </w:rPr>
            </w:pPr>
            <w:r w:rsidRPr="001B5A81">
              <w:rPr>
                <w:sz w:val="20"/>
                <w:szCs w:val="20"/>
              </w:rPr>
              <w:t>G</w:t>
            </w:r>
            <w:r w:rsidR="000124A9" w:rsidRPr="001B5A81">
              <w:rPr>
                <w:sz w:val="20"/>
                <w:szCs w:val="20"/>
              </w:rPr>
              <w:t>ap</w:t>
            </w:r>
          </w:p>
        </w:tc>
        <w:tc>
          <w:tcPr>
            <w:tcW w:w="1418" w:type="dxa"/>
            <w:shd w:val="clear" w:color="auto" w:fill="auto"/>
            <w:vAlign w:val="bottom"/>
          </w:tcPr>
          <w:p w14:paraId="34B13D1D" w14:textId="77777777" w:rsidR="000124A9" w:rsidRPr="001B5A81" w:rsidRDefault="00C9639A" w:rsidP="00E70582">
            <w:pPr>
              <w:rPr>
                <w:sz w:val="20"/>
                <w:szCs w:val="20"/>
              </w:rPr>
            </w:pPr>
            <w:r>
              <w:rPr>
                <w:sz w:val="20"/>
                <w:szCs w:val="20"/>
              </w:rPr>
              <w:t>Floating Point</w:t>
            </w:r>
          </w:p>
        </w:tc>
        <w:tc>
          <w:tcPr>
            <w:tcW w:w="1275" w:type="dxa"/>
            <w:shd w:val="clear" w:color="auto" w:fill="auto"/>
            <w:vAlign w:val="bottom"/>
          </w:tcPr>
          <w:p w14:paraId="0E8260B3"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3AC45A5E" w14:textId="77777777" w:rsidR="000124A9" w:rsidRPr="001B5A81" w:rsidRDefault="000124A9" w:rsidP="00CF34D3">
            <w:pPr>
              <w:keepNext/>
              <w:keepLines/>
              <w:rPr>
                <w:sz w:val="20"/>
                <w:szCs w:val="20"/>
              </w:rPr>
            </w:pPr>
            <w:r w:rsidRPr="001B5A81">
              <w:rPr>
                <w:sz w:val="20"/>
                <w:szCs w:val="20"/>
              </w:rPr>
              <w:t>Default value is 0</w:t>
            </w:r>
          </w:p>
        </w:tc>
      </w:tr>
      <w:tr w:rsidR="000124A9" w:rsidRPr="007055D9" w14:paraId="262D41D3" w14:textId="77777777" w:rsidTr="00C0357F">
        <w:trPr>
          <w:jc w:val="center"/>
        </w:trPr>
        <w:tc>
          <w:tcPr>
            <w:tcW w:w="1574" w:type="dxa"/>
            <w:shd w:val="clear" w:color="auto" w:fill="auto"/>
            <w:vAlign w:val="bottom"/>
          </w:tcPr>
          <w:p w14:paraId="306642DF" w14:textId="77777777" w:rsidR="000124A9" w:rsidRPr="001B5A81" w:rsidRDefault="000124A9" w:rsidP="00E70582">
            <w:pPr>
              <w:rPr>
                <w:sz w:val="20"/>
                <w:szCs w:val="20"/>
              </w:rPr>
            </w:pPr>
            <w:proofErr w:type="spellStart"/>
            <w:r w:rsidRPr="001B5A81">
              <w:rPr>
                <w:sz w:val="20"/>
                <w:szCs w:val="20"/>
              </w:rPr>
              <w:lastRenderedPageBreak/>
              <w:t>sheet_thickness</w:t>
            </w:r>
            <w:proofErr w:type="spellEnd"/>
          </w:p>
        </w:tc>
        <w:tc>
          <w:tcPr>
            <w:tcW w:w="1418" w:type="dxa"/>
            <w:shd w:val="clear" w:color="auto" w:fill="auto"/>
            <w:vAlign w:val="bottom"/>
          </w:tcPr>
          <w:p w14:paraId="5E204345" w14:textId="77777777" w:rsidR="000124A9" w:rsidRPr="001B5A81" w:rsidRDefault="00C9639A" w:rsidP="00E70582">
            <w:pPr>
              <w:rPr>
                <w:sz w:val="20"/>
                <w:szCs w:val="20"/>
              </w:rPr>
            </w:pPr>
            <w:r>
              <w:rPr>
                <w:sz w:val="20"/>
                <w:szCs w:val="20"/>
              </w:rPr>
              <w:t>Floating Point</w:t>
            </w:r>
          </w:p>
        </w:tc>
        <w:tc>
          <w:tcPr>
            <w:tcW w:w="1275" w:type="dxa"/>
            <w:shd w:val="clear" w:color="auto" w:fill="auto"/>
            <w:vAlign w:val="bottom"/>
          </w:tcPr>
          <w:p w14:paraId="16C19B3D"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1C6D3F97" w14:textId="77777777" w:rsidR="000124A9" w:rsidRPr="001B5A81" w:rsidRDefault="000124A9" w:rsidP="00CF34D3">
            <w:pPr>
              <w:keepNext/>
              <w:keepLines/>
              <w:rPr>
                <w:sz w:val="20"/>
                <w:szCs w:val="20"/>
              </w:rPr>
            </w:pPr>
            <w:r w:rsidRPr="001B5A81">
              <w:rPr>
                <w:sz w:val="20"/>
                <w:szCs w:val="20"/>
              </w:rPr>
              <w:t>-</w:t>
            </w:r>
          </w:p>
        </w:tc>
      </w:tr>
      <w:tr w:rsidR="000124A9" w:rsidRPr="007055D9" w14:paraId="328D3199" w14:textId="77777777" w:rsidTr="00C0357F">
        <w:trPr>
          <w:jc w:val="center"/>
        </w:trPr>
        <w:tc>
          <w:tcPr>
            <w:tcW w:w="1574" w:type="dxa"/>
            <w:shd w:val="clear" w:color="auto" w:fill="auto"/>
            <w:vAlign w:val="bottom"/>
          </w:tcPr>
          <w:p w14:paraId="3142F772" w14:textId="77777777" w:rsidR="000124A9" w:rsidRPr="001B5A81" w:rsidRDefault="000124A9" w:rsidP="00E70582">
            <w:pPr>
              <w:rPr>
                <w:sz w:val="20"/>
                <w:szCs w:val="20"/>
              </w:rPr>
            </w:pPr>
            <w:proofErr w:type="spellStart"/>
            <w:r w:rsidRPr="001B5A81">
              <w:rPr>
                <w:sz w:val="20"/>
                <w:szCs w:val="20"/>
              </w:rPr>
              <w:t>sheet_angle</w:t>
            </w:r>
            <w:proofErr w:type="spellEnd"/>
          </w:p>
        </w:tc>
        <w:tc>
          <w:tcPr>
            <w:tcW w:w="1418" w:type="dxa"/>
            <w:shd w:val="clear" w:color="auto" w:fill="auto"/>
            <w:vAlign w:val="bottom"/>
          </w:tcPr>
          <w:p w14:paraId="711BA84D" w14:textId="77777777" w:rsidR="000124A9" w:rsidRPr="001B5A81" w:rsidRDefault="00C9639A" w:rsidP="00E70582">
            <w:pPr>
              <w:rPr>
                <w:sz w:val="20"/>
                <w:szCs w:val="20"/>
              </w:rPr>
            </w:pPr>
            <w:r>
              <w:rPr>
                <w:sz w:val="20"/>
                <w:szCs w:val="20"/>
              </w:rPr>
              <w:t>Floating Point</w:t>
            </w:r>
          </w:p>
        </w:tc>
        <w:tc>
          <w:tcPr>
            <w:tcW w:w="1275" w:type="dxa"/>
            <w:shd w:val="clear" w:color="auto" w:fill="auto"/>
            <w:vAlign w:val="bottom"/>
          </w:tcPr>
          <w:p w14:paraId="4D1494A6"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299775C1" w14:textId="77777777" w:rsidR="000124A9" w:rsidRPr="001B5A81" w:rsidRDefault="000124A9" w:rsidP="00C0357F">
            <w:pPr>
              <w:keepNext/>
              <w:keepLines/>
              <w:rPr>
                <w:sz w:val="20"/>
                <w:szCs w:val="20"/>
              </w:rPr>
            </w:pPr>
            <w:r w:rsidRPr="001B5A81">
              <w:rPr>
                <w:sz w:val="20"/>
                <w:szCs w:val="20"/>
              </w:rPr>
              <w:t>-</w:t>
            </w:r>
          </w:p>
        </w:tc>
      </w:tr>
    </w:tbl>
    <w:p w14:paraId="6DB4952B" w14:textId="797B8811" w:rsidR="00C0357F" w:rsidRDefault="00C0357F" w:rsidP="00F3716C">
      <w:pPr>
        <w:pStyle w:val="Beschriftung"/>
        <w:spacing w:before="120"/>
      </w:pPr>
      <w:bookmarkStart w:id="3190" w:name="_Toc3566514"/>
      <w:bookmarkStart w:id="3191" w:name="_Toc27753885"/>
      <w:r>
        <w:t xml:space="preserve">Table </w:t>
      </w:r>
      <w:ins w:id="3192" w:author="Dr. Carsten Franke" w:date="2020-03-09T16:02:00Z">
        <w:r w:rsidR="001D2A94">
          <w:fldChar w:fldCharType="begin"/>
        </w:r>
        <w:r w:rsidR="001D2A94">
          <w:instrText xml:space="preserve"> SEQ Table \* ARABIC </w:instrText>
        </w:r>
      </w:ins>
      <w:r w:rsidR="001D2A94">
        <w:fldChar w:fldCharType="separate"/>
      </w:r>
      <w:ins w:id="3193" w:author="Dr. Carsten Franke" w:date="2020-03-09T16:02:00Z">
        <w:r w:rsidR="001D2A94">
          <w:rPr>
            <w:noProof/>
          </w:rPr>
          <w:t>112</w:t>
        </w:r>
        <w:r w:rsidR="001D2A94">
          <w:fldChar w:fldCharType="end"/>
        </w:r>
      </w:ins>
      <w:del w:id="3194" w:author="Dr. Carsten Franke" w:date="2020-03-09T16:02:00Z">
        <w:r w:rsidR="00D43112" w:rsidDel="001D2A94">
          <w:fldChar w:fldCharType="begin"/>
        </w:r>
        <w:r w:rsidR="00D43112" w:rsidDel="001D2A94">
          <w:delInstrText xml:space="preserve"> SEQ Table \* ARABIC </w:delInstrText>
        </w:r>
        <w:r w:rsidR="00D43112" w:rsidDel="001D2A94">
          <w:fldChar w:fldCharType="separate"/>
        </w:r>
      </w:del>
      <w:del w:id="3195" w:author="Dr. Carsten Franke" w:date="2020-03-09T14:38:00Z">
        <w:r w:rsidR="007E2D34" w:rsidDel="00004854">
          <w:rPr>
            <w:noProof/>
          </w:rPr>
          <w:delText>110</w:delText>
        </w:r>
      </w:del>
      <w:del w:id="3196" w:author="Dr. Carsten Franke" w:date="2020-03-09T16:02:00Z">
        <w:r w:rsidR="00D43112" w:rsidDel="001D2A94">
          <w:fldChar w:fldCharType="end"/>
        </w:r>
      </w:del>
      <w:r>
        <w:t xml:space="preserve">: </w:t>
      </w:r>
      <w:r w:rsidRPr="0008681E">
        <w:t xml:space="preserve">Attributes of element </w:t>
      </w:r>
      <w:r w:rsidRPr="00A52BFE">
        <w:rPr>
          <w:rStyle w:val="elementdeftypeChar"/>
          <w:b/>
        </w:rPr>
        <w:t>&lt;</w:t>
      </w:r>
      <w:proofErr w:type="spellStart"/>
      <w:r>
        <w:rPr>
          <w:rFonts w:ascii="Courier New" w:hAnsi="Courier New" w:cs="Courier New"/>
          <w:bCs w:val="0"/>
          <w:i/>
          <w:kern w:val="22"/>
          <w:sz w:val="18"/>
          <w:szCs w:val="18"/>
        </w:rPr>
        <w:t>sheet_parameter</w:t>
      </w:r>
      <w:proofErr w:type="spellEnd"/>
      <w:r w:rsidRPr="00E67798">
        <w:rPr>
          <w:rFonts w:ascii="Courier New" w:hAnsi="Courier New" w:cs="Courier New"/>
          <w:bCs w:val="0"/>
          <w:i/>
          <w:kern w:val="22"/>
          <w:sz w:val="18"/>
          <w:szCs w:val="18"/>
        </w:rPr>
        <w:t>/&gt;</w:t>
      </w:r>
      <w:r w:rsidRPr="0008681E">
        <w:t xml:space="preserve"> for </w:t>
      </w:r>
      <w:r w:rsidR="00A52BFE">
        <w:t>Y-</w:t>
      </w:r>
      <w:r>
        <w:t>Joint</w:t>
      </w:r>
      <w:bookmarkEnd w:id="3190"/>
      <w:bookmarkEnd w:id="3191"/>
    </w:p>
    <w:p w14:paraId="43CB839D" w14:textId="77777777" w:rsidR="00A305D9" w:rsidRDefault="00A305D9" w:rsidP="00683F88">
      <w:pPr>
        <w:pStyle w:val="Example"/>
        <w:keepNext/>
        <w:keepLines/>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7184F493" w14:textId="77777777" w:rsidR="00A305D9" w:rsidRDefault="00A305D9" w:rsidP="00683F88">
      <w:pPr>
        <w:pStyle w:val="XMLCode"/>
        <w:keepNext/>
        <w:keepLines/>
      </w:pPr>
    </w:p>
    <w:p w14:paraId="14A7A3BD" w14:textId="77777777" w:rsidR="00A305D9" w:rsidRDefault="00A305D9" w:rsidP="00683F88">
      <w:pPr>
        <w:pStyle w:val="XMLCode"/>
        <w:keepNext/>
        <w:keepLines/>
      </w:pPr>
      <w:r w:rsidRPr="007055D9">
        <w:t>&lt;</w:t>
      </w:r>
      <w:proofErr w:type="spellStart"/>
      <w:r>
        <w:t>seamweld</w:t>
      </w:r>
      <w:proofErr w:type="spellEnd"/>
      <w:r>
        <w:t>&gt;</w:t>
      </w:r>
    </w:p>
    <w:p w14:paraId="7E4158B5" w14:textId="77777777" w:rsidR="00A305D9" w:rsidRPr="007055D9" w:rsidRDefault="00A305D9" w:rsidP="00683F88">
      <w:pPr>
        <w:pStyle w:val="XMLCode"/>
        <w:keepNext/>
        <w:keepLines/>
      </w:pPr>
      <w:r>
        <w:t xml:space="preserve">    &lt;</w:t>
      </w:r>
      <w:proofErr w:type="spellStart"/>
      <w:r w:rsidR="00971B31">
        <w:t>y_joint</w:t>
      </w:r>
      <w:proofErr w:type="spellEnd"/>
      <w:r>
        <w:t xml:space="preserve"> base=</w:t>
      </w:r>
      <w:r w:rsidR="00194316">
        <w:t>"</w:t>
      </w:r>
      <w:r>
        <w:t>1</w:t>
      </w:r>
      <w:r w:rsidR="00194316">
        <w:t>"</w:t>
      </w:r>
      <w:r>
        <w:t xml:space="preserve"> technology=</w:t>
      </w:r>
      <w:r w:rsidR="00194316">
        <w:t>"</w:t>
      </w:r>
      <w:r>
        <w:t>resistance</w:t>
      </w:r>
      <w:r w:rsidR="00194316">
        <w:t>"</w:t>
      </w:r>
      <w:r w:rsidRPr="007055D9">
        <w:t>&gt;</w:t>
      </w:r>
    </w:p>
    <w:p w14:paraId="2BF509CC" w14:textId="77777777" w:rsidR="00A305D9" w:rsidRPr="003B782B" w:rsidRDefault="00A305D9" w:rsidP="003B782B">
      <w:pPr>
        <w:pStyle w:val="XMLCode"/>
        <w:keepNext/>
        <w:keepLines/>
        <w:rPr>
          <w:i/>
        </w:rPr>
      </w:pPr>
      <w:r w:rsidRPr="006A238A">
        <w:t xml:space="preserve">        </w:t>
      </w:r>
      <w:r w:rsidRPr="006A238A">
        <w:rPr>
          <w:i/>
        </w:rPr>
        <w:t>&lt;</w:t>
      </w:r>
      <w:proofErr w:type="spellStart"/>
      <w:r w:rsidRPr="006A238A">
        <w:rPr>
          <w:i/>
        </w:rPr>
        <w:t>weld_position</w:t>
      </w:r>
      <w:proofErr w:type="spellEnd"/>
      <w:r w:rsidRPr="006A238A">
        <w:rPr>
          <w:i/>
        </w:rPr>
        <w:t xml:space="preserve"> u=</w:t>
      </w:r>
      <w:r w:rsidR="00194316">
        <w:rPr>
          <w:i/>
        </w:rPr>
        <w:t>"</w:t>
      </w:r>
      <w:r w:rsidRPr="006A238A">
        <w:rPr>
          <w:i/>
        </w:rPr>
        <w:t>0.2</w:t>
      </w:r>
      <w:r w:rsidR="00194316">
        <w:rPr>
          <w:i/>
        </w:rPr>
        <w:t>"</w:t>
      </w:r>
      <w:r w:rsidRPr="006A238A">
        <w:rPr>
          <w:i/>
        </w:rPr>
        <w:t xml:space="preserve"> x=</w:t>
      </w:r>
      <w:r w:rsidR="00194316">
        <w:rPr>
          <w:i/>
        </w:rPr>
        <w:t>"</w:t>
      </w:r>
      <w:r w:rsidRPr="006A238A">
        <w:rPr>
          <w:i/>
        </w:rPr>
        <w:t>1</w:t>
      </w:r>
      <w:r w:rsidR="00194316">
        <w:rPr>
          <w:i/>
        </w:rPr>
        <w:t>"</w:t>
      </w:r>
      <w:r w:rsidRPr="006A238A">
        <w:rPr>
          <w:i/>
        </w:rPr>
        <w:t xml:space="preserve"> y=</w:t>
      </w:r>
      <w:r w:rsidR="00194316">
        <w:rPr>
          <w:i/>
        </w:rPr>
        <w:t>"</w:t>
      </w:r>
      <w:r w:rsidRPr="006A238A">
        <w:rPr>
          <w:i/>
        </w:rPr>
        <w:t>0</w:t>
      </w:r>
      <w:r w:rsidR="00194316">
        <w:rPr>
          <w:i/>
        </w:rPr>
        <w:t>"</w:t>
      </w:r>
      <w:r w:rsidRPr="006A238A">
        <w:rPr>
          <w:i/>
        </w:rPr>
        <w:t xml:space="preserve"> z=</w:t>
      </w:r>
      <w:r w:rsidR="00194316">
        <w:rPr>
          <w:i/>
        </w:rPr>
        <w:t>"</w:t>
      </w:r>
      <w:r w:rsidRPr="006A238A">
        <w:rPr>
          <w:i/>
        </w:rPr>
        <w:t>1</w:t>
      </w:r>
      <w:r w:rsidR="00194316">
        <w:rPr>
          <w:i/>
        </w:rPr>
        <w:t>"</w:t>
      </w:r>
      <w:r w:rsidR="003B782B">
        <w:rPr>
          <w:i/>
        </w:rPr>
        <w:t xml:space="preserve"> ...</w:t>
      </w:r>
      <w:r w:rsidRPr="006A238A">
        <w:t>/&gt;</w:t>
      </w:r>
    </w:p>
    <w:p w14:paraId="72859C44" w14:textId="77777777" w:rsidR="00A305D9" w:rsidRPr="009F3818" w:rsidRDefault="00A305D9" w:rsidP="00683F88">
      <w:pPr>
        <w:pStyle w:val="XMLCode"/>
        <w:keepNext/>
        <w:keepLines/>
        <w:rPr>
          <w:b/>
          <w:color w:val="0070C0"/>
        </w:rPr>
      </w:pPr>
      <w: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sidR="00971B31">
        <w:rPr>
          <w:b/>
          <w:color w:val="0070C0"/>
        </w:rPr>
        <w:t>ex=</w:t>
      </w:r>
      <w:r w:rsidR="00194316">
        <w:rPr>
          <w:b/>
          <w:color w:val="0070C0"/>
        </w:rPr>
        <w:t>"</w:t>
      </w:r>
      <w:r w:rsidR="00971B31">
        <w:rPr>
          <w:b/>
          <w:color w:val="0070C0"/>
        </w:rPr>
        <w:t>2</w:t>
      </w:r>
      <w:r w:rsidR="00194316">
        <w:rPr>
          <w:b/>
          <w:color w:val="0070C0"/>
        </w:rPr>
        <w:t>"</w:t>
      </w:r>
      <w:r w:rsidR="00971B31">
        <w:rPr>
          <w:b/>
          <w:color w:val="0070C0"/>
        </w:rPr>
        <w:t xml:space="preserve"> gap=</w:t>
      </w:r>
      <w:r w:rsidR="00194316">
        <w:rPr>
          <w:b/>
          <w:color w:val="0070C0"/>
        </w:rPr>
        <w:t>"</w:t>
      </w:r>
      <w:r w:rsidR="00971B31">
        <w:rPr>
          <w:b/>
          <w:color w:val="0070C0"/>
        </w:rPr>
        <w:t>1.0</w:t>
      </w:r>
      <w:r w:rsidR="00194316">
        <w:rPr>
          <w:b/>
          <w:color w:val="0070C0"/>
        </w:rPr>
        <w:t>"</w:t>
      </w:r>
      <w:r w:rsidRPr="009F3818">
        <w:rPr>
          <w:b/>
          <w:color w:val="0070C0"/>
        </w:rPr>
        <w:t xml:space="preserve"> </w:t>
      </w:r>
      <w:proofErr w:type="spellStart"/>
      <w:r w:rsidR="00DD7113">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sidR="00971B31">
        <w:rPr>
          <w:b/>
          <w:color w:val="0070C0"/>
        </w:rPr>
        <w:t>180</w:t>
      </w:r>
      <w:r w:rsidR="00194316">
        <w:rPr>
          <w:b/>
          <w:color w:val="0070C0"/>
        </w:rPr>
        <w:t>"</w:t>
      </w:r>
      <w:r w:rsidRPr="009F3818">
        <w:rPr>
          <w:b/>
          <w:color w:val="0070C0"/>
        </w:rPr>
        <w:t>/&gt;</w:t>
      </w:r>
    </w:p>
    <w:p w14:paraId="0AC8CFA6" w14:textId="77777777" w:rsidR="00A305D9" w:rsidRPr="007055D9" w:rsidRDefault="00A305D9" w:rsidP="00683F88">
      <w:pPr>
        <w:pStyle w:val="XMLCode"/>
        <w:keepNext/>
        <w:keepLines/>
      </w:pPr>
      <w:r>
        <w:t xml:space="preserve">    &lt;/</w:t>
      </w:r>
      <w:proofErr w:type="spellStart"/>
      <w:r w:rsidR="00971B31">
        <w:t>y_joint</w:t>
      </w:r>
      <w:proofErr w:type="spellEnd"/>
      <w:r>
        <w:t>&gt;</w:t>
      </w:r>
    </w:p>
    <w:p w14:paraId="54D2B8FE" w14:textId="77777777" w:rsidR="00A305D9" w:rsidRDefault="00A305D9" w:rsidP="00683F88">
      <w:pPr>
        <w:pStyle w:val="XMLCode"/>
        <w:keepNext/>
        <w:keepLines/>
      </w:pPr>
      <w:r w:rsidRPr="007055D9">
        <w:t>&lt;/</w:t>
      </w:r>
      <w:proofErr w:type="spellStart"/>
      <w:r>
        <w:t>seamweld</w:t>
      </w:r>
      <w:proofErr w:type="spellEnd"/>
      <w:r w:rsidRPr="007055D9">
        <w:t>&gt;</w:t>
      </w:r>
    </w:p>
    <w:p w14:paraId="330FD020" w14:textId="77777777" w:rsidR="00A305D9" w:rsidRPr="007055D9" w:rsidRDefault="00A305D9" w:rsidP="00683F88">
      <w:pPr>
        <w:pStyle w:val="XMLCode"/>
        <w:keepNext/>
        <w:keepLines/>
      </w:pPr>
    </w:p>
    <w:p w14:paraId="00B02C07" w14:textId="77777777" w:rsidR="00255787" w:rsidRPr="007055D9" w:rsidRDefault="00255787" w:rsidP="00327322">
      <w:pPr>
        <w:pStyle w:val="berschrift3"/>
      </w:pPr>
      <w:bookmarkStart w:id="3197" w:name="WeldDefinitionKJoint"/>
      <w:bookmarkStart w:id="3198" w:name="_Toc338939115"/>
      <w:bookmarkStart w:id="3199" w:name="_Toc3557049"/>
      <w:bookmarkStart w:id="3200" w:name="_Toc27753663"/>
      <w:bookmarkEnd w:id="3197"/>
      <w:r w:rsidRPr="007055D9">
        <w:t>K-Joint</w:t>
      </w:r>
      <w:bookmarkEnd w:id="3198"/>
      <w:bookmarkEnd w:id="3199"/>
      <w:bookmarkEnd w:id="3200"/>
    </w:p>
    <w:p w14:paraId="0195B834" w14:textId="77777777" w:rsidR="005022B8" w:rsidRPr="007055D9" w:rsidRDefault="00255787" w:rsidP="00F53B46">
      <w:pPr>
        <w:jc w:val="both"/>
      </w:pPr>
      <w:r w:rsidRPr="007055D9">
        <w:t xml:space="preserve">The </w:t>
      </w:r>
      <w:r w:rsidR="006E534D" w:rsidRPr="007055D9">
        <w:t>K-J</w:t>
      </w:r>
      <w:r w:rsidRPr="007055D9">
        <w:t xml:space="preserve">oint </w:t>
      </w:r>
      <w:r w:rsidR="009174B8" w:rsidRPr="007055D9">
        <w:t>connects</w:t>
      </w:r>
      <w:r w:rsidRPr="007055D9">
        <w:t xml:space="preserve"> two welded sheets from </w:t>
      </w:r>
      <w:r w:rsidR="006E534D" w:rsidRPr="007055D9">
        <w:t>the same side</w:t>
      </w:r>
      <w:r w:rsidRPr="007055D9">
        <w:t xml:space="preserve"> to a base sheet.</w:t>
      </w:r>
    </w:p>
    <w:p w14:paraId="67C84415" w14:textId="77777777" w:rsidR="00255787" w:rsidRPr="007055D9" w:rsidRDefault="00255787" w:rsidP="00F53B46">
      <w:pPr>
        <w:jc w:val="both"/>
      </w:pPr>
      <w:r w:rsidRPr="007055D9">
        <w:t>There are four</w:t>
      </w:r>
      <w:r w:rsidR="00C6012A">
        <w:rPr>
          <w:rStyle w:val="Funotenzeichen"/>
        </w:rPr>
        <w:footnoteReference w:id="21"/>
      </w:r>
      <w:r w:rsidRPr="007055D9">
        <w:t xml:space="preserve"> potential welds that can be specified for this type of connection. The parameters for each of the welds can be described </w:t>
      </w:r>
      <w:r w:rsidR="009174B8" w:rsidRPr="007055D9">
        <w:t>separately</w:t>
      </w:r>
      <w:r w:rsidRPr="007055D9">
        <w:t>.</w:t>
      </w:r>
    </w:p>
    <w:p w14:paraId="08E8D0E1" w14:textId="77777777" w:rsidR="00DB46FE" w:rsidRPr="007055D9" w:rsidRDefault="00C6012A" w:rsidP="00F53B46">
      <w:pPr>
        <w:jc w:val="both"/>
      </w:pPr>
      <w:r>
        <w:rPr>
          <w:b/>
          <w:bCs/>
          <w:noProof/>
          <w:lang w:eastAsia="en-US"/>
        </w:rPr>
        <w:drawing>
          <wp:anchor distT="0" distB="0" distL="114300" distR="114300" simplePos="0" relativeHeight="251620864" behindDoc="0" locked="0" layoutInCell="1" allowOverlap="1" wp14:anchorId="552996AF" wp14:editId="37868AF8">
            <wp:simplePos x="0" y="0"/>
            <wp:positionH relativeFrom="column">
              <wp:posOffset>3155315</wp:posOffset>
            </wp:positionH>
            <wp:positionV relativeFrom="paragraph">
              <wp:posOffset>532336</wp:posOffset>
            </wp:positionV>
            <wp:extent cx="2668270" cy="1388110"/>
            <wp:effectExtent l="0" t="0" r="0" b="2540"/>
            <wp:wrapNone/>
            <wp:docPr id="157" name="Bild 190"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0" descr="KJoint_v2"/>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668270" cy="1388110"/>
                    </a:xfrm>
                    <a:prstGeom prst="rect">
                      <a:avLst/>
                    </a:prstGeom>
                    <a:noFill/>
                    <a:ln>
                      <a:noFill/>
                    </a:ln>
                  </pic:spPr>
                </pic:pic>
              </a:graphicData>
            </a:graphic>
            <wp14:sizeRelH relativeFrom="page">
              <wp14:pctWidth>0</wp14:pctWidth>
            </wp14:sizeRelH>
            <wp14:sizeRelV relativeFrom="page">
              <wp14:pctHeight>0</wp14:pctHeight>
            </wp14:sizeRelV>
          </wp:anchor>
        </w:drawing>
      </w:r>
      <w:r w:rsidR="00DB46FE" w:rsidRPr="007055D9">
        <w:t xml:space="preserve">The XML definition of a K-Joint supports up to </w:t>
      </w:r>
      <w:r w:rsidR="00997EF2">
        <w:t>four</w:t>
      </w:r>
      <w:r w:rsidR="00997EF2" w:rsidRPr="007055D9">
        <w:t xml:space="preserve"> </w:t>
      </w:r>
      <w:r w:rsidR="00DB46FE" w:rsidRPr="007055D9">
        <w:t xml:space="preserve">weld positions. Each of the weld positions is specified using the element </w:t>
      </w:r>
      <w:r w:rsidR="00A52BFE">
        <w:rPr>
          <w:rStyle w:val="XMLElement"/>
        </w:rPr>
        <w:t>&lt;</w:t>
      </w:r>
      <w:proofErr w:type="spellStart"/>
      <w:r w:rsidR="00A52BFE">
        <w:rPr>
          <w:rStyle w:val="XMLElement"/>
        </w:rPr>
        <w:t>w</w:t>
      </w:r>
      <w:r w:rsidR="00DB46FE" w:rsidRPr="007055D9">
        <w:rPr>
          <w:rStyle w:val="XMLElement"/>
        </w:rPr>
        <w:t>eld_position</w:t>
      </w:r>
      <w:proofErr w:type="spellEnd"/>
      <w:r w:rsidR="00A52BFE">
        <w:rPr>
          <w:rStyle w:val="XMLElement"/>
        </w:rPr>
        <w:t>/&gt;</w:t>
      </w:r>
      <w:r w:rsidR="00DB46FE" w:rsidRPr="007055D9">
        <w:rPr>
          <w:rStyle w:val="XMLElement"/>
        </w:rPr>
        <w:t xml:space="preserve"> </w:t>
      </w:r>
      <w:r w:rsidR="00DB46FE" w:rsidRPr="007055D9">
        <w:t xml:space="preserve">with the corresponding attributes and nested elements inside the </w:t>
      </w:r>
      <w:r w:rsidR="00D91274" w:rsidRPr="00D91274">
        <w:t>subtype</w:t>
      </w:r>
      <w:r w:rsidR="00DB46FE" w:rsidRPr="007055D9">
        <w:t xml:space="preserve"> definition.</w:t>
      </w:r>
    </w:p>
    <w:p w14:paraId="66A1FA8A" w14:textId="77777777" w:rsidR="00255787" w:rsidRPr="007055D9" w:rsidRDefault="00255787" w:rsidP="000804D1">
      <w:pPr>
        <w:pStyle w:val="berschrift4"/>
        <w:numPr>
          <w:ilvl w:val="3"/>
          <w:numId w:val="12"/>
        </w:numPr>
        <w:tabs>
          <w:tab w:val="clear" w:pos="864"/>
          <w:tab w:val="num" w:pos="993"/>
        </w:tabs>
      </w:pPr>
      <w:bookmarkStart w:id="3203" w:name="_Toc3557050"/>
      <w:bookmarkStart w:id="3204" w:name="_Toc27753664"/>
      <w:r w:rsidRPr="007055D9">
        <w:t>Sheet Parameters</w:t>
      </w:r>
      <w:bookmarkEnd w:id="3203"/>
      <w:bookmarkEnd w:id="3204"/>
    </w:p>
    <w:p w14:paraId="6F155FD0" w14:textId="77777777" w:rsidR="00255787" w:rsidRPr="007055D9" w:rsidRDefault="00255787" w:rsidP="00255787">
      <w:r w:rsidRPr="007055D9">
        <w:t>The parameters to describe the connection are:</w:t>
      </w:r>
    </w:p>
    <w:p w14:paraId="2209AD0B" w14:textId="77777777" w:rsidR="00255787" w:rsidRPr="007055D9" w:rsidRDefault="00255787" w:rsidP="00255787">
      <w:pPr>
        <w:pStyle w:val="Aufzhlungszeichen"/>
      </w:pPr>
      <w:proofErr w:type="spellStart"/>
      <w:r w:rsidRPr="00CE4E55">
        <w:rPr>
          <w:sz w:val="24"/>
          <w:szCs w:val="28"/>
        </w:rPr>
        <w:t>t</w:t>
      </w:r>
      <w:r w:rsidRPr="00CE4E55">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684049D9" w14:textId="77777777" w:rsidR="00255787" w:rsidRPr="007055D9" w:rsidRDefault="00255787" w:rsidP="00255787">
      <w:pPr>
        <w:pStyle w:val="Aufzhlungszeichen"/>
      </w:pPr>
      <w:r w:rsidRPr="00CE4E55">
        <w:rPr>
          <w:sz w:val="24"/>
          <w:szCs w:val="28"/>
        </w:rPr>
        <w:t>t</w:t>
      </w:r>
      <w:r w:rsidRPr="00CE4E55">
        <w:rPr>
          <w:sz w:val="24"/>
          <w:szCs w:val="28"/>
          <w:vertAlign w:val="subscript"/>
        </w:rPr>
        <w:t>1</w:t>
      </w:r>
      <w:r w:rsidRPr="00CE4E55">
        <w:rPr>
          <w:sz w:val="20"/>
        </w:rPr>
        <w:t xml:space="preserve">, </w:t>
      </w:r>
      <w:r w:rsidRPr="00CE4E55">
        <w:rPr>
          <w:sz w:val="24"/>
          <w:szCs w:val="28"/>
        </w:rPr>
        <w:t>t</w:t>
      </w:r>
      <w:r w:rsidRPr="00CE4E55">
        <w:rPr>
          <w:sz w:val="24"/>
          <w:szCs w:val="28"/>
          <w:vertAlign w:val="subscript"/>
        </w:rPr>
        <w:t>2</w:t>
      </w:r>
      <w:r w:rsidRPr="007055D9">
        <w:tab/>
        <w:t>Thickness of welded sheet</w:t>
      </w:r>
    </w:p>
    <w:p w14:paraId="055DF548" w14:textId="77777777" w:rsidR="00255787" w:rsidRPr="007055D9" w:rsidRDefault="00255787" w:rsidP="00255787">
      <w:pPr>
        <w:pStyle w:val="Aufzhlungszeichen"/>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009790C5" w14:textId="77777777" w:rsidR="00255787" w:rsidRPr="007055D9" w:rsidRDefault="008A1560" w:rsidP="00255787">
      <w:pPr>
        <w:pStyle w:val="Aufzhlungszeichen"/>
      </w:pPr>
      <w:r>
        <w:rPr>
          <w:noProof/>
          <w:lang w:eastAsia="en-US"/>
        </w:rPr>
        <mc:AlternateContent>
          <mc:Choice Requires="wps">
            <w:drawing>
              <wp:anchor distT="0" distB="0" distL="114300" distR="114300" simplePos="0" relativeHeight="251719168" behindDoc="0" locked="0" layoutInCell="1" allowOverlap="1" wp14:anchorId="3F8E2C4D" wp14:editId="4C466881">
                <wp:simplePos x="0" y="0"/>
                <wp:positionH relativeFrom="column">
                  <wp:posOffset>3155315</wp:posOffset>
                </wp:positionH>
                <wp:positionV relativeFrom="paragraph">
                  <wp:posOffset>268811</wp:posOffset>
                </wp:positionV>
                <wp:extent cx="2668270" cy="635"/>
                <wp:effectExtent l="0" t="0" r="17780" b="16510"/>
                <wp:wrapNone/>
                <wp:docPr id="1038" name="Text Box 1038"/>
                <wp:cNvGraphicFramePr/>
                <a:graphic xmlns:a="http://schemas.openxmlformats.org/drawingml/2006/main">
                  <a:graphicData uri="http://schemas.microsoft.com/office/word/2010/wordprocessingShape">
                    <wps:wsp>
                      <wps:cNvSpPr txBox="1"/>
                      <wps:spPr>
                        <a:xfrm>
                          <a:off x="0" y="0"/>
                          <a:ext cx="2668270" cy="635"/>
                        </a:xfrm>
                        <a:prstGeom prst="rect">
                          <a:avLst/>
                        </a:prstGeom>
                        <a:noFill/>
                        <a:ln>
                          <a:noFill/>
                        </a:ln>
                        <a:effectLst/>
                      </wps:spPr>
                      <wps:txbx>
                        <w:txbxContent>
                          <w:p w14:paraId="723AD51D" w14:textId="7EAE653E" w:rsidR="00B169DB" w:rsidRPr="003670AB" w:rsidRDefault="00B169DB" w:rsidP="008A1560">
                            <w:pPr>
                              <w:pStyle w:val="Beschriftung"/>
                              <w:rPr>
                                <w:b w:val="0"/>
                                <w:bCs w:val="0"/>
                                <w:noProof/>
                                <w:sz w:val="26"/>
                                <w:szCs w:val="28"/>
                              </w:rPr>
                            </w:pPr>
                            <w:bookmarkStart w:id="3205" w:name="_Ref7932243"/>
                            <w:bookmarkStart w:id="3206" w:name="_Toc3557143"/>
                            <w:bookmarkStart w:id="3207" w:name="_Ref7932230"/>
                            <w:bookmarkStart w:id="3208" w:name="_Toc27753761"/>
                            <w:r>
                              <w:t xml:space="preserve">Figure </w:t>
                            </w:r>
                            <w:r>
                              <w:fldChar w:fldCharType="begin"/>
                            </w:r>
                            <w:r>
                              <w:instrText xml:space="preserve"> SEQ Figure \* ARABIC </w:instrText>
                            </w:r>
                            <w:r>
                              <w:fldChar w:fldCharType="separate"/>
                            </w:r>
                            <w:ins w:id="3209" w:author="Dr. Carsten Franke" w:date="2020-03-09T14:39:00Z">
                              <w:r w:rsidR="00004854">
                                <w:rPr>
                                  <w:noProof/>
                                </w:rPr>
                                <w:t>70</w:t>
                              </w:r>
                            </w:ins>
                            <w:ins w:id="3210" w:author="nick" w:date="2020-02-20T20:00:00Z">
                              <w:del w:id="3211" w:author="Dr. Carsten Franke" w:date="2020-03-09T14:39:00Z">
                                <w:r w:rsidR="0047200E" w:rsidDel="00004854">
                                  <w:rPr>
                                    <w:noProof/>
                                  </w:rPr>
                                  <w:delText>71</w:delText>
                                </w:r>
                              </w:del>
                            </w:ins>
                            <w:del w:id="3212" w:author="Dr. Carsten Franke" w:date="2020-03-09T14:39:00Z">
                              <w:r w:rsidDel="00004854">
                                <w:rPr>
                                  <w:noProof/>
                                </w:rPr>
                                <w:delText>66</w:delText>
                              </w:r>
                            </w:del>
                            <w:r>
                              <w:fldChar w:fldCharType="end"/>
                            </w:r>
                            <w:bookmarkEnd w:id="3205"/>
                            <w:r>
                              <w:t>: K-Joint Sheet Layout</w:t>
                            </w:r>
                            <w:bookmarkEnd w:id="3206"/>
                            <w:bookmarkEnd w:id="3207"/>
                            <w:bookmarkEnd w:id="32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8E2C4D" id="Text Box 1038" o:spid="_x0000_s1069" type="#_x0000_t202" style="position:absolute;left:0;text-align:left;margin-left:248.45pt;margin-top:21.15pt;width:210.1pt;height:.05pt;z-index:251719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" filled="f" stroked="f">
                <v:textbox style="mso-fit-shape-to-text:t" inset="0,0,0,0">
                  <w:txbxContent>
                    <w:p w14:paraId="723AD51D" w14:textId="7EAE653E" w:rsidR="00B169DB" w:rsidRPr="003670AB" w:rsidRDefault="00B169DB" w:rsidP="008A1560">
                      <w:pPr>
                        <w:pStyle w:val="Beschriftung"/>
                        <w:rPr>
                          <w:b w:val="0"/>
                          <w:bCs w:val="0"/>
                          <w:noProof/>
                          <w:sz w:val="26"/>
                          <w:szCs w:val="28"/>
                        </w:rPr>
                      </w:pPr>
                      <w:bookmarkStart w:id="3213" w:name="_Ref7932243"/>
                      <w:bookmarkStart w:id="3214" w:name="_Toc3557143"/>
                      <w:bookmarkStart w:id="3215" w:name="_Ref7932230"/>
                      <w:bookmarkStart w:id="3216" w:name="_Toc27753761"/>
                      <w:r>
                        <w:t xml:space="preserve">Figure </w:t>
                      </w:r>
                      <w:r>
                        <w:fldChar w:fldCharType="begin"/>
                      </w:r>
                      <w:r>
                        <w:instrText xml:space="preserve"> SEQ Figure \* ARABIC </w:instrText>
                      </w:r>
                      <w:r>
                        <w:fldChar w:fldCharType="separate"/>
                      </w:r>
                      <w:ins w:id="3217" w:author="Dr. Carsten Franke" w:date="2020-03-09T14:39:00Z">
                        <w:r w:rsidR="00004854">
                          <w:rPr>
                            <w:noProof/>
                          </w:rPr>
                          <w:t>70</w:t>
                        </w:r>
                      </w:ins>
                      <w:ins w:id="3218" w:author="nick" w:date="2020-02-20T20:00:00Z">
                        <w:del w:id="3219" w:author="Dr. Carsten Franke" w:date="2020-03-09T14:39:00Z">
                          <w:r w:rsidR="0047200E" w:rsidDel="00004854">
                            <w:rPr>
                              <w:noProof/>
                            </w:rPr>
                            <w:delText>71</w:delText>
                          </w:r>
                        </w:del>
                      </w:ins>
                      <w:del w:id="3220" w:author="Dr. Carsten Franke" w:date="2020-03-09T14:39:00Z">
                        <w:r w:rsidDel="00004854">
                          <w:rPr>
                            <w:noProof/>
                          </w:rPr>
                          <w:delText>66</w:delText>
                        </w:r>
                      </w:del>
                      <w:r>
                        <w:fldChar w:fldCharType="end"/>
                      </w:r>
                      <w:bookmarkEnd w:id="3213"/>
                      <w:r>
                        <w:t>: K-Joint Sheet Layout</w:t>
                      </w:r>
                      <w:bookmarkEnd w:id="3214"/>
                      <w:bookmarkEnd w:id="3215"/>
                      <w:bookmarkEnd w:id="3216"/>
                    </w:p>
                  </w:txbxContent>
                </v:textbox>
              </v:shape>
            </w:pict>
          </mc:Fallback>
        </mc:AlternateContent>
      </w:r>
      <w:r w:rsidR="00255787" w:rsidRPr="00CE4E55">
        <w:rPr>
          <w:sz w:val="24"/>
          <w:szCs w:val="28"/>
        </w:rPr>
        <w:t>c</w:t>
      </w:r>
      <w:r w:rsidR="00255787" w:rsidRPr="00CE4E55">
        <w:rPr>
          <w:sz w:val="24"/>
          <w:szCs w:val="28"/>
          <w:vertAlign w:val="subscript"/>
        </w:rPr>
        <w:t>1</w:t>
      </w:r>
      <w:r w:rsidR="00255787" w:rsidRPr="00CE4E55">
        <w:rPr>
          <w:sz w:val="20"/>
        </w:rPr>
        <w:t xml:space="preserve">, </w:t>
      </w:r>
      <w:r w:rsidR="00255787" w:rsidRPr="00CE4E55">
        <w:rPr>
          <w:sz w:val="24"/>
          <w:szCs w:val="28"/>
        </w:rPr>
        <w:t>c</w:t>
      </w:r>
      <w:r w:rsidR="00255787" w:rsidRPr="00CE4E55">
        <w:rPr>
          <w:sz w:val="24"/>
          <w:szCs w:val="28"/>
          <w:vertAlign w:val="subscript"/>
        </w:rPr>
        <w:t>2</w:t>
      </w:r>
      <w:r w:rsidR="00255787" w:rsidRPr="007055D9">
        <w:tab/>
        <w:t>Gap between base and welded sheet</w:t>
      </w:r>
    </w:p>
    <w:p w14:paraId="51997F3A" w14:textId="77777777" w:rsidR="00255787" w:rsidRPr="007055D9" w:rsidRDefault="00255787" w:rsidP="007C5CDD">
      <w:pPr>
        <w:pStyle w:val="berschrift4"/>
        <w:tabs>
          <w:tab w:val="clear" w:pos="864"/>
          <w:tab w:val="num" w:pos="993"/>
        </w:tabs>
        <w:ind w:left="862" w:hanging="862"/>
      </w:pPr>
      <w:bookmarkStart w:id="3221" w:name="_Toc3557051"/>
      <w:bookmarkStart w:id="3222" w:name="_Toc27753665"/>
      <w:r w:rsidRPr="007055D9">
        <w:t>Weld Parameters</w:t>
      </w:r>
      <w:bookmarkEnd w:id="3221"/>
      <w:bookmarkEnd w:id="3222"/>
    </w:p>
    <w:p w14:paraId="08B2AD9D" w14:textId="77777777" w:rsidR="00255787" w:rsidRPr="007055D9" w:rsidRDefault="00C6012A" w:rsidP="007C5CDD">
      <w:pPr>
        <w:keepNext/>
        <w:jc w:val="both"/>
      </w:pPr>
      <w:r>
        <w:rPr>
          <w:noProof/>
          <w:lang w:eastAsia="en-US"/>
        </w:rPr>
        <w:drawing>
          <wp:anchor distT="0" distB="0" distL="114300" distR="114300" simplePos="0" relativeHeight="251624960" behindDoc="0" locked="0" layoutInCell="1" allowOverlap="1" wp14:anchorId="4423F13C" wp14:editId="31EA5281">
            <wp:simplePos x="0" y="0"/>
            <wp:positionH relativeFrom="column">
              <wp:posOffset>3181985</wp:posOffset>
            </wp:positionH>
            <wp:positionV relativeFrom="paragraph">
              <wp:posOffset>220551</wp:posOffset>
            </wp:positionV>
            <wp:extent cx="2549525" cy="1020445"/>
            <wp:effectExtent l="0" t="0" r="3175" b="8255"/>
            <wp:wrapNone/>
            <wp:docPr id="156" name="Bild 191"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1" descr="KJoint_v2"/>
                    <pic:cNvPicPr>
                      <a:picLocks noChangeAspect="1" noChangeArrowheads="1"/>
                    </pic:cNvPicPr>
                  </pic:nvPicPr>
                  <pic:blipFill>
                    <a:blip r:embed="rId185">
                      <a:extLst>
                        <a:ext uri="{28A0092B-C50C-407E-A947-70E740481C1C}">
                          <a14:useLocalDpi xmlns:a14="http://schemas.microsoft.com/office/drawing/2010/main" val="0"/>
                        </a:ext>
                      </a:extLst>
                    </a:blip>
                    <a:srcRect t="26434"/>
                    <a:stretch>
                      <a:fillRect/>
                    </a:stretch>
                  </pic:blipFill>
                  <pic:spPr bwMode="auto">
                    <a:xfrm>
                      <a:off x="0" y="0"/>
                      <a:ext cx="2549525" cy="1020445"/>
                    </a:xfrm>
                    <a:prstGeom prst="rect">
                      <a:avLst/>
                    </a:prstGeom>
                    <a:noFill/>
                    <a:ln>
                      <a:noFill/>
                    </a:ln>
                  </pic:spPr>
                </pic:pic>
              </a:graphicData>
            </a:graphic>
            <wp14:sizeRelH relativeFrom="page">
              <wp14:pctWidth>0</wp14:pctWidth>
            </wp14:sizeRelH>
            <wp14:sizeRelV relativeFrom="page">
              <wp14:pctHeight>0</wp14:pctHeight>
            </wp14:sizeRelV>
          </wp:anchor>
        </w:drawing>
      </w:r>
      <w:r w:rsidR="008A1560">
        <w:rPr>
          <w:noProof/>
          <w:lang w:eastAsia="en-US"/>
        </w:rPr>
        <mc:AlternateContent>
          <mc:Choice Requires="wps">
            <w:drawing>
              <wp:anchor distT="0" distB="0" distL="114300" distR="114300" simplePos="0" relativeHeight="251723264" behindDoc="0" locked="0" layoutInCell="1" allowOverlap="1" wp14:anchorId="056BF230" wp14:editId="1936CE51">
                <wp:simplePos x="0" y="0"/>
                <wp:positionH relativeFrom="column">
                  <wp:posOffset>3181985</wp:posOffset>
                </wp:positionH>
                <wp:positionV relativeFrom="paragraph">
                  <wp:posOffset>1277620</wp:posOffset>
                </wp:positionV>
                <wp:extent cx="2549525" cy="635"/>
                <wp:effectExtent l="0" t="0" r="0" b="0"/>
                <wp:wrapNone/>
                <wp:docPr id="1039" name="Text Box 1039"/>
                <wp:cNvGraphicFramePr/>
                <a:graphic xmlns:a="http://schemas.openxmlformats.org/drawingml/2006/main">
                  <a:graphicData uri="http://schemas.microsoft.com/office/word/2010/wordprocessingShape">
                    <wps:wsp>
                      <wps:cNvSpPr txBox="1"/>
                      <wps:spPr>
                        <a:xfrm>
                          <a:off x="0" y="0"/>
                          <a:ext cx="2549525" cy="635"/>
                        </a:xfrm>
                        <a:prstGeom prst="rect">
                          <a:avLst/>
                        </a:prstGeom>
                        <a:solidFill>
                          <a:prstClr val="white"/>
                        </a:solidFill>
                        <a:ln>
                          <a:noFill/>
                        </a:ln>
                        <a:effectLst/>
                      </wps:spPr>
                      <wps:txbx>
                        <w:txbxContent>
                          <w:p w14:paraId="0E2EF707" w14:textId="4B2E5EB1" w:rsidR="00B169DB" w:rsidRPr="00C21C59" w:rsidRDefault="00B169DB" w:rsidP="008A1560">
                            <w:pPr>
                              <w:pStyle w:val="Beschriftung"/>
                              <w:rPr>
                                <w:noProof/>
                                <w:szCs w:val="24"/>
                              </w:rPr>
                            </w:pPr>
                            <w:bookmarkStart w:id="3223" w:name="_Toc3557144"/>
                            <w:bookmarkStart w:id="3224" w:name="_Toc27753762"/>
                            <w:r>
                              <w:t xml:space="preserve">Figure </w:t>
                            </w:r>
                            <w:r>
                              <w:fldChar w:fldCharType="begin"/>
                            </w:r>
                            <w:r>
                              <w:instrText xml:space="preserve"> SEQ Figure \* ARABIC </w:instrText>
                            </w:r>
                            <w:r>
                              <w:fldChar w:fldCharType="separate"/>
                            </w:r>
                            <w:ins w:id="3225" w:author="Dr. Carsten Franke" w:date="2020-03-09T14:39:00Z">
                              <w:r w:rsidR="00004854">
                                <w:rPr>
                                  <w:noProof/>
                                </w:rPr>
                                <w:t>71</w:t>
                              </w:r>
                            </w:ins>
                            <w:ins w:id="3226" w:author="nick" w:date="2020-02-20T20:00:00Z">
                              <w:del w:id="3227" w:author="Dr. Carsten Franke" w:date="2020-03-09T14:39:00Z">
                                <w:r w:rsidR="0047200E" w:rsidDel="00004854">
                                  <w:rPr>
                                    <w:noProof/>
                                  </w:rPr>
                                  <w:delText>72</w:delText>
                                </w:r>
                              </w:del>
                            </w:ins>
                            <w:del w:id="3228" w:author="Dr. Carsten Franke" w:date="2020-03-09T14:39:00Z">
                              <w:r w:rsidDel="00004854">
                                <w:rPr>
                                  <w:noProof/>
                                </w:rPr>
                                <w:delText>67</w:delText>
                              </w:r>
                            </w:del>
                            <w:r>
                              <w:fldChar w:fldCharType="end"/>
                            </w:r>
                            <w:r>
                              <w:t>: Parameters of K-Joint Weld</w:t>
                            </w:r>
                            <w:bookmarkEnd w:id="3223"/>
                            <w:bookmarkEnd w:id="32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6BF230" id="Text Box 1039" o:spid="_x0000_s1070" type="#_x0000_t202" style="position:absolute;left:0;text-align:left;margin-left:250.55pt;margin-top:100.6pt;width:200.75pt;height:.05pt;z-index:251723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" stroked="f">
                <v:textbox style="mso-fit-shape-to-text:t" inset="0,0,0,0">
                  <w:txbxContent>
                    <w:p w14:paraId="0E2EF707" w14:textId="4B2E5EB1" w:rsidR="00B169DB" w:rsidRPr="00C21C59" w:rsidRDefault="00B169DB" w:rsidP="008A1560">
                      <w:pPr>
                        <w:pStyle w:val="Beschriftung"/>
                        <w:rPr>
                          <w:noProof/>
                          <w:szCs w:val="24"/>
                        </w:rPr>
                      </w:pPr>
                      <w:bookmarkStart w:id="3229" w:name="_Toc3557144"/>
                      <w:bookmarkStart w:id="3230" w:name="_Toc27753762"/>
                      <w:r>
                        <w:t xml:space="preserve">Figure </w:t>
                      </w:r>
                      <w:r>
                        <w:fldChar w:fldCharType="begin"/>
                      </w:r>
                      <w:r>
                        <w:instrText xml:space="preserve"> SEQ Figure \* ARABIC </w:instrText>
                      </w:r>
                      <w:r>
                        <w:fldChar w:fldCharType="separate"/>
                      </w:r>
                      <w:ins w:id="3231" w:author="Dr. Carsten Franke" w:date="2020-03-09T14:39:00Z">
                        <w:r w:rsidR="00004854">
                          <w:rPr>
                            <w:noProof/>
                          </w:rPr>
                          <w:t>71</w:t>
                        </w:r>
                      </w:ins>
                      <w:ins w:id="3232" w:author="nick" w:date="2020-02-20T20:00:00Z">
                        <w:del w:id="3233" w:author="Dr. Carsten Franke" w:date="2020-03-09T14:39:00Z">
                          <w:r w:rsidR="0047200E" w:rsidDel="00004854">
                            <w:rPr>
                              <w:noProof/>
                            </w:rPr>
                            <w:delText>72</w:delText>
                          </w:r>
                        </w:del>
                      </w:ins>
                      <w:del w:id="3234" w:author="Dr. Carsten Franke" w:date="2020-03-09T14:39:00Z">
                        <w:r w:rsidDel="00004854">
                          <w:rPr>
                            <w:noProof/>
                          </w:rPr>
                          <w:delText>67</w:delText>
                        </w:r>
                      </w:del>
                      <w:r>
                        <w:fldChar w:fldCharType="end"/>
                      </w:r>
                      <w:r>
                        <w:t>: Parameters of K-Joint Weld</w:t>
                      </w:r>
                      <w:bookmarkEnd w:id="3229"/>
                      <w:bookmarkEnd w:id="3230"/>
                    </w:p>
                  </w:txbxContent>
                </v:textbox>
              </v:shape>
            </w:pict>
          </mc:Fallback>
        </mc:AlternateContent>
      </w:r>
      <w:r w:rsidR="00255787" w:rsidRPr="007055D9">
        <w:t xml:space="preserve">The parameters of the welds are the same for </w:t>
      </w:r>
      <w:proofErr w:type="gramStart"/>
      <w:r w:rsidR="00255787" w:rsidRPr="007055D9">
        <w:t>all of</w:t>
      </w:r>
      <w:proofErr w:type="gramEnd"/>
      <w:r w:rsidR="00255787" w:rsidRPr="007055D9">
        <w:t xml:space="preserve"> the three potential welds on the connection:</w:t>
      </w:r>
    </w:p>
    <w:p w14:paraId="49BB214C" w14:textId="77777777" w:rsidR="00255787" w:rsidRPr="007055D9" w:rsidRDefault="00255787" w:rsidP="007C5CDD">
      <w:pPr>
        <w:pStyle w:val="Aufzhlungszeichen"/>
        <w:keepNext/>
      </w:pPr>
      <w:r w:rsidRPr="0004217B">
        <w:rPr>
          <w:sz w:val="24"/>
          <w:szCs w:val="28"/>
        </w:rPr>
        <w:t>a</w:t>
      </w:r>
      <w:r w:rsidRPr="0004217B">
        <w:rPr>
          <w:sz w:val="24"/>
          <w:szCs w:val="28"/>
          <w:vertAlign w:val="subscript"/>
        </w:rPr>
        <w:t>i</w:t>
      </w:r>
      <w:r w:rsidRPr="007055D9">
        <w:tab/>
      </w:r>
      <w:r w:rsidRPr="007055D9">
        <w:tab/>
        <w:t>Thickness of the weld (a-</w:t>
      </w:r>
      <w:r w:rsidR="00DD7113">
        <w:t>value, throat</w:t>
      </w:r>
      <w:r w:rsidRPr="007055D9">
        <w:t>)</w:t>
      </w:r>
    </w:p>
    <w:p w14:paraId="2AF94278" w14:textId="77777777" w:rsidR="00255787" w:rsidRPr="007055D9" w:rsidRDefault="00255787" w:rsidP="007C5CDD">
      <w:pPr>
        <w:pStyle w:val="Aufzhlungszeichen"/>
        <w:keepNext/>
      </w:pPr>
      <w:r w:rsidRPr="0004217B">
        <w:rPr>
          <w:sz w:val="24"/>
          <w:szCs w:val="28"/>
        </w:rPr>
        <w:t>d</w:t>
      </w:r>
      <w:r w:rsidRPr="0004217B">
        <w:rPr>
          <w:sz w:val="24"/>
          <w:szCs w:val="28"/>
          <w:vertAlign w:val="subscript"/>
        </w:rPr>
        <w:t>i</w:t>
      </w:r>
      <w:r w:rsidRPr="0004217B">
        <w:rPr>
          <w:sz w:val="20"/>
        </w:rPr>
        <w:tab/>
      </w:r>
      <w:r w:rsidRPr="007055D9">
        <w:tab/>
        <w:t>Depth of the penetration</w:t>
      </w:r>
    </w:p>
    <w:p w14:paraId="3777B19D" w14:textId="77777777" w:rsidR="00255787" w:rsidRPr="007055D9" w:rsidRDefault="00255787" w:rsidP="007C5CDD">
      <w:pPr>
        <w:pStyle w:val="Aufzhlungszeichen"/>
        <w:keepNext/>
      </w:pPr>
      <w:r w:rsidRPr="007055D9">
        <w:rPr>
          <w:rFonts w:ascii="Arial" w:hAnsi="Arial" w:cs="Arial"/>
        </w:rPr>
        <w:t>β</w:t>
      </w:r>
      <w:proofErr w:type="spellStart"/>
      <w:r w:rsidRPr="007055D9">
        <w:rPr>
          <w:sz w:val="28"/>
          <w:szCs w:val="28"/>
          <w:vertAlign w:val="subscript"/>
        </w:rPr>
        <w:t>i</w:t>
      </w:r>
      <w:proofErr w:type="spellEnd"/>
      <w:r w:rsidRPr="007055D9">
        <w:tab/>
      </w:r>
      <w:r w:rsidRPr="007055D9">
        <w:tab/>
        <w:t>Weld angle</w:t>
      </w:r>
    </w:p>
    <w:p w14:paraId="05E59A79" w14:textId="77777777" w:rsidR="00B40994" w:rsidRPr="007055D9" w:rsidRDefault="00B40994" w:rsidP="00255787"/>
    <w:p w14:paraId="5463BD8B" w14:textId="77777777" w:rsidR="0004217B" w:rsidRDefault="0004217B" w:rsidP="0004217B">
      <w:pPr>
        <w:jc w:val="both"/>
      </w:pPr>
    </w:p>
    <w:p w14:paraId="116B5012" w14:textId="77777777" w:rsidR="00255787" w:rsidRPr="007055D9" w:rsidRDefault="00255787" w:rsidP="0004217B">
      <w:pPr>
        <w:jc w:val="both"/>
      </w:pPr>
      <w:r w:rsidRPr="007055D9">
        <w:t xml:space="preserve">For the </w:t>
      </w:r>
      <w:r w:rsidR="009174B8" w:rsidRPr="007055D9">
        <w:t>penetration</w:t>
      </w:r>
      <w:r w:rsidRPr="007055D9">
        <w:t xml:space="preserve">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5CEB7C75" w14:textId="77777777" w:rsidR="00255787" w:rsidRPr="007055D9" w:rsidRDefault="00255787" w:rsidP="0004217B">
      <w:pPr>
        <w:jc w:val="both"/>
      </w:pPr>
      <w:r w:rsidRPr="007055D9">
        <w:lastRenderedPageBreak/>
        <w:t xml:space="preserve">This is computed by </w:t>
      </w:r>
      <w:r w:rsidRPr="007055D9">
        <w:rPr>
          <w:position w:val="-32"/>
          <w:szCs w:val="22"/>
        </w:rPr>
        <w:object w:dxaOrig="1240" w:dyaOrig="700" w14:anchorId="6695B9B6">
          <v:shape id="_x0000_i1033" type="#_x0000_t75" style="width:62.2pt;height:35.15pt" o:ole="">
            <v:imagedata r:id="rId155" o:title=""/>
          </v:shape>
          <o:OLEObject Type="Embed" ProgID="Equation.3" ShapeID="_x0000_i1033" DrawAspect="Content" ObjectID="_1645275666" r:id="rId186"/>
        </w:object>
      </w:r>
      <w:r w:rsidRPr="007055D9">
        <w:t xml:space="preserve"> where index </w:t>
      </w:r>
      <w:proofErr w:type="spellStart"/>
      <w:r w:rsidRPr="007055D9">
        <w:rPr>
          <w:rStyle w:val="TextZchn"/>
          <w:i/>
        </w:rPr>
        <w:t>i</w:t>
      </w:r>
      <w:proofErr w:type="spellEnd"/>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51127E01" w14:textId="77777777" w:rsidR="00255787" w:rsidRPr="007055D9" w:rsidRDefault="00255787" w:rsidP="005E1694">
      <w:r w:rsidRPr="007055D9">
        <w:t xml:space="preserve">The following parameters can be specified for the </w:t>
      </w:r>
      <w:r w:rsidR="00F53B46">
        <w:t>K-J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7"/>
        <w:gridCol w:w="1401"/>
        <w:gridCol w:w="1474"/>
        <w:gridCol w:w="1474"/>
        <w:gridCol w:w="1474"/>
      </w:tblGrid>
      <w:tr w:rsidR="00255787" w:rsidRPr="007055D9" w14:paraId="3C4C8F8E" w14:textId="77777777" w:rsidTr="00263237">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D78BC9C" w14:textId="77777777" w:rsidR="00255787" w:rsidRPr="007055D9" w:rsidRDefault="00255787" w:rsidP="00237781">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BE89B1E" w14:textId="77777777" w:rsidR="00255787" w:rsidRPr="007055D9" w:rsidRDefault="00255787" w:rsidP="00237781">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939DB3" w14:textId="77777777" w:rsidR="00255787" w:rsidRPr="007055D9" w:rsidRDefault="00255787" w:rsidP="00237781">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B15A0A9" w14:textId="77777777" w:rsidR="00255787" w:rsidRPr="007055D9" w:rsidRDefault="00255787" w:rsidP="00237781">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C15BEB" w14:textId="77777777" w:rsidR="00255787" w:rsidRPr="007055D9" w:rsidRDefault="000E60DF" w:rsidP="00237781">
            <w:pPr>
              <w:keepNext/>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FF02F1E" w14:textId="77777777" w:rsidR="00255787" w:rsidRPr="007055D9" w:rsidRDefault="00255787" w:rsidP="00237781">
            <w:pPr>
              <w:keepNext/>
              <w:rPr>
                <w:b/>
                <w:i/>
              </w:rPr>
            </w:pPr>
            <w:r w:rsidRPr="007055D9">
              <w:rPr>
                <w:b/>
                <w:i/>
              </w:rPr>
              <w:t>Default Value</w:t>
            </w:r>
          </w:p>
        </w:tc>
      </w:tr>
      <w:tr w:rsidR="00876F6F" w:rsidRPr="007055D9" w14:paraId="03DACC18" w14:textId="77777777" w:rsidTr="00263237">
        <w:trPr>
          <w:jc w:val="center"/>
        </w:trPr>
        <w:tc>
          <w:tcPr>
            <w:tcW w:w="1191" w:type="dxa"/>
            <w:shd w:val="clear" w:color="auto" w:fill="auto"/>
            <w:vAlign w:val="bottom"/>
          </w:tcPr>
          <w:p w14:paraId="602C0596" w14:textId="77777777" w:rsidR="00255787" w:rsidRPr="003A532B" w:rsidRDefault="00A11F1C" w:rsidP="00521CFE">
            <w:pPr>
              <w:rPr>
                <w:sz w:val="20"/>
                <w:szCs w:val="20"/>
              </w:rPr>
            </w:pPr>
            <w:r w:rsidRPr="003A532B">
              <w:rPr>
                <w:sz w:val="20"/>
                <w:szCs w:val="20"/>
              </w:rPr>
              <w:t>A</w:t>
            </w:r>
          </w:p>
        </w:tc>
        <w:tc>
          <w:tcPr>
            <w:tcW w:w="1517" w:type="dxa"/>
            <w:shd w:val="clear" w:color="auto" w:fill="auto"/>
            <w:vAlign w:val="bottom"/>
          </w:tcPr>
          <w:p w14:paraId="13DF44E1" w14:textId="77777777" w:rsidR="00255787" w:rsidRPr="003A532B" w:rsidRDefault="003A532B" w:rsidP="00521CFE">
            <w:pPr>
              <w:rPr>
                <w:sz w:val="20"/>
                <w:szCs w:val="20"/>
              </w:rPr>
            </w:pPr>
            <w:r>
              <w:rPr>
                <w:sz w:val="20"/>
                <w:szCs w:val="20"/>
              </w:rPr>
              <w:t>t</w:t>
            </w:r>
            <w:r w:rsidR="00255787" w:rsidRPr="003A532B">
              <w:rPr>
                <w:sz w:val="20"/>
                <w:szCs w:val="20"/>
              </w:rPr>
              <w:t>hickness</w:t>
            </w:r>
          </w:p>
        </w:tc>
        <w:tc>
          <w:tcPr>
            <w:tcW w:w="1401" w:type="dxa"/>
            <w:shd w:val="clear" w:color="auto" w:fill="auto"/>
            <w:vAlign w:val="bottom"/>
          </w:tcPr>
          <w:p w14:paraId="7762291A" w14:textId="77777777" w:rsidR="00255787" w:rsidRPr="003A532B" w:rsidRDefault="00255787" w:rsidP="00521CFE">
            <w:pPr>
              <w:rPr>
                <w:sz w:val="20"/>
                <w:szCs w:val="20"/>
              </w:rPr>
            </w:pPr>
            <w:r w:rsidRPr="003A532B">
              <w:rPr>
                <w:sz w:val="20"/>
                <w:szCs w:val="20"/>
              </w:rPr>
              <w:t xml:space="preserve">1 </w:t>
            </w:r>
            <w:r w:rsidR="008F1B46" w:rsidRPr="003A532B">
              <w:rPr>
                <w:sz w:val="20"/>
                <w:szCs w:val="20"/>
              </w:rPr>
              <w:t>–</w:t>
            </w:r>
            <w:r w:rsidRPr="003A532B">
              <w:rPr>
                <w:sz w:val="20"/>
                <w:szCs w:val="20"/>
              </w:rPr>
              <w:t xml:space="preserve"> 3</w:t>
            </w:r>
          </w:p>
        </w:tc>
        <w:tc>
          <w:tcPr>
            <w:tcW w:w="1474" w:type="dxa"/>
            <w:shd w:val="clear" w:color="auto" w:fill="auto"/>
            <w:vAlign w:val="bottom"/>
          </w:tcPr>
          <w:p w14:paraId="0BCFC196" w14:textId="77777777" w:rsidR="00255787" w:rsidRPr="003A532B" w:rsidRDefault="00255787" w:rsidP="00521CFE">
            <w:pPr>
              <w:rPr>
                <w:sz w:val="20"/>
                <w:szCs w:val="20"/>
              </w:rPr>
            </w:pPr>
            <w:r w:rsidRPr="003A532B">
              <w:rPr>
                <w:sz w:val="20"/>
                <w:szCs w:val="20"/>
              </w:rPr>
              <w:t>≥ 0</w:t>
            </w:r>
          </w:p>
        </w:tc>
        <w:tc>
          <w:tcPr>
            <w:tcW w:w="1474" w:type="dxa"/>
            <w:shd w:val="clear" w:color="auto" w:fill="auto"/>
            <w:vAlign w:val="bottom"/>
          </w:tcPr>
          <w:p w14:paraId="3C4243C6" w14:textId="77777777" w:rsidR="00255787" w:rsidRPr="003A532B" w:rsidRDefault="00263237" w:rsidP="00521CFE">
            <w:pPr>
              <w:rPr>
                <w:sz w:val="20"/>
                <w:szCs w:val="20"/>
              </w:rPr>
            </w:pPr>
            <w:r>
              <w:rPr>
                <w:sz w:val="20"/>
                <w:szCs w:val="20"/>
              </w:rPr>
              <w:t>Optional</w:t>
            </w:r>
          </w:p>
        </w:tc>
        <w:tc>
          <w:tcPr>
            <w:tcW w:w="1474" w:type="dxa"/>
            <w:shd w:val="clear" w:color="auto" w:fill="auto"/>
            <w:vAlign w:val="bottom"/>
          </w:tcPr>
          <w:p w14:paraId="552EEA2E" w14:textId="77777777" w:rsidR="00255787" w:rsidRPr="003A532B" w:rsidRDefault="00443C08" w:rsidP="00521CFE">
            <w:pPr>
              <w:rPr>
                <w:sz w:val="20"/>
                <w:szCs w:val="20"/>
              </w:rPr>
            </w:pPr>
            <w:r>
              <w:rPr>
                <w:sz w:val="20"/>
                <w:szCs w:val="20"/>
              </w:rPr>
              <w:t>-</w:t>
            </w:r>
          </w:p>
        </w:tc>
      </w:tr>
      <w:tr w:rsidR="00876F6F" w:rsidRPr="007055D9" w14:paraId="35DC5980" w14:textId="77777777" w:rsidTr="00263237">
        <w:trPr>
          <w:jc w:val="center"/>
        </w:trPr>
        <w:tc>
          <w:tcPr>
            <w:tcW w:w="1191" w:type="dxa"/>
            <w:shd w:val="clear" w:color="auto" w:fill="auto"/>
            <w:vAlign w:val="bottom"/>
          </w:tcPr>
          <w:p w14:paraId="7BD45EFA" w14:textId="77777777" w:rsidR="00255787" w:rsidRPr="003A532B" w:rsidRDefault="00A11F1C" w:rsidP="00521CFE">
            <w:pPr>
              <w:rPr>
                <w:sz w:val="20"/>
                <w:szCs w:val="20"/>
              </w:rPr>
            </w:pPr>
            <w:r w:rsidRPr="003A532B">
              <w:rPr>
                <w:sz w:val="20"/>
                <w:szCs w:val="20"/>
              </w:rPr>
              <w:t>Β</w:t>
            </w:r>
          </w:p>
        </w:tc>
        <w:tc>
          <w:tcPr>
            <w:tcW w:w="1517" w:type="dxa"/>
            <w:shd w:val="clear" w:color="auto" w:fill="auto"/>
            <w:vAlign w:val="bottom"/>
          </w:tcPr>
          <w:p w14:paraId="1D4C87BF" w14:textId="77777777" w:rsidR="00255787" w:rsidRPr="003A532B" w:rsidRDefault="003A532B" w:rsidP="00521CFE">
            <w:pPr>
              <w:rPr>
                <w:sz w:val="20"/>
                <w:szCs w:val="20"/>
              </w:rPr>
            </w:pPr>
            <w:r>
              <w:rPr>
                <w:sz w:val="20"/>
                <w:szCs w:val="20"/>
              </w:rPr>
              <w:t>a</w:t>
            </w:r>
            <w:r w:rsidR="00255787" w:rsidRPr="003A532B">
              <w:rPr>
                <w:sz w:val="20"/>
                <w:szCs w:val="20"/>
              </w:rPr>
              <w:t>ngle</w:t>
            </w:r>
          </w:p>
        </w:tc>
        <w:tc>
          <w:tcPr>
            <w:tcW w:w="1401" w:type="dxa"/>
            <w:shd w:val="clear" w:color="auto" w:fill="auto"/>
            <w:vAlign w:val="bottom"/>
          </w:tcPr>
          <w:p w14:paraId="1C0065A8" w14:textId="77777777" w:rsidR="00255787" w:rsidRPr="003A532B" w:rsidRDefault="00241236" w:rsidP="00241236">
            <w:pPr>
              <w:rPr>
                <w:sz w:val="20"/>
                <w:szCs w:val="20"/>
              </w:rPr>
            </w:pPr>
            <w:r w:rsidRPr="003A532B">
              <w:rPr>
                <w:sz w:val="20"/>
                <w:szCs w:val="20"/>
              </w:rPr>
              <w:t>0</w:t>
            </w:r>
            <w:r w:rsidR="001A67C4" w:rsidRPr="003A532B">
              <w:rPr>
                <w:sz w:val="20"/>
                <w:szCs w:val="20"/>
              </w:rPr>
              <w:t xml:space="preserve"> </w:t>
            </w:r>
            <w:r w:rsidR="008F1B46" w:rsidRPr="003A532B">
              <w:rPr>
                <w:sz w:val="20"/>
                <w:szCs w:val="20"/>
              </w:rPr>
              <w:t>–</w:t>
            </w:r>
            <w:r w:rsidR="001A67C4" w:rsidRPr="003A532B">
              <w:rPr>
                <w:sz w:val="20"/>
                <w:szCs w:val="20"/>
              </w:rPr>
              <w:t xml:space="preserve"> 2</w:t>
            </w:r>
          </w:p>
        </w:tc>
        <w:tc>
          <w:tcPr>
            <w:tcW w:w="1474" w:type="dxa"/>
            <w:shd w:val="clear" w:color="auto" w:fill="auto"/>
            <w:vAlign w:val="bottom"/>
          </w:tcPr>
          <w:p w14:paraId="5648AB82" w14:textId="77777777" w:rsidR="00255787" w:rsidRPr="003A532B" w:rsidRDefault="00255787" w:rsidP="00521CFE">
            <w:pPr>
              <w:rPr>
                <w:sz w:val="20"/>
                <w:szCs w:val="20"/>
              </w:rPr>
            </w:pPr>
            <w:r w:rsidRPr="003A532B">
              <w:rPr>
                <w:sz w:val="20"/>
                <w:szCs w:val="20"/>
              </w:rPr>
              <w:t>≥ 0</w:t>
            </w:r>
          </w:p>
        </w:tc>
        <w:tc>
          <w:tcPr>
            <w:tcW w:w="1474" w:type="dxa"/>
            <w:shd w:val="clear" w:color="auto" w:fill="auto"/>
            <w:vAlign w:val="bottom"/>
          </w:tcPr>
          <w:p w14:paraId="3CE86D06" w14:textId="77777777" w:rsidR="00255787" w:rsidRPr="003A532B" w:rsidRDefault="00D44D5C" w:rsidP="00241236">
            <w:pPr>
              <w:rPr>
                <w:sz w:val="20"/>
                <w:szCs w:val="20"/>
              </w:rPr>
            </w:pPr>
            <w:r w:rsidRPr="00D44D5C">
              <w:rPr>
                <w:sz w:val="20"/>
                <w:szCs w:val="20"/>
              </w:rPr>
              <w:t>O</w:t>
            </w:r>
            <w:r w:rsidR="00241236" w:rsidRPr="003A532B">
              <w:rPr>
                <w:sz w:val="20"/>
                <w:szCs w:val="20"/>
              </w:rPr>
              <w:t>ptional</w:t>
            </w:r>
          </w:p>
        </w:tc>
        <w:tc>
          <w:tcPr>
            <w:tcW w:w="1474" w:type="dxa"/>
            <w:shd w:val="clear" w:color="auto" w:fill="auto"/>
            <w:vAlign w:val="bottom"/>
          </w:tcPr>
          <w:p w14:paraId="3BAB4E01" w14:textId="77777777" w:rsidR="00255787" w:rsidRPr="003A532B" w:rsidRDefault="00241236" w:rsidP="00521CFE">
            <w:pPr>
              <w:rPr>
                <w:sz w:val="20"/>
                <w:szCs w:val="20"/>
              </w:rPr>
            </w:pPr>
            <w:r w:rsidRPr="003A532B">
              <w:rPr>
                <w:sz w:val="20"/>
                <w:szCs w:val="20"/>
              </w:rPr>
              <w:t>45 [deg]</w:t>
            </w:r>
          </w:p>
        </w:tc>
      </w:tr>
      <w:tr w:rsidR="00876F6F" w:rsidRPr="007055D9" w14:paraId="184F044A" w14:textId="77777777" w:rsidTr="00263237">
        <w:trPr>
          <w:jc w:val="center"/>
        </w:trPr>
        <w:tc>
          <w:tcPr>
            <w:tcW w:w="1191" w:type="dxa"/>
            <w:shd w:val="clear" w:color="auto" w:fill="auto"/>
            <w:vAlign w:val="bottom"/>
          </w:tcPr>
          <w:p w14:paraId="616254DF" w14:textId="77777777" w:rsidR="00255787" w:rsidRPr="003A532B" w:rsidRDefault="00262EC6" w:rsidP="00521CFE">
            <w:pPr>
              <w:rPr>
                <w:sz w:val="20"/>
                <w:szCs w:val="20"/>
              </w:rPr>
            </w:pPr>
            <w:r w:rsidRPr="003A532B">
              <w:rPr>
                <w:sz w:val="20"/>
                <w:szCs w:val="20"/>
              </w:rPr>
              <w:t>η</w:t>
            </w:r>
            <w:r w:rsidRPr="003A532B" w:rsidDel="00257EF9">
              <w:rPr>
                <w:sz w:val="20"/>
                <w:szCs w:val="20"/>
              </w:rPr>
              <w:t xml:space="preserve"> </w:t>
            </w:r>
          </w:p>
        </w:tc>
        <w:tc>
          <w:tcPr>
            <w:tcW w:w="1517" w:type="dxa"/>
            <w:shd w:val="clear" w:color="auto" w:fill="auto"/>
            <w:vAlign w:val="bottom"/>
          </w:tcPr>
          <w:p w14:paraId="145ED2E5" w14:textId="77777777" w:rsidR="00255787" w:rsidRPr="003A532B" w:rsidRDefault="005E1694" w:rsidP="001F728A">
            <w:pPr>
              <w:rPr>
                <w:sz w:val="20"/>
                <w:szCs w:val="20"/>
              </w:rPr>
            </w:pPr>
            <w:r>
              <w:rPr>
                <w:sz w:val="20"/>
                <w:szCs w:val="20"/>
              </w:rPr>
              <w:t>penetration</w:t>
            </w:r>
          </w:p>
        </w:tc>
        <w:tc>
          <w:tcPr>
            <w:tcW w:w="1401" w:type="dxa"/>
            <w:shd w:val="clear" w:color="auto" w:fill="auto"/>
            <w:vAlign w:val="bottom"/>
          </w:tcPr>
          <w:p w14:paraId="14CD538A" w14:textId="77777777" w:rsidR="00255787" w:rsidRPr="003A532B" w:rsidRDefault="00262EC6" w:rsidP="00521CFE">
            <w:pPr>
              <w:rPr>
                <w:sz w:val="20"/>
                <w:szCs w:val="20"/>
              </w:rPr>
            </w:pPr>
            <w:r w:rsidRPr="003A532B">
              <w:rPr>
                <w:sz w:val="20"/>
                <w:szCs w:val="20"/>
              </w:rPr>
              <w:t>0 – 3</w:t>
            </w:r>
          </w:p>
        </w:tc>
        <w:tc>
          <w:tcPr>
            <w:tcW w:w="1474" w:type="dxa"/>
            <w:shd w:val="clear" w:color="auto" w:fill="auto"/>
            <w:vAlign w:val="bottom"/>
          </w:tcPr>
          <w:p w14:paraId="240A9F64" w14:textId="77777777" w:rsidR="00255787" w:rsidRPr="003A532B" w:rsidRDefault="00262EC6" w:rsidP="00521CFE">
            <w:pPr>
              <w:rPr>
                <w:sz w:val="20"/>
                <w:szCs w:val="20"/>
              </w:rPr>
            </w:pPr>
            <w:r w:rsidRPr="003A532B">
              <w:rPr>
                <w:sz w:val="20"/>
                <w:szCs w:val="20"/>
              </w:rPr>
              <w:t>0 ≤ η ≤ 1</w:t>
            </w:r>
          </w:p>
        </w:tc>
        <w:tc>
          <w:tcPr>
            <w:tcW w:w="1474" w:type="dxa"/>
            <w:shd w:val="clear" w:color="auto" w:fill="auto"/>
            <w:vAlign w:val="bottom"/>
          </w:tcPr>
          <w:p w14:paraId="46917307" w14:textId="77777777" w:rsidR="00255787" w:rsidRPr="003A532B" w:rsidRDefault="00262EC6" w:rsidP="00521CFE">
            <w:pPr>
              <w:rPr>
                <w:sz w:val="20"/>
                <w:szCs w:val="20"/>
              </w:rPr>
            </w:pPr>
            <w:r w:rsidRPr="00D44D5C">
              <w:rPr>
                <w:sz w:val="20"/>
                <w:szCs w:val="20"/>
              </w:rPr>
              <w:t>O</w:t>
            </w:r>
            <w:r w:rsidRPr="003A532B">
              <w:rPr>
                <w:sz w:val="20"/>
                <w:szCs w:val="20"/>
              </w:rPr>
              <w:t>ptional</w:t>
            </w:r>
            <w:r w:rsidRPr="00D44D5C" w:rsidDel="00257EF9">
              <w:rPr>
                <w:sz w:val="20"/>
                <w:szCs w:val="20"/>
              </w:rPr>
              <w:t xml:space="preserve"> </w:t>
            </w:r>
          </w:p>
        </w:tc>
        <w:tc>
          <w:tcPr>
            <w:tcW w:w="1474" w:type="dxa"/>
            <w:shd w:val="clear" w:color="auto" w:fill="auto"/>
            <w:vAlign w:val="bottom"/>
          </w:tcPr>
          <w:p w14:paraId="54F6BA1E" w14:textId="77777777" w:rsidR="00255787" w:rsidRPr="003A532B" w:rsidRDefault="00262EC6" w:rsidP="00F3716C">
            <w:pPr>
              <w:keepNext/>
              <w:rPr>
                <w:sz w:val="20"/>
                <w:szCs w:val="20"/>
              </w:rPr>
            </w:pPr>
            <w:r w:rsidRPr="003A532B">
              <w:rPr>
                <w:sz w:val="20"/>
                <w:szCs w:val="20"/>
              </w:rPr>
              <w:t>0</w:t>
            </w:r>
          </w:p>
        </w:tc>
      </w:tr>
    </w:tbl>
    <w:p w14:paraId="2A645A3C" w14:textId="34F84714" w:rsidR="00255787" w:rsidRPr="007055D9" w:rsidRDefault="00F3716C" w:rsidP="00F3716C">
      <w:pPr>
        <w:pStyle w:val="Beschriftung"/>
        <w:spacing w:before="120"/>
      </w:pPr>
      <w:bookmarkStart w:id="3235" w:name="_Toc3566515"/>
      <w:bookmarkStart w:id="3236" w:name="_Toc27753886"/>
      <w:r>
        <w:t xml:space="preserve">Table </w:t>
      </w:r>
      <w:ins w:id="3237" w:author="Dr. Carsten Franke" w:date="2020-03-09T16:02:00Z">
        <w:r w:rsidR="001D2A94">
          <w:fldChar w:fldCharType="begin"/>
        </w:r>
        <w:r w:rsidR="001D2A94">
          <w:instrText xml:space="preserve"> SEQ Table \* ARABIC </w:instrText>
        </w:r>
      </w:ins>
      <w:r w:rsidR="001D2A94">
        <w:fldChar w:fldCharType="separate"/>
      </w:r>
      <w:ins w:id="3238" w:author="Dr. Carsten Franke" w:date="2020-03-09T16:02:00Z">
        <w:r w:rsidR="001D2A94">
          <w:rPr>
            <w:noProof/>
          </w:rPr>
          <w:t>113</w:t>
        </w:r>
        <w:r w:rsidR="001D2A94">
          <w:fldChar w:fldCharType="end"/>
        </w:r>
      </w:ins>
      <w:del w:id="3239" w:author="Dr. Carsten Franke" w:date="2020-03-09T16:02:00Z">
        <w:r w:rsidDel="001D2A94">
          <w:fldChar w:fldCharType="begin"/>
        </w:r>
        <w:r w:rsidDel="001D2A94">
          <w:delInstrText xml:space="preserve"> SEQ Table \* ARABIC </w:delInstrText>
        </w:r>
        <w:r w:rsidDel="001D2A94">
          <w:fldChar w:fldCharType="separate"/>
        </w:r>
      </w:del>
      <w:del w:id="3240" w:author="Dr. Carsten Franke" w:date="2020-03-09T14:38:00Z">
        <w:r w:rsidR="007E2D34" w:rsidDel="00004854">
          <w:rPr>
            <w:noProof/>
          </w:rPr>
          <w:delText>111</w:delText>
        </w:r>
      </w:del>
      <w:del w:id="3241" w:author="Dr. Carsten Franke" w:date="2020-03-09T16:02:00Z">
        <w:r w:rsidDel="001D2A94">
          <w:fldChar w:fldCharType="end"/>
        </w:r>
      </w:del>
      <w:r w:rsidR="008A1560">
        <w:t>: Parameters of K-Joint</w:t>
      </w:r>
      <w:bookmarkEnd w:id="3235"/>
      <w:bookmarkEnd w:id="3236"/>
    </w:p>
    <w:p w14:paraId="66E670FC" w14:textId="77777777" w:rsidR="00452C51" w:rsidRPr="007055D9" w:rsidRDefault="00452C51" w:rsidP="00262EC6">
      <w:pPr>
        <w:jc w:val="both"/>
      </w:pPr>
      <w:r w:rsidRPr="007055D9">
        <w:t>The penetration of the 3</w:t>
      </w:r>
      <w:r w:rsidRPr="007055D9">
        <w:rPr>
          <w:vertAlign w:val="superscript"/>
        </w:rPr>
        <w:t>rd</w:t>
      </w:r>
      <w:r w:rsidRPr="007055D9">
        <w:t xml:space="preserve"> weld connection</w:t>
      </w:r>
      <w:r w:rsidR="008140DB" w:rsidRPr="007055D9">
        <w:t xml:space="preserve"> (d</w:t>
      </w:r>
      <w:r w:rsidR="008140DB" w:rsidRPr="007055D9">
        <w:rPr>
          <w:vertAlign w:val="subscript"/>
        </w:rPr>
        <w:t>3</w:t>
      </w:r>
      <w:r w:rsidR="008140DB" w:rsidRPr="007055D9">
        <w:t>)</w:t>
      </w:r>
      <w:r w:rsidRPr="007055D9">
        <w:t xml:space="preserve"> is assumed to be equal on both welded </w:t>
      </w:r>
      <w:proofErr w:type="gramStart"/>
      <w:r w:rsidRPr="007055D9">
        <w:t>sheet</w:t>
      </w:r>
      <w:proofErr w:type="gramEnd"/>
      <w:r w:rsidRPr="007055D9">
        <w:t>. There is only one value to be specified.</w:t>
      </w:r>
    </w:p>
    <w:p w14:paraId="31894E70" w14:textId="77777777" w:rsidR="0006113C" w:rsidRPr="007055D9" w:rsidRDefault="0006113C" w:rsidP="005E1694">
      <w:pPr>
        <w:pStyle w:val="berschrift4"/>
        <w:tabs>
          <w:tab w:val="clear" w:pos="864"/>
          <w:tab w:val="num" w:pos="993"/>
        </w:tabs>
      </w:pPr>
      <w:bookmarkStart w:id="3242" w:name="_Toc338939226"/>
      <w:bookmarkStart w:id="3243" w:name="_Toc3557052"/>
      <w:bookmarkStart w:id="3244" w:name="_Toc27753666"/>
      <w:r w:rsidRPr="007055D9">
        <w:t>Attributes</w:t>
      </w:r>
      <w:bookmarkEnd w:id="3242"/>
      <w:bookmarkEnd w:id="3243"/>
      <w:bookmarkEnd w:id="3244"/>
    </w:p>
    <w:p w14:paraId="7B92DED3" w14:textId="77777777" w:rsidR="0006113C" w:rsidRPr="007055D9" w:rsidRDefault="008140DB" w:rsidP="003E1F0A">
      <w:pPr>
        <w:pStyle w:val="berschrift5"/>
        <w:keepNext/>
      </w:pPr>
      <w:bookmarkStart w:id="3245" w:name="_Toc338939228"/>
      <w:r w:rsidRPr="007055D9">
        <w:t xml:space="preserve">Attribute </w:t>
      </w:r>
      <w:r w:rsidR="00194316">
        <w:t>"</w:t>
      </w:r>
      <w:r w:rsidRPr="007055D9">
        <w:t>b</w:t>
      </w:r>
      <w:r w:rsidR="0006113C" w:rsidRPr="007055D9">
        <w:t>ase</w:t>
      </w:r>
      <w:bookmarkEnd w:id="3245"/>
      <w:r w:rsidR="00194316">
        <w:t>"</w:t>
      </w:r>
    </w:p>
    <w:p w14:paraId="4C7B3113"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2D167973" w14:textId="77777777" w:rsidR="0006113C" w:rsidRPr="007055D9" w:rsidRDefault="008140DB" w:rsidP="003E1F0A">
      <w:pPr>
        <w:pStyle w:val="berschrift5"/>
        <w:keepNext/>
      </w:pPr>
      <w:bookmarkStart w:id="3246" w:name="_Toc338939229"/>
      <w:r w:rsidRPr="007055D9">
        <w:t xml:space="preserve">Attribute </w:t>
      </w:r>
      <w:r w:rsidR="00194316">
        <w:t>"</w:t>
      </w:r>
      <w:proofErr w:type="spellStart"/>
      <w:r w:rsidRPr="007055D9">
        <w:t>t</w:t>
      </w:r>
      <w:r w:rsidR="0006113C" w:rsidRPr="007055D9">
        <w:t>echnology</w:t>
      </w:r>
      <w:bookmarkEnd w:id="3246"/>
      <w:proofErr w:type="spellEnd"/>
      <w:r w:rsidR="00194316">
        <w:t>"</w:t>
      </w:r>
    </w:p>
    <w:p w14:paraId="523DF88F"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2E75603D" w14:textId="77777777" w:rsidR="0006113C" w:rsidRPr="007055D9" w:rsidRDefault="00C346D0" w:rsidP="0006113C">
      <w:pPr>
        <w:pStyle w:val="Aufzhlungszeichen"/>
        <w:rPr>
          <w:rStyle w:val="XMLElement"/>
        </w:rPr>
      </w:pPr>
      <w:r>
        <w:rPr>
          <w:rStyle w:val="XMLElement"/>
        </w:rPr>
        <w:t>r</w:t>
      </w:r>
      <w:r w:rsidR="0006113C" w:rsidRPr="007055D9">
        <w:rPr>
          <w:rStyle w:val="XMLElement"/>
        </w:rPr>
        <w:t>esistance</w:t>
      </w:r>
    </w:p>
    <w:p w14:paraId="67F9D947" w14:textId="77777777" w:rsidR="0006113C" w:rsidRPr="007055D9" w:rsidRDefault="00C346D0" w:rsidP="0006113C">
      <w:pPr>
        <w:pStyle w:val="Aufzhlungszeichen"/>
        <w:rPr>
          <w:rStyle w:val="XMLElement"/>
        </w:rPr>
      </w:pPr>
      <w:r>
        <w:rPr>
          <w:rStyle w:val="XMLElement"/>
        </w:rPr>
        <w:t>a</w:t>
      </w:r>
      <w:r w:rsidR="0006113C" w:rsidRPr="007055D9">
        <w:rPr>
          <w:rStyle w:val="XMLElement"/>
        </w:rPr>
        <w:t>rc</w:t>
      </w:r>
    </w:p>
    <w:p w14:paraId="77115FD1" w14:textId="77777777" w:rsidR="0006113C" w:rsidRPr="00604BF1" w:rsidRDefault="00C346D0" w:rsidP="0006113C">
      <w:pPr>
        <w:pStyle w:val="Aufzhlungszeichen"/>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7095CBC2" w14:textId="77777777" w:rsidR="00604BF1" w:rsidRDefault="00604BF1" w:rsidP="0006113C">
      <w:pPr>
        <w:pStyle w:val="Aufzhlungszeichen"/>
        <w:rPr>
          <w:rStyle w:val="XMLElement"/>
        </w:rPr>
      </w:pPr>
      <w:r>
        <w:rPr>
          <w:rStyle w:val="XMLElement"/>
        </w:rPr>
        <w:t>friction</w:t>
      </w:r>
    </w:p>
    <w:p w14:paraId="3DB6D4FA" w14:textId="77777777" w:rsidR="00604BF1" w:rsidRPr="007055D9" w:rsidRDefault="00604BF1" w:rsidP="0006113C">
      <w:pPr>
        <w:pStyle w:val="Aufzhlungszeichen"/>
        <w:rPr>
          <w:rStyle w:val="XMLElement"/>
        </w:rPr>
      </w:pPr>
      <w:r>
        <w:rPr>
          <w:rStyle w:val="XMLElement"/>
        </w:rPr>
        <w:t>brazing</w:t>
      </w:r>
    </w:p>
    <w:p w14:paraId="2A154C45" w14:textId="77777777" w:rsidR="0006113C" w:rsidRPr="007055D9" w:rsidRDefault="0006113C" w:rsidP="005E1694">
      <w:pPr>
        <w:pStyle w:val="berschrift4"/>
        <w:tabs>
          <w:tab w:val="clear" w:pos="864"/>
          <w:tab w:val="num" w:pos="993"/>
        </w:tabs>
      </w:pPr>
      <w:bookmarkStart w:id="3247" w:name="_Toc338939230"/>
      <w:bookmarkStart w:id="3248" w:name="_Toc3557053"/>
      <w:bookmarkStart w:id="3249" w:name="_Toc27753667"/>
      <w:r w:rsidRPr="007055D9">
        <w:t xml:space="preserve">Element </w:t>
      </w:r>
      <w:r w:rsidR="00194316">
        <w:t>"</w:t>
      </w:r>
      <w:proofErr w:type="spellStart"/>
      <w:r w:rsidRPr="007055D9">
        <w:t>weld_position</w:t>
      </w:r>
      <w:bookmarkEnd w:id="3247"/>
      <w:bookmarkEnd w:id="3248"/>
      <w:proofErr w:type="spellEnd"/>
      <w:r w:rsidR="00194316">
        <w:t>"</w:t>
      </w:r>
      <w:bookmarkEnd w:id="3249"/>
    </w:p>
    <w:p w14:paraId="0E1BB78E" w14:textId="77777777" w:rsidR="0006113C" w:rsidRPr="007055D9" w:rsidRDefault="0006113C" w:rsidP="001409DA">
      <w:pPr>
        <w:jc w:val="both"/>
      </w:pPr>
      <w:r w:rsidRPr="007055D9">
        <w:t xml:space="preserve">For the element </w:t>
      </w:r>
      <w:r w:rsidR="008A1560">
        <w:rPr>
          <w:rStyle w:val="XMLElement"/>
        </w:rPr>
        <w:t>&lt;</w:t>
      </w:r>
      <w:proofErr w:type="spellStart"/>
      <w:r w:rsidR="008A1560">
        <w:rPr>
          <w:rStyle w:val="XMLElement"/>
        </w:rPr>
        <w:t>w</w:t>
      </w:r>
      <w:r w:rsidRPr="007055D9">
        <w:rPr>
          <w:rStyle w:val="XMLElement"/>
        </w:rPr>
        <w:t>eld_position</w:t>
      </w:r>
      <w:proofErr w:type="spellEnd"/>
      <w:r w:rsidR="008A1560">
        <w:rPr>
          <w:rStyle w:val="XMLElement"/>
        </w:rPr>
        <w:t>/&gt;</w:t>
      </w:r>
      <w:r w:rsidRPr="007055D9">
        <w:t xml:space="preserve"> the following attributes can be specified for the </w:t>
      </w:r>
      <w:r w:rsidR="001409DA">
        <w:t>K</w:t>
      </w:r>
      <w:r w:rsidRPr="007055D9">
        <w:t>-</w:t>
      </w:r>
      <w:r w:rsidR="001409DA">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44682BF1" w14:textId="77777777" w:rsidTr="00237781">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85D76CF" w14:textId="77777777" w:rsidR="0006113C" w:rsidRPr="007055D9" w:rsidRDefault="0006113C" w:rsidP="00237781">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4A3D432" w14:textId="77777777" w:rsidR="0006113C" w:rsidRPr="007055D9" w:rsidRDefault="0006113C" w:rsidP="00237781">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103257" w14:textId="77777777" w:rsidR="0006113C" w:rsidRPr="007055D9" w:rsidRDefault="000E60DF" w:rsidP="00237781">
            <w:pPr>
              <w:keepNext/>
              <w:rPr>
                <w:b/>
                <w:i/>
              </w:rPr>
            </w:pPr>
            <w:r>
              <w:rPr>
                <w:b/>
                <w:i/>
              </w:rPr>
              <w:t>Use</w:t>
            </w:r>
          </w:p>
        </w:tc>
      </w:tr>
      <w:tr w:rsidR="00593AB3" w:rsidRPr="007055D9" w14:paraId="7E44EE2B" w14:textId="77777777" w:rsidTr="00237781">
        <w:trPr>
          <w:cantSplit/>
          <w:jc w:val="center"/>
        </w:trPr>
        <w:tc>
          <w:tcPr>
            <w:tcW w:w="1871" w:type="dxa"/>
            <w:shd w:val="clear" w:color="auto" w:fill="auto"/>
          </w:tcPr>
          <w:p w14:paraId="6B6A8B99" w14:textId="77777777" w:rsidR="00593AB3" w:rsidRPr="000A1539" w:rsidRDefault="00A11F1C" w:rsidP="00237781">
            <w:pPr>
              <w:rPr>
                <w:rStyle w:val="Kommentarzeichen"/>
                <w:sz w:val="20"/>
                <w:szCs w:val="20"/>
                <w:lang w:eastAsia="x-none"/>
              </w:rPr>
            </w:pPr>
            <w:r w:rsidRPr="001409DA">
              <w:rPr>
                <w:sz w:val="20"/>
                <w:szCs w:val="20"/>
              </w:rPr>
              <w:t>B</w:t>
            </w:r>
            <w:r w:rsidR="00593AB3" w:rsidRPr="001409DA">
              <w:rPr>
                <w:sz w:val="20"/>
                <w:szCs w:val="20"/>
              </w:rPr>
              <w:t>ase</w:t>
            </w:r>
          </w:p>
        </w:tc>
        <w:tc>
          <w:tcPr>
            <w:tcW w:w="1800" w:type="dxa"/>
            <w:shd w:val="clear" w:color="auto" w:fill="auto"/>
          </w:tcPr>
          <w:p w14:paraId="717A5E9F" w14:textId="77777777" w:rsidR="00593AB3" w:rsidRPr="001409DA" w:rsidRDefault="00C9639A" w:rsidP="00237781">
            <w:pPr>
              <w:rPr>
                <w:sz w:val="20"/>
                <w:szCs w:val="20"/>
              </w:rPr>
            </w:pPr>
            <w:r>
              <w:rPr>
                <w:sz w:val="20"/>
                <w:szCs w:val="20"/>
              </w:rPr>
              <w:t>Integer</w:t>
            </w:r>
          </w:p>
        </w:tc>
        <w:tc>
          <w:tcPr>
            <w:tcW w:w="4680" w:type="dxa"/>
            <w:shd w:val="clear" w:color="auto" w:fill="auto"/>
          </w:tcPr>
          <w:p w14:paraId="7E8CE548" w14:textId="77777777" w:rsidR="00593AB3" w:rsidRPr="001409DA" w:rsidRDefault="000A1539" w:rsidP="00237781">
            <w:pPr>
              <w:rPr>
                <w:sz w:val="20"/>
                <w:szCs w:val="20"/>
              </w:rPr>
            </w:pPr>
            <w:r w:rsidRPr="000A1539">
              <w:rPr>
                <w:sz w:val="20"/>
                <w:szCs w:val="20"/>
              </w:rPr>
              <w:t>O</w:t>
            </w:r>
            <w:r w:rsidR="00593AB3" w:rsidRPr="001409DA">
              <w:rPr>
                <w:sz w:val="20"/>
                <w:szCs w:val="20"/>
              </w:rPr>
              <w:t>ptional</w:t>
            </w:r>
          </w:p>
        </w:tc>
      </w:tr>
      <w:tr w:rsidR="00593AB3" w:rsidRPr="007055D9" w14:paraId="1446321C" w14:textId="77777777" w:rsidTr="00237781">
        <w:trPr>
          <w:cantSplit/>
          <w:jc w:val="center"/>
        </w:trPr>
        <w:tc>
          <w:tcPr>
            <w:tcW w:w="1871" w:type="dxa"/>
            <w:shd w:val="clear" w:color="auto" w:fill="auto"/>
          </w:tcPr>
          <w:p w14:paraId="3571E0EE" w14:textId="77777777" w:rsidR="00593AB3" w:rsidRPr="000A1539" w:rsidRDefault="00A11F1C" w:rsidP="00237781">
            <w:pPr>
              <w:rPr>
                <w:rStyle w:val="Kommentarzeichen"/>
                <w:sz w:val="20"/>
                <w:szCs w:val="20"/>
                <w:lang w:eastAsia="x-none"/>
              </w:rPr>
            </w:pPr>
            <w:r w:rsidRPr="001409DA">
              <w:rPr>
                <w:sz w:val="20"/>
                <w:szCs w:val="20"/>
              </w:rPr>
              <w:t>U</w:t>
            </w:r>
          </w:p>
        </w:tc>
        <w:tc>
          <w:tcPr>
            <w:tcW w:w="1800" w:type="dxa"/>
            <w:shd w:val="clear" w:color="auto" w:fill="auto"/>
          </w:tcPr>
          <w:p w14:paraId="6CCEE74B" w14:textId="77777777" w:rsidR="00593AB3" w:rsidRPr="001409DA" w:rsidRDefault="00C9639A" w:rsidP="00237781">
            <w:pPr>
              <w:rPr>
                <w:sz w:val="20"/>
                <w:szCs w:val="20"/>
              </w:rPr>
            </w:pPr>
            <w:r>
              <w:rPr>
                <w:sz w:val="20"/>
                <w:szCs w:val="20"/>
              </w:rPr>
              <w:t>Floating Point</w:t>
            </w:r>
          </w:p>
        </w:tc>
        <w:tc>
          <w:tcPr>
            <w:tcW w:w="4680" w:type="dxa"/>
            <w:shd w:val="clear" w:color="auto" w:fill="auto"/>
          </w:tcPr>
          <w:p w14:paraId="588C2A78"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260698AF" w14:textId="77777777" w:rsidTr="00237781">
        <w:trPr>
          <w:cantSplit/>
          <w:jc w:val="center"/>
        </w:trPr>
        <w:tc>
          <w:tcPr>
            <w:tcW w:w="1871" w:type="dxa"/>
            <w:shd w:val="clear" w:color="auto" w:fill="auto"/>
          </w:tcPr>
          <w:p w14:paraId="63FD20F4" w14:textId="77777777" w:rsidR="00593AB3" w:rsidRPr="000A1539" w:rsidRDefault="00A11F1C" w:rsidP="00237781">
            <w:pPr>
              <w:rPr>
                <w:rStyle w:val="Kommentarzeichen"/>
                <w:sz w:val="20"/>
                <w:szCs w:val="20"/>
                <w:lang w:eastAsia="x-none"/>
              </w:rPr>
            </w:pPr>
            <w:r w:rsidRPr="001409DA">
              <w:rPr>
                <w:sz w:val="20"/>
                <w:szCs w:val="20"/>
              </w:rPr>
              <w:t>X</w:t>
            </w:r>
          </w:p>
        </w:tc>
        <w:tc>
          <w:tcPr>
            <w:tcW w:w="1800" w:type="dxa"/>
            <w:shd w:val="clear" w:color="auto" w:fill="auto"/>
          </w:tcPr>
          <w:p w14:paraId="00E6271B" w14:textId="77777777" w:rsidR="00593AB3" w:rsidRPr="001409DA" w:rsidRDefault="00C9639A" w:rsidP="00237781">
            <w:pPr>
              <w:rPr>
                <w:sz w:val="20"/>
                <w:szCs w:val="20"/>
              </w:rPr>
            </w:pPr>
            <w:r>
              <w:rPr>
                <w:sz w:val="20"/>
                <w:szCs w:val="20"/>
              </w:rPr>
              <w:t>Floating Point</w:t>
            </w:r>
          </w:p>
        </w:tc>
        <w:tc>
          <w:tcPr>
            <w:tcW w:w="4680" w:type="dxa"/>
            <w:shd w:val="clear" w:color="auto" w:fill="auto"/>
          </w:tcPr>
          <w:p w14:paraId="1876F0F5"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03EF4053" w14:textId="77777777" w:rsidTr="00237781">
        <w:trPr>
          <w:cantSplit/>
          <w:jc w:val="center"/>
        </w:trPr>
        <w:tc>
          <w:tcPr>
            <w:tcW w:w="1871" w:type="dxa"/>
            <w:shd w:val="clear" w:color="auto" w:fill="auto"/>
          </w:tcPr>
          <w:p w14:paraId="661C40F5" w14:textId="77777777" w:rsidR="00593AB3" w:rsidRPr="000A1539" w:rsidRDefault="00A11F1C" w:rsidP="00237781">
            <w:pPr>
              <w:rPr>
                <w:rStyle w:val="Kommentarzeichen"/>
                <w:sz w:val="20"/>
                <w:szCs w:val="20"/>
                <w:lang w:eastAsia="x-none"/>
              </w:rPr>
            </w:pPr>
            <w:r w:rsidRPr="001409DA">
              <w:rPr>
                <w:sz w:val="20"/>
                <w:szCs w:val="20"/>
              </w:rPr>
              <w:t>Y</w:t>
            </w:r>
          </w:p>
        </w:tc>
        <w:tc>
          <w:tcPr>
            <w:tcW w:w="1800" w:type="dxa"/>
            <w:shd w:val="clear" w:color="auto" w:fill="auto"/>
          </w:tcPr>
          <w:p w14:paraId="64F4F538" w14:textId="77777777" w:rsidR="00593AB3" w:rsidRPr="001409DA" w:rsidRDefault="00C9639A" w:rsidP="00237781">
            <w:pPr>
              <w:rPr>
                <w:sz w:val="20"/>
                <w:szCs w:val="20"/>
              </w:rPr>
            </w:pPr>
            <w:r>
              <w:rPr>
                <w:sz w:val="20"/>
                <w:szCs w:val="20"/>
              </w:rPr>
              <w:t>Floating Point</w:t>
            </w:r>
          </w:p>
        </w:tc>
        <w:tc>
          <w:tcPr>
            <w:tcW w:w="4680" w:type="dxa"/>
            <w:shd w:val="clear" w:color="auto" w:fill="auto"/>
          </w:tcPr>
          <w:p w14:paraId="24705164"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21B079C9" w14:textId="77777777" w:rsidTr="00237781">
        <w:trPr>
          <w:cantSplit/>
          <w:jc w:val="center"/>
        </w:trPr>
        <w:tc>
          <w:tcPr>
            <w:tcW w:w="1871" w:type="dxa"/>
            <w:shd w:val="clear" w:color="auto" w:fill="auto"/>
          </w:tcPr>
          <w:p w14:paraId="0C835F36" w14:textId="77777777" w:rsidR="00593AB3" w:rsidRPr="000A1539" w:rsidRDefault="00A11F1C" w:rsidP="00237781">
            <w:pPr>
              <w:rPr>
                <w:rStyle w:val="Kommentarzeichen"/>
                <w:sz w:val="20"/>
                <w:szCs w:val="20"/>
                <w:lang w:eastAsia="x-none"/>
              </w:rPr>
            </w:pPr>
            <w:r w:rsidRPr="001409DA">
              <w:rPr>
                <w:sz w:val="20"/>
                <w:szCs w:val="20"/>
              </w:rPr>
              <w:t>Z</w:t>
            </w:r>
          </w:p>
        </w:tc>
        <w:tc>
          <w:tcPr>
            <w:tcW w:w="1800" w:type="dxa"/>
            <w:shd w:val="clear" w:color="auto" w:fill="auto"/>
          </w:tcPr>
          <w:p w14:paraId="26E850CB" w14:textId="77777777" w:rsidR="00593AB3" w:rsidRPr="001409DA" w:rsidRDefault="00C9639A" w:rsidP="00237781">
            <w:pPr>
              <w:rPr>
                <w:sz w:val="20"/>
                <w:szCs w:val="20"/>
              </w:rPr>
            </w:pPr>
            <w:r>
              <w:rPr>
                <w:sz w:val="20"/>
                <w:szCs w:val="20"/>
              </w:rPr>
              <w:t>Floating Point</w:t>
            </w:r>
          </w:p>
        </w:tc>
        <w:tc>
          <w:tcPr>
            <w:tcW w:w="4680" w:type="dxa"/>
            <w:shd w:val="clear" w:color="auto" w:fill="auto"/>
          </w:tcPr>
          <w:p w14:paraId="39703BBC"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39592E27" w14:textId="77777777" w:rsidTr="00237781">
        <w:trPr>
          <w:cantSplit/>
          <w:jc w:val="center"/>
        </w:trPr>
        <w:tc>
          <w:tcPr>
            <w:tcW w:w="1871" w:type="dxa"/>
            <w:shd w:val="clear" w:color="auto" w:fill="auto"/>
          </w:tcPr>
          <w:p w14:paraId="0A3CC95F" w14:textId="77777777" w:rsidR="00593AB3" w:rsidRPr="000A1539" w:rsidRDefault="00A11F1C" w:rsidP="00237781">
            <w:pPr>
              <w:rPr>
                <w:rStyle w:val="Kommentarzeichen"/>
                <w:sz w:val="20"/>
                <w:szCs w:val="20"/>
                <w:lang w:eastAsia="x-none"/>
              </w:rPr>
            </w:pPr>
            <w:r w:rsidRPr="001409DA">
              <w:rPr>
                <w:sz w:val="20"/>
                <w:szCs w:val="20"/>
              </w:rPr>
              <w:t>R</w:t>
            </w:r>
            <w:r w:rsidR="00593AB3" w:rsidRPr="001409DA">
              <w:rPr>
                <w:sz w:val="20"/>
                <w:szCs w:val="20"/>
              </w:rPr>
              <w:t>eference</w:t>
            </w:r>
          </w:p>
        </w:tc>
        <w:tc>
          <w:tcPr>
            <w:tcW w:w="1800" w:type="dxa"/>
            <w:shd w:val="clear" w:color="auto" w:fill="auto"/>
          </w:tcPr>
          <w:p w14:paraId="59060193" w14:textId="77777777" w:rsidR="00593AB3" w:rsidRPr="001409DA" w:rsidRDefault="000A1539" w:rsidP="00237781">
            <w:pPr>
              <w:rPr>
                <w:sz w:val="20"/>
                <w:szCs w:val="20"/>
              </w:rPr>
            </w:pPr>
            <w:r>
              <w:rPr>
                <w:sz w:val="20"/>
                <w:szCs w:val="20"/>
              </w:rPr>
              <w:t>Boolean</w:t>
            </w:r>
          </w:p>
        </w:tc>
        <w:tc>
          <w:tcPr>
            <w:tcW w:w="4680" w:type="dxa"/>
            <w:shd w:val="clear" w:color="auto" w:fill="auto"/>
          </w:tcPr>
          <w:p w14:paraId="567749DB" w14:textId="77777777" w:rsidR="00593AB3" w:rsidRPr="001409DA" w:rsidRDefault="000A1539" w:rsidP="00237781">
            <w:pPr>
              <w:rPr>
                <w:sz w:val="20"/>
                <w:szCs w:val="20"/>
              </w:rPr>
            </w:pPr>
            <w:r w:rsidRPr="000A1539">
              <w:rPr>
                <w:sz w:val="20"/>
                <w:szCs w:val="20"/>
              </w:rPr>
              <w:t>O</w:t>
            </w:r>
            <w:r w:rsidR="00593AB3" w:rsidRPr="001409DA">
              <w:rPr>
                <w:sz w:val="20"/>
                <w:szCs w:val="20"/>
              </w:rPr>
              <w:t>ptional</w:t>
            </w:r>
          </w:p>
        </w:tc>
      </w:tr>
      <w:tr w:rsidR="00593AB3" w:rsidRPr="007055D9" w14:paraId="5D849EE6" w14:textId="77777777" w:rsidTr="00237781">
        <w:trPr>
          <w:cantSplit/>
          <w:jc w:val="center"/>
        </w:trPr>
        <w:tc>
          <w:tcPr>
            <w:tcW w:w="1871" w:type="dxa"/>
            <w:shd w:val="clear" w:color="auto" w:fill="auto"/>
          </w:tcPr>
          <w:p w14:paraId="2D4C4E9C" w14:textId="77777777" w:rsidR="00593AB3" w:rsidRPr="000A1539" w:rsidRDefault="00A11F1C" w:rsidP="00237781">
            <w:pPr>
              <w:rPr>
                <w:sz w:val="20"/>
                <w:szCs w:val="20"/>
              </w:rPr>
            </w:pPr>
            <w:r w:rsidRPr="000A1539">
              <w:rPr>
                <w:sz w:val="20"/>
                <w:szCs w:val="20"/>
              </w:rPr>
              <w:t>S</w:t>
            </w:r>
            <w:r w:rsidR="00593AB3" w:rsidRPr="000A1539">
              <w:rPr>
                <w:sz w:val="20"/>
                <w:szCs w:val="20"/>
              </w:rPr>
              <w:t>ection</w:t>
            </w:r>
          </w:p>
        </w:tc>
        <w:tc>
          <w:tcPr>
            <w:tcW w:w="1800" w:type="dxa"/>
            <w:shd w:val="clear" w:color="auto" w:fill="auto"/>
          </w:tcPr>
          <w:p w14:paraId="6370723D" w14:textId="77777777" w:rsidR="00593AB3" w:rsidRPr="001409DA" w:rsidRDefault="00593AB3" w:rsidP="00237781">
            <w:pPr>
              <w:rPr>
                <w:sz w:val="20"/>
                <w:szCs w:val="20"/>
              </w:rPr>
            </w:pPr>
            <w:r w:rsidRPr="001409DA">
              <w:rPr>
                <w:sz w:val="20"/>
                <w:szCs w:val="20"/>
              </w:rPr>
              <w:t>Selection</w:t>
            </w:r>
          </w:p>
        </w:tc>
        <w:tc>
          <w:tcPr>
            <w:tcW w:w="4680" w:type="dxa"/>
            <w:shd w:val="clear" w:color="auto" w:fill="auto"/>
          </w:tcPr>
          <w:p w14:paraId="6BDB7782" w14:textId="77777777" w:rsidR="00593AB3" w:rsidRPr="001409DA" w:rsidRDefault="00263237" w:rsidP="00237781">
            <w:pPr>
              <w:rPr>
                <w:sz w:val="20"/>
                <w:szCs w:val="20"/>
              </w:rPr>
            </w:pPr>
            <w:r>
              <w:rPr>
                <w:sz w:val="20"/>
                <w:szCs w:val="20"/>
              </w:rPr>
              <w:t>Optional</w:t>
            </w:r>
          </w:p>
        </w:tc>
      </w:tr>
      <w:tr w:rsidR="00593AB3" w:rsidRPr="007055D9" w14:paraId="15D7A6D8" w14:textId="77777777" w:rsidTr="00237781">
        <w:trPr>
          <w:cantSplit/>
          <w:jc w:val="center"/>
        </w:trPr>
        <w:tc>
          <w:tcPr>
            <w:tcW w:w="1871" w:type="dxa"/>
            <w:shd w:val="clear" w:color="auto" w:fill="auto"/>
          </w:tcPr>
          <w:p w14:paraId="43D0D451" w14:textId="77777777" w:rsidR="00593AB3" w:rsidRPr="000A1539" w:rsidRDefault="00A11F1C" w:rsidP="00237781">
            <w:pPr>
              <w:rPr>
                <w:sz w:val="20"/>
                <w:szCs w:val="20"/>
              </w:rPr>
            </w:pPr>
            <w:r w:rsidRPr="000A1539">
              <w:rPr>
                <w:rStyle w:val="Kommentarzeichen"/>
                <w:sz w:val="20"/>
                <w:szCs w:val="20"/>
                <w:lang w:eastAsia="x-none"/>
              </w:rPr>
              <w:t>T</w:t>
            </w:r>
            <w:r w:rsidR="00593AB3" w:rsidRPr="000A1539">
              <w:rPr>
                <w:rStyle w:val="Kommentarzeichen"/>
                <w:sz w:val="20"/>
                <w:szCs w:val="20"/>
                <w:lang w:eastAsia="x-none"/>
              </w:rPr>
              <w:t>hickness</w:t>
            </w:r>
          </w:p>
        </w:tc>
        <w:tc>
          <w:tcPr>
            <w:tcW w:w="1800" w:type="dxa"/>
            <w:shd w:val="clear" w:color="auto" w:fill="auto"/>
          </w:tcPr>
          <w:p w14:paraId="3D6DFD72" w14:textId="77777777" w:rsidR="00593AB3" w:rsidRPr="001409DA" w:rsidRDefault="00C9639A" w:rsidP="00237781">
            <w:pPr>
              <w:rPr>
                <w:sz w:val="20"/>
                <w:szCs w:val="20"/>
              </w:rPr>
            </w:pPr>
            <w:r>
              <w:rPr>
                <w:sz w:val="20"/>
                <w:szCs w:val="20"/>
              </w:rPr>
              <w:t>Floating Point</w:t>
            </w:r>
          </w:p>
        </w:tc>
        <w:tc>
          <w:tcPr>
            <w:tcW w:w="4680" w:type="dxa"/>
            <w:shd w:val="clear" w:color="auto" w:fill="auto"/>
          </w:tcPr>
          <w:p w14:paraId="3FA0C5F9" w14:textId="77777777" w:rsidR="00593AB3" w:rsidRPr="001409DA" w:rsidRDefault="00593AB3" w:rsidP="00237781">
            <w:pPr>
              <w:rPr>
                <w:sz w:val="20"/>
                <w:szCs w:val="20"/>
              </w:rPr>
            </w:pPr>
            <w:r w:rsidRPr="001409DA">
              <w:rPr>
                <w:sz w:val="20"/>
                <w:szCs w:val="20"/>
              </w:rPr>
              <w:t>* see attribute description</w:t>
            </w:r>
          </w:p>
        </w:tc>
      </w:tr>
      <w:tr w:rsidR="00593AB3" w:rsidRPr="007055D9" w14:paraId="5FCA2002" w14:textId="77777777" w:rsidTr="00237781">
        <w:trPr>
          <w:cantSplit/>
          <w:jc w:val="center"/>
        </w:trPr>
        <w:tc>
          <w:tcPr>
            <w:tcW w:w="1871" w:type="dxa"/>
            <w:shd w:val="clear" w:color="auto" w:fill="auto"/>
          </w:tcPr>
          <w:p w14:paraId="0D286797" w14:textId="77777777" w:rsidR="00593AB3" w:rsidRPr="000A1539" w:rsidRDefault="00A11F1C" w:rsidP="00237781">
            <w:pPr>
              <w:rPr>
                <w:sz w:val="20"/>
                <w:szCs w:val="20"/>
              </w:rPr>
            </w:pPr>
            <w:r w:rsidRPr="000A1539">
              <w:rPr>
                <w:sz w:val="20"/>
                <w:szCs w:val="20"/>
              </w:rPr>
              <w:t>A</w:t>
            </w:r>
            <w:r w:rsidR="00593AB3" w:rsidRPr="000A1539">
              <w:rPr>
                <w:sz w:val="20"/>
                <w:szCs w:val="20"/>
              </w:rPr>
              <w:t>ngle</w:t>
            </w:r>
          </w:p>
        </w:tc>
        <w:tc>
          <w:tcPr>
            <w:tcW w:w="1800" w:type="dxa"/>
            <w:shd w:val="clear" w:color="auto" w:fill="auto"/>
          </w:tcPr>
          <w:p w14:paraId="621ACB65" w14:textId="77777777" w:rsidR="00593AB3" w:rsidRPr="001409DA" w:rsidRDefault="00C9639A" w:rsidP="00237781">
            <w:pPr>
              <w:rPr>
                <w:sz w:val="20"/>
                <w:szCs w:val="20"/>
              </w:rPr>
            </w:pPr>
            <w:r>
              <w:rPr>
                <w:sz w:val="20"/>
                <w:szCs w:val="20"/>
              </w:rPr>
              <w:t>Floating Point</w:t>
            </w:r>
          </w:p>
        </w:tc>
        <w:tc>
          <w:tcPr>
            <w:tcW w:w="4680" w:type="dxa"/>
            <w:shd w:val="clear" w:color="auto" w:fill="auto"/>
          </w:tcPr>
          <w:p w14:paraId="38F9BCBB" w14:textId="77777777" w:rsidR="00593AB3" w:rsidRPr="001409DA" w:rsidRDefault="00593AB3" w:rsidP="00237781">
            <w:pPr>
              <w:rPr>
                <w:sz w:val="20"/>
                <w:szCs w:val="20"/>
              </w:rPr>
            </w:pPr>
            <w:r w:rsidRPr="001409DA">
              <w:rPr>
                <w:sz w:val="20"/>
                <w:szCs w:val="20"/>
              </w:rPr>
              <w:t>* see attribute description</w:t>
            </w:r>
          </w:p>
        </w:tc>
      </w:tr>
      <w:tr w:rsidR="00593AB3" w:rsidRPr="007055D9" w14:paraId="071AA06B" w14:textId="77777777" w:rsidTr="00237781">
        <w:trPr>
          <w:cantSplit/>
          <w:jc w:val="center"/>
        </w:trPr>
        <w:tc>
          <w:tcPr>
            <w:tcW w:w="1871" w:type="dxa"/>
            <w:shd w:val="clear" w:color="auto" w:fill="auto"/>
          </w:tcPr>
          <w:p w14:paraId="683AD0E7" w14:textId="77777777" w:rsidR="00593AB3" w:rsidRPr="000A1539" w:rsidRDefault="00593AB3" w:rsidP="00237781">
            <w:pPr>
              <w:rPr>
                <w:sz w:val="20"/>
                <w:szCs w:val="20"/>
              </w:rPr>
            </w:pPr>
            <w:r w:rsidRPr="000A1539">
              <w:rPr>
                <w:sz w:val="20"/>
                <w:szCs w:val="20"/>
              </w:rPr>
              <w:t>penetration</w:t>
            </w:r>
          </w:p>
        </w:tc>
        <w:tc>
          <w:tcPr>
            <w:tcW w:w="1800" w:type="dxa"/>
            <w:shd w:val="clear" w:color="auto" w:fill="auto"/>
          </w:tcPr>
          <w:p w14:paraId="336D2880" w14:textId="77777777" w:rsidR="00593AB3" w:rsidRPr="001409DA" w:rsidRDefault="00C9639A" w:rsidP="00237781">
            <w:pPr>
              <w:rPr>
                <w:sz w:val="20"/>
                <w:szCs w:val="20"/>
              </w:rPr>
            </w:pPr>
            <w:r>
              <w:rPr>
                <w:sz w:val="20"/>
                <w:szCs w:val="20"/>
              </w:rPr>
              <w:t>Floating Point</w:t>
            </w:r>
          </w:p>
        </w:tc>
        <w:tc>
          <w:tcPr>
            <w:tcW w:w="4680" w:type="dxa"/>
            <w:shd w:val="clear" w:color="auto" w:fill="auto"/>
          </w:tcPr>
          <w:p w14:paraId="7DB796A1" w14:textId="77777777" w:rsidR="00593AB3" w:rsidRPr="001409DA" w:rsidRDefault="00593AB3" w:rsidP="00237781">
            <w:pPr>
              <w:rPr>
                <w:sz w:val="20"/>
                <w:szCs w:val="20"/>
              </w:rPr>
            </w:pPr>
            <w:r w:rsidRPr="001409DA">
              <w:rPr>
                <w:sz w:val="20"/>
                <w:szCs w:val="20"/>
              </w:rPr>
              <w:t>* see attribute description</w:t>
            </w:r>
          </w:p>
        </w:tc>
      </w:tr>
      <w:tr w:rsidR="00593AB3" w:rsidRPr="007055D9" w14:paraId="08950E19" w14:textId="77777777" w:rsidTr="00237781">
        <w:trPr>
          <w:cantSplit/>
          <w:jc w:val="center"/>
        </w:trPr>
        <w:tc>
          <w:tcPr>
            <w:tcW w:w="1871" w:type="dxa"/>
            <w:shd w:val="clear" w:color="auto" w:fill="auto"/>
          </w:tcPr>
          <w:p w14:paraId="2388DB26" w14:textId="77777777" w:rsidR="00593AB3" w:rsidRPr="000A1539" w:rsidRDefault="002B7095" w:rsidP="00237781">
            <w:pPr>
              <w:rPr>
                <w:sz w:val="20"/>
                <w:szCs w:val="20"/>
              </w:rPr>
            </w:pPr>
            <w:r w:rsidRPr="000A1539">
              <w:rPr>
                <w:sz w:val="20"/>
                <w:szCs w:val="20"/>
              </w:rPr>
              <w:t>filler</w:t>
            </w:r>
            <w:r w:rsidRPr="000A1539" w:rsidDel="00E01928">
              <w:rPr>
                <w:sz w:val="20"/>
                <w:szCs w:val="20"/>
              </w:rPr>
              <w:t xml:space="preserve"> </w:t>
            </w:r>
          </w:p>
        </w:tc>
        <w:tc>
          <w:tcPr>
            <w:tcW w:w="1800" w:type="dxa"/>
            <w:shd w:val="clear" w:color="auto" w:fill="auto"/>
          </w:tcPr>
          <w:p w14:paraId="544C1612" w14:textId="77777777" w:rsidR="00593AB3" w:rsidRPr="001409DA" w:rsidRDefault="002B7095" w:rsidP="00237781">
            <w:pPr>
              <w:rPr>
                <w:sz w:val="20"/>
                <w:szCs w:val="20"/>
              </w:rPr>
            </w:pPr>
            <w:r w:rsidRPr="001409DA">
              <w:rPr>
                <w:sz w:val="20"/>
                <w:szCs w:val="20"/>
              </w:rPr>
              <w:t>Selection</w:t>
            </w:r>
            <w:r w:rsidRPr="001409DA" w:rsidDel="00E01928">
              <w:rPr>
                <w:sz w:val="20"/>
                <w:szCs w:val="20"/>
              </w:rPr>
              <w:t xml:space="preserve"> </w:t>
            </w:r>
          </w:p>
        </w:tc>
        <w:tc>
          <w:tcPr>
            <w:tcW w:w="4680" w:type="dxa"/>
            <w:shd w:val="clear" w:color="auto" w:fill="auto"/>
          </w:tcPr>
          <w:p w14:paraId="05F7A582" w14:textId="77777777" w:rsidR="00593AB3" w:rsidRPr="001409DA" w:rsidRDefault="002B7095" w:rsidP="00237781">
            <w:pPr>
              <w:rPr>
                <w:sz w:val="20"/>
                <w:szCs w:val="20"/>
              </w:rPr>
            </w:pPr>
            <w:r w:rsidRPr="001409DA">
              <w:rPr>
                <w:sz w:val="20"/>
                <w:szCs w:val="20"/>
              </w:rPr>
              <w:t>Optional</w:t>
            </w:r>
          </w:p>
        </w:tc>
      </w:tr>
      <w:tr w:rsidR="0026200C" w:rsidRPr="007055D9" w14:paraId="3CAEE8F0" w14:textId="77777777" w:rsidTr="00237781">
        <w:trPr>
          <w:cantSplit/>
          <w:jc w:val="center"/>
        </w:trPr>
        <w:tc>
          <w:tcPr>
            <w:tcW w:w="1871" w:type="dxa"/>
            <w:shd w:val="clear" w:color="auto" w:fill="auto"/>
          </w:tcPr>
          <w:p w14:paraId="594A8C74" w14:textId="77777777" w:rsidR="0026200C" w:rsidRPr="000A1539" w:rsidRDefault="0026200C" w:rsidP="00237781">
            <w:pPr>
              <w:rPr>
                <w:sz w:val="20"/>
                <w:szCs w:val="20"/>
              </w:rPr>
            </w:pPr>
            <w:proofErr w:type="spellStart"/>
            <w:r>
              <w:rPr>
                <w:sz w:val="20"/>
                <w:szCs w:val="20"/>
              </w:rPr>
              <w:t>filler_material</w:t>
            </w:r>
            <w:proofErr w:type="spellEnd"/>
          </w:p>
        </w:tc>
        <w:tc>
          <w:tcPr>
            <w:tcW w:w="1800" w:type="dxa"/>
            <w:shd w:val="clear" w:color="auto" w:fill="auto"/>
          </w:tcPr>
          <w:p w14:paraId="1BFB20E6" w14:textId="77777777" w:rsidR="0026200C" w:rsidRPr="001409DA" w:rsidRDefault="0026200C" w:rsidP="00237781">
            <w:pPr>
              <w:rPr>
                <w:sz w:val="20"/>
                <w:szCs w:val="20"/>
              </w:rPr>
            </w:pPr>
            <w:r w:rsidRPr="00A20C5C">
              <w:rPr>
                <w:sz w:val="20"/>
                <w:szCs w:val="20"/>
              </w:rPr>
              <w:t>Alphanumeric</w:t>
            </w:r>
          </w:p>
        </w:tc>
        <w:tc>
          <w:tcPr>
            <w:tcW w:w="4680" w:type="dxa"/>
            <w:shd w:val="clear" w:color="auto" w:fill="auto"/>
          </w:tcPr>
          <w:p w14:paraId="0C29DA78" w14:textId="77777777" w:rsidR="0026200C" w:rsidRPr="001409DA" w:rsidRDefault="0026200C" w:rsidP="00237781">
            <w:pPr>
              <w:rPr>
                <w:sz w:val="20"/>
                <w:szCs w:val="20"/>
              </w:rPr>
            </w:pPr>
            <w:r w:rsidRPr="00A20C5C">
              <w:rPr>
                <w:sz w:val="20"/>
                <w:szCs w:val="20"/>
              </w:rPr>
              <w:t>Optional</w:t>
            </w:r>
          </w:p>
        </w:tc>
      </w:tr>
      <w:tr w:rsidR="00593AB3" w:rsidRPr="007055D9" w14:paraId="1AE0A224" w14:textId="77777777" w:rsidTr="00237781">
        <w:trPr>
          <w:cantSplit/>
          <w:jc w:val="center"/>
        </w:trPr>
        <w:tc>
          <w:tcPr>
            <w:tcW w:w="1871" w:type="dxa"/>
            <w:shd w:val="clear" w:color="auto" w:fill="auto"/>
          </w:tcPr>
          <w:p w14:paraId="1D2B13A2" w14:textId="77777777" w:rsidR="00593AB3" w:rsidRPr="000A1539" w:rsidRDefault="00A11F1C" w:rsidP="00237781">
            <w:pPr>
              <w:rPr>
                <w:sz w:val="20"/>
                <w:szCs w:val="20"/>
              </w:rPr>
            </w:pPr>
            <w:r w:rsidRPr="000A1539">
              <w:rPr>
                <w:rStyle w:val="Kommentarzeichen"/>
                <w:sz w:val="20"/>
                <w:szCs w:val="20"/>
                <w:lang w:eastAsia="x-none"/>
              </w:rPr>
              <w:t>S</w:t>
            </w:r>
            <w:r w:rsidR="00593AB3" w:rsidRPr="000A1539">
              <w:rPr>
                <w:rStyle w:val="Kommentarzeichen"/>
                <w:sz w:val="20"/>
                <w:szCs w:val="20"/>
                <w:lang w:eastAsia="x-none"/>
              </w:rPr>
              <w:t>hape</w:t>
            </w:r>
          </w:p>
        </w:tc>
        <w:tc>
          <w:tcPr>
            <w:tcW w:w="1800" w:type="dxa"/>
            <w:shd w:val="clear" w:color="auto" w:fill="auto"/>
          </w:tcPr>
          <w:p w14:paraId="189CFC87" w14:textId="77777777" w:rsidR="00593AB3" w:rsidRPr="001409DA" w:rsidRDefault="00593AB3" w:rsidP="00237781">
            <w:pPr>
              <w:rPr>
                <w:sz w:val="20"/>
                <w:szCs w:val="20"/>
              </w:rPr>
            </w:pPr>
            <w:r w:rsidRPr="001409DA">
              <w:rPr>
                <w:sz w:val="20"/>
                <w:szCs w:val="20"/>
              </w:rPr>
              <w:t>Selection</w:t>
            </w:r>
          </w:p>
        </w:tc>
        <w:tc>
          <w:tcPr>
            <w:tcW w:w="4680" w:type="dxa"/>
            <w:shd w:val="clear" w:color="auto" w:fill="auto"/>
          </w:tcPr>
          <w:p w14:paraId="5990963E" w14:textId="77777777" w:rsidR="00593AB3" w:rsidRPr="001409DA" w:rsidRDefault="00593AB3" w:rsidP="00237781">
            <w:pPr>
              <w:keepNext/>
              <w:rPr>
                <w:sz w:val="20"/>
                <w:szCs w:val="20"/>
              </w:rPr>
            </w:pPr>
            <w:r w:rsidRPr="001409DA">
              <w:rPr>
                <w:sz w:val="20"/>
                <w:szCs w:val="20"/>
              </w:rPr>
              <w:t>Optional</w:t>
            </w:r>
          </w:p>
        </w:tc>
      </w:tr>
    </w:tbl>
    <w:p w14:paraId="36B8FBD9" w14:textId="5347DE87" w:rsidR="00237781" w:rsidRDefault="00237781" w:rsidP="00F3716C">
      <w:pPr>
        <w:pStyle w:val="Beschriftung"/>
        <w:spacing w:before="120"/>
      </w:pPr>
      <w:bookmarkStart w:id="3250" w:name="_Toc3566516"/>
      <w:bookmarkStart w:id="3251" w:name="_Toc27753887"/>
      <w:bookmarkStart w:id="3252" w:name="_Toc338939233"/>
      <w:r>
        <w:lastRenderedPageBreak/>
        <w:t xml:space="preserve">Table </w:t>
      </w:r>
      <w:ins w:id="3253" w:author="Dr. Carsten Franke" w:date="2020-03-09T16:02:00Z">
        <w:r w:rsidR="001D2A94">
          <w:fldChar w:fldCharType="begin"/>
        </w:r>
        <w:r w:rsidR="001D2A94">
          <w:instrText xml:space="preserve"> SEQ Table \* ARABIC </w:instrText>
        </w:r>
      </w:ins>
      <w:r w:rsidR="001D2A94">
        <w:fldChar w:fldCharType="separate"/>
      </w:r>
      <w:ins w:id="3254" w:author="Dr. Carsten Franke" w:date="2020-03-09T16:02:00Z">
        <w:r w:rsidR="001D2A94">
          <w:rPr>
            <w:noProof/>
          </w:rPr>
          <w:t>114</w:t>
        </w:r>
        <w:r w:rsidR="001D2A94">
          <w:fldChar w:fldCharType="end"/>
        </w:r>
      </w:ins>
      <w:del w:id="3255" w:author="Dr. Carsten Franke" w:date="2020-03-09T16:02:00Z">
        <w:r w:rsidR="00D43112" w:rsidDel="001D2A94">
          <w:fldChar w:fldCharType="begin"/>
        </w:r>
        <w:r w:rsidR="00D43112" w:rsidDel="001D2A94">
          <w:delInstrText xml:space="preserve"> SEQ Table \* ARABIC </w:delInstrText>
        </w:r>
        <w:r w:rsidR="00D43112" w:rsidDel="001D2A94">
          <w:fldChar w:fldCharType="separate"/>
        </w:r>
      </w:del>
      <w:del w:id="3256" w:author="Dr. Carsten Franke" w:date="2020-03-09T14:38:00Z">
        <w:r w:rsidR="007E2D34" w:rsidDel="00004854">
          <w:rPr>
            <w:noProof/>
          </w:rPr>
          <w:delText>112</w:delText>
        </w:r>
      </w:del>
      <w:del w:id="3257" w:author="Dr. Carsten Franke" w:date="2020-03-09T16:02:00Z">
        <w:r w:rsidR="00D43112" w:rsidDel="001D2A94">
          <w:fldChar w:fldCharType="end"/>
        </w:r>
      </w:del>
      <w:r>
        <w:t xml:space="preserve">: </w:t>
      </w:r>
      <w:r w:rsidRPr="0008681E">
        <w:t xml:space="preserve">Attributes of element </w:t>
      </w:r>
      <w:r w:rsidRPr="008A1560">
        <w:rPr>
          <w:rStyle w:val="elementdeftypeChar"/>
          <w:b/>
        </w:rPr>
        <w:t>&lt;</w:t>
      </w:r>
      <w:proofErr w:type="spellStart"/>
      <w:r w:rsidRPr="00E67798">
        <w:rPr>
          <w:rFonts w:ascii="Courier New" w:hAnsi="Courier New" w:cs="Courier New"/>
          <w:bCs w:val="0"/>
          <w:i/>
          <w:kern w:val="22"/>
          <w:sz w:val="18"/>
          <w:szCs w:val="18"/>
        </w:rPr>
        <w:t>weld_position</w:t>
      </w:r>
      <w:proofErr w:type="spellEnd"/>
      <w:r w:rsidRPr="00E67798">
        <w:rPr>
          <w:rFonts w:ascii="Courier New" w:hAnsi="Courier New" w:cs="Courier New"/>
          <w:bCs w:val="0"/>
          <w:i/>
          <w:kern w:val="22"/>
          <w:sz w:val="18"/>
          <w:szCs w:val="18"/>
        </w:rPr>
        <w:t>/&gt;</w:t>
      </w:r>
      <w:r w:rsidRPr="0008681E">
        <w:t xml:space="preserve"> for </w:t>
      </w:r>
      <w:r>
        <w:t>K Joint</w:t>
      </w:r>
      <w:bookmarkEnd w:id="3250"/>
      <w:bookmarkEnd w:id="3251"/>
      <w:r>
        <w:t xml:space="preserve"> </w:t>
      </w:r>
    </w:p>
    <w:p w14:paraId="71A27338" w14:textId="77777777" w:rsidR="007C55C2" w:rsidRDefault="007C55C2" w:rsidP="007C55C2">
      <w:pPr>
        <w:pStyle w:val="berschrift5"/>
        <w:keepNext/>
      </w:pPr>
      <w:r w:rsidRPr="007055D9">
        <w:t>Attribute</w:t>
      </w:r>
      <w:r>
        <w:t>s</w:t>
      </w:r>
      <w:r w:rsidRPr="007055D9">
        <w:t xml:space="preserve"> </w:t>
      </w:r>
      <w:r w:rsidR="00194316">
        <w:t>"</w:t>
      </w:r>
      <w:r>
        <w:t>u, x, y, z, reference</w:t>
      </w:r>
      <w:r w:rsidR="00194316">
        <w:t>"</w:t>
      </w:r>
    </w:p>
    <w:p w14:paraId="002B1ED0" w14:textId="381E0E19" w:rsidR="007C55C2" w:rsidRDefault="007C55C2" w:rsidP="007C55C2">
      <w:pPr>
        <w:pStyle w:val="berschrift5"/>
        <w:keepNext/>
        <w:rPr>
          <w:lang w:val="en-US"/>
        </w:rPr>
      </w:pPr>
      <w:proofErr w:type="spellStart"/>
      <w:r w:rsidRPr="00F07803">
        <w:rPr>
          <w:b w:val="0"/>
          <w:i w:val="0"/>
        </w:rPr>
        <w:t>Detailed</w:t>
      </w:r>
      <w:proofErr w:type="spellEnd"/>
      <w:r w:rsidRPr="00F07803">
        <w:rPr>
          <w:b w:val="0"/>
          <w:i w:val="0"/>
        </w:rPr>
        <w:t xml:space="preserve"> </w:t>
      </w:r>
      <w:proofErr w:type="spellStart"/>
      <w:r w:rsidRPr="00F07803">
        <w:rPr>
          <w:b w:val="0"/>
          <w:i w:val="0"/>
        </w:rPr>
        <w:t>definition</w:t>
      </w:r>
      <w:proofErr w:type="spellEnd"/>
      <w:r w:rsidRPr="00F07803">
        <w:rPr>
          <w:b w:val="0"/>
          <w:i w:val="0"/>
        </w:rPr>
        <w:t xml:space="preserve"> </w:t>
      </w:r>
      <w:proofErr w:type="spellStart"/>
      <w:r w:rsidRPr="00F07803">
        <w:rPr>
          <w:b w:val="0"/>
          <w:i w:val="0"/>
        </w:rPr>
        <w:t>can</w:t>
      </w:r>
      <w:proofErr w:type="spellEnd"/>
      <w:r w:rsidRPr="00F07803">
        <w:rPr>
          <w:b w:val="0"/>
          <w:i w:val="0"/>
        </w:rPr>
        <w:t xml:space="preserve"> be </w:t>
      </w:r>
      <w:proofErr w:type="spellStart"/>
      <w:r w:rsidRPr="00F07803">
        <w:rPr>
          <w:b w:val="0"/>
          <w:i w:val="0"/>
        </w:rPr>
        <w:t>found</w:t>
      </w:r>
      <w:proofErr w:type="spellEnd"/>
      <w:r w:rsidRPr="00F07803">
        <w:rPr>
          <w:b w:val="0"/>
          <w:i w:val="0"/>
        </w:rPr>
        <w:t xml:space="preserve"> in section </w:t>
      </w:r>
      <w:r w:rsidRPr="00F07803">
        <w:rPr>
          <w:b w:val="0"/>
          <w:i w:val="0"/>
        </w:rPr>
        <w:fldChar w:fldCharType="begin"/>
      </w:r>
      <w:r w:rsidRPr="00F07803">
        <w:rPr>
          <w:b w:val="0"/>
          <w:i w:val="0"/>
        </w:rPr>
        <w:instrText xml:space="preserve"> REF _Ref397524978 \r \h  \* MERGEFORMAT </w:instrText>
      </w:r>
      <w:r w:rsidRPr="00F07803">
        <w:rPr>
          <w:b w:val="0"/>
          <w:i w:val="0"/>
        </w:rPr>
      </w:r>
      <w:r w:rsidRPr="00F07803">
        <w:rPr>
          <w:b w:val="0"/>
          <w:i w:val="0"/>
        </w:rPr>
        <w:fldChar w:fldCharType="separate"/>
      </w:r>
      <w:r w:rsidR="00004854">
        <w:rPr>
          <w:b w:val="0"/>
          <w:i w:val="0"/>
        </w:rPr>
        <w:t>8.2.4.3.2</w:t>
      </w:r>
      <w:r w:rsidRPr="00F07803">
        <w:rPr>
          <w:b w:val="0"/>
          <w:i w:val="0"/>
        </w:rPr>
        <w:fldChar w:fldCharType="end"/>
      </w:r>
      <w:r w:rsidRPr="00044694">
        <w:rPr>
          <w:b w:val="0"/>
          <w:i w:val="0"/>
          <w:lang w:val="en-US"/>
        </w:rPr>
        <w:t xml:space="preserve"> </w:t>
      </w:r>
      <w:r w:rsidRPr="00044694">
        <w:rPr>
          <w:b w:val="0"/>
          <w:i w:val="0"/>
          <w:lang w:val="en-US"/>
        </w:rPr>
        <w:fldChar w:fldCharType="begin"/>
      </w:r>
      <w:r w:rsidRPr="00044694">
        <w:rPr>
          <w:b w:val="0"/>
          <w:i w:val="0"/>
          <w:lang w:val="en-US"/>
        </w:rPr>
        <w:instrText xml:space="preserve"> REF _Ref397524978 \h  \* MERGEFORMAT </w:instrText>
      </w:r>
      <w:r w:rsidRPr="00044694">
        <w:rPr>
          <w:b w:val="0"/>
          <w:i w:val="0"/>
          <w:lang w:val="en-US"/>
        </w:rPr>
      </w:r>
      <w:r w:rsidRPr="00044694">
        <w:rPr>
          <w:b w:val="0"/>
          <w:i w:val="0"/>
          <w:lang w:val="en-US"/>
        </w:rPr>
        <w:fldChar w:fldCharType="separate"/>
      </w:r>
      <w:r w:rsidR="00004854" w:rsidRPr="00004854">
        <w:rPr>
          <w:b w:val="0"/>
          <w:i w:val="0"/>
        </w:rPr>
        <w:t>Welding Position</w:t>
      </w:r>
      <w:r w:rsidRPr="00044694">
        <w:rPr>
          <w:b w:val="0"/>
          <w:i w:val="0"/>
          <w:lang w:val="en-US"/>
        </w:rPr>
        <w:fldChar w:fldCharType="end"/>
      </w:r>
      <w:r w:rsidRPr="00F07803">
        <w:rPr>
          <w:b w:val="0"/>
          <w:i w:val="0"/>
        </w:rPr>
        <w:t>.</w:t>
      </w:r>
    </w:p>
    <w:p w14:paraId="1149C198" w14:textId="77777777" w:rsidR="00593AB3" w:rsidRPr="007055D9" w:rsidRDefault="00593AB3" w:rsidP="003E1F0A">
      <w:pPr>
        <w:pStyle w:val="berschrift5"/>
        <w:keepNext/>
      </w:pPr>
      <w:r w:rsidRPr="007055D9">
        <w:t xml:space="preserve">Attribute </w:t>
      </w:r>
      <w:r w:rsidR="00194316">
        <w:t>"</w:t>
      </w:r>
      <w:r w:rsidRPr="007055D9">
        <w:t>base</w:t>
      </w:r>
      <w:r w:rsidR="00194316">
        <w:t>"</w:t>
      </w:r>
    </w:p>
    <w:p w14:paraId="5594A841" w14:textId="77777777" w:rsidR="00593AB3" w:rsidRPr="007055D9" w:rsidRDefault="00593AB3" w:rsidP="007E39C8">
      <w:pPr>
        <w:jc w:val="both"/>
      </w:pPr>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This is necessary in the case of a stacked welding with two welded sheets.</w:t>
      </w:r>
    </w:p>
    <w:p w14:paraId="4307AB1F" w14:textId="77777777" w:rsidR="0006113C" w:rsidRPr="007055D9" w:rsidRDefault="0006113C" w:rsidP="003E1F0A">
      <w:pPr>
        <w:pStyle w:val="berschrift5"/>
        <w:keepNext/>
      </w:pPr>
      <w:r w:rsidRPr="007055D9">
        <w:t xml:space="preserve">Attribute </w:t>
      </w:r>
      <w:r w:rsidR="00194316">
        <w:t>"</w:t>
      </w:r>
      <w:r w:rsidRPr="007055D9">
        <w:t>section</w:t>
      </w:r>
      <w:bookmarkEnd w:id="3252"/>
      <w:r w:rsidR="00194316">
        <w:t>"</w:t>
      </w:r>
    </w:p>
    <w:p w14:paraId="183CAAB1" w14:textId="77777777" w:rsidR="0006113C" w:rsidRPr="007055D9" w:rsidRDefault="0006113C" w:rsidP="007E39C8">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sidR="00194316">
        <w:rPr>
          <w:rStyle w:val="XMLAttribute"/>
        </w:rPr>
        <w:t>"</w:t>
      </w:r>
      <w:r w:rsidRPr="007055D9">
        <w:rPr>
          <w:rStyle w:val="XMLAttribute"/>
        </w:rPr>
        <w:t>laser</w:t>
      </w:r>
      <w:r w:rsidR="00194316">
        <w:rPr>
          <w:rStyle w:val="XMLAttribute"/>
        </w:rPr>
        <w:t>"</w:t>
      </w:r>
      <w:r w:rsidRPr="007055D9">
        <w:rPr>
          <w:rStyle w:val="XMLAttribute"/>
        </w:rPr>
        <w:t xml:space="preserve"> </w:t>
      </w:r>
      <w:r w:rsidRPr="007055D9">
        <w:t xml:space="preserve">inside element </w:t>
      </w:r>
      <w:r w:rsidR="00D91274" w:rsidRPr="00D91274">
        <w:t>subtype</w:t>
      </w:r>
      <w:r w:rsidRPr="007055D9">
        <w:t>.</w:t>
      </w:r>
    </w:p>
    <w:p w14:paraId="6A6D0763" w14:textId="77777777" w:rsidR="0006113C" w:rsidRPr="007055D9" w:rsidRDefault="0006113C" w:rsidP="007E39C8">
      <w:pPr>
        <w:jc w:val="both"/>
      </w:pPr>
      <w:r w:rsidRPr="007055D9">
        <w:t xml:space="preserve">Valid values for the attribute </w:t>
      </w:r>
      <w:r w:rsidRPr="007055D9">
        <w:rPr>
          <w:rStyle w:val="XMLAttribute"/>
        </w:rPr>
        <w:t>section</w:t>
      </w:r>
      <w:r w:rsidR="008140DB" w:rsidRPr="007055D9">
        <w:t xml:space="preserve"> (if present) of a K</w:t>
      </w:r>
      <w:r w:rsidRPr="007055D9">
        <w:t>-</w:t>
      </w:r>
      <w:r w:rsidR="008140DB" w:rsidRPr="007055D9">
        <w:t>J</w:t>
      </w:r>
      <w:r w:rsidRPr="007055D9">
        <w:t>oint are:</w:t>
      </w:r>
    </w:p>
    <w:p w14:paraId="73C15EEB" w14:textId="77777777" w:rsidR="0006113C" w:rsidRPr="007055D9" w:rsidRDefault="0006113C" w:rsidP="0006113C">
      <w:pPr>
        <w:pStyle w:val="Aufzhlungszeichen"/>
        <w:rPr>
          <w:rStyle w:val="XMLAttribute"/>
        </w:rPr>
      </w:pPr>
      <w:r w:rsidRPr="007055D9">
        <w:rPr>
          <w:rStyle w:val="XMLAttribute"/>
        </w:rPr>
        <w:t>Fillet</w:t>
      </w:r>
    </w:p>
    <w:p w14:paraId="5C63442C" w14:textId="77777777" w:rsidR="0006113C" w:rsidRPr="007055D9" w:rsidRDefault="0006113C" w:rsidP="0006113C">
      <w:pPr>
        <w:pStyle w:val="Aufzhlungszeichen"/>
        <w:rPr>
          <w:rStyle w:val="XMLAttribute"/>
        </w:rPr>
      </w:pPr>
      <w:r w:rsidRPr="007055D9">
        <w:rPr>
          <w:rStyle w:val="XMLAttribute"/>
        </w:rPr>
        <w:t>HV</w:t>
      </w:r>
    </w:p>
    <w:p w14:paraId="673B2DEA" w14:textId="77777777" w:rsidR="0006113C" w:rsidRPr="007055D9" w:rsidRDefault="0006113C" w:rsidP="0006113C">
      <w:pPr>
        <w:pStyle w:val="Aufzhlungszeichen"/>
        <w:rPr>
          <w:rStyle w:val="XMLAttribute"/>
        </w:rPr>
      </w:pPr>
      <w:r w:rsidRPr="007055D9">
        <w:rPr>
          <w:rStyle w:val="XMLAttribute"/>
        </w:rPr>
        <w:t>HY</w:t>
      </w:r>
    </w:p>
    <w:p w14:paraId="645D535B" w14:textId="77777777" w:rsidR="0006113C" w:rsidRPr="007055D9" w:rsidRDefault="0006113C" w:rsidP="00DA7B31">
      <w:pPr>
        <w:pStyle w:val="berschrift5"/>
        <w:keepNext/>
      </w:pPr>
      <w:bookmarkStart w:id="3258" w:name="_Toc338939234"/>
      <w:r w:rsidRPr="007055D9">
        <w:t xml:space="preserve">Attribute </w:t>
      </w:r>
      <w:r w:rsidR="00194316">
        <w:t>"</w:t>
      </w:r>
      <w:proofErr w:type="spellStart"/>
      <w:r w:rsidRPr="007055D9">
        <w:t>thickness</w:t>
      </w:r>
      <w:bookmarkEnd w:id="3258"/>
      <w:proofErr w:type="spellEnd"/>
      <w:r w:rsidR="00194316">
        <w:t>"</w:t>
      </w:r>
    </w:p>
    <w:p w14:paraId="6B53B2BB" w14:textId="77777777" w:rsidR="0006113C" w:rsidRPr="007055D9" w:rsidRDefault="0006113C" w:rsidP="007E39C8">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3273273E" w14:textId="77777777" w:rsidTr="00883653">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4FCA6A0" w14:textId="77777777" w:rsidR="0006113C" w:rsidRPr="007055D9" w:rsidRDefault="0006113C" w:rsidP="0053575A">
            <w:pPr>
              <w:rPr>
                <w:b/>
                <w:i/>
              </w:rPr>
            </w:pPr>
            <w:r w:rsidRPr="007055D9">
              <w:rPr>
                <w:b/>
                <w:i/>
              </w:rPr>
              <w:t xml:space="preserve">Attribute value </w:t>
            </w:r>
            <w:r w:rsidR="00194316">
              <w:rPr>
                <w:b/>
                <w:i/>
              </w:rPr>
              <w:t>"</w:t>
            </w:r>
            <w:r w:rsidRPr="007055D9">
              <w:rPr>
                <w:b/>
                <w:i/>
              </w:rPr>
              <w:t>section</w:t>
            </w:r>
            <w:r w:rsidR="00194316">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B90F0CF" w14:textId="77777777" w:rsidR="0006113C" w:rsidRPr="007055D9" w:rsidRDefault="0006113C" w:rsidP="0053575A">
            <w:pPr>
              <w:rPr>
                <w:b/>
                <w:i/>
              </w:rPr>
            </w:pPr>
            <w:r w:rsidRPr="007055D9">
              <w:rPr>
                <w:b/>
                <w:i/>
              </w:rPr>
              <w:t xml:space="preserve">Attribute </w:t>
            </w:r>
            <w:r w:rsidR="00194316">
              <w:rPr>
                <w:b/>
                <w:i/>
              </w:rPr>
              <w:t>"</w:t>
            </w:r>
            <w:r w:rsidRPr="007055D9">
              <w:rPr>
                <w:b/>
                <w:i/>
              </w:rPr>
              <w:t>thickness</w:t>
            </w:r>
            <w:r w:rsidR="00194316">
              <w:rPr>
                <w:b/>
                <w:i/>
              </w:rPr>
              <w:t>"</w:t>
            </w:r>
          </w:p>
        </w:tc>
      </w:tr>
      <w:tr w:rsidR="0006113C" w:rsidRPr="007055D9" w14:paraId="19405C13" w14:textId="77777777" w:rsidTr="00883653">
        <w:trPr>
          <w:jc w:val="center"/>
        </w:trPr>
        <w:tc>
          <w:tcPr>
            <w:tcW w:w="2951" w:type="dxa"/>
            <w:shd w:val="clear" w:color="auto" w:fill="auto"/>
            <w:vAlign w:val="bottom"/>
          </w:tcPr>
          <w:p w14:paraId="06B53AB0" w14:textId="77777777" w:rsidR="0006113C" w:rsidRPr="002D3FA2" w:rsidRDefault="0006113C" w:rsidP="0053575A">
            <w:pPr>
              <w:rPr>
                <w:sz w:val="20"/>
                <w:szCs w:val="20"/>
              </w:rPr>
            </w:pPr>
            <w:r w:rsidRPr="002D3FA2">
              <w:rPr>
                <w:sz w:val="20"/>
                <w:szCs w:val="20"/>
              </w:rPr>
              <w:t>HV</w:t>
            </w:r>
          </w:p>
        </w:tc>
        <w:tc>
          <w:tcPr>
            <w:tcW w:w="4860" w:type="dxa"/>
            <w:shd w:val="clear" w:color="auto" w:fill="auto"/>
            <w:vAlign w:val="bottom"/>
          </w:tcPr>
          <w:p w14:paraId="71991826" w14:textId="77777777" w:rsidR="0006113C" w:rsidRPr="002D3FA2" w:rsidRDefault="00B65804" w:rsidP="0053575A">
            <w:pPr>
              <w:rPr>
                <w:sz w:val="20"/>
                <w:szCs w:val="20"/>
              </w:rPr>
            </w:pPr>
            <w:r w:rsidRPr="002D3FA2">
              <w:rPr>
                <w:sz w:val="20"/>
                <w:szCs w:val="20"/>
              </w:rPr>
              <w:t>O</w:t>
            </w:r>
            <w:r w:rsidR="0006113C" w:rsidRPr="002D3FA2">
              <w:rPr>
                <w:sz w:val="20"/>
                <w:szCs w:val="20"/>
              </w:rPr>
              <w:t>ptional</w:t>
            </w:r>
          </w:p>
        </w:tc>
      </w:tr>
      <w:tr w:rsidR="0006113C" w:rsidRPr="007055D9" w14:paraId="27BB01D1" w14:textId="77777777" w:rsidTr="00883653">
        <w:trPr>
          <w:jc w:val="center"/>
        </w:trPr>
        <w:tc>
          <w:tcPr>
            <w:tcW w:w="2951" w:type="dxa"/>
            <w:shd w:val="clear" w:color="auto" w:fill="auto"/>
            <w:vAlign w:val="bottom"/>
          </w:tcPr>
          <w:p w14:paraId="5518F887" w14:textId="77777777" w:rsidR="0006113C" w:rsidRPr="002D3FA2" w:rsidRDefault="0006113C" w:rsidP="0053575A">
            <w:pPr>
              <w:rPr>
                <w:sz w:val="20"/>
                <w:szCs w:val="20"/>
              </w:rPr>
            </w:pPr>
            <w:r w:rsidRPr="002D3FA2">
              <w:rPr>
                <w:sz w:val="20"/>
                <w:szCs w:val="20"/>
              </w:rPr>
              <w:t>HY</w:t>
            </w:r>
          </w:p>
        </w:tc>
        <w:tc>
          <w:tcPr>
            <w:tcW w:w="4860" w:type="dxa"/>
            <w:shd w:val="clear" w:color="auto" w:fill="auto"/>
            <w:vAlign w:val="bottom"/>
          </w:tcPr>
          <w:p w14:paraId="3A0332A7" w14:textId="77777777" w:rsidR="0006113C" w:rsidRPr="002D3FA2" w:rsidRDefault="000A1539" w:rsidP="0053575A">
            <w:pPr>
              <w:rPr>
                <w:sz w:val="20"/>
                <w:szCs w:val="20"/>
              </w:rPr>
            </w:pPr>
            <w:r>
              <w:rPr>
                <w:sz w:val="20"/>
                <w:szCs w:val="20"/>
              </w:rPr>
              <w:t>N</w:t>
            </w:r>
            <w:r w:rsidR="0006113C" w:rsidRPr="002D3FA2">
              <w:rPr>
                <w:sz w:val="20"/>
                <w:szCs w:val="20"/>
              </w:rPr>
              <w:t>ot allowed</w:t>
            </w:r>
          </w:p>
        </w:tc>
      </w:tr>
      <w:tr w:rsidR="0006113C" w:rsidRPr="007055D9" w14:paraId="7F9BA89D" w14:textId="77777777" w:rsidTr="00883653">
        <w:trPr>
          <w:jc w:val="center"/>
        </w:trPr>
        <w:tc>
          <w:tcPr>
            <w:tcW w:w="2951" w:type="dxa"/>
            <w:shd w:val="clear" w:color="auto" w:fill="auto"/>
            <w:vAlign w:val="bottom"/>
          </w:tcPr>
          <w:p w14:paraId="4C417DE6" w14:textId="77777777" w:rsidR="0006113C" w:rsidRPr="002D3FA2" w:rsidRDefault="0006113C" w:rsidP="0053575A">
            <w:pPr>
              <w:rPr>
                <w:sz w:val="20"/>
                <w:szCs w:val="20"/>
              </w:rPr>
            </w:pPr>
            <w:r w:rsidRPr="002D3FA2">
              <w:rPr>
                <w:sz w:val="20"/>
                <w:szCs w:val="20"/>
              </w:rPr>
              <w:t>Fillet</w:t>
            </w:r>
          </w:p>
        </w:tc>
        <w:tc>
          <w:tcPr>
            <w:tcW w:w="4860" w:type="dxa"/>
            <w:shd w:val="clear" w:color="auto" w:fill="auto"/>
            <w:vAlign w:val="bottom"/>
          </w:tcPr>
          <w:p w14:paraId="0787CBA2" w14:textId="77777777" w:rsidR="0006113C" w:rsidRPr="002D3FA2" w:rsidRDefault="00B65804" w:rsidP="00F3716C">
            <w:pPr>
              <w:keepNext/>
              <w:rPr>
                <w:sz w:val="20"/>
                <w:szCs w:val="20"/>
              </w:rPr>
            </w:pPr>
            <w:r w:rsidRPr="002D3FA2">
              <w:rPr>
                <w:sz w:val="20"/>
                <w:szCs w:val="20"/>
              </w:rPr>
              <w:t>R</w:t>
            </w:r>
            <w:r w:rsidR="0006113C" w:rsidRPr="002D3FA2">
              <w:rPr>
                <w:sz w:val="20"/>
                <w:szCs w:val="20"/>
              </w:rPr>
              <w:t>equired</w:t>
            </w:r>
          </w:p>
        </w:tc>
      </w:tr>
    </w:tbl>
    <w:p w14:paraId="11A09A08" w14:textId="3C1E6FE5" w:rsidR="00F3716C" w:rsidRDefault="00F3716C" w:rsidP="00F3716C">
      <w:pPr>
        <w:pStyle w:val="Beschriftung"/>
        <w:spacing w:before="120"/>
      </w:pPr>
      <w:bookmarkStart w:id="3259" w:name="_Toc3566517"/>
      <w:bookmarkStart w:id="3260" w:name="_Toc27753888"/>
      <w:bookmarkStart w:id="3261" w:name="_Toc338939235"/>
      <w:r>
        <w:t xml:space="preserve">Table </w:t>
      </w:r>
      <w:ins w:id="3262" w:author="Dr. Carsten Franke" w:date="2020-03-09T16:02:00Z">
        <w:r w:rsidR="001D2A94">
          <w:fldChar w:fldCharType="begin"/>
        </w:r>
        <w:r w:rsidR="001D2A94">
          <w:instrText xml:space="preserve"> SEQ Table \* ARABIC </w:instrText>
        </w:r>
      </w:ins>
      <w:r w:rsidR="001D2A94">
        <w:fldChar w:fldCharType="separate"/>
      </w:r>
      <w:ins w:id="3263" w:author="Dr. Carsten Franke" w:date="2020-03-09T16:02:00Z">
        <w:r w:rsidR="001D2A94">
          <w:rPr>
            <w:noProof/>
          </w:rPr>
          <w:t>115</w:t>
        </w:r>
        <w:r w:rsidR="001D2A94">
          <w:fldChar w:fldCharType="end"/>
        </w:r>
      </w:ins>
      <w:del w:id="3264" w:author="Dr. Carsten Franke" w:date="2020-03-09T16:02:00Z">
        <w:r w:rsidDel="001D2A94">
          <w:fldChar w:fldCharType="begin"/>
        </w:r>
        <w:r w:rsidDel="001D2A94">
          <w:delInstrText xml:space="preserve"> SEQ Table \* ARABIC </w:delInstrText>
        </w:r>
        <w:r w:rsidDel="001D2A94">
          <w:fldChar w:fldCharType="separate"/>
        </w:r>
      </w:del>
      <w:del w:id="3265" w:author="Dr. Carsten Franke" w:date="2020-03-09T14:38:00Z">
        <w:r w:rsidR="007E2D34" w:rsidDel="00004854">
          <w:rPr>
            <w:noProof/>
          </w:rPr>
          <w:delText>113</w:delText>
        </w:r>
      </w:del>
      <w:del w:id="3266" w:author="Dr. Carsten Franke" w:date="2020-03-09T16:02:00Z">
        <w:r w:rsidDel="001D2A94">
          <w:fldChar w:fldCharType="end"/>
        </w:r>
      </w:del>
      <w:r w:rsidR="0070710C">
        <w:t xml:space="preserve">: Value Dependency of Attribute </w:t>
      </w:r>
      <w:r w:rsidR="0070710C">
        <w:rPr>
          <w:rStyle w:val="elementdeftypeChar"/>
          <w:b/>
        </w:rPr>
        <w:t>thickness</w:t>
      </w:r>
      <w:bookmarkEnd w:id="3259"/>
      <w:bookmarkEnd w:id="3260"/>
    </w:p>
    <w:p w14:paraId="5941D648" w14:textId="77777777" w:rsidR="0006113C" w:rsidRPr="007055D9" w:rsidRDefault="0006113C" w:rsidP="00DA7B31">
      <w:pPr>
        <w:pStyle w:val="berschrift5"/>
        <w:keepNext/>
      </w:pPr>
      <w:r w:rsidRPr="007055D9">
        <w:t xml:space="preserve">Attribute </w:t>
      </w:r>
      <w:r w:rsidR="00194316">
        <w:t>"</w:t>
      </w:r>
      <w:r w:rsidRPr="007055D9">
        <w:t>angle</w:t>
      </w:r>
      <w:bookmarkEnd w:id="3261"/>
      <w:r w:rsidR="00194316">
        <w:t>"</w:t>
      </w:r>
    </w:p>
    <w:p w14:paraId="4DC67CE5" w14:textId="77777777" w:rsidR="0006113C" w:rsidRPr="007055D9" w:rsidRDefault="0006113C" w:rsidP="009E4449">
      <w:pPr>
        <w:autoSpaceDE w:val="0"/>
        <w:autoSpaceDN w:val="0"/>
        <w:adjustRightInd w:val="0"/>
        <w:spacing w:after="0"/>
        <w:jc w:val="both"/>
      </w:pPr>
      <w:r w:rsidRPr="007055D9">
        <w:t xml:space="preserve">The attribute </w:t>
      </w:r>
      <w:r w:rsidRPr="004268DB">
        <w:rPr>
          <w:rStyle w:val="XMLAttribute"/>
        </w:rPr>
        <w:t>angle</w:t>
      </w:r>
      <w:r w:rsidRPr="004268DB">
        <w:rPr>
          <w:b/>
          <w:i/>
        </w:rPr>
        <w:t xml:space="preserve"> </w:t>
      </w:r>
      <w:r w:rsidRPr="007055D9">
        <w:t xml:space="preserve">specifies the angle of the weld relative to the base sheet. </w:t>
      </w:r>
      <w:r w:rsidR="0069636F" w:rsidRPr="004268DB">
        <w:t>The weld</w:t>
      </w:r>
      <w:r w:rsidR="009E4449" w:rsidRPr="004268DB">
        <w:t xml:space="preserve"> angle of a center weld of a K-J</w:t>
      </w:r>
      <w:r w:rsidR="0069636F" w:rsidRPr="004268DB">
        <w:t>oint is assumed to be parallel to the base</w:t>
      </w:r>
      <w:r w:rsidR="000371BF" w:rsidRPr="004268DB">
        <w:t xml:space="preserve"> </w:t>
      </w:r>
      <w:r w:rsidR="0069636F" w:rsidRPr="004268DB">
        <w:t>sheet (i.e. 0°).</w:t>
      </w:r>
    </w:p>
    <w:p w14:paraId="52B236E1" w14:textId="77777777" w:rsidR="0006113C" w:rsidRPr="007055D9" w:rsidRDefault="0006113C" w:rsidP="00DA7B31">
      <w:pPr>
        <w:pStyle w:val="berschrift5"/>
        <w:keepNext/>
      </w:pPr>
      <w:bookmarkStart w:id="3267" w:name="_Toc338939236"/>
      <w:r w:rsidRPr="007055D9">
        <w:t xml:space="preserve">Attribute </w:t>
      </w:r>
      <w:r w:rsidR="00194316">
        <w:t>"</w:t>
      </w:r>
      <w:proofErr w:type="spellStart"/>
      <w:r w:rsidRPr="007055D9">
        <w:t>penetration</w:t>
      </w:r>
      <w:bookmarkEnd w:id="3267"/>
      <w:proofErr w:type="spellEnd"/>
      <w:r w:rsidR="00194316">
        <w:t>"</w:t>
      </w:r>
    </w:p>
    <w:p w14:paraId="19F03FD7" w14:textId="77777777" w:rsidR="0006113C" w:rsidRPr="007055D9" w:rsidRDefault="0006113C" w:rsidP="009E4449">
      <w:pPr>
        <w:jc w:val="both"/>
      </w:pPr>
      <w:r w:rsidRPr="007055D9">
        <w:t xml:space="preserve">The attribute </w:t>
      </w:r>
      <w:r w:rsidRPr="007055D9">
        <w:rPr>
          <w:rStyle w:val="XMLAttribute"/>
        </w:rPr>
        <w:t xml:space="preserve">penetration </w:t>
      </w:r>
      <w:r w:rsidRPr="007055D9">
        <w:t>specifies the degree of penetration resulting from the welding.</w:t>
      </w:r>
    </w:p>
    <w:p w14:paraId="30CDD660" w14:textId="77777777" w:rsidR="0006113C" w:rsidRPr="007055D9" w:rsidRDefault="0006113C" w:rsidP="00DA7B31">
      <w:pPr>
        <w:pStyle w:val="berschrift5"/>
        <w:keepNext/>
      </w:pPr>
      <w:bookmarkStart w:id="3268" w:name="_Toc338939238"/>
      <w:r w:rsidRPr="007055D9">
        <w:t xml:space="preserve">Attribute </w:t>
      </w:r>
      <w:r w:rsidR="00194316">
        <w:t>"</w:t>
      </w:r>
      <w:proofErr w:type="spellStart"/>
      <w:r w:rsidRPr="007055D9">
        <w:t>shape</w:t>
      </w:r>
      <w:bookmarkEnd w:id="3268"/>
      <w:proofErr w:type="spellEnd"/>
      <w:r w:rsidR="00194316">
        <w:t>"</w:t>
      </w:r>
    </w:p>
    <w:p w14:paraId="63A5EE59"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6FB5C57D" w14:textId="77777777" w:rsidR="0006113C" w:rsidRPr="007055D9" w:rsidRDefault="0006113C" w:rsidP="00DA7B31">
      <w:pPr>
        <w:pStyle w:val="berschrift5"/>
        <w:keepNext/>
      </w:pPr>
      <w:bookmarkStart w:id="3269" w:name="_Toc338939239"/>
      <w:r w:rsidRPr="007055D9">
        <w:t xml:space="preserve">Attribute </w:t>
      </w:r>
      <w:r w:rsidR="00194316">
        <w:t>"</w:t>
      </w:r>
      <w:proofErr w:type="spellStart"/>
      <w:r w:rsidRPr="007055D9">
        <w:t>filler</w:t>
      </w:r>
      <w:bookmarkEnd w:id="3269"/>
      <w:proofErr w:type="spellEnd"/>
      <w:r w:rsidR="00194316">
        <w:t>"</w:t>
      </w:r>
    </w:p>
    <w:p w14:paraId="2B664199" w14:textId="77777777" w:rsidR="0006113C" w:rsidRPr="007055D9" w:rsidRDefault="0006113C" w:rsidP="0006113C">
      <w:r w:rsidRPr="007055D9">
        <w:t>Valid values for the attribute filler can be:</w:t>
      </w:r>
    </w:p>
    <w:p w14:paraId="0CEF67B9" w14:textId="77777777" w:rsidR="0006113C" w:rsidRPr="007055D9" w:rsidRDefault="0006113C" w:rsidP="000D7C62">
      <w:pPr>
        <w:pStyle w:val="Aufzhlungszeichen"/>
        <w:keepNext/>
        <w:rPr>
          <w:rStyle w:val="XMLAttribute"/>
        </w:rPr>
      </w:pPr>
      <w:r w:rsidRPr="007055D9">
        <w:rPr>
          <w:rStyle w:val="XMLAttribute"/>
        </w:rPr>
        <w:t>yes</w:t>
      </w:r>
    </w:p>
    <w:p w14:paraId="576ACF37" w14:textId="77777777" w:rsidR="0006113C" w:rsidRPr="007055D9" w:rsidRDefault="0006113C" w:rsidP="0006113C">
      <w:pPr>
        <w:pStyle w:val="Aufzhlungszeichen"/>
        <w:rPr>
          <w:rStyle w:val="XMLAttribute"/>
        </w:rPr>
      </w:pPr>
      <w:r w:rsidRPr="007055D9">
        <w:rPr>
          <w:rStyle w:val="XMLAttribute"/>
        </w:rPr>
        <w:t>no</w:t>
      </w:r>
    </w:p>
    <w:p w14:paraId="379C54DC" w14:textId="77777777" w:rsidR="0006113C" w:rsidRDefault="0006113C" w:rsidP="00994CF9">
      <w:pPr>
        <w:pStyle w:val="Note"/>
        <w:jc w:val="both"/>
        <w:rPr>
          <w:sz w:val="22"/>
          <w:szCs w:val="22"/>
        </w:rPr>
      </w:pPr>
      <w:r w:rsidRPr="00994CF9">
        <w:rPr>
          <w:b/>
          <w:sz w:val="22"/>
          <w:szCs w:val="22"/>
        </w:rPr>
        <w:t xml:space="preserve">Note: </w:t>
      </w:r>
      <w:r w:rsidR="00002992" w:rsidRPr="00002992">
        <w:rPr>
          <w:sz w:val="22"/>
          <w:szCs w:val="22"/>
        </w:rPr>
        <w:t>Depending on the technology the default value can different (see in Generic Seam Weld Definition section under attribute filler).</w:t>
      </w:r>
    </w:p>
    <w:p w14:paraId="03705AA3" w14:textId="77777777" w:rsidR="00FB5F47" w:rsidRPr="007055D9" w:rsidRDefault="00FB5F47" w:rsidP="00FB5F47">
      <w:pPr>
        <w:pStyle w:val="berschrift5"/>
        <w:keepNext/>
      </w:pPr>
      <w:r w:rsidRPr="007055D9">
        <w:t xml:space="preserve">Attribute </w:t>
      </w:r>
      <w:r w:rsidR="00194316">
        <w:t>"</w:t>
      </w:r>
      <w:proofErr w:type="spellStart"/>
      <w:r w:rsidRPr="007055D9">
        <w:t>filler</w:t>
      </w:r>
      <w:r w:rsidRPr="00A06030">
        <w:rPr>
          <w:lang w:val="en-US"/>
        </w:rPr>
        <w:t>_material</w:t>
      </w:r>
      <w:proofErr w:type="spellEnd"/>
      <w:r w:rsidR="00194316">
        <w:t>"</w:t>
      </w:r>
    </w:p>
    <w:p w14:paraId="0851C31C" w14:textId="77777777" w:rsidR="00FB5F47" w:rsidRPr="00994CF9" w:rsidRDefault="00FB5F47" w:rsidP="00FB5F47">
      <w:pPr>
        <w:pStyle w:val="Note"/>
        <w:jc w:val="both"/>
        <w:rPr>
          <w:sz w:val="22"/>
          <w:szCs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43B6BCDF" w14:textId="77777777" w:rsidR="0006113C" w:rsidRPr="007055D9" w:rsidRDefault="00D278BA" w:rsidP="00237781">
      <w:pPr>
        <w:pStyle w:val="Example"/>
        <w:keepNext/>
      </w:pPr>
      <w:r w:rsidRPr="007055D9">
        <w:lastRenderedPageBreak/>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70710C" w:rsidRPr="00AA1695">
        <w:rPr>
          <w:rStyle w:val="elementdeftypeChar"/>
          <w:b/>
        </w:rPr>
        <w:t>&lt;</w:t>
      </w:r>
      <w:proofErr w:type="spellStart"/>
      <w:r w:rsidR="0070710C" w:rsidRPr="00AA1695">
        <w:rPr>
          <w:rStyle w:val="elementdeftypeChar"/>
          <w:b/>
        </w:rPr>
        <w:t>w</w:t>
      </w:r>
      <w:r w:rsidR="00D3479F" w:rsidRPr="00AA1695">
        <w:rPr>
          <w:rStyle w:val="elementdeftypeChar"/>
          <w:b/>
        </w:rPr>
        <w:t>eld_position</w:t>
      </w:r>
      <w:proofErr w:type="spellEnd"/>
      <w:r w:rsidR="0070710C" w:rsidRPr="00AA1695">
        <w:rPr>
          <w:rStyle w:val="elementdeftypeChar"/>
          <w:b/>
        </w:rPr>
        <w:t>/&gt;</w:t>
      </w:r>
      <w:r>
        <w:t>)</w:t>
      </w:r>
      <w:r w:rsidRPr="007055D9">
        <w:t>:</w:t>
      </w:r>
    </w:p>
    <w:p w14:paraId="54789D96" w14:textId="77777777" w:rsidR="0006113C" w:rsidRPr="007055D9" w:rsidRDefault="0006113C" w:rsidP="00237781">
      <w:pPr>
        <w:pStyle w:val="XMLCode"/>
        <w:keepNext/>
      </w:pPr>
    </w:p>
    <w:p w14:paraId="324276E2" w14:textId="77777777" w:rsidR="00574534" w:rsidRDefault="0006113C" w:rsidP="00237781">
      <w:pPr>
        <w:pStyle w:val="XMLCode"/>
        <w:keepNext/>
      </w:pPr>
      <w:r w:rsidRPr="007055D9">
        <w:t>&lt;</w:t>
      </w:r>
      <w:proofErr w:type="spellStart"/>
      <w:r w:rsidR="00574534">
        <w:t>seamwweld</w:t>
      </w:r>
      <w:proofErr w:type="spellEnd"/>
      <w:r w:rsidR="00574534">
        <w:t>&gt;</w:t>
      </w:r>
    </w:p>
    <w:p w14:paraId="3AD78B74" w14:textId="77777777" w:rsidR="0006113C" w:rsidRDefault="00574534" w:rsidP="00237781">
      <w:pPr>
        <w:pStyle w:val="XMLCode"/>
        <w:keepNext/>
      </w:pPr>
      <w:r>
        <w:t xml:space="preserve">    &lt;</w:t>
      </w:r>
      <w:proofErr w:type="spellStart"/>
      <w:r w:rsidR="0006113C" w:rsidRPr="007055D9">
        <w:t>k</w:t>
      </w:r>
      <w:r>
        <w:t>_</w:t>
      </w:r>
      <w:r w:rsidR="0006113C" w:rsidRPr="007055D9">
        <w:t>joint</w:t>
      </w:r>
      <w:proofErr w:type="spellEnd"/>
      <w:r w:rsidR="0006113C" w:rsidRPr="007055D9">
        <w:t xml:space="preserve"> base=</w:t>
      </w:r>
      <w:r w:rsidR="00194316">
        <w:t>"</w:t>
      </w:r>
      <w:r>
        <w:t>2</w:t>
      </w:r>
      <w:r w:rsidR="00194316">
        <w:t>"</w:t>
      </w:r>
      <w:r w:rsidR="0006113C" w:rsidRPr="007055D9">
        <w:t xml:space="preserve"> technology=</w:t>
      </w:r>
      <w:r w:rsidR="00194316">
        <w:t>"</w:t>
      </w:r>
      <w:r w:rsidR="0006113C" w:rsidRPr="007055D9">
        <w:t>resistance</w:t>
      </w:r>
      <w:r w:rsidR="00194316">
        <w:t>"</w:t>
      </w:r>
      <w:r w:rsidR="0006113C" w:rsidRPr="007055D9">
        <w:t>&gt;</w:t>
      </w:r>
    </w:p>
    <w:p w14:paraId="7A0DA253" w14:textId="77777777" w:rsidR="00574534" w:rsidRPr="0033379A" w:rsidRDefault="00574534" w:rsidP="00574534">
      <w:pPr>
        <w:pStyle w:val="XMLCode"/>
        <w:rPr>
          <w:b/>
          <w:color w:val="0070C0"/>
          <w:lang w:val="fr-FR"/>
        </w:rPr>
      </w:pPr>
      <w:r w:rsidRPr="00517BED">
        <w:rPr>
          <w:b/>
          <w:color w:val="0070C0"/>
        </w:rPr>
        <w:t xml:space="preserve">        </w:t>
      </w:r>
      <w:r w:rsidRPr="0033379A">
        <w:rPr>
          <w:b/>
          <w:color w:val="0070C0"/>
          <w:lang w:val="fr-FR"/>
        </w:rPr>
        <w:t>&lt;</w:t>
      </w:r>
      <w:proofErr w:type="spellStart"/>
      <w:proofErr w:type="gramStart"/>
      <w:r w:rsidRPr="0033379A">
        <w:rPr>
          <w:b/>
          <w:color w:val="0070C0"/>
          <w:lang w:val="fr-FR"/>
        </w:rPr>
        <w:t>weld</w:t>
      </w:r>
      <w:proofErr w:type="gramEnd"/>
      <w:r w:rsidRPr="0033379A">
        <w:rPr>
          <w:b/>
          <w:color w:val="0070C0"/>
          <w:lang w:val="fr-FR"/>
        </w:rPr>
        <w:t>_position</w:t>
      </w:r>
      <w:proofErr w:type="spellEnd"/>
      <w:r w:rsidRPr="0033379A">
        <w:rPr>
          <w:b/>
          <w:color w:val="0070C0"/>
          <w:lang w:val="fr-FR"/>
        </w:rPr>
        <w:t xml:space="preserve"> u=</w:t>
      </w:r>
      <w:r w:rsidR="00194316" w:rsidRPr="0033379A">
        <w:rPr>
          <w:b/>
          <w:color w:val="0070C0"/>
          <w:lang w:val="fr-FR"/>
        </w:rPr>
        <w:t>"</w:t>
      </w:r>
      <w:r w:rsidRPr="0033379A">
        <w:rPr>
          <w:b/>
          <w:color w:val="0070C0"/>
          <w:lang w:val="fr-FR"/>
        </w:rPr>
        <w:t>1.0</w:t>
      </w:r>
      <w:r w:rsidR="00194316" w:rsidRPr="0033379A">
        <w:rPr>
          <w:b/>
          <w:color w:val="0070C0"/>
          <w:lang w:val="fr-FR"/>
        </w:rPr>
        <w:t>"</w:t>
      </w:r>
      <w:r w:rsidRPr="0033379A">
        <w:rPr>
          <w:b/>
          <w:color w:val="0070C0"/>
          <w:lang w:val="fr-FR"/>
        </w:rPr>
        <w:t xml:space="preserve"> x=</w:t>
      </w:r>
      <w:r w:rsidR="00194316" w:rsidRPr="0033379A">
        <w:rPr>
          <w:b/>
          <w:color w:val="0070C0"/>
          <w:lang w:val="fr-FR"/>
        </w:rPr>
        <w:t>"</w:t>
      </w:r>
      <w:r w:rsidRPr="0033379A">
        <w:rPr>
          <w:b/>
          <w:color w:val="0070C0"/>
          <w:lang w:val="fr-FR"/>
        </w:rPr>
        <w:t>2</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1</w:t>
      </w:r>
      <w:r w:rsidR="00194316" w:rsidRPr="0033379A">
        <w:rPr>
          <w:b/>
          <w:color w:val="0070C0"/>
          <w:lang w:val="fr-FR"/>
        </w:rPr>
        <w:t>"</w:t>
      </w:r>
    </w:p>
    <w:p w14:paraId="78194B67" w14:textId="77777777" w:rsidR="00574534" w:rsidRPr="00517BED" w:rsidRDefault="00574534" w:rsidP="00574534">
      <w:pPr>
        <w:pStyle w:val="XMLCode"/>
        <w:rPr>
          <w:b/>
          <w:color w:val="0070C0"/>
        </w:rPr>
      </w:pPr>
      <w:r w:rsidRPr="0033379A">
        <w:rPr>
          <w:b/>
          <w:color w:val="0070C0"/>
          <w:lang w:val="fr-FR"/>
        </w:rPr>
        <w:t xml:space="preserve">                       </w:t>
      </w:r>
      <w:r w:rsidRPr="00517BED">
        <w:rPr>
          <w:b/>
          <w:color w:val="0070C0"/>
        </w:rPr>
        <w:t>reference=</w:t>
      </w:r>
      <w:r w:rsidR="00194316">
        <w:rPr>
          <w:b/>
          <w:color w:val="0070C0"/>
        </w:rPr>
        <w:t>"</w:t>
      </w:r>
      <w:r w:rsidR="00A67679">
        <w:rPr>
          <w:b/>
          <w:color w:val="0070C0"/>
        </w:rPr>
        <w:t>true</w:t>
      </w:r>
      <w:r w:rsidR="00194316">
        <w:rPr>
          <w:b/>
          <w:color w:val="0070C0"/>
        </w:rPr>
        <w:t>"</w:t>
      </w:r>
    </w:p>
    <w:p w14:paraId="7D6E94FE" w14:textId="77777777" w:rsidR="00574534" w:rsidRPr="00517BED" w:rsidRDefault="00574534" w:rsidP="00574534">
      <w:pPr>
        <w:pStyle w:val="XMLCode"/>
        <w:rPr>
          <w:b/>
          <w:color w:val="0070C0"/>
        </w:rPr>
      </w:pPr>
      <w:r w:rsidRPr="00517BED">
        <w:rPr>
          <w:b/>
          <w:color w:val="0070C0"/>
        </w:rPr>
        <w:t xml:space="preserve">                       penetration=</w:t>
      </w:r>
      <w:r w:rsidR="00194316">
        <w:rPr>
          <w:b/>
          <w:color w:val="0070C0"/>
        </w:rPr>
        <w:t>"</w:t>
      </w:r>
      <w:r w:rsidR="00A67679">
        <w:rPr>
          <w:b/>
          <w:color w:val="0070C0"/>
        </w:rPr>
        <w:t>0.5</w:t>
      </w:r>
      <w:r w:rsidR="00194316">
        <w:rPr>
          <w:b/>
          <w:color w:val="0070C0"/>
        </w:rPr>
        <w:t>"</w:t>
      </w:r>
    </w:p>
    <w:p w14:paraId="1656C7BE" w14:textId="77777777" w:rsidR="00574534" w:rsidRPr="00517BED" w:rsidRDefault="00574534" w:rsidP="00574534">
      <w:pPr>
        <w:pStyle w:val="XMLCode"/>
        <w:rPr>
          <w:b/>
          <w:color w:val="0070C0"/>
        </w:rPr>
      </w:pPr>
      <w:r w:rsidRPr="00517BED">
        <w:rPr>
          <w:b/>
          <w:color w:val="0070C0"/>
        </w:rPr>
        <w:t xml:space="preserve">                       thickness=</w:t>
      </w:r>
      <w:r w:rsidR="00194316">
        <w:rPr>
          <w:b/>
          <w:color w:val="0070C0"/>
        </w:rPr>
        <w:t>"</w:t>
      </w:r>
      <w:r w:rsidRPr="00517BED">
        <w:rPr>
          <w:b/>
          <w:color w:val="0070C0"/>
        </w:rPr>
        <w:t>1.4</w:t>
      </w:r>
      <w:r w:rsidR="00194316">
        <w:rPr>
          <w:b/>
          <w:color w:val="0070C0"/>
        </w:rPr>
        <w:t>"</w:t>
      </w:r>
    </w:p>
    <w:p w14:paraId="1A39740E" w14:textId="77777777" w:rsidR="00574534" w:rsidRPr="00517BED" w:rsidRDefault="00574534" w:rsidP="00574534">
      <w:pPr>
        <w:pStyle w:val="XMLCode"/>
        <w:rPr>
          <w:b/>
          <w:color w:val="0070C0"/>
        </w:rPr>
      </w:pPr>
      <w:r w:rsidRPr="00517BED">
        <w:rPr>
          <w:b/>
          <w:color w:val="0070C0"/>
        </w:rPr>
        <w:t xml:space="preserve">                       angle=</w:t>
      </w:r>
      <w:r w:rsidR="00194316">
        <w:rPr>
          <w:b/>
          <w:color w:val="0070C0"/>
        </w:rPr>
        <w:t>"</w:t>
      </w:r>
      <w:r w:rsidRPr="00517BED">
        <w:rPr>
          <w:b/>
          <w:color w:val="0070C0"/>
        </w:rPr>
        <w:t>15</w:t>
      </w:r>
      <w:r w:rsidR="00194316">
        <w:rPr>
          <w:b/>
          <w:color w:val="0070C0"/>
        </w:rPr>
        <w:t>"</w:t>
      </w:r>
    </w:p>
    <w:p w14:paraId="2926011F" w14:textId="77777777" w:rsidR="005215A9" w:rsidRDefault="00574534" w:rsidP="00574534">
      <w:pPr>
        <w:pStyle w:val="XMLCode"/>
        <w:rPr>
          <w:b/>
          <w:color w:val="0070C0"/>
        </w:rPr>
      </w:pPr>
      <w:r w:rsidRPr="00517BED">
        <w:rPr>
          <w:b/>
          <w:color w:val="0070C0"/>
        </w:rPr>
        <w:t xml:space="preserve">                       section=</w:t>
      </w:r>
      <w:r w:rsidR="00194316">
        <w:rPr>
          <w:b/>
          <w:color w:val="0070C0"/>
        </w:rPr>
        <w:t>"</w:t>
      </w:r>
      <w:r w:rsidRPr="00517BED">
        <w:rPr>
          <w:b/>
          <w:color w:val="0070C0"/>
        </w:rPr>
        <w:t>HV</w:t>
      </w:r>
      <w:r w:rsidR="00194316">
        <w:rPr>
          <w:b/>
          <w:color w:val="0070C0"/>
        </w:rPr>
        <w:t>"</w:t>
      </w:r>
    </w:p>
    <w:p w14:paraId="3205D968" w14:textId="77777777" w:rsidR="005215A9" w:rsidRDefault="005215A9" w:rsidP="00574534">
      <w:pPr>
        <w:pStyle w:val="XMLCode"/>
        <w:rPr>
          <w:b/>
          <w:color w:val="0070C0"/>
        </w:rPr>
      </w:pPr>
      <w:r>
        <w:rPr>
          <w:b/>
          <w:color w:val="0070C0"/>
        </w:rPr>
        <w:t xml:space="preserve">                       filler=</w:t>
      </w:r>
      <w:r w:rsidR="00194316">
        <w:rPr>
          <w:b/>
          <w:color w:val="0070C0"/>
        </w:rPr>
        <w:t>"</w:t>
      </w:r>
      <w:r>
        <w:rPr>
          <w:b/>
          <w:color w:val="0070C0"/>
        </w:rPr>
        <w:t>yes</w:t>
      </w:r>
      <w:r w:rsidR="00194316">
        <w:rPr>
          <w:b/>
          <w:color w:val="0070C0"/>
        </w:rPr>
        <w:t>"</w:t>
      </w:r>
    </w:p>
    <w:p w14:paraId="257227C6" w14:textId="77777777" w:rsidR="00645F8D" w:rsidRDefault="00645F8D" w:rsidP="00574534">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276CAB3A" w14:textId="77777777" w:rsidR="00574534" w:rsidRPr="00517BED" w:rsidRDefault="005215A9" w:rsidP="00574534">
      <w:pPr>
        <w:pStyle w:val="XMLCode"/>
        <w:rPr>
          <w:b/>
          <w:color w:val="0070C0"/>
        </w:rPr>
      </w:pPr>
      <w:r>
        <w:rPr>
          <w:b/>
          <w:color w:val="0070C0"/>
        </w:rPr>
        <w:t xml:space="preserve">                       shape=</w:t>
      </w:r>
      <w:r w:rsidR="00194316">
        <w:rPr>
          <w:b/>
          <w:color w:val="0070C0"/>
        </w:rPr>
        <w:t>"</w:t>
      </w:r>
      <w:r>
        <w:rPr>
          <w:b/>
          <w:color w:val="0070C0"/>
        </w:rPr>
        <w:t>straight</w:t>
      </w:r>
      <w:r w:rsidR="00194316">
        <w:rPr>
          <w:b/>
          <w:color w:val="0070C0"/>
        </w:rPr>
        <w:t>"</w:t>
      </w:r>
      <w:r>
        <w:rPr>
          <w:b/>
          <w:color w:val="0070C0"/>
        </w:rPr>
        <w:t xml:space="preserve"> /</w:t>
      </w:r>
      <w:r w:rsidR="00574534" w:rsidRPr="00517BED">
        <w:rPr>
          <w:b/>
          <w:color w:val="0070C0"/>
        </w:rPr>
        <w:t>&gt;</w:t>
      </w:r>
    </w:p>
    <w:p w14:paraId="0EF190D0" w14:textId="77777777" w:rsidR="00574534" w:rsidRPr="00517BED" w:rsidRDefault="00574534" w:rsidP="00574534">
      <w:pPr>
        <w:pStyle w:val="XMLCode"/>
        <w:rPr>
          <w:b/>
          <w:color w:val="0070C0"/>
        </w:rPr>
      </w:pPr>
      <w:r w:rsidRPr="00517BED">
        <w:rPr>
          <w:b/>
          <w:color w:val="0070C0"/>
        </w:rPr>
        <w:t xml:space="preserve">        &lt;</w:t>
      </w:r>
      <w:proofErr w:type="spellStart"/>
      <w:r w:rsidRPr="00517BED">
        <w:rPr>
          <w:b/>
          <w:color w:val="0070C0"/>
        </w:rPr>
        <w:t>weld_position</w:t>
      </w:r>
      <w:proofErr w:type="spellEnd"/>
      <w:r w:rsidRPr="00517BED">
        <w:rPr>
          <w:b/>
          <w:color w:val="0070C0"/>
        </w:rPr>
        <w:t xml:space="preserve"> u=</w:t>
      </w:r>
      <w:r w:rsidR="00194316">
        <w:rPr>
          <w:b/>
          <w:color w:val="0070C0"/>
        </w:rPr>
        <w:t>"</w:t>
      </w:r>
      <w:r w:rsidRPr="00517BED">
        <w:rPr>
          <w:b/>
          <w:color w:val="0070C0"/>
        </w:rPr>
        <w:t>0.0</w:t>
      </w:r>
      <w:r w:rsidR="00194316">
        <w:rPr>
          <w:b/>
          <w:color w:val="0070C0"/>
        </w:rPr>
        <w:t>"</w:t>
      </w:r>
      <w:r w:rsidRPr="00517BED">
        <w:rPr>
          <w:b/>
          <w:color w:val="0070C0"/>
        </w:rPr>
        <w:t xml:space="preserve"> x=</w:t>
      </w:r>
      <w:r w:rsidR="00194316">
        <w:rPr>
          <w:b/>
          <w:color w:val="0070C0"/>
        </w:rPr>
        <w:t>"</w:t>
      </w:r>
      <w:r w:rsidRPr="00517BED">
        <w:rPr>
          <w:b/>
          <w:color w:val="0070C0"/>
        </w:rPr>
        <w:t>1</w:t>
      </w:r>
      <w:r w:rsidR="00194316">
        <w:rPr>
          <w:b/>
          <w:color w:val="0070C0"/>
        </w:rPr>
        <w:t>"</w:t>
      </w:r>
      <w:r w:rsidRPr="00517BED">
        <w:rPr>
          <w:b/>
          <w:color w:val="0070C0"/>
        </w:rPr>
        <w:t xml:space="preserve"> y=</w:t>
      </w:r>
      <w:r w:rsidR="00194316">
        <w:rPr>
          <w:b/>
          <w:color w:val="0070C0"/>
        </w:rPr>
        <w:t>"</w:t>
      </w:r>
      <w:r w:rsidRPr="00517BED">
        <w:rPr>
          <w:b/>
          <w:color w:val="0070C0"/>
        </w:rPr>
        <w:t>0</w:t>
      </w:r>
      <w:r w:rsidR="00194316">
        <w:rPr>
          <w:b/>
          <w:color w:val="0070C0"/>
        </w:rPr>
        <w:t>"</w:t>
      </w:r>
      <w:r w:rsidRPr="00517BED">
        <w:rPr>
          <w:b/>
          <w:color w:val="0070C0"/>
        </w:rPr>
        <w:t xml:space="preserve"> z=</w:t>
      </w:r>
      <w:r w:rsidR="00194316">
        <w:rPr>
          <w:b/>
          <w:color w:val="0070C0"/>
        </w:rPr>
        <w:t>"</w:t>
      </w:r>
      <w:r w:rsidRPr="00517BED">
        <w:rPr>
          <w:b/>
          <w:color w:val="0070C0"/>
        </w:rPr>
        <w:t>2</w:t>
      </w:r>
      <w:r w:rsidR="00194316">
        <w:rPr>
          <w:b/>
          <w:color w:val="0070C0"/>
        </w:rPr>
        <w:t>"</w:t>
      </w:r>
    </w:p>
    <w:p w14:paraId="644D2CA3" w14:textId="77777777" w:rsidR="00574534" w:rsidRPr="00517BED" w:rsidRDefault="00574534" w:rsidP="00574534">
      <w:pPr>
        <w:pStyle w:val="XMLCode"/>
        <w:rPr>
          <w:b/>
          <w:color w:val="0070C0"/>
        </w:rPr>
      </w:pPr>
      <w:r w:rsidRPr="00517BED">
        <w:rPr>
          <w:b/>
          <w:color w:val="0070C0"/>
        </w:rPr>
        <w:t xml:space="preserve">                       reference=</w:t>
      </w:r>
      <w:r w:rsidR="00194316">
        <w:rPr>
          <w:b/>
          <w:color w:val="0070C0"/>
        </w:rPr>
        <w:t>"</w:t>
      </w:r>
      <w:r w:rsidR="00A67679">
        <w:rPr>
          <w:b/>
          <w:color w:val="0070C0"/>
        </w:rPr>
        <w:t>true</w:t>
      </w:r>
      <w:r w:rsidR="00194316">
        <w:rPr>
          <w:b/>
          <w:color w:val="0070C0"/>
        </w:rPr>
        <w:t>"</w:t>
      </w:r>
    </w:p>
    <w:p w14:paraId="7FB66871" w14:textId="77777777" w:rsidR="00574534" w:rsidRPr="00517BED" w:rsidRDefault="00574534" w:rsidP="00574534">
      <w:pPr>
        <w:pStyle w:val="XMLCode"/>
        <w:rPr>
          <w:b/>
          <w:color w:val="0070C0"/>
        </w:rPr>
      </w:pPr>
      <w:r w:rsidRPr="00517BED">
        <w:rPr>
          <w:b/>
          <w:color w:val="0070C0"/>
        </w:rPr>
        <w:t xml:space="preserve">                       penetration=</w:t>
      </w:r>
      <w:r w:rsidR="00194316">
        <w:rPr>
          <w:b/>
          <w:color w:val="0070C0"/>
        </w:rPr>
        <w:t>"</w:t>
      </w:r>
      <w:r w:rsidR="00A67679">
        <w:rPr>
          <w:b/>
          <w:color w:val="0070C0"/>
        </w:rPr>
        <w:t>0.5</w:t>
      </w:r>
      <w:r w:rsidR="00194316">
        <w:rPr>
          <w:b/>
          <w:color w:val="0070C0"/>
        </w:rPr>
        <w:t>"</w:t>
      </w:r>
    </w:p>
    <w:p w14:paraId="13D1A13A" w14:textId="77777777" w:rsidR="00574534" w:rsidRPr="00517BED" w:rsidRDefault="00574534" w:rsidP="00574534">
      <w:pPr>
        <w:pStyle w:val="XMLCode"/>
        <w:rPr>
          <w:b/>
          <w:color w:val="0070C0"/>
        </w:rPr>
      </w:pPr>
      <w:r w:rsidRPr="00517BED">
        <w:rPr>
          <w:b/>
          <w:color w:val="0070C0"/>
        </w:rPr>
        <w:t xml:space="preserve">                       thickness=</w:t>
      </w:r>
      <w:r w:rsidR="00194316">
        <w:rPr>
          <w:b/>
          <w:color w:val="0070C0"/>
        </w:rPr>
        <w:t>"</w:t>
      </w:r>
      <w:r w:rsidRPr="00517BED">
        <w:rPr>
          <w:b/>
          <w:color w:val="0070C0"/>
        </w:rPr>
        <w:t>1.1</w:t>
      </w:r>
      <w:r w:rsidR="00194316">
        <w:rPr>
          <w:b/>
          <w:color w:val="0070C0"/>
        </w:rPr>
        <w:t>"</w:t>
      </w:r>
    </w:p>
    <w:p w14:paraId="6C22F061" w14:textId="77777777" w:rsidR="00574534" w:rsidRPr="00517BED" w:rsidRDefault="00574534" w:rsidP="00574534">
      <w:pPr>
        <w:pStyle w:val="XMLCode"/>
        <w:rPr>
          <w:b/>
          <w:color w:val="0070C0"/>
        </w:rPr>
      </w:pPr>
      <w:r w:rsidRPr="00517BED">
        <w:rPr>
          <w:b/>
          <w:color w:val="0070C0"/>
        </w:rPr>
        <w:t xml:space="preserve">                       angle=</w:t>
      </w:r>
      <w:r w:rsidR="00194316">
        <w:rPr>
          <w:b/>
          <w:color w:val="0070C0"/>
        </w:rPr>
        <w:t>"</w:t>
      </w:r>
      <w:r w:rsidRPr="00517BED">
        <w:rPr>
          <w:b/>
          <w:color w:val="0070C0"/>
        </w:rPr>
        <w:t>90</w:t>
      </w:r>
      <w:r w:rsidR="00194316">
        <w:rPr>
          <w:b/>
          <w:color w:val="0070C0"/>
        </w:rPr>
        <w:t>"</w:t>
      </w:r>
    </w:p>
    <w:p w14:paraId="136CAFEE" w14:textId="77777777" w:rsidR="00574534" w:rsidRDefault="00574534" w:rsidP="00574534">
      <w:pPr>
        <w:pStyle w:val="XMLCode"/>
        <w:rPr>
          <w:b/>
          <w:color w:val="0070C0"/>
        </w:rPr>
      </w:pPr>
      <w:r w:rsidRPr="00517BED">
        <w:rPr>
          <w:b/>
          <w:color w:val="0070C0"/>
        </w:rPr>
        <w:t xml:space="preserve">                       section=</w:t>
      </w:r>
      <w:r w:rsidR="00194316">
        <w:rPr>
          <w:b/>
          <w:color w:val="0070C0"/>
        </w:rPr>
        <w:t>"</w:t>
      </w:r>
      <w:r w:rsidRPr="00517BED">
        <w:rPr>
          <w:b/>
          <w:color w:val="0070C0"/>
        </w:rPr>
        <w:t>HV</w:t>
      </w:r>
      <w:r w:rsidR="00194316">
        <w:rPr>
          <w:b/>
          <w:color w:val="0070C0"/>
        </w:rPr>
        <w:t>"</w:t>
      </w:r>
    </w:p>
    <w:p w14:paraId="4BA5E626" w14:textId="77777777" w:rsidR="005215A9" w:rsidRDefault="005215A9" w:rsidP="005215A9">
      <w:pPr>
        <w:pStyle w:val="XMLCode"/>
        <w:rPr>
          <w:b/>
          <w:color w:val="0070C0"/>
        </w:rPr>
      </w:pPr>
      <w:r>
        <w:rPr>
          <w:b/>
          <w:color w:val="0070C0"/>
        </w:rPr>
        <w:t xml:space="preserve">                       filler=</w:t>
      </w:r>
      <w:r w:rsidR="00194316">
        <w:rPr>
          <w:b/>
          <w:color w:val="0070C0"/>
        </w:rPr>
        <w:t>"</w:t>
      </w:r>
      <w:r>
        <w:rPr>
          <w:b/>
          <w:color w:val="0070C0"/>
        </w:rPr>
        <w:t>yes</w:t>
      </w:r>
      <w:r w:rsidR="00194316">
        <w:rPr>
          <w:b/>
          <w:color w:val="0070C0"/>
        </w:rPr>
        <w:t>"</w:t>
      </w:r>
    </w:p>
    <w:p w14:paraId="367B0B7C" w14:textId="77777777" w:rsidR="00645F8D" w:rsidRDefault="00645F8D" w:rsidP="005215A9">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2974590F" w14:textId="77777777" w:rsidR="005215A9" w:rsidRPr="00517BED" w:rsidRDefault="005215A9" w:rsidP="005215A9">
      <w:pPr>
        <w:pStyle w:val="XMLCode"/>
        <w:rPr>
          <w:b/>
          <w:color w:val="0070C0"/>
        </w:rPr>
      </w:pPr>
      <w:r>
        <w:rPr>
          <w:b/>
          <w:color w:val="0070C0"/>
        </w:rPr>
        <w:t xml:space="preserve">                       shape=</w:t>
      </w:r>
      <w:r w:rsidR="00194316">
        <w:rPr>
          <w:b/>
          <w:color w:val="0070C0"/>
        </w:rPr>
        <w:t>"</w:t>
      </w:r>
      <w:r>
        <w:rPr>
          <w:b/>
          <w:color w:val="0070C0"/>
        </w:rPr>
        <w:t>straight</w:t>
      </w:r>
      <w:r w:rsidR="00194316">
        <w:rPr>
          <w:b/>
          <w:color w:val="0070C0"/>
        </w:rPr>
        <w:t>"</w:t>
      </w:r>
      <w:r>
        <w:rPr>
          <w:b/>
          <w:color w:val="0070C0"/>
        </w:rPr>
        <w:t xml:space="preserve"> /</w:t>
      </w:r>
      <w:r w:rsidRPr="00517BED">
        <w:rPr>
          <w:b/>
          <w:color w:val="0070C0"/>
        </w:rPr>
        <w:t>&gt;</w:t>
      </w:r>
    </w:p>
    <w:p w14:paraId="6F895316" w14:textId="77777777" w:rsidR="00574534" w:rsidRPr="00517BED" w:rsidRDefault="00574534" w:rsidP="00574534">
      <w:pPr>
        <w:pStyle w:val="XMLCode"/>
        <w:rPr>
          <w:b/>
          <w:color w:val="0070C0"/>
        </w:rPr>
      </w:pPr>
      <w:r w:rsidRPr="00517BED">
        <w:rPr>
          <w:b/>
          <w:color w:val="0070C0"/>
        </w:rPr>
        <w:t xml:space="preserve">        &lt;</w:t>
      </w:r>
      <w:proofErr w:type="spellStart"/>
      <w:r w:rsidRPr="00517BED">
        <w:rPr>
          <w:b/>
          <w:color w:val="0070C0"/>
        </w:rPr>
        <w:t>weld_position</w:t>
      </w:r>
      <w:proofErr w:type="spellEnd"/>
      <w:r w:rsidRPr="00517BED">
        <w:rPr>
          <w:b/>
          <w:color w:val="0070C0"/>
        </w:rPr>
        <w:t xml:space="preserve"> u=</w:t>
      </w:r>
      <w:r w:rsidR="00194316">
        <w:rPr>
          <w:b/>
          <w:color w:val="0070C0"/>
        </w:rPr>
        <w:t>"</w:t>
      </w:r>
      <w:r w:rsidRPr="00517BED">
        <w:rPr>
          <w:b/>
          <w:color w:val="0070C0"/>
        </w:rPr>
        <w:t>1.0</w:t>
      </w:r>
      <w:r w:rsidR="00194316">
        <w:rPr>
          <w:b/>
          <w:color w:val="0070C0"/>
        </w:rPr>
        <w:t>"</w:t>
      </w:r>
      <w:r w:rsidRPr="00517BED">
        <w:rPr>
          <w:b/>
          <w:color w:val="0070C0"/>
        </w:rPr>
        <w:t xml:space="preserve"> x=</w:t>
      </w:r>
      <w:r w:rsidR="00194316">
        <w:rPr>
          <w:b/>
          <w:color w:val="0070C0"/>
        </w:rPr>
        <w:t>"</w:t>
      </w:r>
      <w:r w:rsidRPr="00517BED">
        <w:rPr>
          <w:b/>
          <w:color w:val="0070C0"/>
        </w:rPr>
        <w:t>-2</w:t>
      </w:r>
      <w:r w:rsidR="00194316">
        <w:rPr>
          <w:b/>
          <w:color w:val="0070C0"/>
        </w:rPr>
        <w:t>"</w:t>
      </w:r>
      <w:r w:rsidRPr="00517BED">
        <w:rPr>
          <w:b/>
          <w:color w:val="0070C0"/>
        </w:rPr>
        <w:t xml:space="preserve"> y=</w:t>
      </w:r>
      <w:r w:rsidR="00194316">
        <w:rPr>
          <w:b/>
          <w:color w:val="0070C0"/>
        </w:rPr>
        <w:t>"</w:t>
      </w:r>
      <w:r w:rsidRPr="00517BED">
        <w:rPr>
          <w:b/>
          <w:color w:val="0070C0"/>
        </w:rPr>
        <w:t>0</w:t>
      </w:r>
      <w:r w:rsidR="00194316">
        <w:rPr>
          <w:b/>
          <w:color w:val="0070C0"/>
        </w:rPr>
        <w:t>"</w:t>
      </w:r>
      <w:r w:rsidRPr="00517BED">
        <w:rPr>
          <w:b/>
          <w:color w:val="0070C0"/>
        </w:rPr>
        <w:t xml:space="preserve"> z=</w:t>
      </w:r>
      <w:r w:rsidR="00194316">
        <w:rPr>
          <w:b/>
          <w:color w:val="0070C0"/>
        </w:rPr>
        <w:t>"</w:t>
      </w:r>
      <w:r w:rsidRPr="00517BED">
        <w:rPr>
          <w:b/>
          <w:color w:val="0070C0"/>
        </w:rPr>
        <w:t>1</w:t>
      </w:r>
      <w:r w:rsidR="00194316">
        <w:rPr>
          <w:b/>
          <w:color w:val="0070C0"/>
        </w:rPr>
        <w:t>"</w:t>
      </w:r>
    </w:p>
    <w:p w14:paraId="02456D81" w14:textId="77777777" w:rsidR="00574534" w:rsidRPr="00517BED" w:rsidRDefault="00574534" w:rsidP="00574534">
      <w:pPr>
        <w:pStyle w:val="XMLCode"/>
        <w:rPr>
          <w:b/>
          <w:color w:val="0070C0"/>
        </w:rPr>
      </w:pPr>
      <w:r w:rsidRPr="00517BED">
        <w:rPr>
          <w:b/>
          <w:color w:val="0070C0"/>
        </w:rPr>
        <w:t xml:space="preserve">                       reference=</w:t>
      </w:r>
      <w:r w:rsidR="00194316">
        <w:rPr>
          <w:b/>
          <w:color w:val="0070C0"/>
        </w:rPr>
        <w:t>"</w:t>
      </w:r>
      <w:r w:rsidR="00A67679">
        <w:rPr>
          <w:b/>
          <w:color w:val="0070C0"/>
        </w:rPr>
        <w:t>true</w:t>
      </w:r>
      <w:r w:rsidR="00194316">
        <w:rPr>
          <w:b/>
          <w:color w:val="0070C0"/>
        </w:rPr>
        <w:t>"</w:t>
      </w:r>
    </w:p>
    <w:p w14:paraId="3C86A0BD" w14:textId="77777777" w:rsidR="00574534" w:rsidRPr="00517BED" w:rsidRDefault="00574534" w:rsidP="00574534">
      <w:pPr>
        <w:pStyle w:val="XMLCode"/>
        <w:rPr>
          <w:b/>
          <w:color w:val="0070C0"/>
        </w:rPr>
      </w:pPr>
      <w:r w:rsidRPr="00517BED">
        <w:rPr>
          <w:b/>
          <w:color w:val="0070C0"/>
        </w:rPr>
        <w:t xml:space="preserve">                       penetration=</w:t>
      </w:r>
      <w:r w:rsidR="00194316">
        <w:rPr>
          <w:b/>
          <w:color w:val="0070C0"/>
        </w:rPr>
        <w:t>"</w:t>
      </w:r>
      <w:r w:rsidR="00A67679">
        <w:rPr>
          <w:b/>
          <w:color w:val="0070C0"/>
        </w:rPr>
        <w:t>0.6</w:t>
      </w:r>
      <w:r w:rsidR="00194316">
        <w:rPr>
          <w:b/>
          <w:color w:val="0070C0"/>
        </w:rPr>
        <w:t>"</w:t>
      </w:r>
    </w:p>
    <w:p w14:paraId="13D15951" w14:textId="77777777" w:rsidR="00574534" w:rsidRPr="00517BED" w:rsidRDefault="00574534" w:rsidP="00574534">
      <w:pPr>
        <w:pStyle w:val="XMLCode"/>
        <w:rPr>
          <w:b/>
          <w:color w:val="0070C0"/>
        </w:rPr>
      </w:pPr>
      <w:r w:rsidRPr="00517BED">
        <w:rPr>
          <w:b/>
          <w:color w:val="0070C0"/>
        </w:rPr>
        <w:t xml:space="preserve">                       thickness=</w:t>
      </w:r>
      <w:r w:rsidR="00194316">
        <w:rPr>
          <w:b/>
          <w:color w:val="0070C0"/>
        </w:rPr>
        <w:t>"</w:t>
      </w:r>
      <w:r w:rsidRPr="00517BED">
        <w:rPr>
          <w:b/>
          <w:color w:val="0070C0"/>
        </w:rPr>
        <w:t>.5</w:t>
      </w:r>
      <w:r w:rsidR="00194316">
        <w:rPr>
          <w:b/>
          <w:color w:val="0070C0"/>
        </w:rPr>
        <w:t>"</w:t>
      </w:r>
    </w:p>
    <w:p w14:paraId="615C3D0F" w14:textId="77777777" w:rsidR="00574534" w:rsidRPr="00517BED" w:rsidRDefault="00574534" w:rsidP="00574534">
      <w:pPr>
        <w:pStyle w:val="XMLCode"/>
        <w:rPr>
          <w:b/>
          <w:color w:val="0070C0"/>
        </w:rPr>
      </w:pPr>
      <w:r w:rsidRPr="00517BED">
        <w:rPr>
          <w:b/>
          <w:color w:val="0070C0"/>
        </w:rPr>
        <w:t xml:space="preserve">                       angle=</w:t>
      </w:r>
      <w:r w:rsidR="00194316">
        <w:rPr>
          <w:b/>
          <w:color w:val="0070C0"/>
        </w:rPr>
        <w:t>"</w:t>
      </w:r>
      <w:r w:rsidRPr="00517BED">
        <w:rPr>
          <w:b/>
          <w:color w:val="0070C0"/>
        </w:rPr>
        <w:t>30</w:t>
      </w:r>
      <w:r w:rsidR="00194316">
        <w:rPr>
          <w:b/>
          <w:color w:val="0070C0"/>
        </w:rPr>
        <w:t>"</w:t>
      </w:r>
    </w:p>
    <w:p w14:paraId="2A9F50FA" w14:textId="77777777" w:rsidR="005215A9" w:rsidRDefault="00574534" w:rsidP="00574534">
      <w:pPr>
        <w:pStyle w:val="XMLCode"/>
        <w:rPr>
          <w:b/>
          <w:color w:val="0070C0"/>
        </w:rPr>
      </w:pPr>
      <w:r w:rsidRPr="00517BED">
        <w:rPr>
          <w:b/>
          <w:color w:val="0070C0"/>
        </w:rPr>
        <w:t xml:space="preserve">                       section=</w:t>
      </w:r>
      <w:r w:rsidR="00194316">
        <w:rPr>
          <w:b/>
          <w:color w:val="0070C0"/>
        </w:rPr>
        <w:t>"</w:t>
      </w:r>
      <w:r w:rsidRPr="00517BED">
        <w:rPr>
          <w:b/>
          <w:color w:val="0070C0"/>
        </w:rPr>
        <w:t>HV</w:t>
      </w:r>
      <w:r w:rsidR="00194316">
        <w:rPr>
          <w:b/>
          <w:color w:val="0070C0"/>
        </w:rPr>
        <w:t>"</w:t>
      </w:r>
    </w:p>
    <w:p w14:paraId="3CF24935" w14:textId="77777777" w:rsidR="005215A9" w:rsidRDefault="005215A9" w:rsidP="005215A9">
      <w:pPr>
        <w:pStyle w:val="XMLCode"/>
        <w:rPr>
          <w:b/>
          <w:color w:val="0070C0"/>
        </w:rPr>
      </w:pPr>
      <w:r>
        <w:rPr>
          <w:b/>
          <w:color w:val="0070C0"/>
        </w:rPr>
        <w:t xml:space="preserve">                       filler=</w:t>
      </w:r>
      <w:r w:rsidR="00194316">
        <w:rPr>
          <w:b/>
          <w:color w:val="0070C0"/>
        </w:rPr>
        <w:t>"</w:t>
      </w:r>
      <w:r>
        <w:rPr>
          <w:b/>
          <w:color w:val="0070C0"/>
        </w:rPr>
        <w:t>yes</w:t>
      </w:r>
      <w:r w:rsidR="00194316">
        <w:rPr>
          <w:b/>
          <w:color w:val="0070C0"/>
        </w:rPr>
        <w:t>"</w:t>
      </w:r>
    </w:p>
    <w:p w14:paraId="35EF4D8C" w14:textId="77777777" w:rsidR="00645F8D" w:rsidRDefault="00645F8D" w:rsidP="005215A9">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387EBECA" w14:textId="77777777" w:rsidR="005215A9" w:rsidRPr="00517BED" w:rsidRDefault="005215A9" w:rsidP="005215A9">
      <w:pPr>
        <w:pStyle w:val="XMLCode"/>
        <w:rPr>
          <w:b/>
          <w:color w:val="0070C0"/>
        </w:rPr>
      </w:pPr>
      <w:r>
        <w:rPr>
          <w:b/>
          <w:color w:val="0070C0"/>
        </w:rPr>
        <w:t xml:space="preserve">                       shape=</w:t>
      </w:r>
      <w:r w:rsidR="00194316">
        <w:rPr>
          <w:b/>
          <w:color w:val="0070C0"/>
        </w:rPr>
        <w:t>"</w:t>
      </w:r>
      <w:r>
        <w:rPr>
          <w:b/>
          <w:color w:val="0070C0"/>
        </w:rPr>
        <w:t>straight</w:t>
      </w:r>
      <w:r w:rsidR="00194316">
        <w:rPr>
          <w:b/>
          <w:color w:val="0070C0"/>
        </w:rPr>
        <w:t>"</w:t>
      </w:r>
      <w:r>
        <w:rPr>
          <w:b/>
          <w:color w:val="0070C0"/>
        </w:rPr>
        <w:t xml:space="preserve"> /</w:t>
      </w:r>
      <w:r w:rsidRPr="00517BED">
        <w:rPr>
          <w:b/>
          <w:color w:val="0070C0"/>
        </w:rPr>
        <w:t>&gt;</w:t>
      </w:r>
    </w:p>
    <w:p w14:paraId="716A176F" w14:textId="77777777" w:rsidR="00574534" w:rsidRDefault="00574534" w:rsidP="00574534">
      <w:pPr>
        <w:pStyle w:val="XMLCode"/>
      </w:pPr>
      <w:r>
        <w:t xml:space="preserve">        &lt;</w:t>
      </w:r>
      <w:proofErr w:type="spellStart"/>
      <w:r>
        <w:t>she</w:t>
      </w:r>
      <w:r w:rsidR="00734976">
        <w:t>et_parameter</w:t>
      </w:r>
      <w:proofErr w:type="spellEnd"/>
      <w:r w:rsidR="001A5B06">
        <w:t xml:space="preserve"> ...</w:t>
      </w:r>
      <w:r>
        <w:t xml:space="preserve"> /&gt;</w:t>
      </w:r>
    </w:p>
    <w:p w14:paraId="0E11E52E" w14:textId="77777777" w:rsidR="00574534" w:rsidRDefault="00574534" w:rsidP="00574534">
      <w:pPr>
        <w:pStyle w:val="XMLCode"/>
      </w:pPr>
      <w:r>
        <w:t xml:space="preserve">        &lt;</w:t>
      </w:r>
      <w:proofErr w:type="spellStart"/>
      <w:r>
        <w:t>sheet_parameter</w:t>
      </w:r>
      <w:proofErr w:type="spellEnd"/>
      <w:r w:rsidR="00734976">
        <w:t xml:space="preserve"> </w:t>
      </w:r>
      <w:r w:rsidR="001A5B06">
        <w:t>...</w:t>
      </w:r>
      <w:r>
        <w:t xml:space="preserve"> /&gt;</w:t>
      </w:r>
    </w:p>
    <w:p w14:paraId="5F91BFE5" w14:textId="77777777" w:rsidR="00574534" w:rsidRPr="007055D9" w:rsidRDefault="00574534" w:rsidP="00574534">
      <w:pPr>
        <w:pStyle w:val="XMLCode"/>
      </w:pPr>
      <w:r>
        <w:t xml:space="preserve">    &lt;/</w:t>
      </w:r>
      <w:proofErr w:type="spellStart"/>
      <w:r>
        <w:t>k_joint</w:t>
      </w:r>
      <w:proofErr w:type="spellEnd"/>
      <w:r>
        <w:t>&gt;</w:t>
      </w:r>
    </w:p>
    <w:p w14:paraId="757B9825" w14:textId="77777777" w:rsidR="0006113C" w:rsidRDefault="0006113C" w:rsidP="00574534">
      <w:pPr>
        <w:pStyle w:val="XMLCode"/>
      </w:pPr>
      <w:r w:rsidRPr="007055D9">
        <w:t>&lt;/</w:t>
      </w:r>
      <w:proofErr w:type="spellStart"/>
      <w:r w:rsidR="00574534">
        <w:t>seamweld</w:t>
      </w:r>
      <w:proofErr w:type="spellEnd"/>
      <w:r w:rsidRPr="007055D9">
        <w:t>&gt;</w:t>
      </w:r>
    </w:p>
    <w:p w14:paraId="2188A91F" w14:textId="77777777" w:rsidR="00C85FA4" w:rsidRPr="007055D9" w:rsidRDefault="00C85FA4" w:rsidP="0006113C">
      <w:pPr>
        <w:pStyle w:val="XMLCode"/>
      </w:pPr>
    </w:p>
    <w:p w14:paraId="12CCD079" w14:textId="77777777" w:rsidR="00C349F8" w:rsidRPr="007055D9" w:rsidRDefault="00C349F8" w:rsidP="009647BD">
      <w:pPr>
        <w:pStyle w:val="berschrift4"/>
        <w:keepLines/>
        <w:ind w:left="862" w:hanging="862"/>
      </w:pPr>
      <w:bookmarkStart w:id="3270" w:name="WeldDefinitionCrossJoint"/>
      <w:bookmarkStart w:id="3271" w:name="_Ref397588351"/>
      <w:bookmarkStart w:id="3272" w:name="_Toc3557054"/>
      <w:bookmarkStart w:id="3273" w:name="_Toc27753668"/>
      <w:bookmarkStart w:id="3274" w:name="_Toc338939116"/>
      <w:bookmarkEnd w:id="3270"/>
      <w:r w:rsidRPr="007055D9">
        <w:t xml:space="preserve">Element </w:t>
      </w:r>
      <w:r w:rsidR="00194316">
        <w:t>"</w:t>
      </w:r>
      <w:proofErr w:type="spellStart"/>
      <w:r>
        <w:t>sheet_parameter</w:t>
      </w:r>
      <w:bookmarkEnd w:id="3271"/>
      <w:bookmarkEnd w:id="3272"/>
      <w:proofErr w:type="spellEnd"/>
      <w:r w:rsidR="00194316">
        <w:t>"</w:t>
      </w:r>
      <w:bookmarkEnd w:id="3273"/>
    </w:p>
    <w:p w14:paraId="56666D00" w14:textId="77777777" w:rsidR="00C349F8" w:rsidRPr="007055D9" w:rsidRDefault="00C349F8" w:rsidP="00C349F8">
      <w:pPr>
        <w:keepNext/>
        <w:keepLines/>
        <w:jc w:val="both"/>
      </w:pPr>
      <w:r w:rsidRPr="007055D9">
        <w:t xml:space="preserve">For the element </w:t>
      </w:r>
      <w:r w:rsidR="0070710C">
        <w:rPr>
          <w:rStyle w:val="XMLElement"/>
        </w:rPr>
        <w:t>&lt;</w:t>
      </w:r>
      <w:proofErr w:type="spellStart"/>
      <w:r w:rsidR="0070710C">
        <w:rPr>
          <w:rStyle w:val="XMLElement"/>
        </w:rPr>
        <w:t>s</w:t>
      </w:r>
      <w:r>
        <w:rPr>
          <w:rStyle w:val="XMLElement"/>
        </w:rPr>
        <w:t>heet_parameter</w:t>
      </w:r>
      <w:proofErr w:type="spellEnd"/>
      <w:r w:rsidR="0070710C" w:rsidRPr="0070710C">
        <w:rPr>
          <w:rStyle w:val="elementdeftypeChar"/>
        </w:rPr>
        <w:t>/&gt;</w:t>
      </w:r>
      <w:r w:rsidRPr="007055D9">
        <w:t>, the following attri</w:t>
      </w:r>
      <w:r>
        <w:t xml:space="preserve">butes can be specified for the </w:t>
      </w:r>
      <w:r w:rsidR="00237781">
        <w:t>K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C349F8" w:rsidRPr="007055D9" w14:paraId="3D6FC651"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27077EF" w14:textId="77777777" w:rsidR="00C349F8" w:rsidRPr="007055D9" w:rsidRDefault="00C349F8" w:rsidP="00C349F8">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B5EAFC" w14:textId="77777777" w:rsidR="00C349F8" w:rsidRPr="007055D9" w:rsidRDefault="00C349F8" w:rsidP="00C349F8">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49340" w14:textId="77777777" w:rsidR="00C349F8" w:rsidRPr="007055D9" w:rsidRDefault="003C5489" w:rsidP="00C349F8">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91BF96" w14:textId="77777777" w:rsidR="00C349F8" w:rsidRPr="007055D9" w:rsidRDefault="009436D3" w:rsidP="00C349F8">
            <w:pPr>
              <w:keepNext/>
              <w:keepLines/>
              <w:rPr>
                <w:b/>
                <w:i/>
              </w:rPr>
            </w:pPr>
            <w:r w:rsidRPr="00A20C5C">
              <w:rPr>
                <w:b/>
                <w:i/>
              </w:rPr>
              <w:t>Constraint</w:t>
            </w:r>
            <w:r>
              <w:rPr>
                <w:b/>
                <w:i/>
              </w:rPr>
              <w:t xml:space="preserve"> / Remarks</w:t>
            </w:r>
          </w:p>
        </w:tc>
      </w:tr>
      <w:tr w:rsidR="00C349F8" w:rsidRPr="007055D9" w14:paraId="09156010" w14:textId="77777777" w:rsidTr="00E70582">
        <w:trPr>
          <w:jc w:val="center"/>
        </w:trPr>
        <w:tc>
          <w:tcPr>
            <w:tcW w:w="1574" w:type="dxa"/>
            <w:shd w:val="clear" w:color="auto" w:fill="auto"/>
          </w:tcPr>
          <w:p w14:paraId="0417EFB1" w14:textId="77777777" w:rsidR="00C349F8" w:rsidRPr="002D6B99" w:rsidRDefault="00C349F8" w:rsidP="00C349F8">
            <w:pPr>
              <w:keepNext/>
              <w:keepLines/>
              <w:rPr>
                <w:rStyle w:val="Kommentarzeichen"/>
                <w:sz w:val="20"/>
                <w:szCs w:val="20"/>
                <w:lang w:eastAsia="x-none"/>
              </w:rPr>
            </w:pPr>
            <w:r>
              <w:rPr>
                <w:sz w:val="20"/>
                <w:szCs w:val="20"/>
              </w:rPr>
              <w:t>index</w:t>
            </w:r>
          </w:p>
        </w:tc>
        <w:tc>
          <w:tcPr>
            <w:tcW w:w="1418" w:type="dxa"/>
            <w:shd w:val="clear" w:color="auto" w:fill="auto"/>
          </w:tcPr>
          <w:p w14:paraId="2552F9BF" w14:textId="77777777" w:rsidR="00C349F8" w:rsidRPr="002D6B99" w:rsidRDefault="00C9639A" w:rsidP="00C349F8">
            <w:pPr>
              <w:keepNext/>
              <w:keepLines/>
              <w:rPr>
                <w:sz w:val="20"/>
                <w:szCs w:val="20"/>
              </w:rPr>
            </w:pPr>
            <w:r>
              <w:rPr>
                <w:sz w:val="20"/>
                <w:szCs w:val="20"/>
              </w:rPr>
              <w:t>Integer</w:t>
            </w:r>
          </w:p>
        </w:tc>
        <w:tc>
          <w:tcPr>
            <w:tcW w:w="1275" w:type="dxa"/>
            <w:shd w:val="clear" w:color="auto" w:fill="auto"/>
          </w:tcPr>
          <w:p w14:paraId="7B43E0CF" w14:textId="77777777" w:rsidR="00C349F8" w:rsidRPr="002D6B99" w:rsidRDefault="00C349F8" w:rsidP="00C349F8">
            <w:pPr>
              <w:keepNext/>
              <w:keepLines/>
              <w:rPr>
                <w:sz w:val="20"/>
                <w:szCs w:val="20"/>
              </w:rPr>
            </w:pPr>
            <w:r w:rsidRPr="002D6B99">
              <w:rPr>
                <w:sz w:val="20"/>
                <w:szCs w:val="20"/>
              </w:rPr>
              <w:t>Required</w:t>
            </w:r>
          </w:p>
        </w:tc>
        <w:tc>
          <w:tcPr>
            <w:tcW w:w="4264" w:type="dxa"/>
            <w:shd w:val="clear" w:color="auto" w:fill="auto"/>
          </w:tcPr>
          <w:p w14:paraId="76146FE3" w14:textId="77777777" w:rsidR="00C349F8" w:rsidRPr="002D6B99" w:rsidRDefault="00C349F8" w:rsidP="00C349F8">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C349F8" w:rsidRPr="007055D9" w14:paraId="2717CF35" w14:textId="77777777" w:rsidTr="00E70582">
        <w:trPr>
          <w:jc w:val="center"/>
        </w:trPr>
        <w:tc>
          <w:tcPr>
            <w:tcW w:w="1574" w:type="dxa"/>
            <w:shd w:val="clear" w:color="auto" w:fill="auto"/>
            <w:vAlign w:val="bottom"/>
          </w:tcPr>
          <w:p w14:paraId="1412FE63" w14:textId="77777777" w:rsidR="00C349F8" w:rsidRDefault="00C349F8" w:rsidP="00C349F8">
            <w:pPr>
              <w:keepNext/>
              <w:keepLines/>
              <w:rPr>
                <w:sz w:val="20"/>
                <w:szCs w:val="20"/>
              </w:rPr>
            </w:pPr>
            <w:r>
              <w:rPr>
                <w:sz w:val="20"/>
                <w:szCs w:val="20"/>
              </w:rPr>
              <w:t>gap</w:t>
            </w:r>
          </w:p>
        </w:tc>
        <w:tc>
          <w:tcPr>
            <w:tcW w:w="1418" w:type="dxa"/>
            <w:shd w:val="clear" w:color="auto" w:fill="auto"/>
            <w:vAlign w:val="bottom"/>
          </w:tcPr>
          <w:p w14:paraId="37B5D4C3" w14:textId="77777777" w:rsidR="00C349F8" w:rsidRPr="002D6B99" w:rsidRDefault="00C9639A" w:rsidP="00C349F8">
            <w:pPr>
              <w:keepNext/>
              <w:keepLines/>
              <w:rPr>
                <w:sz w:val="20"/>
                <w:szCs w:val="20"/>
              </w:rPr>
            </w:pPr>
            <w:r>
              <w:rPr>
                <w:sz w:val="20"/>
                <w:szCs w:val="20"/>
              </w:rPr>
              <w:t>Floating Point</w:t>
            </w:r>
          </w:p>
        </w:tc>
        <w:tc>
          <w:tcPr>
            <w:tcW w:w="1275" w:type="dxa"/>
            <w:shd w:val="clear" w:color="auto" w:fill="auto"/>
            <w:vAlign w:val="bottom"/>
          </w:tcPr>
          <w:p w14:paraId="55B00A8A" w14:textId="77777777" w:rsidR="00C349F8" w:rsidRPr="002D6B99" w:rsidRDefault="00B85EEA" w:rsidP="00C349F8">
            <w:pPr>
              <w:keepNext/>
              <w:keepLines/>
              <w:rPr>
                <w:sz w:val="20"/>
                <w:szCs w:val="20"/>
              </w:rPr>
            </w:pPr>
            <w:r>
              <w:rPr>
                <w:sz w:val="20"/>
                <w:szCs w:val="20"/>
              </w:rPr>
              <w:t>Optional</w:t>
            </w:r>
          </w:p>
        </w:tc>
        <w:tc>
          <w:tcPr>
            <w:tcW w:w="4264" w:type="dxa"/>
            <w:shd w:val="clear" w:color="auto" w:fill="auto"/>
            <w:vAlign w:val="bottom"/>
          </w:tcPr>
          <w:p w14:paraId="5D9137D5" w14:textId="77777777" w:rsidR="00C349F8" w:rsidRPr="002D6B99" w:rsidRDefault="00835F7D" w:rsidP="00C349F8">
            <w:pPr>
              <w:keepNext/>
              <w:keepLines/>
              <w:rPr>
                <w:sz w:val="20"/>
                <w:szCs w:val="20"/>
              </w:rPr>
            </w:pPr>
            <w:r>
              <w:rPr>
                <w:sz w:val="20"/>
                <w:szCs w:val="20"/>
              </w:rPr>
              <w:t>Default value is 0</w:t>
            </w:r>
          </w:p>
        </w:tc>
      </w:tr>
      <w:tr w:rsidR="00C349F8" w:rsidRPr="007055D9" w14:paraId="6D764E22" w14:textId="77777777" w:rsidTr="00E70582">
        <w:trPr>
          <w:jc w:val="center"/>
        </w:trPr>
        <w:tc>
          <w:tcPr>
            <w:tcW w:w="1574" w:type="dxa"/>
            <w:shd w:val="clear" w:color="auto" w:fill="auto"/>
            <w:vAlign w:val="bottom"/>
          </w:tcPr>
          <w:p w14:paraId="5774DC26" w14:textId="77777777" w:rsidR="00C349F8" w:rsidRDefault="00B85EEA" w:rsidP="00B85EEA">
            <w:pPr>
              <w:keepNext/>
              <w:keepLines/>
              <w:rPr>
                <w:sz w:val="20"/>
                <w:szCs w:val="20"/>
              </w:rPr>
            </w:pPr>
            <w:r>
              <w:rPr>
                <w:sz w:val="20"/>
                <w:szCs w:val="20"/>
              </w:rPr>
              <w:t xml:space="preserve">sheet_ thickness </w:t>
            </w:r>
          </w:p>
        </w:tc>
        <w:tc>
          <w:tcPr>
            <w:tcW w:w="1418" w:type="dxa"/>
            <w:shd w:val="clear" w:color="auto" w:fill="auto"/>
            <w:vAlign w:val="bottom"/>
          </w:tcPr>
          <w:p w14:paraId="392E8AFA" w14:textId="77777777" w:rsidR="00C349F8" w:rsidRPr="002D6B99" w:rsidRDefault="00C9639A" w:rsidP="00C349F8">
            <w:pPr>
              <w:keepNext/>
              <w:keepLines/>
              <w:rPr>
                <w:sz w:val="20"/>
                <w:szCs w:val="20"/>
              </w:rPr>
            </w:pPr>
            <w:r>
              <w:rPr>
                <w:sz w:val="20"/>
                <w:szCs w:val="20"/>
              </w:rPr>
              <w:t>Floating Point</w:t>
            </w:r>
          </w:p>
        </w:tc>
        <w:tc>
          <w:tcPr>
            <w:tcW w:w="1275" w:type="dxa"/>
            <w:shd w:val="clear" w:color="auto" w:fill="auto"/>
            <w:vAlign w:val="bottom"/>
          </w:tcPr>
          <w:p w14:paraId="4996653F" w14:textId="77777777" w:rsidR="00C349F8" w:rsidRPr="002D6B99" w:rsidRDefault="00B85EEA" w:rsidP="00C349F8">
            <w:pPr>
              <w:keepNext/>
              <w:keepLines/>
              <w:rPr>
                <w:sz w:val="20"/>
                <w:szCs w:val="20"/>
              </w:rPr>
            </w:pPr>
            <w:r>
              <w:rPr>
                <w:sz w:val="20"/>
                <w:szCs w:val="20"/>
              </w:rPr>
              <w:t>Optional</w:t>
            </w:r>
          </w:p>
        </w:tc>
        <w:tc>
          <w:tcPr>
            <w:tcW w:w="4264" w:type="dxa"/>
            <w:shd w:val="clear" w:color="auto" w:fill="auto"/>
            <w:vAlign w:val="bottom"/>
          </w:tcPr>
          <w:p w14:paraId="29B70638" w14:textId="77777777" w:rsidR="00C349F8" w:rsidRPr="002D6B99" w:rsidRDefault="00C349F8" w:rsidP="00C349F8">
            <w:pPr>
              <w:keepNext/>
              <w:keepLines/>
              <w:rPr>
                <w:sz w:val="20"/>
                <w:szCs w:val="20"/>
              </w:rPr>
            </w:pPr>
            <w:r>
              <w:rPr>
                <w:sz w:val="20"/>
                <w:szCs w:val="20"/>
              </w:rPr>
              <w:t>-</w:t>
            </w:r>
          </w:p>
        </w:tc>
      </w:tr>
      <w:tr w:rsidR="00C349F8" w:rsidRPr="007055D9" w14:paraId="2BC68D21" w14:textId="77777777" w:rsidTr="00E70582">
        <w:trPr>
          <w:jc w:val="center"/>
        </w:trPr>
        <w:tc>
          <w:tcPr>
            <w:tcW w:w="1574" w:type="dxa"/>
            <w:shd w:val="clear" w:color="auto" w:fill="auto"/>
            <w:vAlign w:val="bottom"/>
          </w:tcPr>
          <w:p w14:paraId="6EA06C9A" w14:textId="77777777" w:rsidR="00C349F8" w:rsidRDefault="00C349F8" w:rsidP="00C349F8">
            <w:pPr>
              <w:keepNext/>
              <w:keepLines/>
              <w:rPr>
                <w:sz w:val="20"/>
                <w:szCs w:val="20"/>
              </w:rPr>
            </w:pPr>
            <w:proofErr w:type="spellStart"/>
            <w:r>
              <w:rPr>
                <w:sz w:val="20"/>
                <w:szCs w:val="20"/>
              </w:rPr>
              <w:t>sheet_angle</w:t>
            </w:r>
            <w:proofErr w:type="spellEnd"/>
          </w:p>
        </w:tc>
        <w:tc>
          <w:tcPr>
            <w:tcW w:w="1418" w:type="dxa"/>
            <w:shd w:val="clear" w:color="auto" w:fill="auto"/>
            <w:vAlign w:val="bottom"/>
          </w:tcPr>
          <w:p w14:paraId="1B7352B3" w14:textId="77777777" w:rsidR="00C349F8" w:rsidRPr="002D6B99" w:rsidRDefault="00C9639A" w:rsidP="00C349F8">
            <w:pPr>
              <w:keepNext/>
              <w:keepLines/>
              <w:rPr>
                <w:sz w:val="20"/>
                <w:szCs w:val="20"/>
              </w:rPr>
            </w:pPr>
            <w:r>
              <w:rPr>
                <w:sz w:val="20"/>
                <w:szCs w:val="20"/>
              </w:rPr>
              <w:t>Floating Point</w:t>
            </w:r>
          </w:p>
        </w:tc>
        <w:tc>
          <w:tcPr>
            <w:tcW w:w="1275" w:type="dxa"/>
            <w:shd w:val="clear" w:color="auto" w:fill="auto"/>
            <w:vAlign w:val="bottom"/>
          </w:tcPr>
          <w:p w14:paraId="32384F28" w14:textId="77777777" w:rsidR="00C349F8" w:rsidRPr="002D6B99" w:rsidRDefault="00B85EEA" w:rsidP="00C349F8">
            <w:pPr>
              <w:keepNext/>
              <w:keepLines/>
              <w:rPr>
                <w:sz w:val="20"/>
                <w:szCs w:val="20"/>
              </w:rPr>
            </w:pPr>
            <w:r>
              <w:rPr>
                <w:sz w:val="20"/>
                <w:szCs w:val="20"/>
              </w:rPr>
              <w:t>Optional</w:t>
            </w:r>
          </w:p>
        </w:tc>
        <w:tc>
          <w:tcPr>
            <w:tcW w:w="4264" w:type="dxa"/>
            <w:shd w:val="clear" w:color="auto" w:fill="auto"/>
            <w:vAlign w:val="bottom"/>
          </w:tcPr>
          <w:p w14:paraId="354178DD" w14:textId="77777777" w:rsidR="00C349F8" w:rsidRPr="002D6B99" w:rsidRDefault="00C349F8" w:rsidP="00237781">
            <w:pPr>
              <w:keepNext/>
              <w:keepLines/>
              <w:rPr>
                <w:sz w:val="20"/>
                <w:szCs w:val="20"/>
              </w:rPr>
            </w:pPr>
            <w:r>
              <w:rPr>
                <w:sz w:val="20"/>
                <w:szCs w:val="20"/>
              </w:rPr>
              <w:t>-</w:t>
            </w:r>
          </w:p>
        </w:tc>
      </w:tr>
    </w:tbl>
    <w:p w14:paraId="7B20F277" w14:textId="4C8BE833" w:rsidR="00237781" w:rsidRDefault="00237781" w:rsidP="00F3716C">
      <w:pPr>
        <w:pStyle w:val="Beschriftung"/>
        <w:spacing w:before="120"/>
      </w:pPr>
      <w:bookmarkStart w:id="3275" w:name="_Toc3566518"/>
      <w:bookmarkStart w:id="3276" w:name="_Toc27753889"/>
      <w:r>
        <w:t xml:space="preserve">Table </w:t>
      </w:r>
      <w:ins w:id="3277" w:author="Dr. Carsten Franke" w:date="2020-03-09T16:02:00Z">
        <w:r w:rsidR="001D2A94">
          <w:fldChar w:fldCharType="begin"/>
        </w:r>
        <w:r w:rsidR="001D2A94">
          <w:instrText xml:space="preserve"> SEQ Table \* ARABIC </w:instrText>
        </w:r>
      </w:ins>
      <w:r w:rsidR="001D2A94">
        <w:fldChar w:fldCharType="separate"/>
      </w:r>
      <w:ins w:id="3278" w:author="Dr. Carsten Franke" w:date="2020-03-09T16:02:00Z">
        <w:r w:rsidR="001D2A94">
          <w:rPr>
            <w:noProof/>
          </w:rPr>
          <w:t>116</w:t>
        </w:r>
        <w:r w:rsidR="001D2A94">
          <w:fldChar w:fldCharType="end"/>
        </w:r>
      </w:ins>
      <w:del w:id="3279" w:author="Dr. Carsten Franke" w:date="2020-03-09T16:02:00Z">
        <w:r w:rsidR="00D43112" w:rsidDel="001D2A94">
          <w:fldChar w:fldCharType="begin"/>
        </w:r>
        <w:r w:rsidR="00D43112" w:rsidDel="001D2A94">
          <w:delInstrText xml:space="preserve"> SEQ Table \* ARABIC </w:delInstrText>
        </w:r>
        <w:r w:rsidR="00D43112" w:rsidDel="001D2A94">
          <w:fldChar w:fldCharType="separate"/>
        </w:r>
      </w:del>
      <w:del w:id="3280" w:author="Dr. Carsten Franke" w:date="2020-03-09T14:38:00Z">
        <w:r w:rsidR="007E2D34" w:rsidDel="00004854">
          <w:rPr>
            <w:noProof/>
          </w:rPr>
          <w:delText>114</w:delText>
        </w:r>
      </w:del>
      <w:del w:id="3281" w:author="Dr. Carsten Franke" w:date="2020-03-09T16:02:00Z">
        <w:r w:rsidR="00D43112" w:rsidDel="001D2A94">
          <w:fldChar w:fldCharType="end"/>
        </w:r>
      </w:del>
      <w:r>
        <w:t xml:space="preserve">: </w:t>
      </w:r>
      <w:r w:rsidRPr="0008681E">
        <w:t>Attributes of element &lt;</w:t>
      </w:r>
      <w:proofErr w:type="spellStart"/>
      <w:r>
        <w:rPr>
          <w:rFonts w:ascii="Courier New" w:hAnsi="Courier New" w:cs="Courier New"/>
          <w:bCs w:val="0"/>
          <w:i/>
          <w:kern w:val="22"/>
          <w:sz w:val="18"/>
          <w:szCs w:val="18"/>
        </w:rPr>
        <w:t>sheet_parameter</w:t>
      </w:r>
      <w:proofErr w:type="spellEnd"/>
      <w:r w:rsidRPr="00E67798">
        <w:rPr>
          <w:rFonts w:ascii="Courier New" w:hAnsi="Courier New" w:cs="Courier New"/>
          <w:bCs w:val="0"/>
          <w:i/>
          <w:kern w:val="22"/>
          <w:sz w:val="18"/>
          <w:szCs w:val="18"/>
        </w:rPr>
        <w:t>/&gt;</w:t>
      </w:r>
      <w:r w:rsidRPr="0008681E">
        <w:t xml:space="preserve"> for </w:t>
      </w:r>
      <w:r>
        <w:t>K Joint</w:t>
      </w:r>
      <w:bookmarkEnd w:id="3275"/>
      <w:bookmarkEnd w:id="3276"/>
      <w:r>
        <w:t xml:space="preserve"> </w:t>
      </w:r>
    </w:p>
    <w:p w14:paraId="3A02CA5F" w14:textId="77777777" w:rsidR="00C349F8" w:rsidRDefault="00C349F8" w:rsidP="00C349F8">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181A8431" w14:textId="77777777" w:rsidR="00C349F8" w:rsidRDefault="00C349F8" w:rsidP="003C4247">
      <w:pPr>
        <w:pStyle w:val="XMLCode"/>
        <w:keepNext/>
      </w:pPr>
    </w:p>
    <w:p w14:paraId="4C4E11EF" w14:textId="77777777" w:rsidR="00C349F8" w:rsidRDefault="00C349F8" w:rsidP="003C4247">
      <w:pPr>
        <w:pStyle w:val="XMLCode"/>
        <w:keepNext/>
      </w:pPr>
      <w:r w:rsidRPr="007055D9">
        <w:t>&lt;</w:t>
      </w:r>
      <w:proofErr w:type="spellStart"/>
      <w:r>
        <w:t>seamweld</w:t>
      </w:r>
      <w:proofErr w:type="spellEnd"/>
      <w:r>
        <w:t>&gt;</w:t>
      </w:r>
    </w:p>
    <w:p w14:paraId="6A12D843" w14:textId="77777777" w:rsidR="00C349F8" w:rsidRPr="007055D9" w:rsidRDefault="00C349F8" w:rsidP="003C4247">
      <w:pPr>
        <w:pStyle w:val="XMLCode"/>
        <w:keepNext/>
      </w:pPr>
      <w:r>
        <w:t xml:space="preserve">    &lt;</w:t>
      </w:r>
      <w:proofErr w:type="spellStart"/>
      <w:r>
        <w:t>k_joint</w:t>
      </w:r>
      <w:proofErr w:type="spellEnd"/>
      <w:r>
        <w:t xml:space="preserve"> base=</w:t>
      </w:r>
      <w:r w:rsidR="00194316">
        <w:t>"</w:t>
      </w:r>
      <w:r>
        <w:t>2</w:t>
      </w:r>
      <w:r w:rsidR="00194316">
        <w:t>"</w:t>
      </w:r>
      <w:r>
        <w:t xml:space="preserve"> technology=</w:t>
      </w:r>
      <w:r w:rsidR="00194316">
        <w:t>"</w:t>
      </w:r>
      <w:r>
        <w:t>resistance</w:t>
      </w:r>
      <w:r w:rsidR="00194316">
        <w:t>"</w:t>
      </w:r>
      <w:r w:rsidRPr="007055D9">
        <w:t>&gt;</w:t>
      </w:r>
    </w:p>
    <w:p w14:paraId="6FFF6564" w14:textId="77777777" w:rsidR="00C349F8" w:rsidRPr="0033379A" w:rsidRDefault="00C349F8" w:rsidP="00C349F8">
      <w:pPr>
        <w:pStyle w:val="XMLCode"/>
        <w:rPr>
          <w:i/>
          <w:lang w:val="fr-FR"/>
        </w:rPr>
      </w:pPr>
      <w:r w:rsidRPr="006A238A">
        <w:t xml:space="preserve">        </w:t>
      </w:r>
      <w:r w:rsidRPr="0033379A">
        <w:rPr>
          <w:i/>
          <w:lang w:val="fr-FR"/>
        </w:rPr>
        <w:t>&lt;</w:t>
      </w:r>
      <w:proofErr w:type="spellStart"/>
      <w:proofErr w:type="gramStart"/>
      <w:r w:rsidRPr="0033379A">
        <w:rPr>
          <w:i/>
          <w:lang w:val="fr-FR"/>
        </w:rPr>
        <w:t>weld</w:t>
      </w:r>
      <w:proofErr w:type="gramEnd"/>
      <w:r w:rsidRPr="0033379A">
        <w:rPr>
          <w:i/>
          <w:lang w:val="fr-FR"/>
        </w:rPr>
        <w:t>_position</w:t>
      </w:r>
      <w:proofErr w:type="spellEnd"/>
      <w:r w:rsidRPr="0033379A">
        <w:rPr>
          <w:i/>
          <w:lang w:val="fr-FR"/>
        </w:rPr>
        <w:t xml:space="preserve"> </w:t>
      </w:r>
      <w:r w:rsidR="003A004C" w:rsidRPr="0033379A">
        <w:rPr>
          <w:i/>
          <w:lang w:val="fr-FR"/>
        </w:rPr>
        <w:t>u=</w:t>
      </w:r>
      <w:r w:rsidR="00194316" w:rsidRPr="0033379A">
        <w:rPr>
          <w:i/>
          <w:lang w:val="fr-FR"/>
        </w:rPr>
        <w:t>"</w:t>
      </w:r>
      <w:r w:rsidR="003A004C" w:rsidRPr="0033379A">
        <w:rPr>
          <w:i/>
          <w:lang w:val="fr-FR"/>
        </w:rPr>
        <w:t>1.0</w:t>
      </w:r>
      <w:r w:rsidR="00194316" w:rsidRPr="0033379A">
        <w:rPr>
          <w:i/>
          <w:lang w:val="fr-FR"/>
        </w:rPr>
        <w:t>"</w:t>
      </w:r>
      <w:r w:rsidR="003A004C" w:rsidRPr="0033379A">
        <w:rPr>
          <w:i/>
          <w:lang w:val="fr-FR"/>
        </w:rPr>
        <w:t xml:space="preserve"> x=</w:t>
      </w:r>
      <w:r w:rsidR="00194316" w:rsidRPr="0033379A">
        <w:rPr>
          <w:i/>
          <w:lang w:val="fr-FR"/>
        </w:rPr>
        <w:t>"</w:t>
      </w:r>
      <w:r w:rsidR="003A004C" w:rsidRPr="0033379A">
        <w:rPr>
          <w:i/>
          <w:lang w:val="fr-FR"/>
        </w:rPr>
        <w:t>2</w:t>
      </w:r>
      <w:r w:rsidR="00194316" w:rsidRPr="0033379A">
        <w:rPr>
          <w:i/>
          <w:lang w:val="fr-FR"/>
        </w:rPr>
        <w:t>"</w:t>
      </w:r>
      <w:r w:rsidR="003A004C" w:rsidRPr="0033379A">
        <w:rPr>
          <w:i/>
          <w:lang w:val="fr-FR"/>
        </w:rPr>
        <w:t xml:space="preserve"> y=</w:t>
      </w:r>
      <w:r w:rsidR="00194316" w:rsidRPr="0033379A">
        <w:rPr>
          <w:i/>
          <w:lang w:val="fr-FR"/>
        </w:rPr>
        <w:t>"</w:t>
      </w:r>
      <w:r w:rsidR="003A004C" w:rsidRPr="0033379A">
        <w:rPr>
          <w:i/>
          <w:lang w:val="fr-FR"/>
        </w:rPr>
        <w:t>0</w:t>
      </w:r>
      <w:r w:rsidR="00194316" w:rsidRPr="0033379A">
        <w:rPr>
          <w:i/>
          <w:lang w:val="fr-FR"/>
        </w:rPr>
        <w:t>"</w:t>
      </w:r>
      <w:r w:rsidR="003A004C" w:rsidRPr="0033379A">
        <w:rPr>
          <w:i/>
          <w:lang w:val="fr-FR"/>
        </w:rPr>
        <w:t xml:space="preserve"> z=</w:t>
      </w:r>
      <w:r w:rsidR="00194316" w:rsidRPr="0033379A">
        <w:rPr>
          <w:i/>
          <w:lang w:val="fr-FR"/>
        </w:rPr>
        <w:t>"</w:t>
      </w:r>
      <w:r w:rsidR="003A004C" w:rsidRPr="0033379A">
        <w:rPr>
          <w:i/>
          <w:lang w:val="fr-FR"/>
        </w:rPr>
        <w:t>1</w:t>
      </w:r>
      <w:r w:rsidR="00194316" w:rsidRPr="0033379A">
        <w:rPr>
          <w:i/>
          <w:lang w:val="fr-FR"/>
        </w:rPr>
        <w:t>"</w:t>
      </w:r>
      <w:r w:rsidRPr="0033379A">
        <w:rPr>
          <w:i/>
          <w:lang w:val="fr-FR"/>
        </w:rPr>
        <w:t xml:space="preserve"> .../&gt;</w:t>
      </w:r>
    </w:p>
    <w:p w14:paraId="33E1B27A" w14:textId="77777777" w:rsidR="003A004C" w:rsidRPr="0033379A" w:rsidRDefault="003A004C" w:rsidP="003A004C">
      <w:pPr>
        <w:pStyle w:val="XMLCode"/>
        <w:rPr>
          <w:i/>
          <w:lang w:val="fr-FR"/>
        </w:rPr>
      </w:pPr>
      <w:r w:rsidRPr="0033379A">
        <w:rPr>
          <w:i/>
          <w:lang w:val="fr-FR"/>
        </w:rPr>
        <w:t xml:space="preserve">        &lt;</w:t>
      </w:r>
      <w:proofErr w:type="spellStart"/>
      <w:proofErr w:type="gramStart"/>
      <w:r w:rsidRPr="0033379A">
        <w:rPr>
          <w:i/>
          <w:lang w:val="fr-FR"/>
        </w:rPr>
        <w:t>weld</w:t>
      </w:r>
      <w:proofErr w:type="gramEnd"/>
      <w:r w:rsidRPr="0033379A">
        <w:rPr>
          <w:i/>
          <w:lang w:val="fr-FR"/>
        </w:rPr>
        <w:t>_position</w:t>
      </w:r>
      <w:proofErr w:type="spellEnd"/>
      <w:r w:rsidRPr="0033379A">
        <w:rPr>
          <w:i/>
          <w:lang w:val="fr-FR"/>
        </w:rPr>
        <w:t xml:space="preserve"> u=</w:t>
      </w:r>
      <w:r w:rsidR="00194316" w:rsidRPr="0033379A">
        <w:rPr>
          <w:i/>
          <w:lang w:val="fr-FR"/>
        </w:rPr>
        <w:t>"</w:t>
      </w:r>
      <w:r w:rsidRPr="0033379A">
        <w:rPr>
          <w:i/>
          <w:lang w:val="fr-FR"/>
        </w:rPr>
        <w:t>0.0</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2</w:t>
      </w:r>
      <w:r w:rsidR="00194316" w:rsidRPr="0033379A">
        <w:rPr>
          <w:i/>
          <w:lang w:val="fr-FR"/>
        </w:rPr>
        <w:t>"</w:t>
      </w:r>
      <w:r w:rsidRPr="0033379A">
        <w:rPr>
          <w:i/>
          <w:lang w:val="fr-FR"/>
        </w:rPr>
        <w:t xml:space="preserve"> .../&gt;</w:t>
      </w:r>
    </w:p>
    <w:p w14:paraId="7488C39D" w14:textId="77777777" w:rsidR="003A004C" w:rsidRPr="0033379A" w:rsidRDefault="003A004C" w:rsidP="003A004C">
      <w:pPr>
        <w:pStyle w:val="XMLCode"/>
        <w:rPr>
          <w:i/>
          <w:lang w:val="fr-FR"/>
        </w:rPr>
      </w:pPr>
      <w:r w:rsidRPr="0033379A">
        <w:rPr>
          <w:i/>
          <w:lang w:val="fr-FR"/>
        </w:rPr>
        <w:t xml:space="preserve">        &lt;</w:t>
      </w:r>
      <w:proofErr w:type="spellStart"/>
      <w:proofErr w:type="gramStart"/>
      <w:r w:rsidRPr="0033379A">
        <w:rPr>
          <w:i/>
          <w:lang w:val="fr-FR"/>
        </w:rPr>
        <w:t>weld</w:t>
      </w:r>
      <w:proofErr w:type="gramEnd"/>
      <w:r w:rsidRPr="0033379A">
        <w:rPr>
          <w:i/>
          <w:lang w:val="fr-FR"/>
        </w:rPr>
        <w:t>_position</w:t>
      </w:r>
      <w:proofErr w:type="spellEnd"/>
      <w:r w:rsidRPr="0033379A">
        <w:rPr>
          <w:i/>
          <w:lang w:val="fr-FR"/>
        </w:rPr>
        <w:t xml:space="preserve"> u=</w:t>
      </w:r>
      <w:r w:rsidR="00194316" w:rsidRPr="0033379A">
        <w:rPr>
          <w:i/>
          <w:lang w:val="fr-FR"/>
        </w:rPr>
        <w:t>"</w:t>
      </w:r>
      <w:r w:rsidRPr="0033379A">
        <w:rPr>
          <w:i/>
          <w:lang w:val="fr-FR"/>
        </w:rPr>
        <w:t>1.0</w:t>
      </w:r>
      <w:r w:rsidR="00194316" w:rsidRPr="0033379A">
        <w:rPr>
          <w:i/>
          <w:lang w:val="fr-FR"/>
        </w:rPr>
        <w:t>"</w:t>
      </w:r>
      <w:r w:rsidRPr="0033379A">
        <w:rPr>
          <w:i/>
          <w:lang w:val="fr-FR"/>
        </w:rPr>
        <w:t xml:space="preserve"> x=</w:t>
      </w:r>
      <w:r w:rsidR="00194316" w:rsidRPr="0033379A">
        <w:rPr>
          <w:i/>
          <w:lang w:val="fr-FR"/>
        </w:rPr>
        <w:t>"</w:t>
      </w:r>
      <w:r w:rsidRPr="0033379A">
        <w:rPr>
          <w:i/>
          <w:lang w:val="fr-FR"/>
        </w:rPr>
        <w:t>-2</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 xml:space="preserve"> .../&gt;</w:t>
      </w:r>
    </w:p>
    <w:p w14:paraId="3DC5614F" w14:textId="77777777" w:rsidR="00C349F8" w:rsidRDefault="00C349F8" w:rsidP="00C349F8">
      <w:pPr>
        <w:pStyle w:val="XMLCode"/>
        <w:rPr>
          <w:b/>
          <w:color w:val="0070C0"/>
        </w:rPr>
      </w:pPr>
      <w:r w:rsidRPr="0033379A">
        <w:rPr>
          <w:lang w:val="fr-FR"/>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sidR="002B2B07">
        <w:rPr>
          <w:b/>
          <w:color w:val="0070C0"/>
        </w:rPr>
        <w:t>ex=</w:t>
      </w:r>
      <w:r w:rsidR="00194316">
        <w:rPr>
          <w:b/>
          <w:color w:val="0070C0"/>
        </w:rPr>
        <w:t>"</w:t>
      </w:r>
      <w:r w:rsidR="002B2B07">
        <w:rPr>
          <w:b/>
          <w:color w:val="0070C0"/>
        </w:rPr>
        <w:t>1</w:t>
      </w:r>
      <w:r w:rsidR="00194316">
        <w:rPr>
          <w:b/>
          <w:color w:val="0070C0"/>
        </w:rPr>
        <w:t>"</w:t>
      </w:r>
      <w:r>
        <w:rPr>
          <w:b/>
          <w:color w:val="0070C0"/>
        </w:rPr>
        <w:t xml:space="preserve"> gap=</w:t>
      </w:r>
      <w:r w:rsidR="00194316">
        <w:rPr>
          <w:b/>
          <w:color w:val="0070C0"/>
        </w:rPr>
        <w:t>"</w:t>
      </w:r>
      <w:r>
        <w:rPr>
          <w:b/>
          <w:color w:val="0070C0"/>
        </w:rPr>
        <w:t>1.</w:t>
      </w:r>
      <w:r w:rsidR="002B2B07">
        <w:rPr>
          <w:b/>
          <w:color w:val="0070C0"/>
        </w:rPr>
        <w:t>5</w:t>
      </w:r>
      <w:r w:rsidR="00194316">
        <w:rPr>
          <w:b/>
          <w:color w:val="0070C0"/>
        </w:rPr>
        <w:t>"</w:t>
      </w:r>
      <w:r w:rsidRPr="009F3818">
        <w:rPr>
          <w:b/>
          <w:color w:val="0070C0"/>
        </w:rPr>
        <w:t xml:space="preserve"> </w:t>
      </w:r>
      <w:proofErr w:type="spellStart"/>
      <w:r w:rsidR="00B85EEA">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sidR="002B2B07">
        <w:rPr>
          <w:b/>
          <w:color w:val="0070C0"/>
        </w:rPr>
        <w:t>45</w:t>
      </w:r>
      <w:r w:rsidR="00194316">
        <w:rPr>
          <w:b/>
          <w:color w:val="0070C0"/>
        </w:rPr>
        <w:t>"</w:t>
      </w:r>
      <w:r w:rsidRPr="009F3818">
        <w:rPr>
          <w:b/>
          <w:color w:val="0070C0"/>
        </w:rPr>
        <w:t>/&gt;</w:t>
      </w:r>
    </w:p>
    <w:p w14:paraId="5832F687" w14:textId="77777777" w:rsidR="002B2B07" w:rsidRPr="009F3818" w:rsidRDefault="002B2B07" w:rsidP="00C349F8">
      <w:pPr>
        <w:pStyle w:val="XMLCode"/>
        <w:rPr>
          <w:b/>
          <w:color w:val="0070C0"/>
        </w:rPr>
      </w:pPr>
      <w:r>
        <w:rPr>
          <w:b/>
          <w:color w:val="0070C0"/>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w:t>
      </w:r>
      <w:r w:rsidR="00194316">
        <w:rPr>
          <w:b/>
          <w:color w:val="0070C0"/>
        </w:rPr>
        <w:t>"</w:t>
      </w:r>
      <w:r>
        <w:rPr>
          <w:b/>
          <w:color w:val="0070C0"/>
        </w:rPr>
        <w:t>3</w:t>
      </w:r>
      <w:r w:rsidR="00194316">
        <w:rPr>
          <w:b/>
          <w:color w:val="0070C0"/>
        </w:rPr>
        <w:t>"</w:t>
      </w:r>
      <w:r>
        <w:rPr>
          <w:b/>
          <w:color w:val="0070C0"/>
        </w:rPr>
        <w:t xml:space="preserve"> gap=</w:t>
      </w:r>
      <w:r w:rsidR="00194316">
        <w:rPr>
          <w:b/>
          <w:color w:val="0070C0"/>
        </w:rPr>
        <w:t>"</w:t>
      </w:r>
      <w:r>
        <w:rPr>
          <w:b/>
          <w:color w:val="0070C0"/>
        </w:rPr>
        <w:t>1.0</w:t>
      </w:r>
      <w:r w:rsidR="00194316">
        <w:rPr>
          <w:b/>
          <w:color w:val="0070C0"/>
        </w:rPr>
        <w:t>"</w:t>
      </w:r>
      <w:r w:rsidRPr="009F3818">
        <w:rPr>
          <w:b/>
          <w:color w:val="0070C0"/>
        </w:rPr>
        <w:t xml:space="preserve"> </w:t>
      </w:r>
      <w:proofErr w:type="spellStart"/>
      <w:r w:rsidR="00B85EEA">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Pr>
          <w:b/>
          <w:color w:val="0070C0"/>
        </w:rPr>
        <w:t>30</w:t>
      </w:r>
      <w:r w:rsidR="00194316">
        <w:rPr>
          <w:b/>
          <w:color w:val="0070C0"/>
        </w:rPr>
        <w:t>"</w:t>
      </w:r>
      <w:r w:rsidRPr="009F3818">
        <w:rPr>
          <w:b/>
          <w:color w:val="0070C0"/>
        </w:rPr>
        <w:t>/&gt;</w:t>
      </w:r>
    </w:p>
    <w:p w14:paraId="36288949" w14:textId="77777777" w:rsidR="00C349F8" w:rsidRPr="007055D9" w:rsidRDefault="00C349F8" w:rsidP="00C349F8">
      <w:pPr>
        <w:pStyle w:val="XMLCode"/>
      </w:pPr>
      <w:r>
        <w:t xml:space="preserve">    &lt;/</w:t>
      </w:r>
      <w:proofErr w:type="spellStart"/>
      <w:r>
        <w:t>k_joint</w:t>
      </w:r>
      <w:proofErr w:type="spellEnd"/>
      <w:r>
        <w:t>&gt;</w:t>
      </w:r>
    </w:p>
    <w:p w14:paraId="4C27931B" w14:textId="77777777" w:rsidR="00C349F8" w:rsidRDefault="00C349F8" w:rsidP="00C349F8">
      <w:pPr>
        <w:pStyle w:val="XMLCode"/>
      </w:pPr>
      <w:r w:rsidRPr="007055D9">
        <w:t>&lt;/</w:t>
      </w:r>
      <w:proofErr w:type="spellStart"/>
      <w:r>
        <w:t>seamweld</w:t>
      </w:r>
      <w:proofErr w:type="spellEnd"/>
      <w:r w:rsidRPr="007055D9">
        <w:t>&gt;</w:t>
      </w:r>
    </w:p>
    <w:p w14:paraId="254347A1" w14:textId="77777777" w:rsidR="00C349F8" w:rsidRDefault="00C349F8" w:rsidP="00C349F8">
      <w:pPr>
        <w:pStyle w:val="XMLCode"/>
      </w:pPr>
    </w:p>
    <w:p w14:paraId="211FB6A5" w14:textId="77777777" w:rsidR="00255787" w:rsidRPr="007055D9" w:rsidRDefault="003D5487" w:rsidP="00327322">
      <w:pPr>
        <w:pStyle w:val="berschrift3"/>
      </w:pPr>
      <w:bookmarkStart w:id="3282" w:name="_Toc3557055"/>
      <w:bookmarkStart w:id="3283" w:name="_Toc27753669"/>
      <w:r>
        <w:lastRenderedPageBreak/>
        <w:t>Cruciform Joint</w:t>
      </w:r>
      <w:bookmarkEnd w:id="3274"/>
      <w:bookmarkEnd w:id="3282"/>
      <w:bookmarkEnd w:id="3283"/>
    </w:p>
    <w:p w14:paraId="58AE9289" w14:textId="77777777" w:rsidR="00255787" w:rsidRPr="007055D9" w:rsidRDefault="00255787" w:rsidP="00327322">
      <w:pPr>
        <w:keepNext/>
        <w:jc w:val="both"/>
      </w:pPr>
      <w:r w:rsidRPr="007055D9">
        <w:t>The cross</w:t>
      </w:r>
      <w:r w:rsidR="006E534D" w:rsidRPr="007055D9">
        <w:t xml:space="preserve"> joint </w:t>
      </w:r>
      <w:r w:rsidR="009174B8" w:rsidRPr="007055D9">
        <w:t>connects</w:t>
      </w:r>
      <w:r w:rsidRPr="007055D9">
        <w:t xml:space="preserve"> two welded sheets from different sides to a base sheet.</w:t>
      </w:r>
    </w:p>
    <w:p w14:paraId="3C386D42" w14:textId="77777777" w:rsidR="00255787" w:rsidRPr="007055D9" w:rsidRDefault="00255787" w:rsidP="005A2F72">
      <w:pPr>
        <w:jc w:val="both"/>
      </w:pPr>
      <w:r w:rsidRPr="007055D9">
        <w:t xml:space="preserve">There are four potential welds that can be specified for this type of connection. The parameters for each of the welds can be described </w:t>
      </w:r>
      <w:r w:rsidR="009174B8" w:rsidRPr="007055D9">
        <w:t>separately</w:t>
      </w:r>
      <w:r w:rsidRPr="007055D9">
        <w:t>.</w:t>
      </w:r>
    </w:p>
    <w:p w14:paraId="5BC44E7F" w14:textId="77777777" w:rsidR="00C85FA4" w:rsidRPr="007055D9" w:rsidRDefault="005A2F72" w:rsidP="005A2F72">
      <w:pPr>
        <w:jc w:val="both"/>
      </w:pPr>
      <w:r>
        <w:t xml:space="preserve">The XML definition of a Cruciform </w:t>
      </w:r>
      <w:r w:rsidR="00DB46FE" w:rsidRPr="007055D9">
        <w:t>Joint</w:t>
      </w:r>
      <w:bookmarkStart w:id="3284" w:name="GenericSeamWeldWeldingTechnology"/>
      <w:bookmarkEnd w:id="3284"/>
      <w:r>
        <w:t xml:space="preserve"> </w:t>
      </w:r>
      <w:r w:rsidR="00DB46FE" w:rsidRPr="007055D9">
        <w:t xml:space="preserve">supports up to four weld positions. Each of the weld positions is specified using the element </w:t>
      </w:r>
      <w:r w:rsidR="00AA1695">
        <w:rPr>
          <w:rStyle w:val="XMLElement"/>
        </w:rPr>
        <w:t>&lt;</w:t>
      </w:r>
      <w:proofErr w:type="spellStart"/>
      <w:r w:rsidR="00AA1695">
        <w:rPr>
          <w:rStyle w:val="XMLElement"/>
        </w:rPr>
        <w:t>w</w:t>
      </w:r>
      <w:r w:rsidR="00DB46FE" w:rsidRPr="007055D9">
        <w:rPr>
          <w:rStyle w:val="XMLElement"/>
        </w:rPr>
        <w:t>eld_positio</w:t>
      </w:r>
      <w:r w:rsidR="00AA1695">
        <w:rPr>
          <w:rStyle w:val="XMLElement"/>
        </w:rPr>
        <w:t>n</w:t>
      </w:r>
      <w:proofErr w:type="spellEnd"/>
      <w:r w:rsidR="00AA1695">
        <w:rPr>
          <w:rStyle w:val="XMLElement"/>
        </w:rPr>
        <w:t>/&gt;</w:t>
      </w:r>
      <w:r w:rsidR="00DB46FE" w:rsidRPr="007055D9">
        <w:rPr>
          <w:rStyle w:val="XMLElement"/>
        </w:rPr>
        <w:t xml:space="preserve"> </w:t>
      </w:r>
      <w:r w:rsidR="00DB46FE" w:rsidRPr="007055D9">
        <w:t xml:space="preserve">with the corresponding attributes and nested elements inside the </w:t>
      </w:r>
      <w:r w:rsidR="00D91274" w:rsidRPr="00D91274">
        <w:t>subtype</w:t>
      </w:r>
      <w:r w:rsidR="00DB46FE" w:rsidRPr="007055D9">
        <w:t xml:space="preserve"> definition.</w:t>
      </w:r>
    </w:p>
    <w:p w14:paraId="15044FF5" w14:textId="77777777" w:rsidR="00255787" w:rsidRPr="007055D9" w:rsidRDefault="00645F8D" w:rsidP="00645F8D">
      <w:pPr>
        <w:pStyle w:val="berschrift4"/>
        <w:numPr>
          <w:ilvl w:val="3"/>
          <w:numId w:val="13"/>
        </w:numPr>
        <w:tabs>
          <w:tab w:val="clear" w:pos="864"/>
          <w:tab w:val="num" w:pos="993"/>
        </w:tabs>
      </w:pPr>
      <w:bookmarkStart w:id="3285" w:name="_Toc3557056"/>
      <w:bookmarkStart w:id="3286" w:name="_Toc27753670"/>
      <w:r>
        <w:rPr>
          <w:noProof/>
          <w:lang w:eastAsia="en-US"/>
        </w:rPr>
        <w:drawing>
          <wp:anchor distT="0" distB="0" distL="114300" distR="114300" simplePos="0" relativeHeight="251629056" behindDoc="1" locked="0" layoutInCell="1" allowOverlap="1" wp14:anchorId="1902757A" wp14:editId="0E61948D">
            <wp:simplePos x="0" y="0"/>
            <wp:positionH relativeFrom="column">
              <wp:posOffset>3251835</wp:posOffset>
            </wp:positionH>
            <wp:positionV relativeFrom="paragraph">
              <wp:posOffset>-241315</wp:posOffset>
            </wp:positionV>
            <wp:extent cx="2209800" cy="1835785"/>
            <wp:effectExtent l="0" t="0" r="0" b="0"/>
            <wp:wrapNone/>
            <wp:docPr id="155" name="Bild 192"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2" descr="CruciformJoint_v2"/>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2209800" cy="1835785"/>
                    </a:xfrm>
                    <a:prstGeom prst="rect">
                      <a:avLst/>
                    </a:prstGeom>
                    <a:noFill/>
                    <a:ln>
                      <a:noFill/>
                    </a:ln>
                  </pic:spPr>
                </pic:pic>
              </a:graphicData>
            </a:graphic>
            <wp14:sizeRelH relativeFrom="page">
              <wp14:pctWidth>0</wp14:pctWidth>
            </wp14:sizeRelH>
            <wp14:sizeRelV relativeFrom="page">
              <wp14:pctHeight>0</wp14:pctHeight>
            </wp14:sizeRelV>
          </wp:anchor>
        </w:drawing>
      </w:r>
      <w:r w:rsidR="00255787" w:rsidRPr="007055D9">
        <w:t>Sheet Parameters</w:t>
      </w:r>
      <w:bookmarkEnd w:id="3285"/>
      <w:bookmarkEnd w:id="3286"/>
    </w:p>
    <w:p w14:paraId="617C1A1B" w14:textId="77777777" w:rsidR="00255787" w:rsidRPr="007055D9" w:rsidRDefault="00255787" w:rsidP="00645F8D">
      <w:pPr>
        <w:keepNext/>
      </w:pPr>
      <w:r w:rsidRPr="007055D9">
        <w:t>The parameters to describe the connection are:</w:t>
      </w:r>
    </w:p>
    <w:p w14:paraId="71026F2C" w14:textId="77777777" w:rsidR="00255787" w:rsidRPr="007055D9" w:rsidRDefault="00255787" w:rsidP="00645F8D">
      <w:pPr>
        <w:pStyle w:val="Aufzhlungszeichen"/>
        <w:keepNext/>
      </w:pPr>
      <w:proofErr w:type="spellStart"/>
      <w:r w:rsidRPr="005A2F72">
        <w:rPr>
          <w:sz w:val="24"/>
          <w:szCs w:val="28"/>
        </w:rPr>
        <w:t>t</w:t>
      </w:r>
      <w:r w:rsidRPr="005A2F72">
        <w:rPr>
          <w:sz w:val="24"/>
          <w:szCs w:val="28"/>
          <w:vertAlign w:val="subscript"/>
        </w:rPr>
        <w:t>B</w:t>
      </w:r>
      <w:proofErr w:type="spellEnd"/>
      <w:r w:rsidRPr="005A2F72">
        <w:rPr>
          <w:sz w:val="24"/>
          <w:szCs w:val="28"/>
          <w:vertAlign w:val="subscript"/>
        </w:rPr>
        <w:tab/>
      </w:r>
      <w:r w:rsidRPr="007055D9">
        <w:rPr>
          <w:sz w:val="28"/>
          <w:szCs w:val="28"/>
          <w:vertAlign w:val="subscript"/>
        </w:rPr>
        <w:tab/>
      </w:r>
      <w:r w:rsidRPr="007055D9">
        <w:t>Thickness of base sheet</w:t>
      </w:r>
    </w:p>
    <w:p w14:paraId="056FE45F" w14:textId="77777777" w:rsidR="00255787" w:rsidRPr="007055D9" w:rsidRDefault="00255787" w:rsidP="00255787">
      <w:pPr>
        <w:pStyle w:val="Aufzhlungszeichen"/>
      </w:pPr>
      <w:r w:rsidRPr="005A2F72">
        <w:rPr>
          <w:sz w:val="24"/>
          <w:szCs w:val="28"/>
        </w:rPr>
        <w:t>t</w:t>
      </w:r>
      <w:r w:rsidRPr="005A2F72">
        <w:rPr>
          <w:sz w:val="24"/>
          <w:szCs w:val="28"/>
          <w:vertAlign w:val="subscript"/>
        </w:rPr>
        <w:t>1</w:t>
      </w:r>
      <w:r w:rsidRPr="005A2F72">
        <w:rPr>
          <w:sz w:val="20"/>
        </w:rPr>
        <w:t xml:space="preserve">, </w:t>
      </w:r>
      <w:r w:rsidRPr="005A2F72">
        <w:rPr>
          <w:sz w:val="24"/>
          <w:szCs w:val="28"/>
        </w:rPr>
        <w:t>t</w:t>
      </w:r>
      <w:r w:rsidRPr="005A2F72">
        <w:rPr>
          <w:sz w:val="24"/>
          <w:szCs w:val="28"/>
          <w:vertAlign w:val="subscript"/>
        </w:rPr>
        <w:t>2</w:t>
      </w:r>
      <w:r w:rsidRPr="007055D9">
        <w:tab/>
        <w:t>Thickness of welded sheet</w:t>
      </w:r>
    </w:p>
    <w:p w14:paraId="3098CDE1" w14:textId="77777777" w:rsidR="00255787" w:rsidRPr="007055D9" w:rsidRDefault="00255787" w:rsidP="00255787">
      <w:pPr>
        <w:pStyle w:val="Aufzhlungszeichen"/>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711F0182" w14:textId="77777777" w:rsidR="00255787" w:rsidRDefault="00255787" w:rsidP="00255787">
      <w:pPr>
        <w:pStyle w:val="Aufzhlungszeichen"/>
      </w:pPr>
      <w:r w:rsidRPr="005A2F72">
        <w:rPr>
          <w:sz w:val="24"/>
          <w:szCs w:val="28"/>
        </w:rPr>
        <w:t>c</w:t>
      </w:r>
      <w:r w:rsidRPr="005A2F72">
        <w:rPr>
          <w:sz w:val="24"/>
          <w:szCs w:val="28"/>
          <w:vertAlign w:val="subscript"/>
        </w:rPr>
        <w:t>1</w:t>
      </w:r>
      <w:r w:rsidRPr="005A2F72">
        <w:rPr>
          <w:sz w:val="20"/>
        </w:rPr>
        <w:t xml:space="preserve">, </w:t>
      </w:r>
      <w:r w:rsidRPr="005A2F72">
        <w:rPr>
          <w:sz w:val="24"/>
          <w:szCs w:val="28"/>
        </w:rPr>
        <w:t>c</w:t>
      </w:r>
      <w:r w:rsidRPr="005A2F72">
        <w:rPr>
          <w:sz w:val="24"/>
          <w:szCs w:val="28"/>
          <w:vertAlign w:val="subscript"/>
        </w:rPr>
        <w:t>2</w:t>
      </w:r>
      <w:r w:rsidRPr="007055D9">
        <w:tab/>
        <w:t>Gap between base and welded sheet</w:t>
      </w:r>
    </w:p>
    <w:p w14:paraId="4D89D116" w14:textId="77777777" w:rsidR="00AA1695" w:rsidRPr="007055D9" w:rsidRDefault="00AA1695" w:rsidP="00AA1695">
      <w:pPr>
        <w:pStyle w:val="Aufzhlungszeichen"/>
        <w:numPr>
          <w:ilvl w:val="0"/>
          <w:numId w:val="0"/>
        </w:numPr>
        <w:ind w:left="454"/>
      </w:pPr>
    </w:p>
    <w:p w14:paraId="3B271262" w14:textId="77777777" w:rsidR="00255787" w:rsidRPr="007055D9" w:rsidRDefault="00AA1695" w:rsidP="005E1694">
      <w:pPr>
        <w:pStyle w:val="berschrift4"/>
        <w:tabs>
          <w:tab w:val="clear" w:pos="864"/>
          <w:tab w:val="num" w:pos="993"/>
        </w:tabs>
      </w:pPr>
      <w:bookmarkStart w:id="3287" w:name="_Toc3557057"/>
      <w:bookmarkStart w:id="3288" w:name="_Toc27753671"/>
      <w:r>
        <w:rPr>
          <w:noProof/>
          <w:lang w:eastAsia="en-US"/>
        </w:rPr>
        <mc:AlternateContent>
          <mc:Choice Requires="wps">
            <w:drawing>
              <wp:anchor distT="0" distB="0" distL="114300" distR="114300" simplePos="0" relativeHeight="251727360" behindDoc="0" locked="0" layoutInCell="1" allowOverlap="1" wp14:anchorId="508CA6C9" wp14:editId="3EE74463">
                <wp:simplePos x="0" y="0"/>
                <wp:positionH relativeFrom="column">
                  <wp:posOffset>3183255</wp:posOffset>
                </wp:positionH>
                <wp:positionV relativeFrom="paragraph">
                  <wp:posOffset>2804</wp:posOffset>
                </wp:positionV>
                <wp:extent cx="2209800" cy="635"/>
                <wp:effectExtent l="0" t="0" r="0" b="16510"/>
                <wp:wrapNone/>
                <wp:docPr id="1040" name="Text Box 1040"/>
                <wp:cNvGraphicFramePr/>
                <a:graphic xmlns:a="http://schemas.openxmlformats.org/drawingml/2006/main">
                  <a:graphicData uri="http://schemas.microsoft.com/office/word/2010/wordprocessingShape">
                    <wps:wsp>
                      <wps:cNvSpPr txBox="1"/>
                      <wps:spPr>
                        <a:xfrm>
                          <a:off x="0" y="0"/>
                          <a:ext cx="2209800" cy="635"/>
                        </a:xfrm>
                        <a:prstGeom prst="rect">
                          <a:avLst/>
                        </a:prstGeom>
                        <a:noFill/>
                        <a:ln>
                          <a:noFill/>
                        </a:ln>
                        <a:effectLst/>
                      </wps:spPr>
                      <wps:txbx>
                        <w:txbxContent>
                          <w:p w14:paraId="13904BEE" w14:textId="5BC881A8" w:rsidR="00B169DB" w:rsidRPr="00412853" w:rsidRDefault="00B169DB" w:rsidP="00AA1695">
                            <w:pPr>
                              <w:pStyle w:val="Beschriftung"/>
                              <w:rPr>
                                <w:noProof/>
                                <w:szCs w:val="24"/>
                              </w:rPr>
                            </w:pPr>
                            <w:bookmarkStart w:id="3289" w:name="_Toc3557145"/>
                            <w:bookmarkStart w:id="3290" w:name="_Toc27753763"/>
                            <w:r>
                              <w:t xml:space="preserve">Figure </w:t>
                            </w:r>
                            <w:r>
                              <w:fldChar w:fldCharType="begin"/>
                            </w:r>
                            <w:r>
                              <w:instrText xml:space="preserve"> SEQ Figure \* ARABIC </w:instrText>
                            </w:r>
                            <w:r>
                              <w:fldChar w:fldCharType="separate"/>
                            </w:r>
                            <w:ins w:id="3291" w:author="Dr. Carsten Franke" w:date="2020-03-09T14:39:00Z">
                              <w:r w:rsidR="00004854">
                                <w:rPr>
                                  <w:noProof/>
                                </w:rPr>
                                <w:t>72</w:t>
                              </w:r>
                            </w:ins>
                            <w:ins w:id="3292" w:author="nick" w:date="2020-02-20T20:00:00Z">
                              <w:del w:id="3293" w:author="Dr. Carsten Franke" w:date="2020-03-09T14:39:00Z">
                                <w:r w:rsidR="0047200E" w:rsidDel="00004854">
                                  <w:rPr>
                                    <w:noProof/>
                                  </w:rPr>
                                  <w:delText>73</w:delText>
                                </w:r>
                              </w:del>
                            </w:ins>
                            <w:del w:id="3294" w:author="Dr. Carsten Franke" w:date="2020-03-09T14:39:00Z">
                              <w:r w:rsidDel="00004854">
                                <w:rPr>
                                  <w:noProof/>
                                </w:rPr>
                                <w:delText>68</w:delText>
                              </w:r>
                            </w:del>
                            <w:r>
                              <w:fldChar w:fldCharType="end"/>
                            </w:r>
                            <w:r>
                              <w:t>: Cruciform Joint Sheet Layout</w:t>
                            </w:r>
                            <w:bookmarkEnd w:id="3289"/>
                            <w:bookmarkEnd w:id="32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8CA6C9" id="Text Box 1040" o:spid="_x0000_s1071" type="#_x0000_t202" style="position:absolute;left:0;text-align:left;margin-left:250.65pt;margin-top:.2pt;width:174pt;height:.05pt;z-index:251727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" filled="f" stroked="f">
                <v:textbox style="mso-fit-shape-to-text:t" inset="0,0,0,0">
                  <w:txbxContent>
                    <w:p w14:paraId="13904BEE" w14:textId="5BC881A8" w:rsidR="00B169DB" w:rsidRPr="00412853" w:rsidRDefault="00B169DB" w:rsidP="00AA1695">
                      <w:pPr>
                        <w:pStyle w:val="Beschriftung"/>
                        <w:rPr>
                          <w:noProof/>
                          <w:szCs w:val="24"/>
                        </w:rPr>
                      </w:pPr>
                      <w:bookmarkStart w:id="3295" w:name="_Toc3557145"/>
                      <w:bookmarkStart w:id="3296" w:name="_Toc27753763"/>
                      <w:r>
                        <w:t xml:space="preserve">Figure </w:t>
                      </w:r>
                      <w:r>
                        <w:fldChar w:fldCharType="begin"/>
                      </w:r>
                      <w:r>
                        <w:instrText xml:space="preserve"> SEQ Figure \* ARABIC </w:instrText>
                      </w:r>
                      <w:r>
                        <w:fldChar w:fldCharType="separate"/>
                      </w:r>
                      <w:ins w:id="3297" w:author="Dr. Carsten Franke" w:date="2020-03-09T14:39:00Z">
                        <w:r w:rsidR="00004854">
                          <w:rPr>
                            <w:noProof/>
                          </w:rPr>
                          <w:t>72</w:t>
                        </w:r>
                      </w:ins>
                      <w:ins w:id="3298" w:author="nick" w:date="2020-02-20T20:00:00Z">
                        <w:del w:id="3299" w:author="Dr. Carsten Franke" w:date="2020-03-09T14:39:00Z">
                          <w:r w:rsidR="0047200E" w:rsidDel="00004854">
                            <w:rPr>
                              <w:noProof/>
                            </w:rPr>
                            <w:delText>73</w:delText>
                          </w:r>
                        </w:del>
                      </w:ins>
                      <w:del w:id="3300" w:author="Dr. Carsten Franke" w:date="2020-03-09T14:39:00Z">
                        <w:r w:rsidDel="00004854">
                          <w:rPr>
                            <w:noProof/>
                          </w:rPr>
                          <w:delText>68</w:delText>
                        </w:r>
                      </w:del>
                      <w:r>
                        <w:fldChar w:fldCharType="end"/>
                      </w:r>
                      <w:r>
                        <w:t>: Cruciform Joint Sheet Layout</w:t>
                      </w:r>
                      <w:bookmarkEnd w:id="3295"/>
                      <w:bookmarkEnd w:id="3296"/>
                    </w:p>
                  </w:txbxContent>
                </v:textbox>
              </v:shape>
            </w:pict>
          </mc:Fallback>
        </mc:AlternateContent>
      </w:r>
      <w:r w:rsidR="00255787" w:rsidRPr="007055D9">
        <w:t>Weld Parameters</w:t>
      </w:r>
      <w:bookmarkEnd w:id="3287"/>
      <w:bookmarkEnd w:id="3288"/>
    </w:p>
    <w:p w14:paraId="64F907D3" w14:textId="77777777" w:rsidR="00255787" w:rsidRPr="007055D9" w:rsidRDefault="00E664A9" w:rsidP="00255787">
      <w:r>
        <w:rPr>
          <w:noProof/>
          <w:lang w:eastAsia="en-US"/>
        </w:rPr>
        <w:drawing>
          <wp:anchor distT="0" distB="0" distL="114300" distR="114300" simplePos="0" relativeHeight="251641344" behindDoc="0" locked="0" layoutInCell="1" allowOverlap="1" wp14:anchorId="49375BDC" wp14:editId="6BCBF537">
            <wp:simplePos x="0" y="0"/>
            <wp:positionH relativeFrom="column">
              <wp:posOffset>4620260</wp:posOffset>
            </wp:positionH>
            <wp:positionV relativeFrom="paragraph">
              <wp:posOffset>952500</wp:posOffset>
            </wp:positionV>
            <wp:extent cx="845185" cy="719455"/>
            <wp:effectExtent l="0" t="0" r="0" b="4445"/>
            <wp:wrapNone/>
            <wp:docPr id="152" name="Bild 196"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6" descr="CruciformJoint_v2"/>
                    <pic:cNvPicPr>
                      <a:picLocks noChangeAspect="1" noChangeArrowheads="1"/>
                    </pic:cNvPicPr>
                  </pic:nvPicPr>
                  <pic:blipFill>
                    <a:blip r:embed="rId188">
                      <a:extLst>
                        <a:ext uri="{28A0092B-C50C-407E-A947-70E740481C1C}">
                          <a14:useLocalDpi xmlns:a14="http://schemas.microsoft.com/office/drawing/2010/main" val="0"/>
                        </a:ext>
                      </a:extLst>
                    </a:blip>
                    <a:srcRect l="61478" t="53860" b="8365"/>
                    <a:stretch>
                      <a:fillRect/>
                    </a:stretch>
                  </pic:blipFill>
                  <pic:spPr bwMode="auto">
                    <a:xfrm>
                      <a:off x="0" y="0"/>
                      <a:ext cx="84518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633152" behindDoc="0" locked="0" layoutInCell="1" allowOverlap="1" wp14:anchorId="0A8B2736" wp14:editId="176BE935">
            <wp:simplePos x="0" y="0"/>
            <wp:positionH relativeFrom="column">
              <wp:posOffset>4620260</wp:posOffset>
            </wp:positionH>
            <wp:positionV relativeFrom="paragraph">
              <wp:posOffset>186055</wp:posOffset>
            </wp:positionV>
            <wp:extent cx="838835" cy="719455"/>
            <wp:effectExtent l="0" t="0" r="0" b="4445"/>
            <wp:wrapNone/>
            <wp:docPr id="153" name="Bild 193"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3" descr="CruciformJoint_v2"/>
                    <pic:cNvPicPr>
                      <a:picLocks noChangeAspect="1" noChangeArrowheads="1"/>
                    </pic:cNvPicPr>
                  </pic:nvPicPr>
                  <pic:blipFill>
                    <a:blip r:embed="rId188">
                      <a:extLst>
                        <a:ext uri="{28A0092B-C50C-407E-A947-70E740481C1C}">
                          <a14:useLocalDpi xmlns:a14="http://schemas.microsoft.com/office/drawing/2010/main" val="0"/>
                        </a:ext>
                      </a:extLst>
                    </a:blip>
                    <a:srcRect l="56519" t="18349" r="4959" b="43590"/>
                    <a:stretch>
                      <a:fillRect/>
                    </a:stretch>
                  </pic:blipFill>
                  <pic:spPr bwMode="auto">
                    <a:xfrm>
                      <a:off x="0" y="0"/>
                      <a:ext cx="83883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637248" behindDoc="0" locked="0" layoutInCell="1" allowOverlap="1" wp14:anchorId="21DE5EA3" wp14:editId="6AE15885">
            <wp:simplePos x="0" y="0"/>
            <wp:positionH relativeFrom="column">
              <wp:posOffset>3275965</wp:posOffset>
            </wp:positionH>
            <wp:positionV relativeFrom="paragraph">
              <wp:posOffset>229235</wp:posOffset>
            </wp:positionV>
            <wp:extent cx="821690" cy="719455"/>
            <wp:effectExtent l="0" t="0" r="0" b="4445"/>
            <wp:wrapNone/>
            <wp:docPr id="154" name="Bild 194"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4" descr="CruciformJoint_v2"/>
                    <pic:cNvPicPr>
                      <a:picLocks noChangeAspect="1" noChangeArrowheads="1"/>
                    </pic:cNvPicPr>
                  </pic:nvPicPr>
                  <pic:blipFill>
                    <a:blip r:embed="rId188">
                      <a:extLst>
                        <a:ext uri="{28A0092B-C50C-407E-A947-70E740481C1C}">
                          <a14:useLocalDpi xmlns:a14="http://schemas.microsoft.com/office/drawing/2010/main" val="0"/>
                        </a:ext>
                      </a:extLst>
                    </a:blip>
                    <a:srcRect l="17810" t="18349" r="44447" b="43590"/>
                    <a:stretch>
                      <a:fillRect/>
                    </a:stretch>
                  </pic:blipFill>
                  <pic:spPr bwMode="auto">
                    <a:xfrm>
                      <a:off x="0" y="0"/>
                      <a:ext cx="82169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645440" behindDoc="0" locked="0" layoutInCell="1" allowOverlap="1" wp14:anchorId="620DE731" wp14:editId="4A6B2CD3">
            <wp:simplePos x="0" y="0"/>
            <wp:positionH relativeFrom="column">
              <wp:posOffset>3275965</wp:posOffset>
            </wp:positionH>
            <wp:positionV relativeFrom="paragraph">
              <wp:posOffset>995680</wp:posOffset>
            </wp:positionV>
            <wp:extent cx="828040" cy="719455"/>
            <wp:effectExtent l="0" t="0" r="0" b="4445"/>
            <wp:wrapNone/>
            <wp:docPr id="151" name="Bild 197"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7" descr="CruciformJoint_v2"/>
                    <pic:cNvPicPr>
                      <a:picLocks noChangeAspect="1" noChangeArrowheads="1"/>
                    </pic:cNvPicPr>
                  </pic:nvPicPr>
                  <pic:blipFill>
                    <a:blip r:embed="rId188">
                      <a:extLst>
                        <a:ext uri="{28A0092B-C50C-407E-A947-70E740481C1C}">
                          <a14:useLocalDpi xmlns:a14="http://schemas.microsoft.com/office/drawing/2010/main" val="0"/>
                        </a:ext>
                      </a:extLst>
                    </a:blip>
                    <a:srcRect l="26822" t="53860" r="35434" b="8365"/>
                    <a:stretch>
                      <a:fillRect/>
                    </a:stretch>
                  </pic:blipFill>
                  <pic:spPr bwMode="auto">
                    <a:xfrm>
                      <a:off x="0" y="0"/>
                      <a:ext cx="82804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sidR="00AA1695">
        <w:rPr>
          <w:noProof/>
          <w:lang w:eastAsia="en-US"/>
        </w:rPr>
        <mc:AlternateContent>
          <mc:Choice Requires="wps">
            <w:drawing>
              <wp:anchor distT="0" distB="0" distL="114300" distR="114300" simplePos="0" relativeHeight="251731456" behindDoc="0" locked="0" layoutInCell="1" allowOverlap="1" wp14:anchorId="0CA37552" wp14:editId="75D87605">
                <wp:simplePos x="0" y="0"/>
                <wp:positionH relativeFrom="column">
                  <wp:posOffset>3274695</wp:posOffset>
                </wp:positionH>
                <wp:positionV relativeFrom="paragraph">
                  <wp:posOffset>1774190</wp:posOffset>
                </wp:positionV>
                <wp:extent cx="2190750" cy="635"/>
                <wp:effectExtent l="0" t="0" r="0" b="0"/>
                <wp:wrapNone/>
                <wp:docPr id="1041" name="Text Box 1041"/>
                <wp:cNvGraphicFramePr/>
                <a:graphic xmlns:a="http://schemas.openxmlformats.org/drawingml/2006/main">
                  <a:graphicData uri="http://schemas.microsoft.com/office/word/2010/wordprocessingShape">
                    <wps:wsp>
                      <wps:cNvSpPr txBox="1"/>
                      <wps:spPr>
                        <a:xfrm>
                          <a:off x="0" y="0"/>
                          <a:ext cx="2190750" cy="635"/>
                        </a:xfrm>
                        <a:prstGeom prst="rect">
                          <a:avLst/>
                        </a:prstGeom>
                        <a:solidFill>
                          <a:prstClr val="white"/>
                        </a:solidFill>
                        <a:ln>
                          <a:noFill/>
                        </a:ln>
                        <a:effectLst/>
                      </wps:spPr>
                      <wps:txbx>
                        <w:txbxContent>
                          <w:p w14:paraId="01B35AF1" w14:textId="355302A5" w:rsidR="00B169DB" w:rsidRPr="006E5062" w:rsidRDefault="00B169DB" w:rsidP="00AA1695">
                            <w:pPr>
                              <w:pStyle w:val="Beschriftung"/>
                              <w:rPr>
                                <w:noProof/>
                                <w:szCs w:val="24"/>
                              </w:rPr>
                            </w:pPr>
                            <w:bookmarkStart w:id="3301" w:name="_Toc3557146"/>
                            <w:bookmarkStart w:id="3302" w:name="_Toc27753764"/>
                            <w:r>
                              <w:t xml:space="preserve">Figure </w:t>
                            </w:r>
                            <w:r>
                              <w:fldChar w:fldCharType="begin"/>
                            </w:r>
                            <w:r>
                              <w:instrText xml:space="preserve"> SEQ Figure \* ARABIC </w:instrText>
                            </w:r>
                            <w:r>
                              <w:fldChar w:fldCharType="separate"/>
                            </w:r>
                            <w:ins w:id="3303" w:author="Dr. Carsten Franke" w:date="2020-03-09T14:39:00Z">
                              <w:r w:rsidR="00004854">
                                <w:rPr>
                                  <w:noProof/>
                                </w:rPr>
                                <w:t>73</w:t>
                              </w:r>
                            </w:ins>
                            <w:ins w:id="3304" w:author="nick" w:date="2020-02-20T20:00:00Z">
                              <w:del w:id="3305" w:author="Dr. Carsten Franke" w:date="2020-03-09T14:39:00Z">
                                <w:r w:rsidR="0047200E" w:rsidDel="00004854">
                                  <w:rPr>
                                    <w:noProof/>
                                  </w:rPr>
                                  <w:delText>74</w:delText>
                                </w:r>
                              </w:del>
                            </w:ins>
                            <w:del w:id="3306" w:author="Dr. Carsten Franke" w:date="2020-03-09T14:39:00Z">
                              <w:r w:rsidDel="00004854">
                                <w:rPr>
                                  <w:noProof/>
                                </w:rPr>
                                <w:delText>69</w:delText>
                              </w:r>
                            </w:del>
                            <w:r>
                              <w:fldChar w:fldCharType="end"/>
                            </w:r>
                            <w:r>
                              <w:t>: Parameters of Cruciform Joint</w:t>
                            </w:r>
                            <w:bookmarkEnd w:id="3301"/>
                            <w:bookmarkEnd w:id="33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CA37552" id="Text Box 1041" o:spid="_x0000_s1072" type="#_x0000_t202" style="position:absolute;margin-left:257.85pt;margin-top:139.7pt;width:172.5pt;height:.05pt;z-index:251731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" stroked="f">
                <v:textbox style="mso-fit-shape-to-text:t" inset="0,0,0,0">
                  <w:txbxContent>
                    <w:p w14:paraId="01B35AF1" w14:textId="355302A5" w:rsidR="00B169DB" w:rsidRPr="006E5062" w:rsidRDefault="00B169DB" w:rsidP="00AA1695">
                      <w:pPr>
                        <w:pStyle w:val="Beschriftung"/>
                        <w:rPr>
                          <w:noProof/>
                          <w:szCs w:val="24"/>
                        </w:rPr>
                      </w:pPr>
                      <w:bookmarkStart w:id="3307" w:name="_Toc3557146"/>
                      <w:bookmarkStart w:id="3308" w:name="_Toc27753764"/>
                      <w:r>
                        <w:t xml:space="preserve">Figure </w:t>
                      </w:r>
                      <w:r>
                        <w:fldChar w:fldCharType="begin"/>
                      </w:r>
                      <w:r>
                        <w:instrText xml:space="preserve"> SEQ Figure \* ARABIC </w:instrText>
                      </w:r>
                      <w:r>
                        <w:fldChar w:fldCharType="separate"/>
                      </w:r>
                      <w:ins w:id="3309" w:author="Dr. Carsten Franke" w:date="2020-03-09T14:39:00Z">
                        <w:r w:rsidR="00004854">
                          <w:rPr>
                            <w:noProof/>
                          </w:rPr>
                          <w:t>73</w:t>
                        </w:r>
                      </w:ins>
                      <w:ins w:id="3310" w:author="nick" w:date="2020-02-20T20:00:00Z">
                        <w:del w:id="3311" w:author="Dr. Carsten Franke" w:date="2020-03-09T14:39:00Z">
                          <w:r w:rsidR="0047200E" w:rsidDel="00004854">
                            <w:rPr>
                              <w:noProof/>
                            </w:rPr>
                            <w:delText>74</w:delText>
                          </w:r>
                        </w:del>
                      </w:ins>
                      <w:del w:id="3312" w:author="Dr. Carsten Franke" w:date="2020-03-09T14:39:00Z">
                        <w:r w:rsidDel="00004854">
                          <w:rPr>
                            <w:noProof/>
                          </w:rPr>
                          <w:delText>69</w:delText>
                        </w:r>
                      </w:del>
                      <w:r>
                        <w:fldChar w:fldCharType="end"/>
                      </w:r>
                      <w:r>
                        <w:t>: Parameters of Cruciform Joint</w:t>
                      </w:r>
                      <w:bookmarkEnd w:id="3307"/>
                      <w:bookmarkEnd w:id="3308"/>
                    </w:p>
                  </w:txbxContent>
                </v:textbox>
              </v:shape>
            </w:pict>
          </mc:Fallback>
        </mc:AlternateContent>
      </w:r>
      <w:r w:rsidR="00255787" w:rsidRPr="007055D9">
        <w:t>The parameters of the welds are the same for all the four potential welds on the connection:</w:t>
      </w:r>
    </w:p>
    <w:p w14:paraId="40AE1BC5" w14:textId="77777777" w:rsidR="00255787" w:rsidRPr="007055D9" w:rsidRDefault="00255787" w:rsidP="00255787">
      <w:pPr>
        <w:pStyle w:val="Aufzhlungszeichen"/>
      </w:pPr>
      <w:r w:rsidRPr="005A2F72">
        <w:rPr>
          <w:sz w:val="24"/>
          <w:szCs w:val="28"/>
        </w:rPr>
        <w:t>a</w:t>
      </w:r>
      <w:r w:rsidRPr="005A2F72">
        <w:rPr>
          <w:sz w:val="24"/>
          <w:szCs w:val="28"/>
          <w:vertAlign w:val="subscript"/>
        </w:rPr>
        <w:t>i</w:t>
      </w:r>
      <w:r w:rsidRPr="005A2F72">
        <w:rPr>
          <w:sz w:val="20"/>
        </w:rPr>
        <w:tab/>
      </w:r>
      <w:r w:rsidRPr="007055D9">
        <w:tab/>
        <w:t>Thickness of the weld (a-</w:t>
      </w:r>
      <w:r w:rsidR="00FE6CBF">
        <w:t>value, throat</w:t>
      </w:r>
      <w:r w:rsidRPr="007055D9">
        <w:t>)</w:t>
      </w:r>
    </w:p>
    <w:p w14:paraId="726C208A" w14:textId="77777777" w:rsidR="00255787" w:rsidRPr="007055D9" w:rsidRDefault="00255787" w:rsidP="00255787">
      <w:pPr>
        <w:pStyle w:val="Aufzhlungszeichen"/>
      </w:pPr>
      <w:r w:rsidRPr="005A2F72">
        <w:rPr>
          <w:sz w:val="24"/>
          <w:szCs w:val="28"/>
        </w:rPr>
        <w:t>d</w:t>
      </w:r>
      <w:r w:rsidRPr="005A2F72">
        <w:rPr>
          <w:sz w:val="24"/>
          <w:szCs w:val="28"/>
          <w:vertAlign w:val="subscript"/>
        </w:rPr>
        <w:t>i</w:t>
      </w:r>
      <w:r w:rsidRPr="005A2F72">
        <w:rPr>
          <w:sz w:val="20"/>
        </w:rPr>
        <w:tab/>
      </w:r>
      <w:r w:rsidRPr="007055D9">
        <w:tab/>
        <w:t>Depth of the penetration</w:t>
      </w:r>
    </w:p>
    <w:p w14:paraId="39295561" w14:textId="77777777" w:rsidR="00255787" w:rsidRPr="007055D9" w:rsidRDefault="00255787" w:rsidP="00255787">
      <w:pPr>
        <w:pStyle w:val="Aufzhlungszeichen"/>
      </w:pPr>
      <w:r w:rsidRPr="007055D9">
        <w:rPr>
          <w:rFonts w:ascii="Arial" w:hAnsi="Arial" w:cs="Arial"/>
        </w:rPr>
        <w:t>β</w:t>
      </w:r>
      <w:proofErr w:type="spellStart"/>
      <w:r w:rsidRPr="007055D9">
        <w:rPr>
          <w:sz w:val="28"/>
          <w:szCs w:val="28"/>
          <w:vertAlign w:val="subscript"/>
        </w:rPr>
        <w:t>i</w:t>
      </w:r>
      <w:proofErr w:type="spellEnd"/>
      <w:r w:rsidRPr="007055D9">
        <w:tab/>
      </w:r>
      <w:r w:rsidRPr="007055D9">
        <w:tab/>
        <w:t>Weld angle</w:t>
      </w:r>
    </w:p>
    <w:p w14:paraId="01BD3ED6" w14:textId="77777777" w:rsidR="00075AFF" w:rsidRDefault="00075AFF" w:rsidP="00255787"/>
    <w:p w14:paraId="54204DFD" w14:textId="77777777" w:rsidR="00075AFF" w:rsidRDefault="00075AFF" w:rsidP="00255787"/>
    <w:p w14:paraId="765CD03B" w14:textId="77777777" w:rsidR="00BF2373" w:rsidRDefault="00BF2373" w:rsidP="00255787"/>
    <w:p w14:paraId="61AD58CC" w14:textId="77777777" w:rsidR="00AA1695" w:rsidRDefault="00AA1695" w:rsidP="00255787"/>
    <w:p w14:paraId="52348391" w14:textId="77777777" w:rsidR="00255787" w:rsidRPr="007055D9" w:rsidRDefault="00255787" w:rsidP="006F39BB">
      <w:pPr>
        <w:jc w:val="both"/>
      </w:pPr>
      <w:r w:rsidRPr="007055D9">
        <w:t xml:space="preserve">For the </w:t>
      </w:r>
      <w:r w:rsidR="009174B8" w:rsidRPr="007055D9">
        <w:t>penetration</w:t>
      </w:r>
      <w:r w:rsidRPr="007055D9">
        <w:t xml:space="preserve">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43A83C60" w14:textId="77777777" w:rsidR="00255787" w:rsidRPr="007055D9" w:rsidRDefault="00255787" w:rsidP="006F39BB">
      <w:pPr>
        <w:jc w:val="both"/>
      </w:pPr>
      <w:r w:rsidRPr="007055D9">
        <w:t xml:space="preserve">This is computed by </w:t>
      </w:r>
      <w:r w:rsidRPr="007055D9">
        <w:rPr>
          <w:position w:val="-32"/>
          <w:szCs w:val="22"/>
        </w:rPr>
        <w:object w:dxaOrig="1240" w:dyaOrig="700" w14:anchorId="0C34969B">
          <v:shape id="_x0000_i1034" type="#_x0000_t75" style="width:62.2pt;height:35.15pt" o:ole="">
            <v:imagedata r:id="rId155" o:title=""/>
          </v:shape>
          <o:OLEObject Type="Embed" ProgID="Equation.3" ShapeID="_x0000_i1034" DrawAspect="Content" ObjectID="_1645275667" r:id="rId189"/>
        </w:object>
      </w:r>
      <w:r w:rsidRPr="007055D9">
        <w:t xml:space="preserve"> where index </w:t>
      </w:r>
      <w:proofErr w:type="spellStart"/>
      <w:r w:rsidRPr="007055D9">
        <w:rPr>
          <w:rStyle w:val="TextZchn"/>
          <w:i/>
        </w:rPr>
        <w:t>i</w:t>
      </w:r>
      <w:proofErr w:type="spellEnd"/>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2820FB87" w14:textId="77777777" w:rsidR="00255787" w:rsidRPr="007055D9" w:rsidRDefault="00255787" w:rsidP="006F39BB">
      <w:pPr>
        <w:jc w:val="both"/>
      </w:pPr>
      <w:r w:rsidRPr="007055D9">
        <w:t>The following param</w:t>
      </w:r>
      <w:r w:rsidR="006F39BB">
        <w:t>eters can be specified for the C</w:t>
      </w:r>
      <w:r w:rsidRPr="007055D9">
        <w:t>r</w:t>
      </w:r>
      <w:r w:rsidR="006F39BB">
        <w:t>uciform</w:t>
      </w:r>
      <w:r w:rsidRPr="007055D9">
        <w:t xml:space="preserve"> </w:t>
      </w:r>
      <w:r w:rsidR="006F39BB">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255787" w:rsidRPr="007055D9" w14:paraId="5455E4D7" w14:textId="77777777" w:rsidTr="00EF4493">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45E3CEB" w14:textId="77777777" w:rsidR="00255787" w:rsidRPr="007055D9" w:rsidRDefault="00255787" w:rsidP="00AA1695">
            <w:pPr>
              <w:keepNext/>
              <w:keepLines/>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53B2CC" w14:textId="77777777" w:rsidR="00255787" w:rsidRPr="007055D9" w:rsidRDefault="00255787" w:rsidP="00521CFE">
            <w:pPr>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FF3B7C" w14:textId="77777777" w:rsidR="00255787" w:rsidRPr="007055D9" w:rsidRDefault="00255787" w:rsidP="00521CFE">
            <w:pPr>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99FC28" w14:textId="77777777" w:rsidR="00255787" w:rsidRPr="007055D9" w:rsidRDefault="00255787" w:rsidP="00521CFE">
            <w:pPr>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6B6AF6" w14:textId="77777777" w:rsidR="00255787" w:rsidRPr="007055D9" w:rsidRDefault="003C5489" w:rsidP="00521CFE">
            <w:pPr>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F356CE" w14:textId="77777777" w:rsidR="00255787" w:rsidRPr="007055D9" w:rsidRDefault="00255787" w:rsidP="00521CFE">
            <w:pPr>
              <w:rPr>
                <w:b/>
                <w:i/>
              </w:rPr>
            </w:pPr>
            <w:r w:rsidRPr="007055D9">
              <w:rPr>
                <w:b/>
                <w:i/>
              </w:rPr>
              <w:t>Default Value</w:t>
            </w:r>
          </w:p>
        </w:tc>
      </w:tr>
      <w:tr w:rsidR="00876F6F" w:rsidRPr="007055D9" w14:paraId="1B1F17A4" w14:textId="77777777" w:rsidTr="00EF4493">
        <w:trPr>
          <w:jc w:val="center"/>
        </w:trPr>
        <w:tc>
          <w:tcPr>
            <w:tcW w:w="1192" w:type="dxa"/>
            <w:shd w:val="clear" w:color="auto" w:fill="auto"/>
            <w:vAlign w:val="bottom"/>
          </w:tcPr>
          <w:p w14:paraId="7E38FB4C" w14:textId="77777777" w:rsidR="00255787" w:rsidRPr="00C84196" w:rsidRDefault="00BC258B" w:rsidP="00AA1695">
            <w:pPr>
              <w:keepNext/>
              <w:keepLines/>
              <w:rPr>
                <w:sz w:val="20"/>
                <w:szCs w:val="20"/>
              </w:rPr>
            </w:pPr>
            <w:r w:rsidRPr="00C84196">
              <w:rPr>
                <w:sz w:val="20"/>
                <w:szCs w:val="20"/>
              </w:rPr>
              <w:t>a</w:t>
            </w:r>
          </w:p>
        </w:tc>
        <w:tc>
          <w:tcPr>
            <w:tcW w:w="1517" w:type="dxa"/>
            <w:shd w:val="clear" w:color="auto" w:fill="auto"/>
            <w:vAlign w:val="bottom"/>
          </w:tcPr>
          <w:p w14:paraId="6B0D81BA" w14:textId="77777777" w:rsidR="00255787" w:rsidRPr="00C84196" w:rsidRDefault="000C0DD7" w:rsidP="00521CFE">
            <w:pPr>
              <w:rPr>
                <w:sz w:val="20"/>
                <w:szCs w:val="20"/>
              </w:rPr>
            </w:pPr>
            <w:r>
              <w:rPr>
                <w:sz w:val="20"/>
                <w:szCs w:val="20"/>
              </w:rPr>
              <w:t>t</w:t>
            </w:r>
            <w:r w:rsidR="00255787" w:rsidRPr="00C84196">
              <w:rPr>
                <w:sz w:val="20"/>
                <w:szCs w:val="20"/>
              </w:rPr>
              <w:t>hickness</w:t>
            </w:r>
          </w:p>
        </w:tc>
        <w:tc>
          <w:tcPr>
            <w:tcW w:w="1400" w:type="dxa"/>
            <w:shd w:val="clear" w:color="auto" w:fill="auto"/>
            <w:vAlign w:val="bottom"/>
          </w:tcPr>
          <w:p w14:paraId="0036A4CD" w14:textId="77777777" w:rsidR="00255787" w:rsidRPr="00C84196" w:rsidRDefault="00255787" w:rsidP="00521CFE">
            <w:pPr>
              <w:rPr>
                <w:sz w:val="20"/>
                <w:szCs w:val="20"/>
              </w:rPr>
            </w:pPr>
            <w:r w:rsidRPr="00C84196">
              <w:rPr>
                <w:sz w:val="20"/>
                <w:szCs w:val="20"/>
              </w:rPr>
              <w:t xml:space="preserve">2 </w:t>
            </w:r>
            <w:r w:rsidR="008F1B46" w:rsidRPr="00C84196">
              <w:rPr>
                <w:sz w:val="20"/>
                <w:szCs w:val="20"/>
              </w:rPr>
              <w:t>–</w:t>
            </w:r>
            <w:r w:rsidRPr="00C84196">
              <w:rPr>
                <w:sz w:val="20"/>
                <w:szCs w:val="20"/>
              </w:rPr>
              <w:t xml:space="preserve"> 4</w:t>
            </w:r>
          </w:p>
        </w:tc>
        <w:tc>
          <w:tcPr>
            <w:tcW w:w="1474" w:type="dxa"/>
            <w:shd w:val="clear" w:color="auto" w:fill="auto"/>
            <w:vAlign w:val="bottom"/>
          </w:tcPr>
          <w:p w14:paraId="4B5CF30F" w14:textId="77777777" w:rsidR="00255787" w:rsidRPr="00C84196" w:rsidRDefault="00255787" w:rsidP="00521CFE">
            <w:pPr>
              <w:rPr>
                <w:sz w:val="20"/>
                <w:szCs w:val="20"/>
              </w:rPr>
            </w:pPr>
            <w:r w:rsidRPr="00C84196">
              <w:rPr>
                <w:sz w:val="20"/>
                <w:szCs w:val="20"/>
              </w:rPr>
              <w:t>≥ 0</w:t>
            </w:r>
          </w:p>
        </w:tc>
        <w:tc>
          <w:tcPr>
            <w:tcW w:w="1474" w:type="dxa"/>
            <w:shd w:val="clear" w:color="auto" w:fill="auto"/>
            <w:vAlign w:val="bottom"/>
          </w:tcPr>
          <w:p w14:paraId="47E57532" w14:textId="77777777" w:rsidR="00255787" w:rsidRPr="00C84196" w:rsidRDefault="00EF4493" w:rsidP="00521CFE">
            <w:pPr>
              <w:rPr>
                <w:sz w:val="20"/>
                <w:szCs w:val="20"/>
              </w:rPr>
            </w:pPr>
            <w:r>
              <w:rPr>
                <w:sz w:val="20"/>
                <w:szCs w:val="20"/>
              </w:rPr>
              <w:t>Optional</w:t>
            </w:r>
          </w:p>
        </w:tc>
        <w:tc>
          <w:tcPr>
            <w:tcW w:w="1474" w:type="dxa"/>
            <w:shd w:val="clear" w:color="auto" w:fill="auto"/>
            <w:vAlign w:val="bottom"/>
          </w:tcPr>
          <w:p w14:paraId="48CDD2DC" w14:textId="77777777" w:rsidR="00255787" w:rsidRPr="00C84196" w:rsidRDefault="00443C08" w:rsidP="00521CFE">
            <w:pPr>
              <w:rPr>
                <w:sz w:val="20"/>
                <w:szCs w:val="20"/>
              </w:rPr>
            </w:pPr>
            <w:r>
              <w:rPr>
                <w:sz w:val="20"/>
                <w:szCs w:val="20"/>
              </w:rPr>
              <w:t>-</w:t>
            </w:r>
          </w:p>
        </w:tc>
      </w:tr>
      <w:tr w:rsidR="00876F6F" w:rsidRPr="007055D9" w14:paraId="1AC61499" w14:textId="77777777" w:rsidTr="00EF4493">
        <w:trPr>
          <w:jc w:val="center"/>
        </w:trPr>
        <w:tc>
          <w:tcPr>
            <w:tcW w:w="1192" w:type="dxa"/>
            <w:shd w:val="clear" w:color="auto" w:fill="auto"/>
            <w:vAlign w:val="bottom"/>
          </w:tcPr>
          <w:p w14:paraId="12DAC0A1" w14:textId="77777777" w:rsidR="00255787" w:rsidRPr="00C84196" w:rsidRDefault="00BC258B" w:rsidP="00AA1695">
            <w:pPr>
              <w:keepNext/>
              <w:keepLines/>
              <w:rPr>
                <w:sz w:val="20"/>
                <w:szCs w:val="20"/>
              </w:rPr>
            </w:pPr>
            <w:r w:rsidRPr="00C84196">
              <w:rPr>
                <w:sz w:val="20"/>
                <w:szCs w:val="20"/>
              </w:rPr>
              <w:t>β</w:t>
            </w:r>
          </w:p>
        </w:tc>
        <w:tc>
          <w:tcPr>
            <w:tcW w:w="1517" w:type="dxa"/>
            <w:shd w:val="clear" w:color="auto" w:fill="auto"/>
            <w:vAlign w:val="bottom"/>
          </w:tcPr>
          <w:p w14:paraId="6D1C8FFE" w14:textId="77777777" w:rsidR="00255787" w:rsidRPr="00C84196" w:rsidRDefault="000C0DD7" w:rsidP="00521CFE">
            <w:pPr>
              <w:rPr>
                <w:sz w:val="20"/>
                <w:szCs w:val="20"/>
              </w:rPr>
            </w:pPr>
            <w:r>
              <w:rPr>
                <w:sz w:val="20"/>
                <w:szCs w:val="20"/>
              </w:rPr>
              <w:t>a</w:t>
            </w:r>
            <w:r w:rsidR="00255787" w:rsidRPr="00C84196">
              <w:rPr>
                <w:sz w:val="20"/>
                <w:szCs w:val="20"/>
              </w:rPr>
              <w:t>ngle</w:t>
            </w:r>
          </w:p>
        </w:tc>
        <w:tc>
          <w:tcPr>
            <w:tcW w:w="1400" w:type="dxa"/>
            <w:shd w:val="clear" w:color="auto" w:fill="auto"/>
            <w:vAlign w:val="bottom"/>
          </w:tcPr>
          <w:p w14:paraId="7BCCE341" w14:textId="77777777" w:rsidR="00255787" w:rsidRPr="00C84196" w:rsidRDefault="00241236" w:rsidP="00241236">
            <w:pPr>
              <w:rPr>
                <w:sz w:val="20"/>
                <w:szCs w:val="20"/>
              </w:rPr>
            </w:pPr>
            <w:r w:rsidRPr="00C84196">
              <w:rPr>
                <w:sz w:val="20"/>
                <w:szCs w:val="20"/>
              </w:rPr>
              <w:t>0</w:t>
            </w:r>
            <w:r w:rsidR="00255787" w:rsidRPr="00C84196">
              <w:rPr>
                <w:sz w:val="20"/>
                <w:szCs w:val="20"/>
              </w:rPr>
              <w:t xml:space="preserve"> </w:t>
            </w:r>
            <w:r w:rsidR="008F1B46" w:rsidRPr="00C84196">
              <w:rPr>
                <w:sz w:val="20"/>
                <w:szCs w:val="20"/>
              </w:rPr>
              <w:t>–</w:t>
            </w:r>
            <w:r w:rsidR="00255787" w:rsidRPr="00C84196">
              <w:rPr>
                <w:sz w:val="20"/>
                <w:szCs w:val="20"/>
              </w:rPr>
              <w:t xml:space="preserve"> 4</w:t>
            </w:r>
          </w:p>
        </w:tc>
        <w:tc>
          <w:tcPr>
            <w:tcW w:w="1474" w:type="dxa"/>
            <w:shd w:val="clear" w:color="auto" w:fill="auto"/>
            <w:vAlign w:val="bottom"/>
          </w:tcPr>
          <w:p w14:paraId="7E3728AC" w14:textId="77777777" w:rsidR="00255787" w:rsidRPr="00C84196" w:rsidRDefault="00255787" w:rsidP="00521CFE">
            <w:pPr>
              <w:rPr>
                <w:sz w:val="20"/>
                <w:szCs w:val="20"/>
              </w:rPr>
            </w:pPr>
            <w:r w:rsidRPr="00C84196">
              <w:rPr>
                <w:sz w:val="20"/>
                <w:szCs w:val="20"/>
              </w:rPr>
              <w:t>≥ 0</w:t>
            </w:r>
          </w:p>
        </w:tc>
        <w:tc>
          <w:tcPr>
            <w:tcW w:w="1474" w:type="dxa"/>
            <w:shd w:val="clear" w:color="auto" w:fill="auto"/>
            <w:vAlign w:val="bottom"/>
          </w:tcPr>
          <w:p w14:paraId="25205CA0" w14:textId="77777777" w:rsidR="00255787" w:rsidRPr="00C84196" w:rsidRDefault="00844F63" w:rsidP="00241236">
            <w:pPr>
              <w:rPr>
                <w:sz w:val="20"/>
                <w:szCs w:val="20"/>
              </w:rPr>
            </w:pPr>
            <w:r w:rsidRPr="00844F63">
              <w:rPr>
                <w:sz w:val="20"/>
                <w:szCs w:val="20"/>
              </w:rPr>
              <w:t>O</w:t>
            </w:r>
            <w:r w:rsidR="00241236" w:rsidRPr="00C84196">
              <w:rPr>
                <w:sz w:val="20"/>
                <w:szCs w:val="20"/>
              </w:rPr>
              <w:t>ptional</w:t>
            </w:r>
          </w:p>
        </w:tc>
        <w:tc>
          <w:tcPr>
            <w:tcW w:w="1474" w:type="dxa"/>
            <w:shd w:val="clear" w:color="auto" w:fill="auto"/>
            <w:vAlign w:val="bottom"/>
          </w:tcPr>
          <w:p w14:paraId="658E2FA1" w14:textId="77777777" w:rsidR="00255787" w:rsidRPr="00C84196" w:rsidRDefault="00241236" w:rsidP="00521CFE">
            <w:pPr>
              <w:rPr>
                <w:sz w:val="20"/>
                <w:szCs w:val="20"/>
              </w:rPr>
            </w:pPr>
            <w:r w:rsidRPr="00C84196">
              <w:rPr>
                <w:sz w:val="20"/>
                <w:szCs w:val="20"/>
              </w:rPr>
              <w:t>45 [deg]</w:t>
            </w:r>
          </w:p>
        </w:tc>
      </w:tr>
      <w:tr w:rsidR="00876F6F" w:rsidRPr="007055D9" w14:paraId="3C89070A" w14:textId="77777777" w:rsidTr="00EF4493">
        <w:trPr>
          <w:jc w:val="center"/>
        </w:trPr>
        <w:tc>
          <w:tcPr>
            <w:tcW w:w="1192" w:type="dxa"/>
            <w:shd w:val="clear" w:color="auto" w:fill="auto"/>
            <w:vAlign w:val="bottom"/>
          </w:tcPr>
          <w:p w14:paraId="3C10F4A5" w14:textId="77777777" w:rsidR="00255787" w:rsidRPr="00C84196" w:rsidRDefault="00C7214D" w:rsidP="00AA1695">
            <w:pPr>
              <w:keepNext/>
              <w:keepLines/>
              <w:rPr>
                <w:sz w:val="20"/>
                <w:szCs w:val="20"/>
              </w:rPr>
            </w:pPr>
            <w:r w:rsidRPr="00C84196">
              <w:rPr>
                <w:sz w:val="20"/>
                <w:szCs w:val="20"/>
              </w:rPr>
              <w:t>η</w:t>
            </w:r>
            <w:r w:rsidRPr="00C84196" w:rsidDel="00C7214D">
              <w:rPr>
                <w:sz w:val="20"/>
                <w:szCs w:val="20"/>
              </w:rPr>
              <w:t xml:space="preserve"> </w:t>
            </w:r>
          </w:p>
        </w:tc>
        <w:tc>
          <w:tcPr>
            <w:tcW w:w="1517" w:type="dxa"/>
            <w:shd w:val="clear" w:color="auto" w:fill="auto"/>
            <w:vAlign w:val="bottom"/>
          </w:tcPr>
          <w:p w14:paraId="71862738" w14:textId="77777777" w:rsidR="00255787" w:rsidRPr="00C84196" w:rsidRDefault="00C7214D" w:rsidP="00241236">
            <w:pPr>
              <w:rPr>
                <w:sz w:val="20"/>
                <w:szCs w:val="20"/>
              </w:rPr>
            </w:pPr>
            <w:r>
              <w:rPr>
                <w:sz w:val="20"/>
                <w:szCs w:val="20"/>
              </w:rPr>
              <w:t>p</w:t>
            </w:r>
            <w:r w:rsidRPr="00C84196">
              <w:rPr>
                <w:sz w:val="20"/>
                <w:szCs w:val="20"/>
              </w:rPr>
              <w:t>enetration</w:t>
            </w:r>
            <w:r w:rsidDel="00C7214D">
              <w:rPr>
                <w:sz w:val="20"/>
                <w:szCs w:val="20"/>
              </w:rPr>
              <w:t xml:space="preserve"> </w:t>
            </w:r>
          </w:p>
        </w:tc>
        <w:tc>
          <w:tcPr>
            <w:tcW w:w="1400" w:type="dxa"/>
            <w:shd w:val="clear" w:color="auto" w:fill="auto"/>
            <w:vAlign w:val="bottom"/>
          </w:tcPr>
          <w:p w14:paraId="429B81E9" w14:textId="77777777" w:rsidR="00255787" w:rsidRPr="00C84196" w:rsidRDefault="00C7214D" w:rsidP="00521CFE">
            <w:pPr>
              <w:rPr>
                <w:sz w:val="20"/>
                <w:szCs w:val="20"/>
              </w:rPr>
            </w:pPr>
            <w:r w:rsidRPr="00C84196">
              <w:rPr>
                <w:sz w:val="20"/>
                <w:szCs w:val="20"/>
              </w:rPr>
              <w:t>0 – 4</w:t>
            </w:r>
          </w:p>
        </w:tc>
        <w:tc>
          <w:tcPr>
            <w:tcW w:w="1474" w:type="dxa"/>
            <w:shd w:val="clear" w:color="auto" w:fill="auto"/>
            <w:vAlign w:val="bottom"/>
          </w:tcPr>
          <w:p w14:paraId="62D39724" w14:textId="77777777" w:rsidR="00255787" w:rsidRPr="00C84196" w:rsidRDefault="00C7214D" w:rsidP="00521CFE">
            <w:pPr>
              <w:rPr>
                <w:sz w:val="20"/>
                <w:szCs w:val="20"/>
              </w:rPr>
            </w:pPr>
            <w:r w:rsidRPr="00C84196">
              <w:rPr>
                <w:sz w:val="20"/>
                <w:szCs w:val="20"/>
              </w:rPr>
              <w:t>0 ≤ η ≤ 1</w:t>
            </w:r>
          </w:p>
        </w:tc>
        <w:tc>
          <w:tcPr>
            <w:tcW w:w="1474" w:type="dxa"/>
            <w:shd w:val="clear" w:color="auto" w:fill="auto"/>
            <w:vAlign w:val="bottom"/>
          </w:tcPr>
          <w:p w14:paraId="6A5A3590" w14:textId="77777777" w:rsidR="00255787" w:rsidRPr="00C84196" w:rsidRDefault="00C7214D" w:rsidP="00521CFE">
            <w:pPr>
              <w:rPr>
                <w:sz w:val="20"/>
                <w:szCs w:val="20"/>
              </w:rPr>
            </w:pPr>
            <w:r w:rsidRPr="00844F63">
              <w:rPr>
                <w:sz w:val="20"/>
                <w:szCs w:val="20"/>
              </w:rPr>
              <w:t>O</w:t>
            </w:r>
            <w:r w:rsidRPr="00C84196">
              <w:rPr>
                <w:sz w:val="20"/>
                <w:szCs w:val="20"/>
              </w:rPr>
              <w:t>ptional</w:t>
            </w:r>
            <w:r w:rsidRPr="00844F63" w:rsidDel="00C7214D">
              <w:rPr>
                <w:sz w:val="20"/>
                <w:szCs w:val="20"/>
              </w:rPr>
              <w:t xml:space="preserve"> </w:t>
            </w:r>
          </w:p>
        </w:tc>
        <w:tc>
          <w:tcPr>
            <w:tcW w:w="1474" w:type="dxa"/>
            <w:shd w:val="clear" w:color="auto" w:fill="auto"/>
            <w:vAlign w:val="bottom"/>
          </w:tcPr>
          <w:p w14:paraId="21C5CE53" w14:textId="77777777" w:rsidR="00255787" w:rsidRPr="00C84196" w:rsidRDefault="00C7214D" w:rsidP="00F3716C">
            <w:pPr>
              <w:keepNext/>
              <w:rPr>
                <w:sz w:val="20"/>
                <w:szCs w:val="20"/>
              </w:rPr>
            </w:pPr>
            <w:r w:rsidRPr="00C84196">
              <w:rPr>
                <w:sz w:val="20"/>
                <w:szCs w:val="20"/>
              </w:rPr>
              <w:t>0</w:t>
            </w:r>
          </w:p>
        </w:tc>
      </w:tr>
    </w:tbl>
    <w:p w14:paraId="6FDFF002" w14:textId="4EEA8D77" w:rsidR="00F3716C" w:rsidRDefault="00F3716C" w:rsidP="00F3716C">
      <w:pPr>
        <w:pStyle w:val="Beschriftung"/>
        <w:spacing w:before="120"/>
      </w:pPr>
      <w:bookmarkStart w:id="3313" w:name="_Toc3566519"/>
      <w:bookmarkStart w:id="3314" w:name="_Toc27753890"/>
      <w:bookmarkStart w:id="3315" w:name="_Toc338939241"/>
      <w:bookmarkStart w:id="3316" w:name="_Toc288196482"/>
      <w:bookmarkStart w:id="3317" w:name="_Toc288200784"/>
      <w:bookmarkStart w:id="3318" w:name="_Toc338938909"/>
      <w:bookmarkStart w:id="3319" w:name="_Toc338939128"/>
      <w:bookmarkEnd w:id="2669"/>
      <w:r>
        <w:t xml:space="preserve">Table </w:t>
      </w:r>
      <w:ins w:id="3320" w:author="Dr. Carsten Franke" w:date="2020-03-09T16:02:00Z">
        <w:r w:rsidR="001D2A94">
          <w:fldChar w:fldCharType="begin"/>
        </w:r>
        <w:r w:rsidR="001D2A94">
          <w:instrText xml:space="preserve"> SEQ Table \* ARABIC </w:instrText>
        </w:r>
      </w:ins>
      <w:r w:rsidR="001D2A94">
        <w:fldChar w:fldCharType="separate"/>
      </w:r>
      <w:ins w:id="3321" w:author="Dr. Carsten Franke" w:date="2020-03-09T16:02:00Z">
        <w:r w:rsidR="001D2A94">
          <w:rPr>
            <w:noProof/>
          </w:rPr>
          <w:t>117</w:t>
        </w:r>
        <w:r w:rsidR="001D2A94">
          <w:fldChar w:fldCharType="end"/>
        </w:r>
      </w:ins>
      <w:del w:id="3322" w:author="Dr. Carsten Franke" w:date="2020-03-09T16:02:00Z">
        <w:r w:rsidDel="001D2A94">
          <w:fldChar w:fldCharType="begin"/>
        </w:r>
        <w:r w:rsidDel="001D2A94">
          <w:delInstrText xml:space="preserve"> SEQ Table \* ARABIC </w:delInstrText>
        </w:r>
        <w:r w:rsidDel="001D2A94">
          <w:fldChar w:fldCharType="separate"/>
        </w:r>
      </w:del>
      <w:del w:id="3323" w:author="Dr. Carsten Franke" w:date="2020-03-09T14:38:00Z">
        <w:r w:rsidR="007E2D34" w:rsidDel="00004854">
          <w:rPr>
            <w:noProof/>
          </w:rPr>
          <w:delText>115</w:delText>
        </w:r>
      </w:del>
      <w:del w:id="3324" w:author="Dr. Carsten Franke" w:date="2020-03-09T16:02:00Z">
        <w:r w:rsidDel="001D2A94">
          <w:fldChar w:fldCharType="end"/>
        </w:r>
      </w:del>
      <w:r w:rsidR="00AA1695">
        <w:t>: Parameters of Cruciform Joint</w:t>
      </w:r>
      <w:bookmarkEnd w:id="3313"/>
      <w:bookmarkEnd w:id="3314"/>
    </w:p>
    <w:p w14:paraId="7D0773B6" w14:textId="77777777" w:rsidR="0006113C" w:rsidRPr="007055D9" w:rsidRDefault="0006113C" w:rsidP="005E1694">
      <w:pPr>
        <w:pStyle w:val="berschrift4"/>
        <w:tabs>
          <w:tab w:val="clear" w:pos="864"/>
          <w:tab w:val="num" w:pos="993"/>
        </w:tabs>
      </w:pPr>
      <w:bookmarkStart w:id="3325" w:name="_Toc3557058"/>
      <w:bookmarkStart w:id="3326" w:name="_Toc27753672"/>
      <w:r w:rsidRPr="007055D9">
        <w:t>Attributes</w:t>
      </w:r>
      <w:bookmarkEnd w:id="3315"/>
      <w:bookmarkEnd w:id="3325"/>
      <w:bookmarkEnd w:id="3326"/>
    </w:p>
    <w:p w14:paraId="21EEF80B" w14:textId="77777777" w:rsidR="0006113C" w:rsidRPr="007055D9" w:rsidRDefault="007D42C3" w:rsidP="003C4247">
      <w:pPr>
        <w:pStyle w:val="berschrift5"/>
        <w:keepNext/>
      </w:pPr>
      <w:bookmarkStart w:id="3327" w:name="_Toc338939243"/>
      <w:r w:rsidRPr="007055D9">
        <w:t xml:space="preserve">Attribute </w:t>
      </w:r>
      <w:r w:rsidR="00194316">
        <w:t>"</w:t>
      </w:r>
      <w:r w:rsidRPr="007055D9">
        <w:t>b</w:t>
      </w:r>
      <w:r w:rsidR="0006113C" w:rsidRPr="007055D9">
        <w:t>ase</w:t>
      </w:r>
      <w:bookmarkEnd w:id="3327"/>
      <w:r w:rsidR="00194316">
        <w:t>"</w:t>
      </w:r>
    </w:p>
    <w:p w14:paraId="67AE7943"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2B6EF32E" w14:textId="77777777" w:rsidR="0006113C" w:rsidRPr="007055D9" w:rsidRDefault="007D42C3" w:rsidP="00F3716C">
      <w:pPr>
        <w:pStyle w:val="berschrift5"/>
        <w:keepNext/>
        <w:spacing w:before="120"/>
      </w:pPr>
      <w:bookmarkStart w:id="3328" w:name="_Toc338939244"/>
      <w:r w:rsidRPr="007055D9">
        <w:lastRenderedPageBreak/>
        <w:t xml:space="preserve">Attribute </w:t>
      </w:r>
      <w:r w:rsidR="00194316">
        <w:t>"</w:t>
      </w:r>
      <w:proofErr w:type="spellStart"/>
      <w:r w:rsidRPr="007055D9">
        <w:t>t</w:t>
      </w:r>
      <w:r w:rsidR="0006113C" w:rsidRPr="007055D9">
        <w:t>echnology</w:t>
      </w:r>
      <w:bookmarkEnd w:id="3328"/>
      <w:proofErr w:type="spellEnd"/>
      <w:r w:rsidR="00194316">
        <w:t>"</w:t>
      </w:r>
    </w:p>
    <w:p w14:paraId="5A73FE81" w14:textId="77777777" w:rsidR="0006113C" w:rsidRPr="007055D9" w:rsidRDefault="0006113C" w:rsidP="003C4247">
      <w:pPr>
        <w:keepNext/>
      </w:pPr>
      <w:r w:rsidRPr="007055D9">
        <w:t xml:space="preserve">The value for the attribute </w:t>
      </w:r>
      <w:r w:rsidRPr="007055D9">
        <w:rPr>
          <w:rStyle w:val="XMLElement"/>
        </w:rPr>
        <w:t xml:space="preserve">technology </w:t>
      </w:r>
      <w:r w:rsidRPr="007055D9">
        <w:t>can be specified using the following values:</w:t>
      </w:r>
    </w:p>
    <w:p w14:paraId="2EF7900D" w14:textId="77777777" w:rsidR="0006113C" w:rsidRPr="007055D9" w:rsidRDefault="008B141F" w:rsidP="0006113C">
      <w:pPr>
        <w:pStyle w:val="Aufzhlungszeichen"/>
        <w:rPr>
          <w:rStyle w:val="XMLElement"/>
        </w:rPr>
      </w:pPr>
      <w:r>
        <w:rPr>
          <w:rStyle w:val="XMLElement"/>
        </w:rPr>
        <w:t>r</w:t>
      </w:r>
      <w:r w:rsidR="0006113C" w:rsidRPr="007055D9">
        <w:rPr>
          <w:rStyle w:val="XMLElement"/>
        </w:rPr>
        <w:t>esistance</w:t>
      </w:r>
    </w:p>
    <w:p w14:paraId="6A5E1FDB" w14:textId="77777777" w:rsidR="0006113C" w:rsidRPr="007055D9" w:rsidRDefault="008B141F" w:rsidP="0006113C">
      <w:pPr>
        <w:pStyle w:val="Aufzhlungszeichen"/>
        <w:rPr>
          <w:rStyle w:val="XMLElement"/>
        </w:rPr>
      </w:pPr>
      <w:r>
        <w:rPr>
          <w:rStyle w:val="XMLElement"/>
        </w:rPr>
        <w:t>a</w:t>
      </w:r>
      <w:r w:rsidR="0006113C" w:rsidRPr="007055D9">
        <w:rPr>
          <w:rStyle w:val="XMLElement"/>
        </w:rPr>
        <w:t>rc</w:t>
      </w:r>
    </w:p>
    <w:p w14:paraId="37F90C4B" w14:textId="77777777" w:rsidR="0006113C" w:rsidRPr="00604BF1" w:rsidRDefault="008B141F" w:rsidP="0006113C">
      <w:pPr>
        <w:pStyle w:val="Aufzhlungszeichen"/>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68597D20" w14:textId="77777777" w:rsidR="00604BF1" w:rsidRDefault="00604BF1" w:rsidP="0006113C">
      <w:pPr>
        <w:pStyle w:val="Aufzhlungszeichen"/>
        <w:rPr>
          <w:rStyle w:val="XMLElement"/>
        </w:rPr>
      </w:pPr>
      <w:r>
        <w:rPr>
          <w:rStyle w:val="XMLElement"/>
        </w:rPr>
        <w:t>friction</w:t>
      </w:r>
    </w:p>
    <w:p w14:paraId="4C221355" w14:textId="77777777" w:rsidR="00604BF1" w:rsidRPr="007055D9" w:rsidRDefault="00604BF1" w:rsidP="0006113C">
      <w:pPr>
        <w:pStyle w:val="Aufzhlungszeichen"/>
        <w:rPr>
          <w:rStyle w:val="XMLElement"/>
        </w:rPr>
      </w:pPr>
      <w:r>
        <w:rPr>
          <w:rStyle w:val="XMLElement"/>
        </w:rPr>
        <w:t>brazing</w:t>
      </w:r>
    </w:p>
    <w:p w14:paraId="524C947F" w14:textId="77777777" w:rsidR="0006113C" w:rsidRPr="007055D9" w:rsidRDefault="0006113C" w:rsidP="005E1694">
      <w:pPr>
        <w:pStyle w:val="berschrift4"/>
        <w:tabs>
          <w:tab w:val="clear" w:pos="864"/>
          <w:tab w:val="num" w:pos="993"/>
        </w:tabs>
      </w:pPr>
      <w:bookmarkStart w:id="3329" w:name="_Toc338939245"/>
      <w:bookmarkStart w:id="3330" w:name="_Toc3557059"/>
      <w:bookmarkStart w:id="3331" w:name="_Toc27753673"/>
      <w:r w:rsidRPr="007055D9">
        <w:t xml:space="preserve">Element </w:t>
      </w:r>
      <w:r w:rsidR="00194316">
        <w:t>"</w:t>
      </w:r>
      <w:proofErr w:type="spellStart"/>
      <w:r w:rsidRPr="007055D9">
        <w:t>weld_position</w:t>
      </w:r>
      <w:bookmarkEnd w:id="3329"/>
      <w:bookmarkEnd w:id="3330"/>
      <w:proofErr w:type="spellEnd"/>
      <w:r w:rsidR="00194316">
        <w:t>"</w:t>
      </w:r>
      <w:bookmarkEnd w:id="3331"/>
    </w:p>
    <w:p w14:paraId="5EE9A633" w14:textId="77777777" w:rsidR="0006113C" w:rsidRPr="007055D9" w:rsidRDefault="0006113C" w:rsidP="00F72843">
      <w:pPr>
        <w:jc w:val="both"/>
      </w:pPr>
      <w:r w:rsidRPr="007055D9">
        <w:t xml:space="preserve">For the element </w:t>
      </w:r>
      <w:r w:rsidR="00AA1695">
        <w:rPr>
          <w:rStyle w:val="XMLElement"/>
        </w:rPr>
        <w:t>&lt;</w:t>
      </w:r>
      <w:proofErr w:type="spellStart"/>
      <w:r w:rsidR="00AA1695">
        <w:rPr>
          <w:rStyle w:val="XMLElement"/>
        </w:rPr>
        <w:t>w</w:t>
      </w:r>
      <w:r w:rsidRPr="007055D9">
        <w:rPr>
          <w:rStyle w:val="XMLElement"/>
        </w:rPr>
        <w:t>eld_positio</w:t>
      </w:r>
      <w:r w:rsidR="00AA1695">
        <w:rPr>
          <w:rStyle w:val="XMLElement"/>
        </w:rPr>
        <w:t>n</w:t>
      </w:r>
      <w:proofErr w:type="spellEnd"/>
      <w:r w:rsidR="00AA1695">
        <w:rPr>
          <w:rStyle w:val="XMLElement"/>
        </w:rPr>
        <w:t>/&gt;</w:t>
      </w:r>
      <w:r w:rsidRPr="007055D9">
        <w:t xml:space="preserve"> the following attributes can be specified for the </w:t>
      </w:r>
      <w:r w:rsidR="003C4247" w:rsidRPr="007055D9">
        <w:t>Cr</w:t>
      </w:r>
      <w:r w:rsidR="003C4247">
        <w:t>uciform</w:t>
      </w:r>
      <w:r w:rsidR="00AA1695">
        <w:t xml:space="preserve"> </w:t>
      </w:r>
      <w:r w:rsidR="00584CE6" w:rsidRPr="007055D9">
        <w:t>J</w:t>
      </w:r>
      <w:r w:rsidRPr="007055D9">
        <w:t>oint:</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5EFEEBE8" w14:textId="77777777" w:rsidTr="008641A9">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499D91B" w14:textId="77777777" w:rsidR="0006113C" w:rsidRPr="007055D9" w:rsidRDefault="0006113C" w:rsidP="003C4247">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D2AADD5" w14:textId="77777777" w:rsidR="0006113C" w:rsidRPr="007055D9" w:rsidRDefault="0006113C" w:rsidP="003C4247">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5BBA17" w14:textId="77777777" w:rsidR="0006113C" w:rsidRPr="007055D9" w:rsidRDefault="003C5489" w:rsidP="003C4247">
            <w:pPr>
              <w:keepNext/>
              <w:rPr>
                <w:b/>
                <w:i/>
              </w:rPr>
            </w:pPr>
            <w:r>
              <w:rPr>
                <w:b/>
                <w:i/>
              </w:rPr>
              <w:t>Use</w:t>
            </w:r>
          </w:p>
        </w:tc>
      </w:tr>
      <w:tr w:rsidR="00BD3D80" w:rsidRPr="007055D9" w14:paraId="0607C80C" w14:textId="77777777" w:rsidTr="003C4247">
        <w:trPr>
          <w:cantSplit/>
        </w:trPr>
        <w:tc>
          <w:tcPr>
            <w:tcW w:w="1871" w:type="dxa"/>
            <w:shd w:val="clear" w:color="auto" w:fill="auto"/>
          </w:tcPr>
          <w:p w14:paraId="74ACFE2B" w14:textId="77777777" w:rsidR="00BD3D80" w:rsidRPr="00D94169" w:rsidRDefault="00BD3D80" w:rsidP="003C4247">
            <w:pPr>
              <w:rPr>
                <w:rStyle w:val="Kommentarzeichen"/>
                <w:sz w:val="20"/>
                <w:szCs w:val="20"/>
                <w:lang w:eastAsia="x-none"/>
              </w:rPr>
            </w:pPr>
            <w:r w:rsidRPr="00664F44">
              <w:rPr>
                <w:sz w:val="20"/>
                <w:szCs w:val="20"/>
              </w:rPr>
              <w:t>base</w:t>
            </w:r>
          </w:p>
        </w:tc>
        <w:tc>
          <w:tcPr>
            <w:tcW w:w="1800" w:type="dxa"/>
            <w:shd w:val="clear" w:color="auto" w:fill="auto"/>
          </w:tcPr>
          <w:p w14:paraId="2B9F9E20" w14:textId="77777777" w:rsidR="00BD3D80" w:rsidRPr="00664F44" w:rsidRDefault="00C9639A" w:rsidP="003C4247">
            <w:pPr>
              <w:rPr>
                <w:sz w:val="20"/>
                <w:szCs w:val="20"/>
              </w:rPr>
            </w:pPr>
            <w:r>
              <w:rPr>
                <w:sz w:val="20"/>
                <w:szCs w:val="20"/>
              </w:rPr>
              <w:t>Integer</w:t>
            </w:r>
          </w:p>
        </w:tc>
        <w:tc>
          <w:tcPr>
            <w:tcW w:w="4680" w:type="dxa"/>
            <w:shd w:val="clear" w:color="auto" w:fill="auto"/>
          </w:tcPr>
          <w:p w14:paraId="2581F7AF" w14:textId="77777777" w:rsidR="00BD3D80" w:rsidRPr="00664F44" w:rsidRDefault="00D94169" w:rsidP="003C4247">
            <w:pPr>
              <w:rPr>
                <w:sz w:val="20"/>
                <w:szCs w:val="20"/>
              </w:rPr>
            </w:pPr>
            <w:r w:rsidRPr="00D94169">
              <w:rPr>
                <w:sz w:val="20"/>
                <w:szCs w:val="20"/>
              </w:rPr>
              <w:t>O</w:t>
            </w:r>
            <w:r w:rsidR="00BD3D80" w:rsidRPr="00664F44">
              <w:rPr>
                <w:sz w:val="20"/>
                <w:szCs w:val="20"/>
              </w:rPr>
              <w:t>ptional</w:t>
            </w:r>
          </w:p>
        </w:tc>
      </w:tr>
      <w:tr w:rsidR="00BD3D80" w:rsidRPr="007055D9" w14:paraId="6F98F6DF" w14:textId="77777777" w:rsidTr="003C4247">
        <w:trPr>
          <w:cantSplit/>
        </w:trPr>
        <w:tc>
          <w:tcPr>
            <w:tcW w:w="1871" w:type="dxa"/>
            <w:shd w:val="clear" w:color="auto" w:fill="auto"/>
          </w:tcPr>
          <w:p w14:paraId="7392352B" w14:textId="77777777" w:rsidR="00BD3D80" w:rsidRPr="00D94169" w:rsidRDefault="00BD3D80" w:rsidP="003C4247">
            <w:pPr>
              <w:rPr>
                <w:rStyle w:val="Kommentarzeichen"/>
                <w:sz w:val="20"/>
                <w:szCs w:val="20"/>
                <w:lang w:eastAsia="x-none"/>
              </w:rPr>
            </w:pPr>
            <w:r w:rsidRPr="00664F44">
              <w:rPr>
                <w:sz w:val="20"/>
                <w:szCs w:val="20"/>
              </w:rPr>
              <w:t>u</w:t>
            </w:r>
          </w:p>
        </w:tc>
        <w:tc>
          <w:tcPr>
            <w:tcW w:w="1800" w:type="dxa"/>
            <w:shd w:val="clear" w:color="auto" w:fill="auto"/>
          </w:tcPr>
          <w:p w14:paraId="4B0EB765" w14:textId="77777777" w:rsidR="00BD3D80" w:rsidRPr="00664F44" w:rsidRDefault="00C9639A" w:rsidP="003C4247">
            <w:pPr>
              <w:rPr>
                <w:sz w:val="20"/>
                <w:szCs w:val="20"/>
              </w:rPr>
            </w:pPr>
            <w:r>
              <w:rPr>
                <w:sz w:val="20"/>
                <w:szCs w:val="20"/>
              </w:rPr>
              <w:t>Floating Point</w:t>
            </w:r>
          </w:p>
        </w:tc>
        <w:tc>
          <w:tcPr>
            <w:tcW w:w="4680" w:type="dxa"/>
            <w:shd w:val="clear" w:color="auto" w:fill="auto"/>
          </w:tcPr>
          <w:p w14:paraId="0E9E7270"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3F65222A" w14:textId="77777777" w:rsidTr="003C4247">
        <w:trPr>
          <w:cantSplit/>
        </w:trPr>
        <w:tc>
          <w:tcPr>
            <w:tcW w:w="1871" w:type="dxa"/>
            <w:shd w:val="clear" w:color="auto" w:fill="auto"/>
          </w:tcPr>
          <w:p w14:paraId="5A43AE17" w14:textId="77777777" w:rsidR="00BD3D80" w:rsidRPr="00D94169" w:rsidRDefault="00BD3D80" w:rsidP="003C4247">
            <w:pPr>
              <w:rPr>
                <w:rStyle w:val="Kommentarzeichen"/>
                <w:sz w:val="20"/>
                <w:szCs w:val="20"/>
                <w:lang w:eastAsia="x-none"/>
              </w:rPr>
            </w:pPr>
            <w:r w:rsidRPr="00664F44">
              <w:rPr>
                <w:sz w:val="20"/>
                <w:szCs w:val="20"/>
              </w:rPr>
              <w:t>x</w:t>
            </w:r>
          </w:p>
        </w:tc>
        <w:tc>
          <w:tcPr>
            <w:tcW w:w="1800" w:type="dxa"/>
            <w:shd w:val="clear" w:color="auto" w:fill="auto"/>
          </w:tcPr>
          <w:p w14:paraId="717A838A" w14:textId="77777777" w:rsidR="00BD3D80" w:rsidRPr="00664F44" w:rsidRDefault="00C9639A" w:rsidP="003C4247">
            <w:pPr>
              <w:rPr>
                <w:sz w:val="20"/>
                <w:szCs w:val="20"/>
              </w:rPr>
            </w:pPr>
            <w:r>
              <w:rPr>
                <w:sz w:val="20"/>
                <w:szCs w:val="20"/>
              </w:rPr>
              <w:t>Floating Point</w:t>
            </w:r>
          </w:p>
        </w:tc>
        <w:tc>
          <w:tcPr>
            <w:tcW w:w="4680" w:type="dxa"/>
            <w:shd w:val="clear" w:color="auto" w:fill="auto"/>
          </w:tcPr>
          <w:p w14:paraId="04154783"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6E01E1E8" w14:textId="77777777" w:rsidTr="003C4247">
        <w:trPr>
          <w:cantSplit/>
        </w:trPr>
        <w:tc>
          <w:tcPr>
            <w:tcW w:w="1871" w:type="dxa"/>
            <w:shd w:val="clear" w:color="auto" w:fill="auto"/>
          </w:tcPr>
          <w:p w14:paraId="25DC7A3A" w14:textId="77777777" w:rsidR="00BD3D80" w:rsidRPr="00D94169" w:rsidRDefault="00BD3D80" w:rsidP="003C4247">
            <w:pPr>
              <w:rPr>
                <w:rStyle w:val="Kommentarzeichen"/>
                <w:sz w:val="20"/>
                <w:szCs w:val="20"/>
                <w:lang w:eastAsia="x-none"/>
              </w:rPr>
            </w:pPr>
            <w:r w:rsidRPr="00664F44">
              <w:rPr>
                <w:sz w:val="20"/>
                <w:szCs w:val="20"/>
              </w:rPr>
              <w:t>y</w:t>
            </w:r>
          </w:p>
        </w:tc>
        <w:tc>
          <w:tcPr>
            <w:tcW w:w="1800" w:type="dxa"/>
            <w:shd w:val="clear" w:color="auto" w:fill="auto"/>
          </w:tcPr>
          <w:p w14:paraId="1649DC2A" w14:textId="77777777" w:rsidR="00BD3D80" w:rsidRPr="00664F44" w:rsidRDefault="00C9639A" w:rsidP="003C4247">
            <w:pPr>
              <w:rPr>
                <w:sz w:val="20"/>
                <w:szCs w:val="20"/>
              </w:rPr>
            </w:pPr>
            <w:r>
              <w:rPr>
                <w:sz w:val="20"/>
                <w:szCs w:val="20"/>
              </w:rPr>
              <w:t>Floating Point</w:t>
            </w:r>
          </w:p>
        </w:tc>
        <w:tc>
          <w:tcPr>
            <w:tcW w:w="4680" w:type="dxa"/>
            <w:shd w:val="clear" w:color="auto" w:fill="auto"/>
          </w:tcPr>
          <w:p w14:paraId="2A8FE99C"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5B513D3C" w14:textId="77777777" w:rsidTr="003C4247">
        <w:trPr>
          <w:cantSplit/>
        </w:trPr>
        <w:tc>
          <w:tcPr>
            <w:tcW w:w="1871" w:type="dxa"/>
            <w:shd w:val="clear" w:color="auto" w:fill="auto"/>
          </w:tcPr>
          <w:p w14:paraId="5944721F" w14:textId="77777777" w:rsidR="00BD3D80" w:rsidRPr="00D94169" w:rsidRDefault="00BD3D80" w:rsidP="003C4247">
            <w:pPr>
              <w:rPr>
                <w:rStyle w:val="Kommentarzeichen"/>
                <w:sz w:val="20"/>
                <w:szCs w:val="20"/>
                <w:lang w:eastAsia="x-none"/>
              </w:rPr>
            </w:pPr>
            <w:r w:rsidRPr="00664F44">
              <w:rPr>
                <w:sz w:val="20"/>
                <w:szCs w:val="20"/>
              </w:rPr>
              <w:t>z</w:t>
            </w:r>
          </w:p>
        </w:tc>
        <w:tc>
          <w:tcPr>
            <w:tcW w:w="1800" w:type="dxa"/>
            <w:shd w:val="clear" w:color="auto" w:fill="auto"/>
          </w:tcPr>
          <w:p w14:paraId="31DAFE62" w14:textId="77777777" w:rsidR="00BD3D80" w:rsidRPr="00664F44" w:rsidRDefault="00C9639A" w:rsidP="003C4247">
            <w:pPr>
              <w:rPr>
                <w:sz w:val="20"/>
                <w:szCs w:val="20"/>
              </w:rPr>
            </w:pPr>
            <w:r>
              <w:rPr>
                <w:sz w:val="20"/>
                <w:szCs w:val="20"/>
              </w:rPr>
              <w:t>Floating Point</w:t>
            </w:r>
          </w:p>
        </w:tc>
        <w:tc>
          <w:tcPr>
            <w:tcW w:w="4680" w:type="dxa"/>
            <w:shd w:val="clear" w:color="auto" w:fill="auto"/>
          </w:tcPr>
          <w:p w14:paraId="395DB764"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452017A7" w14:textId="77777777" w:rsidTr="003C4247">
        <w:trPr>
          <w:cantSplit/>
        </w:trPr>
        <w:tc>
          <w:tcPr>
            <w:tcW w:w="1871" w:type="dxa"/>
            <w:shd w:val="clear" w:color="auto" w:fill="auto"/>
          </w:tcPr>
          <w:p w14:paraId="56A712B1" w14:textId="77777777" w:rsidR="00BD3D80" w:rsidRPr="00D94169" w:rsidRDefault="00BD3D80" w:rsidP="003C4247">
            <w:pPr>
              <w:rPr>
                <w:rStyle w:val="Kommentarzeichen"/>
                <w:sz w:val="20"/>
                <w:szCs w:val="20"/>
                <w:lang w:eastAsia="x-none"/>
              </w:rPr>
            </w:pPr>
            <w:r w:rsidRPr="00664F44">
              <w:rPr>
                <w:sz w:val="20"/>
                <w:szCs w:val="20"/>
              </w:rPr>
              <w:t>reference</w:t>
            </w:r>
          </w:p>
        </w:tc>
        <w:tc>
          <w:tcPr>
            <w:tcW w:w="1800" w:type="dxa"/>
            <w:shd w:val="clear" w:color="auto" w:fill="auto"/>
          </w:tcPr>
          <w:p w14:paraId="6284FFB8" w14:textId="77777777" w:rsidR="00BD3D80" w:rsidRPr="00664F44" w:rsidRDefault="00D94169" w:rsidP="003C4247">
            <w:pPr>
              <w:rPr>
                <w:sz w:val="20"/>
                <w:szCs w:val="20"/>
              </w:rPr>
            </w:pPr>
            <w:r>
              <w:rPr>
                <w:sz w:val="20"/>
                <w:szCs w:val="20"/>
              </w:rPr>
              <w:t>Boolean</w:t>
            </w:r>
          </w:p>
        </w:tc>
        <w:tc>
          <w:tcPr>
            <w:tcW w:w="4680" w:type="dxa"/>
            <w:shd w:val="clear" w:color="auto" w:fill="auto"/>
          </w:tcPr>
          <w:p w14:paraId="23531382" w14:textId="77777777" w:rsidR="00BD3D80" w:rsidRPr="00664F44" w:rsidRDefault="00D94169" w:rsidP="003C4247">
            <w:pPr>
              <w:rPr>
                <w:sz w:val="20"/>
                <w:szCs w:val="20"/>
              </w:rPr>
            </w:pPr>
            <w:r w:rsidRPr="00D94169">
              <w:rPr>
                <w:sz w:val="20"/>
                <w:szCs w:val="20"/>
              </w:rPr>
              <w:t>O</w:t>
            </w:r>
            <w:r w:rsidR="00BD3D80" w:rsidRPr="00664F44">
              <w:rPr>
                <w:sz w:val="20"/>
                <w:szCs w:val="20"/>
              </w:rPr>
              <w:t>ptional</w:t>
            </w:r>
          </w:p>
        </w:tc>
      </w:tr>
      <w:tr w:rsidR="00BD3D80" w:rsidRPr="007055D9" w14:paraId="151A321E" w14:textId="77777777" w:rsidTr="003C4247">
        <w:trPr>
          <w:cantSplit/>
        </w:trPr>
        <w:tc>
          <w:tcPr>
            <w:tcW w:w="1871" w:type="dxa"/>
            <w:shd w:val="clear" w:color="auto" w:fill="auto"/>
          </w:tcPr>
          <w:p w14:paraId="7B3828B2" w14:textId="77777777" w:rsidR="00BD3D80" w:rsidRPr="00D94169" w:rsidRDefault="00BD3D80" w:rsidP="003C4247">
            <w:pPr>
              <w:rPr>
                <w:sz w:val="20"/>
                <w:szCs w:val="20"/>
              </w:rPr>
            </w:pPr>
            <w:r w:rsidRPr="00D94169">
              <w:rPr>
                <w:sz w:val="20"/>
                <w:szCs w:val="20"/>
              </w:rPr>
              <w:t>section</w:t>
            </w:r>
          </w:p>
        </w:tc>
        <w:tc>
          <w:tcPr>
            <w:tcW w:w="1800" w:type="dxa"/>
            <w:shd w:val="clear" w:color="auto" w:fill="auto"/>
          </w:tcPr>
          <w:p w14:paraId="347E3C5C" w14:textId="77777777" w:rsidR="00BD3D80" w:rsidRPr="00664F44" w:rsidRDefault="00BD3D80" w:rsidP="003C4247">
            <w:pPr>
              <w:rPr>
                <w:sz w:val="20"/>
                <w:szCs w:val="20"/>
              </w:rPr>
            </w:pPr>
            <w:r w:rsidRPr="00664F44">
              <w:rPr>
                <w:sz w:val="20"/>
                <w:szCs w:val="20"/>
              </w:rPr>
              <w:t>Selection</w:t>
            </w:r>
          </w:p>
        </w:tc>
        <w:tc>
          <w:tcPr>
            <w:tcW w:w="4680" w:type="dxa"/>
            <w:shd w:val="clear" w:color="auto" w:fill="auto"/>
          </w:tcPr>
          <w:p w14:paraId="69DE6D76" w14:textId="77777777" w:rsidR="00BD3D80" w:rsidRPr="00664F44" w:rsidRDefault="003442B4" w:rsidP="003C4247">
            <w:pPr>
              <w:rPr>
                <w:sz w:val="20"/>
                <w:szCs w:val="20"/>
              </w:rPr>
            </w:pPr>
            <w:r>
              <w:rPr>
                <w:sz w:val="20"/>
                <w:szCs w:val="20"/>
              </w:rPr>
              <w:t>Optional</w:t>
            </w:r>
          </w:p>
        </w:tc>
      </w:tr>
      <w:tr w:rsidR="00BD3D80" w:rsidRPr="007055D9" w14:paraId="12F1E448" w14:textId="77777777" w:rsidTr="003C4247">
        <w:trPr>
          <w:cantSplit/>
        </w:trPr>
        <w:tc>
          <w:tcPr>
            <w:tcW w:w="1871" w:type="dxa"/>
            <w:shd w:val="clear" w:color="auto" w:fill="auto"/>
          </w:tcPr>
          <w:p w14:paraId="2901721B" w14:textId="77777777" w:rsidR="00BD3D80" w:rsidRPr="00D94169" w:rsidRDefault="00BD3D80" w:rsidP="003C4247">
            <w:pPr>
              <w:rPr>
                <w:sz w:val="20"/>
                <w:szCs w:val="20"/>
              </w:rPr>
            </w:pPr>
            <w:r w:rsidRPr="00D94169">
              <w:rPr>
                <w:rStyle w:val="Kommentarzeichen"/>
                <w:sz w:val="20"/>
                <w:szCs w:val="20"/>
                <w:lang w:eastAsia="x-none"/>
              </w:rPr>
              <w:t>thickness</w:t>
            </w:r>
          </w:p>
        </w:tc>
        <w:tc>
          <w:tcPr>
            <w:tcW w:w="1800" w:type="dxa"/>
            <w:shd w:val="clear" w:color="auto" w:fill="auto"/>
          </w:tcPr>
          <w:p w14:paraId="37833B0B" w14:textId="77777777" w:rsidR="00BD3D80" w:rsidRPr="00664F44" w:rsidRDefault="00C9639A" w:rsidP="003C4247">
            <w:pPr>
              <w:rPr>
                <w:sz w:val="20"/>
                <w:szCs w:val="20"/>
              </w:rPr>
            </w:pPr>
            <w:r>
              <w:rPr>
                <w:sz w:val="20"/>
                <w:szCs w:val="20"/>
              </w:rPr>
              <w:t>Floating Point</w:t>
            </w:r>
          </w:p>
        </w:tc>
        <w:tc>
          <w:tcPr>
            <w:tcW w:w="4680" w:type="dxa"/>
            <w:shd w:val="clear" w:color="auto" w:fill="auto"/>
          </w:tcPr>
          <w:p w14:paraId="407CE88B" w14:textId="77777777" w:rsidR="00BD3D80" w:rsidRPr="00664F44" w:rsidRDefault="00BD3D80" w:rsidP="003C4247">
            <w:pPr>
              <w:rPr>
                <w:sz w:val="20"/>
                <w:szCs w:val="20"/>
              </w:rPr>
            </w:pPr>
            <w:r w:rsidRPr="00664F44">
              <w:rPr>
                <w:sz w:val="20"/>
                <w:szCs w:val="20"/>
              </w:rPr>
              <w:t>* see attribute description</w:t>
            </w:r>
          </w:p>
        </w:tc>
      </w:tr>
      <w:tr w:rsidR="00BD3D80" w:rsidRPr="007055D9" w14:paraId="3A5044FC" w14:textId="77777777" w:rsidTr="003C4247">
        <w:trPr>
          <w:cantSplit/>
        </w:trPr>
        <w:tc>
          <w:tcPr>
            <w:tcW w:w="1871" w:type="dxa"/>
            <w:shd w:val="clear" w:color="auto" w:fill="auto"/>
          </w:tcPr>
          <w:p w14:paraId="64CF5214" w14:textId="77777777" w:rsidR="00BD3D80" w:rsidRPr="00D94169" w:rsidRDefault="00BD3D80" w:rsidP="003C4247">
            <w:pPr>
              <w:rPr>
                <w:sz w:val="20"/>
                <w:szCs w:val="20"/>
              </w:rPr>
            </w:pPr>
            <w:r w:rsidRPr="00D94169">
              <w:rPr>
                <w:sz w:val="20"/>
                <w:szCs w:val="20"/>
              </w:rPr>
              <w:t>angle</w:t>
            </w:r>
          </w:p>
        </w:tc>
        <w:tc>
          <w:tcPr>
            <w:tcW w:w="1800" w:type="dxa"/>
            <w:shd w:val="clear" w:color="auto" w:fill="auto"/>
          </w:tcPr>
          <w:p w14:paraId="008CC4C0" w14:textId="77777777" w:rsidR="00BD3D80" w:rsidRPr="00664F44" w:rsidRDefault="00C9639A" w:rsidP="003C4247">
            <w:pPr>
              <w:rPr>
                <w:sz w:val="20"/>
                <w:szCs w:val="20"/>
              </w:rPr>
            </w:pPr>
            <w:r>
              <w:rPr>
                <w:sz w:val="20"/>
                <w:szCs w:val="20"/>
              </w:rPr>
              <w:t>Floating Point</w:t>
            </w:r>
          </w:p>
        </w:tc>
        <w:tc>
          <w:tcPr>
            <w:tcW w:w="4680" w:type="dxa"/>
            <w:shd w:val="clear" w:color="auto" w:fill="auto"/>
          </w:tcPr>
          <w:p w14:paraId="3364BA6A" w14:textId="77777777" w:rsidR="00BD3D80" w:rsidRPr="00664F44" w:rsidRDefault="00BD3D80" w:rsidP="003C4247">
            <w:pPr>
              <w:rPr>
                <w:sz w:val="20"/>
                <w:szCs w:val="20"/>
              </w:rPr>
            </w:pPr>
            <w:r w:rsidRPr="00664F44">
              <w:rPr>
                <w:sz w:val="20"/>
                <w:szCs w:val="20"/>
              </w:rPr>
              <w:t>* see attribute description</w:t>
            </w:r>
          </w:p>
        </w:tc>
      </w:tr>
      <w:tr w:rsidR="00BD3D80" w:rsidRPr="007055D9" w14:paraId="0FE6374F" w14:textId="77777777" w:rsidTr="003C4247">
        <w:trPr>
          <w:cantSplit/>
        </w:trPr>
        <w:tc>
          <w:tcPr>
            <w:tcW w:w="1871" w:type="dxa"/>
            <w:shd w:val="clear" w:color="auto" w:fill="auto"/>
          </w:tcPr>
          <w:p w14:paraId="347339AC" w14:textId="77777777" w:rsidR="00BD3D80" w:rsidRPr="00D94169" w:rsidRDefault="00BD3D80" w:rsidP="003C4247">
            <w:pPr>
              <w:rPr>
                <w:sz w:val="20"/>
                <w:szCs w:val="20"/>
              </w:rPr>
            </w:pPr>
            <w:r w:rsidRPr="00D94169">
              <w:rPr>
                <w:sz w:val="20"/>
                <w:szCs w:val="20"/>
              </w:rPr>
              <w:t>penetration</w:t>
            </w:r>
          </w:p>
        </w:tc>
        <w:tc>
          <w:tcPr>
            <w:tcW w:w="1800" w:type="dxa"/>
            <w:shd w:val="clear" w:color="auto" w:fill="auto"/>
          </w:tcPr>
          <w:p w14:paraId="43784D9B" w14:textId="77777777" w:rsidR="00BD3D80" w:rsidRPr="00664F44" w:rsidRDefault="00C9639A" w:rsidP="003C4247">
            <w:pPr>
              <w:rPr>
                <w:sz w:val="20"/>
                <w:szCs w:val="20"/>
              </w:rPr>
            </w:pPr>
            <w:r>
              <w:rPr>
                <w:sz w:val="20"/>
                <w:szCs w:val="20"/>
              </w:rPr>
              <w:t>Floating Point</w:t>
            </w:r>
          </w:p>
        </w:tc>
        <w:tc>
          <w:tcPr>
            <w:tcW w:w="4680" w:type="dxa"/>
            <w:shd w:val="clear" w:color="auto" w:fill="auto"/>
          </w:tcPr>
          <w:p w14:paraId="79461024" w14:textId="77777777" w:rsidR="00BD3D80" w:rsidRPr="00664F44" w:rsidRDefault="00BD3D80" w:rsidP="003C4247">
            <w:pPr>
              <w:rPr>
                <w:sz w:val="20"/>
                <w:szCs w:val="20"/>
              </w:rPr>
            </w:pPr>
            <w:r w:rsidRPr="00664F44">
              <w:rPr>
                <w:sz w:val="20"/>
                <w:szCs w:val="20"/>
              </w:rPr>
              <w:t>* see attribute description</w:t>
            </w:r>
          </w:p>
        </w:tc>
      </w:tr>
      <w:tr w:rsidR="00BD3D80" w:rsidRPr="007055D9" w14:paraId="01451DDA" w14:textId="77777777" w:rsidTr="003C4247">
        <w:trPr>
          <w:cantSplit/>
        </w:trPr>
        <w:tc>
          <w:tcPr>
            <w:tcW w:w="1871" w:type="dxa"/>
            <w:shd w:val="clear" w:color="auto" w:fill="auto"/>
          </w:tcPr>
          <w:p w14:paraId="0DE4797D" w14:textId="77777777" w:rsidR="00BD3D80" w:rsidRPr="00D94169" w:rsidRDefault="00C7214D" w:rsidP="003C4247">
            <w:pPr>
              <w:rPr>
                <w:sz w:val="20"/>
                <w:szCs w:val="20"/>
              </w:rPr>
            </w:pPr>
            <w:r w:rsidRPr="00D94169">
              <w:rPr>
                <w:sz w:val="20"/>
                <w:szCs w:val="20"/>
              </w:rPr>
              <w:t>filler</w:t>
            </w:r>
            <w:r w:rsidRPr="00D94169" w:rsidDel="00AD6519">
              <w:rPr>
                <w:sz w:val="20"/>
                <w:szCs w:val="20"/>
              </w:rPr>
              <w:t xml:space="preserve"> </w:t>
            </w:r>
          </w:p>
        </w:tc>
        <w:tc>
          <w:tcPr>
            <w:tcW w:w="1800" w:type="dxa"/>
            <w:shd w:val="clear" w:color="auto" w:fill="auto"/>
          </w:tcPr>
          <w:p w14:paraId="11157533" w14:textId="77777777" w:rsidR="00BD3D80" w:rsidRPr="00664F44" w:rsidRDefault="00C7214D" w:rsidP="003C4247">
            <w:pPr>
              <w:rPr>
                <w:sz w:val="20"/>
                <w:szCs w:val="20"/>
              </w:rPr>
            </w:pPr>
            <w:r w:rsidRPr="00664F44">
              <w:rPr>
                <w:sz w:val="20"/>
                <w:szCs w:val="20"/>
              </w:rPr>
              <w:t>Selection</w:t>
            </w:r>
            <w:r w:rsidRPr="00664F44" w:rsidDel="00AD6519">
              <w:rPr>
                <w:sz w:val="20"/>
                <w:szCs w:val="20"/>
              </w:rPr>
              <w:t xml:space="preserve"> </w:t>
            </w:r>
          </w:p>
        </w:tc>
        <w:tc>
          <w:tcPr>
            <w:tcW w:w="4680" w:type="dxa"/>
            <w:shd w:val="clear" w:color="auto" w:fill="auto"/>
          </w:tcPr>
          <w:p w14:paraId="7F3DCF42" w14:textId="77777777" w:rsidR="00BD3D80" w:rsidRPr="00664F44" w:rsidRDefault="00C7214D" w:rsidP="003C4247">
            <w:pPr>
              <w:rPr>
                <w:sz w:val="20"/>
                <w:szCs w:val="20"/>
              </w:rPr>
            </w:pPr>
            <w:r w:rsidRPr="00664F44">
              <w:rPr>
                <w:sz w:val="20"/>
                <w:szCs w:val="20"/>
              </w:rPr>
              <w:t>Optional</w:t>
            </w:r>
            <w:r w:rsidRPr="00664F44" w:rsidDel="00AD6519">
              <w:rPr>
                <w:sz w:val="20"/>
                <w:szCs w:val="20"/>
              </w:rPr>
              <w:t xml:space="preserve"> </w:t>
            </w:r>
          </w:p>
        </w:tc>
      </w:tr>
      <w:tr w:rsidR="0026200C" w:rsidRPr="007055D9" w14:paraId="1272694F" w14:textId="77777777" w:rsidTr="003C4247">
        <w:trPr>
          <w:cantSplit/>
        </w:trPr>
        <w:tc>
          <w:tcPr>
            <w:tcW w:w="1871" w:type="dxa"/>
            <w:shd w:val="clear" w:color="auto" w:fill="auto"/>
          </w:tcPr>
          <w:p w14:paraId="5396E5DF" w14:textId="77777777" w:rsidR="0026200C" w:rsidRPr="00D94169" w:rsidRDefault="0026200C" w:rsidP="003C4247">
            <w:pPr>
              <w:rPr>
                <w:sz w:val="20"/>
                <w:szCs w:val="20"/>
              </w:rPr>
            </w:pPr>
            <w:proofErr w:type="spellStart"/>
            <w:r>
              <w:rPr>
                <w:sz w:val="20"/>
                <w:szCs w:val="20"/>
              </w:rPr>
              <w:t>filler_material</w:t>
            </w:r>
            <w:proofErr w:type="spellEnd"/>
          </w:p>
        </w:tc>
        <w:tc>
          <w:tcPr>
            <w:tcW w:w="1800" w:type="dxa"/>
            <w:shd w:val="clear" w:color="auto" w:fill="auto"/>
          </w:tcPr>
          <w:p w14:paraId="5EFD8642" w14:textId="77777777" w:rsidR="0026200C" w:rsidRPr="00664F44" w:rsidRDefault="0026200C" w:rsidP="003C4247">
            <w:pPr>
              <w:rPr>
                <w:sz w:val="20"/>
                <w:szCs w:val="20"/>
              </w:rPr>
            </w:pPr>
            <w:r w:rsidRPr="00A20C5C">
              <w:rPr>
                <w:sz w:val="20"/>
                <w:szCs w:val="20"/>
              </w:rPr>
              <w:t>Alphanumeric</w:t>
            </w:r>
          </w:p>
        </w:tc>
        <w:tc>
          <w:tcPr>
            <w:tcW w:w="4680" w:type="dxa"/>
            <w:shd w:val="clear" w:color="auto" w:fill="auto"/>
          </w:tcPr>
          <w:p w14:paraId="3F148D02" w14:textId="77777777" w:rsidR="0026200C" w:rsidRPr="00664F44" w:rsidRDefault="0026200C" w:rsidP="003C4247">
            <w:pPr>
              <w:rPr>
                <w:sz w:val="20"/>
                <w:szCs w:val="20"/>
              </w:rPr>
            </w:pPr>
            <w:r w:rsidRPr="00A20C5C">
              <w:rPr>
                <w:sz w:val="20"/>
                <w:szCs w:val="20"/>
              </w:rPr>
              <w:t>Optional</w:t>
            </w:r>
          </w:p>
        </w:tc>
      </w:tr>
      <w:tr w:rsidR="00BD3D80" w:rsidRPr="007055D9" w14:paraId="6475090B" w14:textId="77777777" w:rsidTr="003C4247">
        <w:trPr>
          <w:cantSplit/>
        </w:trPr>
        <w:tc>
          <w:tcPr>
            <w:tcW w:w="1871" w:type="dxa"/>
            <w:shd w:val="clear" w:color="auto" w:fill="auto"/>
          </w:tcPr>
          <w:p w14:paraId="4A3EBE89" w14:textId="77777777" w:rsidR="00BD3D80" w:rsidRPr="00D94169" w:rsidRDefault="00BD3D80" w:rsidP="003C4247">
            <w:pPr>
              <w:rPr>
                <w:sz w:val="20"/>
                <w:szCs w:val="20"/>
              </w:rPr>
            </w:pPr>
            <w:r w:rsidRPr="00D94169">
              <w:rPr>
                <w:rStyle w:val="Kommentarzeichen"/>
                <w:sz w:val="20"/>
                <w:szCs w:val="20"/>
                <w:lang w:eastAsia="x-none"/>
              </w:rPr>
              <w:t>shape</w:t>
            </w:r>
          </w:p>
        </w:tc>
        <w:tc>
          <w:tcPr>
            <w:tcW w:w="1800" w:type="dxa"/>
            <w:shd w:val="clear" w:color="auto" w:fill="auto"/>
          </w:tcPr>
          <w:p w14:paraId="64206881" w14:textId="77777777" w:rsidR="00BD3D80" w:rsidRPr="00664F44" w:rsidRDefault="00BD3D80" w:rsidP="003C4247">
            <w:pPr>
              <w:rPr>
                <w:sz w:val="20"/>
                <w:szCs w:val="20"/>
              </w:rPr>
            </w:pPr>
            <w:r w:rsidRPr="00664F44">
              <w:rPr>
                <w:sz w:val="20"/>
                <w:szCs w:val="20"/>
              </w:rPr>
              <w:t>Selection</w:t>
            </w:r>
          </w:p>
        </w:tc>
        <w:tc>
          <w:tcPr>
            <w:tcW w:w="4680" w:type="dxa"/>
            <w:shd w:val="clear" w:color="auto" w:fill="auto"/>
          </w:tcPr>
          <w:p w14:paraId="4A561BCB" w14:textId="77777777" w:rsidR="00BD3D80" w:rsidRPr="00664F44" w:rsidRDefault="00BD3D80" w:rsidP="003C4247">
            <w:pPr>
              <w:keepNext/>
              <w:rPr>
                <w:sz w:val="20"/>
                <w:szCs w:val="20"/>
              </w:rPr>
            </w:pPr>
            <w:r w:rsidRPr="00664F44">
              <w:rPr>
                <w:sz w:val="20"/>
                <w:szCs w:val="20"/>
              </w:rPr>
              <w:t>Optional</w:t>
            </w:r>
          </w:p>
        </w:tc>
      </w:tr>
    </w:tbl>
    <w:p w14:paraId="78E8E414" w14:textId="6D991A7B" w:rsidR="003C4247" w:rsidRDefault="003C4247" w:rsidP="00F3716C">
      <w:pPr>
        <w:pStyle w:val="Beschriftung"/>
        <w:spacing w:before="120"/>
      </w:pPr>
      <w:bookmarkStart w:id="3332" w:name="_Toc3566520"/>
      <w:bookmarkStart w:id="3333" w:name="_Toc27753891"/>
      <w:bookmarkStart w:id="3334" w:name="_Toc338939248"/>
      <w:r>
        <w:t xml:space="preserve">Table </w:t>
      </w:r>
      <w:ins w:id="3335" w:author="Dr. Carsten Franke" w:date="2020-03-09T16:02:00Z">
        <w:r w:rsidR="001D2A94">
          <w:fldChar w:fldCharType="begin"/>
        </w:r>
        <w:r w:rsidR="001D2A94">
          <w:instrText xml:space="preserve"> SEQ Table \* ARABIC </w:instrText>
        </w:r>
      </w:ins>
      <w:r w:rsidR="001D2A94">
        <w:fldChar w:fldCharType="separate"/>
      </w:r>
      <w:ins w:id="3336" w:author="Dr. Carsten Franke" w:date="2020-03-09T16:02:00Z">
        <w:r w:rsidR="001D2A94">
          <w:rPr>
            <w:noProof/>
          </w:rPr>
          <w:t>118</w:t>
        </w:r>
        <w:r w:rsidR="001D2A94">
          <w:fldChar w:fldCharType="end"/>
        </w:r>
      </w:ins>
      <w:del w:id="3337" w:author="Dr. Carsten Franke" w:date="2020-03-09T16:02:00Z">
        <w:r w:rsidR="00D43112" w:rsidDel="001D2A94">
          <w:fldChar w:fldCharType="begin"/>
        </w:r>
        <w:r w:rsidR="00D43112" w:rsidDel="001D2A94">
          <w:delInstrText xml:space="preserve"> SEQ Table \* ARABIC </w:delInstrText>
        </w:r>
        <w:r w:rsidR="00D43112" w:rsidDel="001D2A94">
          <w:fldChar w:fldCharType="separate"/>
        </w:r>
      </w:del>
      <w:del w:id="3338" w:author="Dr. Carsten Franke" w:date="2020-03-09T14:38:00Z">
        <w:r w:rsidR="007E2D34" w:rsidDel="00004854">
          <w:rPr>
            <w:noProof/>
          </w:rPr>
          <w:delText>116</w:delText>
        </w:r>
      </w:del>
      <w:del w:id="3339" w:author="Dr. Carsten Franke" w:date="2020-03-09T16:02:00Z">
        <w:r w:rsidR="00D43112" w:rsidDel="001D2A94">
          <w:fldChar w:fldCharType="end"/>
        </w:r>
      </w:del>
      <w:r>
        <w:t xml:space="preserve">: </w:t>
      </w:r>
      <w:r w:rsidRPr="0008681E">
        <w:t xml:space="preserve">Attributes of element </w:t>
      </w:r>
      <w:r w:rsidRPr="00AA1695">
        <w:rPr>
          <w:rStyle w:val="elementdeftypeChar"/>
          <w:b/>
        </w:rPr>
        <w:t>&lt;</w:t>
      </w:r>
      <w:proofErr w:type="spellStart"/>
      <w:r w:rsidRPr="00E67798">
        <w:rPr>
          <w:rFonts w:ascii="Courier New" w:hAnsi="Courier New" w:cs="Courier New"/>
          <w:bCs w:val="0"/>
          <w:i/>
          <w:kern w:val="22"/>
          <w:sz w:val="18"/>
          <w:szCs w:val="18"/>
        </w:rPr>
        <w:t>weld_position</w:t>
      </w:r>
      <w:proofErr w:type="spellEnd"/>
      <w:r w:rsidRPr="00E67798">
        <w:rPr>
          <w:rFonts w:ascii="Courier New" w:hAnsi="Courier New" w:cs="Courier New"/>
          <w:bCs w:val="0"/>
          <w:i/>
          <w:kern w:val="22"/>
          <w:sz w:val="18"/>
          <w:szCs w:val="18"/>
        </w:rPr>
        <w:t>/&gt;</w:t>
      </w:r>
      <w:r w:rsidRPr="0008681E">
        <w:t xml:space="preserve"> for </w:t>
      </w:r>
      <w:r>
        <w:t>Cruciform Joint</w:t>
      </w:r>
      <w:bookmarkEnd w:id="3332"/>
      <w:bookmarkEnd w:id="3333"/>
      <w:r>
        <w:t xml:space="preserve"> </w:t>
      </w:r>
    </w:p>
    <w:p w14:paraId="1982C17D" w14:textId="77777777" w:rsidR="00D21A31" w:rsidRDefault="00D21A31" w:rsidP="00D21A31">
      <w:pPr>
        <w:pStyle w:val="berschrift5"/>
        <w:keepNext/>
      </w:pPr>
      <w:r w:rsidRPr="007055D9">
        <w:t>Attribute</w:t>
      </w:r>
      <w:r>
        <w:t>s</w:t>
      </w:r>
      <w:r w:rsidRPr="007055D9">
        <w:t xml:space="preserve"> </w:t>
      </w:r>
      <w:r w:rsidR="00194316">
        <w:t>"</w:t>
      </w:r>
      <w:r>
        <w:t>u, x, y, z, reference</w:t>
      </w:r>
      <w:r w:rsidR="00194316">
        <w:t>"</w:t>
      </w:r>
    </w:p>
    <w:p w14:paraId="48459361" w14:textId="520AEA07" w:rsidR="00D21A31" w:rsidRDefault="00D21A31" w:rsidP="00D21A31">
      <w:pPr>
        <w:pStyle w:val="berschrift5"/>
        <w:keepNext/>
        <w:rPr>
          <w:lang w:val="en-US"/>
        </w:rPr>
      </w:pPr>
      <w:proofErr w:type="spellStart"/>
      <w:r w:rsidRPr="00F07803">
        <w:rPr>
          <w:b w:val="0"/>
          <w:i w:val="0"/>
        </w:rPr>
        <w:t>Detailed</w:t>
      </w:r>
      <w:proofErr w:type="spellEnd"/>
      <w:r w:rsidRPr="00F07803">
        <w:rPr>
          <w:b w:val="0"/>
          <w:i w:val="0"/>
        </w:rPr>
        <w:t xml:space="preserve"> </w:t>
      </w:r>
      <w:proofErr w:type="spellStart"/>
      <w:r w:rsidRPr="00F07803">
        <w:rPr>
          <w:b w:val="0"/>
          <w:i w:val="0"/>
        </w:rPr>
        <w:t>definition</w:t>
      </w:r>
      <w:proofErr w:type="spellEnd"/>
      <w:r w:rsidRPr="00F07803">
        <w:rPr>
          <w:b w:val="0"/>
          <w:i w:val="0"/>
        </w:rPr>
        <w:t xml:space="preserve"> </w:t>
      </w:r>
      <w:proofErr w:type="spellStart"/>
      <w:r w:rsidRPr="00F07803">
        <w:rPr>
          <w:b w:val="0"/>
          <w:i w:val="0"/>
        </w:rPr>
        <w:t>can</w:t>
      </w:r>
      <w:proofErr w:type="spellEnd"/>
      <w:r w:rsidRPr="00F07803">
        <w:rPr>
          <w:b w:val="0"/>
          <w:i w:val="0"/>
        </w:rPr>
        <w:t xml:space="preserve"> be </w:t>
      </w:r>
      <w:proofErr w:type="spellStart"/>
      <w:r w:rsidRPr="00F07803">
        <w:rPr>
          <w:b w:val="0"/>
          <w:i w:val="0"/>
        </w:rPr>
        <w:t>found</w:t>
      </w:r>
      <w:proofErr w:type="spellEnd"/>
      <w:r w:rsidRPr="00F07803">
        <w:rPr>
          <w:b w:val="0"/>
          <w:i w:val="0"/>
        </w:rPr>
        <w:t xml:space="preserve"> in section </w:t>
      </w:r>
      <w:r w:rsidRPr="00F07803">
        <w:rPr>
          <w:b w:val="0"/>
          <w:i w:val="0"/>
        </w:rPr>
        <w:fldChar w:fldCharType="begin"/>
      </w:r>
      <w:r w:rsidRPr="00F07803">
        <w:rPr>
          <w:b w:val="0"/>
          <w:i w:val="0"/>
        </w:rPr>
        <w:instrText xml:space="preserve"> REF _Ref397524978 \r \h  \* MERGEFORMAT </w:instrText>
      </w:r>
      <w:r w:rsidRPr="00F07803">
        <w:rPr>
          <w:b w:val="0"/>
          <w:i w:val="0"/>
        </w:rPr>
      </w:r>
      <w:r w:rsidRPr="00F07803">
        <w:rPr>
          <w:b w:val="0"/>
          <w:i w:val="0"/>
        </w:rPr>
        <w:fldChar w:fldCharType="separate"/>
      </w:r>
      <w:r w:rsidR="00004854">
        <w:rPr>
          <w:b w:val="0"/>
          <w:i w:val="0"/>
        </w:rPr>
        <w:t>8.2.4.3.2</w:t>
      </w:r>
      <w:r w:rsidRPr="00F07803">
        <w:rPr>
          <w:b w:val="0"/>
          <w:i w:val="0"/>
        </w:rPr>
        <w:fldChar w:fldCharType="end"/>
      </w:r>
      <w:r w:rsidRPr="00044694">
        <w:rPr>
          <w:b w:val="0"/>
          <w:i w:val="0"/>
          <w:lang w:val="en-US"/>
        </w:rPr>
        <w:t xml:space="preserve"> </w:t>
      </w:r>
      <w:r w:rsidRPr="00044694">
        <w:rPr>
          <w:b w:val="0"/>
          <w:i w:val="0"/>
          <w:lang w:val="en-US"/>
        </w:rPr>
        <w:fldChar w:fldCharType="begin"/>
      </w:r>
      <w:r w:rsidRPr="00044694">
        <w:rPr>
          <w:b w:val="0"/>
          <w:i w:val="0"/>
          <w:lang w:val="en-US"/>
        </w:rPr>
        <w:instrText xml:space="preserve"> REF _Ref397524978 \h  \* MERGEFORMAT </w:instrText>
      </w:r>
      <w:r w:rsidRPr="00044694">
        <w:rPr>
          <w:b w:val="0"/>
          <w:i w:val="0"/>
          <w:lang w:val="en-US"/>
        </w:rPr>
      </w:r>
      <w:r w:rsidRPr="00044694">
        <w:rPr>
          <w:b w:val="0"/>
          <w:i w:val="0"/>
          <w:lang w:val="en-US"/>
        </w:rPr>
        <w:fldChar w:fldCharType="separate"/>
      </w:r>
      <w:r w:rsidR="00004854" w:rsidRPr="00004854">
        <w:rPr>
          <w:b w:val="0"/>
          <w:i w:val="0"/>
        </w:rPr>
        <w:t>Welding Position</w:t>
      </w:r>
      <w:r w:rsidRPr="00044694">
        <w:rPr>
          <w:b w:val="0"/>
          <w:i w:val="0"/>
          <w:lang w:val="en-US"/>
        </w:rPr>
        <w:fldChar w:fldCharType="end"/>
      </w:r>
      <w:r w:rsidRPr="00F07803">
        <w:rPr>
          <w:b w:val="0"/>
          <w:i w:val="0"/>
        </w:rPr>
        <w:t>.</w:t>
      </w:r>
    </w:p>
    <w:p w14:paraId="3033C835" w14:textId="77777777" w:rsidR="00BD3D80" w:rsidRPr="007055D9" w:rsidRDefault="00BD3D80" w:rsidP="003C4247">
      <w:pPr>
        <w:pStyle w:val="berschrift5"/>
        <w:keepNext/>
      </w:pPr>
      <w:r w:rsidRPr="007055D9">
        <w:t xml:space="preserve">Attribute </w:t>
      </w:r>
      <w:r w:rsidR="00194316">
        <w:t>"</w:t>
      </w:r>
      <w:r w:rsidRPr="007055D9">
        <w:t>base</w:t>
      </w:r>
      <w:r w:rsidR="00194316">
        <w:t>"</w:t>
      </w:r>
    </w:p>
    <w:p w14:paraId="4D94562C" w14:textId="77777777" w:rsidR="00BD3D80" w:rsidRPr="007055D9" w:rsidRDefault="00BD3D80" w:rsidP="00BD3D80">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This is necessary in the case of a stacked welding with two welded sheets.</w:t>
      </w:r>
    </w:p>
    <w:p w14:paraId="4EBAA34F" w14:textId="77777777" w:rsidR="0006113C" w:rsidRPr="007055D9" w:rsidRDefault="0006113C" w:rsidP="003C4247">
      <w:pPr>
        <w:pStyle w:val="berschrift5"/>
        <w:keepNext/>
      </w:pPr>
      <w:r w:rsidRPr="007055D9">
        <w:t xml:space="preserve">Attribute </w:t>
      </w:r>
      <w:r w:rsidR="00194316">
        <w:t>"</w:t>
      </w:r>
      <w:r w:rsidRPr="007055D9">
        <w:t>section</w:t>
      </w:r>
      <w:bookmarkEnd w:id="3334"/>
      <w:r w:rsidR="00194316">
        <w:t>"</w:t>
      </w:r>
    </w:p>
    <w:p w14:paraId="6917F8EB" w14:textId="77777777" w:rsidR="0006113C" w:rsidRPr="007055D9" w:rsidRDefault="0006113C" w:rsidP="00F72843">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sidR="00194316">
        <w:rPr>
          <w:rStyle w:val="XMLAttribute"/>
        </w:rPr>
        <w:t>"</w:t>
      </w:r>
      <w:r w:rsidRPr="007055D9">
        <w:rPr>
          <w:rStyle w:val="XMLAttribute"/>
        </w:rPr>
        <w:t>laser</w:t>
      </w:r>
      <w:r w:rsidR="00194316">
        <w:rPr>
          <w:rStyle w:val="XMLAttribute"/>
        </w:rPr>
        <w:t>"</w:t>
      </w:r>
      <w:r w:rsidRPr="007055D9">
        <w:rPr>
          <w:rStyle w:val="XMLAttribute"/>
        </w:rPr>
        <w:t xml:space="preserve"> </w:t>
      </w:r>
      <w:r w:rsidRPr="007055D9">
        <w:t xml:space="preserve">inside element </w:t>
      </w:r>
      <w:r w:rsidR="00D91274" w:rsidRPr="00D91274">
        <w:t>subtype</w:t>
      </w:r>
      <w:r w:rsidRPr="007055D9">
        <w:t>.</w:t>
      </w:r>
    </w:p>
    <w:p w14:paraId="57B54CCD" w14:textId="77777777" w:rsidR="0006113C" w:rsidRPr="007055D9" w:rsidRDefault="0006113C" w:rsidP="008641A9">
      <w:pPr>
        <w:keepNext/>
      </w:pPr>
      <w:r w:rsidRPr="007055D9">
        <w:t xml:space="preserve">Valid values for the attribute </w:t>
      </w:r>
      <w:r w:rsidRPr="007055D9">
        <w:rPr>
          <w:rStyle w:val="XMLAttribute"/>
        </w:rPr>
        <w:t>section</w:t>
      </w:r>
      <w:r w:rsidRPr="007055D9">
        <w:t xml:space="preserve"> (if present) of a cross joint are:</w:t>
      </w:r>
    </w:p>
    <w:p w14:paraId="615030DC" w14:textId="77777777" w:rsidR="0006113C" w:rsidRPr="007055D9" w:rsidRDefault="0006113C" w:rsidP="0006113C">
      <w:pPr>
        <w:pStyle w:val="Aufzhlungszeichen"/>
        <w:rPr>
          <w:rStyle w:val="XMLAttribute"/>
        </w:rPr>
      </w:pPr>
      <w:r w:rsidRPr="007055D9">
        <w:rPr>
          <w:rStyle w:val="XMLAttribute"/>
        </w:rPr>
        <w:t>Fillet</w:t>
      </w:r>
    </w:p>
    <w:p w14:paraId="5C6F4056" w14:textId="77777777" w:rsidR="0006113C" w:rsidRPr="007055D9" w:rsidRDefault="0006113C" w:rsidP="0006113C">
      <w:pPr>
        <w:pStyle w:val="Aufzhlungszeichen"/>
        <w:rPr>
          <w:rStyle w:val="XMLAttribute"/>
        </w:rPr>
      </w:pPr>
      <w:r w:rsidRPr="007055D9">
        <w:rPr>
          <w:rStyle w:val="XMLAttribute"/>
        </w:rPr>
        <w:t>HV</w:t>
      </w:r>
    </w:p>
    <w:p w14:paraId="330409F8" w14:textId="77777777" w:rsidR="0006113C" w:rsidRPr="007055D9" w:rsidRDefault="0006113C" w:rsidP="0006113C">
      <w:pPr>
        <w:pStyle w:val="Aufzhlungszeichen"/>
        <w:rPr>
          <w:rStyle w:val="XMLAttribute"/>
        </w:rPr>
      </w:pPr>
      <w:r w:rsidRPr="007055D9">
        <w:rPr>
          <w:rStyle w:val="XMLAttribute"/>
        </w:rPr>
        <w:t>HY</w:t>
      </w:r>
    </w:p>
    <w:p w14:paraId="3CFF4A0F" w14:textId="77777777" w:rsidR="0006113C" w:rsidRPr="007055D9" w:rsidRDefault="0006113C" w:rsidP="003C4247">
      <w:pPr>
        <w:pStyle w:val="berschrift5"/>
        <w:keepNext/>
      </w:pPr>
      <w:bookmarkStart w:id="3340" w:name="_Toc338939249"/>
      <w:r w:rsidRPr="007055D9">
        <w:lastRenderedPageBreak/>
        <w:t xml:space="preserve">Attribute </w:t>
      </w:r>
      <w:r w:rsidR="00194316">
        <w:t>"</w:t>
      </w:r>
      <w:proofErr w:type="spellStart"/>
      <w:r w:rsidRPr="007055D9">
        <w:t>thickness</w:t>
      </w:r>
      <w:bookmarkEnd w:id="3340"/>
      <w:proofErr w:type="spellEnd"/>
      <w:r w:rsidR="00194316">
        <w:t>"</w:t>
      </w:r>
    </w:p>
    <w:p w14:paraId="28C8E88F" w14:textId="77777777" w:rsidR="0006113C" w:rsidRPr="007055D9" w:rsidRDefault="0006113C" w:rsidP="00F72843">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of the weld. Depending on the section this is required, optional or not allowed:</w:t>
      </w:r>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03E3A15C" w14:textId="77777777" w:rsidTr="008641A9">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E8E77E3" w14:textId="77777777" w:rsidR="0006113C" w:rsidRPr="007055D9" w:rsidRDefault="0006113C" w:rsidP="008641A9">
            <w:pPr>
              <w:keepNext/>
              <w:rPr>
                <w:b/>
                <w:i/>
              </w:rPr>
            </w:pPr>
            <w:r w:rsidRPr="007055D9">
              <w:rPr>
                <w:b/>
                <w:i/>
              </w:rPr>
              <w:t xml:space="preserve">Attribute value </w:t>
            </w:r>
            <w:r w:rsidR="00194316">
              <w:rPr>
                <w:b/>
                <w:i/>
              </w:rPr>
              <w:t>"</w:t>
            </w:r>
            <w:r w:rsidRPr="007055D9">
              <w:rPr>
                <w:b/>
                <w:i/>
              </w:rPr>
              <w:t>section</w:t>
            </w:r>
            <w:r w:rsidR="00194316">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A9A134E" w14:textId="77777777" w:rsidR="0006113C" w:rsidRPr="007055D9" w:rsidRDefault="0006113C" w:rsidP="008641A9">
            <w:pPr>
              <w:keepNext/>
              <w:rPr>
                <w:b/>
                <w:i/>
              </w:rPr>
            </w:pPr>
            <w:r w:rsidRPr="007055D9">
              <w:rPr>
                <w:b/>
                <w:i/>
              </w:rPr>
              <w:t xml:space="preserve">Attribute </w:t>
            </w:r>
            <w:r w:rsidR="00194316">
              <w:rPr>
                <w:b/>
                <w:i/>
              </w:rPr>
              <w:t>"</w:t>
            </w:r>
            <w:r w:rsidRPr="007055D9">
              <w:rPr>
                <w:b/>
                <w:i/>
              </w:rPr>
              <w:t>thickness</w:t>
            </w:r>
            <w:r w:rsidR="00194316">
              <w:rPr>
                <w:b/>
                <w:i/>
              </w:rPr>
              <w:t>"</w:t>
            </w:r>
          </w:p>
        </w:tc>
      </w:tr>
      <w:tr w:rsidR="0006113C" w:rsidRPr="007055D9" w14:paraId="235ADFA4" w14:textId="77777777" w:rsidTr="008641A9">
        <w:tc>
          <w:tcPr>
            <w:tcW w:w="2951" w:type="dxa"/>
            <w:shd w:val="clear" w:color="auto" w:fill="auto"/>
          </w:tcPr>
          <w:p w14:paraId="4EB1EA03" w14:textId="77777777" w:rsidR="0006113C" w:rsidRPr="000A77EE" w:rsidRDefault="0006113C" w:rsidP="008641A9">
            <w:pPr>
              <w:rPr>
                <w:sz w:val="20"/>
                <w:szCs w:val="20"/>
              </w:rPr>
            </w:pPr>
            <w:r w:rsidRPr="000A77EE">
              <w:rPr>
                <w:sz w:val="20"/>
                <w:szCs w:val="20"/>
              </w:rPr>
              <w:t>HV</w:t>
            </w:r>
          </w:p>
        </w:tc>
        <w:tc>
          <w:tcPr>
            <w:tcW w:w="4860" w:type="dxa"/>
            <w:shd w:val="clear" w:color="auto" w:fill="auto"/>
          </w:tcPr>
          <w:p w14:paraId="1A6B59A5" w14:textId="77777777" w:rsidR="0006113C" w:rsidRPr="000A77EE" w:rsidRDefault="0006113C" w:rsidP="008641A9">
            <w:pPr>
              <w:rPr>
                <w:sz w:val="20"/>
                <w:szCs w:val="20"/>
              </w:rPr>
            </w:pPr>
            <w:r w:rsidRPr="000A77EE">
              <w:rPr>
                <w:sz w:val="20"/>
                <w:szCs w:val="20"/>
              </w:rPr>
              <w:t>Optional</w:t>
            </w:r>
          </w:p>
        </w:tc>
      </w:tr>
      <w:tr w:rsidR="0006113C" w:rsidRPr="007055D9" w14:paraId="3749CED8" w14:textId="77777777" w:rsidTr="008641A9">
        <w:tc>
          <w:tcPr>
            <w:tcW w:w="2951" w:type="dxa"/>
            <w:shd w:val="clear" w:color="auto" w:fill="auto"/>
          </w:tcPr>
          <w:p w14:paraId="7042621A" w14:textId="77777777" w:rsidR="0006113C" w:rsidRPr="000A77EE" w:rsidRDefault="0006113C" w:rsidP="008641A9">
            <w:pPr>
              <w:rPr>
                <w:sz w:val="20"/>
                <w:szCs w:val="20"/>
              </w:rPr>
            </w:pPr>
            <w:r w:rsidRPr="000A77EE">
              <w:rPr>
                <w:sz w:val="20"/>
                <w:szCs w:val="20"/>
              </w:rPr>
              <w:t>HY</w:t>
            </w:r>
          </w:p>
        </w:tc>
        <w:tc>
          <w:tcPr>
            <w:tcW w:w="4860" w:type="dxa"/>
            <w:shd w:val="clear" w:color="auto" w:fill="auto"/>
          </w:tcPr>
          <w:p w14:paraId="3DBA833F" w14:textId="77777777" w:rsidR="0006113C" w:rsidRPr="000A77EE" w:rsidRDefault="00D94169" w:rsidP="008641A9">
            <w:pPr>
              <w:rPr>
                <w:sz w:val="20"/>
                <w:szCs w:val="20"/>
              </w:rPr>
            </w:pPr>
            <w:r>
              <w:rPr>
                <w:sz w:val="20"/>
                <w:szCs w:val="20"/>
              </w:rPr>
              <w:t>N</w:t>
            </w:r>
            <w:r w:rsidR="0006113C" w:rsidRPr="000A77EE">
              <w:rPr>
                <w:sz w:val="20"/>
                <w:szCs w:val="20"/>
              </w:rPr>
              <w:t>ot allowed</w:t>
            </w:r>
          </w:p>
        </w:tc>
      </w:tr>
      <w:tr w:rsidR="0006113C" w:rsidRPr="007055D9" w14:paraId="28270123" w14:textId="77777777" w:rsidTr="008641A9">
        <w:tc>
          <w:tcPr>
            <w:tcW w:w="2951" w:type="dxa"/>
            <w:shd w:val="clear" w:color="auto" w:fill="auto"/>
          </w:tcPr>
          <w:p w14:paraId="25910ED6" w14:textId="77777777" w:rsidR="0006113C" w:rsidRPr="000A77EE" w:rsidRDefault="0006113C" w:rsidP="008641A9">
            <w:pPr>
              <w:rPr>
                <w:sz w:val="20"/>
                <w:szCs w:val="20"/>
              </w:rPr>
            </w:pPr>
            <w:r w:rsidRPr="000A77EE">
              <w:rPr>
                <w:sz w:val="20"/>
                <w:szCs w:val="20"/>
              </w:rPr>
              <w:t>Fillet</w:t>
            </w:r>
          </w:p>
        </w:tc>
        <w:tc>
          <w:tcPr>
            <w:tcW w:w="4860" w:type="dxa"/>
            <w:shd w:val="clear" w:color="auto" w:fill="auto"/>
          </w:tcPr>
          <w:p w14:paraId="48F2DD77" w14:textId="77777777" w:rsidR="0006113C" w:rsidRPr="000A77EE" w:rsidRDefault="0006113C" w:rsidP="00AA1695">
            <w:pPr>
              <w:keepNext/>
              <w:rPr>
                <w:sz w:val="20"/>
                <w:szCs w:val="20"/>
              </w:rPr>
            </w:pPr>
            <w:r w:rsidRPr="000A77EE">
              <w:rPr>
                <w:sz w:val="20"/>
                <w:szCs w:val="20"/>
              </w:rPr>
              <w:t>Required</w:t>
            </w:r>
          </w:p>
        </w:tc>
      </w:tr>
    </w:tbl>
    <w:p w14:paraId="7B636C8F" w14:textId="782530AB" w:rsidR="00AA1695" w:rsidRDefault="00AA1695" w:rsidP="00AA1695">
      <w:pPr>
        <w:pStyle w:val="Beschriftung"/>
        <w:spacing w:before="120"/>
      </w:pPr>
      <w:bookmarkStart w:id="3341" w:name="_Toc3566521"/>
      <w:bookmarkStart w:id="3342" w:name="_Toc27753892"/>
      <w:bookmarkStart w:id="3343" w:name="_Toc338939250"/>
      <w:r>
        <w:t xml:space="preserve">Table </w:t>
      </w:r>
      <w:ins w:id="3344" w:author="Dr. Carsten Franke" w:date="2020-03-09T16:02:00Z">
        <w:r w:rsidR="001D2A94">
          <w:fldChar w:fldCharType="begin"/>
        </w:r>
        <w:r w:rsidR="001D2A94">
          <w:instrText xml:space="preserve"> SEQ Table \* ARABIC </w:instrText>
        </w:r>
      </w:ins>
      <w:r w:rsidR="001D2A94">
        <w:fldChar w:fldCharType="separate"/>
      </w:r>
      <w:ins w:id="3345" w:author="Dr. Carsten Franke" w:date="2020-03-09T16:02:00Z">
        <w:r w:rsidR="001D2A94">
          <w:rPr>
            <w:noProof/>
          </w:rPr>
          <w:t>119</w:t>
        </w:r>
        <w:r w:rsidR="001D2A94">
          <w:fldChar w:fldCharType="end"/>
        </w:r>
      </w:ins>
      <w:del w:id="3346" w:author="Dr. Carsten Franke" w:date="2020-03-09T16:02:00Z">
        <w:r w:rsidDel="001D2A94">
          <w:fldChar w:fldCharType="begin"/>
        </w:r>
        <w:r w:rsidDel="001D2A94">
          <w:delInstrText xml:space="preserve"> SEQ Table \* ARABIC </w:delInstrText>
        </w:r>
        <w:r w:rsidDel="001D2A94">
          <w:fldChar w:fldCharType="separate"/>
        </w:r>
      </w:del>
      <w:del w:id="3347" w:author="Dr. Carsten Franke" w:date="2020-03-09T14:38:00Z">
        <w:r w:rsidR="007E2D34" w:rsidDel="00004854">
          <w:rPr>
            <w:noProof/>
          </w:rPr>
          <w:delText>117</w:delText>
        </w:r>
      </w:del>
      <w:del w:id="3348" w:author="Dr. Carsten Franke" w:date="2020-03-09T16:02:00Z">
        <w:r w:rsidDel="001D2A94">
          <w:fldChar w:fldCharType="end"/>
        </w:r>
      </w:del>
      <w:r>
        <w:t xml:space="preserve">: Value Dependency of Attribute </w:t>
      </w:r>
      <w:r>
        <w:rPr>
          <w:rStyle w:val="elementdeftypeChar"/>
          <w:b/>
        </w:rPr>
        <w:t>thickness</w:t>
      </w:r>
      <w:bookmarkEnd w:id="3341"/>
      <w:bookmarkEnd w:id="3342"/>
    </w:p>
    <w:p w14:paraId="3048A9C7" w14:textId="77777777" w:rsidR="0006113C" w:rsidRPr="007055D9" w:rsidRDefault="0006113C" w:rsidP="008641A9">
      <w:pPr>
        <w:pStyle w:val="berschrift5"/>
        <w:keepNext/>
      </w:pPr>
      <w:r w:rsidRPr="007055D9">
        <w:t xml:space="preserve">Attribute </w:t>
      </w:r>
      <w:r w:rsidR="00194316">
        <w:t>"</w:t>
      </w:r>
      <w:r w:rsidRPr="007055D9">
        <w:t>angle</w:t>
      </w:r>
      <w:bookmarkEnd w:id="3343"/>
      <w:r w:rsidR="00194316">
        <w:t>"</w:t>
      </w:r>
    </w:p>
    <w:p w14:paraId="6EA60CA2"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733F9EC8" w14:textId="77777777" w:rsidR="0006113C" w:rsidRPr="007055D9" w:rsidRDefault="0006113C" w:rsidP="008641A9">
      <w:pPr>
        <w:pStyle w:val="berschrift5"/>
        <w:keepNext/>
      </w:pPr>
      <w:bookmarkStart w:id="3349" w:name="_Toc338939251"/>
      <w:r w:rsidRPr="007055D9">
        <w:t xml:space="preserve">Attribute </w:t>
      </w:r>
      <w:r w:rsidR="00194316">
        <w:t>"</w:t>
      </w:r>
      <w:proofErr w:type="spellStart"/>
      <w:r w:rsidRPr="007055D9">
        <w:t>penetration</w:t>
      </w:r>
      <w:bookmarkEnd w:id="3349"/>
      <w:proofErr w:type="spellEnd"/>
      <w:r w:rsidR="00194316">
        <w:t>"</w:t>
      </w:r>
    </w:p>
    <w:p w14:paraId="6ABB4947"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r w:rsidR="00FA0EDB">
        <w:rPr>
          <w:rStyle w:val="Funotenzeichen"/>
        </w:rPr>
        <w:footnoteReference w:id="22"/>
      </w:r>
      <w:r w:rsidRPr="007055D9">
        <w:t>.</w:t>
      </w:r>
    </w:p>
    <w:p w14:paraId="2DF714EA" w14:textId="77777777" w:rsidR="0006113C" w:rsidRPr="007055D9" w:rsidRDefault="0006113C" w:rsidP="008641A9">
      <w:pPr>
        <w:pStyle w:val="berschrift5"/>
        <w:keepNext/>
      </w:pPr>
      <w:bookmarkStart w:id="3350" w:name="_Toc338939253"/>
      <w:r w:rsidRPr="007055D9">
        <w:t xml:space="preserve">Attribute </w:t>
      </w:r>
      <w:r w:rsidR="00194316">
        <w:t>"</w:t>
      </w:r>
      <w:proofErr w:type="spellStart"/>
      <w:r w:rsidRPr="007055D9">
        <w:t>shape</w:t>
      </w:r>
      <w:bookmarkEnd w:id="3350"/>
      <w:proofErr w:type="spellEnd"/>
      <w:r w:rsidR="00194316">
        <w:t>"</w:t>
      </w:r>
    </w:p>
    <w:p w14:paraId="7AEA32F7"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05B22565" w14:textId="77777777" w:rsidR="0006113C" w:rsidRPr="007055D9" w:rsidRDefault="0006113C" w:rsidP="008641A9">
      <w:pPr>
        <w:pStyle w:val="berschrift5"/>
        <w:keepNext/>
      </w:pPr>
      <w:bookmarkStart w:id="3351" w:name="_Toc338939254"/>
      <w:r w:rsidRPr="007055D9">
        <w:t xml:space="preserve">Attribute </w:t>
      </w:r>
      <w:r w:rsidR="00194316">
        <w:t>"</w:t>
      </w:r>
      <w:proofErr w:type="spellStart"/>
      <w:r w:rsidRPr="007055D9">
        <w:t>filler</w:t>
      </w:r>
      <w:bookmarkEnd w:id="3351"/>
      <w:proofErr w:type="spellEnd"/>
      <w:r w:rsidR="00194316">
        <w:t>"</w:t>
      </w:r>
    </w:p>
    <w:p w14:paraId="1E514A51" w14:textId="77777777" w:rsidR="0006113C" w:rsidRPr="007055D9" w:rsidRDefault="0006113C" w:rsidP="008641A9">
      <w:pPr>
        <w:keepNext/>
      </w:pPr>
      <w:r w:rsidRPr="007055D9">
        <w:t>Valid values for the attribute filler can be:</w:t>
      </w:r>
    </w:p>
    <w:p w14:paraId="2F9CC8DD" w14:textId="77777777" w:rsidR="0006113C" w:rsidRPr="007055D9" w:rsidRDefault="0006113C" w:rsidP="0006113C">
      <w:pPr>
        <w:pStyle w:val="Aufzhlungszeichen"/>
        <w:rPr>
          <w:rStyle w:val="XMLAttribute"/>
        </w:rPr>
      </w:pPr>
      <w:r w:rsidRPr="007055D9">
        <w:rPr>
          <w:rStyle w:val="XMLAttribute"/>
        </w:rPr>
        <w:t>yes</w:t>
      </w:r>
    </w:p>
    <w:p w14:paraId="2CD28C0B" w14:textId="77777777" w:rsidR="0006113C" w:rsidRPr="007055D9" w:rsidRDefault="0006113C" w:rsidP="00645F8D">
      <w:pPr>
        <w:pStyle w:val="Aufzhlungszeichen"/>
        <w:spacing w:after="120"/>
        <w:rPr>
          <w:rStyle w:val="XMLAttribute"/>
        </w:rPr>
      </w:pPr>
      <w:r w:rsidRPr="007055D9">
        <w:rPr>
          <w:rStyle w:val="XMLAttribute"/>
        </w:rPr>
        <w:t>no</w:t>
      </w:r>
    </w:p>
    <w:p w14:paraId="24535FF5" w14:textId="77777777" w:rsidR="0006113C" w:rsidRDefault="0006113C" w:rsidP="00645F8D">
      <w:pPr>
        <w:pStyle w:val="Note"/>
        <w:spacing w:after="0"/>
        <w:jc w:val="both"/>
        <w:rPr>
          <w:sz w:val="22"/>
        </w:rPr>
      </w:pPr>
      <w:r w:rsidRPr="00EB0BAC">
        <w:rPr>
          <w:b/>
          <w:sz w:val="22"/>
        </w:rPr>
        <w:t xml:space="preserve">Note: </w:t>
      </w:r>
      <w:r w:rsidR="00EB0BAC" w:rsidRPr="00EB0BAC">
        <w:rPr>
          <w:sz w:val="22"/>
        </w:rPr>
        <w:t>Depending on the technology the default value can different (see in Generic Seam Weld Definition section under attribute filler).</w:t>
      </w:r>
    </w:p>
    <w:p w14:paraId="2D950B4D" w14:textId="77777777" w:rsidR="00FB5F47" w:rsidRPr="007055D9" w:rsidRDefault="00FB5F47" w:rsidP="00645F8D">
      <w:pPr>
        <w:pStyle w:val="berschrift5"/>
        <w:keepNext/>
        <w:spacing w:before="120"/>
      </w:pPr>
      <w:r w:rsidRPr="007055D9">
        <w:t xml:space="preserve">Attribute </w:t>
      </w:r>
      <w:r w:rsidR="00194316">
        <w:t>"</w:t>
      </w:r>
      <w:proofErr w:type="spellStart"/>
      <w:r w:rsidRPr="007055D9">
        <w:t>filler</w:t>
      </w:r>
      <w:r w:rsidRPr="00A06030">
        <w:rPr>
          <w:lang w:val="en-US"/>
        </w:rPr>
        <w:t>_material</w:t>
      </w:r>
      <w:proofErr w:type="spellEnd"/>
      <w:r w:rsidR="00194316">
        <w:t>"</w:t>
      </w:r>
    </w:p>
    <w:p w14:paraId="49DF65E2" w14:textId="77777777" w:rsidR="00FB5F47" w:rsidRPr="00EB0BAC" w:rsidRDefault="00FB5F47" w:rsidP="00FB5F47">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1A5471EF" w14:textId="77777777" w:rsidR="0006113C" w:rsidRPr="007055D9" w:rsidRDefault="000A77EE" w:rsidP="008641A9">
      <w:pPr>
        <w:pStyle w:val="Example"/>
        <w:keepNext/>
        <w:spacing w:before="120"/>
      </w:pPr>
      <w:r w:rsidRPr="007055D9">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AA1695" w:rsidRPr="00AA1695">
        <w:rPr>
          <w:rStyle w:val="elementdeftypeChar"/>
          <w:b/>
        </w:rPr>
        <w:t>&lt;</w:t>
      </w:r>
      <w:proofErr w:type="spellStart"/>
      <w:r w:rsidR="00AA1695" w:rsidRPr="00AA1695">
        <w:rPr>
          <w:rStyle w:val="elementdeftypeChar"/>
          <w:b/>
        </w:rPr>
        <w:t>w</w:t>
      </w:r>
      <w:r w:rsidR="00D3479F" w:rsidRPr="00AA1695">
        <w:rPr>
          <w:rStyle w:val="elementdeftypeChar"/>
          <w:b/>
        </w:rPr>
        <w:t>eld_positio</w:t>
      </w:r>
      <w:r w:rsidR="00AA1695" w:rsidRPr="00AA1695">
        <w:rPr>
          <w:rStyle w:val="elementdeftypeChar"/>
          <w:b/>
        </w:rPr>
        <w:t>n</w:t>
      </w:r>
      <w:proofErr w:type="spellEnd"/>
      <w:r w:rsidR="00AA1695" w:rsidRPr="00AA1695">
        <w:rPr>
          <w:rStyle w:val="elementdeftypeChar"/>
          <w:b/>
        </w:rPr>
        <w:t>/&gt;</w:t>
      </w:r>
      <w:r>
        <w:t>)</w:t>
      </w:r>
      <w:r w:rsidRPr="007055D9">
        <w:t>:</w:t>
      </w:r>
    </w:p>
    <w:p w14:paraId="34A3A7B4" w14:textId="77777777" w:rsidR="000A77EE" w:rsidRDefault="000A77EE" w:rsidP="008641A9">
      <w:pPr>
        <w:pStyle w:val="XMLCode"/>
        <w:keepNext/>
      </w:pPr>
    </w:p>
    <w:p w14:paraId="056581FB" w14:textId="77777777" w:rsidR="00885D11" w:rsidRDefault="0006113C" w:rsidP="008641A9">
      <w:pPr>
        <w:pStyle w:val="XMLCode"/>
        <w:keepNext/>
      </w:pPr>
      <w:r w:rsidRPr="007055D9">
        <w:t>&lt;</w:t>
      </w:r>
      <w:proofErr w:type="spellStart"/>
      <w:r w:rsidR="00885D11">
        <w:t>seamweld</w:t>
      </w:r>
      <w:proofErr w:type="spellEnd"/>
      <w:r w:rsidR="00885D11">
        <w:t>&gt;</w:t>
      </w:r>
    </w:p>
    <w:p w14:paraId="223828A4" w14:textId="77777777" w:rsidR="00885D11" w:rsidRDefault="00885D11" w:rsidP="008641A9">
      <w:pPr>
        <w:pStyle w:val="XMLCode"/>
        <w:keepNext/>
      </w:pPr>
      <w:r>
        <w:t xml:space="preserve">    &lt;</w:t>
      </w:r>
      <w:proofErr w:type="spellStart"/>
      <w:r>
        <w:t>cruciform_joint</w:t>
      </w:r>
      <w:proofErr w:type="spellEnd"/>
      <w:r>
        <w:t xml:space="preserve"> base=</w:t>
      </w:r>
      <w:r w:rsidR="00194316">
        <w:t>"</w:t>
      </w:r>
      <w:r>
        <w:t>1</w:t>
      </w:r>
      <w:r w:rsidR="00194316">
        <w:t>"</w:t>
      </w:r>
      <w:r>
        <w:t xml:space="preserve"> technology=</w:t>
      </w:r>
      <w:r w:rsidR="00194316">
        <w:t>"</w:t>
      </w:r>
      <w:r w:rsidR="00970C42">
        <w:t>a</w:t>
      </w:r>
      <w:r>
        <w:t>rc</w:t>
      </w:r>
      <w:r w:rsidR="00194316">
        <w:t>"</w:t>
      </w:r>
      <w:r>
        <w:t>&gt;</w:t>
      </w:r>
    </w:p>
    <w:p w14:paraId="5F7BE6BB" w14:textId="77777777" w:rsidR="00885D11" w:rsidRPr="0033379A" w:rsidRDefault="00885D11" w:rsidP="008641A9">
      <w:pPr>
        <w:pStyle w:val="XMLCode"/>
        <w:keepNext/>
        <w:rPr>
          <w:b/>
          <w:color w:val="0070C0"/>
          <w:lang w:val="fr-FR"/>
        </w:rPr>
      </w:pPr>
      <w:r w:rsidRPr="00BB1AF9">
        <w:rPr>
          <w:b/>
          <w:color w:val="0070C0"/>
        </w:rPr>
        <w:t xml:space="preserve">        </w:t>
      </w:r>
      <w:r w:rsidRPr="0033379A">
        <w:rPr>
          <w:b/>
          <w:color w:val="0070C0"/>
          <w:lang w:val="fr-FR"/>
        </w:rPr>
        <w:t>&lt;</w:t>
      </w:r>
      <w:proofErr w:type="spellStart"/>
      <w:proofErr w:type="gramStart"/>
      <w:r w:rsidRPr="0033379A">
        <w:rPr>
          <w:b/>
          <w:color w:val="0070C0"/>
          <w:lang w:val="fr-FR"/>
        </w:rPr>
        <w:t>weld</w:t>
      </w:r>
      <w:proofErr w:type="gramEnd"/>
      <w:r w:rsidRPr="0033379A">
        <w:rPr>
          <w:b/>
          <w:color w:val="0070C0"/>
          <w:lang w:val="fr-FR"/>
        </w:rPr>
        <w:t>_position</w:t>
      </w:r>
      <w:proofErr w:type="spellEnd"/>
      <w:r w:rsidRPr="0033379A">
        <w:rPr>
          <w:b/>
          <w:color w:val="0070C0"/>
          <w:lang w:val="fr-FR"/>
        </w:rPr>
        <w:t xml:space="preserve"> u=</w:t>
      </w:r>
      <w:r w:rsidR="00194316" w:rsidRPr="0033379A">
        <w:rPr>
          <w:b/>
          <w:color w:val="0070C0"/>
          <w:lang w:val="fr-FR"/>
        </w:rPr>
        <w:t>"</w:t>
      </w:r>
      <w:r w:rsidRPr="0033379A">
        <w:rPr>
          <w:b/>
          <w:color w:val="0070C0"/>
          <w:lang w:val="fr-FR"/>
        </w:rPr>
        <w:t>0.2</w:t>
      </w:r>
      <w:r w:rsidR="00194316" w:rsidRPr="0033379A">
        <w:rPr>
          <w:b/>
          <w:color w:val="0070C0"/>
          <w:lang w:val="fr-FR"/>
        </w:rPr>
        <w:t>"</w:t>
      </w:r>
      <w:r w:rsidRPr="0033379A">
        <w:rPr>
          <w:b/>
          <w:color w:val="0070C0"/>
          <w:lang w:val="fr-FR"/>
        </w:rPr>
        <w:t xml:space="preserve"> x=</w:t>
      </w:r>
      <w:r w:rsidR="00194316" w:rsidRPr="0033379A">
        <w:rPr>
          <w:b/>
          <w:color w:val="0070C0"/>
          <w:lang w:val="fr-FR"/>
        </w:rPr>
        <w:t>"</w:t>
      </w:r>
      <w:r w:rsidRPr="0033379A">
        <w:rPr>
          <w:b/>
          <w:color w:val="0070C0"/>
          <w:lang w:val="fr-FR"/>
        </w:rPr>
        <w:t>1</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1</w:t>
      </w:r>
      <w:r w:rsidR="00194316" w:rsidRPr="0033379A">
        <w:rPr>
          <w:b/>
          <w:color w:val="0070C0"/>
          <w:lang w:val="fr-FR"/>
        </w:rPr>
        <w:t>"</w:t>
      </w:r>
    </w:p>
    <w:p w14:paraId="2F4F74E4" w14:textId="77777777" w:rsidR="00885D11" w:rsidRPr="00BB1AF9" w:rsidRDefault="00885D11" w:rsidP="00885D11">
      <w:pPr>
        <w:pStyle w:val="XMLCode"/>
        <w:rPr>
          <w:b/>
          <w:color w:val="0070C0"/>
        </w:rPr>
      </w:pPr>
      <w:r w:rsidRPr="0033379A">
        <w:rPr>
          <w:b/>
          <w:color w:val="0070C0"/>
          <w:lang w:val="fr-FR"/>
        </w:rPr>
        <w:t xml:space="preserve">                       </w:t>
      </w:r>
      <w:r w:rsidRPr="00BB1AF9">
        <w:rPr>
          <w:b/>
          <w:color w:val="0070C0"/>
        </w:rPr>
        <w:t>thickness=</w:t>
      </w:r>
      <w:r w:rsidR="00194316">
        <w:rPr>
          <w:b/>
          <w:color w:val="0070C0"/>
        </w:rPr>
        <w:t>"</w:t>
      </w:r>
      <w:r w:rsidRPr="00BB1AF9">
        <w:rPr>
          <w:b/>
          <w:color w:val="0070C0"/>
        </w:rPr>
        <w:t>3.0</w:t>
      </w:r>
      <w:r w:rsidR="00194316">
        <w:rPr>
          <w:b/>
          <w:color w:val="0070C0"/>
        </w:rPr>
        <w:t>"</w:t>
      </w:r>
    </w:p>
    <w:p w14:paraId="16442A52" w14:textId="77777777" w:rsidR="00885D11" w:rsidRPr="00BB1AF9" w:rsidRDefault="00885D11" w:rsidP="00885D11">
      <w:pPr>
        <w:pStyle w:val="XMLCode"/>
        <w:rPr>
          <w:b/>
          <w:color w:val="0070C0"/>
        </w:rPr>
      </w:pPr>
      <w:r w:rsidRPr="00BB1AF9">
        <w:rPr>
          <w:b/>
          <w:color w:val="0070C0"/>
        </w:rPr>
        <w:t xml:space="preserve">                       penetration=</w:t>
      </w:r>
      <w:r w:rsidR="00194316">
        <w:rPr>
          <w:b/>
          <w:color w:val="0070C0"/>
        </w:rPr>
        <w:t>"</w:t>
      </w:r>
      <w:r w:rsidRPr="00BB1AF9">
        <w:rPr>
          <w:b/>
          <w:color w:val="0070C0"/>
        </w:rPr>
        <w:t>0.8</w:t>
      </w:r>
      <w:r w:rsidR="00194316">
        <w:rPr>
          <w:b/>
          <w:color w:val="0070C0"/>
        </w:rPr>
        <w:t>"</w:t>
      </w:r>
    </w:p>
    <w:p w14:paraId="501836F2" w14:textId="77777777" w:rsidR="00885D11" w:rsidRPr="00BB1AF9" w:rsidRDefault="00885D11" w:rsidP="00885D11">
      <w:pPr>
        <w:pStyle w:val="XMLCode"/>
        <w:rPr>
          <w:b/>
          <w:color w:val="0070C0"/>
        </w:rPr>
      </w:pPr>
      <w:r w:rsidRPr="00BB1AF9">
        <w:rPr>
          <w:b/>
          <w:color w:val="0070C0"/>
        </w:rPr>
        <w:t xml:space="preserve">                       section=</w:t>
      </w:r>
      <w:r w:rsidR="00194316">
        <w:rPr>
          <w:b/>
          <w:color w:val="0070C0"/>
        </w:rPr>
        <w:t>"</w:t>
      </w:r>
      <w:r w:rsidRPr="00BB1AF9">
        <w:rPr>
          <w:b/>
          <w:color w:val="0070C0"/>
        </w:rPr>
        <w:t>HY</w:t>
      </w:r>
      <w:r w:rsidR="00194316">
        <w:rPr>
          <w:b/>
          <w:color w:val="0070C0"/>
        </w:rPr>
        <w:t>"</w:t>
      </w:r>
    </w:p>
    <w:p w14:paraId="4C00D3BB" w14:textId="77777777" w:rsidR="00093B40" w:rsidRPr="00BB1AF9" w:rsidRDefault="00885D11" w:rsidP="00885D11">
      <w:pPr>
        <w:pStyle w:val="XMLCode"/>
        <w:rPr>
          <w:b/>
          <w:color w:val="0070C0"/>
        </w:rPr>
      </w:pPr>
      <w:r w:rsidRPr="00BB1AF9">
        <w:rPr>
          <w:b/>
          <w:color w:val="0070C0"/>
        </w:rPr>
        <w:t xml:space="preserve">                       angle=</w:t>
      </w:r>
      <w:r w:rsidR="00194316">
        <w:rPr>
          <w:b/>
          <w:color w:val="0070C0"/>
        </w:rPr>
        <w:t>"</w:t>
      </w:r>
      <w:r w:rsidRPr="00BB1AF9">
        <w:rPr>
          <w:b/>
          <w:color w:val="0070C0"/>
        </w:rPr>
        <w:t>30</w:t>
      </w:r>
      <w:r w:rsidR="00194316">
        <w:rPr>
          <w:b/>
          <w:color w:val="0070C0"/>
        </w:rPr>
        <w:t>"</w:t>
      </w:r>
    </w:p>
    <w:p w14:paraId="56C78366" w14:textId="77777777" w:rsidR="00093B40" w:rsidRPr="00BB1AF9" w:rsidRDefault="00093B40" w:rsidP="00093B40">
      <w:pPr>
        <w:pStyle w:val="XMLCode"/>
        <w:rPr>
          <w:b/>
          <w:color w:val="0070C0"/>
        </w:rPr>
      </w:pPr>
      <w:r w:rsidRPr="00BB1AF9">
        <w:rPr>
          <w:b/>
          <w:color w:val="0070C0"/>
        </w:rPr>
        <w:t xml:space="preserve">                       reference=</w:t>
      </w:r>
      <w:r w:rsidR="00194316">
        <w:rPr>
          <w:b/>
          <w:color w:val="0070C0"/>
        </w:rPr>
        <w:t>"</w:t>
      </w:r>
      <w:r w:rsidR="00A67679">
        <w:rPr>
          <w:b/>
          <w:color w:val="0070C0"/>
        </w:rPr>
        <w:t>true</w:t>
      </w:r>
      <w:r w:rsidR="00194316">
        <w:rPr>
          <w:b/>
          <w:color w:val="0070C0"/>
        </w:rPr>
        <w:t>"</w:t>
      </w:r>
    </w:p>
    <w:p w14:paraId="3F08D16C" w14:textId="77777777" w:rsidR="00093B40" w:rsidRDefault="00093B40" w:rsidP="00093B40">
      <w:pPr>
        <w:pStyle w:val="XMLCode"/>
        <w:rPr>
          <w:b/>
          <w:color w:val="0070C0"/>
        </w:rPr>
      </w:pPr>
      <w:r w:rsidRPr="00BB1AF9">
        <w:rPr>
          <w:b/>
          <w:color w:val="0070C0"/>
        </w:rPr>
        <w:t xml:space="preserve">                       filler=</w:t>
      </w:r>
      <w:r w:rsidR="00194316">
        <w:rPr>
          <w:b/>
          <w:color w:val="0070C0"/>
        </w:rPr>
        <w:t>"</w:t>
      </w:r>
      <w:r w:rsidRPr="00BB1AF9">
        <w:rPr>
          <w:b/>
          <w:color w:val="0070C0"/>
        </w:rPr>
        <w:t>yes</w:t>
      </w:r>
      <w:r w:rsidR="00194316">
        <w:rPr>
          <w:b/>
          <w:color w:val="0070C0"/>
        </w:rPr>
        <w:t>"</w:t>
      </w:r>
    </w:p>
    <w:p w14:paraId="5056EF41" w14:textId="77777777"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32257458" w14:textId="77777777" w:rsidR="00885D11" w:rsidRPr="00BB1AF9" w:rsidRDefault="00093B40" w:rsidP="00093B40">
      <w:pPr>
        <w:pStyle w:val="XMLCode"/>
        <w:rPr>
          <w:b/>
          <w:color w:val="0070C0"/>
        </w:rPr>
      </w:pPr>
      <w:r w:rsidRPr="00BB1AF9">
        <w:rPr>
          <w:b/>
          <w:color w:val="0070C0"/>
        </w:rPr>
        <w:t xml:space="preserve">                       shape=</w:t>
      </w:r>
      <w:r w:rsidR="00194316">
        <w:rPr>
          <w:b/>
          <w:color w:val="0070C0"/>
        </w:rPr>
        <w:t>"</w:t>
      </w:r>
      <w:r w:rsidRPr="00BB1AF9">
        <w:rPr>
          <w:b/>
          <w:color w:val="0070C0"/>
        </w:rPr>
        <w:t>straight</w:t>
      </w:r>
      <w:r w:rsidR="00194316">
        <w:rPr>
          <w:b/>
          <w:color w:val="0070C0"/>
        </w:rPr>
        <w:t>"</w:t>
      </w:r>
      <w:r w:rsidRPr="00BB1AF9">
        <w:rPr>
          <w:b/>
          <w:color w:val="0070C0"/>
        </w:rPr>
        <w:t xml:space="preserve"> </w:t>
      </w:r>
      <w:r w:rsidR="00885D11" w:rsidRPr="00BB1AF9">
        <w:rPr>
          <w:b/>
          <w:color w:val="0070C0"/>
        </w:rPr>
        <w:t>/&gt;</w:t>
      </w:r>
    </w:p>
    <w:p w14:paraId="61ED24BD" w14:textId="77777777" w:rsidR="00885D11" w:rsidRPr="00BB1AF9" w:rsidRDefault="00FD20E4" w:rsidP="00885D11">
      <w:pPr>
        <w:pStyle w:val="XMLCode"/>
        <w:rPr>
          <w:b/>
          <w:color w:val="0070C0"/>
        </w:rPr>
      </w:pPr>
      <w:r w:rsidRPr="00BB1AF9">
        <w:rPr>
          <w:b/>
          <w:color w:val="0070C0"/>
        </w:rPr>
        <w:t xml:space="preserve">        </w:t>
      </w:r>
      <w:r w:rsidR="00885D11" w:rsidRPr="00BB1AF9">
        <w:rPr>
          <w:b/>
          <w:color w:val="0070C0"/>
        </w:rPr>
        <w:t>&lt;</w:t>
      </w:r>
      <w:proofErr w:type="spellStart"/>
      <w:r w:rsidR="00885D11" w:rsidRPr="00BB1AF9">
        <w:rPr>
          <w:b/>
          <w:color w:val="0070C0"/>
        </w:rPr>
        <w:t>weld_position</w:t>
      </w:r>
      <w:proofErr w:type="spellEnd"/>
      <w:r w:rsidR="00885D11" w:rsidRPr="00BB1AF9">
        <w:rPr>
          <w:b/>
          <w:color w:val="0070C0"/>
        </w:rPr>
        <w:t xml:space="preserve"> u=</w:t>
      </w:r>
      <w:r w:rsidR="00194316">
        <w:rPr>
          <w:b/>
          <w:color w:val="0070C0"/>
        </w:rPr>
        <w:t>"</w:t>
      </w:r>
      <w:r w:rsidR="00885D11" w:rsidRPr="00BB1AF9">
        <w:rPr>
          <w:b/>
          <w:color w:val="0070C0"/>
        </w:rPr>
        <w:t>0.4</w:t>
      </w:r>
      <w:r w:rsidR="00194316">
        <w:rPr>
          <w:b/>
          <w:color w:val="0070C0"/>
        </w:rPr>
        <w:t>"</w:t>
      </w:r>
      <w:r w:rsidR="00885D11" w:rsidRPr="00BB1AF9">
        <w:rPr>
          <w:b/>
          <w:color w:val="0070C0"/>
        </w:rPr>
        <w:t xml:space="preserve"> x=</w:t>
      </w:r>
      <w:r w:rsidR="00194316">
        <w:rPr>
          <w:b/>
          <w:color w:val="0070C0"/>
        </w:rPr>
        <w:t>"</w:t>
      </w:r>
      <w:r w:rsidR="00885D11" w:rsidRPr="00BB1AF9">
        <w:rPr>
          <w:b/>
          <w:color w:val="0070C0"/>
        </w:rPr>
        <w:t>-1</w:t>
      </w:r>
      <w:r w:rsidR="00194316">
        <w:rPr>
          <w:b/>
          <w:color w:val="0070C0"/>
        </w:rPr>
        <w:t>"</w:t>
      </w:r>
      <w:r w:rsidR="00885D11" w:rsidRPr="00BB1AF9">
        <w:rPr>
          <w:b/>
          <w:color w:val="0070C0"/>
        </w:rPr>
        <w:t xml:space="preserve"> y=</w:t>
      </w:r>
      <w:r w:rsidR="00194316">
        <w:rPr>
          <w:b/>
          <w:color w:val="0070C0"/>
        </w:rPr>
        <w:t>"</w:t>
      </w:r>
      <w:r w:rsidR="00885D11" w:rsidRPr="00BB1AF9">
        <w:rPr>
          <w:b/>
          <w:color w:val="0070C0"/>
        </w:rPr>
        <w:t>0</w:t>
      </w:r>
      <w:r w:rsidR="00194316">
        <w:rPr>
          <w:b/>
          <w:color w:val="0070C0"/>
        </w:rPr>
        <w:t>"</w:t>
      </w:r>
      <w:r w:rsidR="00885D11" w:rsidRPr="00BB1AF9">
        <w:rPr>
          <w:b/>
          <w:color w:val="0070C0"/>
        </w:rPr>
        <w:t xml:space="preserve"> z=</w:t>
      </w:r>
      <w:r w:rsidR="00194316">
        <w:rPr>
          <w:b/>
          <w:color w:val="0070C0"/>
        </w:rPr>
        <w:t>"</w:t>
      </w:r>
      <w:r w:rsidR="00885D11" w:rsidRPr="00BB1AF9">
        <w:rPr>
          <w:b/>
          <w:color w:val="0070C0"/>
        </w:rPr>
        <w:t>-1</w:t>
      </w:r>
      <w:r w:rsidR="00194316">
        <w:rPr>
          <w:b/>
          <w:color w:val="0070C0"/>
        </w:rPr>
        <w:t>"</w:t>
      </w:r>
    </w:p>
    <w:p w14:paraId="61A75F85" w14:textId="77777777" w:rsidR="00FD20E4" w:rsidRPr="00BB1AF9" w:rsidRDefault="00885D11" w:rsidP="00885D11">
      <w:pPr>
        <w:pStyle w:val="XMLCode"/>
        <w:rPr>
          <w:b/>
          <w:color w:val="0070C0"/>
        </w:rPr>
      </w:pPr>
      <w:r w:rsidRPr="00BB1AF9">
        <w:rPr>
          <w:b/>
          <w:color w:val="0070C0"/>
        </w:rPr>
        <w:t xml:space="preserve">                       thickness=</w:t>
      </w:r>
      <w:r w:rsidR="00194316">
        <w:rPr>
          <w:b/>
          <w:color w:val="0070C0"/>
        </w:rPr>
        <w:t>"</w:t>
      </w:r>
      <w:r w:rsidRPr="00BB1AF9">
        <w:rPr>
          <w:b/>
          <w:color w:val="0070C0"/>
        </w:rPr>
        <w:t>4.0</w:t>
      </w:r>
      <w:r w:rsidR="00194316">
        <w:rPr>
          <w:b/>
          <w:color w:val="0070C0"/>
        </w:rPr>
        <w:t>"</w:t>
      </w:r>
    </w:p>
    <w:p w14:paraId="6D084AA1" w14:textId="77777777" w:rsidR="00FD20E4" w:rsidRPr="00BB1AF9" w:rsidRDefault="00FD20E4" w:rsidP="00885D11">
      <w:pPr>
        <w:pStyle w:val="XMLCode"/>
        <w:rPr>
          <w:b/>
          <w:color w:val="0070C0"/>
        </w:rPr>
      </w:pPr>
      <w:r w:rsidRPr="00BB1AF9">
        <w:rPr>
          <w:b/>
          <w:color w:val="0070C0"/>
        </w:rPr>
        <w:t xml:space="preserve">                       </w:t>
      </w:r>
      <w:r w:rsidR="00885D11" w:rsidRPr="00BB1AF9">
        <w:rPr>
          <w:b/>
          <w:color w:val="0070C0"/>
        </w:rPr>
        <w:t>penetration=</w:t>
      </w:r>
      <w:r w:rsidR="00194316">
        <w:rPr>
          <w:b/>
          <w:color w:val="0070C0"/>
        </w:rPr>
        <w:t>"</w:t>
      </w:r>
      <w:r w:rsidR="00885D11" w:rsidRPr="00BB1AF9">
        <w:rPr>
          <w:b/>
          <w:color w:val="0070C0"/>
        </w:rPr>
        <w:t>0.4</w:t>
      </w:r>
      <w:r w:rsidR="00194316">
        <w:rPr>
          <w:b/>
          <w:color w:val="0070C0"/>
        </w:rPr>
        <w:t>"</w:t>
      </w:r>
    </w:p>
    <w:p w14:paraId="7223F01B" w14:textId="77777777" w:rsidR="00FD20E4" w:rsidRPr="00BB1AF9" w:rsidRDefault="00FD20E4" w:rsidP="00885D11">
      <w:pPr>
        <w:pStyle w:val="XMLCode"/>
        <w:rPr>
          <w:b/>
          <w:color w:val="0070C0"/>
        </w:rPr>
      </w:pPr>
      <w:r w:rsidRPr="00BB1AF9">
        <w:rPr>
          <w:b/>
          <w:color w:val="0070C0"/>
        </w:rPr>
        <w:t xml:space="preserve">                       </w:t>
      </w:r>
      <w:r w:rsidR="00885D11" w:rsidRPr="00BB1AF9">
        <w:rPr>
          <w:b/>
          <w:color w:val="0070C0"/>
        </w:rPr>
        <w:t>section=</w:t>
      </w:r>
      <w:r w:rsidR="00194316">
        <w:rPr>
          <w:b/>
          <w:color w:val="0070C0"/>
        </w:rPr>
        <w:t>"</w:t>
      </w:r>
      <w:r w:rsidR="00885D11" w:rsidRPr="00BB1AF9">
        <w:rPr>
          <w:b/>
          <w:color w:val="0070C0"/>
        </w:rPr>
        <w:t>HY</w:t>
      </w:r>
      <w:r w:rsidR="00194316">
        <w:rPr>
          <w:b/>
          <w:color w:val="0070C0"/>
        </w:rPr>
        <w:t>"</w:t>
      </w:r>
    </w:p>
    <w:p w14:paraId="67BF321E" w14:textId="77777777" w:rsidR="00093B40" w:rsidRPr="00BB1AF9" w:rsidRDefault="00FD20E4" w:rsidP="00885D11">
      <w:pPr>
        <w:pStyle w:val="XMLCode"/>
        <w:rPr>
          <w:b/>
          <w:color w:val="0070C0"/>
        </w:rPr>
      </w:pPr>
      <w:r w:rsidRPr="00BB1AF9">
        <w:rPr>
          <w:b/>
          <w:color w:val="0070C0"/>
        </w:rPr>
        <w:t xml:space="preserve">                       </w:t>
      </w:r>
      <w:r w:rsidR="00885D11" w:rsidRPr="00BB1AF9">
        <w:rPr>
          <w:b/>
          <w:color w:val="0070C0"/>
        </w:rPr>
        <w:t>angle=</w:t>
      </w:r>
      <w:r w:rsidR="00194316">
        <w:rPr>
          <w:b/>
          <w:color w:val="0070C0"/>
        </w:rPr>
        <w:t>"</w:t>
      </w:r>
      <w:r w:rsidR="00885D11" w:rsidRPr="00BB1AF9">
        <w:rPr>
          <w:b/>
          <w:color w:val="0070C0"/>
        </w:rPr>
        <w:t>45</w:t>
      </w:r>
      <w:r w:rsidR="00194316">
        <w:rPr>
          <w:b/>
          <w:color w:val="0070C0"/>
        </w:rPr>
        <w:t>"</w:t>
      </w:r>
    </w:p>
    <w:p w14:paraId="2CF2A1E9" w14:textId="77777777" w:rsidR="00093B40" w:rsidRPr="00BB1AF9" w:rsidRDefault="00093B40" w:rsidP="00093B40">
      <w:pPr>
        <w:pStyle w:val="XMLCode"/>
        <w:rPr>
          <w:b/>
          <w:color w:val="0070C0"/>
        </w:rPr>
      </w:pPr>
      <w:r w:rsidRPr="00BB1AF9">
        <w:rPr>
          <w:b/>
          <w:color w:val="0070C0"/>
        </w:rPr>
        <w:t xml:space="preserve">                       reference=</w:t>
      </w:r>
      <w:r w:rsidR="00194316">
        <w:rPr>
          <w:b/>
          <w:color w:val="0070C0"/>
        </w:rPr>
        <w:t>"</w:t>
      </w:r>
      <w:r w:rsidR="00A67679">
        <w:rPr>
          <w:b/>
          <w:color w:val="0070C0"/>
        </w:rPr>
        <w:t>true</w:t>
      </w:r>
      <w:r w:rsidR="00194316">
        <w:rPr>
          <w:b/>
          <w:color w:val="0070C0"/>
        </w:rPr>
        <w:t>"</w:t>
      </w:r>
    </w:p>
    <w:p w14:paraId="733A2888" w14:textId="77777777" w:rsidR="00093B40" w:rsidRDefault="00093B40" w:rsidP="00093B40">
      <w:pPr>
        <w:pStyle w:val="XMLCode"/>
        <w:rPr>
          <w:b/>
          <w:color w:val="0070C0"/>
        </w:rPr>
      </w:pPr>
      <w:r w:rsidRPr="00BB1AF9">
        <w:rPr>
          <w:b/>
          <w:color w:val="0070C0"/>
        </w:rPr>
        <w:t xml:space="preserve">                       filler=</w:t>
      </w:r>
      <w:r w:rsidR="00194316">
        <w:rPr>
          <w:b/>
          <w:color w:val="0070C0"/>
        </w:rPr>
        <w:t>"</w:t>
      </w:r>
      <w:r w:rsidRPr="00BB1AF9">
        <w:rPr>
          <w:b/>
          <w:color w:val="0070C0"/>
        </w:rPr>
        <w:t>yes</w:t>
      </w:r>
      <w:r w:rsidR="00194316">
        <w:rPr>
          <w:b/>
          <w:color w:val="0070C0"/>
        </w:rPr>
        <w:t>"</w:t>
      </w:r>
    </w:p>
    <w:p w14:paraId="1931CEC9" w14:textId="77777777"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26D6C5B8" w14:textId="77777777" w:rsidR="00885D11" w:rsidRPr="00BB1AF9" w:rsidRDefault="00093B40" w:rsidP="00093B40">
      <w:pPr>
        <w:pStyle w:val="XMLCode"/>
        <w:rPr>
          <w:b/>
          <w:color w:val="0070C0"/>
        </w:rPr>
      </w:pPr>
      <w:r w:rsidRPr="00BB1AF9">
        <w:rPr>
          <w:b/>
          <w:color w:val="0070C0"/>
        </w:rPr>
        <w:lastRenderedPageBreak/>
        <w:t xml:space="preserve">                       shape=</w:t>
      </w:r>
      <w:r w:rsidR="00194316">
        <w:rPr>
          <w:b/>
          <w:color w:val="0070C0"/>
        </w:rPr>
        <w:t>"</w:t>
      </w:r>
      <w:r w:rsidRPr="00BB1AF9">
        <w:rPr>
          <w:b/>
          <w:color w:val="0070C0"/>
        </w:rPr>
        <w:t>straight</w:t>
      </w:r>
      <w:r w:rsidR="00194316">
        <w:rPr>
          <w:b/>
          <w:color w:val="0070C0"/>
        </w:rPr>
        <w:t>"</w:t>
      </w:r>
      <w:r w:rsidRPr="00BB1AF9">
        <w:rPr>
          <w:b/>
          <w:color w:val="0070C0"/>
        </w:rPr>
        <w:t xml:space="preserve"> </w:t>
      </w:r>
      <w:r w:rsidR="00885D11" w:rsidRPr="00BB1AF9">
        <w:rPr>
          <w:b/>
          <w:color w:val="0070C0"/>
        </w:rPr>
        <w:t>/&gt;</w:t>
      </w:r>
    </w:p>
    <w:p w14:paraId="186BEF60" w14:textId="77777777" w:rsidR="00885D11" w:rsidRPr="00BB1AF9" w:rsidRDefault="00FD20E4" w:rsidP="00885D11">
      <w:pPr>
        <w:pStyle w:val="XMLCode"/>
        <w:rPr>
          <w:b/>
          <w:color w:val="0070C0"/>
        </w:rPr>
      </w:pPr>
      <w:r w:rsidRPr="00BB1AF9">
        <w:rPr>
          <w:b/>
          <w:color w:val="0070C0"/>
        </w:rPr>
        <w:t xml:space="preserve">        </w:t>
      </w:r>
      <w:r w:rsidR="00885D11" w:rsidRPr="00BB1AF9">
        <w:rPr>
          <w:b/>
          <w:color w:val="0070C0"/>
        </w:rPr>
        <w:t>&lt;</w:t>
      </w:r>
      <w:proofErr w:type="spellStart"/>
      <w:r w:rsidR="00885D11" w:rsidRPr="00BB1AF9">
        <w:rPr>
          <w:b/>
          <w:color w:val="0070C0"/>
        </w:rPr>
        <w:t>weld_position</w:t>
      </w:r>
      <w:proofErr w:type="spellEnd"/>
      <w:r w:rsidR="00885D11" w:rsidRPr="00BB1AF9">
        <w:rPr>
          <w:b/>
          <w:color w:val="0070C0"/>
        </w:rPr>
        <w:t xml:space="preserve"> u=</w:t>
      </w:r>
      <w:r w:rsidR="00194316">
        <w:rPr>
          <w:b/>
          <w:color w:val="0070C0"/>
        </w:rPr>
        <w:t>"</w:t>
      </w:r>
      <w:r w:rsidR="00885D11" w:rsidRPr="00BB1AF9">
        <w:rPr>
          <w:b/>
          <w:color w:val="0070C0"/>
        </w:rPr>
        <w:t>0.6</w:t>
      </w:r>
      <w:r w:rsidR="00194316">
        <w:rPr>
          <w:b/>
          <w:color w:val="0070C0"/>
        </w:rPr>
        <w:t>"</w:t>
      </w:r>
      <w:r w:rsidR="00885D11" w:rsidRPr="00BB1AF9">
        <w:rPr>
          <w:b/>
          <w:color w:val="0070C0"/>
        </w:rPr>
        <w:t xml:space="preserve"> x=</w:t>
      </w:r>
      <w:r w:rsidR="00194316">
        <w:rPr>
          <w:b/>
          <w:color w:val="0070C0"/>
        </w:rPr>
        <w:t>"</w:t>
      </w:r>
      <w:r w:rsidR="00885D11" w:rsidRPr="00BB1AF9">
        <w:rPr>
          <w:b/>
          <w:color w:val="0070C0"/>
        </w:rPr>
        <w:t>-1</w:t>
      </w:r>
      <w:r w:rsidR="00194316">
        <w:rPr>
          <w:b/>
          <w:color w:val="0070C0"/>
        </w:rPr>
        <w:t>"</w:t>
      </w:r>
      <w:r w:rsidR="00885D11" w:rsidRPr="00BB1AF9">
        <w:rPr>
          <w:b/>
          <w:color w:val="0070C0"/>
        </w:rPr>
        <w:t xml:space="preserve"> y=</w:t>
      </w:r>
      <w:r w:rsidR="00194316">
        <w:rPr>
          <w:b/>
          <w:color w:val="0070C0"/>
        </w:rPr>
        <w:t>"</w:t>
      </w:r>
      <w:r w:rsidR="00885D11" w:rsidRPr="00BB1AF9">
        <w:rPr>
          <w:b/>
          <w:color w:val="0070C0"/>
        </w:rPr>
        <w:t>0</w:t>
      </w:r>
      <w:r w:rsidR="00194316">
        <w:rPr>
          <w:b/>
          <w:color w:val="0070C0"/>
        </w:rPr>
        <w:t>"</w:t>
      </w:r>
      <w:r w:rsidR="00885D11" w:rsidRPr="00BB1AF9">
        <w:rPr>
          <w:b/>
          <w:color w:val="0070C0"/>
        </w:rPr>
        <w:t xml:space="preserve"> z=</w:t>
      </w:r>
      <w:r w:rsidR="00194316">
        <w:rPr>
          <w:b/>
          <w:color w:val="0070C0"/>
        </w:rPr>
        <w:t>"</w:t>
      </w:r>
      <w:r w:rsidR="00885D11" w:rsidRPr="00BB1AF9">
        <w:rPr>
          <w:b/>
          <w:color w:val="0070C0"/>
        </w:rPr>
        <w:t>1</w:t>
      </w:r>
      <w:r w:rsidR="00194316">
        <w:rPr>
          <w:b/>
          <w:color w:val="0070C0"/>
        </w:rPr>
        <w:t>"</w:t>
      </w:r>
    </w:p>
    <w:p w14:paraId="7FCAECF2" w14:textId="77777777" w:rsidR="00FD20E4" w:rsidRPr="00BB1AF9" w:rsidRDefault="00885D11" w:rsidP="00885D11">
      <w:pPr>
        <w:pStyle w:val="XMLCode"/>
        <w:rPr>
          <w:b/>
          <w:color w:val="0070C0"/>
        </w:rPr>
      </w:pPr>
      <w:r w:rsidRPr="00BB1AF9">
        <w:rPr>
          <w:b/>
          <w:color w:val="0070C0"/>
        </w:rPr>
        <w:t xml:space="preserve">                       thickness=</w:t>
      </w:r>
      <w:r w:rsidR="00194316">
        <w:rPr>
          <w:b/>
          <w:color w:val="0070C0"/>
        </w:rPr>
        <w:t>"</w:t>
      </w:r>
      <w:r w:rsidRPr="00BB1AF9">
        <w:rPr>
          <w:b/>
          <w:color w:val="0070C0"/>
        </w:rPr>
        <w:t>5.0</w:t>
      </w:r>
      <w:r w:rsidR="00194316">
        <w:rPr>
          <w:b/>
          <w:color w:val="0070C0"/>
        </w:rPr>
        <w:t>"</w:t>
      </w:r>
    </w:p>
    <w:p w14:paraId="26F0ED29" w14:textId="77777777" w:rsidR="00FD20E4" w:rsidRPr="00BB1AF9" w:rsidRDefault="00FD20E4" w:rsidP="00885D11">
      <w:pPr>
        <w:pStyle w:val="XMLCode"/>
        <w:rPr>
          <w:b/>
          <w:color w:val="0070C0"/>
        </w:rPr>
      </w:pPr>
      <w:r w:rsidRPr="00BB1AF9">
        <w:rPr>
          <w:b/>
          <w:color w:val="0070C0"/>
        </w:rPr>
        <w:t xml:space="preserve">                       </w:t>
      </w:r>
      <w:r w:rsidR="00885D11" w:rsidRPr="00BB1AF9">
        <w:rPr>
          <w:b/>
          <w:color w:val="0070C0"/>
        </w:rPr>
        <w:t>penetration=</w:t>
      </w:r>
      <w:r w:rsidR="00194316">
        <w:rPr>
          <w:b/>
          <w:color w:val="0070C0"/>
        </w:rPr>
        <w:t>"</w:t>
      </w:r>
      <w:r w:rsidR="00885D11" w:rsidRPr="00BB1AF9">
        <w:rPr>
          <w:b/>
          <w:color w:val="0070C0"/>
        </w:rPr>
        <w:t>0.8</w:t>
      </w:r>
      <w:r w:rsidR="00194316">
        <w:rPr>
          <w:b/>
          <w:color w:val="0070C0"/>
        </w:rPr>
        <w:t>"</w:t>
      </w:r>
    </w:p>
    <w:p w14:paraId="03C71172" w14:textId="77777777" w:rsidR="00FD20E4" w:rsidRPr="00BB1AF9" w:rsidRDefault="00FD20E4" w:rsidP="00885D11">
      <w:pPr>
        <w:pStyle w:val="XMLCode"/>
        <w:rPr>
          <w:b/>
          <w:color w:val="0070C0"/>
        </w:rPr>
      </w:pPr>
      <w:r w:rsidRPr="00BB1AF9">
        <w:rPr>
          <w:b/>
          <w:color w:val="0070C0"/>
        </w:rPr>
        <w:t xml:space="preserve">                       </w:t>
      </w:r>
      <w:r w:rsidR="00885D11" w:rsidRPr="00BB1AF9">
        <w:rPr>
          <w:b/>
          <w:color w:val="0070C0"/>
        </w:rPr>
        <w:t>section=</w:t>
      </w:r>
      <w:r w:rsidR="00194316">
        <w:rPr>
          <w:b/>
          <w:color w:val="0070C0"/>
        </w:rPr>
        <w:t>"</w:t>
      </w:r>
      <w:r w:rsidR="00885D11" w:rsidRPr="00BB1AF9">
        <w:rPr>
          <w:b/>
          <w:color w:val="0070C0"/>
        </w:rPr>
        <w:t>HY</w:t>
      </w:r>
      <w:r w:rsidR="00194316">
        <w:rPr>
          <w:b/>
          <w:color w:val="0070C0"/>
        </w:rPr>
        <w:t>"</w:t>
      </w:r>
    </w:p>
    <w:p w14:paraId="06F4E3D6" w14:textId="77777777" w:rsidR="00093B40" w:rsidRPr="00BB1AF9" w:rsidRDefault="00FD20E4" w:rsidP="00885D11">
      <w:pPr>
        <w:pStyle w:val="XMLCode"/>
        <w:rPr>
          <w:b/>
          <w:color w:val="0070C0"/>
        </w:rPr>
      </w:pPr>
      <w:r w:rsidRPr="00BB1AF9">
        <w:rPr>
          <w:b/>
          <w:color w:val="0070C0"/>
        </w:rPr>
        <w:t xml:space="preserve">                       </w:t>
      </w:r>
      <w:r w:rsidR="00885D11" w:rsidRPr="00BB1AF9">
        <w:rPr>
          <w:b/>
          <w:color w:val="0070C0"/>
        </w:rPr>
        <w:t>angle=</w:t>
      </w:r>
      <w:r w:rsidR="00194316">
        <w:rPr>
          <w:b/>
          <w:color w:val="0070C0"/>
        </w:rPr>
        <w:t>"</w:t>
      </w:r>
      <w:r w:rsidR="00885D11" w:rsidRPr="00BB1AF9">
        <w:rPr>
          <w:b/>
          <w:color w:val="0070C0"/>
        </w:rPr>
        <w:t>50</w:t>
      </w:r>
      <w:r w:rsidR="00194316">
        <w:rPr>
          <w:b/>
          <w:color w:val="0070C0"/>
        </w:rPr>
        <w:t>"</w:t>
      </w:r>
    </w:p>
    <w:p w14:paraId="7BD53CAA" w14:textId="77777777" w:rsidR="00093B40" w:rsidRPr="00BB1AF9" w:rsidRDefault="00093B40" w:rsidP="00093B40">
      <w:pPr>
        <w:pStyle w:val="XMLCode"/>
        <w:rPr>
          <w:b/>
          <w:color w:val="0070C0"/>
        </w:rPr>
      </w:pPr>
      <w:r w:rsidRPr="00BB1AF9">
        <w:rPr>
          <w:b/>
          <w:color w:val="0070C0"/>
        </w:rPr>
        <w:t xml:space="preserve">                       reference=</w:t>
      </w:r>
      <w:r w:rsidR="00194316">
        <w:rPr>
          <w:b/>
          <w:color w:val="0070C0"/>
        </w:rPr>
        <w:t>"</w:t>
      </w:r>
      <w:r w:rsidR="00A67679">
        <w:rPr>
          <w:b/>
          <w:color w:val="0070C0"/>
        </w:rPr>
        <w:t>true</w:t>
      </w:r>
      <w:r w:rsidR="00194316">
        <w:rPr>
          <w:b/>
          <w:color w:val="0070C0"/>
        </w:rPr>
        <w:t>"</w:t>
      </w:r>
    </w:p>
    <w:p w14:paraId="3E85413D" w14:textId="77777777" w:rsidR="00093B40" w:rsidRDefault="00093B40" w:rsidP="00093B40">
      <w:pPr>
        <w:pStyle w:val="XMLCode"/>
        <w:rPr>
          <w:b/>
          <w:color w:val="0070C0"/>
        </w:rPr>
      </w:pPr>
      <w:r w:rsidRPr="00BB1AF9">
        <w:rPr>
          <w:b/>
          <w:color w:val="0070C0"/>
        </w:rPr>
        <w:t xml:space="preserve">                       filler=</w:t>
      </w:r>
      <w:r w:rsidR="00194316">
        <w:rPr>
          <w:b/>
          <w:color w:val="0070C0"/>
        </w:rPr>
        <w:t>"</w:t>
      </w:r>
      <w:r w:rsidRPr="00BB1AF9">
        <w:rPr>
          <w:b/>
          <w:color w:val="0070C0"/>
        </w:rPr>
        <w:t>yes</w:t>
      </w:r>
      <w:r w:rsidR="00194316">
        <w:rPr>
          <w:b/>
          <w:color w:val="0070C0"/>
        </w:rPr>
        <w:t>"</w:t>
      </w:r>
    </w:p>
    <w:p w14:paraId="1924A830" w14:textId="77777777"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2E5509E9" w14:textId="77777777" w:rsidR="00885D11" w:rsidRPr="00BB1AF9" w:rsidRDefault="00093B40" w:rsidP="00093B40">
      <w:pPr>
        <w:pStyle w:val="XMLCode"/>
        <w:rPr>
          <w:b/>
          <w:color w:val="0070C0"/>
        </w:rPr>
      </w:pPr>
      <w:r w:rsidRPr="00BB1AF9">
        <w:rPr>
          <w:b/>
          <w:color w:val="0070C0"/>
        </w:rPr>
        <w:t xml:space="preserve">                       shape=</w:t>
      </w:r>
      <w:r w:rsidR="00194316">
        <w:rPr>
          <w:b/>
          <w:color w:val="0070C0"/>
        </w:rPr>
        <w:t>"</w:t>
      </w:r>
      <w:r w:rsidRPr="00BB1AF9">
        <w:rPr>
          <w:b/>
          <w:color w:val="0070C0"/>
        </w:rPr>
        <w:t>straight</w:t>
      </w:r>
      <w:r w:rsidR="00194316">
        <w:rPr>
          <w:b/>
          <w:color w:val="0070C0"/>
        </w:rPr>
        <w:t>"</w:t>
      </w:r>
      <w:r w:rsidR="00885D11" w:rsidRPr="00BB1AF9">
        <w:rPr>
          <w:b/>
          <w:color w:val="0070C0"/>
        </w:rPr>
        <w:t xml:space="preserve"> /&gt;</w:t>
      </w:r>
    </w:p>
    <w:p w14:paraId="0F6A0CA2" w14:textId="77777777" w:rsidR="00885D11" w:rsidRPr="00BB1AF9" w:rsidRDefault="00FD20E4" w:rsidP="00885D11">
      <w:pPr>
        <w:pStyle w:val="XMLCode"/>
        <w:rPr>
          <w:b/>
          <w:color w:val="0070C0"/>
        </w:rPr>
      </w:pPr>
      <w:r w:rsidRPr="00BB1AF9">
        <w:rPr>
          <w:b/>
          <w:color w:val="0070C0"/>
        </w:rPr>
        <w:t xml:space="preserve">        </w:t>
      </w:r>
      <w:r w:rsidR="00885D11" w:rsidRPr="00BB1AF9">
        <w:rPr>
          <w:b/>
          <w:color w:val="0070C0"/>
        </w:rPr>
        <w:t>&lt;</w:t>
      </w:r>
      <w:proofErr w:type="spellStart"/>
      <w:r w:rsidR="00885D11" w:rsidRPr="00BB1AF9">
        <w:rPr>
          <w:b/>
          <w:color w:val="0070C0"/>
        </w:rPr>
        <w:t>weld_position</w:t>
      </w:r>
      <w:proofErr w:type="spellEnd"/>
      <w:r w:rsidR="00885D11" w:rsidRPr="00BB1AF9">
        <w:rPr>
          <w:b/>
          <w:color w:val="0070C0"/>
        </w:rPr>
        <w:t xml:space="preserve"> u=</w:t>
      </w:r>
      <w:r w:rsidR="00194316">
        <w:rPr>
          <w:b/>
          <w:color w:val="0070C0"/>
        </w:rPr>
        <w:t>"</w:t>
      </w:r>
      <w:r w:rsidR="00885D11" w:rsidRPr="00BB1AF9">
        <w:rPr>
          <w:b/>
          <w:color w:val="0070C0"/>
        </w:rPr>
        <w:t>0.8</w:t>
      </w:r>
      <w:r w:rsidR="00194316">
        <w:rPr>
          <w:b/>
          <w:color w:val="0070C0"/>
        </w:rPr>
        <w:t>"</w:t>
      </w:r>
      <w:r w:rsidR="00885D11" w:rsidRPr="00BB1AF9">
        <w:rPr>
          <w:b/>
          <w:color w:val="0070C0"/>
        </w:rPr>
        <w:t xml:space="preserve"> x=</w:t>
      </w:r>
      <w:r w:rsidR="00194316">
        <w:rPr>
          <w:b/>
          <w:color w:val="0070C0"/>
        </w:rPr>
        <w:t>"</w:t>
      </w:r>
      <w:r w:rsidR="00885D11" w:rsidRPr="00BB1AF9">
        <w:rPr>
          <w:b/>
          <w:color w:val="0070C0"/>
        </w:rPr>
        <w:t>1</w:t>
      </w:r>
      <w:r w:rsidR="00194316">
        <w:rPr>
          <w:b/>
          <w:color w:val="0070C0"/>
        </w:rPr>
        <w:t>"</w:t>
      </w:r>
      <w:r w:rsidR="00885D11" w:rsidRPr="00BB1AF9">
        <w:rPr>
          <w:b/>
          <w:color w:val="0070C0"/>
        </w:rPr>
        <w:t xml:space="preserve"> y=</w:t>
      </w:r>
      <w:r w:rsidR="00194316">
        <w:rPr>
          <w:b/>
          <w:color w:val="0070C0"/>
        </w:rPr>
        <w:t>"</w:t>
      </w:r>
      <w:r w:rsidR="00885D11" w:rsidRPr="00BB1AF9">
        <w:rPr>
          <w:b/>
          <w:color w:val="0070C0"/>
        </w:rPr>
        <w:t>0</w:t>
      </w:r>
      <w:r w:rsidR="00194316">
        <w:rPr>
          <w:b/>
          <w:color w:val="0070C0"/>
        </w:rPr>
        <w:t>"</w:t>
      </w:r>
      <w:r w:rsidR="00885D11" w:rsidRPr="00BB1AF9">
        <w:rPr>
          <w:b/>
          <w:color w:val="0070C0"/>
        </w:rPr>
        <w:t xml:space="preserve"> z=</w:t>
      </w:r>
      <w:r w:rsidR="00194316">
        <w:rPr>
          <w:b/>
          <w:color w:val="0070C0"/>
        </w:rPr>
        <w:t>"</w:t>
      </w:r>
      <w:r w:rsidR="00885D11" w:rsidRPr="00BB1AF9">
        <w:rPr>
          <w:b/>
          <w:color w:val="0070C0"/>
        </w:rPr>
        <w:t>-1</w:t>
      </w:r>
      <w:r w:rsidR="00194316">
        <w:rPr>
          <w:b/>
          <w:color w:val="0070C0"/>
        </w:rPr>
        <w:t>"</w:t>
      </w:r>
    </w:p>
    <w:p w14:paraId="72736649" w14:textId="77777777" w:rsidR="00FD20E4" w:rsidRPr="00BB1AF9" w:rsidRDefault="00885D11" w:rsidP="00885D11">
      <w:pPr>
        <w:pStyle w:val="XMLCode"/>
        <w:rPr>
          <w:b/>
          <w:color w:val="0070C0"/>
        </w:rPr>
      </w:pPr>
      <w:r w:rsidRPr="00BB1AF9">
        <w:rPr>
          <w:b/>
          <w:color w:val="0070C0"/>
        </w:rPr>
        <w:t xml:space="preserve">                       thickness=</w:t>
      </w:r>
      <w:r w:rsidR="00194316">
        <w:rPr>
          <w:b/>
          <w:color w:val="0070C0"/>
        </w:rPr>
        <w:t>"</w:t>
      </w:r>
      <w:r w:rsidRPr="00BB1AF9">
        <w:rPr>
          <w:b/>
          <w:color w:val="0070C0"/>
        </w:rPr>
        <w:t>6.0</w:t>
      </w:r>
      <w:r w:rsidR="00194316">
        <w:rPr>
          <w:b/>
          <w:color w:val="0070C0"/>
        </w:rPr>
        <w:t>"</w:t>
      </w:r>
    </w:p>
    <w:p w14:paraId="5027EAA4" w14:textId="77777777" w:rsidR="00FD20E4" w:rsidRPr="00BB1AF9" w:rsidRDefault="00FD20E4" w:rsidP="00885D11">
      <w:pPr>
        <w:pStyle w:val="XMLCode"/>
        <w:rPr>
          <w:b/>
          <w:color w:val="0070C0"/>
        </w:rPr>
      </w:pPr>
      <w:r w:rsidRPr="00BB1AF9">
        <w:rPr>
          <w:b/>
          <w:color w:val="0070C0"/>
        </w:rPr>
        <w:t xml:space="preserve">                       penetration=</w:t>
      </w:r>
      <w:r w:rsidR="00194316">
        <w:rPr>
          <w:b/>
          <w:color w:val="0070C0"/>
        </w:rPr>
        <w:t>"</w:t>
      </w:r>
      <w:r w:rsidRPr="00BB1AF9">
        <w:rPr>
          <w:b/>
          <w:color w:val="0070C0"/>
        </w:rPr>
        <w:t>0.4</w:t>
      </w:r>
      <w:r w:rsidR="00194316">
        <w:rPr>
          <w:b/>
          <w:color w:val="0070C0"/>
        </w:rPr>
        <w:t>"</w:t>
      </w:r>
    </w:p>
    <w:p w14:paraId="2661739D" w14:textId="77777777" w:rsidR="00FD20E4" w:rsidRPr="00BB1AF9" w:rsidRDefault="00FD20E4" w:rsidP="00885D11">
      <w:pPr>
        <w:pStyle w:val="XMLCode"/>
        <w:rPr>
          <w:b/>
          <w:color w:val="0070C0"/>
        </w:rPr>
      </w:pPr>
      <w:r w:rsidRPr="00BB1AF9">
        <w:rPr>
          <w:b/>
          <w:color w:val="0070C0"/>
        </w:rPr>
        <w:t xml:space="preserve">                       </w:t>
      </w:r>
      <w:r w:rsidR="00885D11" w:rsidRPr="00BB1AF9">
        <w:rPr>
          <w:b/>
          <w:color w:val="0070C0"/>
        </w:rPr>
        <w:t>section=</w:t>
      </w:r>
      <w:r w:rsidR="00194316">
        <w:rPr>
          <w:b/>
          <w:color w:val="0070C0"/>
        </w:rPr>
        <w:t>"</w:t>
      </w:r>
      <w:r w:rsidR="00885D11" w:rsidRPr="00BB1AF9">
        <w:rPr>
          <w:b/>
          <w:color w:val="0070C0"/>
        </w:rPr>
        <w:t>HY</w:t>
      </w:r>
      <w:r w:rsidR="00194316">
        <w:rPr>
          <w:b/>
          <w:color w:val="0070C0"/>
        </w:rPr>
        <w:t>"</w:t>
      </w:r>
    </w:p>
    <w:p w14:paraId="039D264E" w14:textId="77777777" w:rsidR="00093B40" w:rsidRPr="00BB1AF9" w:rsidRDefault="00FD20E4" w:rsidP="00885D11">
      <w:pPr>
        <w:pStyle w:val="XMLCode"/>
        <w:rPr>
          <w:b/>
          <w:color w:val="0070C0"/>
        </w:rPr>
      </w:pPr>
      <w:r w:rsidRPr="00BB1AF9">
        <w:rPr>
          <w:b/>
          <w:color w:val="0070C0"/>
        </w:rPr>
        <w:t xml:space="preserve">                       </w:t>
      </w:r>
      <w:r w:rsidR="00885D11" w:rsidRPr="00BB1AF9">
        <w:rPr>
          <w:b/>
          <w:color w:val="0070C0"/>
        </w:rPr>
        <w:t>angle=</w:t>
      </w:r>
      <w:r w:rsidR="00194316">
        <w:rPr>
          <w:b/>
          <w:color w:val="0070C0"/>
        </w:rPr>
        <w:t>"</w:t>
      </w:r>
      <w:r w:rsidR="00885D11" w:rsidRPr="00BB1AF9">
        <w:rPr>
          <w:b/>
          <w:color w:val="0070C0"/>
        </w:rPr>
        <w:t>75</w:t>
      </w:r>
      <w:r w:rsidR="00194316">
        <w:rPr>
          <w:b/>
          <w:color w:val="0070C0"/>
        </w:rPr>
        <w:t>"</w:t>
      </w:r>
    </w:p>
    <w:p w14:paraId="3ED330C3" w14:textId="77777777" w:rsidR="00093B40" w:rsidRPr="00BB1AF9" w:rsidRDefault="00093B40" w:rsidP="00093B40">
      <w:pPr>
        <w:pStyle w:val="XMLCode"/>
        <w:rPr>
          <w:b/>
          <w:color w:val="0070C0"/>
        </w:rPr>
      </w:pPr>
      <w:r w:rsidRPr="00BB1AF9">
        <w:rPr>
          <w:b/>
          <w:color w:val="0070C0"/>
        </w:rPr>
        <w:t xml:space="preserve">                       reference=</w:t>
      </w:r>
      <w:r w:rsidR="00194316">
        <w:rPr>
          <w:b/>
          <w:color w:val="0070C0"/>
        </w:rPr>
        <w:t>"</w:t>
      </w:r>
      <w:r w:rsidR="00A67679">
        <w:rPr>
          <w:b/>
          <w:color w:val="0070C0"/>
        </w:rPr>
        <w:t>true</w:t>
      </w:r>
      <w:r w:rsidR="00194316">
        <w:rPr>
          <w:b/>
          <w:color w:val="0070C0"/>
        </w:rPr>
        <w:t>"</w:t>
      </w:r>
    </w:p>
    <w:p w14:paraId="47028C0B" w14:textId="77777777" w:rsidR="00093B40" w:rsidRDefault="00093B40" w:rsidP="00093B40">
      <w:pPr>
        <w:pStyle w:val="XMLCode"/>
        <w:rPr>
          <w:b/>
          <w:color w:val="0070C0"/>
        </w:rPr>
      </w:pPr>
      <w:r w:rsidRPr="00BB1AF9">
        <w:rPr>
          <w:b/>
          <w:color w:val="0070C0"/>
        </w:rPr>
        <w:t xml:space="preserve">                       filler=</w:t>
      </w:r>
      <w:r w:rsidR="00194316">
        <w:rPr>
          <w:b/>
          <w:color w:val="0070C0"/>
        </w:rPr>
        <w:t>"</w:t>
      </w:r>
      <w:r w:rsidRPr="00BB1AF9">
        <w:rPr>
          <w:b/>
          <w:color w:val="0070C0"/>
        </w:rPr>
        <w:t>yes</w:t>
      </w:r>
      <w:r w:rsidR="00194316">
        <w:rPr>
          <w:b/>
          <w:color w:val="0070C0"/>
        </w:rPr>
        <w:t>"</w:t>
      </w:r>
    </w:p>
    <w:p w14:paraId="47C36EB8" w14:textId="77777777"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2F7B51D3" w14:textId="77777777" w:rsidR="00885D11" w:rsidRPr="00BB1AF9" w:rsidRDefault="00093B40" w:rsidP="00093B40">
      <w:pPr>
        <w:pStyle w:val="XMLCode"/>
        <w:rPr>
          <w:b/>
          <w:color w:val="0070C0"/>
        </w:rPr>
      </w:pPr>
      <w:r w:rsidRPr="00BB1AF9">
        <w:rPr>
          <w:b/>
          <w:color w:val="0070C0"/>
        </w:rPr>
        <w:t xml:space="preserve">                       shape=</w:t>
      </w:r>
      <w:r w:rsidR="00194316">
        <w:rPr>
          <w:b/>
          <w:color w:val="0070C0"/>
        </w:rPr>
        <w:t>"</w:t>
      </w:r>
      <w:r w:rsidRPr="00BB1AF9">
        <w:rPr>
          <w:b/>
          <w:color w:val="0070C0"/>
        </w:rPr>
        <w:t>straight</w:t>
      </w:r>
      <w:r w:rsidR="00194316">
        <w:rPr>
          <w:b/>
          <w:color w:val="0070C0"/>
        </w:rPr>
        <w:t>"</w:t>
      </w:r>
      <w:r w:rsidR="00885D11" w:rsidRPr="00BB1AF9">
        <w:rPr>
          <w:b/>
          <w:color w:val="0070C0"/>
        </w:rPr>
        <w:t xml:space="preserve"> /&gt;</w:t>
      </w:r>
    </w:p>
    <w:p w14:paraId="28FEE259" w14:textId="77777777" w:rsidR="00885D11" w:rsidRDefault="00FD20E4" w:rsidP="00885D11">
      <w:pPr>
        <w:pStyle w:val="XMLCode"/>
      </w:pPr>
      <w:r>
        <w:t xml:space="preserve">        </w:t>
      </w:r>
      <w:r w:rsidR="00885D11">
        <w:t>&lt;</w:t>
      </w:r>
      <w:proofErr w:type="spellStart"/>
      <w:r w:rsidR="00885D11">
        <w:t>sheet_parameter</w:t>
      </w:r>
      <w:proofErr w:type="spellEnd"/>
      <w:r w:rsidR="00D32EBC">
        <w:t xml:space="preserve"> </w:t>
      </w:r>
      <w:r w:rsidR="00885D11">
        <w:t>... /&gt;</w:t>
      </w:r>
    </w:p>
    <w:p w14:paraId="553E29E0" w14:textId="77777777" w:rsidR="00885D11" w:rsidRDefault="00885D11" w:rsidP="00885D11">
      <w:pPr>
        <w:pStyle w:val="XMLCode"/>
      </w:pPr>
      <w:r>
        <w:t xml:space="preserve">        &lt;</w:t>
      </w:r>
      <w:proofErr w:type="spellStart"/>
      <w:r>
        <w:t>sheet_parameter</w:t>
      </w:r>
      <w:proofErr w:type="spellEnd"/>
      <w:r>
        <w:t xml:space="preserve"> ... /&gt;</w:t>
      </w:r>
    </w:p>
    <w:p w14:paraId="4CD96365" w14:textId="77777777" w:rsidR="00D94169" w:rsidRDefault="00FD20E4" w:rsidP="00885D11">
      <w:pPr>
        <w:pStyle w:val="XMLCode"/>
      </w:pPr>
      <w:r>
        <w:t xml:space="preserve">    </w:t>
      </w:r>
      <w:r w:rsidR="00885D11">
        <w:t>&lt;/</w:t>
      </w:r>
      <w:proofErr w:type="spellStart"/>
      <w:r w:rsidR="00885D11">
        <w:t>cruciform_joint</w:t>
      </w:r>
      <w:proofErr w:type="spellEnd"/>
      <w:r w:rsidR="00885D11">
        <w:t>&gt;</w:t>
      </w:r>
    </w:p>
    <w:p w14:paraId="4AC6FE8B" w14:textId="77777777" w:rsidR="0088549D" w:rsidRDefault="0006113C" w:rsidP="00D94169">
      <w:pPr>
        <w:pStyle w:val="XMLCode"/>
      </w:pPr>
      <w:r w:rsidRPr="007055D9">
        <w:t>&lt;/</w:t>
      </w:r>
      <w:proofErr w:type="spellStart"/>
      <w:r w:rsidR="00885D11">
        <w:t>seamweld</w:t>
      </w:r>
      <w:proofErr w:type="spellEnd"/>
      <w:r w:rsidRPr="007055D9">
        <w:t>&gt;</w:t>
      </w:r>
    </w:p>
    <w:p w14:paraId="4F200711" w14:textId="77777777" w:rsidR="000A77EE" w:rsidRDefault="000A77EE" w:rsidP="00D94169">
      <w:pPr>
        <w:pStyle w:val="XMLCode"/>
      </w:pPr>
    </w:p>
    <w:p w14:paraId="1ABBF896" w14:textId="77777777" w:rsidR="00996CC5" w:rsidRPr="007055D9" w:rsidRDefault="00996CC5" w:rsidP="00F3716C">
      <w:pPr>
        <w:pStyle w:val="berschrift4"/>
        <w:keepLines/>
        <w:tabs>
          <w:tab w:val="clear" w:pos="864"/>
          <w:tab w:val="num" w:pos="993"/>
        </w:tabs>
        <w:ind w:left="862" w:hanging="862"/>
      </w:pPr>
      <w:bookmarkStart w:id="3352" w:name="GenericSeamWeldWeld"/>
      <w:bookmarkStart w:id="3353" w:name="_Toc3557060"/>
      <w:bookmarkStart w:id="3354" w:name="_Toc27753674"/>
      <w:bookmarkStart w:id="3355" w:name="_Toc338938919"/>
      <w:bookmarkStart w:id="3356" w:name="_Toc338939255"/>
      <w:bookmarkStart w:id="3357" w:name="_Toc334183560"/>
      <w:bookmarkStart w:id="3358" w:name="_Toc288196537"/>
      <w:bookmarkStart w:id="3359" w:name="_Toc288200840"/>
      <w:bookmarkEnd w:id="3316"/>
      <w:bookmarkEnd w:id="3317"/>
      <w:bookmarkEnd w:id="3318"/>
      <w:bookmarkEnd w:id="3319"/>
      <w:bookmarkEnd w:id="3352"/>
      <w:r w:rsidRPr="007055D9">
        <w:t xml:space="preserve">Element </w:t>
      </w:r>
      <w:r w:rsidR="00194316">
        <w:t>"</w:t>
      </w:r>
      <w:proofErr w:type="spellStart"/>
      <w:r>
        <w:t>sheet_parameter</w:t>
      </w:r>
      <w:bookmarkEnd w:id="3353"/>
      <w:proofErr w:type="spellEnd"/>
      <w:r w:rsidR="00194316">
        <w:t>"</w:t>
      </w:r>
      <w:bookmarkEnd w:id="3354"/>
    </w:p>
    <w:p w14:paraId="383C4B10" w14:textId="77777777" w:rsidR="00996CC5" w:rsidRPr="007055D9" w:rsidRDefault="00996CC5" w:rsidP="00996CC5">
      <w:pPr>
        <w:keepNext/>
        <w:keepLines/>
        <w:jc w:val="both"/>
      </w:pPr>
      <w:r w:rsidRPr="007055D9">
        <w:t xml:space="preserve">For the element </w:t>
      </w:r>
      <w:r w:rsidR="00AA1695">
        <w:rPr>
          <w:rStyle w:val="XMLElement"/>
        </w:rPr>
        <w:t>&lt;</w:t>
      </w:r>
      <w:proofErr w:type="spellStart"/>
      <w:r w:rsidR="00AA1695">
        <w:rPr>
          <w:rStyle w:val="XMLElement"/>
        </w:rPr>
        <w:t>s</w:t>
      </w:r>
      <w:r>
        <w:rPr>
          <w:rStyle w:val="XMLElement"/>
        </w:rPr>
        <w:t>heet_parameter</w:t>
      </w:r>
      <w:proofErr w:type="spellEnd"/>
      <w:r w:rsidR="00AA1695">
        <w:rPr>
          <w:rStyle w:val="XMLElement"/>
        </w:rPr>
        <w:t>/&gt;</w:t>
      </w:r>
      <w:r w:rsidRPr="007055D9">
        <w:t>, the following attri</w:t>
      </w:r>
      <w:r>
        <w:t xml:space="preserve">butes can be specified for the </w:t>
      </w:r>
      <w:r w:rsidR="008641A9">
        <w:t>Cruciform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996CC5" w:rsidRPr="007055D9" w14:paraId="608B0B20" w14:textId="77777777" w:rsidTr="000F259A">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C1883F8" w14:textId="77777777" w:rsidR="00996CC5" w:rsidRPr="007055D9" w:rsidRDefault="00996CC5" w:rsidP="000F259A">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8BB528" w14:textId="77777777" w:rsidR="00996CC5" w:rsidRPr="007055D9" w:rsidRDefault="00996CC5" w:rsidP="000F259A">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1B1A74F" w14:textId="77777777" w:rsidR="00996CC5" w:rsidRPr="007055D9" w:rsidRDefault="003C5489" w:rsidP="000F259A">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6C4B22" w14:textId="77777777" w:rsidR="00996CC5" w:rsidRPr="007055D9" w:rsidRDefault="009436D3" w:rsidP="000F259A">
            <w:pPr>
              <w:keepNext/>
              <w:keepLines/>
              <w:rPr>
                <w:b/>
                <w:i/>
              </w:rPr>
            </w:pPr>
            <w:r w:rsidRPr="00A20C5C">
              <w:rPr>
                <w:b/>
                <w:i/>
              </w:rPr>
              <w:t>Constraint</w:t>
            </w:r>
            <w:r>
              <w:rPr>
                <w:b/>
                <w:i/>
              </w:rPr>
              <w:t xml:space="preserve"> / Remarks</w:t>
            </w:r>
          </w:p>
        </w:tc>
      </w:tr>
      <w:tr w:rsidR="00996CC5" w:rsidRPr="007055D9" w14:paraId="2BB9B6E6" w14:textId="77777777" w:rsidTr="000F259A">
        <w:trPr>
          <w:jc w:val="center"/>
        </w:trPr>
        <w:tc>
          <w:tcPr>
            <w:tcW w:w="1574" w:type="dxa"/>
            <w:shd w:val="clear" w:color="auto" w:fill="auto"/>
          </w:tcPr>
          <w:p w14:paraId="5136B82B" w14:textId="77777777" w:rsidR="00996CC5" w:rsidRPr="002D6B99" w:rsidRDefault="00996CC5" w:rsidP="000F259A">
            <w:pPr>
              <w:keepNext/>
              <w:keepLines/>
              <w:rPr>
                <w:rStyle w:val="Kommentarzeichen"/>
                <w:sz w:val="20"/>
                <w:szCs w:val="20"/>
                <w:lang w:eastAsia="x-none"/>
              </w:rPr>
            </w:pPr>
            <w:r>
              <w:rPr>
                <w:sz w:val="20"/>
                <w:szCs w:val="20"/>
              </w:rPr>
              <w:t>index</w:t>
            </w:r>
          </w:p>
        </w:tc>
        <w:tc>
          <w:tcPr>
            <w:tcW w:w="1418" w:type="dxa"/>
            <w:shd w:val="clear" w:color="auto" w:fill="auto"/>
          </w:tcPr>
          <w:p w14:paraId="3B4438E4" w14:textId="77777777" w:rsidR="00996CC5" w:rsidRPr="002D6B99" w:rsidRDefault="00C9639A" w:rsidP="000F259A">
            <w:pPr>
              <w:keepNext/>
              <w:keepLines/>
              <w:rPr>
                <w:sz w:val="20"/>
                <w:szCs w:val="20"/>
              </w:rPr>
            </w:pPr>
            <w:r>
              <w:rPr>
                <w:sz w:val="20"/>
                <w:szCs w:val="20"/>
              </w:rPr>
              <w:t>Integer</w:t>
            </w:r>
          </w:p>
        </w:tc>
        <w:tc>
          <w:tcPr>
            <w:tcW w:w="1275" w:type="dxa"/>
            <w:shd w:val="clear" w:color="auto" w:fill="auto"/>
          </w:tcPr>
          <w:p w14:paraId="4347528D" w14:textId="77777777" w:rsidR="00996CC5" w:rsidRPr="002D6B99" w:rsidRDefault="00996CC5" w:rsidP="000F259A">
            <w:pPr>
              <w:keepNext/>
              <w:keepLines/>
              <w:rPr>
                <w:sz w:val="20"/>
                <w:szCs w:val="20"/>
              </w:rPr>
            </w:pPr>
            <w:r w:rsidRPr="002D6B99">
              <w:rPr>
                <w:sz w:val="20"/>
                <w:szCs w:val="20"/>
              </w:rPr>
              <w:t>Required</w:t>
            </w:r>
          </w:p>
        </w:tc>
        <w:tc>
          <w:tcPr>
            <w:tcW w:w="4264" w:type="dxa"/>
            <w:shd w:val="clear" w:color="auto" w:fill="auto"/>
          </w:tcPr>
          <w:p w14:paraId="2236CF41" w14:textId="77777777" w:rsidR="00996CC5" w:rsidRPr="002D6B99" w:rsidRDefault="00996CC5" w:rsidP="000F259A">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996CC5" w:rsidRPr="007055D9" w14:paraId="079F5BD1" w14:textId="77777777" w:rsidTr="000F259A">
        <w:trPr>
          <w:jc w:val="center"/>
        </w:trPr>
        <w:tc>
          <w:tcPr>
            <w:tcW w:w="1574" w:type="dxa"/>
            <w:shd w:val="clear" w:color="auto" w:fill="auto"/>
            <w:vAlign w:val="bottom"/>
          </w:tcPr>
          <w:p w14:paraId="0EAA5792" w14:textId="77777777" w:rsidR="00996CC5" w:rsidRDefault="00996CC5" w:rsidP="000F259A">
            <w:pPr>
              <w:keepNext/>
              <w:keepLines/>
              <w:rPr>
                <w:sz w:val="20"/>
                <w:szCs w:val="20"/>
              </w:rPr>
            </w:pPr>
            <w:r>
              <w:rPr>
                <w:sz w:val="20"/>
                <w:szCs w:val="20"/>
              </w:rPr>
              <w:t>gap</w:t>
            </w:r>
          </w:p>
        </w:tc>
        <w:tc>
          <w:tcPr>
            <w:tcW w:w="1418" w:type="dxa"/>
            <w:shd w:val="clear" w:color="auto" w:fill="auto"/>
            <w:vAlign w:val="bottom"/>
          </w:tcPr>
          <w:p w14:paraId="37EE307D" w14:textId="77777777" w:rsidR="00996CC5" w:rsidRPr="002D6B99" w:rsidRDefault="00C9639A" w:rsidP="000F259A">
            <w:pPr>
              <w:keepNext/>
              <w:keepLines/>
              <w:rPr>
                <w:sz w:val="20"/>
                <w:szCs w:val="20"/>
              </w:rPr>
            </w:pPr>
            <w:r>
              <w:rPr>
                <w:sz w:val="20"/>
                <w:szCs w:val="20"/>
              </w:rPr>
              <w:t>Floating Point</w:t>
            </w:r>
          </w:p>
        </w:tc>
        <w:tc>
          <w:tcPr>
            <w:tcW w:w="1275" w:type="dxa"/>
            <w:shd w:val="clear" w:color="auto" w:fill="auto"/>
            <w:vAlign w:val="bottom"/>
          </w:tcPr>
          <w:p w14:paraId="47C70AF2" w14:textId="77777777" w:rsidR="00996CC5" w:rsidRPr="002D6B99" w:rsidRDefault="00B85EEA" w:rsidP="000F259A">
            <w:pPr>
              <w:keepNext/>
              <w:keepLines/>
              <w:rPr>
                <w:sz w:val="20"/>
                <w:szCs w:val="20"/>
              </w:rPr>
            </w:pPr>
            <w:r>
              <w:rPr>
                <w:sz w:val="20"/>
                <w:szCs w:val="20"/>
              </w:rPr>
              <w:t>Optional</w:t>
            </w:r>
          </w:p>
        </w:tc>
        <w:tc>
          <w:tcPr>
            <w:tcW w:w="4264" w:type="dxa"/>
            <w:shd w:val="clear" w:color="auto" w:fill="auto"/>
            <w:vAlign w:val="bottom"/>
          </w:tcPr>
          <w:p w14:paraId="39FBB018" w14:textId="77777777" w:rsidR="00996CC5" w:rsidRPr="002D6B99" w:rsidRDefault="00B36F90" w:rsidP="000F259A">
            <w:pPr>
              <w:keepNext/>
              <w:keepLines/>
              <w:rPr>
                <w:sz w:val="20"/>
                <w:szCs w:val="20"/>
              </w:rPr>
            </w:pPr>
            <w:r>
              <w:rPr>
                <w:sz w:val="20"/>
                <w:szCs w:val="20"/>
              </w:rPr>
              <w:t>Default value is 0</w:t>
            </w:r>
          </w:p>
        </w:tc>
      </w:tr>
      <w:tr w:rsidR="00996CC5" w:rsidRPr="007055D9" w14:paraId="5089B1D0" w14:textId="77777777" w:rsidTr="000F259A">
        <w:trPr>
          <w:jc w:val="center"/>
        </w:trPr>
        <w:tc>
          <w:tcPr>
            <w:tcW w:w="1574" w:type="dxa"/>
            <w:shd w:val="clear" w:color="auto" w:fill="auto"/>
            <w:vAlign w:val="bottom"/>
          </w:tcPr>
          <w:p w14:paraId="07922544" w14:textId="77777777" w:rsidR="00996CC5" w:rsidRDefault="00B85EEA" w:rsidP="000F259A">
            <w:pPr>
              <w:keepNext/>
              <w:keepLines/>
              <w:rPr>
                <w:sz w:val="20"/>
                <w:szCs w:val="20"/>
              </w:rPr>
            </w:pPr>
            <w:proofErr w:type="spellStart"/>
            <w:r>
              <w:rPr>
                <w:sz w:val="20"/>
                <w:szCs w:val="20"/>
              </w:rPr>
              <w:t>sheet_thickness</w:t>
            </w:r>
            <w:proofErr w:type="spellEnd"/>
          </w:p>
        </w:tc>
        <w:tc>
          <w:tcPr>
            <w:tcW w:w="1418" w:type="dxa"/>
            <w:shd w:val="clear" w:color="auto" w:fill="auto"/>
            <w:vAlign w:val="bottom"/>
          </w:tcPr>
          <w:p w14:paraId="0CAC47FF" w14:textId="77777777" w:rsidR="00996CC5" w:rsidRPr="002D6B99" w:rsidRDefault="00C9639A" w:rsidP="000F259A">
            <w:pPr>
              <w:keepNext/>
              <w:keepLines/>
              <w:rPr>
                <w:sz w:val="20"/>
                <w:szCs w:val="20"/>
              </w:rPr>
            </w:pPr>
            <w:r>
              <w:rPr>
                <w:sz w:val="20"/>
                <w:szCs w:val="20"/>
              </w:rPr>
              <w:t>Floating Point</w:t>
            </w:r>
          </w:p>
        </w:tc>
        <w:tc>
          <w:tcPr>
            <w:tcW w:w="1275" w:type="dxa"/>
            <w:shd w:val="clear" w:color="auto" w:fill="auto"/>
            <w:vAlign w:val="bottom"/>
          </w:tcPr>
          <w:p w14:paraId="4852AE25" w14:textId="77777777" w:rsidR="00996CC5" w:rsidRPr="002D6B99" w:rsidRDefault="00B85EEA" w:rsidP="000F259A">
            <w:pPr>
              <w:keepNext/>
              <w:keepLines/>
              <w:rPr>
                <w:sz w:val="20"/>
                <w:szCs w:val="20"/>
              </w:rPr>
            </w:pPr>
            <w:r>
              <w:rPr>
                <w:sz w:val="20"/>
                <w:szCs w:val="20"/>
              </w:rPr>
              <w:t>Optional</w:t>
            </w:r>
          </w:p>
        </w:tc>
        <w:tc>
          <w:tcPr>
            <w:tcW w:w="4264" w:type="dxa"/>
            <w:shd w:val="clear" w:color="auto" w:fill="auto"/>
            <w:vAlign w:val="bottom"/>
          </w:tcPr>
          <w:p w14:paraId="26EF973C" w14:textId="77777777" w:rsidR="00996CC5" w:rsidRPr="002D6B99" w:rsidRDefault="00996CC5" w:rsidP="000F259A">
            <w:pPr>
              <w:keepNext/>
              <w:keepLines/>
              <w:rPr>
                <w:sz w:val="20"/>
                <w:szCs w:val="20"/>
              </w:rPr>
            </w:pPr>
            <w:r>
              <w:rPr>
                <w:sz w:val="20"/>
                <w:szCs w:val="20"/>
              </w:rPr>
              <w:t>-</w:t>
            </w:r>
          </w:p>
        </w:tc>
      </w:tr>
      <w:tr w:rsidR="00996CC5" w:rsidRPr="007055D9" w14:paraId="3D6E09CF" w14:textId="77777777" w:rsidTr="000F259A">
        <w:trPr>
          <w:jc w:val="center"/>
        </w:trPr>
        <w:tc>
          <w:tcPr>
            <w:tcW w:w="1574" w:type="dxa"/>
            <w:shd w:val="clear" w:color="auto" w:fill="auto"/>
            <w:vAlign w:val="bottom"/>
          </w:tcPr>
          <w:p w14:paraId="4D774A4F" w14:textId="77777777" w:rsidR="00996CC5" w:rsidRDefault="00996CC5" w:rsidP="000F259A">
            <w:pPr>
              <w:keepNext/>
              <w:keepLines/>
              <w:rPr>
                <w:sz w:val="20"/>
                <w:szCs w:val="20"/>
              </w:rPr>
            </w:pPr>
            <w:proofErr w:type="spellStart"/>
            <w:r>
              <w:rPr>
                <w:sz w:val="20"/>
                <w:szCs w:val="20"/>
              </w:rPr>
              <w:t>sheet_angle</w:t>
            </w:r>
            <w:proofErr w:type="spellEnd"/>
          </w:p>
        </w:tc>
        <w:tc>
          <w:tcPr>
            <w:tcW w:w="1418" w:type="dxa"/>
            <w:shd w:val="clear" w:color="auto" w:fill="auto"/>
            <w:vAlign w:val="bottom"/>
          </w:tcPr>
          <w:p w14:paraId="746A990E" w14:textId="77777777" w:rsidR="00996CC5" w:rsidRPr="002D6B99" w:rsidRDefault="00C9639A" w:rsidP="000F259A">
            <w:pPr>
              <w:keepNext/>
              <w:keepLines/>
              <w:rPr>
                <w:sz w:val="20"/>
                <w:szCs w:val="20"/>
              </w:rPr>
            </w:pPr>
            <w:r>
              <w:rPr>
                <w:sz w:val="20"/>
                <w:szCs w:val="20"/>
              </w:rPr>
              <w:t>Floating Point</w:t>
            </w:r>
          </w:p>
        </w:tc>
        <w:tc>
          <w:tcPr>
            <w:tcW w:w="1275" w:type="dxa"/>
            <w:shd w:val="clear" w:color="auto" w:fill="auto"/>
            <w:vAlign w:val="bottom"/>
          </w:tcPr>
          <w:p w14:paraId="387E9E8E" w14:textId="77777777" w:rsidR="00996CC5" w:rsidRPr="002D6B99" w:rsidRDefault="00B85EEA" w:rsidP="000F259A">
            <w:pPr>
              <w:keepNext/>
              <w:keepLines/>
              <w:rPr>
                <w:sz w:val="20"/>
                <w:szCs w:val="20"/>
              </w:rPr>
            </w:pPr>
            <w:r>
              <w:rPr>
                <w:sz w:val="20"/>
                <w:szCs w:val="20"/>
              </w:rPr>
              <w:t>Optional</w:t>
            </w:r>
          </w:p>
        </w:tc>
        <w:tc>
          <w:tcPr>
            <w:tcW w:w="4264" w:type="dxa"/>
            <w:shd w:val="clear" w:color="auto" w:fill="auto"/>
            <w:vAlign w:val="bottom"/>
          </w:tcPr>
          <w:p w14:paraId="6C9579C9" w14:textId="77777777" w:rsidR="00996CC5" w:rsidRPr="002D6B99" w:rsidRDefault="00996CC5" w:rsidP="008641A9">
            <w:pPr>
              <w:keepNext/>
              <w:keepLines/>
              <w:rPr>
                <w:sz w:val="20"/>
                <w:szCs w:val="20"/>
              </w:rPr>
            </w:pPr>
            <w:r>
              <w:rPr>
                <w:sz w:val="20"/>
                <w:szCs w:val="20"/>
              </w:rPr>
              <w:t>-</w:t>
            </w:r>
          </w:p>
        </w:tc>
      </w:tr>
    </w:tbl>
    <w:p w14:paraId="417B125B" w14:textId="06D14965" w:rsidR="008641A9" w:rsidRDefault="008641A9" w:rsidP="00AA1695">
      <w:pPr>
        <w:pStyle w:val="Beschriftung"/>
        <w:spacing w:before="120"/>
      </w:pPr>
      <w:bookmarkStart w:id="3360" w:name="_Toc3566522"/>
      <w:bookmarkStart w:id="3361" w:name="_Toc27753893"/>
      <w:r>
        <w:t xml:space="preserve">Table </w:t>
      </w:r>
      <w:ins w:id="3362" w:author="Dr. Carsten Franke" w:date="2020-03-09T16:02:00Z">
        <w:r w:rsidR="001D2A94">
          <w:fldChar w:fldCharType="begin"/>
        </w:r>
        <w:r w:rsidR="001D2A94">
          <w:instrText xml:space="preserve"> SEQ Table \* ARABIC </w:instrText>
        </w:r>
      </w:ins>
      <w:r w:rsidR="001D2A94">
        <w:fldChar w:fldCharType="separate"/>
      </w:r>
      <w:ins w:id="3363" w:author="Dr. Carsten Franke" w:date="2020-03-09T16:02:00Z">
        <w:r w:rsidR="001D2A94">
          <w:rPr>
            <w:noProof/>
          </w:rPr>
          <w:t>120</w:t>
        </w:r>
        <w:r w:rsidR="001D2A94">
          <w:fldChar w:fldCharType="end"/>
        </w:r>
      </w:ins>
      <w:del w:id="3364" w:author="Dr. Carsten Franke" w:date="2020-03-09T16:02:00Z">
        <w:r w:rsidR="00D43112" w:rsidDel="001D2A94">
          <w:fldChar w:fldCharType="begin"/>
        </w:r>
        <w:r w:rsidR="00D43112" w:rsidDel="001D2A94">
          <w:delInstrText xml:space="preserve"> SEQ Table \* ARABIC </w:delInstrText>
        </w:r>
        <w:r w:rsidR="00D43112" w:rsidDel="001D2A94">
          <w:fldChar w:fldCharType="separate"/>
        </w:r>
      </w:del>
      <w:del w:id="3365" w:author="Dr. Carsten Franke" w:date="2020-03-09T14:38:00Z">
        <w:r w:rsidR="007E2D34" w:rsidDel="00004854">
          <w:rPr>
            <w:noProof/>
          </w:rPr>
          <w:delText>118</w:delText>
        </w:r>
      </w:del>
      <w:del w:id="3366" w:author="Dr. Carsten Franke" w:date="2020-03-09T16:02:00Z">
        <w:r w:rsidR="00D43112" w:rsidDel="001D2A94">
          <w:fldChar w:fldCharType="end"/>
        </w:r>
      </w:del>
      <w:r>
        <w:t xml:space="preserve">: </w:t>
      </w:r>
      <w:r w:rsidRPr="0008681E">
        <w:t xml:space="preserve">Attributes of element </w:t>
      </w:r>
      <w:r w:rsidRPr="00AA1695">
        <w:rPr>
          <w:rStyle w:val="elementdeftypeChar"/>
          <w:b/>
        </w:rPr>
        <w:t>&lt;</w:t>
      </w:r>
      <w:proofErr w:type="spellStart"/>
      <w:r>
        <w:rPr>
          <w:rFonts w:ascii="Courier New" w:hAnsi="Courier New" w:cs="Courier New"/>
          <w:bCs w:val="0"/>
          <w:i/>
          <w:kern w:val="22"/>
          <w:sz w:val="18"/>
          <w:szCs w:val="18"/>
        </w:rPr>
        <w:t>sheet_parameter</w:t>
      </w:r>
      <w:proofErr w:type="spellEnd"/>
      <w:r w:rsidRPr="00E67798">
        <w:rPr>
          <w:rFonts w:ascii="Courier New" w:hAnsi="Courier New" w:cs="Courier New"/>
          <w:bCs w:val="0"/>
          <w:i/>
          <w:kern w:val="22"/>
          <w:sz w:val="18"/>
          <w:szCs w:val="18"/>
        </w:rPr>
        <w:t>/&gt;</w:t>
      </w:r>
      <w:r w:rsidRPr="0008681E">
        <w:t xml:space="preserve"> for </w:t>
      </w:r>
      <w:r>
        <w:t>Cruciform Joint</w:t>
      </w:r>
      <w:bookmarkEnd w:id="3360"/>
      <w:bookmarkEnd w:id="3361"/>
    </w:p>
    <w:p w14:paraId="297C03D4" w14:textId="77777777" w:rsidR="00996CC5" w:rsidRDefault="00996CC5" w:rsidP="0026200C">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15AB9C88" w14:textId="77777777" w:rsidR="00996CC5" w:rsidRDefault="00996CC5" w:rsidP="0026200C">
      <w:pPr>
        <w:pStyle w:val="XMLCode"/>
        <w:keepNext/>
      </w:pPr>
    </w:p>
    <w:p w14:paraId="73A0CFF1" w14:textId="77777777" w:rsidR="00996CC5" w:rsidRDefault="00996CC5" w:rsidP="0026200C">
      <w:pPr>
        <w:pStyle w:val="XMLCode"/>
        <w:keepNext/>
      </w:pPr>
      <w:r w:rsidRPr="007055D9">
        <w:t>&lt;</w:t>
      </w:r>
      <w:proofErr w:type="spellStart"/>
      <w:r>
        <w:t>seamweld</w:t>
      </w:r>
      <w:proofErr w:type="spellEnd"/>
      <w:r>
        <w:t>&gt;</w:t>
      </w:r>
    </w:p>
    <w:p w14:paraId="7B5635C7" w14:textId="77777777" w:rsidR="00996CC5" w:rsidRPr="007055D9" w:rsidRDefault="00996CC5" w:rsidP="0026200C">
      <w:pPr>
        <w:pStyle w:val="XMLCode"/>
        <w:keepNext/>
      </w:pPr>
      <w:r>
        <w:t xml:space="preserve">    &lt;</w:t>
      </w:r>
      <w:proofErr w:type="spellStart"/>
      <w:r>
        <w:t>cruciform_joint</w:t>
      </w:r>
      <w:proofErr w:type="spellEnd"/>
      <w:r>
        <w:t xml:space="preserve"> base=</w:t>
      </w:r>
      <w:r w:rsidR="00194316">
        <w:t>"</w:t>
      </w:r>
      <w:r>
        <w:t>1</w:t>
      </w:r>
      <w:r w:rsidR="00194316">
        <w:t>"</w:t>
      </w:r>
      <w:r>
        <w:t xml:space="preserve"> technology=</w:t>
      </w:r>
      <w:r w:rsidR="00194316">
        <w:t>"</w:t>
      </w:r>
      <w:r>
        <w:t>arc</w:t>
      </w:r>
      <w:r w:rsidR="00194316">
        <w:t>"</w:t>
      </w:r>
      <w:r w:rsidRPr="007055D9">
        <w:t>&gt;</w:t>
      </w:r>
    </w:p>
    <w:p w14:paraId="3559FC6B" w14:textId="77777777" w:rsidR="00996CC5" w:rsidRPr="0033379A" w:rsidRDefault="00996CC5" w:rsidP="0026200C">
      <w:pPr>
        <w:pStyle w:val="XMLCode"/>
        <w:keepNext/>
        <w:rPr>
          <w:i/>
          <w:lang w:val="fr-FR"/>
        </w:rPr>
      </w:pPr>
      <w:r w:rsidRPr="006A238A">
        <w:t xml:space="preserve">        </w:t>
      </w:r>
      <w:r w:rsidRPr="0033379A">
        <w:rPr>
          <w:i/>
          <w:lang w:val="fr-FR"/>
        </w:rPr>
        <w:t>&lt;</w:t>
      </w:r>
      <w:proofErr w:type="spellStart"/>
      <w:proofErr w:type="gramStart"/>
      <w:r w:rsidRPr="0033379A">
        <w:rPr>
          <w:i/>
          <w:lang w:val="fr-FR"/>
        </w:rPr>
        <w:t>weld</w:t>
      </w:r>
      <w:proofErr w:type="gramEnd"/>
      <w:r w:rsidRPr="0033379A">
        <w:rPr>
          <w:i/>
          <w:lang w:val="fr-FR"/>
        </w:rPr>
        <w:t>_position</w:t>
      </w:r>
      <w:proofErr w:type="spellEnd"/>
      <w:r w:rsidRPr="0033379A">
        <w:rPr>
          <w:i/>
          <w:lang w:val="fr-FR"/>
        </w:rPr>
        <w:t xml:space="preserve"> u=</w:t>
      </w:r>
      <w:r w:rsidR="00194316" w:rsidRPr="0033379A">
        <w:rPr>
          <w:i/>
          <w:lang w:val="fr-FR"/>
        </w:rPr>
        <w:t>"</w:t>
      </w:r>
      <w:r w:rsidRPr="0033379A">
        <w:rPr>
          <w:i/>
          <w:lang w:val="fr-FR"/>
        </w:rPr>
        <w:t>0.2</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 xml:space="preserve"> .../&gt;</w:t>
      </w:r>
    </w:p>
    <w:p w14:paraId="583568B7" w14:textId="77777777" w:rsidR="00996CC5" w:rsidRPr="0033379A" w:rsidRDefault="00996CC5" w:rsidP="0026200C">
      <w:pPr>
        <w:pStyle w:val="XMLCode"/>
        <w:keepNext/>
        <w:rPr>
          <w:i/>
          <w:lang w:val="fr-FR"/>
        </w:rPr>
      </w:pPr>
      <w:r w:rsidRPr="0033379A">
        <w:rPr>
          <w:i/>
          <w:lang w:val="fr-FR"/>
        </w:rPr>
        <w:t xml:space="preserve">        &lt;</w:t>
      </w:r>
      <w:proofErr w:type="spellStart"/>
      <w:proofErr w:type="gramStart"/>
      <w:r w:rsidRPr="0033379A">
        <w:rPr>
          <w:i/>
          <w:lang w:val="fr-FR"/>
        </w:rPr>
        <w:t>weld</w:t>
      </w:r>
      <w:proofErr w:type="gramEnd"/>
      <w:r w:rsidRPr="0033379A">
        <w:rPr>
          <w:i/>
          <w:lang w:val="fr-FR"/>
        </w:rPr>
        <w:t>_position</w:t>
      </w:r>
      <w:proofErr w:type="spellEnd"/>
      <w:r w:rsidRPr="0033379A">
        <w:rPr>
          <w:i/>
          <w:lang w:val="fr-FR"/>
        </w:rPr>
        <w:t xml:space="preserve"> u=</w:t>
      </w:r>
      <w:r w:rsidR="00194316" w:rsidRPr="0033379A">
        <w:rPr>
          <w:i/>
          <w:lang w:val="fr-FR"/>
        </w:rPr>
        <w:t>"</w:t>
      </w:r>
      <w:r w:rsidRPr="0033379A">
        <w:rPr>
          <w:i/>
          <w:lang w:val="fr-FR"/>
        </w:rPr>
        <w:t>0.4</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.../&gt;</w:t>
      </w:r>
    </w:p>
    <w:p w14:paraId="13FF1823" w14:textId="77777777" w:rsidR="00996CC5" w:rsidRPr="0033379A" w:rsidRDefault="00996CC5" w:rsidP="0026200C">
      <w:pPr>
        <w:pStyle w:val="XMLCode"/>
        <w:keepNext/>
        <w:rPr>
          <w:i/>
          <w:lang w:val="fr-FR"/>
        </w:rPr>
      </w:pPr>
      <w:r w:rsidRPr="0033379A">
        <w:rPr>
          <w:i/>
          <w:lang w:val="fr-FR"/>
        </w:rPr>
        <w:t xml:space="preserve">        &lt;</w:t>
      </w:r>
      <w:proofErr w:type="spellStart"/>
      <w:proofErr w:type="gramStart"/>
      <w:r w:rsidRPr="0033379A">
        <w:rPr>
          <w:i/>
          <w:lang w:val="fr-FR"/>
        </w:rPr>
        <w:t>weld</w:t>
      </w:r>
      <w:proofErr w:type="gramEnd"/>
      <w:r w:rsidRPr="0033379A">
        <w:rPr>
          <w:i/>
          <w:lang w:val="fr-FR"/>
        </w:rPr>
        <w:t>_position</w:t>
      </w:r>
      <w:proofErr w:type="spellEnd"/>
      <w:r w:rsidRPr="0033379A">
        <w:rPr>
          <w:i/>
          <w:lang w:val="fr-FR"/>
        </w:rPr>
        <w:t xml:space="preserve"> u=</w:t>
      </w:r>
      <w:r w:rsidR="00194316" w:rsidRPr="0033379A">
        <w:rPr>
          <w:i/>
          <w:lang w:val="fr-FR"/>
        </w:rPr>
        <w:t>"</w:t>
      </w:r>
      <w:r w:rsidRPr="0033379A">
        <w:rPr>
          <w:i/>
          <w:lang w:val="fr-FR"/>
        </w:rPr>
        <w:t>0.6</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 xml:space="preserve"> .../&gt;</w:t>
      </w:r>
    </w:p>
    <w:p w14:paraId="3C4DC085" w14:textId="77777777" w:rsidR="00996CC5" w:rsidRPr="0033379A" w:rsidRDefault="00996CC5" w:rsidP="0026200C">
      <w:pPr>
        <w:pStyle w:val="XMLCode"/>
        <w:keepNext/>
        <w:rPr>
          <w:lang w:val="fr-FR"/>
        </w:rPr>
      </w:pPr>
      <w:r w:rsidRPr="0033379A">
        <w:rPr>
          <w:i/>
          <w:lang w:val="fr-FR"/>
        </w:rPr>
        <w:t xml:space="preserve">        &lt;</w:t>
      </w:r>
      <w:proofErr w:type="spellStart"/>
      <w:proofErr w:type="gramStart"/>
      <w:r w:rsidRPr="0033379A">
        <w:rPr>
          <w:i/>
          <w:lang w:val="fr-FR"/>
        </w:rPr>
        <w:t>weld</w:t>
      </w:r>
      <w:proofErr w:type="gramEnd"/>
      <w:r w:rsidRPr="0033379A">
        <w:rPr>
          <w:i/>
          <w:lang w:val="fr-FR"/>
        </w:rPr>
        <w:t>_position</w:t>
      </w:r>
      <w:proofErr w:type="spellEnd"/>
      <w:r w:rsidRPr="0033379A">
        <w:rPr>
          <w:i/>
          <w:lang w:val="fr-FR"/>
        </w:rPr>
        <w:t xml:space="preserve"> u=</w:t>
      </w:r>
      <w:r w:rsidR="00194316" w:rsidRPr="0033379A">
        <w:rPr>
          <w:i/>
          <w:lang w:val="fr-FR"/>
        </w:rPr>
        <w:t>"</w:t>
      </w:r>
      <w:r w:rsidRPr="0033379A">
        <w:rPr>
          <w:i/>
          <w:lang w:val="fr-FR"/>
        </w:rPr>
        <w:t>0.8</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 xml:space="preserve"> .../&gt;</w:t>
      </w:r>
    </w:p>
    <w:p w14:paraId="0DDF84F0" w14:textId="77777777" w:rsidR="00996CC5" w:rsidRDefault="00996CC5" w:rsidP="0026200C">
      <w:pPr>
        <w:pStyle w:val="XMLCode"/>
        <w:keepNext/>
        <w:rPr>
          <w:b/>
          <w:color w:val="0070C0"/>
        </w:rPr>
      </w:pPr>
      <w:r w:rsidRPr="0033379A">
        <w:rPr>
          <w:lang w:val="fr-FR"/>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w:t>
      </w:r>
      <w:r w:rsidR="00194316">
        <w:rPr>
          <w:b/>
          <w:color w:val="0070C0"/>
        </w:rPr>
        <w:t>"</w:t>
      </w:r>
      <w:r>
        <w:rPr>
          <w:b/>
          <w:color w:val="0070C0"/>
        </w:rPr>
        <w:t>2</w:t>
      </w:r>
      <w:r w:rsidR="00194316">
        <w:rPr>
          <w:b/>
          <w:color w:val="0070C0"/>
        </w:rPr>
        <w:t>"</w:t>
      </w:r>
      <w:r>
        <w:rPr>
          <w:b/>
          <w:color w:val="0070C0"/>
        </w:rPr>
        <w:t xml:space="preserve"> gap=</w:t>
      </w:r>
      <w:r w:rsidR="00194316">
        <w:rPr>
          <w:b/>
          <w:color w:val="0070C0"/>
        </w:rPr>
        <w:t>"</w:t>
      </w:r>
      <w:r>
        <w:rPr>
          <w:b/>
          <w:color w:val="0070C0"/>
        </w:rPr>
        <w:t>1.5</w:t>
      </w:r>
      <w:r w:rsidR="00194316">
        <w:rPr>
          <w:b/>
          <w:color w:val="0070C0"/>
        </w:rPr>
        <w:t>"</w:t>
      </w:r>
      <w:r w:rsidRPr="009F3818">
        <w:rPr>
          <w:b/>
          <w:color w:val="0070C0"/>
        </w:rPr>
        <w:t xml:space="preserve"> </w:t>
      </w:r>
      <w:proofErr w:type="spellStart"/>
      <w:r w:rsidR="00B85EEA">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Pr>
          <w:b/>
          <w:color w:val="0070C0"/>
        </w:rPr>
        <w:t>90</w:t>
      </w:r>
      <w:r w:rsidR="00194316">
        <w:rPr>
          <w:b/>
          <w:color w:val="0070C0"/>
        </w:rPr>
        <w:t>"</w:t>
      </w:r>
      <w:r w:rsidRPr="009F3818">
        <w:rPr>
          <w:b/>
          <w:color w:val="0070C0"/>
        </w:rPr>
        <w:t>/&gt;</w:t>
      </w:r>
    </w:p>
    <w:p w14:paraId="52FB9DC3" w14:textId="77777777" w:rsidR="00996CC5" w:rsidRPr="009F3818" w:rsidRDefault="00996CC5" w:rsidP="0026200C">
      <w:pPr>
        <w:pStyle w:val="XMLCode"/>
        <w:keepNext/>
        <w:rPr>
          <w:b/>
          <w:color w:val="0070C0"/>
        </w:rPr>
      </w:pPr>
      <w:r>
        <w:rPr>
          <w:b/>
          <w:color w:val="0070C0"/>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w:t>
      </w:r>
      <w:r w:rsidR="00194316">
        <w:rPr>
          <w:b/>
          <w:color w:val="0070C0"/>
        </w:rPr>
        <w:t>"</w:t>
      </w:r>
      <w:r>
        <w:rPr>
          <w:b/>
          <w:color w:val="0070C0"/>
        </w:rPr>
        <w:t>3</w:t>
      </w:r>
      <w:r w:rsidR="00194316">
        <w:rPr>
          <w:b/>
          <w:color w:val="0070C0"/>
        </w:rPr>
        <w:t>"</w:t>
      </w:r>
      <w:r>
        <w:rPr>
          <w:b/>
          <w:color w:val="0070C0"/>
        </w:rPr>
        <w:t xml:space="preserve"> gap=</w:t>
      </w:r>
      <w:r w:rsidR="00194316">
        <w:rPr>
          <w:b/>
          <w:color w:val="0070C0"/>
        </w:rPr>
        <w:t>"</w:t>
      </w:r>
      <w:r>
        <w:rPr>
          <w:b/>
          <w:color w:val="0070C0"/>
        </w:rPr>
        <w:t>1.0</w:t>
      </w:r>
      <w:r w:rsidR="00194316">
        <w:rPr>
          <w:b/>
          <w:color w:val="0070C0"/>
        </w:rPr>
        <w:t>"</w:t>
      </w:r>
      <w:r w:rsidRPr="009F3818">
        <w:rPr>
          <w:b/>
          <w:color w:val="0070C0"/>
        </w:rPr>
        <w:t xml:space="preserve"> </w:t>
      </w:r>
      <w:proofErr w:type="spellStart"/>
      <w:r w:rsidR="00B85EEA">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Pr>
          <w:b/>
          <w:color w:val="0070C0"/>
        </w:rPr>
        <w:t>90</w:t>
      </w:r>
      <w:r w:rsidR="00194316">
        <w:rPr>
          <w:b/>
          <w:color w:val="0070C0"/>
        </w:rPr>
        <w:t>"</w:t>
      </w:r>
      <w:r w:rsidRPr="009F3818">
        <w:rPr>
          <w:b/>
          <w:color w:val="0070C0"/>
        </w:rPr>
        <w:t>/&gt;</w:t>
      </w:r>
    </w:p>
    <w:p w14:paraId="19E032FC" w14:textId="77777777" w:rsidR="00996CC5" w:rsidRPr="007055D9" w:rsidRDefault="00996CC5" w:rsidP="0026200C">
      <w:pPr>
        <w:pStyle w:val="XMLCode"/>
        <w:keepNext/>
      </w:pPr>
      <w:r>
        <w:t xml:space="preserve">    &lt;/</w:t>
      </w:r>
      <w:proofErr w:type="spellStart"/>
      <w:r>
        <w:t>cruciform_joint</w:t>
      </w:r>
      <w:proofErr w:type="spellEnd"/>
      <w:r>
        <w:t>&gt;</w:t>
      </w:r>
    </w:p>
    <w:p w14:paraId="4910ABAA" w14:textId="77777777" w:rsidR="00996CC5" w:rsidRDefault="00996CC5" w:rsidP="0026200C">
      <w:pPr>
        <w:pStyle w:val="XMLCode"/>
        <w:keepNext/>
      </w:pPr>
      <w:r w:rsidRPr="007055D9">
        <w:t>&lt;/</w:t>
      </w:r>
      <w:proofErr w:type="spellStart"/>
      <w:r>
        <w:t>seamweld</w:t>
      </w:r>
      <w:proofErr w:type="spellEnd"/>
      <w:r w:rsidRPr="007055D9">
        <w:t>&gt;</w:t>
      </w:r>
    </w:p>
    <w:p w14:paraId="1F96627D" w14:textId="77777777" w:rsidR="00996CC5" w:rsidRPr="007055D9" w:rsidRDefault="00996CC5" w:rsidP="00996CC5">
      <w:pPr>
        <w:pStyle w:val="XMLCode"/>
      </w:pPr>
    </w:p>
    <w:p w14:paraId="674D250F" w14:textId="77777777" w:rsidR="00504BAD" w:rsidRPr="00226A3F" w:rsidRDefault="00327322" w:rsidP="00327322">
      <w:pPr>
        <w:pStyle w:val="berschrift3"/>
        <w:spacing w:before="480"/>
      </w:pPr>
      <w:bookmarkStart w:id="3367" w:name="_Toc413861928"/>
      <w:bookmarkStart w:id="3368" w:name="_Toc3557061"/>
      <w:bookmarkStart w:id="3369" w:name="_Toc27753675"/>
      <w:bookmarkStart w:id="3370" w:name="_Toc413359615"/>
      <w:bookmarkStart w:id="3371" w:name="_Toc338938920"/>
      <w:bookmarkStart w:id="3372" w:name="_Toc338939256"/>
      <w:bookmarkStart w:id="3373" w:name="_Toc391571769"/>
      <w:bookmarkEnd w:id="3355"/>
      <w:bookmarkEnd w:id="3356"/>
      <w:r>
        <w:rPr>
          <w:noProof/>
          <w:lang w:eastAsia="en-US"/>
        </w:rPr>
        <mc:AlternateContent>
          <mc:Choice Requires="wpg">
            <w:drawing>
              <wp:anchor distT="0" distB="0" distL="114300" distR="114300" simplePos="0" relativeHeight="251710976" behindDoc="0" locked="0" layoutInCell="1" allowOverlap="1" wp14:anchorId="5882644A" wp14:editId="1D4E5CA0">
                <wp:simplePos x="0" y="0"/>
                <wp:positionH relativeFrom="column">
                  <wp:posOffset>3004820</wp:posOffset>
                </wp:positionH>
                <wp:positionV relativeFrom="paragraph">
                  <wp:posOffset>303530</wp:posOffset>
                </wp:positionV>
                <wp:extent cx="2835910" cy="1450340"/>
                <wp:effectExtent l="0" t="0" r="2540" b="0"/>
                <wp:wrapNone/>
                <wp:docPr id="141" name="Gruppieren 141"/>
                <wp:cNvGraphicFramePr/>
                <a:graphic xmlns:a="http://schemas.openxmlformats.org/drawingml/2006/main">
                  <a:graphicData uri="http://schemas.microsoft.com/office/word/2010/wordprocessingGroup">
                    <wpg:wgp>
                      <wpg:cNvGrpSpPr/>
                      <wpg:grpSpPr>
                        <a:xfrm>
                          <a:off x="0" y="0"/>
                          <a:ext cx="2835910" cy="1450340"/>
                          <a:chOff x="0" y="0"/>
                          <a:chExt cx="2835910" cy="1450340"/>
                        </a:xfrm>
                      </wpg:grpSpPr>
                      <pic:pic xmlns:pic="http://schemas.openxmlformats.org/drawingml/2006/picture">
                        <pic:nvPicPr>
                          <pic:cNvPr id="25" name="Picture 25"/>
                          <pic:cNvPicPr>
                            <a:picLocks noChangeAspect="1"/>
                          </pic:cNvPicPr>
                        </pic:nvPicPr>
                        <pic:blipFill>
                          <a:blip r:embed="rId190">
                            <a:extLst>
                              <a:ext uri="{28A0092B-C50C-407E-A947-70E740481C1C}">
                                <a14:useLocalDpi xmlns:a14="http://schemas.microsoft.com/office/drawing/2010/main" val="0"/>
                              </a:ext>
                            </a:extLst>
                          </a:blip>
                          <a:stretch>
                            <a:fillRect/>
                          </a:stretch>
                        </pic:blipFill>
                        <pic:spPr>
                          <a:xfrm>
                            <a:off x="0" y="0"/>
                            <a:ext cx="2835910" cy="1158240"/>
                          </a:xfrm>
                          <a:prstGeom prst="rect">
                            <a:avLst/>
                          </a:prstGeom>
                        </pic:spPr>
                      </pic:pic>
                      <wps:wsp>
                        <wps:cNvPr id="1042" name="Text Box 1042"/>
                        <wps:cNvSpPr txBox="1"/>
                        <wps:spPr>
                          <a:xfrm>
                            <a:off x="0" y="1219200"/>
                            <a:ext cx="2835910" cy="231140"/>
                          </a:xfrm>
                          <a:prstGeom prst="rect">
                            <a:avLst/>
                          </a:prstGeom>
                          <a:solidFill>
                            <a:prstClr val="white"/>
                          </a:solidFill>
                          <a:ln>
                            <a:noFill/>
                          </a:ln>
                          <a:effectLst/>
                        </wps:spPr>
                        <wps:txbx>
                          <w:txbxContent>
                            <w:p w14:paraId="204A12C3" w14:textId="70401E75" w:rsidR="00B169DB" w:rsidRPr="000E4598" w:rsidRDefault="00B169DB" w:rsidP="00AA1695">
                              <w:pPr>
                                <w:pStyle w:val="Beschriftung"/>
                                <w:rPr>
                                  <w:noProof/>
                                  <w:sz w:val="30"/>
                                  <w:szCs w:val="26"/>
                                </w:rPr>
                              </w:pPr>
                              <w:bookmarkStart w:id="3374" w:name="_Toc3557147"/>
                              <w:bookmarkStart w:id="3375" w:name="_Toc27753765"/>
                              <w:r>
                                <w:t xml:space="preserve">Figure </w:t>
                              </w:r>
                              <w:r>
                                <w:fldChar w:fldCharType="begin"/>
                              </w:r>
                              <w:r>
                                <w:instrText xml:space="preserve"> SEQ Figure \* ARABIC </w:instrText>
                              </w:r>
                              <w:r>
                                <w:fldChar w:fldCharType="separate"/>
                              </w:r>
                              <w:ins w:id="3376" w:author="Dr. Carsten Franke" w:date="2020-03-09T14:39:00Z">
                                <w:r w:rsidR="00004854">
                                  <w:rPr>
                                    <w:noProof/>
                                  </w:rPr>
                                  <w:t>74</w:t>
                                </w:r>
                              </w:ins>
                              <w:ins w:id="3377" w:author="nick" w:date="2020-02-20T20:00:00Z">
                                <w:del w:id="3378" w:author="Dr. Carsten Franke" w:date="2020-03-09T14:39:00Z">
                                  <w:r w:rsidR="0047200E" w:rsidDel="00004854">
                                    <w:rPr>
                                      <w:noProof/>
                                    </w:rPr>
                                    <w:delText>75</w:delText>
                                  </w:r>
                                </w:del>
                              </w:ins>
                              <w:del w:id="3379" w:author="Dr. Carsten Franke" w:date="2020-03-09T14:39:00Z">
                                <w:r w:rsidDel="00004854">
                                  <w:rPr>
                                    <w:noProof/>
                                  </w:rPr>
                                  <w:delText>70</w:delText>
                                </w:r>
                              </w:del>
                              <w:r>
                                <w:fldChar w:fldCharType="end"/>
                              </w:r>
                              <w:r>
                                <w:t>: Flared Joint Sheet Layout</w:t>
                              </w:r>
                              <w:bookmarkEnd w:id="3374"/>
                              <w:bookmarkEnd w:id="33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882644A" id="Gruppieren 141" o:spid="_x0000_s1073" style="position:absolute;left:0;text-align:left;margin-left:236.6pt;margin-top:23.9pt;width:223.3pt;height:114.2pt;z-index:251710976" coordsize="28359,145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">
                <v:shape id="Picture 25" o:spid="_x0000_s1074" type="#_x0000_t75" style="position:absolute;width:28359;height:115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">
                  <v:imagedata r:id="rId191" o:title=""/>
                </v:shape>
                <v:shape id="Text Box 1042" o:spid="_x0000_s1075" type="#_x0000_t202" style="position:absolute;top:12192;width:28359;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" stroked="f">
                  <v:textbox style="mso-fit-shape-to-text:t" inset="0,0,0,0">
                    <w:txbxContent>
                      <w:p w14:paraId="204A12C3" w14:textId="70401E75" w:rsidR="00B169DB" w:rsidRPr="000E4598" w:rsidRDefault="00B169DB" w:rsidP="00AA1695">
                        <w:pPr>
                          <w:pStyle w:val="Beschriftung"/>
                          <w:rPr>
                            <w:noProof/>
                            <w:sz w:val="30"/>
                            <w:szCs w:val="26"/>
                          </w:rPr>
                        </w:pPr>
                        <w:bookmarkStart w:id="3380" w:name="_Toc3557147"/>
                        <w:bookmarkStart w:id="3381" w:name="_Toc27753765"/>
                        <w:r>
                          <w:t xml:space="preserve">Figure </w:t>
                        </w:r>
                        <w:r>
                          <w:fldChar w:fldCharType="begin"/>
                        </w:r>
                        <w:r>
                          <w:instrText xml:space="preserve"> SEQ Figure \* ARABIC </w:instrText>
                        </w:r>
                        <w:r>
                          <w:fldChar w:fldCharType="separate"/>
                        </w:r>
                        <w:ins w:id="3382" w:author="Dr. Carsten Franke" w:date="2020-03-09T14:39:00Z">
                          <w:r w:rsidR="00004854">
                            <w:rPr>
                              <w:noProof/>
                            </w:rPr>
                            <w:t>74</w:t>
                          </w:r>
                        </w:ins>
                        <w:ins w:id="3383" w:author="nick" w:date="2020-02-20T20:00:00Z">
                          <w:del w:id="3384" w:author="Dr. Carsten Franke" w:date="2020-03-09T14:39:00Z">
                            <w:r w:rsidR="0047200E" w:rsidDel="00004854">
                              <w:rPr>
                                <w:noProof/>
                              </w:rPr>
                              <w:delText>75</w:delText>
                            </w:r>
                          </w:del>
                        </w:ins>
                        <w:del w:id="3385" w:author="Dr. Carsten Franke" w:date="2020-03-09T14:39:00Z">
                          <w:r w:rsidDel="00004854">
                            <w:rPr>
                              <w:noProof/>
                            </w:rPr>
                            <w:delText>70</w:delText>
                          </w:r>
                        </w:del>
                        <w:r>
                          <w:fldChar w:fldCharType="end"/>
                        </w:r>
                        <w:r>
                          <w:t>: Flared Joint Sheet Layout</w:t>
                        </w:r>
                        <w:bookmarkEnd w:id="3380"/>
                        <w:bookmarkEnd w:id="3381"/>
                      </w:p>
                    </w:txbxContent>
                  </v:textbox>
                </v:shape>
              </v:group>
            </w:pict>
          </mc:Fallback>
        </mc:AlternateContent>
      </w:r>
      <w:r w:rsidR="00504BAD" w:rsidRPr="00226A3F">
        <w:t>Flared Joint</w:t>
      </w:r>
      <w:bookmarkEnd w:id="3367"/>
      <w:bookmarkEnd w:id="3368"/>
      <w:bookmarkEnd w:id="3369"/>
    </w:p>
    <w:p w14:paraId="15938D83" w14:textId="77777777" w:rsidR="00504BAD" w:rsidRDefault="00504BAD" w:rsidP="00DF723F">
      <w:pPr>
        <w:pStyle w:val="berschrift5"/>
        <w:keepNext/>
        <w:spacing w:before="0"/>
      </w:pPr>
      <w:r>
        <w:t>Sheet Parameters</w:t>
      </w:r>
    </w:p>
    <w:p w14:paraId="58A8A4FE" w14:textId="77777777" w:rsidR="00504BAD" w:rsidRDefault="00504BAD" w:rsidP="00504BAD">
      <w:r>
        <w:t>The parameters to describe the connection are:</w:t>
      </w:r>
      <w:r w:rsidRPr="00221648">
        <w:rPr>
          <w:noProof/>
          <w:lang w:val="en-GB" w:eastAsia="en-GB"/>
        </w:rPr>
        <w:t xml:space="preserve"> </w:t>
      </w:r>
    </w:p>
    <w:p w14:paraId="58CE8C46" w14:textId="77777777" w:rsidR="00504BAD" w:rsidRDefault="00504BAD" w:rsidP="00504BAD">
      <w:pPr>
        <w:pStyle w:val="Aufzhlungszeichen"/>
        <w:rPr>
          <w:sz w:val="20"/>
        </w:rPr>
      </w:pPr>
      <w:proofErr w:type="spellStart"/>
      <w:r>
        <w:rPr>
          <w:sz w:val="24"/>
          <w:szCs w:val="28"/>
        </w:rPr>
        <w:t>t</w:t>
      </w:r>
      <w:r>
        <w:rPr>
          <w:sz w:val="24"/>
          <w:szCs w:val="28"/>
          <w:vertAlign w:val="subscript"/>
        </w:rPr>
        <w:t>B</w:t>
      </w:r>
      <w:proofErr w:type="spellEnd"/>
      <w:r>
        <w:rPr>
          <w:sz w:val="24"/>
          <w:szCs w:val="28"/>
          <w:vertAlign w:val="subscript"/>
        </w:rPr>
        <w:tab/>
      </w:r>
      <w:r>
        <w:rPr>
          <w:sz w:val="24"/>
          <w:szCs w:val="28"/>
          <w:vertAlign w:val="subscript"/>
        </w:rPr>
        <w:tab/>
      </w:r>
      <w:r>
        <w:rPr>
          <w:sz w:val="20"/>
        </w:rPr>
        <w:t>Thickness of base sheet</w:t>
      </w:r>
    </w:p>
    <w:p w14:paraId="06E837C5" w14:textId="77777777" w:rsidR="00504BAD" w:rsidRDefault="00504BAD" w:rsidP="00504BAD">
      <w:pPr>
        <w:pStyle w:val="Aufzhlungszeichen"/>
        <w:rPr>
          <w:sz w:val="20"/>
        </w:rPr>
      </w:pPr>
      <w:r>
        <w:rPr>
          <w:sz w:val="24"/>
          <w:szCs w:val="28"/>
        </w:rPr>
        <w:t>t</w:t>
      </w:r>
      <w:r>
        <w:rPr>
          <w:sz w:val="24"/>
          <w:szCs w:val="28"/>
          <w:vertAlign w:val="subscript"/>
        </w:rPr>
        <w:t>1</w:t>
      </w:r>
      <w:r>
        <w:rPr>
          <w:sz w:val="20"/>
        </w:rPr>
        <w:tab/>
      </w:r>
      <w:r>
        <w:rPr>
          <w:sz w:val="20"/>
        </w:rPr>
        <w:tab/>
        <w:t>Thickness of welded sheet</w:t>
      </w:r>
    </w:p>
    <w:p w14:paraId="15B027FB" w14:textId="77777777" w:rsidR="00504BAD" w:rsidRDefault="00504BAD" w:rsidP="00504BAD">
      <w:pPr>
        <w:pStyle w:val="Aufzhlungszeichen"/>
        <w:rPr>
          <w:sz w:val="20"/>
        </w:rPr>
      </w:pPr>
      <w:r>
        <w:rPr>
          <w:sz w:val="24"/>
          <w:szCs w:val="28"/>
        </w:rPr>
        <w:t>c</w:t>
      </w:r>
      <w:r>
        <w:rPr>
          <w:sz w:val="20"/>
        </w:rPr>
        <w:tab/>
      </w:r>
      <w:r>
        <w:rPr>
          <w:sz w:val="20"/>
        </w:rPr>
        <w:tab/>
        <w:t>Gap between base and welded sheet</w:t>
      </w:r>
    </w:p>
    <w:p w14:paraId="21FA907E" w14:textId="77777777" w:rsidR="00504BAD" w:rsidRDefault="00327322" w:rsidP="00443C08">
      <w:pPr>
        <w:pStyle w:val="berschrift5"/>
        <w:keepNext/>
      </w:pPr>
      <w:r>
        <w:rPr>
          <w:noProof/>
          <w:lang w:val="en-US" w:eastAsia="en-US"/>
        </w:rPr>
        <w:lastRenderedPageBreak/>
        <mc:AlternateContent>
          <mc:Choice Requires="wpg">
            <w:drawing>
              <wp:anchor distT="0" distB="0" distL="114300" distR="114300" simplePos="0" relativeHeight="251715072" behindDoc="0" locked="0" layoutInCell="1" allowOverlap="1" wp14:anchorId="6244359F" wp14:editId="6DCA0A3F">
                <wp:simplePos x="0" y="0"/>
                <wp:positionH relativeFrom="column">
                  <wp:posOffset>3138170</wp:posOffset>
                </wp:positionH>
                <wp:positionV relativeFrom="paragraph">
                  <wp:posOffset>-59690</wp:posOffset>
                </wp:positionV>
                <wp:extent cx="2595880" cy="1421765"/>
                <wp:effectExtent l="0" t="0" r="0" b="6985"/>
                <wp:wrapNone/>
                <wp:docPr id="142" name="Gruppieren 142"/>
                <wp:cNvGraphicFramePr/>
                <a:graphic xmlns:a="http://schemas.openxmlformats.org/drawingml/2006/main">
                  <a:graphicData uri="http://schemas.microsoft.com/office/word/2010/wordprocessingGroup">
                    <wpg:wgp>
                      <wpg:cNvGrpSpPr/>
                      <wpg:grpSpPr>
                        <a:xfrm>
                          <a:off x="0" y="0"/>
                          <a:ext cx="2595880" cy="1421765"/>
                          <a:chOff x="0" y="0"/>
                          <a:chExt cx="2595880" cy="1421765"/>
                        </a:xfrm>
                      </wpg:grpSpPr>
                      <pic:pic xmlns:pic="http://schemas.openxmlformats.org/drawingml/2006/picture">
                        <pic:nvPicPr>
                          <pic:cNvPr id="26" name="Picture 26"/>
                          <pic:cNvPicPr>
                            <a:picLocks noChangeAspect="1"/>
                          </pic:cNvPicPr>
                        </pic:nvPicPr>
                        <pic:blipFill>
                          <a:blip r:embed="rId192">
                            <a:extLst>
                              <a:ext uri="{28A0092B-C50C-407E-A947-70E740481C1C}">
                                <a14:useLocalDpi xmlns:a14="http://schemas.microsoft.com/office/drawing/2010/main" val="0"/>
                              </a:ext>
                            </a:extLst>
                          </a:blip>
                          <a:stretch>
                            <a:fillRect/>
                          </a:stretch>
                        </pic:blipFill>
                        <pic:spPr>
                          <a:xfrm>
                            <a:off x="0" y="0"/>
                            <a:ext cx="2595880" cy="1132205"/>
                          </a:xfrm>
                          <a:prstGeom prst="rect">
                            <a:avLst/>
                          </a:prstGeom>
                        </pic:spPr>
                      </pic:pic>
                      <wps:wsp>
                        <wps:cNvPr id="1043" name="Text Box 1043"/>
                        <wps:cNvSpPr txBox="1"/>
                        <wps:spPr>
                          <a:xfrm>
                            <a:off x="0" y="1190625"/>
                            <a:ext cx="2595880" cy="231140"/>
                          </a:xfrm>
                          <a:prstGeom prst="rect">
                            <a:avLst/>
                          </a:prstGeom>
                          <a:solidFill>
                            <a:prstClr val="white"/>
                          </a:solidFill>
                          <a:ln>
                            <a:noFill/>
                          </a:ln>
                          <a:effectLst/>
                        </wps:spPr>
                        <wps:txbx>
                          <w:txbxContent>
                            <w:p w14:paraId="2CF2AEE3" w14:textId="219DFC70" w:rsidR="00B169DB" w:rsidRPr="000C12FE" w:rsidRDefault="00B169DB" w:rsidP="00AA1695">
                              <w:pPr>
                                <w:pStyle w:val="Beschriftung"/>
                                <w:rPr>
                                  <w:i/>
                                  <w:iCs/>
                                  <w:noProof/>
                                  <w:sz w:val="24"/>
                                  <w:szCs w:val="26"/>
                                  <w:lang w:val="x-none"/>
                                </w:rPr>
                              </w:pPr>
                              <w:bookmarkStart w:id="3386" w:name="_Toc3557148"/>
                              <w:bookmarkStart w:id="3387" w:name="_Toc27753766"/>
                              <w:r>
                                <w:t xml:space="preserve">Figure </w:t>
                              </w:r>
                              <w:r>
                                <w:fldChar w:fldCharType="begin"/>
                              </w:r>
                              <w:r>
                                <w:instrText xml:space="preserve"> SEQ Figure \* ARABIC </w:instrText>
                              </w:r>
                              <w:r>
                                <w:fldChar w:fldCharType="separate"/>
                              </w:r>
                              <w:ins w:id="3388" w:author="Dr. Carsten Franke" w:date="2020-03-09T14:39:00Z">
                                <w:r w:rsidR="00004854">
                                  <w:rPr>
                                    <w:noProof/>
                                  </w:rPr>
                                  <w:t>75</w:t>
                                </w:r>
                              </w:ins>
                              <w:ins w:id="3389" w:author="nick" w:date="2020-02-20T20:00:00Z">
                                <w:del w:id="3390" w:author="Dr. Carsten Franke" w:date="2020-03-09T14:39:00Z">
                                  <w:r w:rsidR="0047200E" w:rsidDel="00004854">
                                    <w:rPr>
                                      <w:noProof/>
                                    </w:rPr>
                                    <w:delText>76</w:delText>
                                  </w:r>
                                </w:del>
                              </w:ins>
                              <w:del w:id="3391" w:author="Dr. Carsten Franke" w:date="2020-03-09T14:39:00Z">
                                <w:r w:rsidDel="00004854">
                                  <w:rPr>
                                    <w:noProof/>
                                  </w:rPr>
                                  <w:delText>71</w:delText>
                                </w:r>
                              </w:del>
                              <w:r>
                                <w:fldChar w:fldCharType="end"/>
                              </w:r>
                              <w:r>
                                <w:t>: Parameters of Flared Joint Weld</w:t>
                              </w:r>
                              <w:bookmarkEnd w:id="3386"/>
                              <w:bookmarkEnd w:id="33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244359F" id="Gruppieren 142" o:spid="_x0000_s1076" style="position:absolute;margin-left:247.1pt;margin-top:-4.7pt;width:204.4pt;height:111.95pt;z-index:251715072" coordsize="25958,142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">
                <v:shape id="Picture 26" o:spid="_x0000_s1077" type="#_x0000_t75" style="position:absolute;width:25958;height:11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">
                  <v:imagedata r:id="rId193" o:title=""/>
                </v:shape>
                <v:shape id="Text Box 1043" o:spid="_x0000_s1078" type="#_x0000_t202" style="position:absolute;top:11906;width:25958;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" stroked="f">
                  <v:textbox style="mso-fit-shape-to-text:t" inset="0,0,0,0">
                    <w:txbxContent>
                      <w:p w14:paraId="2CF2AEE3" w14:textId="219DFC70" w:rsidR="00B169DB" w:rsidRPr="000C12FE" w:rsidRDefault="00B169DB" w:rsidP="00AA1695">
                        <w:pPr>
                          <w:pStyle w:val="Beschriftung"/>
                          <w:rPr>
                            <w:i/>
                            <w:iCs/>
                            <w:noProof/>
                            <w:sz w:val="24"/>
                            <w:szCs w:val="26"/>
                            <w:lang w:val="x-none"/>
                          </w:rPr>
                        </w:pPr>
                        <w:bookmarkStart w:id="3392" w:name="_Toc3557148"/>
                        <w:bookmarkStart w:id="3393" w:name="_Toc27753766"/>
                        <w:r>
                          <w:t xml:space="preserve">Figure </w:t>
                        </w:r>
                        <w:r>
                          <w:fldChar w:fldCharType="begin"/>
                        </w:r>
                        <w:r>
                          <w:instrText xml:space="preserve"> SEQ Figure \* ARABIC </w:instrText>
                        </w:r>
                        <w:r>
                          <w:fldChar w:fldCharType="separate"/>
                        </w:r>
                        <w:ins w:id="3394" w:author="Dr. Carsten Franke" w:date="2020-03-09T14:39:00Z">
                          <w:r w:rsidR="00004854">
                            <w:rPr>
                              <w:noProof/>
                            </w:rPr>
                            <w:t>75</w:t>
                          </w:r>
                        </w:ins>
                        <w:ins w:id="3395" w:author="nick" w:date="2020-02-20T20:00:00Z">
                          <w:del w:id="3396" w:author="Dr. Carsten Franke" w:date="2020-03-09T14:39:00Z">
                            <w:r w:rsidR="0047200E" w:rsidDel="00004854">
                              <w:rPr>
                                <w:noProof/>
                              </w:rPr>
                              <w:delText>76</w:delText>
                            </w:r>
                          </w:del>
                        </w:ins>
                        <w:del w:id="3397" w:author="Dr. Carsten Franke" w:date="2020-03-09T14:39:00Z">
                          <w:r w:rsidDel="00004854">
                            <w:rPr>
                              <w:noProof/>
                            </w:rPr>
                            <w:delText>71</w:delText>
                          </w:r>
                        </w:del>
                        <w:r>
                          <w:fldChar w:fldCharType="end"/>
                        </w:r>
                        <w:r>
                          <w:t>: Parameters of Flared Joint Weld</w:t>
                        </w:r>
                        <w:bookmarkEnd w:id="3392"/>
                        <w:bookmarkEnd w:id="3393"/>
                      </w:p>
                    </w:txbxContent>
                  </v:textbox>
                </v:shape>
              </v:group>
            </w:pict>
          </mc:Fallback>
        </mc:AlternateContent>
      </w:r>
      <w:r w:rsidR="00504BAD">
        <w:t>Weld Parameters</w:t>
      </w:r>
    </w:p>
    <w:p w14:paraId="2485F01E" w14:textId="77777777" w:rsidR="00504BAD" w:rsidRDefault="00504BAD" w:rsidP="00443C08">
      <w:pPr>
        <w:keepNext/>
      </w:pPr>
      <w:r>
        <w:t>The parameters of the welds are described below:</w:t>
      </w:r>
      <w:r w:rsidR="00FD56C7" w:rsidRPr="00FD56C7">
        <w:rPr>
          <w:noProof/>
          <w:lang w:val="en-GB" w:eastAsia="en-GB"/>
        </w:rPr>
        <w:t xml:space="preserve"> </w:t>
      </w:r>
    </w:p>
    <w:p w14:paraId="4159672B" w14:textId="77777777" w:rsidR="00504BAD" w:rsidRDefault="00504BAD" w:rsidP="00443C08">
      <w:pPr>
        <w:pStyle w:val="Aufzhlungszeichen"/>
        <w:keepNext/>
        <w:rPr>
          <w:sz w:val="20"/>
        </w:rPr>
      </w:pPr>
      <w:r>
        <w:rPr>
          <w:sz w:val="24"/>
          <w:szCs w:val="28"/>
        </w:rPr>
        <w:t>b</w:t>
      </w:r>
      <w:r>
        <w:rPr>
          <w:sz w:val="20"/>
        </w:rPr>
        <w:tab/>
      </w:r>
      <w:r>
        <w:rPr>
          <w:sz w:val="20"/>
        </w:rPr>
        <w:tab/>
        <w:t>width of the weld</w:t>
      </w:r>
    </w:p>
    <w:p w14:paraId="1DD7C646" w14:textId="77777777" w:rsidR="00504BAD" w:rsidRDefault="00504BAD" w:rsidP="00504BAD">
      <w:pPr>
        <w:jc w:val="both"/>
      </w:pPr>
    </w:p>
    <w:p w14:paraId="79DE2340" w14:textId="77777777" w:rsidR="00504BAD" w:rsidRDefault="00504BAD" w:rsidP="00504BAD">
      <w:pPr>
        <w:jc w:val="both"/>
      </w:pPr>
    </w:p>
    <w:p w14:paraId="59FB3473" w14:textId="77777777" w:rsidR="00504BAD" w:rsidRDefault="00504BAD" w:rsidP="00504BAD">
      <w:r w:rsidRPr="00221648">
        <w:t>The following parameter can be specified for the</w:t>
      </w:r>
      <w:r>
        <w:t xml:space="preserve"> Flared Joint: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31"/>
        <w:gridCol w:w="1363"/>
        <w:gridCol w:w="1444"/>
        <w:gridCol w:w="1529"/>
        <w:gridCol w:w="1570"/>
      </w:tblGrid>
      <w:tr w:rsidR="00504BAD" w14:paraId="5884049A" w14:textId="77777777" w:rsidTr="00060B33">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151816B1" w14:textId="77777777" w:rsidR="00504BAD" w:rsidRDefault="00504BAD" w:rsidP="00DF723F">
            <w:pPr>
              <w:keepNext/>
              <w:rPr>
                <w:b/>
                <w:i/>
              </w:rPr>
            </w:pPr>
            <w:r>
              <w:rPr>
                <w:b/>
                <w:i/>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582B41E4" w14:textId="77777777" w:rsidR="00504BAD" w:rsidRDefault="00504BAD" w:rsidP="00DF723F">
            <w:pPr>
              <w:keepNext/>
              <w:rPr>
                <w:b/>
                <w:i/>
              </w:rPr>
            </w:pPr>
            <w:r>
              <w:rPr>
                <w:b/>
                <w:i/>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0E8BAD82" w14:textId="77777777" w:rsidR="00504BAD" w:rsidRDefault="00504BAD" w:rsidP="00DF723F">
            <w:pPr>
              <w:keepNext/>
              <w:rPr>
                <w:b/>
                <w:i/>
              </w:rPr>
            </w:pPr>
            <w:r>
              <w:rPr>
                <w:b/>
                <w:i/>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1F8C1A5D" w14:textId="77777777" w:rsidR="00504BAD" w:rsidRDefault="00504BAD" w:rsidP="00DF723F">
            <w:pPr>
              <w:keepNext/>
              <w:rPr>
                <w:b/>
                <w:i/>
              </w:rPr>
            </w:pPr>
            <w:r>
              <w:rPr>
                <w:b/>
                <w:i/>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5CDC15DC" w14:textId="77777777" w:rsidR="00504BAD" w:rsidRDefault="003C5489" w:rsidP="00DF723F">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023F7BFB" w14:textId="77777777" w:rsidR="00504BAD" w:rsidRDefault="00504BAD" w:rsidP="00DF723F">
            <w:pPr>
              <w:keepNext/>
              <w:rPr>
                <w:b/>
                <w:i/>
              </w:rPr>
            </w:pPr>
            <w:r>
              <w:rPr>
                <w:b/>
                <w:i/>
              </w:rPr>
              <w:t>Default Value</w:t>
            </w:r>
          </w:p>
        </w:tc>
      </w:tr>
      <w:tr w:rsidR="00504BAD" w14:paraId="6AD61E78" w14:textId="77777777" w:rsidTr="00060B33">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5BB17F88" w14:textId="77777777" w:rsidR="00504BAD" w:rsidRDefault="00504BAD" w:rsidP="00504BAD">
            <w:pPr>
              <w:rPr>
                <w:sz w:val="20"/>
                <w:szCs w:val="20"/>
              </w:rPr>
            </w:pPr>
            <w:r>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4376715A" w14:textId="77777777" w:rsidR="00504BAD" w:rsidRDefault="00EC1B4B" w:rsidP="00504BAD">
            <w:pPr>
              <w:rPr>
                <w:sz w:val="20"/>
                <w:szCs w:val="20"/>
              </w:rPr>
            </w:pPr>
            <w:r>
              <w:t>w</w:t>
            </w:r>
            <w:r>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31E76795" w14:textId="77777777" w:rsidR="00504BAD" w:rsidRDefault="00504BAD" w:rsidP="00504BAD">
            <w:pPr>
              <w:rPr>
                <w:sz w:val="20"/>
                <w:szCs w:val="20"/>
              </w:rPr>
            </w:pPr>
            <w:r>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157D8976" w14:textId="77777777" w:rsidR="00504BAD" w:rsidRDefault="00504BAD" w:rsidP="00504BAD">
            <w:pPr>
              <w:rPr>
                <w:sz w:val="20"/>
                <w:szCs w:val="20"/>
              </w:rPr>
            </w:pPr>
            <w:r>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0C0F2E8A" w14:textId="77777777" w:rsidR="00504BAD" w:rsidRDefault="00504BAD" w:rsidP="00504BAD">
            <w:pPr>
              <w:rPr>
                <w:sz w:val="20"/>
                <w:szCs w:val="20"/>
              </w:rPr>
            </w:pPr>
            <w:r>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3D79203A" w14:textId="77777777" w:rsidR="00504BAD" w:rsidRDefault="00443C08" w:rsidP="00F3716C">
            <w:pPr>
              <w:keepNext/>
              <w:rPr>
                <w:sz w:val="20"/>
                <w:szCs w:val="20"/>
              </w:rPr>
            </w:pPr>
            <w:r>
              <w:rPr>
                <w:sz w:val="20"/>
                <w:szCs w:val="20"/>
              </w:rPr>
              <w:t>-</w:t>
            </w:r>
          </w:p>
        </w:tc>
      </w:tr>
    </w:tbl>
    <w:p w14:paraId="335BD3C9" w14:textId="4F252479" w:rsidR="00F3716C" w:rsidRDefault="00F3716C" w:rsidP="00F3716C">
      <w:pPr>
        <w:pStyle w:val="Beschriftung"/>
        <w:spacing w:before="120"/>
      </w:pPr>
      <w:bookmarkStart w:id="3398" w:name="_Toc3566523"/>
      <w:bookmarkStart w:id="3399" w:name="_Toc27753894"/>
      <w:r>
        <w:t xml:space="preserve">Table </w:t>
      </w:r>
      <w:ins w:id="3400" w:author="Dr. Carsten Franke" w:date="2020-03-09T16:02:00Z">
        <w:r w:rsidR="001D2A94">
          <w:fldChar w:fldCharType="begin"/>
        </w:r>
        <w:r w:rsidR="001D2A94">
          <w:instrText xml:space="preserve"> SEQ Table \* ARABIC </w:instrText>
        </w:r>
      </w:ins>
      <w:r w:rsidR="001D2A94">
        <w:fldChar w:fldCharType="separate"/>
      </w:r>
      <w:ins w:id="3401" w:author="Dr. Carsten Franke" w:date="2020-03-09T16:02:00Z">
        <w:r w:rsidR="001D2A94">
          <w:rPr>
            <w:noProof/>
          </w:rPr>
          <w:t>121</w:t>
        </w:r>
        <w:r w:rsidR="001D2A94">
          <w:fldChar w:fldCharType="end"/>
        </w:r>
      </w:ins>
      <w:del w:id="3402" w:author="Dr. Carsten Franke" w:date="2020-03-09T16:02:00Z">
        <w:r w:rsidDel="001D2A94">
          <w:fldChar w:fldCharType="begin"/>
        </w:r>
        <w:r w:rsidDel="001D2A94">
          <w:delInstrText xml:space="preserve"> SEQ Table \* ARABIC </w:delInstrText>
        </w:r>
        <w:r w:rsidDel="001D2A94">
          <w:fldChar w:fldCharType="separate"/>
        </w:r>
      </w:del>
      <w:del w:id="3403" w:author="Dr. Carsten Franke" w:date="2020-03-09T14:38:00Z">
        <w:r w:rsidR="007E2D34" w:rsidDel="00004854">
          <w:rPr>
            <w:noProof/>
          </w:rPr>
          <w:delText>119</w:delText>
        </w:r>
      </w:del>
      <w:del w:id="3404" w:author="Dr. Carsten Franke" w:date="2020-03-09T16:02:00Z">
        <w:r w:rsidDel="001D2A94">
          <w:fldChar w:fldCharType="end"/>
        </w:r>
      </w:del>
      <w:r w:rsidR="00AA1695">
        <w:t>: Parameters of Flared joint</w:t>
      </w:r>
      <w:bookmarkEnd w:id="3398"/>
      <w:bookmarkEnd w:id="3399"/>
    </w:p>
    <w:p w14:paraId="64D898F7" w14:textId="77777777" w:rsidR="00504BAD" w:rsidRDefault="00504BAD" w:rsidP="00F72843">
      <w:pPr>
        <w:spacing w:before="120"/>
        <w:jc w:val="both"/>
      </w:pPr>
      <w:r>
        <w:t>All other parameters are provided by the model itself and are partially used to specify parameters of the weld.</w:t>
      </w:r>
    </w:p>
    <w:p w14:paraId="6471187D" w14:textId="77777777" w:rsidR="00504BAD" w:rsidRDefault="00504BAD" w:rsidP="00F3716C">
      <w:pPr>
        <w:pStyle w:val="berschrift4"/>
        <w:numPr>
          <w:ilvl w:val="3"/>
          <w:numId w:val="12"/>
        </w:numPr>
        <w:tabs>
          <w:tab w:val="clear" w:pos="864"/>
          <w:tab w:val="num" w:pos="993"/>
        </w:tabs>
      </w:pPr>
      <w:bookmarkStart w:id="3405" w:name="_Toc3557062"/>
      <w:bookmarkStart w:id="3406" w:name="_Toc27753676"/>
      <w:r>
        <w:t>Attributes</w:t>
      </w:r>
      <w:bookmarkEnd w:id="3405"/>
      <w:bookmarkEnd w:id="3406"/>
    </w:p>
    <w:p w14:paraId="61C56EAA" w14:textId="77777777" w:rsidR="00504BAD" w:rsidRDefault="00504BAD" w:rsidP="00DF723F">
      <w:pPr>
        <w:pStyle w:val="berschrift5"/>
        <w:keepNext/>
      </w:pPr>
      <w:r>
        <w:t xml:space="preserve">Attribute </w:t>
      </w:r>
      <w:r w:rsidR="00194316">
        <w:t>"</w:t>
      </w:r>
      <w:r>
        <w:t>base</w:t>
      </w:r>
      <w:r w:rsidR="00194316">
        <w:t>"</w:t>
      </w:r>
    </w:p>
    <w:p w14:paraId="6E33683D" w14:textId="77777777" w:rsidR="00504BAD" w:rsidRDefault="00504BAD" w:rsidP="00504BAD">
      <w:r>
        <w:t>The index for the base sheet is specified using the attribute base.</w:t>
      </w:r>
    </w:p>
    <w:p w14:paraId="4532EF5C" w14:textId="77777777" w:rsidR="00504BAD" w:rsidRDefault="00504BAD" w:rsidP="00DF723F">
      <w:pPr>
        <w:pStyle w:val="berschrift5"/>
        <w:keepNext/>
      </w:pPr>
      <w:r>
        <w:t xml:space="preserve">Attribute </w:t>
      </w:r>
      <w:r w:rsidR="00194316">
        <w:t>"</w:t>
      </w:r>
      <w:proofErr w:type="spellStart"/>
      <w:r>
        <w:t>technology</w:t>
      </w:r>
      <w:proofErr w:type="spellEnd"/>
      <w:r w:rsidR="00194316">
        <w:t>"</w:t>
      </w:r>
    </w:p>
    <w:p w14:paraId="4E15785C" w14:textId="77777777" w:rsidR="00504BAD" w:rsidRDefault="00504BAD" w:rsidP="00504BAD">
      <w:r>
        <w:t>The value for the attribute technology can be specified using the following values:</w:t>
      </w:r>
    </w:p>
    <w:p w14:paraId="28B73664" w14:textId="77777777" w:rsidR="008A24F5" w:rsidRPr="007055D9" w:rsidRDefault="008A24F5" w:rsidP="008A24F5">
      <w:pPr>
        <w:pStyle w:val="Aufzhlungszeichen"/>
        <w:rPr>
          <w:rStyle w:val="XMLElement"/>
        </w:rPr>
      </w:pPr>
      <w:r>
        <w:rPr>
          <w:rStyle w:val="XMLElement"/>
        </w:rPr>
        <w:t>r</w:t>
      </w:r>
      <w:r w:rsidRPr="007055D9">
        <w:rPr>
          <w:rStyle w:val="XMLElement"/>
        </w:rPr>
        <w:t>esistance</w:t>
      </w:r>
    </w:p>
    <w:p w14:paraId="17AE736C" w14:textId="77777777" w:rsidR="00504BAD" w:rsidRPr="00604BF1" w:rsidRDefault="00504BAD" w:rsidP="00604BF1">
      <w:pPr>
        <w:pStyle w:val="Aufzhlungszeichen"/>
        <w:rPr>
          <w:rStyle w:val="XMLElement"/>
        </w:rPr>
      </w:pPr>
      <w:r w:rsidRPr="00604BF1">
        <w:rPr>
          <w:rStyle w:val="XMLElement"/>
        </w:rPr>
        <w:t>arc</w:t>
      </w:r>
    </w:p>
    <w:p w14:paraId="1A8EA897" w14:textId="77777777" w:rsidR="008A24F5" w:rsidRPr="00604BF1" w:rsidRDefault="008A24F5" w:rsidP="008A24F5">
      <w:pPr>
        <w:pStyle w:val="Aufzhlungszeichen"/>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6DE65EBA" w14:textId="77777777" w:rsidR="00604BF1" w:rsidRPr="00604BF1" w:rsidRDefault="00604BF1" w:rsidP="00604BF1">
      <w:pPr>
        <w:pStyle w:val="Aufzhlungszeichen"/>
        <w:rPr>
          <w:rStyle w:val="XMLElement"/>
        </w:rPr>
      </w:pPr>
      <w:r w:rsidRPr="00604BF1">
        <w:rPr>
          <w:rStyle w:val="XMLElement"/>
        </w:rPr>
        <w:t>friction</w:t>
      </w:r>
    </w:p>
    <w:p w14:paraId="39CCF66A" w14:textId="77777777" w:rsidR="00604BF1" w:rsidRPr="00604BF1" w:rsidRDefault="00604BF1" w:rsidP="00604BF1">
      <w:pPr>
        <w:pStyle w:val="Aufzhlungszeichen"/>
        <w:rPr>
          <w:rStyle w:val="XMLElement"/>
        </w:rPr>
      </w:pPr>
      <w:r w:rsidRPr="00604BF1">
        <w:rPr>
          <w:rStyle w:val="XMLElement"/>
        </w:rPr>
        <w:t>brazing</w:t>
      </w:r>
    </w:p>
    <w:p w14:paraId="07160944" w14:textId="77777777" w:rsidR="00504BAD" w:rsidRDefault="00504BAD" w:rsidP="00F3716C">
      <w:pPr>
        <w:pStyle w:val="berschrift4"/>
        <w:numPr>
          <w:ilvl w:val="3"/>
          <w:numId w:val="12"/>
        </w:numPr>
        <w:tabs>
          <w:tab w:val="clear" w:pos="864"/>
          <w:tab w:val="num" w:pos="993"/>
        </w:tabs>
      </w:pPr>
      <w:bookmarkStart w:id="3407" w:name="_Toc3557063"/>
      <w:bookmarkStart w:id="3408" w:name="_Toc27753677"/>
      <w:r>
        <w:t xml:space="preserve">Element </w:t>
      </w:r>
      <w:r w:rsidR="00194316">
        <w:t>"</w:t>
      </w:r>
      <w:proofErr w:type="spellStart"/>
      <w:r>
        <w:t>weld_position</w:t>
      </w:r>
      <w:bookmarkEnd w:id="3407"/>
      <w:proofErr w:type="spellEnd"/>
      <w:r w:rsidR="00194316">
        <w:t>"</w:t>
      </w:r>
      <w:bookmarkEnd w:id="3408"/>
    </w:p>
    <w:p w14:paraId="736E377D" w14:textId="77777777" w:rsidR="00504BAD" w:rsidRDefault="00504BAD" w:rsidP="00504BAD">
      <w:r>
        <w:t xml:space="preserve">For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t xml:space="preserve"> the following attributes can be specified for the Flared-Joint:</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504BAD" w14:paraId="1CDC88A0" w14:textId="77777777" w:rsidTr="00504BAD">
        <w:trP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6653A2AE" w14:textId="77777777" w:rsidR="00504BAD" w:rsidRDefault="00504BAD" w:rsidP="00DF723F">
            <w:pPr>
              <w:keepNext/>
              <w:rPr>
                <w:b/>
                <w:i/>
                <w:sz w:val="20"/>
              </w:rPr>
            </w:pPr>
            <w:r>
              <w:rPr>
                <w:b/>
                <w:i/>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3194D92F" w14:textId="77777777" w:rsidR="00504BAD" w:rsidRDefault="00504BAD" w:rsidP="00DF723F">
            <w:pPr>
              <w:keepNext/>
              <w:rPr>
                <w:b/>
                <w:i/>
                <w:sz w:val="20"/>
              </w:rPr>
            </w:pPr>
            <w:r>
              <w:rPr>
                <w:b/>
                <w:i/>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365CB019" w14:textId="77777777" w:rsidR="00504BAD" w:rsidRDefault="003C5489" w:rsidP="00DF723F">
            <w:pPr>
              <w:keepNext/>
              <w:rPr>
                <w:b/>
                <w:i/>
                <w:sz w:val="20"/>
              </w:rPr>
            </w:pPr>
            <w:r>
              <w:rPr>
                <w:b/>
                <w:i/>
                <w:sz w:val="20"/>
              </w:rPr>
              <w:t>Use</w:t>
            </w:r>
          </w:p>
        </w:tc>
      </w:tr>
      <w:tr w:rsidR="00504BAD" w14:paraId="0473ADE6"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537217EC" w14:textId="77777777" w:rsidR="00504BAD" w:rsidRDefault="002A2A80" w:rsidP="00504BAD">
            <w:pPr>
              <w:rPr>
                <w:sz w:val="20"/>
                <w:szCs w:val="20"/>
              </w:rPr>
            </w:pPr>
            <w:r>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5B0CA29B" w14:textId="77777777"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0EC70767" w14:textId="77777777" w:rsidR="00504BAD" w:rsidRDefault="00504BAD" w:rsidP="00504BAD">
            <w:pPr>
              <w:rPr>
                <w:sz w:val="20"/>
                <w:szCs w:val="20"/>
              </w:rPr>
            </w:pPr>
            <w:r>
              <w:rPr>
                <w:sz w:val="20"/>
                <w:szCs w:val="20"/>
              </w:rPr>
              <w:t>Required</w:t>
            </w:r>
          </w:p>
        </w:tc>
      </w:tr>
      <w:tr w:rsidR="00504BAD" w14:paraId="74DC69A7"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64E2FBDC" w14:textId="77777777" w:rsidR="00504BAD" w:rsidRDefault="002A2A80" w:rsidP="00504BAD">
            <w:pPr>
              <w:rPr>
                <w:sz w:val="20"/>
                <w:szCs w:val="20"/>
              </w:rPr>
            </w:pPr>
            <w:r>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72E526AC" w14:textId="77777777"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5C098912" w14:textId="77777777" w:rsidR="00504BAD" w:rsidRDefault="00504BAD" w:rsidP="00504BAD">
            <w:pPr>
              <w:rPr>
                <w:sz w:val="20"/>
                <w:szCs w:val="20"/>
              </w:rPr>
            </w:pPr>
            <w:r>
              <w:rPr>
                <w:sz w:val="20"/>
                <w:szCs w:val="20"/>
              </w:rPr>
              <w:t>Required</w:t>
            </w:r>
          </w:p>
        </w:tc>
      </w:tr>
      <w:tr w:rsidR="00504BAD" w14:paraId="61AE2D60"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46CE1E02" w14:textId="77777777" w:rsidR="00504BAD" w:rsidRDefault="002A2A80" w:rsidP="00504BAD">
            <w:pPr>
              <w:rPr>
                <w:sz w:val="20"/>
                <w:szCs w:val="20"/>
              </w:rPr>
            </w:pPr>
            <w:r>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6C6213C2" w14:textId="77777777"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099CDBF0" w14:textId="77777777" w:rsidR="00504BAD" w:rsidRDefault="00504BAD" w:rsidP="00504BAD">
            <w:pPr>
              <w:rPr>
                <w:sz w:val="20"/>
                <w:szCs w:val="20"/>
              </w:rPr>
            </w:pPr>
            <w:r>
              <w:rPr>
                <w:sz w:val="20"/>
                <w:szCs w:val="20"/>
              </w:rPr>
              <w:t>Required</w:t>
            </w:r>
          </w:p>
        </w:tc>
      </w:tr>
      <w:tr w:rsidR="00504BAD" w14:paraId="33FDAFD8"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720F95A3" w14:textId="77777777" w:rsidR="00504BAD" w:rsidRDefault="002A2A80" w:rsidP="00504BAD">
            <w:pPr>
              <w:rPr>
                <w:sz w:val="20"/>
                <w:szCs w:val="20"/>
              </w:rPr>
            </w:pPr>
            <w:r>
              <w:rPr>
                <w:sz w:val="20"/>
                <w:szCs w:val="20"/>
              </w:rPr>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5AEC7F48" w14:textId="77777777"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3DDBCABE" w14:textId="77777777" w:rsidR="00504BAD" w:rsidRDefault="00504BAD" w:rsidP="00504BAD">
            <w:pPr>
              <w:rPr>
                <w:sz w:val="20"/>
                <w:szCs w:val="20"/>
              </w:rPr>
            </w:pPr>
            <w:r>
              <w:rPr>
                <w:sz w:val="20"/>
                <w:szCs w:val="20"/>
              </w:rPr>
              <w:t>Required</w:t>
            </w:r>
          </w:p>
        </w:tc>
      </w:tr>
      <w:tr w:rsidR="00504BAD" w14:paraId="2C418467" w14:textId="77777777" w:rsidTr="00060B33">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64FBCA0" w14:textId="77777777" w:rsidR="00504BAD" w:rsidRDefault="002A2A80" w:rsidP="00504BAD">
            <w:pPr>
              <w:rPr>
                <w:sz w:val="20"/>
                <w:szCs w:val="20"/>
              </w:rPr>
            </w:pPr>
            <w:r>
              <w:rPr>
                <w:sz w:val="20"/>
                <w:szCs w:val="20"/>
              </w:rPr>
              <w:t>R</w:t>
            </w:r>
            <w:r w:rsidR="00504BAD">
              <w:rPr>
                <w:sz w:val="20"/>
                <w:szCs w:val="20"/>
              </w:rPr>
              <w:t>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5C0400B8" w14:textId="77777777" w:rsidR="00504BAD" w:rsidRDefault="00504BAD" w:rsidP="00504BAD">
            <w:pPr>
              <w:rPr>
                <w:sz w:val="20"/>
                <w:szCs w:val="20"/>
              </w:rPr>
            </w:pPr>
            <w:r>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09C6E55" w14:textId="77777777" w:rsidR="00504BAD" w:rsidRDefault="00504BAD" w:rsidP="00504BAD">
            <w:pPr>
              <w:rPr>
                <w:sz w:val="20"/>
                <w:szCs w:val="20"/>
              </w:rPr>
            </w:pPr>
            <w:r>
              <w:rPr>
                <w:sz w:val="20"/>
                <w:szCs w:val="20"/>
              </w:rPr>
              <w:t>Optional</w:t>
            </w:r>
          </w:p>
        </w:tc>
      </w:tr>
      <w:tr w:rsidR="00504BAD" w14:paraId="74B8D6F5" w14:textId="77777777" w:rsidTr="00060B33">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68812EDE" w14:textId="77777777" w:rsidR="00504BAD" w:rsidRDefault="002A2A80" w:rsidP="00504BAD">
            <w:pPr>
              <w:rPr>
                <w:sz w:val="20"/>
                <w:szCs w:val="20"/>
              </w:rPr>
            </w:pPr>
            <w:r>
              <w:rPr>
                <w:sz w:val="20"/>
                <w:szCs w:val="20"/>
              </w:rPr>
              <w:t>W</w:t>
            </w:r>
            <w:r w:rsidR="00504BAD">
              <w:rPr>
                <w:sz w:val="20"/>
                <w:szCs w:val="20"/>
              </w:rPr>
              <w:t>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3EEFF77B" w14:textId="77777777"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16F5F4B1" w14:textId="77777777" w:rsidR="00504BAD" w:rsidRDefault="00504BAD" w:rsidP="00060B33">
            <w:pPr>
              <w:keepNext/>
              <w:rPr>
                <w:sz w:val="20"/>
                <w:szCs w:val="20"/>
              </w:rPr>
            </w:pPr>
            <w:r>
              <w:rPr>
                <w:sz w:val="20"/>
                <w:szCs w:val="20"/>
              </w:rPr>
              <w:t>Optional</w:t>
            </w:r>
          </w:p>
        </w:tc>
      </w:tr>
    </w:tbl>
    <w:p w14:paraId="721B58BB" w14:textId="18A0A08F" w:rsidR="00060B33" w:rsidRDefault="00060B33" w:rsidP="00F3716C">
      <w:pPr>
        <w:pStyle w:val="Beschriftung"/>
        <w:spacing w:before="120"/>
      </w:pPr>
      <w:bookmarkStart w:id="3409" w:name="_Toc3566524"/>
      <w:bookmarkStart w:id="3410" w:name="_Toc27753895"/>
      <w:r>
        <w:t xml:space="preserve">Table </w:t>
      </w:r>
      <w:ins w:id="3411" w:author="Dr. Carsten Franke" w:date="2020-03-09T16:02:00Z">
        <w:r w:rsidR="001D2A94">
          <w:fldChar w:fldCharType="begin"/>
        </w:r>
        <w:r w:rsidR="001D2A94">
          <w:instrText xml:space="preserve"> SEQ Table \* ARABIC </w:instrText>
        </w:r>
      </w:ins>
      <w:r w:rsidR="001D2A94">
        <w:fldChar w:fldCharType="separate"/>
      </w:r>
      <w:ins w:id="3412" w:author="Dr. Carsten Franke" w:date="2020-03-09T16:02:00Z">
        <w:r w:rsidR="001D2A94">
          <w:rPr>
            <w:noProof/>
          </w:rPr>
          <w:t>122</w:t>
        </w:r>
        <w:r w:rsidR="001D2A94">
          <w:fldChar w:fldCharType="end"/>
        </w:r>
      </w:ins>
      <w:del w:id="3413" w:author="Dr. Carsten Franke" w:date="2020-03-09T16:02:00Z">
        <w:r w:rsidR="00D43112" w:rsidDel="001D2A94">
          <w:fldChar w:fldCharType="begin"/>
        </w:r>
        <w:r w:rsidR="00D43112" w:rsidDel="001D2A94">
          <w:delInstrText xml:space="preserve"> SEQ Table \* ARABIC </w:delInstrText>
        </w:r>
        <w:r w:rsidR="00D43112" w:rsidDel="001D2A94">
          <w:fldChar w:fldCharType="separate"/>
        </w:r>
      </w:del>
      <w:del w:id="3414" w:author="Dr. Carsten Franke" w:date="2020-03-09T14:38:00Z">
        <w:r w:rsidR="007E2D34" w:rsidDel="00004854">
          <w:rPr>
            <w:noProof/>
          </w:rPr>
          <w:delText>120</w:delText>
        </w:r>
      </w:del>
      <w:del w:id="3415" w:author="Dr. Carsten Franke" w:date="2020-03-09T16:02:00Z">
        <w:r w:rsidR="00D43112" w:rsidDel="001D2A94">
          <w:fldChar w:fldCharType="end"/>
        </w:r>
      </w:del>
      <w:r>
        <w:t xml:space="preserve">: </w:t>
      </w:r>
      <w:r w:rsidRPr="0008681E">
        <w:t xml:space="preserve">Attributes of element </w:t>
      </w:r>
      <w:r w:rsidRPr="00AA1695">
        <w:rPr>
          <w:rStyle w:val="elementdeftypeChar"/>
          <w:b/>
        </w:rPr>
        <w:t>&lt;</w:t>
      </w:r>
      <w:proofErr w:type="spellStart"/>
      <w:r w:rsidRPr="00E67798">
        <w:rPr>
          <w:rFonts w:ascii="Courier New" w:hAnsi="Courier New" w:cs="Courier New"/>
          <w:bCs w:val="0"/>
          <w:i/>
          <w:kern w:val="22"/>
          <w:sz w:val="18"/>
          <w:szCs w:val="18"/>
        </w:rPr>
        <w:t>weld_position</w:t>
      </w:r>
      <w:proofErr w:type="spellEnd"/>
      <w:r w:rsidRPr="00E67798">
        <w:rPr>
          <w:rFonts w:ascii="Courier New" w:hAnsi="Courier New" w:cs="Courier New"/>
          <w:bCs w:val="0"/>
          <w:i/>
          <w:kern w:val="22"/>
          <w:sz w:val="18"/>
          <w:szCs w:val="18"/>
        </w:rPr>
        <w:t>/&gt;</w:t>
      </w:r>
      <w:r w:rsidRPr="0008681E">
        <w:t xml:space="preserve"> for </w:t>
      </w:r>
      <w:r>
        <w:t>Flared Joint</w:t>
      </w:r>
      <w:bookmarkEnd w:id="3409"/>
      <w:bookmarkEnd w:id="3410"/>
      <w:r>
        <w:t xml:space="preserve"> </w:t>
      </w:r>
    </w:p>
    <w:p w14:paraId="1E27F526" w14:textId="77777777" w:rsidR="00504BAD" w:rsidRDefault="00504BAD" w:rsidP="00DF723F">
      <w:pPr>
        <w:pStyle w:val="berschrift5"/>
        <w:keepNext/>
      </w:pPr>
      <w:r>
        <w:t xml:space="preserve">Attributes </w:t>
      </w:r>
      <w:r w:rsidR="00194316">
        <w:t>"</w:t>
      </w:r>
      <w:r>
        <w:t>u, x, y, z, reference</w:t>
      </w:r>
      <w:r w:rsidR="00194316">
        <w:t>"</w:t>
      </w:r>
    </w:p>
    <w:p w14:paraId="7DF465FA" w14:textId="77777777" w:rsidR="00504BAD" w:rsidRPr="00DA6777" w:rsidRDefault="00504BAD" w:rsidP="00504BAD">
      <w:pPr>
        <w:pStyle w:val="berschrift5"/>
        <w:spacing w:before="0" w:after="120"/>
        <w:rPr>
          <w:b w:val="0"/>
          <w:i w:val="0"/>
          <w:sz w:val="22"/>
          <w:szCs w:val="22"/>
          <w:lang w:val="en-GB"/>
        </w:rPr>
      </w:pPr>
      <w:proofErr w:type="spellStart"/>
      <w:r w:rsidRPr="00DA6777">
        <w:rPr>
          <w:b w:val="0"/>
          <w:i w:val="0"/>
          <w:sz w:val="22"/>
          <w:szCs w:val="22"/>
        </w:rPr>
        <w:t>Detailed</w:t>
      </w:r>
      <w:proofErr w:type="spellEnd"/>
      <w:r w:rsidRPr="00DA6777">
        <w:rPr>
          <w:b w:val="0"/>
          <w:i w:val="0"/>
          <w:sz w:val="22"/>
          <w:szCs w:val="22"/>
        </w:rPr>
        <w:t xml:space="preserve"> </w:t>
      </w:r>
      <w:proofErr w:type="spellStart"/>
      <w:r w:rsidRPr="00DA6777">
        <w:rPr>
          <w:b w:val="0"/>
          <w:i w:val="0"/>
          <w:sz w:val="22"/>
          <w:szCs w:val="22"/>
        </w:rPr>
        <w:t>definition</w:t>
      </w:r>
      <w:proofErr w:type="spellEnd"/>
      <w:r w:rsidRPr="00DA6777">
        <w:rPr>
          <w:b w:val="0"/>
          <w:i w:val="0"/>
          <w:sz w:val="22"/>
          <w:szCs w:val="22"/>
        </w:rPr>
        <w:t xml:space="preserve"> </w:t>
      </w:r>
      <w:proofErr w:type="spellStart"/>
      <w:r w:rsidRPr="00DA6777">
        <w:rPr>
          <w:b w:val="0"/>
          <w:i w:val="0"/>
          <w:sz w:val="22"/>
          <w:szCs w:val="22"/>
        </w:rPr>
        <w:t>can</w:t>
      </w:r>
      <w:proofErr w:type="spellEnd"/>
      <w:r w:rsidRPr="00DA6777">
        <w:rPr>
          <w:b w:val="0"/>
          <w:i w:val="0"/>
          <w:sz w:val="22"/>
          <w:szCs w:val="22"/>
        </w:rPr>
        <w:t xml:space="preserve"> be </w:t>
      </w:r>
      <w:proofErr w:type="spellStart"/>
      <w:r w:rsidRPr="00DA6777">
        <w:rPr>
          <w:b w:val="0"/>
          <w:i w:val="0"/>
          <w:sz w:val="22"/>
          <w:szCs w:val="22"/>
        </w:rPr>
        <w:t>found</w:t>
      </w:r>
      <w:proofErr w:type="spellEnd"/>
      <w:r w:rsidRPr="00DA6777">
        <w:rPr>
          <w:b w:val="0"/>
          <w:i w:val="0"/>
          <w:sz w:val="22"/>
          <w:szCs w:val="22"/>
        </w:rPr>
        <w:t xml:space="preserve"> in section </w:t>
      </w:r>
      <w:hyperlink w:anchor="_Welding_Position" w:history="1">
        <w:r w:rsidRPr="00DA6777">
          <w:rPr>
            <w:rStyle w:val="Hyperlink"/>
            <w:b w:val="0"/>
            <w:i w:val="0"/>
            <w:color w:val="auto"/>
            <w:sz w:val="22"/>
            <w:szCs w:val="22"/>
            <w:u w:val="none"/>
          </w:rPr>
          <w:t>Welding Position</w:t>
        </w:r>
      </w:hyperlink>
      <w:r w:rsidRPr="00DA6777">
        <w:rPr>
          <w:b w:val="0"/>
          <w:i w:val="0"/>
          <w:sz w:val="22"/>
          <w:szCs w:val="22"/>
          <w:lang w:val="en-GB"/>
        </w:rPr>
        <w:t>.</w:t>
      </w:r>
    </w:p>
    <w:p w14:paraId="23F92A59" w14:textId="77777777" w:rsidR="00504BAD" w:rsidRDefault="00504BAD" w:rsidP="00DF723F">
      <w:pPr>
        <w:pStyle w:val="berschrift5"/>
        <w:keepNext/>
      </w:pPr>
      <w:r>
        <w:t xml:space="preserve">Attribute </w:t>
      </w:r>
      <w:r w:rsidR="00194316">
        <w:t>"</w:t>
      </w:r>
      <w:proofErr w:type="spellStart"/>
      <w:r>
        <w:t>width</w:t>
      </w:r>
      <w:proofErr w:type="spellEnd"/>
      <w:r w:rsidR="00194316">
        <w:t>"</w:t>
      </w:r>
    </w:p>
    <w:p w14:paraId="28DA5BFE" w14:textId="77777777" w:rsidR="00504BAD" w:rsidRDefault="00504BAD" w:rsidP="00504BAD">
      <w:r>
        <w:t xml:space="preserve">The attribute </w:t>
      </w:r>
      <w:r>
        <w:rPr>
          <w:rStyle w:val="XMLAttribute"/>
        </w:rPr>
        <w:t xml:space="preserve">width </w:t>
      </w:r>
      <w:r>
        <w:t xml:space="preserve">specifies the width of the weld. </w:t>
      </w:r>
    </w:p>
    <w:p w14:paraId="5C07F9EF" w14:textId="77777777" w:rsidR="00504BAD" w:rsidRDefault="00504BAD" w:rsidP="00DF723F">
      <w:pPr>
        <w:pStyle w:val="Example"/>
        <w:keepNext/>
      </w:pPr>
      <w:r>
        <w:lastRenderedPageBreak/>
        <w:t>Example A (</w:t>
      </w:r>
      <w:r>
        <w:rPr>
          <w:b w:val="0"/>
          <w:sz w:val="22"/>
        </w:rPr>
        <w:t xml:space="preserve">within each </w:t>
      </w:r>
      <w:r>
        <w:rPr>
          <w:rFonts w:ascii="Courier New" w:hAnsi="Courier New" w:cs="Courier New"/>
          <w:i/>
          <w:sz w:val="18"/>
        </w:rPr>
        <w:t>attribute</w:t>
      </w:r>
      <w:r>
        <w:t>):</w:t>
      </w:r>
    </w:p>
    <w:p w14:paraId="390C3DC9" w14:textId="77777777" w:rsidR="00504BAD" w:rsidRDefault="00504BAD" w:rsidP="00DF723F">
      <w:pPr>
        <w:pStyle w:val="XMLCode"/>
        <w:keepNext/>
      </w:pPr>
    </w:p>
    <w:p w14:paraId="25AB1A71" w14:textId="77777777" w:rsidR="00504BAD" w:rsidRDefault="00504BAD" w:rsidP="00DF723F">
      <w:pPr>
        <w:pStyle w:val="XMLCode"/>
        <w:keepNext/>
      </w:pPr>
      <w:r>
        <w:t>&lt;</w:t>
      </w:r>
      <w:proofErr w:type="spellStart"/>
      <w:r>
        <w:t>seamweld</w:t>
      </w:r>
      <w:proofErr w:type="spellEnd"/>
      <w:r>
        <w:t>&gt;</w:t>
      </w:r>
    </w:p>
    <w:p w14:paraId="30223366" w14:textId="77777777" w:rsidR="00504BAD" w:rsidRDefault="00504BAD" w:rsidP="00DF723F">
      <w:pPr>
        <w:pStyle w:val="XMLCode"/>
        <w:keepNext/>
      </w:pPr>
      <w:r>
        <w:t xml:space="preserve">    &lt;</w:t>
      </w:r>
      <w:proofErr w:type="spellStart"/>
      <w:r>
        <w:t>flared_joint</w:t>
      </w:r>
      <w:proofErr w:type="spellEnd"/>
      <w:r>
        <w:t xml:space="preserve"> base=</w:t>
      </w:r>
      <w:r w:rsidR="00194316">
        <w:t>"</w:t>
      </w:r>
      <w:r>
        <w:t>1</w:t>
      </w:r>
      <w:r w:rsidR="00194316">
        <w:t>"</w:t>
      </w:r>
      <w:r>
        <w:t xml:space="preserve"> technology=</w:t>
      </w:r>
      <w:r w:rsidR="00194316">
        <w:t>"</w:t>
      </w:r>
      <w:r>
        <w:t>arc</w:t>
      </w:r>
      <w:r w:rsidR="00194316">
        <w:t>"</w:t>
      </w:r>
      <w:r>
        <w:t>&gt;</w:t>
      </w:r>
    </w:p>
    <w:p w14:paraId="2B1A9B6F" w14:textId="77777777" w:rsidR="00504BAD" w:rsidRDefault="00504BAD" w:rsidP="00504BAD">
      <w:pPr>
        <w:pStyle w:val="XMLCode"/>
        <w:rPr>
          <w:b/>
          <w:color w:val="0070C0"/>
          <w:lang w:val="es-ES"/>
        </w:rPr>
      </w:pPr>
      <w:r>
        <w:t xml:space="preserve">        </w:t>
      </w:r>
      <w:r>
        <w:rPr>
          <w:b/>
          <w:color w:val="0070C0"/>
          <w:lang w:val="es-ES"/>
        </w:rPr>
        <w:t>&lt;weld_position u=</w:t>
      </w:r>
      <w:r w:rsidR="00194316">
        <w:rPr>
          <w:b/>
          <w:color w:val="0070C0"/>
          <w:lang w:val="es-ES"/>
        </w:rPr>
        <w:t>"</w:t>
      </w:r>
      <w:r>
        <w:rPr>
          <w:b/>
          <w:color w:val="0070C0"/>
          <w:lang w:val="es-ES"/>
        </w:rPr>
        <w:t>0</w:t>
      </w:r>
      <w:r w:rsidR="00194316">
        <w:rPr>
          <w:b/>
          <w:color w:val="0070C0"/>
          <w:lang w:val="es-ES"/>
        </w:rPr>
        <w:t>"</w:t>
      </w:r>
      <w:r>
        <w:rPr>
          <w:b/>
          <w:color w:val="0070C0"/>
          <w:lang w:val="es-ES"/>
        </w:rPr>
        <w:t xml:space="preserve"> x=</w:t>
      </w:r>
      <w:r w:rsidR="00194316">
        <w:rPr>
          <w:b/>
          <w:color w:val="0070C0"/>
          <w:lang w:val="es-ES"/>
        </w:rPr>
        <w:t>"</w:t>
      </w:r>
      <w:r>
        <w:rPr>
          <w:b/>
          <w:color w:val="0070C0"/>
          <w:lang w:val="es-ES"/>
        </w:rPr>
        <w:t>1</w:t>
      </w:r>
      <w:r w:rsidR="00194316">
        <w:rPr>
          <w:b/>
          <w:color w:val="0070C0"/>
          <w:lang w:val="es-ES"/>
        </w:rPr>
        <w:t>"</w:t>
      </w:r>
      <w:r>
        <w:rPr>
          <w:b/>
          <w:color w:val="0070C0"/>
          <w:lang w:val="es-ES"/>
        </w:rPr>
        <w:t xml:space="preserve"> y=</w:t>
      </w:r>
      <w:r w:rsidR="00194316">
        <w:rPr>
          <w:b/>
          <w:color w:val="0070C0"/>
          <w:lang w:val="es-ES"/>
        </w:rPr>
        <w:t>"</w:t>
      </w:r>
      <w:r>
        <w:rPr>
          <w:b/>
          <w:color w:val="0070C0"/>
          <w:lang w:val="es-ES"/>
        </w:rPr>
        <w:t>1</w:t>
      </w:r>
      <w:r w:rsidR="00194316">
        <w:rPr>
          <w:b/>
          <w:color w:val="0070C0"/>
          <w:lang w:val="es-ES"/>
        </w:rPr>
        <w:t>"</w:t>
      </w:r>
      <w:r>
        <w:rPr>
          <w:b/>
          <w:color w:val="0070C0"/>
          <w:lang w:val="es-ES"/>
        </w:rPr>
        <w:t xml:space="preserve"> z=</w:t>
      </w:r>
      <w:r w:rsidR="00194316">
        <w:rPr>
          <w:b/>
          <w:color w:val="0070C0"/>
          <w:lang w:val="es-ES"/>
        </w:rPr>
        <w:t>"</w:t>
      </w:r>
      <w:r>
        <w:rPr>
          <w:b/>
          <w:color w:val="0070C0"/>
          <w:lang w:val="es-ES"/>
        </w:rPr>
        <w:t>1</w:t>
      </w:r>
      <w:r w:rsidR="00194316">
        <w:rPr>
          <w:b/>
          <w:color w:val="0070C0"/>
          <w:lang w:val="es-ES"/>
        </w:rPr>
        <w:t>"</w:t>
      </w:r>
    </w:p>
    <w:p w14:paraId="36C9C0D3" w14:textId="77777777" w:rsidR="00504BAD" w:rsidRDefault="00504BAD" w:rsidP="00504BAD">
      <w:pPr>
        <w:pStyle w:val="XMLCode"/>
        <w:rPr>
          <w:b/>
          <w:color w:val="0070C0"/>
          <w:lang w:val="es-ES"/>
        </w:rPr>
      </w:pPr>
      <w:r>
        <w:rPr>
          <w:b/>
          <w:color w:val="0070C0"/>
          <w:lang w:val="es-ES"/>
        </w:rPr>
        <w:t xml:space="preserve">                       reference=</w:t>
      </w:r>
      <w:r w:rsidR="00194316">
        <w:rPr>
          <w:b/>
          <w:color w:val="0070C0"/>
          <w:lang w:val="es-ES"/>
        </w:rPr>
        <w:t>"</w:t>
      </w:r>
      <w:r w:rsidR="005259D0">
        <w:rPr>
          <w:b/>
          <w:color w:val="0070C0"/>
          <w:lang w:val="es-ES"/>
        </w:rPr>
        <w:t>false</w:t>
      </w:r>
      <w:r w:rsidR="00194316">
        <w:rPr>
          <w:b/>
          <w:color w:val="0070C0"/>
          <w:lang w:val="es-ES"/>
        </w:rPr>
        <w:t>"</w:t>
      </w:r>
    </w:p>
    <w:p w14:paraId="74F72DC6" w14:textId="77777777" w:rsidR="00504BAD" w:rsidRDefault="00504BAD" w:rsidP="00504BAD">
      <w:pPr>
        <w:pStyle w:val="XMLCode"/>
        <w:rPr>
          <w:b/>
          <w:color w:val="0070C0"/>
        </w:rPr>
      </w:pPr>
      <w:r>
        <w:rPr>
          <w:b/>
          <w:color w:val="0070C0"/>
        </w:rPr>
        <w:t xml:space="preserve">                       width=</w:t>
      </w:r>
      <w:r w:rsidR="00194316">
        <w:rPr>
          <w:b/>
          <w:color w:val="0070C0"/>
        </w:rPr>
        <w:t>"</w:t>
      </w:r>
      <w:r>
        <w:rPr>
          <w:b/>
          <w:color w:val="0070C0"/>
        </w:rPr>
        <w:t>1.0</w:t>
      </w:r>
      <w:r w:rsidR="00194316">
        <w:rPr>
          <w:b/>
          <w:color w:val="0070C0"/>
        </w:rPr>
        <w:t>"</w:t>
      </w:r>
      <w:r>
        <w:rPr>
          <w:b/>
          <w:color w:val="0070C0"/>
        </w:rPr>
        <w:t xml:space="preserve"> /&gt;</w:t>
      </w:r>
    </w:p>
    <w:p w14:paraId="49A3FDF0" w14:textId="77777777" w:rsidR="00504BAD" w:rsidRDefault="00504BAD" w:rsidP="00504BAD">
      <w:pPr>
        <w:pStyle w:val="XMLCode"/>
      </w:pPr>
      <w:r>
        <w:t xml:space="preserve">        &lt;</w:t>
      </w:r>
      <w:proofErr w:type="spellStart"/>
      <w:r>
        <w:t>sheet_parameter</w:t>
      </w:r>
      <w:proofErr w:type="spellEnd"/>
      <w:r>
        <w:t xml:space="preserve"> ... /&gt;</w:t>
      </w:r>
    </w:p>
    <w:p w14:paraId="3351C784" w14:textId="77777777" w:rsidR="00504BAD" w:rsidRDefault="00504BAD" w:rsidP="00504BAD">
      <w:pPr>
        <w:pStyle w:val="XMLCode"/>
      </w:pPr>
      <w:r>
        <w:t xml:space="preserve">    &lt;/</w:t>
      </w:r>
      <w:proofErr w:type="spellStart"/>
      <w:r>
        <w:rPr>
          <w:lang w:val="en-GB"/>
        </w:rPr>
        <w:t>flared_joint</w:t>
      </w:r>
      <w:proofErr w:type="spellEnd"/>
      <w:r>
        <w:t xml:space="preserve"> &gt;</w:t>
      </w:r>
    </w:p>
    <w:p w14:paraId="635FD8EF" w14:textId="77777777" w:rsidR="00504BAD" w:rsidRDefault="00504BAD" w:rsidP="00504BAD">
      <w:pPr>
        <w:pStyle w:val="XMLCode"/>
      </w:pPr>
      <w:r>
        <w:t>&lt;/</w:t>
      </w:r>
      <w:proofErr w:type="spellStart"/>
      <w:r>
        <w:t>seamweld</w:t>
      </w:r>
      <w:proofErr w:type="spellEnd"/>
      <w:r>
        <w:t>&gt;</w:t>
      </w:r>
    </w:p>
    <w:p w14:paraId="6F123BB0" w14:textId="77777777" w:rsidR="00504BAD" w:rsidRDefault="00504BAD" w:rsidP="00504BAD">
      <w:pPr>
        <w:pStyle w:val="XMLCode"/>
      </w:pPr>
    </w:p>
    <w:p w14:paraId="2988BA3D" w14:textId="77777777" w:rsidR="00504BAD" w:rsidRDefault="00504BAD" w:rsidP="007D65FC">
      <w:pPr>
        <w:pStyle w:val="berschrift4"/>
        <w:numPr>
          <w:ilvl w:val="3"/>
          <w:numId w:val="12"/>
        </w:numPr>
      </w:pPr>
      <w:bookmarkStart w:id="3416" w:name="_Toc3557064"/>
      <w:bookmarkStart w:id="3417" w:name="_Toc27753678"/>
      <w:r>
        <w:t xml:space="preserve">Element </w:t>
      </w:r>
      <w:r w:rsidR="00194316">
        <w:t>"</w:t>
      </w:r>
      <w:proofErr w:type="spellStart"/>
      <w:r>
        <w:t>sheet_parameter</w:t>
      </w:r>
      <w:bookmarkEnd w:id="3416"/>
      <w:proofErr w:type="spellEnd"/>
      <w:r w:rsidR="00194316">
        <w:t>"</w:t>
      </w:r>
      <w:bookmarkEnd w:id="3417"/>
    </w:p>
    <w:p w14:paraId="7D5D6DD4" w14:textId="77777777" w:rsidR="00504BAD" w:rsidRDefault="00504BAD" w:rsidP="00504BAD">
      <w:pPr>
        <w:jc w:val="both"/>
      </w:pPr>
      <w:r>
        <w:t xml:space="preserve">For the element </w:t>
      </w:r>
      <w:r w:rsidR="00AA1695">
        <w:rPr>
          <w:rStyle w:val="XMLElement"/>
        </w:rPr>
        <w:t>&lt;</w:t>
      </w:r>
      <w:proofErr w:type="spellStart"/>
      <w:r w:rsidR="00AA1695">
        <w:rPr>
          <w:rStyle w:val="XMLElement"/>
        </w:rPr>
        <w:t>s</w:t>
      </w:r>
      <w:r>
        <w:rPr>
          <w:rStyle w:val="XMLElement"/>
        </w:rPr>
        <w:t>heet_parameter</w:t>
      </w:r>
      <w:proofErr w:type="spellEnd"/>
      <w:r w:rsidR="00AA1695">
        <w:rPr>
          <w:rStyle w:val="XMLElement"/>
        </w:rPr>
        <w:t>/&gt;</w:t>
      </w:r>
      <w:r>
        <w:t xml:space="preserve">, the following attributes can be specified for the </w:t>
      </w:r>
      <w:r w:rsidR="00F62294">
        <w:t>Flared Joint</w:t>
      </w:r>
      <w:r>
        <w:t>:</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275"/>
        <w:gridCol w:w="4264"/>
      </w:tblGrid>
      <w:tr w:rsidR="00504BAD" w14:paraId="132BB814" w14:textId="77777777" w:rsidTr="00F62294">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044B5CA6" w14:textId="77777777" w:rsidR="00504BAD" w:rsidRDefault="00504BAD" w:rsidP="00F62294">
            <w:pPr>
              <w:keepNext/>
              <w:rPr>
                <w:b/>
                <w:i/>
              </w:rPr>
            </w:pPr>
            <w:r>
              <w:rPr>
                <w:b/>
                <w:i/>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5A2DFEE1" w14:textId="77777777" w:rsidR="00504BAD" w:rsidRDefault="00504BAD" w:rsidP="00F62294">
            <w:pPr>
              <w:keepNext/>
              <w:rPr>
                <w:b/>
                <w:i/>
              </w:rPr>
            </w:pPr>
            <w:r>
              <w:rPr>
                <w:b/>
                <w:i/>
              </w:rPr>
              <w:t>Type</w:t>
            </w:r>
          </w:p>
        </w:tc>
        <w:tc>
          <w:tcPr>
            <w:tcW w:w="1275" w:type="dxa"/>
            <w:tcBorders>
              <w:top w:val="single" w:sz="8" w:space="0" w:color="auto"/>
              <w:left w:val="single" w:sz="4" w:space="0" w:color="auto"/>
              <w:bottom w:val="single" w:sz="8" w:space="0" w:color="auto"/>
              <w:right w:val="single" w:sz="4" w:space="0" w:color="auto"/>
            </w:tcBorders>
            <w:shd w:val="clear" w:color="auto" w:fill="F3F3F3"/>
            <w:hideMark/>
          </w:tcPr>
          <w:p w14:paraId="3197EEE2" w14:textId="77777777" w:rsidR="00504BAD" w:rsidRDefault="003C5489" w:rsidP="00F62294">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cBorders>
            <w:shd w:val="clear" w:color="auto" w:fill="F3F3F3"/>
            <w:hideMark/>
          </w:tcPr>
          <w:p w14:paraId="2CB41238" w14:textId="77777777" w:rsidR="00504BAD" w:rsidRDefault="009436D3" w:rsidP="00F62294">
            <w:pPr>
              <w:keepNext/>
              <w:rPr>
                <w:b/>
                <w:i/>
              </w:rPr>
            </w:pPr>
            <w:r w:rsidRPr="00A20C5C">
              <w:rPr>
                <w:b/>
                <w:i/>
              </w:rPr>
              <w:t>Constraint</w:t>
            </w:r>
            <w:r>
              <w:rPr>
                <w:b/>
                <w:i/>
              </w:rPr>
              <w:t xml:space="preserve"> / Remarks</w:t>
            </w:r>
          </w:p>
        </w:tc>
      </w:tr>
      <w:tr w:rsidR="00504BAD" w14:paraId="74F69BA1" w14:textId="77777777" w:rsidTr="00F62294">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0F41808E" w14:textId="77777777" w:rsidR="00504BAD" w:rsidRDefault="002A2A80" w:rsidP="00F62294">
            <w:pPr>
              <w:rPr>
                <w:rStyle w:val="Kommentarzeichen"/>
                <w:sz w:val="20"/>
                <w:szCs w:val="20"/>
                <w:lang w:eastAsia="x-none"/>
              </w:rPr>
            </w:pPr>
            <w:r>
              <w:rPr>
                <w:sz w:val="20"/>
                <w:szCs w:val="20"/>
              </w:rPr>
              <w:t>I</w:t>
            </w:r>
            <w:r w:rsidR="00504BAD">
              <w:rPr>
                <w:sz w:val="20"/>
                <w:szCs w:val="20"/>
              </w:rPr>
              <w:t>ndex</w:t>
            </w:r>
          </w:p>
        </w:tc>
        <w:tc>
          <w:tcPr>
            <w:tcW w:w="1418" w:type="dxa"/>
            <w:tcBorders>
              <w:top w:val="dotted" w:sz="4" w:space="0" w:color="auto"/>
              <w:left w:val="single" w:sz="4" w:space="0" w:color="000000"/>
              <w:bottom w:val="dotted" w:sz="4" w:space="0" w:color="auto"/>
              <w:right w:val="single" w:sz="4" w:space="0" w:color="000000"/>
            </w:tcBorders>
            <w:hideMark/>
          </w:tcPr>
          <w:p w14:paraId="5EED7E48" w14:textId="77777777" w:rsidR="00504BAD" w:rsidRDefault="00C9639A" w:rsidP="00F62294">
            <w:pPr>
              <w:rPr>
                <w:sz w:val="20"/>
                <w:szCs w:val="20"/>
              </w:rPr>
            </w:pPr>
            <w:r>
              <w:rPr>
                <w:sz w:val="20"/>
                <w:szCs w:val="20"/>
              </w:rPr>
              <w:t>Integer</w:t>
            </w:r>
          </w:p>
        </w:tc>
        <w:tc>
          <w:tcPr>
            <w:tcW w:w="1275" w:type="dxa"/>
            <w:tcBorders>
              <w:top w:val="dotted" w:sz="4" w:space="0" w:color="auto"/>
              <w:left w:val="single" w:sz="4" w:space="0" w:color="000000"/>
              <w:bottom w:val="dotted" w:sz="4" w:space="0" w:color="auto"/>
              <w:right w:val="single" w:sz="4" w:space="0" w:color="000000"/>
            </w:tcBorders>
            <w:hideMark/>
          </w:tcPr>
          <w:p w14:paraId="581280EC" w14:textId="77777777" w:rsidR="00504BAD" w:rsidRDefault="00504BAD" w:rsidP="00F62294">
            <w:pPr>
              <w:rPr>
                <w:sz w:val="20"/>
                <w:szCs w:val="20"/>
              </w:rPr>
            </w:pPr>
            <w:r>
              <w:rPr>
                <w:sz w:val="20"/>
                <w:szCs w:val="20"/>
              </w:rPr>
              <w:t>Required</w:t>
            </w:r>
          </w:p>
        </w:tc>
        <w:tc>
          <w:tcPr>
            <w:tcW w:w="4264" w:type="dxa"/>
            <w:tcBorders>
              <w:top w:val="dotted" w:sz="4" w:space="0" w:color="auto"/>
              <w:left w:val="single" w:sz="4" w:space="0" w:color="000000"/>
              <w:bottom w:val="dotted" w:sz="4" w:space="0" w:color="auto"/>
              <w:right w:val="single" w:sz="8" w:space="0" w:color="000000"/>
            </w:tcBorders>
            <w:hideMark/>
          </w:tcPr>
          <w:p w14:paraId="58E8C5BC" w14:textId="77777777" w:rsidR="00504BAD" w:rsidRDefault="00504BAD" w:rsidP="00F62294">
            <w:pPr>
              <w:rPr>
                <w:sz w:val="20"/>
                <w:szCs w:val="20"/>
              </w:rPr>
            </w:pPr>
            <w:r>
              <w:rPr>
                <w:sz w:val="20"/>
                <w:szCs w:val="20"/>
              </w:rPr>
              <w:t xml:space="preserve">It must be referenced to </w:t>
            </w:r>
            <w:r>
              <w:rPr>
                <w:rFonts w:ascii="Courier New" w:hAnsi="Courier New" w:cs="Courier New"/>
                <w:b/>
                <w:i/>
                <w:sz w:val="18"/>
                <w:szCs w:val="20"/>
              </w:rPr>
              <w:t>&lt;part&gt;</w:t>
            </w:r>
            <w:r>
              <w:rPr>
                <w:sz w:val="20"/>
                <w:szCs w:val="20"/>
              </w:rPr>
              <w:t xml:space="preserve"> index attribute</w:t>
            </w:r>
          </w:p>
        </w:tc>
      </w:tr>
      <w:tr w:rsidR="00504BAD" w14:paraId="57FDE333" w14:textId="77777777" w:rsidTr="00F62294">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33BD63A1" w14:textId="77777777" w:rsidR="00504BAD" w:rsidRDefault="002A2A80" w:rsidP="00F62294">
            <w:pPr>
              <w:rPr>
                <w:sz w:val="20"/>
                <w:szCs w:val="20"/>
              </w:rPr>
            </w:pPr>
            <w:r>
              <w:rPr>
                <w:sz w:val="20"/>
                <w:szCs w:val="20"/>
              </w:rPr>
              <w:t>G</w:t>
            </w:r>
            <w:r w:rsidR="00504BAD">
              <w:rPr>
                <w:sz w:val="20"/>
                <w:szCs w:val="20"/>
              </w:rPr>
              <w:t>ap</w:t>
            </w:r>
          </w:p>
        </w:tc>
        <w:tc>
          <w:tcPr>
            <w:tcW w:w="1418" w:type="dxa"/>
            <w:tcBorders>
              <w:top w:val="dotted" w:sz="4" w:space="0" w:color="auto"/>
              <w:left w:val="single" w:sz="4" w:space="0" w:color="000000"/>
              <w:bottom w:val="dotted" w:sz="4" w:space="0" w:color="auto"/>
              <w:right w:val="single" w:sz="4" w:space="0" w:color="000000"/>
            </w:tcBorders>
            <w:hideMark/>
          </w:tcPr>
          <w:p w14:paraId="03A3DFF3" w14:textId="77777777" w:rsidR="00504BAD" w:rsidRDefault="00C9639A" w:rsidP="00F62294">
            <w:pPr>
              <w:rPr>
                <w:sz w:val="20"/>
                <w:szCs w:val="20"/>
              </w:rPr>
            </w:pPr>
            <w:r>
              <w:rPr>
                <w:sz w:val="20"/>
                <w:szCs w:val="20"/>
              </w:rPr>
              <w:t>Floating point</w:t>
            </w:r>
          </w:p>
        </w:tc>
        <w:tc>
          <w:tcPr>
            <w:tcW w:w="1275" w:type="dxa"/>
            <w:tcBorders>
              <w:top w:val="dotted" w:sz="4" w:space="0" w:color="auto"/>
              <w:left w:val="single" w:sz="4" w:space="0" w:color="000000"/>
              <w:bottom w:val="dotted" w:sz="4" w:space="0" w:color="auto"/>
              <w:right w:val="single" w:sz="4" w:space="0" w:color="000000"/>
            </w:tcBorders>
            <w:hideMark/>
          </w:tcPr>
          <w:p w14:paraId="40D31331" w14:textId="77777777" w:rsidR="00504BAD" w:rsidRDefault="00504BAD" w:rsidP="00F62294">
            <w:pPr>
              <w:keepNext/>
              <w:keepLines/>
              <w:rPr>
                <w:sz w:val="20"/>
                <w:szCs w:val="20"/>
              </w:rPr>
            </w:pPr>
            <w:r>
              <w:rPr>
                <w:sz w:val="20"/>
                <w:szCs w:val="20"/>
              </w:rPr>
              <w:t>Optional</w:t>
            </w:r>
          </w:p>
        </w:tc>
        <w:tc>
          <w:tcPr>
            <w:tcW w:w="4264" w:type="dxa"/>
            <w:tcBorders>
              <w:top w:val="dotted" w:sz="4" w:space="0" w:color="auto"/>
              <w:left w:val="single" w:sz="4" w:space="0" w:color="000000"/>
              <w:bottom w:val="dotted" w:sz="4" w:space="0" w:color="auto"/>
              <w:right w:val="single" w:sz="8" w:space="0" w:color="000000"/>
            </w:tcBorders>
            <w:hideMark/>
          </w:tcPr>
          <w:p w14:paraId="7C941531" w14:textId="77777777" w:rsidR="00504BAD" w:rsidRDefault="00504BAD" w:rsidP="00F62294">
            <w:pPr>
              <w:keepNext/>
              <w:keepLines/>
              <w:rPr>
                <w:sz w:val="20"/>
                <w:szCs w:val="20"/>
              </w:rPr>
            </w:pPr>
            <w:r>
              <w:rPr>
                <w:sz w:val="20"/>
                <w:szCs w:val="20"/>
              </w:rPr>
              <w:t>Default value is 0</w:t>
            </w:r>
          </w:p>
        </w:tc>
      </w:tr>
      <w:tr w:rsidR="00504BAD" w14:paraId="09C82929" w14:textId="77777777" w:rsidTr="00F62294">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4201F2AB" w14:textId="77777777" w:rsidR="00504BAD" w:rsidRDefault="00504BAD" w:rsidP="00F62294">
            <w:pPr>
              <w:rPr>
                <w:sz w:val="20"/>
                <w:szCs w:val="20"/>
              </w:rPr>
            </w:pPr>
            <w:proofErr w:type="spellStart"/>
            <w:r>
              <w:rPr>
                <w:sz w:val="20"/>
                <w:szCs w:val="20"/>
              </w:rPr>
              <w:t>sheet_thickness</w:t>
            </w:r>
            <w:proofErr w:type="spellEnd"/>
          </w:p>
        </w:tc>
        <w:tc>
          <w:tcPr>
            <w:tcW w:w="1418" w:type="dxa"/>
            <w:tcBorders>
              <w:top w:val="dotted" w:sz="4" w:space="0" w:color="auto"/>
              <w:left w:val="single" w:sz="4" w:space="0" w:color="000000"/>
              <w:bottom w:val="single" w:sz="4" w:space="0" w:color="000000"/>
              <w:right w:val="single" w:sz="4" w:space="0" w:color="000000"/>
            </w:tcBorders>
            <w:hideMark/>
          </w:tcPr>
          <w:p w14:paraId="5FC76D79" w14:textId="77777777" w:rsidR="00504BAD" w:rsidRDefault="00C9639A" w:rsidP="00F62294">
            <w:pPr>
              <w:rPr>
                <w:sz w:val="20"/>
                <w:szCs w:val="20"/>
              </w:rPr>
            </w:pPr>
            <w:r>
              <w:rPr>
                <w:sz w:val="20"/>
                <w:szCs w:val="20"/>
              </w:rPr>
              <w:t>Floating point</w:t>
            </w:r>
          </w:p>
        </w:tc>
        <w:tc>
          <w:tcPr>
            <w:tcW w:w="1275" w:type="dxa"/>
            <w:tcBorders>
              <w:top w:val="dotted" w:sz="4" w:space="0" w:color="auto"/>
              <w:left w:val="single" w:sz="4" w:space="0" w:color="000000"/>
              <w:bottom w:val="single" w:sz="4" w:space="0" w:color="000000"/>
              <w:right w:val="single" w:sz="4" w:space="0" w:color="000000"/>
            </w:tcBorders>
            <w:hideMark/>
          </w:tcPr>
          <w:p w14:paraId="00BFB59E" w14:textId="77777777" w:rsidR="00504BAD" w:rsidRDefault="00504BAD" w:rsidP="00F62294">
            <w:pPr>
              <w:keepNext/>
              <w:keepLines/>
              <w:rPr>
                <w:sz w:val="20"/>
                <w:szCs w:val="20"/>
              </w:rPr>
            </w:pPr>
            <w:r>
              <w:rPr>
                <w:sz w:val="20"/>
                <w:szCs w:val="20"/>
              </w:rPr>
              <w:t>Optional</w:t>
            </w:r>
          </w:p>
        </w:tc>
        <w:tc>
          <w:tcPr>
            <w:tcW w:w="4264" w:type="dxa"/>
            <w:tcBorders>
              <w:top w:val="dotted" w:sz="4" w:space="0" w:color="auto"/>
              <w:left w:val="single" w:sz="4" w:space="0" w:color="000000"/>
              <w:bottom w:val="single" w:sz="4" w:space="0" w:color="000000"/>
              <w:right w:val="single" w:sz="8" w:space="0" w:color="000000"/>
            </w:tcBorders>
            <w:hideMark/>
          </w:tcPr>
          <w:p w14:paraId="55A72F23" w14:textId="77777777" w:rsidR="00504BAD" w:rsidRDefault="00504BAD" w:rsidP="00F62294">
            <w:pPr>
              <w:keepNext/>
              <w:keepLines/>
              <w:rPr>
                <w:sz w:val="20"/>
                <w:szCs w:val="20"/>
              </w:rPr>
            </w:pPr>
            <w:r>
              <w:rPr>
                <w:sz w:val="20"/>
                <w:szCs w:val="20"/>
              </w:rPr>
              <w:t>-</w:t>
            </w:r>
          </w:p>
        </w:tc>
      </w:tr>
    </w:tbl>
    <w:p w14:paraId="5EDFC7DC" w14:textId="57A87281" w:rsidR="00F62294" w:rsidRDefault="00F62294" w:rsidP="00F3716C">
      <w:pPr>
        <w:pStyle w:val="Beschriftung"/>
        <w:spacing w:before="120"/>
      </w:pPr>
      <w:bookmarkStart w:id="3418" w:name="_Toc3566525"/>
      <w:bookmarkStart w:id="3419" w:name="_Toc27753896"/>
      <w:r>
        <w:t xml:space="preserve">Table </w:t>
      </w:r>
      <w:ins w:id="3420" w:author="Dr. Carsten Franke" w:date="2020-03-09T16:02:00Z">
        <w:r w:rsidR="001D2A94">
          <w:fldChar w:fldCharType="begin"/>
        </w:r>
        <w:r w:rsidR="001D2A94">
          <w:instrText xml:space="preserve"> SEQ Table \* ARABIC </w:instrText>
        </w:r>
      </w:ins>
      <w:r w:rsidR="001D2A94">
        <w:fldChar w:fldCharType="separate"/>
      </w:r>
      <w:ins w:id="3421" w:author="Dr. Carsten Franke" w:date="2020-03-09T16:02:00Z">
        <w:r w:rsidR="001D2A94">
          <w:rPr>
            <w:noProof/>
          </w:rPr>
          <w:t>123</w:t>
        </w:r>
        <w:r w:rsidR="001D2A94">
          <w:fldChar w:fldCharType="end"/>
        </w:r>
      </w:ins>
      <w:del w:id="3422" w:author="Dr. Carsten Franke" w:date="2020-03-09T16:02:00Z">
        <w:r w:rsidR="00D43112" w:rsidDel="001D2A94">
          <w:fldChar w:fldCharType="begin"/>
        </w:r>
        <w:r w:rsidR="00D43112" w:rsidDel="001D2A94">
          <w:delInstrText xml:space="preserve"> SEQ Table \* ARABIC </w:delInstrText>
        </w:r>
        <w:r w:rsidR="00D43112" w:rsidDel="001D2A94">
          <w:fldChar w:fldCharType="separate"/>
        </w:r>
      </w:del>
      <w:del w:id="3423" w:author="Dr. Carsten Franke" w:date="2020-03-09T14:38:00Z">
        <w:r w:rsidR="007E2D34" w:rsidDel="00004854">
          <w:rPr>
            <w:noProof/>
          </w:rPr>
          <w:delText>121</w:delText>
        </w:r>
      </w:del>
      <w:del w:id="3424" w:author="Dr. Carsten Franke" w:date="2020-03-09T16:02:00Z">
        <w:r w:rsidR="00D43112" w:rsidDel="001D2A94">
          <w:fldChar w:fldCharType="end"/>
        </w:r>
      </w:del>
      <w:r>
        <w:t xml:space="preserve">: </w:t>
      </w:r>
      <w:r w:rsidRPr="0008681E">
        <w:t xml:space="preserve">Attributes of element </w:t>
      </w:r>
      <w:r w:rsidRPr="00AA1695">
        <w:rPr>
          <w:rStyle w:val="elementdeftypeChar"/>
          <w:b/>
        </w:rPr>
        <w:t>&lt;</w:t>
      </w:r>
      <w:proofErr w:type="spellStart"/>
      <w:r>
        <w:rPr>
          <w:rFonts w:ascii="Courier New" w:hAnsi="Courier New" w:cs="Courier New"/>
          <w:bCs w:val="0"/>
          <w:i/>
          <w:kern w:val="22"/>
          <w:sz w:val="18"/>
          <w:szCs w:val="18"/>
        </w:rPr>
        <w:t>sheet_parameter</w:t>
      </w:r>
      <w:proofErr w:type="spellEnd"/>
      <w:r w:rsidRPr="00E67798">
        <w:rPr>
          <w:rFonts w:ascii="Courier New" w:hAnsi="Courier New" w:cs="Courier New"/>
          <w:bCs w:val="0"/>
          <w:i/>
          <w:kern w:val="22"/>
          <w:sz w:val="18"/>
          <w:szCs w:val="18"/>
        </w:rPr>
        <w:t>/&gt;</w:t>
      </w:r>
      <w:r w:rsidRPr="0008681E">
        <w:t xml:space="preserve"> for </w:t>
      </w:r>
      <w:r>
        <w:t>Flared Joint</w:t>
      </w:r>
      <w:bookmarkEnd w:id="3418"/>
      <w:bookmarkEnd w:id="3419"/>
      <w:r>
        <w:t xml:space="preserve"> </w:t>
      </w:r>
    </w:p>
    <w:p w14:paraId="4A032514" w14:textId="77777777" w:rsidR="00504BAD" w:rsidRDefault="00504BAD" w:rsidP="00504BAD">
      <w:pPr>
        <w:pStyle w:val="Example"/>
        <w:keepNext/>
      </w:pPr>
      <w:r>
        <w:t>Example A (</w:t>
      </w:r>
      <w:r>
        <w:rPr>
          <w:b w:val="0"/>
          <w:sz w:val="22"/>
        </w:rPr>
        <w:t xml:space="preserve">within only required </w:t>
      </w:r>
      <w:r>
        <w:rPr>
          <w:rFonts w:ascii="Courier New" w:hAnsi="Courier New" w:cs="Courier New"/>
          <w:i/>
          <w:sz w:val="18"/>
        </w:rPr>
        <w:t>attributes</w:t>
      </w:r>
      <w:r>
        <w:t>):</w:t>
      </w:r>
    </w:p>
    <w:p w14:paraId="75B24827" w14:textId="77777777" w:rsidR="00504BAD" w:rsidRDefault="00504BAD" w:rsidP="00504BAD">
      <w:pPr>
        <w:pStyle w:val="XMLCode"/>
      </w:pPr>
    </w:p>
    <w:p w14:paraId="538702D8" w14:textId="77777777" w:rsidR="00504BAD" w:rsidRDefault="00504BAD" w:rsidP="00504BAD">
      <w:pPr>
        <w:pStyle w:val="XMLCode"/>
      </w:pPr>
      <w:r>
        <w:t>&lt;</w:t>
      </w:r>
      <w:proofErr w:type="spellStart"/>
      <w:r>
        <w:t>seamweld</w:t>
      </w:r>
      <w:proofErr w:type="spellEnd"/>
      <w:r>
        <w:t>&gt;</w:t>
      </w:r>
    </w:p>
    <w:p w14:paraId="7D84E9EA" w14:textId="77777777" w:rsidR="00504BAD" w:rsidRDefault="00504BAD" w:rsidP="00504BAD">
      <w:pPr>
        <w:pStyle w:val="XMLCode"/>
      </w:pPr>
      <w:r>
        <w:t xml:space="preserve">    &lt;</w:t>
      </w:r>
      <w:proofErr w:type="spellStart"/>
      <w:r>
        <w:t>flared_joint</w:t>
      </w:r>
      <w:proofErr w:type="spellEnd"/>
      <w:r>
        <w:t xml:space="preserve"> base=</w:t>
      </w:r>
      <w:r w:rsidR="00194316">
        <w:t>"</w:t>
      </w:r>
      <w:r>
        <w:t>1</w:t>
      </w:r>
      <w:r w:rsidR="00194316">
        <w:t>"</w:t>
      </w:r>
      <w:r>
        <w:t xml:space="preserve"> technology=</w:t>
      </w:r>
      <w:r w:rsidR="00194316">
        <w:t>"</w:t>
      </w:r>
      <w:r>
        <w:t>arc</w:t>
      </w:r>
      <w:r w:rsidR="00194316">
        <w:t>"</w:t>
      </w:r>
      <w:r>
        <w:t>&gt;</w:t>
      </w:r>
    </w:p>
    <w:p w14:paraId="6F0EA0DA" w14:textId="77777777" w:rsidR="00504BAD" w:rsidRDefault="00504BAD" w:rsidP="00504BAD">
      <w:pPr>
        <w:pStyle w:val="XMLCode"/>
      </w:pPr>
      <w:r>
        <w:t xml:space="preserve">        </w:t>
      </w:r>
      <w:r w:rsidRPr="0033379A">
        <w:rPr>
          <w:i/>
          <w:lang w:val="fr-FR"/>
        </w:rPr>
        <w:t>&lt;</w:t>
      </w:r>
      <w:proofErr w:type="spellStart"/>
      <w:proofErr w:type="gramStart"/>
      <w:r w:rsidRPr="0033379A">
        <w:rPr>
          <w:i/>
          <w:lang w:val="fr-FR"/>
        </w:rPr>
        <w:t>weld</w:t>
      </w:r>
      <w:proofErr w:type="gramEnd"/>
      <w:r w:rsidRPr="0033379A">
        <w:rPr>
          <w:i/>
          <w:lang w:val="fr-FR"/>
        </w:rPr>
        <w:t>_position</w:t>
      </w:r>
      <w:proofErr w:type="spellEnd"/>
      <w:r w:rsidRPr="0033379A">
        <w:rPr>
          <w:i/>
          <w:lang w:val="fr-FR"/>
        </w:rPr>
        <w:t xml:space="preserve"> u=</w:t>
      </w:r>
      <w:r w:rsidR="00194316" w:rsidRPr="0033379A">
        <w:rPr>
          <w:i/>
          <w:lang w:val="fr-FR"/>
        </w:rPr>
        <w:t>"</w:t>
      </w:r>
      <w:r w:rsidRPr="0033379A">
        <w:rPr>
          <w:i/>
          <w:lang w:val="fr-FR"/>
        </w:rPr>
        <w:t>0</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1</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lang w:val="fr-FR"/>
        </w:rPr>
        <w:t xml:space="preserve"> ... </w:t>
      </w:r>
      <w:r w:rsidR="00194316">
        <w:t>"</w:t>
      </w:r>
      <w:r>
        <w:t>/&gt;</w:t>
      </w:r>
    </w:p>
    <w:p w14:paraId="1F3DCC4D" w14:textId="77777777" w:rsidR="00504BAD" w:rsidRDefault="00504BAD" w:rsidP="00504BAD">
      <w:pPr>
        <w:pStyle w:val="XMLCode"/>
        <w:rPr>
          <w:b/>
          <w:color w:val="0070C0"/>
        </w:rPr>
      </w:pPr>
      <w:r>
        <w:t xml:space="preserve">        </w:t>
      </w:r>
      <w:r>
        <w:rPr>
          <w:b/>
          <w:color w:val="0070C0"/>
        </w:rPr>
        <w:t>&lt;</w:t>
      </w:r>
      <w:proofErr w:type="spellStart"/>
      <w:r>
        <w:rPr>
          <w:b/>
          <w:color w:val="0070C0"/>
        </w:rPr>
        <w:t>sheet_parameter</w:t>
      </w:r>
      <w:proofErr w:type="spellEnd"/>
      <w:r>
        <w:rPr>
          <w:b/>
          <w:color w:val="0070C0"/>
        </w:rPr>
        <w:t xml:space="preserve"> index=</w:t>
      </w:r>
      <w:r w:rsidR="00194316">
        <w:rPr>
          <w:b/>
          <w:color w:val="0070C0"/>
        </w:rPr>
        <w:t>"</w:t>
      </w:r>
      <w:r>
        <w:rPr>
          <w:b/>
          <w:color w:val="0070C0"/>
        </w:rPr>
        <w:t>2</w:t>
      </w:r>
      <w:r w:rsidR="00194316">
        <w:rPr>
          <w:b/>
          <w:color w:val="0070C0"/>
        </w:rPr>
        <w:t>"</w:t>
      </w:r>
      <w:r>
        <w:rPr>
          <w:b/>
          <w:color w:val="0070C0"/>
        </w:rPr>
        <w:t xml:space="preserve"> gap=</w:t>
      </w:r>
      <w:r w:rsidR="00194316">
        <w:rPr>
          <w:b/>
          <w:color w:val="0070C0"/>
        </w:rPr>
        <w:t>"</w:t>
      </w:r>
      <w:r>
        <w:rPr>
          <w:b/>
          <w:color w:val="0070C0"/>
        </w:rPr>
        <w:t>0</w:t>
      </w:r>
      <w:r w:rsidR="00194316">
        <w:rPr>
          <w:b/>
          <w:color w:val="0070C0"/>
        </w:rPr>
        <w:t>"</w:t>
      </w:r>
      <w:r>
        <w:rPr>
          <w:b/>
          <w:color w:val="0070C0"/>
        </w:rPr>
        <w:t xml:space="preserve"> </w:t>
      </w:r>
      <w:proofErr w:type="spellStart"/>
      <w:r>
        <w:rPr>
          <w:b/>
          <w:color w:val="0070C0"/>
        </w:rPr>
        <w:t>sheet_thickness</w:t>
      </w:r>
      <w:proofErr w:type="spellEnd"/>
      <w:r>
        <w:rPr>
          <w:b/>
          <w:color w:val="0070C0"/>
        </w:rPr>
        <w:t>=</w:t>
      </w:r>
      <w:r w:rsidR="00194316">
        <w:rPr>
          <w:b/>
          <w:color w:val="0070C0"/>
        </w:rPr>
        <w:t>"</w:t>
      </w:r>
      <w:r>
        <w:rPr>
          <w:b/>
          <w:color w:val="0070C0"/>
        </w:rPr>
        <w:t>1.5</w:t>
      </w:r>
      <w:r w:rsidR="00194316">
        <w:rPr>
          <w:b/>
          <w:color w:val="0070C0"/>
        </w:rPr>
        <w:t>"</w:t>
      </w:r>
      <w:r>
        <w:rPr>
          <w:b/>
          <w:color w:val="0070C0"/>
        </w:rPr>
        <w:t>/&gt;</w:t>
      </w:r>
    </w:p>
    <w:p w14:paraId="20D35840" w14:textId="77777777" w:rsidR="00504BAD" w:rsidRDefault="00504BAD" w:rsidP="00504BAD">
      <w:pPr>
        <w:pStyle w:val="XMLCode"/>
      </w:pPr>
      <w:r>
        <w:t xml:space="preserve">    &lt;/</w:t>
      </w:r>
      <w:proofErr w:type="spellStart"/>
      <w:r>
        <w:t>flared_joint</w:t>
      </w:r>
      <w:proofErr w:type="spellEnd"/>
      <w:r>
        <w:t xml:space="preserve"> &gt;</w:t>
      </w:r>
    </w:p>
    <w:p w14:paraId="66ED6484" w14:textId="77777777" w:rsidR="00504BAD" w:rsidRDefault="00504BAD" w:rsidP="00504BAD">
      <w:pPr>
        <w:pStyle w:val="XMLCode"/>
      </w:pPr>
      <w:r>
        <w:t>&lt;/</w:t>
      </w:r>
      <w:proofErr w:type="spellStart"/>
      <w:r>
        <w:t>seamweld</w:t>
      </w:r>
      <w:proofErr w:type="spellEnd"/>
      <w:r>
        <w:t>&gt;</w:t>
      </w:r>
    </w:p>
    <w:p w14:paraId="3C3610EB" w14:textId="77777777" w:rsidR="00504BAD" w:rsidRDefault="00504BAD" w:rsidP="00504BAD">
      <w:pPr>
        <w:pStyle w:val="XMLCode"/>
      </w:pPr>
    </w:p>
    <w:p w14:paraId="0133CF9B" w14:textId="77777777" w:rsidR="00C107D0" w:rsidRPr="00226A3F" w:rsidRDefault="00C107D0" w:rsidP="0026200C">
      <w:pPr>
        <w:pStyle w:val="berschrift2"/>
        <w:ind w:left="578" w:hanging="578"/>
      </w:pPr>
      <w:bookmarkStart w:id="3425" w:name="_Ref414345739"/>
      <w:bookmarkStart w:id="3426" w:name="_Ref414345749"/>
      <w:bookmarkStart w:id="3427" w:name="_Ref414345786"/>
      <w:bookmarkStart w:id="3428" w:name="_Ref414345798"/>
      <w:bookmarkStart w:id="3429" w:name="_Toc3557065"/>
      <w:bookmarkStart w:id="3430" w:name="_Toc27753679"/>
      <w:r w:rsidRPr="00226A3F">
        <w:t>Adhesive Lines</w:t>
      </w:r>
      <w:bookmarkEnd w:id="3370"/>
      <w:bookmarkEnd w:id="3425"/>
      <w:bookmarkEnd w:id="3426"/>
      <w:bookmarkEnd w:id="3427"/>
      <w:bookmarkEnd w:id="3428"/>
      <w:bookmarkEnd w:id="3429"/>
      <w:bookmarkEnd w:id="3430"/>
    </w:p>
    <w:p w14:paraId="3BB024AE" w14:textId="77777777" w:rsidR="00C107D0" w:rsidRPr="00226A3F" w:rsidRDefault="00C107D0" w:rsidP="0026200C">
      <w:pPr>
        <w:keepNext/>
        <w:jc w:val="both"/>
      </w:pPr>
      <w:r w:rsidRPr="00226A3F">
        <w:t xml:space="preserve">An </w:t>
      </w:r>
      <w:r>
        <w:t>a</w:t>
      </w:r>
      <w:r w:rsidRPr="00226A3F">
        <w:t xml:space="preserve">dhesive </w:t>
      </w:r>
      <w:r>
        <w:t>l</w:t>
      </w:r>
      <w:r w:rsidRPr="00226A3F">
        <w:t xml:space="preserve">ine is denoted by an element </w:t>
      </w:r>
      <w:r w:rsidR="00AA1695" w:rsidRPr="00AA1695">
        <w:rPr>
          <w:rStyle w:val="elementdeftypeChar"/>
        </w:rPr>
        <w:t>&lt;</w:t>
      </w:r>
      <w:proofErr w:type="spellStart"/>
      <w:r w:rsidRPr="00AA1695">
        <w:rPr>
          <w:rStyle w:val="elementdeftypeChar"/>
        </w:rPr>
        <w:t>adhesive_line</w:t>
      </w:r>
      <w:proofErr w:type="spellEnd"/>
      <w:r w:rsidR="00AA1695" w:rsidRPr="00AA1695">
        <w:rPr>
          <w:rStyle w:val="elementdeftypeChar"/>
        </w:rPr>
        <w:t>/&gt;</w:t>
      </w:r>
      <w:r w:rsidRPr="00226A3F">
        <w:t xml:space="preserve">. This element is </w:t>
      </w:r>
      <w:r>
        <w:t>described</w:t>
      </w:r>
      <w:r w:rsidRPr="00226A3F">
        <w:t xml:space="preserve"> completely by its attributes and nested elements.</w:t>
      </w:r>
    </w:p>
    <w:p w14:paraId="6F7C09F7" w14:textId="77777777" w:rsidR="00C107D0" w:rsidRPr="00226A3F" w:rsidRDefault="00C107D0" w:rsidP="0026200C">
      <w:pPr>
        <w:keepNext/>
        <w:rPr>
          <w:b/>
          <w:i/>
        </w:rPr>
      </w:pPr>
      <w:r w:rsidRPr="00226A3F">
        <w:t xml:space="preserve">XML specification of </w:t>
      </w:r>
      <w:r w:rsidRPr="00226A3F">
        <w:rPr>
          <w:rFonts w:ascii="Courier New" w:hAnsi="Courier New" w:cs="Courier New"/>
          <w:b/>
          <w:i/>
          <w:sz w:val="18"/>
          <w:szCs w:val="18"/>
        </w:rPr>
        <w:t>&lt;connection_1d</w:t>
      </w:r>
      <w:r w:rsidR="00AA1695">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jc w:val="center"/>
        <w:tblLayout w:type="fixed"/>
        <w:tblLook w:val="04A0" w:firstRow="1" w:lastRow="0" w:firstColumn="1" w:lastColumn="0" w:noHBand="0" w:noVBand="1"/>
      </w:tblPr>
      <w:tblGrid>
        <w:gridCol w:w="1469"/>
        <w:gridCol w:w="1372"/>
        <w:gridCol w:w="1358"/>
        <w:gridCol w:w="952"/>
        <w:gridCol w:w="3888"/>
      </w:tblGrid>
      <w:tr w:rsidR="00C107D0" w:rsidRPr="000F7EEA" w14:paraId="408FB052" w14:textId="77777777" w:rsidTr="00443C08">
        <w:trPr>
          <w:tblHeader/>
          <w:jc w:val="center"/>
        </w:trPr>
        <w:tc>
          <w:tcPr>
            <w:tcW w:w="1469" w:type="dxa"/>
            <w:tcBorders>
              <w:top w:val="single" w:sz="8" w:space="0" w:color="000000"/>
              <w:left w:val="single" w:sz="8" w:space="0" w:color="000000"/>
              <w:bottom w:val="single" w:sz="8" w:space="0" w:color="000000"/>
              <w:right w:val="nil"/>
            </w:tcBorders>
            <w:shd w:val="clear" w:color="auto" w:fill="F3F3F3"/>
            <w:vAlign w:val="bottom"/>
            <w:hideMark/>
          </w:tcPr>
          <w:p w14:paraId="04973D79" w14:textId="77777777" w:rsidR="00C107D0" w:rsidRPr="00226A3F" w:rsidRDefault="00C107D0" w:rsidP="0088515B">
            <w:pPr>
              <w:suppressAutoHyphens/>
              <w:rPr>
                <w:rFonts w:cs="Calibri"/>
                <w:b/>
                <w:i/>
                <w:lang w:eastAsia="zh-CN"/>
              </w:rPr>
            </w:pPr>
            <w:r w:rsidRPr="00226A3F">
              <w:rPr>
                <w:b/>
                <w:i/>
              </w:rPr>
              <w:t>Attributes</w:t>
            </w:r>
          </w:p>
        </w:tc>
        <w:tc>
          <w:tcPr>
            <w:tcW w:w="1372" w:type="dxa"/>
            <w:tcBorders>
              <w:top w:val="single" w:sz="8" w:space="0" w:color="000000"/>
              <w:left w:val="single" w:sz="4" w:space="0" w:color="000000"/>
              <w:bottom w:val="single" w:sz="8" w:space="0" w:color="000000"/>
              <w:right w:val="nil"/>
            </w:tcBorders>
            <w:shd w:val="clear" w:color="auto" w:fill="F3F3F3"/>
            <w:vAlign w:val="bottom"/>
            <w:hideMark/>
          </w:tcPr>
          <w:p w14:paraId="391DFE6F" w14:textId="77777777" w:rsidR="00C107D0" w:rsidRPr="00226A3F" w:rsidRDefault="00C107D0" w:rsidP="0088515B">
            <w:pPr>
              <w:suppressAutoHyphens/>
              <w:rPr>
                <w:rFonts w:cs="Calibri"/>
                <w:b/>
                <w:i/>
                <w:lang w:eastAsia="zh-CN"/>
              </w:rPr>
            </w:pPr>
            <w:r w:rsidRPr="00226A3F">
              <w:rPr>
                <w:b/>
                <w:i/>
              </w:rPr>
              <w:t>Type</w:t>
            </w:r>
          </w:p>
        </w:tc>
        <w:tc>
          <w:tcPr>
            <w:tcW w:w="1358" w:type="dxa"/>
            <w:tcBorders>
              <w:top w:val="single" w:sz="8" w:space="0" w:color="000000"/>
              <w:left w:val="single" w:sz="4" w:space="0" w:color="000000"/>
              <w:bottom w:val="single" w:sz="8" w:space="0" w:color="000000"/>
              <w:right w:val="nil"/>
            </w:tcBorders>
            <w:shd w:val="clear" w:color="auto" w:fill="F3F3F3"/>
            <w:vAlign w:val="bottom"/>
            <w:hideMark/>
          </w:tcPr>
          <w:p w14:paraId="4EB6B9FF" w14:textId="77777777" w:rsidR="00C107D0" w:rsidRPr="00226A3F" w:rsidRDefault="00C107D0" w:rsidP="0088515B">
            <w:pPr>
              <w:suppressAutoHyphens/>
              <w:rPr>
                <w:rFonts w:cs="Calibri"/>
                <w:b/>
                <w:i/>
                <w:lang w:eastAsia="zh-CN"/>
              </w:rPr>
            </w:pPr>
            <w:r w:rsidRPr="00226A3F">
              <w:rPr>
                <w:b/>
                <w:i/>
              </w:rPr>
              <w:t>Value Space</w:t>
            </w:r>
          </w:p>
        </w:tc>
        <w:tc>
          <w:tcPr>
            <w:tcW w:w="952" w:type="dxa"/>
            <w:tcBorders>
              <w:top w:val="single" w:sz="8" w:space="0" w:color="000000"/>
              <w:left w:val="single" w:sz="4" w:space="0" w:color="000000"/>
              <w:bottom w:val="single" w:sz="8" w:space="0" w:color="000000"/>
              <w:right w:val="nil"/>
            </w:tcBorders>
            <w:shd w:val="clear" w:color="auto" w:fill="F3F3F3"/>
            <w:vAlign w:val="bottom"/>
            <w:hideMark/>
          </w:tcPr>
          <w:p w14:paraId="530A4506" w14:textId="77777777" w:rsidR="00C107D0" w:rsidRPr="00226A3F" w:rsidRDefault="003C5489" w:rsidP="0088515B">
            <w:pPr>
              <w:suppressAutoHyphens/>
              <w:rPr>
                <w:rFonts w:cs="Calibri"/>
                <w:b/>
                <w:i/>
                <w:lang w:eastAsia="zh-CN"/>
              </w:rPr>
            </w:pPr>
            <w:r>
              <w:rPr>
                <w:b/>
                <w:i/>
              </w:rPr>
              <w:t>Use</w:t>
            </w:r>
          </w:p>
        </w:tc>
        <w:tc>
          <w:tcPr>
            <w:tcW w:w="388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C06EBC5" w14:textId="77777777" w:rsidR="00C107D0" w:rsidRPr="00226A3F" w:rsidRDefault="009436D3" w:rsidP="0088515B">
            <w:pPr>
              <w:suppressAutoHyphens/>
              <w:rPr>
                <w:rFonts w:cs="Calibri"/>
                <w:lang w:eastAsia="zh-CN"/>
              </w:rPr>
            </w:pPr>
            <w:r w:rsidRPr="00A20C5C">
              <w:rPr>
                <w:b/>
                <w:i/>
              </w:rPr>
              <w:t>Constraint</w:t>
            </w:r>
            <w:r>
              <w:rPr>
                <w:b/>
                <w:i/>
              </w:rPr>
              <w:t xml:space="preserve"> / Remarks</w:t>
            </w:r>
          </w:p>
        </w:tc>
      </w:tr>
      <w:tr w:rsidR="00C107D0" w:rsidRPr="000F7EEA" w14:paraId="2D5C035E" w14:textId="77777777" w:rsidTr="00443C08">
        <w:trPr>
          <w:jc w:val="center"/>
        </w:trPr>
        <w:tc>
          <w:tcPr>
            <w:tcW w:w="1469" w:type="dxa"/>
            <w:tcBorders>
              <w:top w:val="dotted" w:sz="4" w:space="0" w:color="000000"/>
              <w:left w:val="single" w:sz="8" w:space="0" w:color="000000"/>
              <w:bottom w:val="single" w:sz="8" w:space="0" w:color="000000"/>
              <w:right w:val="nil"/>
            </w:tcBorders>
            <w:hideMark/>
          </w:tcPr>
          <w:p w14:paraId="636C05C4" w14:textId="77777777" w:rsidR="00C107D0" w:rsidRPr="00226A3F" w:rsidRDefault="00C107D0" w:rsidP="0088515B">
            <w:pPr>
              <w:suppressAutoHyphens/>
              <w:rPr>
                <w:rFonts w:cs="Calibri"/>
                <w:sz w:val="20"/>
                <w:szCs w:val="20"/>
                <w:lang w:eastAsia="zh-CN"/>
              </w:rPr>
            </w:pPr>
            <w:r w:rsidRPr="00226A3F">
              <w:rPr>
                <w:sz w:val="20"/>
                <w:szCs w:val="20"/>
              </w:rPr>
              <w:t>label</w:t>
            </w:r>
          </w:p>
        </w:tc>
        <w:tc>
          <w:tcPr>
            <w:tcW w:w="1372" w:type="dxa"/>
            <w:tcBorders>
              <w:top w:val="dotted" w:sz="4" w:space="0" w:color="000000"/>
              <w:left w:val="single" w:sz="4" w:space="0" w:color="000000"/>
              <w:bottom w:val="single" w:sz="8" w:space="0" w:color="000000"/>
              <w:right w:val="nil"/>
            </w:tcBorders>
            <w:hideMark/>
          </w:tcPr>
          <w:p w14:paraId="42261116" w14:textId="77777777" w:rsidR="00C107D0" w:rsidRPr="00226A3F" w:rsidRDefault="00C107D0" w:rsidP="0088515B">
            <w:pPr>
              <w:suppressAutoHyphens/>
              <w:rPr>
                <w:rFonts w:cs="Calibri"/>
                <w:sz w:val="20"/>
                <w:szCs w:val="20"/>
                <w:lang w:eastAsia="zh-CN"/>
              </w:rPr>
            </w:pPr>
            <w:r w:rsidRPr="00226A3F">
              <w:rPr>
                <w:sz w:val="20"/>
                <w:szCs w:val="20"/>
              </w:rPr>
              <w:t>Alphanumeric</w:t>
            </w:r>
          </w:p>
        </w:tc>
        <w:tc>
          <w:tcPr>
            <w:tcW w:w="1358" w:type="dxa"/>
            <w:tcBorders>
              <w:top w:val="dotted" w:sz="4" w:space="0" w:color="000000"/>
              <w:left w:val="single" w:sz="4" w:space="0" w:color="000000"/>
              <w:bottom w:val="single" w:sz="8" w:space="0" w:color="000000"/>
              <w:right w:val="nil"/>
            </w:tcBorders>
            <w:hideMark/>
          </w:tcPr>
          <w:p w14:paraId="496A4D83" w14:textId="77777777" w:rsidR="00C107D0" w:rsidRPr="00226A3F" w:rsidRDefault="00C107D0" w:rsidP="0088515B">
            <w:pPr>
              <w:suppressAutoHyphens/>
              <w:rPr>
                <w:rFonts w:cs="Calibri"/>
                <w:sz w:val="20"/>
                <w:szCs w:val="20"/>
                <w:lang w:eastAsia="zh-CN"/>
              </w:rPr>
            </w:pPr>
            <w:r w:rsidRPr="00226A3F">
              <w:rPr>
                <w:sz w:val="20"/>
                <w:szCs w:val="20"/>
              </w:rPr>
              <w:t>Alphanumeric</w:t>
            </w:r>
          </w:p>
        </w:tc>
        <w:tc>
          <w:tcPr>
            <w:tcW w:w="952" w:type="dxa"/>
            <w:tcBorders>
              <w:top w:val="dotted" w:sz="4" w:space="0" w:color="000000"/>
              <w:left w:val="single" w:sz="4" w:space="0" w:color="000000"/>
              <w:bottom w:val="single" w:sz="8" w:space="0" w:color="000000"/>
              <w:right w:val="nil"/>
            </w:tcBorders>
            <w:hideMark/>
          </w:tcPr>
          <w:p w14:paraId="0E2C703C"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3888" w:type="dxa"/>
            <w:tcBorders>
              <w:top w:val="dotted" w:sz="4" w:space="0" w:color="000000"/>
              <w:left w:val="single" w:sz="4" w:space="0" w:color="000000"/>
              <w:bottom w:val="single" w:sz="8" w:space="0" w:color="000000"/>
              <w:right w:val="single" w:sz="8" w:space="0" w:color="000000"/>
            </w:tcBorders>
            <w:hideMark/>
          </w:tcPr>
          <w:p w14:paraId="59DA78E0" w14:textId="77777777" w:rsidR="00C107D0" w:rsidRPr="00226A3F" w:rsidRDefault="00C107D0" w:rsidP="0088515B">
            <w:pPr>
              <w:suppressAutoHyphens/>
              <w:rPr>
                <w:rFonts w:cs="Calibri"/>
                <w:lang w:eastAsia="zh-CN"/>
              </w:rPr>
            </w:pPr>
            <w:r w:rsidRPr="00226A3F">
              <w:rPr>
                <w:sz w:val="20"/>
                <w:szCs w:val="20"/>
              </w:rPr>
              <w:t>-</w:t>
            </w:r>
          </w:p>
        </w:tc>
      </w:tr>
      <w:tr w:rsidR="00C107D0" w:rsidRPr="00226A3F" w14:paraId="522888ED" w14:textId="77777777" w:rsidTr="00443C08">
        <w:trPr>
          <w:jc w:val="center"/>
        </w:trPr>
        <w:tc>
          <w:tcPr>
            <w:tcW w:w="1469" w:type="dxa"/>
            <w:tcBorders>
              <w:top w:val="dotted" w:sz="4" w:space="0" w:color="000000"/>
              <w:left w:val="single" w:sz="8" w:space="0" w:color="000000"/>
              <w:bottom w:val="single" w:sz="8" w:space="0" w:color="000000"/>
              <w:right w:val="nil"/>
            </w:tcBorders>
            <w:shd w:val="clear" w:color="auto" w:fill="auto"/>
            <w:hideMark/>
          </w:tcPr>
          <w:p w14:paraId="3DF9E665" w14:textId="77777777" w:rsidR="00C107D0" w:rsidRPr="00226A3F" w:rsidRDefault="00C107D0" w:rsidP="0088515B">
            <w:pPr>
              <w:suppressAutoHyphens/>
              <w:rPr>
                <w:sz w:val="20"/>
                <w:szCs w:val="20"/>
              </w:rPr>
            </w:pPr>
            <w:proofErr w:type="spellStart"/>
            <w:r>
              <w:rPr>
                <w:sz w:val="20"/>
                <w:szCs w:val="20"/>
              </w:rPr>
              <w:t>quality_control</w:t>
            </w:r>
            <w:proofErr w:type="spellEnd"/>
          </w:p>
        </w:tc>
        <w:tc>
          <w:tcPr>
            <w:tcW w:w="1372" w:type="dxa"/>
            <w:tcBorders>
              <w:top w:val="dotted" w:sz="4" w:space="0" w:color="000000"/>
              <w:left w:val="single" w:sz="4" w:space="0" w:color="000000"/>
              <w:bottom w:val="single" w:sz="8" w:space="0" w:color="000000"/>
              <w:right w:val="nil"/>
            </w:tcBorders>
            <w:shd w:val="clear" w:color="auto" w:fill="auto"/>
            <w:hideMark/>
          </w:tcPr>
          <w:p w14:paraId="370881D7" w14:textId="77777777" w:rsidR="00C107D0" w:rsidRPr="00226A3F" w:rsidRDefault="00C107D0" w:rsidP="0088515B">
            <w:pPr>
              <w:suppressAutoHyphens/>
              <w:rPr>
                <w:sz w:val="20"/>
                <w:szCs w:val="20"/>
              </w:rPr>
            </w:pPr>
            <w:r w:rsidRPr="00A04202">
              <w:rPr>
                <w:sz w:val="20"/>
                <w:szCs w:val="20"/>
              </w:rPr>
              <w:t>Alphanumeric</w:t>
            </w:r>
          </w:p>
        </w:tc>
        <w:tc>
          <w:tcPr>
            <w:tcW w:w="1358" w:type="dxa"/>
            <w:tcBorders>
              <w:top w:val="dotted" w:sz="4" w:space="0" w:color="000000"/>
              <w:left w:val="single" w:sz="4" w:space="0" w:color="000000"/>
              <w:bottom w:val="single" w:sz="8" w:space="0" w:color="000000"/>
              <w:right w:val="nil"/>
            </w:tcBorders>
            <w:hideMark/>
          </w:tcPr>
          <w:p w14:paraId="5C69E414" w14:textId="77777777" w:rsidR="00C107D0" w:rsidRPr="00226A3F" w:rsidRDefault="00C107D0" w:rsidP="0088515B">
            <w:pPr>
              <w:suppressAutoHyphens/>
              <w:rPr>
                <w:sz w:val="20"/>
                <w:szCs w:val="20"/>
              </w:rPr>
            </w:pPr>
            <w:r w:rsidRPr="00A04202">
              <w:rPr>
                <w:sz w:val="20"/>
                <w:szCs w:val="20"/>
              </w:rPr>
              <w:t>Alphanumeric</w:t>
            </w:r>
          </w:p>
        </w:tc>
        <w:tc>
          <w:tcPr>
            <w:tcW w:w="952" w:type="dxa"/>
            <w:tcBorders>
              <w:top w:val="dotted" w:sz="4" w:space="0" w:color="000000"/>
              <w:left w:val="single" w:sz="4" w:space="0" w:color="000000"/>
              <w:bottom w:val="single" w:sz="8" w:space="0" w:color="000000"/>
              <w:right w:val="nil"/>
            </w:tcBorders>
            <w:shd w:val="clear" w:color="auto" w:fill="auto"/>
            <w:hideMark/>
          </w:tcPr>
          <w:p w14:paraId="655FBE56" w14:textId="77777777" w:rsidR="00C107D0" w:rsidRPr="00226A3F" w:rsidRDefault="00C107D0" w:rsidP="0088515B">
            <w:pPr>
              <w:suppressAutoHyphens/>
              <w:rPr>
                <w:sz w:val="20"/>
                <w:szCs w:val="20"/>
              </w:rPr>
            </w:pPr>
            <w:r w:rsidRPr="00A04202">
              <w:rPr>
                <w:sz w:val="20"/>
                <w:szCs w:val="20"/>
              </w:rPr>
              <w:t>Optional</w:t>
            </w:r>
          </w:p>
        </w:tc>
        <w:tc>
          <w:tcPr>
            <w:tcW w:w="3888" w:type="dxa"/>
            <w:tcBorders>
              <w:top w:val="dotted" w:sz="4" w:space="0" w:color="000000"/>
              <w:left w:val="single" w:sz="4" w:space="0" w:color="000000"/>
              <w:bottom w:val="single" w:sz="8" w:space="0" w:color="000000"/>
              <w:right w:val="single" w:sz="8" w:space="0" w:color="000000"/>
            </w:tcBorders>
            <w:shd w:val="clear" w:color="auto" w:fill="auto"/>
            <w:hideMark/>
          </w:tcPr>
          <w:p w14:paraId="2515D8BD" w14:textId="03614CB1" w:rsidR="00C107D0" w:rsidRPr="00226A3F" w:rsidRDefault="00C107D0" w:rsidP="00443C08">
            <w:pPr>
              <w:keepNext/>
              <w:suppressAutoHyphens/>
              <w:rPr>
                <w:sz w:val="20"/>
                <w:szCs w:val="20"/>
              </w:rPr>
            </w:pPr>
            <w:r>
              <w:rPr>
                <w:sz w:val="20"/>
                <w:szCs w:val="20"/>
              </w:rPr>
              <w:t>S</w:t>
            </w:r>
            <w:r w:rsidR="00443C08">
              <w:rPr>
                <w:sz w:val="20"/>
                <w:szCs w:val="20"/>
              </w:rPr>
              <w:t>ee</w:t>
            </w:r>
            <w:r>
              <w:rPr>
                <w:sz w:val="20"/>
                <w:szCs w:val="20"/>
              </w:rPr>
              <w:t xml:space="preserve"> section</w:t>
            </w:r>
            <w:r w:rsidR="00443C08">
              <w:rPr>
                <w:sz w:val="20"/>
                <w:szCs w:val="20"/>
              </w:rPr>
              <w:t xml:space="preserve"> </w:t>
            </w:r>
            <w:r w:rsidR="00443C08">
              <w:rPr>
                <w:sz w:val="20"/>
                <w:szCs w:val="20"/>
              </w:rPr>
              <w:fldChar w:fldCharType="begin"/>
            </w:r>
            <w:r w:rsidR="00443C08">
              <w:rPr>
                <w:sz w:val="20"/>
                <w:szCs w:val="20"/>
              </w:rPr>
              <w:instrText xml:space="preserve"> REF _Ref440454500 \r \h </w:instrText>
            </w:r>
            <w:r w:rsidR="00443C08">
              <w:rPr>
                <w:sz w:val="20"/>
                <w:szCs w:val="20"/>
              </w:rPr>
            </w:r>
            <w:r w:rsidR="00443C08">
              <w:rPr>
                <w:sz w:val="20"/>
                <w:szCs w:val="20"/>
              </w:rPr>
              <w:fldChar w:fldCharType="separate"/>
            </w:r>
            <w:r w:rsidR="00004854">
              <w:rPr>
                <w:sz w:val="20"/>
                <w:szCs w:val="20"/>
              </w:rPr>
              <w:t>6.4</w:t>
            </w:r>
            <w:r w:rsidR="00443C08">
              <w:rPr>
                <w:sz w:val="20"/>
                <w:szCs w:val="20"/>
              </w:rPr>
              <w:fldChar w:fldCharType="end"/>
            </w:r>
            <w:r w:rsidR="00443C08">
              <w:rPr>
                <w:sz w:val="20"/>
                <w:szCs w:val="20"/>
              </w:rPr>
              <w:t xml:space="preserve"> </w:t>
            </w:r>
            <w:r w:rsidR="00443C08">
              <w:rPr>
                <w:sz w:val="20"/>
                <w:szCs w:val="20"/>
              </w:rPr>
              <w:fldChar w:fldCharType="begin"/>
            </w:r>
            <w:r w:rsidR="00443C08">
              <w:rPr>
                <w:sz w:val="20"/>
                <w:szCs w:val="20"/>
              </w:rPr>
              <w:instrText xml:space="preserve"> REF _Ref440454502 \h  \* MERGEFORMAT </w:instrText>
            </w:r>
            <w:r w:rsidR="00443C08">
              <w:rPr>
                <w:sz w:val="20"/>
                <w:szCs w:val="20"/>
              </w:rPr>
            </w:r>
            <w:r w:rsidR="00443C08">
              <w:rPr>
                <w:sz w:val="20"/>
                <w:szCs w:val="20"/>
              </w:rPr>
              <w:fldChar w:fldCharType="separate"/>
            </w:r>
            <w:ins w:id="3431" w:author="Dr. Carsten Franke" w:date="2020-03-09T14:38:00Z">
              <w:r w:rsidR="00004854" w:rsidRPr="00BD20ED">
                <w:rPr>
                  <w:szCs w:val="34"/>
                </w:rPr>
                <w:t xml:space="preserve">Attribute </w:t>
              </w:r>
              <w:proofErr w:type="spellStart"/>
              <w:r w:rsidR="00004854" w:rsidRPr="00004854">
                <w:rPr>
                  <w:rFonts w:ascii="Courier New" w:hAnsi="Courier New" w:cs="Courier New"/>
                  <w:b/>
                  <w:sz w:val="16"/>
                  <w:szCs w:val="34"/>
                  <w:highlight w:val="white"/>
                </w:rPr>
                <w:t>quality_control</w:t>
              </w:r>
            </w:ins>
            <w:proofErr w:type="spellEnd"/>
            <w:del w:id="3432" w:author="Dr. Carsten Franke" w:date="2020-03-09T14:38:00Z">
              <w:r w:rsidR="007E2D34" w:rsidRPr="00BD20ED" w:rsidDel="00004854">
                <w:rPr>
                  <w:szCs w:val="34"/>
                </w:rPr>
                <w:delText xml:space="preserve">Attribute </w:delText>
              </w:r>
              <w:r w:rsidR="007E2D34" w:rsidRPr="007E2D34" w:rsidDel="00004854">
                <w:rPr>
                  <w:rFonts w:ascii="Courier New" w:hAnsi="Courier New" w:cs="Courier New"/>
                  <w:b/>
                  <w:sz w:val="16"/>
                  <w:szCs w:val="34"/>
                  <w:highlight w:val="white"/>
                </w:rPr>
                <w:delText>quality_control</w:delText>
              </w:r>
            </w:del>
            <w:r w:rsidR="00443C08">
              <w:rPr>
                <w:sz w:val="20"/>
                <w:szCs w:val="20"/>
              </w:rPr>
              <w:fldChar w:fldCharType="end"/>
            </w:r>
          </w:p>
        </w:tc>
      </w:tr>
    </w:tbl>
    <w:p w14:paraId="7819C3C3" w14:textId="16A81EB3" w:rsidR="00C107D0" w:rsidRPr="00226A3F" w:rsidRDefault="00D05249" w:rsidP="00F3716C">
      <w:pPr>
        <w:pStyle w:val="Beschriftung"/>
        <w:spacing w:before="120"/>
        <w:rPr>
          <w:rFonts w:cs="Calibri"/>
          <w:lang w:eastAsia="zh-CN"/>
        </w:rPr>
      </w:pPr>
      <w:bookmarkStart w:id="3433" w:name="_Toc3566526"/>
      <w:bookmarkStart w:id="3434" w:name="_Toc27753897"/>
      <w:r>
        <w:t xml:space="preserve">Table </w:t>
      </w:r>
      <w:ins w:id="3435" w:author="Dr. Carsten Franke" w:date="2020-03-09T16:02:00Z">
        <w:r w:rsidR="001D2A94">
          <w:fldChar w:fldCharType="begin"/>
        </w:r>
        <w:r w:rsidR="001D2A94">
          <w:instrText xml:space="preserve"> SEQ Table \* ARABIC </w:instrText>
        </w:r>
      </w:ins>
      <w:r w:rsidR="001D2A94">
        <w:fldChar w:fldCharType="separate"/>
      </w:r>
      <w:ins w:id="3436" w:author="Dr. Carsten Franke" w:date="2020-03-09T16:02:00Z">
        <w:r w:rsidR="001D2A94">
          <w:rPr>
            <w:noProof/>
          </w:rPr>
          <w:t>124</w:t>
        </w:r>
        <w:r w:rsidR="001D2A94">
          <w:fldChar w:fldCharType="end"/>
        </w:r>
      </w:ins>
      <w:del w:id="3437" w:author="Dr. Carsten Franke" w:date="2020-03-09T16:02:00Z">
        <w:r w:rsidDel="001D2A94">
          <w:fldChar w:fldCharType="begin"/>
        </w:r>
        <w:r w:rsidDel="001D2A94">
          <w:delInstrText xml:space="preserve"> SEQ Table \* ARABIC </w:delInstrText>
        </w:r>
        <w:r w:rsidDel="001D2A94">
          <w:fldChar w:fldCharType="separate"/>
        </w:r>
      </w:del>
      <w:del w:id="3438" w:author="Dr. Carsten Franke" w:date="2020-03-09T14:38:00Z">
        <w:r w:rsidR="007E2D34" w:rsidDel="00004854">
          <w:rPr>
            <w:noProof/>
          </w:rPr>
          <w:delText>122</w:delText>
        </w:r>
      </w:del>
      <w:del w:id="3439" w:author="Dr. Carsten Franke" w:date="2020-03-09T16:02:00Z">
        <w:r w:rsidDel="001D2A94">
          <w:fldChar w:fldCharType="end"/>
        </w:r>
      </w:del>
      <w:r w:rsidR="00AA1695">
        <w:t xml:space="preserve">: Attributes of </w:t>
      </w:r>
      <w:r w:rsidR="00AA1695" w:rsidRPr="00AA1695">
        <w:rPr>
          <w:rStyle w:val="elementdeftypeChar"/>
          <w:b/>
        </w:rPr>
        <w:t>&lt;connection_1d/&gt;</w:t>
      </w:r>
      <w:bookmarkEnd w:id="3433"/>
      <w:bookmarkEnd w:id="3434"/>
    </w:p>
    <w:tbl>
      <w:tblPr>
        <w:tblW w:w="0" w:type="auto"/>
        <w:jc w:val="center"/>
        <w:tblLayout w:type="fixed"/>
        <w:tblLook w:val="04A0" w:firstRow="1" w:lastRow="0" w:firstColumn="1" w:lastColumn="0" w:noHBand="0" w:noVBand="1"/>
      </w:tblPr>
      <w:tblGrid>
        <w:gridCol w:w="2111"/>
        <w:gridCol w:w="1853"/>
        <w:gridCol w:w="1134"/>
        <w:gridCol w:w="3394"/>
      </w:tblGrid>
      <w:tr w:rsidR="00C107D0" w:rsidRPr="000F7EEA" w14:paraId="436B301C" w14:textId="77777777" w:rsidTr="00443C08">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F77FD9D" w14:textId="77777777" w:rsidR="00C107D0" w:rsidRPr="00226A3F" w:rsidRDefault="00C107D0" w:rsidP="0088515B">
            <w:pPr>
              <w:suppressAutoHyphens/>
              <w:rPr>
                <w:rFonts w:cs="Calibri"/>
                <w:b/>
                <w:i/>
                <w:lang w:eastAsia="zh-CN"/>
              </w:rPr>
            </w:pPr>
            <w:r w:rsidRPr="00226A3F">
              <w:rPr>
                <w:b/>
                <w:i/>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09492790" w14:textId="77777777" w:rsidR="00C107D0" w:rsidRPr="00226A3F" w:rsidRDefault="00C107D0" w:rsidP="0088515B">
            <w:pPr>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567F6347" w14:textId="77777777" w:rsidR="00C107D0" w:rsidRPr="00226A3F" w:rsidRDefault="003C5489" w:rsidP="0088515B">
            <w:pPr>
              <w:suppressAutoHyphens/>
              <w:rPr>
                <w:rFonts w:cs="Calibri"/>
                <w:b/>
                <w:i/>
                <w:lang w:eastAsia="zh-CN"/>
              </w:rPr>
            </w:pPr>
            <w:r>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0107BD3" w14:textId="77777777" w:rsidR="00C107D0" w:rsidRPr="00226A3F" w:rsidRDefault="009436D3" w:rsidP="0088515B">
            <w:pPr>
              <w:suppressAutoHyphens/>
              <w:rPr>
                <w:rFonts w:cs="Calibri"/>
                <w:lang w:eastAsia="zh-CN"/>
              </w:rPr>
            </w:pPr>
            <w:r w:rsidRPr="00A20C5C">
              <w:rPr>
                <w:b/>
                <w:i/>
              </w:rPr>
              <w:t>Constraint</w:t>
            </w:r>
            <w:r>
              <w:rPr>
                <w:b/>
                <w:i/>
              </w:rPr>
              <w:t xml:space="preserve"> / Remarks</w:t>
            </w:r>
          </w:p>
        </w:tc>
      </w:tr>
      <w:tr w:rsidR="00A2456B" w:rsidRPr="000F7EEA" w14:paraId="64D841ED" w14:textId="77777777" w:rsidTr="00443C08">
        <w:trPr>
          <w:jc w:val="center"/>
        </w:trPr>
        <w:tc>
          <w:tcPr>
            <w:tcW w:w="2111" w:type="dxa"/>
            <w:tcBorders>
              <w:top w:val="dotted" w:sz="4" w:space="0" w:color="000000"/>
              <w:left w:val="single" w:sz="8" w:space="0" w:color="000000"/>
              <w:bottom w:val="single" w:sz="8" w:space="0" w:color="000000"/>
              <w:right w:val="nil"/>
            </w:tcBorders>
            <w:vAlign w:val="bottom"/>
            <w:hideMark/>
          </w:tcPr>
          <w:p w14:paraId="02216FBA" w14:textId="77777777" w:rsidR="00A2456B" w:rsidRPr="00226A3F" w:rsidRDefault="00A2456B" w:rsidP="0088515B">
            <w:pPr>
              <w:suppressAutoHyphens/>
              <w:rPr>
                <w:rFonts w:cs="Calibri"/>
                <w:sz w:val="20"/>
                <w:szCs w:val="20"/>
                <w:lang w:eastAsia="zh-CN"/>
              </w:rPr>
            </w:pPr>
            <w:proofErr w:type="spellStart"/>
            <w:r w:rsidRPr="00226A3F">
              <w:rPr>
                <w:sz w:val="20"/>
                <w:szCs w:val="20"/>
              </w:rPr>
              <w:t>adhesive_line</w:t>
            </w:r>
            <w:proofErr w:type="spellEnd"/>
          </w:p>
        </w:tc>
        <w:tc>
          <w:tcPr>
            <w:tcW w:w="1853" w:type="dxa"/>
            <w:tcBorders>
              <w:top w:val="dotted" w:sz="4" w:space="0" w:color="000000"/>
              <w:left w:val="single" w:sz="4" w:space="0" w:color="000000"/>
              <w:bottom w:val="single" w:sz="8" w:space="0" w:color="000000"/>
              <w:right w:val="nil"/>
            </w:tcBorders>
            <w:vAlign w:val="bottom"/>
            <w:hideMark/>
          </w:tcPr>
          <w:p w14:paraId="57C7E5F8" w14:textId="77777777" w:rsidR="00A2456B" w:rsidRPr="00226A3F" w:rsidRDefault="00A2456B" w:rsidP="0088515B">
            <w:pPr>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2ACE4C2A" w14:textId="77777777" w:rsidR="00A2456B" w:rsidRPr="00226A3F" w:rsidRDefault="00A2456B" w:rsidP="0088515B">
            <w:pPr>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8" w:space="0" w:color="000000"/>
              <w:right w:val="single" w:sz="8" w:space="0" w:color="000000"/>
            </w:tcBorders>
            <w:vAlign w:val="bottom"/>
            <w:hideMark/>
          </w:tcPr>
          <w:p w14:paraId="474CB568" w14:textId="77777777" w:rsidR="00A2456B" w:rsidRPr="00226A3F" w:rsidRDefault="00A2456B" w:rsidP="0088515B">
            <w:pPr>
              <w:suppressAutoHyphens/>
              <w:rPr>
                <w:rFonts w:cs="Calibri"/>
                <w:lang w:eastAsia="zh-CN"/>
              </w:rPr>
            </w:pPr>
            <w:r w:rsidRPr="00226A3F">
              <w:rPr>
                <w:sz w:val="20"/>
                <w:szCs w:val="20"/>
              </w:rPr>
              <w:t>-</w:t>
            </w:r>
          </w:p>
        </w:tc>
      </w:tr>
      <w:tr w:rsidR="00A2456B" w:rsidRPr="000F7EEA" w14:paraId="3C8E3298" w14:textId="77777777" w:rsidTr="00443C08">
        <w:trPr>
          <w:jc w:val="center"/>
        </w:trPr>
        <w:tc>
          <w:tcPr>
            <w:tcW w:w="2111" w:type="dxa"/>
            <w:tcBorders>
              <w:top w:val="nil"/>
              <w:left w:val="single" w:sz="8" w:space="0" w:color="000000"/>
              <w:bottom w:val="single" w:sz="4" w:space="0" w:color="auto"/>
              <w:right w:val="nil"/>
            </w:tcBorders>
            <w:vAlign w:val="bottom"/>
            <w:hideMark/>
          </w:tcPr>
          <w:p w14:paraId="5766178F" w14:textId="77777777" w:rsidR="00A2456B" w:rsidRPr="00226A3F" w:rsidRDefault="00A2456B" w:rsidP="0088515B">
            <w:pPr>
              <w:suppressAutoHyphens/>
              <w:rPr>
                <w:rFonts w:cs="Calibri"/>
                <w:sz w:val="20"/>
                <w:szCs w:val="20"/>
                <w:lang w:eastAsia="zh-CN"/>
              </w:rPr>
            </w:pPr>
            <w:proofErr w:type="spellStart"/>
            <w:r w:rsidRPr="00226A3F">
              <w:rPr>
                <w:sz w:val="20"/>
                <w:szCs w:val="20"/>
              </w:rPr>
              <w:t>loc_list</w:t>
            </w:r>
            <w:proofErr w:type="spellEnd"/>
          </w:p>
        </w:tc>
        <w:tc>
          <w:tcPr>
            <w:tcW w:w="1853" w:type="dxa"/>
            <w:tcBorders>
              <w:top w:val="nil"/>
              <w:left w:val="single" w:sz="4" w:space="0" w:color="000000"/>
              <w:bottom w:val="single" w:sz="4" w:space="0" w:color="auto"/>
              <w:right w:val="nil"/>
            </w:tcBorders>
            <w:vAlign w:val="bottom"/>
            <w:hideMark/>
          </w:tcPr>
          <w:p w14:paraId="02A2A976" w14:textId="77777777" w:rsidR="00A2456B" w:rsidRPr="00226A3F" w:rsidRDefault="00A2456B" w:rsidP="0088515B">
            <w:pPr>
              <w:suppressAutoHyphens/>
              <w:rPr>
                <w:rFonts w:cs="Calibri"/>
                <w:sz w:val="20"/>
                <w:szCs w:val="20"/>
                <w:lang w:eastAsia="zh-CN"/>
              </w:rPr>
            </w:pPr>
            <w:r w:rsidRPr="00226A3F">
              <w:rPr>
                <w:sz w:val="20"/>
                <w:szCs w:val="20"/>
              </w:rPr>
              <w:t>1</w:t>
            </w:r>
            <w:r w:rsidR="00341FEE">
              <w:rPr>
                <w:sz w:val="20"/>
                <w:szCs w:val="20"/>
              </w:rPr>
              <w:t>-*</w:t>
            </w:r>
          </w:p>
        </w:tc>
        <w:tc>
          <w:tcPr>
            <w:tcW w:w="1134" w:type="dxa"/>
            <w:tcBorders>
              <w:top w:val="nil"/>
              <w:left w:val="single" w:sz="4" w:space="0" w:color="000000"/>
              <w:bottom w:val="single" w:sz="4" w:space="0" w:color="auto"/>
              <w:right w:val="nil"/>
            </w:tcBorders>
            <w:vAlign w:val="bottom"/>
            <w:hideMark/>
          </w:tcPr>
          <w:p w14:paraId="354BC58C" w14:textId="77777777" w:rsidR="00A2456B" w:rsidRPr="00226A3F" w:rsidRDefault="00A2456B" w:rsidP="0088515B">
            <w:pPr>
              <w:suppressAutoHyphens/>
              <w:rPr>
                <w:rFonts w:cs="Calibri"/>
                <w:sz w:val="20"/>
                <w:szCs w:val="20"/>
                <w:lang w:eastAsia="zh-CN"/>
              </w:rPr>
            </w:pPr>
            <w:r w:rsidRPr="00226A3F">
              <w:rPr>
                <w:sz w:val="20"/>
                <w:szCs w:val="20"/>
              </w:rPr>
              <w:t>Required</w:t>
            </w:r>
          </w:p>
        </w:tc>
        <w:tc>
          <w:tcPr>
            <w:tcW w:w="3394" w:type="dxa"/>
            <w:tcBorders>
              <w:top w:val="nil"/>
              <w:left w:val="single" w:sz="4" w:space="0" w:color="000000"/>
              <w:bottom w:val="single" w:sz="4" w:space="0" w:color="auto"/>
              <w:right w:val="single" w:sz="8" w:space="0" w:color="000000"/>
            </w:tcBorders>
            <w:vAlign w:val="bottom"/>
            <w:hideMark/>
          </w:tcPr>
          <w:p w14:paraId="36E64FBF" w14:textId="7B10032C" w:rsidR="00A2456B" w:rsidRPr="00226A3F" w:rsidRDefault="007A5977" w:rsidP="007A5977">
            <w:pPr>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004854">
              <w:rPr>
                <w:sz w:val="20"/>
                <w:szCs w:val="20"/>
              </w:rPr>
              <w:t>8.1.2</w:t>
            </w:r>
            <w:r>
              <w:rPr>
                <w:sz w:val="20"/>
                <w:szCs w:val="20"/>
              </w:rPr>
              <w:fldChar w:fldCharType="end"/>
            </w:r>
            <w:r>
              <w:rPr>
                <w:sz w:val="20"/>
                <w:szCs w:val="20"/>
              </w:rPr>
              <w:t xml:space="preserve"> </w:t>
            </w:r>
            <w:proofErr w:type="spellStart"/>
            <w:r>
              <w:rPr>
                <w:sz w:val="20"/>
                <w:szCs w:val="20"/>
              </w:rPr>
              <w:t>loc_list</w:t>
            </w:r>
            <w:proofErr w:type="spellEnd"/>
          </w:p>
        </w:tc>
      </w:tr>
      <w:tr w:rsidR="00A2456B" w:rsidRPr="000F7EEA" w14:paraId="28D5B5C0"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3637D3C0" w14:textId="77777777" w:rsidR="00A2456B" w:rsidRPr="00226A3F" w:rsidRDefault="00A2456B" w:rsidP="0088515B">
            <w:pPr>
              <w:suppressAutoHyphens/>
              <w:rPr>
                <w:rFonts w:cs="Calibri"/>
                <w:sz w:val="20"/>
                <w:szCs w:val="20"/>
                <w:lang w:eastAsia="zh-CN"/>
              </w:rPr>
            </w:pPr>
            <w:r w:rsidRPr="00226A3F">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16C3411F" w14:textId="77777777" w:rsidR="00A2456B" w:rsidRPr="00226A3F" w:rsidRDefault="00A2456B" w:rsidP="0088515B">
            <w:pPr>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5BA609F7" w14:textId="77777777" w:rsidR="00A2456B" w:rsidRPr="00226A3F" w:rsidRDefault="00A2456B" w:rsidP="0088515B">
            <w:pPr>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0BD9426B" w14:textId="77777777" w:rsidR="00A2456B" w:rsidRPr="00226A3F" w:rsidRDefault="00A2456B" w:rsidP="00D05249">
            <w:pPr>
              <w:keepNext/>
              <w:suppressAutoHyphens/>
              <w:rPr>
                <w:rFonts w:cs="Calibri"/>
                <w:lang w:eastAsia="zh-CN"/>
              </w:rPr>
            </w:pPr>
            <w:r w:rsidRPr="00226A3F">
              <w:rPr>
                <w:sz w:val="20"/>
                <w:szCs w:val="20"/>
              </w:rPr>
              <w:t>-</w:t>
            </w:r>
          </w:p>
        </w:tc>
      </w:tr>
      <w:tr w:rsidR="00670B99" w:rsidRPr="000F7EEA" w14:paraId="636B0A39"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29AA470A" w14:textId="77777777" w:rsidR="00670B99" w:rsidRPr="00226A3F" w:rsidRDefault="00670B99" w:rsidP="0088515B">
            <w:pPr>
              <w:suppressAutoHyphens/>
              <w:rPr>
                <w:sz w:val="20"/>
                <w:szCs w:val="20"/>
              </w:rPr>
            </w:pPr>
            <w:proofErr w:type="spellStart"/>
            <w:r>
              <w:rPr>
                <w:sz w:val="20"/>
                <w:szCs w:val="20"/>
              </w:rPr>
              <w:t>femdata</w:t>
            </w:r>
            <w:proofErr w:type="spellEnd"/>
          </w:p>
        </w:tc>
        <w:tc>
          <w:tcPr>
            <w:tcW w:w="1853" w:type="dxa"/>
            <w:tcBorders>
              <w:top w:val="single" w:sz="4" w:space="0" w:color="auto"/>
              <w:left w:val="single" w:sz="4" w:space="0" w:color="auto"/>
              <w:bottom w:val="single" w:sz="4" w:space="0" w:color="auto"/>
              <w:right w:val="single" w:sz="4" w:space="0" w:color="auto"/>
            </w:tcBorders>
            <w:vAlign w:val="bottom"/>
          </w:tcPr>
          <w:p w14:paraId="04741EA2" w14:textId="77777777" w:rsidR="00670B99" w:rsidDel="009050D3" w:rsidRDefault="00670B99" w:rsidP="0088515B">
            <w:pPr>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75C7D1B7" w14:textId="77777777" w:rsidR="00670B99" w:rsidRPr="00226A3F" w:rsidRDefault="00670B99" w:rsidP="0088515B">
            <w:pPr>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0DC54169" w14:textId="77777777" w:rsidR="00670B99" w:rsidRPr="00226A3F" w:rsidRDefault="00670B99" w:rsidP="00D05249">
            <w:pPr>
              <w:keepNext/>
              <w:suppressAutoHyphens/>
              <w:rPr>
                <w:sz w:val="20"/>
                <w:szCs w:val="20"/>
              </w:rPr>
            </w:pPr>
            <w:r>
              <w:rPr>
                <w:sz w:val="20"/>
                <w:szCs w:val="20"/>
              </w:rPr>
              <w:t>-</w:t>
            </w:r>
          </w:p>
        </w:tc>
      </w:tr>
      <w:tr w:rsidR="00A2456B" w:rsidRPr="000F7EEA" w14:paraId="6B050B32"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tcPr>
          <w:p w14:paraId="1C740593" w14:textId="77777777" w:rsidR="00A2456B" w:rsidRPr="00226A3F" w:rsidRDefault="00A2456B" w:rsidP="0088515B">
            <w:pPr>
              <w:suppressAutoHyphens/>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853" w:type="dxa"/>
            <w:tcBorders>
              <w:top w:val="single" w:sz="4" w:space="0" w:color="auto"/>
              <w:left w:val="single" w:sz="4" w:space="0" w:color="auto"/>
              <w:bottom w:val="single" w:sz="4" w:space="0" w:color="auto"/>
              <w:right w:val="single" w:sz="4" w:space="0" w:color="auto"/>
            </w:tcBorders>
          </w:tcPr>
          <w:p w14:paraId="2A069C37" w14:textId="77777777" w:rsidR="00A2456B" w:rsidRPr="00226A3F" w:rsidRDefault="00A2456B" w:rsidP="0088515B">
            <w:pPr>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5AA3AC37" w14:textId="77777777" w:rsidR="00A2456B" w:rsidRPr="00226A3F" w:rsidRDefault="00A2456B" w:rsidP="0088515B">
            <w:pPr>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5412A9B3" w14:textId="05BA1693" w:rsidR="00A2456B" w:rsidRPr="00226A3F" w:rsidRDefault="00A2456B" w:rsidP="00D05249">
            <w:pPr>
              <w:keepNext/>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004854">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ins w:id="3440" w:author="Dr. Carsten Franke" w:date="2020-03-09T14:38:00Z">
              <w:r w:rsidR="00004854" w:rsidRPr="00004854">
                <w:rPr>
                  <w:sz w:val="20"/>
                  <w:szCs w:val="20"/>
                </w:rPr>
                <w:t xml:space="preserve">Custom Attributes </w:t>
              </w:r>
              <w:r w:rsidR="00004854" w:rsidRPr="007331A4">
                <w:lastRenderedPageBreak/>
                <w:t>list</w:t>
              </w:r>
            </w:ins>
            <w:del w:id="3441" w:author="Dr. Carsten Franke" w:date="2020-03-09T14:38:00Z">
              <w:r w:rsidR="007E2D34" w:rsidRPr="007E2D34" w:rsidDel="00004854">
                <w:rPr>
                  <w:sz w:val="20"/>
                  <w:szCs w:val="20"/>
                </w:rPr>
                <w:delText xml:space="preserve">Custom Attributes </w:delText>
              </w:r>
              <w:r w:rsidR="007E2D34" w:rsidRPr="007331A4" w:rsidDel="00004854">
                <w:delText>list</w:delText>
              </w:r>
            </w:del>
            <w:r w:rsidRPr="003D0E42">
              <w:rPr>
                <w:rFonts w:cs="Calibri"/>
                <w:sz w:val="20"/>
                <w:szCs w:val="20"/>
                <w:lang w:eastAsia="en-GB"/>
              </w:rPr>
              <w:fldChar w:fldCharType="end"/>
            </w:r>
          </w:p>
        </w:tc>
      </w:tr>
    </w:tbl>
    <w:p w14:paraId="3B8B6ED5" w14:textId="53C95C23" w:rsidR="00D05249" w:rsidRDefault="00D05249" w:rsidP="00F3716C">
      <w:pPr>
        <w:pStyle w:val="Beschriftung"/>
        <w:spacing w:before="120"/>
      </w:pPr>
      <w:bookmarkStart w:id="3442" w:name="_Toc3566527"/>
      <w:bookmarkStart w:id="3443" w:name="_Toc27753898"/>
      <w:r>
        <w:lastRenderedPageBreak/>
        <w:t xml:space="preserve">Table </w:t>
      </w:r>
      <w:ins w:id="3444" w:author="Dr. Carsten Franke" w:date="2020-03-09T16:02:00Z">
        <w:r w:rsidR="001D2A94">
          <w:fldChar w:fldCharType="begin"/>
        </w:r>
        <w:r w:rsidR="001D2A94">
          <w:instrText xml:space="preserve"> SEQ Table \* ARABIC </w:instrText>
        </w:r>
      </w:ins>
      <w:r w:rsidR="001D2A94">
        <w:fldChar w:fldCharType="separate"/>
      </w:r>
      <w:ins w:id="3445" w:author="Dr. Carsten Franke" w:date="2020-03-09T16:02:00Z">
        <w:r w:rsidR="001D2A94">
          <w:rPr>
            <w:noProof/>
          </w:rPr>
          <w:t>125</w:t>
        </w:r>
        <w:r w:rsidR="001D2A94">
          <w:fldChar w:fldCharType="end"/>
        </w:r>
      </w:ins>
      <w:del w:id="3446" w:author="Dr. Carsten Franke" w:date="2020-03-09T16:02:00Z">
        <w:r w:rsidDel="001D2A94">
          <w:fldChar w:fldCharType="begin"/>
        </w:r>
        <w:r w:rsidDel="001D2A94">
          <w:delInstrText xml:space="preserve"> SEQ Table \* ARABIC </w:delInstrText>
        </w:r>
        <w:r w:rsidDel="001D2A94">
          <w:fldChar w:fldCharType="separate"/>
        </w:r>
      </w:del>
      <w:del w:id="3447" w:author="Dr. Carsten Franke" w:date="2020-03-09T14:38:00Z">
        <w:r w:rsidR="007E2D34" w:rsidDel="00004854">
          <w:rPr>
            <w:noProof/>
          </w:rPr>
          <w:delText>123</w:delText>
        </w:r>
      </w:del>
      <w:del w:id="3448" w:author="Dr. Carsten Franke" w:date="2020-03-09T16:02:00Z">
        <w:r w:rsidDel="001D2A94">
          <w:fldChar w:fldCharType="end"/>
        </w:r>
      </w:del>
      <w:r w:rsidR="00AA1695">
        <w:t xml:space="preserve">: Nested elements of </w:t>
      </w:r>
      <w:r w:rsidR="00AA1695" w:rsidRPr="00AA1695">
        <w:rPr>
          <w:rStyle w:val="elementdeftypeChar"/>
          <w:b/>
        </w:rPr>
        <w:t>&lt;connection_1d/&gt;</w:t>
      </w:r>
      <w:bookmarkEnd w:id="3442"/>
      <w:bookmarkEnd w:id="3443"/>
    </w:p>
    <w:p w14:paraId="6F27A9FB" w14:textId="77777777" w:rsidR="00C107D0" w:rsidRPr="00226A3F" w:rsidRDefault="00C107D0" w:rsidP="00C107D0">
      <w:pPr>
        <w:pStyle w:val="berschrift5"/>
        <w:keepNext/>
        <w:spacing w:before="120" w:after="120"/>
        <w:rPr>
          <w:rFonts w:cs="Calibri"/>
          <w:kern w:val="22"/>
          <w:lang w:eastAsia="zh-CN"/>
        </w:rPr>
      </w:pPr>
      <w:r w:rsidRPr="00226A3F">
        <w:rPr>
          <w:kern w:val="22"/>
        </w:rPr>
        <w:t xml:space="preserve">Element </w:t>
      </w:r>
      <w:r w:rsidR="00194316">
        <w:rPr>
          <w:kern w:val="22"/>
        </w:rPr>
        <w:t>"</w:t>
      </w:r>
      <w:proofErr w:type="spellStart"/>
      <w:r w:rsidRPr="00226A3F">
        <w:rPr>
          <w:kern w:val="22"/>
        </w:rPr>
        <w:t>adhesive_line</w:t>
      </w:r>
      <w:proofErr w:type="spellEnd"/>
      <w:r w:rsidR="00194316">
        <w:rPr>
          <w:kern w:val="22"/>
        </w:rPr>
        <w:t>"</w:t>
      </w:r>
    </w:p>
    <w:p w14:paraId="5FB102C2" w14:textId="77777777" w:rsidR="00C107D0" w:rsidRPr="00226A3F" w:rsidRDefault="00C107D0" w:rsidP="00C107D0">
      <w:pPr>
        <w:spacing w:before="120"/>
        <w:rPr>
          <w:b/>
          <w:i/>
        </w:rPr>
      </w:pPr>
      <w:r w:rsidRPr="00226A3F">
        <w:t xml:space="preserve">For the </w:t>
      </w:r>
      <w:r w:rsidRPr="00226A3F">
        <w:rPr>
          <w:rFonts w:ascii="Courier New" w:hAnsi="Courier New" w:cs="Courier New"/>
          <w:b/>
          <w:i/>
          <w:sz w:val="18"/>
          <w:szCs w:val="18"/>
        </w:rPr>
        <w:t>&lt;</w:t>
      </w:r>
      <w:proofErr w:type="spellStart"/>
      <w:r w:rsidRPr="00226A3F">
        <w:rPr>
          <w:rFonts w:ascii="Courier New" w:hAnsi="Courier New" w:cs="Courier New"/>
          <w:b/>
          <w:i/>
          <w:sz w:val="18"/>
          <w:szCs w:val="18"/>
        </w:rPr>
        <w:t>adhesive_line</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jc w:val="center"/>
        <w:tblLayout w:type="fixed"/>
        <w:tblLook w:val="04A0" w:firstRow="1" w:lastRow="0" w:firstColumn="1" w:lastColumn="0" w:noHBand="0" w:noVBand="1"/>
      </w:tblPr>
      <w:tblGrid>
        <w:gridCol w:w="1271"/>
        <w:gridCol w:w="1559"/>
        <w:gridCol w:w="1559"/>
        <w:gridCol w:w="1276"/>
        <w:gridCol w:w="2855"/>
      </w:tblGrid>
      <w:tr w:rsidR="00C107D0" w:rsidRPr="000F7EEA" w14:paraId="5EE374AF" w14:textId="77777777" w:rsidTr="00D05249">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24C3C0FE" w14:textId="77777777" w:rsidR="00C107D0" w:rsidRPr="00226A3F" w:rsidRDefault="00C107D0" w:rsidP="0088515B">
            <w:pPr>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04CF9510" w14:textId="77777777" w:rsidR="00C107D0" w:rsidRPr="00226A3F" w:rsidRDefault="00C107D0" w:rsidP="0088515B">
            <w:pPr>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2A96308D" w14:textId="77777777" w:rsidR="00C107D0" w:rsidRPr="00226A3F" w:rsidRDefault="00C107D0" w:rsidP="0088515B">
            <w:pPr>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ED14B5E" w14:textId="77777777" w:rsidR="00C107D0" w:rsidRPr="00226A3F" w:rsidRDefault="003C5489" w:rsidP="0088515B">
            <w:pPr>
              <w:suppressAutoHyphens/>
              <w:rPr>
                <w:rFonts w:cs="Calibri"/>
                <w:b/>
                <w:i/>
                <w:lang w:eastAsia="zh-CN"/>
              </w:rPr>
            </w:pPr>
            <w:r>
              <w:rPr>
                <w:b/>
                <w:i/>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E452D31" w14:textId="77777777" w:rsidR="00C107D0" w:rsidRPr="00226A3F" w:rsidRDefault="00C107D0" w:rsidP="0088515B">
            <w:pPr>
              <w:suppressAutoHyphens/>
              <w:rPr>
                <w:rFonts w:cs="Calibri"/>
                <w:lang w:eastAsia="zh-CN"/>
              </w:rPr>
            </w:pPr>
            <w:r w:rsidRPr="00226A3F">
              <w:rPr>
                <w:b/>
                <w:i/>
              </w:rPr>
              <w:t>Constraint</w:t>
            </w:r>
          </w:p>
        </w:tc>
      </w:tr>
      <w:tr w:rsidR="00C107D0" w:rsidRPr="000F7EEA" w14:paraId="2924E502" w14:textId="77777777" w:rsidTr="00D05249">
        <w:trPr>
          <w:trHeight w:val="284"/>
          <w:jc w:val="center"/>
        </w:trPr>
        <w:tc>
          <w:tcPr>
            <w:tcW w:w="1271" w:type="dxa"/>
            <w:tcBorders>
              <w:top w:val="dotted" w:sz="4" w:space="0" w:color="000000"/>
              <w:left w:val="single" w:sz="8" w:space="0" w:color="000000"/>
              <w:bottom w:val="single" w:sz="8" w:space="0" w:color="000000"/>
              <w:right w:val="nil"/>
            </w:tcBorders>
            <w:hideMark/>
          </w:tcPr>
          <w:p w14:paraId="57004D24" w14:textId="77777777" w:rsidR="00C107D0" w:rsidRPr="00226A3F" w:rsidRDefault="00C107D0" w:rsidP="0088515B">
            <w:pPr>
              <w:suppressAutoHyphens/>
              <w:rPr>
                <w:sz w:val="20"/>
                <w:szCs w:val="20"/>
              </w:rPr>
            </w:pPr>
            <w:r>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419C49AD" w14:textId="77777777" w:rsidR="00C107D0" w:rsidRPr="00226A3F" w:rsidRDefault="00C107D0" w:rsidP="0088515B">
            <w:pPr>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23C34565" w14:textId="77777777" w:rsidR="00C107D0" w:rsidRPr="00226A3F" w:rsidRDefault="00C107D0" w:rsidP="0088515B">
            <w:pPr>
              <w:suppressAutoHyphens/>
              <w:rPr>
                <w:sz w:val="20"/>
                <w:szCs w:val="20"/>
              </w:rPr>
            </w:pPr>
            <w:r w:rsidRPr="00666FDF">
              <w:rPr>
                <w:sz w:val="20"/>
                <w:szCs w:val="20"/>
              </w:rPr>
              <w:t>&gt;</w:t>
            </w:r>
            <w:r>
              <w:rPr>
                <w:sz w:val="20"/>
                <w:szCs w:val="20"/>
              </w:rPr>
              <w:t xml:space="preserve"> 0</w:t>
            </w:r>
          </w:p>
        </w:tc>
        <w:tc>
          <w:tcPr>
            <w:tcW w:w="1276" w:type="dxa"/>
            <w:tcBorders>
              <w:top w:val="dotted" w:sz="4" w:space="0" w:color="000000"/>
              <w:left w:val="single" w:sz="4" w:space="0" w:color="000000"/>
              <w:bottom w:val="single" w:sz="8" w:space="0" w:color="000000"/>
              <w:right w:val="nil"/>
            </w:tcBorders>
            <w:hideMark/>
          </w:tcPr>
          <w:p w14:paraId="1549FB7A" w14:textId="77777777" w:rsidR="00C107D0" w:rsidRPr="00226A3F" w:rsidRDefault="00C107D0" w:rsidP="0088515B">
            <w:pPr>
              <w:suppressAutoHyphens/>
              <w:rPr>
                <w:sz w:val="20"/>
                <w:szCs w:val="20"/>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52412B3F" w14:textId="77777777" w:rsidR="00C107D0" w:rsidRPr="00226A3F" w:rsidRDefault="00C107D0" w:rsidP="0088515B">
            <w:pPr>
              <w:suppressAutoHyphens/>
              <w:rPr>
                <w:sz w:val="20"/>
                <w:szCs w:val="20"/>
              </w:rPr>
            </w:pPr>
            <w:r>
              <w:rPr>
                <w:sz w:val="20"/>
                <w:szCs w:val="20"/>
              </w:rPr>
              <w:t>-</w:t>
            </w:r>
          </w:p>
        </w:tc>
      </w:tr>
      <w:tr w:rsidR="00C107D0" w:rsidRPr="000F7EEA" w14:paraId="09DBB1C2" w14:textId="77777777" w:rsidTr="00D05249">
        <w:trPr>
          <w:jc w:val="center"/>
        </w:trPr>
        <w:tc>
          <w:tcPr>
            <w:tcW w:w="1271" w:type="dxa"/>
            <w:tcBorders>
              <w:top w:val="dotted" w:sz="4" w:space="0" w:color="000000"/>
              <w:left w:val="single" w:sz="8" w:space="0" w:color="000000"/>
              <w:bottom w:val="dotted" w:sz="4" w:space="0" w:color="000000"/>
              <w:right w:val="nil"/>
            </w:tcBorders>
            <w:hideMark/>
          </w:tcPr>
          <w:p w14:paraId="07723E65" w14:textId="77777777" w:rsidR="00C107D0" w:rsidRPr="00226A3F" w:rsidRDefault="00C107D0" w:rsidP="0088515B">
            <w:pPr>
              <w:suppressAutoHyphens/>
              <w:rPr>
                <w:rFonts w:cs="Calibri"/>
                <w:sz w:val="20"/>
                <w:szCs w:val="20"/>
                <w:lang w:eastAsia="zh-CN"/>
              </w:rPr>
            </w:pPr>
            <w:r w:rsidRPr="00226A3F">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44D052CD" w14:textId="77777777" w:rsidR="00C107D0" w:rsidRPr="00226A3F" w:rsidRDefault="00C107D0" w:rsidP="0088515B">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07055F76" w14:textId="77777777" w:rsidR="00C107D0" w:rsidRPr="00226A3F" w:rsidRDefault="00C107D0" w:rsidP="0088515B">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742BF54D"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556E7718" w14:textId="77777777" w:rsidR="00C107D0" w:rsidRPr="00226A3F" w:rsidRDefault="00C107D0" w:rsidP="0088515B">
            <w:pPr>
              <w:suppressAutoHyphens/>
              <w:rPr>
                <w:rFonts w:cs="Calibri"/>
                <w:lang w:eastAsia="zh-CN"/>
              </w:rPr>
            </w:pPr>
            <w:r w:rsidRPr="00226A3F">
              <w:rPr>
                <w:sz w:val="20"/>
                <w:szCs w:val="20"/>
              </w:rPr>
              <w:t>-</w:t>
            </w:r>
          </w:p>
        </w:tc>
      </w:tr>
      <w:tr w:rsidR="00C107D0" w:rsidRPr="000F7EEA" w14:paraId="2B2033DD" w14:textId="77777777" w:rsidTr="00D05249">
        <w:trPr>
          <w:jc w:val="center"/>
        </w:trPr>
        <w:tc>
          <w:tcPr>
            <w:tcW w:w="1271" w:type="dxa"/>
            <w:tcBorders>
              <w:top w:val="dotted" w:sz="4" w:space="0" w:color="000000"/>
              <w:left w:val="single" w:sz="8" w:space="0" w:color="000000"/>
              <w:bottom w:val="single" w:sz="8" w:space="0" w:color="000000"/>
              <w:right w:val="nil"/>
            </w:tcBorders>
            <w:hideMark/>
          </w:tcPr>
          <w:p w14:paraId="4C3F1161" w14:textId="77777777" w:rsidR="00C107D0" w:rsidRPr="00226A3F" w:rsidRDefault="00C107D0" w:rsidP="0088515B">
            <w:pPr>
              <w:suppressAutoHyphens/>
              <w:rPr>
                <w:rFonts w:cs="Calibri"/>
                <w:sz w:val="20"/>
                <w:szCs w:val="20"/>
                <w:lang w:eastAsia="zh-CN"/>
              </w:rPr>
            </w:pPr>
            <w:r w:rsidRPr="00226A3F">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2A8A8F08" w14:textId="77777777" w:rsidR="00C107D0" w:rsidRPr="00226A3F" w:rsidRDefault="00C107D0" w:rsidP="0088515B">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209DE2C0" w14:textId="77777777" w:rsidR="00C107D0" w:rsidRPr="00226A3F" w:rsidRDefault="00C107D0" w:rsidP="0088515B">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6410A61B"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6DC14926" w14:textId="77777777" w:rsidR="00C107D0" w:rsidRPr="00226A3F" w:rsidRDefault="00C107D0" w:rsidP="0088515B">
            <w:pPr>
              <w:suppressAutoHyphens/>
              <w:rPr>
                <w:rFonts w:cs="Calibri"/>
                <w:lang w:eastAsia="zh-CN"/>
              </w:rPr>
            </w:pPr>
            <w:r w:rsidRPr="00226A3F">
              <w:rPr>
                <w:sz w:val="20"/>
                <w:szCs w:val="20"/>
              </w:rPr>
              <w:t>-</w:t>
            </w:r>
          </w:p>
        </w:tc>
      </w:tr>
      <w:tr w:rsidR="00C107D0" w:rsidRPr="000F7EEA" w14:paraId="3FF92DC0" w14:textId="77777777" w:rsidTr="00D05249">
        <w:trPr>
          <w:jc w:val="center"/>
        </w:trPr>
        <w:tc>
          <w:tcPr>
            <w:tcW w:w="1271" w:type="dxa"/>
            <w:tcBorders>
              <w:top w:val="nil"/>
              <w:left w:val="single" w:sz="8" w:space="0" w:color="000000"/>
              <w:bottom w:val="single" w:sz="8" w:space="0" w:color="000000"/>
              <w:right w:val="nil"/>
            </w:tcBorders>
            <w:hideMark/>
          </w:tcPr>
          <w:p w14:paraId="0D725EE9" w14:textId="77777777" w:rsidR="00C107D0" w:rsidRPr="00226A3F" w:rsidRDefault="00C107D0" w:rsidP="0088515B">
            <w:pPr>
              <w:suppressAutoHyphens/>
              <w:rPr>
                <w:rFonts w:cs="Calibri"/>
                <w:sz w:val="20"/>
                <w:szCs w:val="20"/>
                <w:lang w:eastAsia="zh-CN"/>
              </w:rPr>
            </w:pPr>
            <w:r>
              <w:rPr>
                <w:sz w:val="20"/>
                <w:szCs w:val="20"/>
              </w:rPr>
              <w:t>material</w:t>
            </w:r>
          </w:p>
        </w:tc>
        <w:tc>
          <w:tcPr>
            <w:tcW w:w="1559" w:type="dxa"/>
            <w:tcBorders>
              <w:top w:val="nil"/>
              <w:left w:val="single" w:sz="4" w:space="0" w:color="000000"/>
              <w:bottom w:val="single" w:sz="8" w:space="0" w:color="000000"/>
              <w:right w:val="nil"/>
            </w:tcBorders>
            <w:hideMark/>
          </w:tcPr>
          <w:p w14:paraId="77AFB7E7" w14:textId="77777777" w:rsidR="00C107D0" w:rsidRPr="00226A3F" w:rsidRDefault="00C107D0" w:rsidP="0088515B">
            <w:pPr>
              <w:suppressAutoHyphens/>
              <w:rPr>
                <w:rFonts w:cs="Calibri"/>
                <w:sz w:val="20"/>
                <w:szCs w:val="20"/>
                <w:lang w:eastAsia="zh-CN"/>
              </w:rPr>
            </w:pPr>
            <w:r w:rsidRPr="00226A3F">
              <w:rPr>
                <w:sz w:val="20"/>
                <w:szCs w:val="20"/>
              </w:rPr>
              <w:t>Alphanumeric</w:t>
            </w:r>
          </w:p>
        </w:tc>
        <w:tc>
          <w:tcPr>
            <w:tcW w:w="1559" w:type="dxa"/>
            <w:tcBorders>
              <w:top w:val="nil"/>
              <w:left w:val="single" w:sz="4" w:space="0" w:color="000000"/>
              <w:bottom w:val="single" w:sz="8" w:space="0" w:color="000000"/>
              <w:right w:val="nil"/>
            </w:tcBorders>
            <w:hideMark/>
          </w:tcPr>
          <w:p w14:paraId="2B2F2004" w14:textId="77777777" w:rsidR="00C107D0" w:rsidRPr="00226A3F" w:rsidRDefault="00443C08" w:rsidP="0088515B">
            <w:pPr>
              <w:suppressAutoHyphens/>
              <w:rPr>
                <w:rFonts w:cs="Calibri"/>
                <w:sz w:val="20"/>
                <w:szCs w:val="20"/>
                <w:lang w:eastAsia="zh-CN"/>
              </w:rPr>
            </w:pPr>
            <w:r w:rsidRPr="00226A3F">
              <w:rPr>
                <w:sz w:val="20"/>
                <w:szCs w:val="20"/>
              </w:rPr>
              <w:t>Alphanumeric</w:t>
            </w:r>
          </w:p>
        </w:tc>
        <w:tc>
          <w:tcPr>
            <w:tcW w:w="1276" w:type="dxa"/>
            <w:tcBorders>
              <w:top w:val="nil"/>
              <w:left w:val="single" w:sz="4" w:space="0" w:color="000000"/>
              <w:bottom w:val="single" w:sz="8" w:space="0" w:color="000000"/>
              <w:right w:val="nil"/>
            </w:tcBorders>
            <w:hideMark/>
          </w:tcPr>
          <w:p w14:paraId="49EC001C"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nil"/>
              <w:left w:val="single" w:sz="4" w:space="0" w:color="000000"/>
              <w:bottom w:val="single" w:sz="8" w:space="0" w:color="000000"/>
              <w:right w:val="single" w:sz="8" w:space="0" w:color="000000"/>
            </w:tcBorders>
          </w:tcPr>
          <w:p w14:paraId="7DCD1706" w14:textId="77777777" w:rsidR="00C107D0" w:rsidRPr="00226A3F" w:rsidRDefault="009436D3" w:rsidP="0088515B">
            <w:pPr>
              <w:keepNext/>
              <w:suppressAutoHyphens/>
              <w:rPr>
                <w:rFonts w:cs="Calibri"/>
                <w:sz w:val="20"/>
                <w:szCs w:val="20"/>
                <w:lang w:eastAsia="zh-CN"/>
              </w:rPr>
            </w:pPr>
            <w:r>
              <w:rPr>
                <w:rFonts w:cs="Calibri"/>
                <w:sz w:val="20"/>
                <w:szCs w:val="20"/>
                <w:lang w:eastAsia="zh-CN"/>
              </w:rPr>
              <w:t>-</w:t>
            </w:r>
          </w:p>
        </w:tc>
      </w:tr>
    </w:tbl>
    <w:p w14:paraId="555D003B" w14:textId="37B95337" w:rsidR="00C107D0" w:rsidRDefault="00C107D0" w:rsidP="00D05249">
      <w:pPr>
        <w:pStyle w:val="Beschriftung"/>
        <w:spacing w:before="120"/>
        <w:rPr>
          <w:rFonts w:ascii="Courier New" w:hAnsi="Courier New"/>
          <w:sz w:val="18"/>
          <w:szCs w:val="18"/>
        </w:rPr>
      </w:pPr>
      <w:bookmarkStart w:id="3449" w:name="_Toc3566528"/>
      <w:bookmarkStart w:id="3450" w:name="_Toc27753899"/>
      <w:r>
        <w:t xml:space="preserve">Table </w:t>
      </w:r>
      <w:ins w:id="3451" w:author="Dr. Carsten Franke" w:date="2020-03-09T16:02:00Z">
        <w:r w:rsidR="001D2A94">
          <w:fldChar w:fldCharType="begin"/>
        </w:r>
        <w:r w:rsidR="001D2A94">
          <w:instrText xml:space="preserve"> SEQ Table \* ARABIC </w:instrText>
        </w:r>
      </w:ins>
      <w:r w:rsidR="001D2A94">
        <w:fldChar w:fldCharType="separate"/>
      </w:r>
      <w:ins w:id="3452" w:author="Dr. Carsten Franke" w:date="2020-03-09T16:02:00Z">
        <w:r w:rsidR="001D2A94">
          <w:rPr>
            <w:noProof/>
          </w:rPr>
          <w:t>126</w:t>
        </w:r>
        <w:r w:rsidR="001D2A94">
          <w:fldChar w:fldCharType="end"/>
        </w:r>
      </w:ins>
      <w:del w:id="3453" w:author="Dr. Carsten Franke" w:date="2020-03-09T16:02:00Z">
        <w:r w:rsidR="00D43112" w:rsidDel="001D2A94">
          <w:fldChar w:fldCharType="begin"/>
        </w:r>
        <w:r w:rsidR="00D43112" w:rsidDel="001D2A94">
          <w:delInstrText xml:space="preserve"> SEQ Table \* ARABIC </w:delInstrText>
        </w:r>
        <w:r w:rsidR="00D43112" w:rsidDel="001D2A94">
          <w:fldChar w:fldCharType="separate"/>
        </w:r>
      </w:del>
      <w:del w:id="3454" w:author="Dr. Carsten Franke" w:date="2020-03-09T14:38:00Z">
        <w:r w:rsidR="007E2D34" w:rsidDel="00004854">
          <w:rPr>
            <w:noProof/>
          </w:rPr>
          <w:delText>124</w:delText>
        </w:r>
      </w:del>
      <w:del w:id="3455" w:author="Dr. Carsten Franke" w:date="2020-03-09T16:02:00Z">
        <w:r w:rsidR="00D43112" w:rsidDel="001D2A94">
          <w:fldChar w:fldCharType="end"/>
        </w:r>
      </w:del>
      <w:r>
        <w:t xml:space="preserve">: Attributes of element </w:t>
      </w:r>
      <w:r w:rsidRPr="00D66FF0">
        <w:rPr>
          <w:rFonts w:ascii="Courier New" w:hAnsi="Courier New" w:cs="Courier New"/>
          <w:bCs w:val="0"/>
          <w:i/>
          <w:sz w:val="18"/>
          <w:szCs w:val="18"/>
        </w:rPr>
        <w:t>&lt;</w:t>
      </w:r>
      <w:proofErr w:type="spellStart"/>
      <w:r w:rsidRPr="00D66FF0">
        <w:rPr>
          <w:rFonts w:ascii="Courier New" w:hAnsi="Courier New" w:cs="Courier New"/>
          <w:bCs w:val="0"/>
          <w:i/>
          <w:sz w:val="18"/>
          <w:szCs w:val="18"/>
        </w:rPr>
        <w:t>adhesive_line</w:t>
      </w:r>
      <w:proofErr w:type="spellEnd"/>
      <w:r w:rsidRPr="00D66FF0">
        <w:rPr>
          <w:rFonts w:ascii="Courier New" w:hAnsi="Courier New" w:cs="Courier New"/>
          <w:bCs w:val="0"/>
          <w:i/>
          <w:sz w:val="18"/>
          <w:szCs w:val="18"/>
        </w:rPr>
        <w:t>/&gt;</w:t>
      </w:r>
      <w:bookmarkEnd w:id="3449"/>
      <w:bookmarkEnd w:id="3450"/>
    </w:p>
    <w:p w14:paraId="6BDEBD55" w14:textId="77777777" w:rsidR="00C107D0" w:rsidRPr="006C220A" w:rsidRDefault="00C107D0" w:rsidP="00F72843">
      <w:pPr>
        <w:pStyle w:val="Listenabsatz"/>
        <w:numPr>
          <w:ilvl w:val="0"/>
          <w:numId w:val="46"/>
        </w:numPr>
        <w:spacing w:before="120"/>
        <w:jc w:val="both"/>
        <w:rPr>
          <w:rFonts w:ascii="Courier New" w:hAnsi="Courier New" w:cs="Calibri"/>
          <w:sz w:val="18"/>
          <w:szCs w:val="18"/>
          <w:lang w:val="en-US" w:eastAsia="zh-CN"/>
        </w:rPr>
      </w:pPr>
      <w:r w:rsidRPr="00AA1695">
        <w:rPr>
          <w:rStyle w:val="elementdeftypeChar"/>
        </w:rPr>
        <w:t>base</w:t>
      </w:r>
      <w:r w:rsidRPr="006C220A">
        <w:rPr>
          <w:lang w:val="en-US"/>
        </w:rPr>
        <w:t xml:space="preserve">: the index of the flange partner, which the robot applies the adhesive to, before the flange partners are fitted together. </w:t>
      </w:r>
    </w:p>
    <w:p w14:paraId="5B126747" w14:textId="77777777" w:rsidR="00C107D0" w:rsidRPr="006C220A" w:rsidRDefault="00C107D0" w:rsidP="00B90690">
      <w:pPr>
        <w:pStyle w:val="Listenabsatz"/>
        <w:numPr>
          <w:ilvl w:val="0"/>
          <w:numId w:val="46"/>
        </w:numPr>
        <w:spacing w:before="120"/>
        <w:rPr>
          <w:rFonts w:ascii="Courier New" w:hAnsi="Courier New" w:cs="Calibri"/>
          <w:sz w:val="18"/>
          <w:szCs w:val="18"/>
          <w:lang w:val="en-US" w:eastAsia="zh-CN"/>
        </w:rPr>
      </w:pPr>
      <w:r w:rsidRPr="00AA1695">
        <w:rPr>
          <w:rStyle w:val="elementdeftypeChar"/>
        </w:rPr>
        <w:t>width</w:t>
      </w:r>
      <w:r w:rsidRPr="006C220A">
        <w:rPr>
          <w:lang w:val="en-US"/>
        </w:rPr>
        <w:t>: the width of the adhesive</w:t>
      </w:r>
    </w:p>
    <w:p w14:paraId="6C11034E" w14:textId="77777777" w:rsidR="00C107D0" w:rsidRPr="006C220A" w:rsidRDefault="00C107D0" w:rsidP="00B90690">
      <w:pPr>
        <w:pStyle w:val="Listenabsatz"/>
        <w:numPr>
          <w:ilvl w:val="0"/>
          <w:numId w:val="46"/>
        </w:numPr>
        <w:spacing w:before="120"/>
        <w:rPr>
          <w:rFonts w:ascii="Courier New" w:hAnsi="Courier New"/>
          <w:sz w:val="18"/>
          <w:szCs w:val="18"/>
          <w:lang w:val="en-US"/>
        </w:rPr>
      </w:pPr>
      <w:r w:rsidRPr="00AA1695">
        <w:rPr>
          <w:rStyle w:val="elementdeftypeChar"/>
        </w:rPr>
        <w:t>thickness</w:t>
      </w:r>
      <w:r w:rsidRPr="006C220A">
        <w:rPr>
          <w:lang w:val="en-US"/>
        </w:rPr>
        <w:t>: the height of the adhesive</w:t>
      </w:r>
    </w:p>
    <w:p w14:paraId="63B8B27B" w14:textId="77777777" w:rsidR="00C107D0" w:rsidRDefault="00C107D0" w:rsidP="00F72843">
      <w:pPr>
        <w:pStyle w:val="Listenabsatz"/>
        <w:numPr>
          <w:ilvl w:val="0"/>
          <w:numId w:val="46"/>
        </w:numPr>
        <w:spacing w:before="120"/>
        <w:jc w:val="both"/>
      </w:pPr>
      <w:r w:rsidRPr="00AA1695">
        <w:rPr>
          <w:rStyle w:val="elementdeftypeChar"/>
        </w:rPr>
        <w:t>material</w:t>
      </w:r>
      <w:r w:rsidRPr="006C220A">
        <w:rPr>
          <w:lang w:val="en-US"/>
        </w:rPr>
        <w:t xml:space="preserve">: the name of the adhesive material according to CAD/PDM. For CAE applications, another label from a reduced data base may be applicable. </w:t>
      </w:r>
      <w:r>
        <w:t xml:space="preserve">This is </w:t>
      </w:r>
      <w:proofErr w:type="spellStart"/>
      <w:r>
        <w:t>to</w:t>
      </w:r>
      <w:proofErr w:type="spellEnd"/>
      <w:r>
        <w:t xml:space="preserve"> be </w:t>
      </w:r>
      <w:proofErr w:type="spellStart"/>
      <w:r>
        <w:t>stored</w:t>
      </w:r>
      <w:proofErr w:type="spellEnd"/>
      <w:r>
        <w:t xml:space="preserve"> in &lt;appdata/&gt;, </w:t>
      </w:r>
      <w:proofErr w:type="spellStart"/>
      <w:r>
        <w:t>then</w:t>
      </w:r>
      <w:proofErr w:type="spellEnd"/>
      <w:r>
        <w:t xml:space="preserve">. </w:t>
      </w:r>
    </w:p>
    <w:p w14:paraId="3FA40F4C" w14:textId="77777777" w:rsidR="00C107D0" w:rsidRDefault="00C107D0" w:rsidP="00F72843">
      <w:pPr>
        <w:spacing w:before="120"/>
        <w:jc w:val="both"/>
      </w:pPr>
      <w:r>
        <w:t>All attributes of this connection are optional for import to CAD or CAE processors. However, specific FE solvers may declare some of them to be mandatory.</w:t>
      </w:r>
    </w:p>
    <w:p w14:paraId="13EB9EB2" w14:textId="77777777" w:rsidR="00FD3FB5" w:rsidRPr="00FD3FB5" w:rsidRDefault="00C107D0" w:rsidP="00F72843">
      <w:pPr>
        <w:pStyle w:val="berschrift5"/>
        <w:keepNext/>
        <w:jc w:val="both"/>
        <w:rPr>
          <w:b w:val="0"/>
          <w:bCs w:val="0"/>
          <w:i w:val="0"/>
          <w:iCs w:val="0"/>
          <w:sz w:val="22"/>
          <w:szCs w:val="24"/>
          <w:lang w:val="en-US"/>
        </w:rPr>
      </w:pPr>
      <w:r w:rsidRPr="00FD3FB5">
        <w:rPr>
          <w:b w:val="0"/>
          <w:bCs w:val="0"/>
          <w:i w:val="0"/>
          <w:iCs w:val="0"/>
          <w:sz w:val="22"/>
          <w:szCs w:val="24"/>
          <w:lang w:val="en-US"/>
        </w:rPr>
        <w:t xml:space="preserve">General defaults are: 0 for numeric values, </w:t>
      </w:r>
      <w:r w:rsidR="00194316">
        <w:rPr>
          <w:b w:val="0"/>
          <w:bCs w:val="0"/>
          <w:i w:val="0"/>
          <w:iCs w:val="0"/>
          <w:sz w:val="22"/>
          <w:szCs w:val="24"/>
          <w:lang w:val="en-US"/>
        </w:rPr>
        <w:t>""</w:t>
      </w:r>
      <w:r w:rsidRPr="00FD3FB5">
        <w:rPr>
          <w:b w:val="0"/>
          <w:bCs w:val="0"/>
          <w:i w:val="0"/>
          <w:iCs w:val="0"/>
          <w:sz w:val="22"/>
          <w:szCs w:val="24"/>
          <w:lang w:val="en-US"/>
        </w:rPr>
        <w:t xml:space="preserve"> for strings. However, these def</w:t>
      </w:r>
      <w:r w:rsidR="00FD3FB5" w:rsidRPr="00FD3FB5">
        <w:rPr>
          <w:b w:val="0"/>
          <w:bCs w:val="0"/>
          <w:i w:val="0"/>
          <w:iCs w:val="0"/>
          <w:sz w:val="22"/>
          <w:szCs w:val="24"/>
          <w:lang w:val="en-US"/>
        </w:rPr>
        <w:t xml:space="preserve">aults are not </w:t>
      </w:r>
      <w:r w:rsidR="00A2456B">
        <w:rPr>
          <w:b w:val="0"/>
          <w:bCs w:val="0"/>
          <w:i w:val="0"/>
          <w:iCs w:val="0"/>
          <w:sz w:val="22"/>
          <w:szCs w:val="24"/>
          <w:lang w:val="en-US"/>
        </w:rPr>
        <w:t xml:space="preserve">always </w:t>
      </w:r>
      <w:r w:rsidR="00FD3FB5" w:rsidRPr="00FD3FB5">
        <w:rPr>
          <w:b w:val="0"/>
          <w:bCs w:val="0"/>
          <w:i w:val="0"/>
          <w:iCs w:val="0"/>
          <w:sz w:val="22"/>
          <w:szCs w:val="24"/>
          <w:lang w:val="en-US"/>
        </w:rPr>
        <w:t>useful for CAE.</w:t>
      </w:r>
    </w:p>
    <w:p w14:paraId="5133BC19" w14:textId="77777777" w:rsidR="00C107D0" w:rsidRPr="00226A3F" w:rsidRDefault="00C107D0" w:rsidP="00C107D0">
      <w:pPr>
        <w:pStyle w:val="berschrift5"/>
        <w:keepNext/>
        <w:rPr>
          <w:kern w:val="22"/>
        </w:rPr>
      </w:pPr>
      <w:r w:rsidRPr="00226A3F">
        <w:rPr>
          <w:kern w:val="22"/>
        </w:rPr>
        <w:t xml:space="preserve">Element </w:t>
      </w:r>
      <w:r w:rsidR="00194316">
        <w:rPr>
          <w:kern w:val="22"/>
        </w:rPr>
        <w:t>"</w:t>
      </w:r>
      <w:proofErr w:type="spellStart"/>
      <w:r w:rsidRPr="00226A3F">
        <w:rPr>
          <w:kern w:val="22"/>
        </w:rPr>
        <w:t>loc_list</w:t>
      </w:r>
      <w:proofErr w:type="spellEnd"/>
      <w:r w:rsidR="00194316">
        <w:rPr>
          <w:kern w:val="22"/>
        </w:rPr>
        <w:t>"</w:t>
      </w:r>
    </w:p>
    <w:p w14:paraId="48C3F614" w14:textId="2A987D90" w:rsidR="00C107D0" w:rsidRPr="009C0E9B" w:rsidRDefault="00C107D0" w:rsidP="00C107D0">
      <w:pPr>
        <w:rPr>
          <w:szCs w:val="22"/>
        </w:rPr>
      </w:pPr>
      <w:r w:rsidRPr="009C0E9B">
        <w:rPr>
          <w:szCs w:val="22"/>
        </w:rPr>
        <w:t>This follows the same syntax as defined in</w:t>
      </w:r>
      <w:r w:rsidR="00D54746">
        <w:rPr>
          <w:szCs w:val="22"/>
        </w:rPr>
        <w:t xml:space="preserve"> section </w:t>
      </w:r>
      <w:r w:rsidR="00D54746">
        <w:rPr>
          <w:szCs w:val="22"/>
        </w:rPr>
        <w:fldChar w:fldCharType="begin"/>
      </w:r>
      <w:r w:rsidR="00D54746">
        <w:rPr>
          <w:szCs w:val="22"/>
        </w:rPr>
        <w:instrText xml:space="preserve"> REF _Ref414571413 \r \h </w:instrText>
      </w:r>
      <w:r w:rsidR="00D54746">
        <w:rPr>
          <w:szCs w:val="22"/>
        </w:rPr>
      </w:r>
      <w:r w:rsidR="00D54746">
        <w:rPr>
          <w:szCs w:val="22"/>
        </w:rPr>
        <w:fldChar w:fldCharType="separate"/>
      </w:r>
      <w:r w:rsidR="00004854">
        <w:rPr>
          <w:szCs w:val="22"/>
        </w:rPr>
        <w:t>8.1.2</w:t>
      </w:r>
      <w:r w:rsidR="00D54746">
        <w:rPr>
          <w:szCs w:val="22"/>
        </w:rPr>
        <w:fldChar w:fldCharType="end"/>
      </w:r>
      <w:r w:rsidR="00D54746">
        <w:rPr>
          <w:szCs w:val="22"/>
        </w:rPr>
        <w:t> </w:t>
      </w:r>
      <w:r w:rsidR="000625C2">
        <w:rPr>
          <w:szCs w:val="22"/>
        </w:rPr>
        <w:fldChar w:fldCharType="begin"/>
      </w:r>
      <w:r w:rsidR="000625C2">
        <w:rPr>
          <w:szCs w:val="22"/>
        </w:rPr>
        <w:instrText xml:space="preserve"> REF _Ref429050458 \h </w:instrText>
      </w:r>
      <w:r w:rsidR="000625C2">
        <w:rPr>
          <w:szCs w:val="22"/>
        </w:rPr>
      </w:r>
      <w:r w:rsidR="000625C2">
        <w:rPr>
          <w:szCs w:val="22"/>
        </w:rPr>
        <w:fldChar w:fldCharType="separate"/>
      </w:r>
      <w:ins w:id="3456" w:author="Dr. Carsten Franke" w:date="2020-03-09T14:39:00Z">
        <w:r w:rsidR="00004854" w:rsidRPr="007055D9">
          <w:t>L</w:t>
        </w:r>
        <w:r w:rsidR="00004854">
          <w:t>ocation</w:t>
        </w:r>
      </w:ins>
      <w:del w:id="3457" w:author="Dr. Carsten Franke" w:date="2020-03-09T14:39:00Z">
        <w:r w:rsidR="007E2D34" w:rsidRPr="007055D9" w:rsidDel="00004854">
          <w:delText>L</w:delText>
        </w:r>
        <w:r w:rsidR="007E2D34" w:rsidDel="00004854">
          <w:delText>ocation</w:delText>
        </w:r>
      </w:del>
      <w:r w:rsidR="000625C2">
        <w:rPr>
          <w:szCs w:val="22"/>
        </w:rPr>
        <w:fldChar w:fldCharType="end"/>
      </w:r>
      <w:r w:rsidRPr="009C0E9B">
        <w:rPr>
          <w:szCs w:val="22"/>
        </w:rPr>
        <w:t>.</w:t>
      </w:r>
    </w:p>
    <w:p w14:paraId="20C445CB" w14:textId="77777777" w:rsidR="00C107D0" w:rsidRPr="00226A3F" w:rsidRDefault="00C107D0" w:rsidP="00C107D0">
      <w:pPr>
        <w:pStyle w:val="Formatvorlageberschrift5BlockUnterschneidungab11pt"/>
        <w:keepNext/>
        <w:jc w:val="left"/>
        <w:rPr>
          <w:kern w:val="22"/>
        </w:rPr>
      </w:pPr>
      <w:r w:rsidRPr="00226A3F">
        <w:rPr>
          <w:kern w:val="22"/>
        </w:rPr>
        <w:t xml:space="preserve">Element </w:t>
      </w:r>
      <w:r w:rsidR="00194316">
        <w:rPr>
          <w:kern w:val="22"/>
        </w:rPr>
        <w:t>"</w:t>
      </w:r>
      <w:r w:rsidRPr="00226A3F">
        <w:rPr>
          <w:kern w:val="22"/>
        </w:rPr>
        <w:t>appdata</w:t>
      </w:r>
      <w:r w:rsidR="00194316">
        <w:rPr>
          <w:kern w:val="22"/>
        </w:rPr>
        <w:t>"</w:t>
      </w:r>
    </w:p>
    <w:p w14:paraId="24B63F22" w14:textId="64A5F19D" w:rsidR="00C107D0" w:rsidRDefault="00C107D0" w:rsidP="00C107D0">
      <w:pPr>
        <w:rPr>
          <w:szCs w:val="22"/>
        </w:rPr>
      </w:pPr>
      <w:r w:rsidRPr="009C0E9B">
        <w:rPr>
          <w:szCs w:val="22"/>
        </w:rPr>
        <w:t>This follows the same syntax as defined in</w:t>
      </w:r>
      <w:r w:rsidR="00D54746">
        <w:rPr>
          <w:szCs w:val="22"/>
        </w:rPr>
        <w:t xml:space="preserve"> section </w:t>
      </w:r>
      <w:r w:rsidR="00D54746">
        <w:fldChar w:fldCharType="begin"/>
      </w:r>
      <w:r w:rsidR="00D54746">
        <w:instrText xml:space="preserve"> REF _Ref414571476 \r \h </w:instrText>
      </w:r>
      <w:r w:rsidR="00D54746">
        <w:fldChar w:fldCharType="separate"/>
      </w:r>
      <w:r w:rsidR="00004854">
        <w:t>5.2.1</w:t>
      </w:r>
      <w:r w:rsidR="00D54746">
        <w:fldChar w:fldCharType="end"/>
      </w:r>
      <w:r w:rsidR="000A5516">
        <w:t xml:space="preserve"> </w:t>
      </w:r>
      <w:r w:rsidR="00130C23" w:rsidRPr="00130C23">
        <w:rPr>
          <w:rStyle w:val="Hervorhebung"/>
          <w:i w:val="0"/>
        </w:rPr>
        <w:fldChar w:fldCharType="begin"/>
      </w:r>
      <w:r w:rsidR="00130C23" w:rsidRPr="00130C23">
        <w:rPr>
          <w:rStyle w:val="Hervorhebung"/>
          <w:i w:val="0"/>
        </w:rPr>
        <w:instrText xml:space="preserve"> REF _Ref429050591 \h  \* MERGEFORMAT </w:instrText>
      </w:r>
      <w:r w:rsidR="00130C23" w:rsidRPr="00130C23">
        <w:rPr>
          <w:rStyle w:val="Hervorhebung"/>
          <w:i w:val="0"/>
        </w:rPr>
      </w:r>
      <w:r w:rsidR="00130C23" w:rsidRPr="00130C23">
        <w:rPr>
          <w:rStyle w:val="Hervorhebung"/>
          <w:i w:val="0"/>
        </w:rPr>
        <w:fldChar w:fldCharType="separate"/>
      </w:r>
      <w:r w:rsidR="00004854" w:rsidRPr="00004854">
        <w:rPr>
          <w:rStyle w:val="Hervorhebung"/>
          <w:i w:val="0"/>
        </w:rPr>
        <w:t>User Specific Data &lt;appdata&gt;</w:t>
      </w:r>
      <w:r w:rsidR="00130C23" w:rsidRPr="00130C23">
        <w:rPr>
          <w:rStyle w:val="Hervorhebung"/>
          <w:i w:val="0"/>
        </w:rPr>
        <w:fldChar w:fldCharType="end"/>
      </w:r>
      <w:r w:rsidRPr="009C0E9B">
        <w:rPr>
          <w:szCs w:val="22"/>
        </w:rPr>
        <w:t>.</w:t>
      </w:r>
    </w:p>
    <w:p w14:paraId="7EA0D2A4" w14:textId="77777777" w:rsidR="00330719" w:rsidRPr="00226A3F" w:rsidRDefault="00330719" w:rsidP="00330719">
      <w:pPr>
        <w:pStyle w:val="Formatvorlageberschrift5BlockUnterschneidungab11pt"/>
        <w:keepNext/>
        <w:jc w:val="left"/>
        <w:rPr>
          <w:kern w:val="22"/>
        </w:rPr>
      </w:pPr>
      <w:r>
        <w:rPr>
          <w:kern w:val="22"/>
        </w:rPr>
        <w:t xml:space="preserve">Element </w:t>
      </w:r>
      <w:r w:rsidR="00194316">
        <w:rPr>
          <w:kern w:val="22"/>
        </w:rPr>
        <w:t>"</w:t>
      </w:r>
      <w:proofErr w:type="spellStart"/>
      <w:r>
        <w:rPr>
          <w:kern w:val="22"/>
          <w:lang w:val="en-US"/>
        </w:rPr>
        <w:t>fem</w:t>
      </w:r>
      <w:proofErr w:type="spellEnd"/>
      <w:r w:rsidRPr="00226A3F">
        <w:rPr>
          <w:kern w:val="22"/>
        </w:rPr>
        <w:t>data</w:t>
      </w:r>
      <w:r w:rsidR="00194316">
        <w:rPr>
          <w:kern w:val="22"/>
        </w:rPr>
        <w:t>"</w:t>
      </w:r>
    </w:p>
    <w:p w14:paraId="7ABDCEDE" w14:textId="77777777" w:rsidR="00330719" w:rsidRPr="009C0E9B" w:rsidRDefault="00330719" w:rsidP="00330719">
      <w:pPr>
        <w:rPr>
          <w:b/>
          <w:szCs w:val="22"/>
        </w:rPr>
      </w:pPr>
      <w:r w:rsidRPr="009C0E9B">
        <w:rPr>
          <w:szCs w:val="22"/>
        </w:rPr>
        <w:t>This follows the same syntax as defined in</w:t>
      </w:r>
      <w:r>
        <w:rPr>
          <w:szCs w:val="22"/>
        </w:rPr>
        <w:t xml:space="preserve"> section</w:t>
      </w:r>
      <w:r>
        <w:t xml:space="preserve"> </w:t>
      </w:r>
      <w:hyperlink w:anchor="_Finite_Element_Specific" w:history="1">
        <w:r w:rsidRPr="00330719">
          <w:rPr>
            <w:rStyle w:val="Hyperlink"/>
          </w:rPr>
          <w:t>5.2.2 Finite Element Specific Data &lt;</w:t>
        </w:r>
        <w:proofErr w:type="spellStart"/>
        <w:r w:rsidRPr="00330719">
          <w:rPr>
            <w:rStyle w:val="Hyperlink"/>
          </w:rPr>
          <w:t>femdata</w:t>
        </w:r>
        <w:proofErr w:type="spellEnd"/>
        <w:r w:rsidRPr="00330719">
          <w:rPr>
            <w:rStyle w:val="Hyperlink"/>
          </w:rPr>
          <w:t>&gt;</w:t>
        </w:r>
      </w:hyperlink>
      <w:r w:rsidRPr="009C0E9B">
        <w:rPr>
          <w:szCs w:val="22"/>
        </w:rPr>
        <w:t>.</w:t>
      </w:r>
    </w:p>
    <w:p w14:paraId="5EB60D10" w14:textId="77777777" w:rsidR="00C107D0" w:rsidRPr="00226A3F" w:rsidRDefault="00C107D0" w:rsidP="00C107D0">
      <w:pPr>
        <w:keepNext/>
        <w:spacing w:before="240"/>
        <w:rPr>
          <w:rFonts w:ascii="Courier New" w:hAnsi="Courier New" w:cs="Courier New"/>
          <w:sz w:val="16"/>
        </w:rPr>
      </w:pPr>
      <w:r w:rsidRPr="00226A3F">
        <w:rPr>
          <w:b/>
          <w:sz w:val="24"/>
        </w:rPr>
        <w:t>Example A (</w:t>
      </w:r>
      <w:r w:rsidR="00647403">
        <w:rPr>
          <w:sz w:val="24"/>
        </w:rPr>
        <w:t xml:space="preserve">without </w:t>
      </w:r>
      <w:r w:rsidR="00647403" w:rsidRPr="00647403">
        <w:rPr>
          <w:rStyle w:val="elementdeftypeChar"/>
          <w:sz w:val="20"/>
        </w:rPr>
        <w:t>base</w:t>
      </w:r>
      <w:r w:rsidR="00647403" w:rsidRPr="00647403">
        <w:rPr>
          <w:sz w:val="28"/>
        </w:rPr>
        <w:t xml:space="preserve"> </w:t>
      </w:r>
      <w:r w:rsidR="00647403">
        <w:rPr>
          <w:sz w:val="24"/>
        </w:rPr>
        <w:t>definition</w:t>
      </w:r>
      <w:r w:rsidRPr="00226A3F">
        <w:rPr>
          <w:b/>
          <w:sz w:val="24"/>
        </w:rPr>
        <w:t xml:space="preserve">): </w:t>
      </w:r>
    </w:p>
    <w:p w14:paraId="092006BE" w14:textId="77777777" w:rsidR="00C107D0" w:rsidRPr="00226A3F"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2CAF5807" w14:textId="77777777" w:rsidR="00C107D0" w:rsidRPr="00226A3F" w:rsidRDefault="00C107D0" w:rsidP="00677447">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r w:rsidR="00194316">
        <w:rPr>
          <w:rFonts w:ascii="Courier New" w:hAnsi="Courier New" w:cs="Courier New"/>
          <w:sz w:val="16"/>
        </w:rPr>
        <w:t>"</w:t>
      </w:r>
      <w:r w:rsidR="00FA50F5">
        <w:rPr>
          <w:rFonts w:ascii="Courier New" w:hAnsi="Courier New" w:cs="Courier New"/>
          <w:sz w:val="16"/>
        </w:rPr>
        <w:t>ADH_</w:t>
      </w:r>
      <w:r w:rsidRPr="00226A3F">
        <w:rPr>
          <w:rFonts w:ascii="Courier New" w:hAnsi="Courier New" w:cs="Courier New"/>
          <w:sz w:val="16"/>
        </w:rPr>
        <w:t>100006</w:t>
      </w:r>
      <w:r w:rsidR="00194316">
        <w:rPr>
          <w:rFonts w:ascii="Courier New" w:hAnsi="Courier New" w:cs="Courier New"/>
          <w:sz w:val="16"/>
        </w:rPr>
        <w:t>"</w:t>
      </w:r>
      <w:r w:rsidRPr="00226A3F">
        <w:rPr>
          <w:rFonts w:ascii="Courier New" w:hAnsi="Courier New" w:cs="Courier New"/>
          <w:sz w:val="16"/>
        </w:rPr>
        <w:t>&gt;</w:t>
      </w:r>
    </w:p>
    <w:p w14:paraId="5DD0D670"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26A3F">
        <w:rPr>
          <w:rFonts w:ascii="Courier New" w:hAnsi="Courier New" w:cs="Courier New"/>
          <w:b/>
          <w:color w:val="0070C0"/>
          <w:sz w:val="16"/>
        </w:rPr>
        <w:t>&lt;</w:t>
      </w:r>
      <w:proofErr w:type="spellStart"/>
      <w:r w:rsidRPr="00226A3F">
        <w:rPr>
          <w:rFonts w:ascii="Courier New" w:hAnsi="Courier New" w:cs="Courier New"/>
          <w:b/>
          <w:color w:val="0070C0"/>
          <w:sz w:val="16"/>
        </w:rPr>
        <w:t>adhesive_line</w:t>
      </w:r>
      <w:proofErr w:type="spellEnd"/>
      <w:r w:rsidRPr="00226A3F">
        <w:rPr>
          <w:rFonts w:ascii="Courier New" w:hAnsi="Courier New" w:cs="Courier New"/>
          <w:b/>
          <w:color w:val="0070C0"/>
          <w:sz w:val="16"/>
        </w:rPr>
        <w:t xml:space="preserve"> width=</w:t>
      </w:r>
      <w:r w:rsidR="00194316">
        <w:rPr>
          <w:rFonts w:ascii="Courier New" w:hAnsi="Courier New" w:cs="Courier New"/>
          <w:b/>
          <w:color w:val="0070C0"/>
          <w:sz w:val="16"/>
        </w:rPr>
        <w:t>"</w:t>
      </w:r>
      <w:r w:rsidRPr="00226A3F">
        <w:rPr>
          <w:rFonts w:ascii="Courier New" w:hAnsi="Courier New" w:cs="Courier New"/>
          <w:b/>
          <w:color w:val="0070C0"/>
          <w:sz w:val="16"/>
        </w:rPr>
        <w:t>5</w:t>
      </w:r>
      <w:r w:rsidR="00194316">
        <w:rPr>
          <w:rFonts w:ascii="Courier New" w:hAnsi="Courier New" w:cs="Courier New"/>
          <w:b/>
          <w:color w:val="0070C0"/>
          <w:sz w:val="16"/>
        </w:rPr>
        <w:t>"</w:t>
      </w:r>
      <w:r w:rsidRPr="00226A3F">
        <w:rPr>
          <w:rFonts w:ascii="Courier New" w:hAnsi="Courier New" w:cs="Courier New"/>
          <w:b/>
          <w:color w:val="0070C0"/>
          <w:sz w:val="16"/>
        </w:rPr>
        <w:t xml:space="preserve"> thickness=</w:t>
      </w:r>
      <w:r w:rsidR="00194316">
        <w:rPr>
          <w:rFonts w:ascii="Courier New" w:hAnsi="Courier New" w:cs="Courier New"/>
          <w:b/>
          <w:color w:val="0070C0"/>
          <w:sz w:val="16"/>
        </w:rPr>
        <w:t>"</w:t>
      </w:r>
      <w:r w:rsidRPr="00226A3F">
        <w:rPr>
          <w:rFonts w:ascii="Courier New" w:hAnsi="Courier New" w:cs="Courier New"/>
          <w:b/>
          <w:color w:val="0070C0"/>
          <w:sz w:val="16"/>
        </w:rPr>
        <w:t>2</w:t>
      </w:r>
      <w:r w:rsidR="00194316">
        <w:rPr>
          <w:rFonts w:ascii="Courier New" w:hAnsi="Courier New" w:cs="Courier New"/>
          <w:b/>
          <w:color w:val="0070C0"/>
          <w:sz w:val="16"/>
        </w:rPr>
        <w:t>"</w:t>
      </w:r>
      <w:r w:rsidRPr="00226A3F">
        <w:rPr>
          <w:rFonts w:ascii="Courier New" w:hAnsi="Courier New" w:cs="Courier New"/>
          <w:b/>
          <w:color w:val="0070C0"/>
          <w:sz w:val="16"/>
        </w:rPr>
        <w:t xml:space="preserve"> </w:t>
      </w:r>
      <w:r>
        <w:rPr>
          <w:rFonts w:ascii="Courier New" w:hAnsi="Courier New" w:cs="Courier New"/>
          <w:b/>
          <w:color w:val="0070C0"/>
          <w:sz w:val="16"/>
        </w:rPr>
        <w:t>material</w:t>
      </w:r>
      <w:r w:rsidRPr="00226A3F">
        <w:rPr>
          <w:rFonts w:ascii="Courier New" w:hAnsi="Courier New" w:cs="Courier New"/>
          <w:b/>
          <w:color w:val="0070C0"/>
          <w:sz w:val="16"/>
        </w:rPr>
        <w:t>=</w:t>
      </w:r>
      <w:r w:rsidR="00194316">
        <w:rPr>
          <w:rFonts w:ascii="Courier New" w:hAnsi="Courier New" w:cs="Courier New"/>
          <w:b/>
          <w:color w:val="0070C0"/>
          <w:sz w:val="16"/>
        </w:rPr>
        <w:t>"</w:t>
      </w:r>
      <w:proofErr w:type="spellStart"/>
      <w:r w:rsidRPr="00226A3F">
        <w:rPr>
          <w:rFonts w:ascii="Courier New" w:hAnsi="Courier New" w:cs="Courier New"/>
          <w:b/>
          <w:color w:val="0070C0"/>
          <w:sz w:val="16"/>
        </w:rPr>
        <w:t>CAD_Material</w:t>
      </w:r>
      <w:proofErr w:type="spellEnd"/>
      <w:r w:rsidR="00194316">
        <w:rPr>
          <w:rFonts w:ascii="Courier New" w:hAnsi="Courier New" w:cs="Courier New"/>
          <w:b/>
          <w:color w:val="0070C0"/>
          <w:sz w:val="16"/>
        </w:rPr>
        <w:t>"</w:t>
      </w:r>
      <w:r w:rsidRPr="00226A3F">
        <w:rPr>
          <w:rFonts w:ascii="Courier New" w:hAnsi="Courier New" w:cs="Courier New"/>
          <w:b/>
          <w:color w:val="0070C0"/>
          <w:sz w:val="16"/>
        </w:rPr>
        <w:t>/&gt;</w:t>
      </w:r>
      <w:r w:rsidRPr="00226A3F">
        <w:rPr>
          <w:rFonts w:ascii="Courier New" w:hAnsi="Courier New" w:cs="Courier New"/>
          <w:sz w:val="16"/>
        </w:rPr>
        <w:t xml:space="preserve"> </w:t>
      </w:r>
      <w:r>
        <w:rPr>
          <w:rFonts w:ascii="Courier New" w:hAnsi="Courier New" w:cs="Courier New"/>
          <w:sz w:val="16"/>
        </w:rPr>
        <w:br/>
        <w:t xml:space="preserve">     </w:t>
      </w:r>
      <w:proofErr w:type="gramStart"/>
      <w:r w:rsidRPr="000625C2">
        <w:rPr>
          <w:rFonts w:ascii="Courier New" w:hAnsi="Courier New" w:cs="Courier New"/>
          <w:color w:val="FF0000"/>
          <w:sz w:val="16"/>
        </w:rPr>
        <w:t>&lt;!--</w:t>
      </w:r>
      <w:proofErr w:type="gramEnd"/>
      <w:r w:rsidRPr="000625C2">
        <w:rPr>
          <w:rFonts w:ascii="Courier New" w:hAnsi="Courier New" w:cs="Courier New"/>
          <w:color w:val="FF0000"/>
          <w:sz w:val="16"/>
        </w:rPr>
        <w:t xml:space="preserve"> material is optional --&gt;</w:t>
      </w:r>
    </w:p>
    <w:p w14:paraId="2FBF74FC"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5EF7A968" w14:textId="77777777" w:rsidR="00C107D0" w:rsidRPr="00247FB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47FBF">
        <w:rPr>
          <w:rFonts w:ascii="Courier New" w:hAnsi="Courier New" w:cs="Courier New"/>
          <w:sz w:val="16"/>
        </w:rPr>
        <w:t>&lt;loc v=</w:t>
      </w:r>
      <w:r w:rsidR="00194316" w:rsidRPr="00247FBF">
        <w:rPr>
          <w:rFonts w:ascii="Courier New" w:hAnsi="Courier New" w:cs="Courier New"/>
          <w:sz w:val="16"/>
        </w:rPr>
        <w:t>"</w:t>
      </w:r>
      <w:r w:rsidRPr="00247FBF">
        <w:rPr>
          <w:rFonts w:ascii="Courier New" w:hAnsi="Courier New" w:cs="Courier New"/>
          <w:sz w:val="16"/>
        </w:rPr>
        <w:t>1</w:t>
      </w:r>
      <w:r w:rsidR="00194316" w:rsidRPr="00247FBF">
        <w:rPr>
          <w:rFonts w:ascii="Courier New" w:hAnsi="Courier New" w:cs="Courier New"/>
          <w:sz w:val="16"/>
        </w:rPr>
        <w:t>"</w:t>
      </w:r>
      <w:r w:rsidRPr="00247FBF">
        <w:rPr>
          <w:rFonts w:ascii="Courier New" w:hAnsi="Courier New" w:cs="Courier New"/>
          <w:sz w:val="16"/>
        </w:rPr>
        <w:t xml:space="preserve">&gt; </w:t>
      </w:r>
      <w:proofErr w:type="gramStart"/>
      <w:r w:rsidRPr="00247FBF">
        <w:rPr>
          <w:rFonts w:ascii="Courier New" w:hAnsi="Courier New" w:cs="Courier New"/>
          <w:sz w:val="16"/>
        </w:rPr>
        <w:t>2169.300  -</w:t>
      </w:r>
      <w:proofErr w:type="gramEnd"/>
      <w:r w:rsidRPr="00247FBF">
        <w:rPr>
          <w:rFonts w:ascii="Courier New" w:hAnsi="Courier New" w:cs="Courier New"/>
          <w:sz w:val="16"/>
        </w:rPr>
        <w:t>489.495  1773.936 &lt;/loc&gt;</w:t>
      </w:r>
    </w:p>
    <w:p w14:paraId="5E2AEE05" w14:textId="77777777" w:rsidR="00C107D0" w:rsidRPr="00247FB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v=</w:t>
      </w:r>
      <w:r w:rsidR="00194316" w:rsidRPr="00247FBF">
        <w:rPr>
          <w:rFonts w:ascii="Courier New" w:hAnsi="Courier New" w:cs="Courier New"/>
          <w:sz w:val="16"/>
        </w:rPr>
        <w:t>"</w:t>
      </w:r>
      <w:r w:rsidRPr="00247FBF">
        <w:rPr>
          <w:rFonts w:ascii="Courier New" w:hAnsi="Courier New" w:cs="Courier New"/>
          <w:sz w:val="16"/>
        </w:rPr>
        <w:t>2</w:t>
      </w:r>
      <w:r w:rsidR="00194316" w:rsidRPr="00247FBF">
        <w:rPr>
          <w:rFonts w:ascii="Courier New" w:hAnsi="Courier New" w:cs="Courier New"/>
          <w:sz w:val="16"/>
        </w:rPr>
        <w:t>"</w:t>
      </w:r>
      <w:r w:rsidRPr="00247FBF">
        <w:rPr>
          <w:rFonts w:ascii="Courier New" w:hAnsi="Courier New" w:cs="Courier New"/>
          <w:sz w:val="16"/>
        </w:rPr>
        <w:t xml:space="preserve">&gt; </w:t>
      </w:r>
      <w:proofErr w:type="gramStart"/>
      <w:r w:rsidRPr="00247FBF">
        <w:rPr>
          <w:rFonts w:ascii="Courier New" w:hAnsi="Courier New" w:cs="Courier New"/>
          <w:sz w:val="16"/>
        </w:rPr>
        <w:t>2165.593  -</w:t>
      </w:r>
      <w:proofErr w:type="gramEnd"/>
      <w:r w:rsidRPr="00247FBF">
        <w:rPr>
          <w:rFonts w:ascii="Courier New" w:hAnsi="Courier New" w:cs="Courier New"/>
          <w:sz w:val="16"/>
        </w:rPr>
        <w:t>480.000  1790.221 &lt;/loc&gt;</w:t>
      </w:r>
    </w:p>
    <w:p w14:paraId="2FFA1D98" w14:textId="77777777" w:rsidR="00C107D0" w:rsidRPr="00247FB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v=</w:t>
      </w:r>
      <w:r w:rsidR="00194316" w:rsidRPr="00247FBF">
        <w:rPr>
          <w:rFonts w:ascii="Courier New" w:hAnsi="Courier New" w:cs="Courier New"/>
          <w:sz w:val="16"/>
        </w:rPr>
        <w:t>"</w:t>
      </w:r>
      <w:r w:rsidRPr="00247FBF">
        <w:rPr>
          <w:rFonts w:ascii="Courier New" w:hAnsi="Courier New" w:cs="Courier New"/>
          <w:sz w:val="16"/>
        </w:rPr>
        <w:t>3</w:t>
      </w:r>
      <w:r w:rsidR="00194316" w:rsidRPr="00247FBF">
        <w:rPr>
          <w:rFonts w:ascii="Courier New" w:hAnsi="Courier New" w:cs="Courier New"/>
          <w:sz w:val="16"/>
        </w:rPr>
        <w:t>"</w:t>
      </w:r>
      <w:r w:rsidRPr="00247FBF">
        <w:rPr>
          <w:rFonts w:ascii="Courier New" w:hAnsi="Courier New" w:cs="Courier New"/>
          <w:sz w:val="16"/>
        </w:rPr>
        <w:t xml:space="preserve">&gt; 2165.593   </w:t>
      </w:r>
      <w:proofErr w:type="gramStart"/>
      <w:r w:rsidRPr="00247FBF">
        <w:rPr>
          <w:rFonts w:ascii="Courier New" w:hAnsi="Courier New" w:cs="Courier New"/>
          <w:sz w:val="16"/>
        </w:rPr>
        <w:t>480.000  1790.221</w:t>
      </w:r>
      <w:proofErr w:type="gramEnd"/>
      <w:r w:rsidRPr="00247FBF">
        <w:rPr>
          <w:rFonts w:ascii="Courier New" w:hAnsi="Courier New" w:cs="Courier New"/>
          <w:sz w:val="16"/>
        </w:rPr>
        <w:t xml:space="preserve"> &lt;/loc&gt;</w:t>
      </w:r>
    </w:p>
    <w:p w14:paraId="294E19A6"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w:t>
      </w:r>
      <w:r w:rsidRPr="00226A3F">
        <w:rPr>
          <w:rFonts w:ascii="Courier New" w:hAnsi="Courier New" w:cs="Courier New"/>
          <w:sz w:val="16"/>
        </w:rPr>
        <w:t>&lt;loc v=</w:t>
      </w:r>
      <w:r w:rsidR="00194316">
        <w:rPr>
          <w:rFonts w:ascii="Courier New" w:hAnsi="Courier New" w:cs="Courier New"/>
          <w:sz w:val="16"/>
        </w:rPr>
        <w:t>"</w:t>
      </w:r>
      <w:r w:rsidRPr="00226A3F">
        <w:rPr>
          <w:rFonts w:ascii="Courier New" w:hAnsi="Courier New" w:cs="Courier New"/>
          <w:sz w:val="16"/>
        </w:rPr>
        <w:t>4</w:t>
      </w:r>
      <w:r w:rsidR="00194316">
        <w:rPr>
          <w:rFonts w:ascii="Courier New" w:hAnsi="Courier New" w:cs="Courier New"/>
          <w:sz w:val="16"/>
        </w:rPr>
        <w:t>"</w:t>
      </w:r>
      <w:r w:rsidRPr="00226A3F">
        <w:rPr>
          <w:rFonts w:ascii="Courier New" w:hAnsi="Courier New" w:cs="Courier New"/>
          <w:sz w:val="16"/>
        </w:rPr>
        <w:t xml:space="preserve">&gt; 2169.302   </w:t>
      </w:r>
      <w:proofErr w:type="gramStart"/>
      <w:r w:rsidRPr="00226A3F">
        <w:rPr>
          <w:rFonts w:ascii="Courier New" w:hAnsi="Courier New" w:cs="Courier New"/>
          <w:sz w:val="16"/>
        </w:rPr>
        <w:t>489.495  1773.937</w:t>
      </w:r>
      <w:proofErr w:type="gramEnd"/>
      <w:r w:rsidRPr="00226A3F">
        <w:rPr>
          <w:rFonts w:ascii="Courier New" w:hAnsi="Courier New" w:cs="Courier New"/>
          <w:sz w:val="16"/>
        </w:rPr>
        <w:t xml:space="preserve"> &lt;/loc&gt;</w:t>
      </w:r>
    </w:p>
    <w:p w14:paraId="343ACF72"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4F350F98"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41A4297D"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51D87022"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7752AC61"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39ABF1E3"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146B53A1" w14:textId="77777777" w:rsidR="00C107D0" w:rsidRPr="00226A3F" w:rsidRDefault="00C107D0" w:rsidP="00F3716C">
      <w:pPr>
        <w:keepNext/>
        <w:spacing w:before="360"/>
        <w:rPr>
          <w:rFonts w:ascii="Courier New" w:hAnsi="Courier New" w:cs="Courier New"/>
          <w:sz w:val="16"/>
        </w:rPr>
      </w:pPr>
      <w:r w:rsidRPr="00226A3F">
        <w:rPr>
          <w:b/>
          <w:sz w:val="24"/>
        </w:rPr>
        <w:t xml:space="preserve">Example </w:t>
      </w:r>
      <w:r>
        <w:rPr>
          <w:b/>
          <w:sz w:val="24"/>
        </w:rPr>
        <w:t>B</w:t>
      </w:r>
      <w:r w:rsidR="00647403">
        <w:rPr>
          <w:b/>
          <w:sz w:val="24"/>
        </w:rPr>
        <w:t xml:space="preserve"> </w:t>
      </w:r>
      <w:r w:rsidR="00647403" w:rsidRPr="00226A3F">
        <w:rPr>
          <w:b/>
          <w:sz w:val="24"/>
        </w:rPr>
        <w:t>(</w:t>
      </w:r>
      <w:r w:rsidR="00647403">
        <w:rPr>
          <w:sz w:val="24"/>
        </w:rPr>
        <w:t xml:space="preserve">with </w:t>
      </w:r>
      <w:r w:rsidR="00647403" w:rsidRPr="00647403">
        <w:rPr>
          <w:rStyle w:val="elementdeftypeChar"/>
          <w:sz w:val="20"/>
        </w:rPr>
        <w:t>base</w:t>
      </w:r>
      <w:r w:rsidR="00647403" w:rsidRPr="00647403">
        <w:rPr>
          <w:sz w:val="28"/>
        </w:rPr>
        <w:t xml:space="preserve"> </w:t>
      </w:r>
      <w:r w:rsidR="00647403">
        <w:rPr>
          <w:sz w:val="24"/>
        </w:rPr>
        <w:t>definition</w:t>
      </w:r>
      <w:r w:rsidR="00647403" w:rsidRPr="00226A3F">
        <w:rPr>
          <w:b/>
          <w:sz w:val="24"/>
        </w:rPr>
        <w:t>)</w:t>
      </w:r>
      <w:r w:rsidRPr="00226A3F">
        <w:rPr>
          <w:b/>
          <w:sz w:val="24"/>
        </w:rPr>
        <w:t xml:space="preserve">: </w:t>
      </w:r>
    </w:p>
    <w:p w14:paraId="747409DF" w14:textId="77777777" w:rsidR="00C107D0" w:rsidRPr="00226A3F"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22ABADAB"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&lt;connection_1d label=</w:t>
      </w:r>
      <w:r w:rsidR="00194316">
        <w:rPr>
          <w:rFonts w:ascii="Courier New" w:hAnsi="Courier New" w:cs="Courier New"/>
          <w:sz w:val="16"/>
        </w:rPr>
        <w:t>"</w:t>
      </w:r>
      <w:r w:rsidR="00FA50F5">
        <w:rPr>
          <w:rFonts w:ascii="Courier New" w:hAnsi="Courier New" w:cs="Courier New"/>
          <w:sz w:val="16"/>
        </w:rPr>
        <w:t>ADH_</w:t>
      </w:r>
      <w:r w:rsidRPr="00F76AFE">
        <w:rPr>
          <w:rFonts w:ascii="Courier New" w:hAnsi="Courier New" w:cs="Courier New"/>
          <w:sz w:val="16"/>
        </w:rPr>
        <w:t>1544256</w:t>
      </w:r>
      <w:r w:rsidR="00194316">
        <w:rPr>
          <w:rFonts w:ascii="Courier New" w:hAnsi="Courier New" w:cs="Courier New"/>
          <w:sz w:val="16"/>
        </w:rPr>
        <w:t>"</w:t>
      </w:r>
      <w:r w:rsidRPr="00F76AFE">
        <w:rPr>
          <w:rFonts w:ascii="Courier New" w:hAnsi="Courier New" w:cs="Courier New"/>
          <w:sz w:val="16"/>
        </w:rPr>
        <w:t>&gt;</w:t>
      </w:r>
    </w:p>
    <w:p w14:paraId="2F324420" w14:textId="77777777" w:rsidR="00647403"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sidR="00647403" w:rsidRPr="000625C2">
        <w:rPr>
          <w:rFonts w:ascii="Courier New" w:hAnsi="Courier New" w:cs="Courier New"/>
          <w:color w:val="0070C0"/>
          <w:sz w:val="16"/>
        </w:rPr>
        <w:t>&lt;</w:t>
      </w:r>
      <w:proofErr w:type="spellStart"/>
      <w:r w:rsidR="00647403" w:rsidRPr="000625C2">
        <w:rPr>
          <w:rFonts w:ascii="Courier New" w:hAnsi="Courier New" w:cs="Courier New"/>
          <w:color w:val="0070C0"/>
          <w:sz w:val="16"/>
        </w:rPr>
        <w:t>adhesive_line</w:t>
      </w:r>
      <w:proofErr w:type="spellEnd"/>
      <w:r w:rsidR="00647403" w:rsidRPr="000625C2">
        <w:rPr>
          <w:rFonts w:ascii="Courier New" w:hAnsi="Courier New" w:cs="Courier New"/>
          <w:color w:val="0070C0"/>
          <w:sz w:val="16"/>
        </w:rPr>
        <w:t xml:space="preserve"> base=</w:t>
      </w:r>
      <w:r w:rsidR="00194316">
        <w:rPr>
          <w:rFonts w:ascii="Courier New" w:hAnsi="Courier New" w:cs="Courier New"/>
          <w:color w:val="0070C0"/>
          <w:sz w:val="16"/>
        </w:rPr>
        <w:t>"</w:t>
      </w:r>
      <w:r w:rsidR="00647403" w:rsidRPr="000625C2">
        <w:rPr>
          <w:rFonts w:ascii="Courier New" w:hAnsi="Courier New" w:cs="Courier New"/>
          <w:color w:val="0070C0"/>
          <w:sz w:val="16"/>
        </w:rPr>
        <w:t>2</w:t>
      </w:r>
      <w:r w:rsidR="00194316">
        <w:rPr>
          <w:rFonts w:ascii="Courier New" w:hAnsi="Courier New" w:cs="Courier New"/>
          <w:color w:val="0070C0"/>
          <w:sz w:val="16"/>
        </w:rPr>
        <w:t>"</w:t>
      </w:r>
      <w:r w:rsidR="00647403" w:rsidRPr="000625C2">
        <w:rPr>
          <w:rFonts w:ascii="Courier New" w:hAnsi="Courier New" w:cs="Courier New"/>
          <w:color w:val="0070C0"/>
          <w:sz w:val="16"/>
        </w:rPr>
        <w:t xml:space="preserve"> width=</w:t>
      </w:r>
      <w:r w:rsidR="00194316">
        <w:rPr>
          <w:rFonts w:ascii="Courier New" w:hAnsi="Courier New" w:cs="Courier New"/>
          <w:color w:val="0070C0"/>
          <w:sz w:val="16"/>
        </w:rPr>
        <w:t>"</w:t>
      </w:r>
      <w:r w:rsidR="00647403" w:rsidRPr="000625C2">
        <w:rPr>
          <w:rFonts w:ascii="Courier New" w:hAnsi="Courier New" w:cs="Courier New"/>
          <w:color w:val="0070C0"/>
          <w:sz w:val="16"/>
        </w:rPr>
        <w:t>1</w:t>
      </w:r>
      <w:r w:rsidR="00194316">
        <w:rPr>
          <w:rFonts w:ascii="Courier New" w:hAnsi="Courier New" w:cs="Courier New"/>
          <w:color w:val="0070C0"/>
          <w:sz w:val="16"/>
        </w:rPr>
        <w:t>"</w:t>
      </w:r>
      <w:r w:rsidR="00647403" w:rsidRPr="000625C2">
        <w:rPr>
          <w:rFonts w:ascii="Courier New" w:hAnsi="Courier New" w:cs="Courier New"/>
          <w:color w:val="0070C0"/>
          <w:sz w:val="16"/>
        </w:rPr>
        <w:t xml:space="preserve"> thickness=</w:t>
      </w:r>
      <w:r w:rsidR="00194316">
        <w:rPr>
          <w:rFonts w:ascii="Courier New" w:hAnsi="Courier New" w:cs="Courier New"/>
          <w:color w:val="0070C0"/>
          <w:sz w:val="16"/>
        </w:rPr>
        <w:t>"</w:t>
      </w:r>
      <w:r w:rsidR="00647403" w:rsidRPr="000625C2">
        <w:rPr>
          <w:rFonts w:ascii="Courier New" w:hAnsi="Courier New" w:cs="Courier New"/>
          <w:color w:val="0070C0"/>
          <w:sz w:val="16"/>
        </w:rPr>
        <w:t>1</w:t>
      </w:r>
      <w:r w:rsidR="00194316">
        <w:rPr>
          <w:rFonts w:ascii="Courier New" w:hAnsi="Courier New" w:cs="Courier New"/>
          <w:color w:val="0070C0"/>
          <w:sz w:val="16"/>
        </w:rPr>
        <w:t>"</w:t>
      </w:r>
      <w:r w:rsidR="00647403">
        <w:rPr>
          <w:rFonts w:ascii="Courier New" w:hAnsi="Courier New" w:cs="Courier New"/>
          <w:color w:val="0070C0"/>
          <w:sz w:val="16"/>
        </w:rPr>
        <w:t xml:space="preserve"> </w:t>
      </w:r>
      <w:r w:rsidR="00647403" w:rsidRPr="000625C2">
        <w:rPr>
          <w:rFonts w:ascii="Courier New" w:hAnsi="Courier New" w:cs="Courier New"/>
          <w:color w:val="0070C0"/>
          <w:sz w:val="16"/>
        </w:rPr>
        <w:t>material</w:t>
      </w:r>
      <w:r w:rsidR="00647403">
        <w:rPr>
          <w:rFonts w:ascii="Courier New" w:hAnsi="Courier New" w:cs="Courier New"/>
          <w:color w:val="0070C0"/>
          <w:sz w:val="16"/>
        </w:rPr>
        <w:t>=</w:t>
      </w:r>
      <w:r w:rsidR="00194316">
        <w:rPr>
          <w:rFonts w:ascii="Courier New" w:hAnsi="Courier New" w:cs="Courier New"/>
          <w:color w:val="0070C0"/>
          <w:sz w:val="16"/>
        </w:rPr>
        <w:t>"</w:t>
      </w:r>
      <w:proofErr w:type="spellStart"/>
      <w:r w:rsidR="00647403">
        <w:rPr>
          <w:rFonts w:ascii="Courier New" w:hAnsi="Courier New" w:cs="Courier New"/>
          <w:color w:val="0070C0"/>
          <w:sz w:val="16"/>
        </w:rPr>
        <w:t>CAD_test_Mat</w:t>
      </w:r>
      <w:proofErr w:type="spellEnd"/>
      <w:r w:rsidR="00194316">
        <w:rPr>
          <w:rFonts w:ascii="Courier New" w:hAnsi="Courier New" w:cs="Courier New"/>
          <w:color w:val="0070C0"/>
          <w:sz w:val="16"/>
        </w:rPr>
        <w:t>"</w:t>
      </w:r>
      <w:r w:rsidR="00647403" w:rsidRPr="000625C2">
        <w:rPr>
          <w:rFonts w:ascii="Courier New" w:hAnsi="Courier New" w:cs="Courier New"/>
          <w:color w:val="0070C0"/>
          <w:sz w:val="16"/>
        </w:rPr>
        <w:t>/&gt;</w:t>
      </w:r>
    </w:p>
    <w:p w14:paraId="366C52A5" w14:textId="77777777" w:rsidR="00C107D0" w:rsidRPr="00F76AFE" w:rsidRDefault="00647403"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ab/>
      </w:r>
      <w:r w:rsidR="00C107D0" w:rsidRPr="00F76AFE">
        <w:rPr>
          <w:rFonts w:ascii="Courier New" w:hAnsi="Courier New" w:cs="Courier New"/>
          <w:sz w:val="16"/>
        </w:rPr>
        <w:t>&lt;</w:t>
      </w:r>
      <w:proofErr w:type="spellStart"/>
      <w:r w:rsidR="00C107D0" w:rsidRPr="00F76AFE">
        <w:rPr>
          <w:rFonts w:ascii="Courier New" w:hAnsi="Courier New" w:cs="Courier New"/>
          <w:sz w:val="16"/>
        </w:rPr>
        <w:t>loc_list</w:t>
      </w:r>
      <w:proofErr w:type="spellEnd"/>
      <w:r w:rsidR="00C107D0" w:rsidRPr="00F76AFE">
        <w:rPr>
          <w:rFonts w:ascii="Courier New" w:hAnsi="Courier New" w:cs="Courier New"/>
          <w:sz w:val="16"/>
        </w:rPr>
        <w:t>&gt;</w:t>
      </w:r>
    </w:p>
    <w:p w14:paraId="74AB67AB"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w:t>
      </w:r>
      <w:r w:rsidR="00194316">
        <w:rPr>
          <w:rFonts w:ascii="Courier New" w:hAnsi="Courier New" w:cs="Courier New"/>
          <w:sz w:val="16"/>
        </w:rPr>
        <w:t>"</w:t>
      </w:r>
      <w:r w:rsidRPr="00F76AFE">
        <w:rPr>
          <w:rFonts w:ascii="Courier New" w:hAnsi="Courier New" w:cs="Courier New"/>
          <w:sz w:val="16"/>
        </w:rPr>
        <w:t>0</w:t>
      </w:r>
      <w:r w:rsidR="00647403">
        <w:rPr>
          <w:rFonts w:ascii="Courier New" w:hAnsi="Courier New" w:cs="Courier New"/>
          <w:sz w:val="16"/>
        </w:rPr>
        <w:t>.0</w:t>
      </w:r>
      <w:r w:rsidR="00194316">
        <w:rPr>
          <w:rFonts w:ascii="Courier New" w:hAnsi="Courier New" w:cs="Courier New"/>
          <w:sz w:val="16"/>
        </w:rPr>
        <w:t>"</w:t>
      </w:r>
      <w:r w:rsidRPr="00F76AFE">
        <w:rPr>
          <w:rFonts w:ascii="Courier New" w:hAnsi="Courier New" w:cs="Courier New"/>
          <w:sz w:val="16"/>
        </w:rPr>
        <w:t>&gt;</w:t>
      </w:r>
      <w:r w:rsidR="00647403">
        <w:rPr>
          <w:rFonts w:ascii="Courier New" w:hAnsi="Courier New" w:cs="Courier New"/>
          <w:sz w:val="16"/>
        </w:rPr>
        <w:t xml:space="preserve"> </w:t>
      </w:r>
      <w:r w:rsidRPr="00F76AFE">
        <w:rPr>
          <w:rFonts w:ascii="Courier New" w:hAnsi="Courier New" w:cs="Courier New"/>
          <w:sz w:val="16"/>
        </w:rPr>
        <w:t>501 1.03333 3.33332 &lt;/loc&gt;</w:t>
      </w:r>
    </w:p>
    <w:p w14:paraId="6EB50241"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w:t>
      </w:r>
      <w:r w:rsidR="00194316">
        <w:rPr>
          <w:rFonts w:ascii="Courier New" w:hAnsi="Courier New" w:cs="Courier New"/>
          <w:sz w:val="16"/>
        </w:rPr>
        <w:t>"</w:t>
      </w:r>
      <w:r w:rsidRPr="00F76AFE">
        <w:rPr>
          <w:rFonts w:ascii="Courier New" w:hAnsi="Courier New" w:cs="Courier New"/>
          <w:sz w:val="16"/>
        </w:rPr>
        <w:t>0.5</w:t>
      </w:r>
      <w:r w:rsidR="00194316">
        <w:rPr>
          <w:rFonts w:ascii="Courier New" w:hAnsi="Courier New" w:cs="Courier New"/>
          <w:sz w:val="16"/>
        </w:rPr>
        <w:t>"</w:t>
      </w:r>
      <w:r w:rsidRPr="00F76AFE">
        <w:rPr>
          <w:rFonts w:ascii="Courier New" w:hAnsi="Courier New" w:cs="Courier New"/>
          <w:sz w:val="16"/>
        </w:rPr>
        <w:t>&gt;</w:t>
      </w:r>
      <w:r w:rsidR="00647403">
        <w:rPr>
          <w:rFonts w:ascii="Courier New" w:hAnsi="Courier New" w:cs="Courier New"/>
          <w:sz w:val="16"/>
        </w:rPr>
        <w:t xml:space="preserve"> </w:t>
      </w:r>
      <w:r w:rsidRPr="00F76AFE">
        <w:rPr>
          <w:rFonts w:ascii="Courier New" w:hAnsi="Courier New" w:cs="Courier New"/>
          <w:sz w:val="16"/>
        </w:rPr>
        <w:t>502 1.03333 3.33332</w:t>
      </w:r>
      <w:r w:rsidR="00647403">
        <w:rPr>
          <w:rFonts w:ascii="Courier New" w:hAnsi="Courier New" w:cs="Courier New"/>
          <w:sz w:val="16"/>
        </w:rPr>
        <w:t xml:space="preserve"> </w:t>
      </w:r>
      <w:r w:rsidR="00647403" w:rsidRPr="00F76AFE">
        <w:rPr>
          <w:rFonts w:ascii="Courier New" w:hAnsi="Courier New" w:cs="Courier New"/>
          <w:sz w:val="16"/>
        </w:rPr>
        <w:t>&lt;/loc&gt;</w:t>
      </w:r>
    </w:p>
    <w:p w14:paraId="312470A0"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w:t>
      </w:r>
      <w:r w:rsidR="00194316">
        <w:rPr>
          <w:rFonts w:ascii="Courier New" w:hAnsi="Courier New" w:cs="Courier New"/>
          <w:sz w:val="16"/>
        </w:rPr>
        <w:t>"</w:t>
      </w:r>
      <w:r w:rsidRPr="00F76AFE">
        <w:rPr>
          <w:rFonts w:ascii="Courier New" w:hAnsi="Courier New" w:cs="Courier New"/>
          <w:sz w:val="16"/>
        </w:rPr>
        <w:t>1</w:t>
      </w:r>
      <w:r w:rsidR="00647403">
        <w:rPr>
          <w:rFonts w:ascii="Courier New" w:hAnsi="Courier New" w:cs="Courier New"/>
          <w:sz w:val="16"/>
        </w:rPr>
        <w:t>.0</w:t>
      </w:r>
      <w:r w:rsidR="00194316">
        <w:rPr>
          <w:rFonts w:ascii="Courier New" w:hAnsi="Courier New" w:cs="Courier New"/>
          <w:sz w:val="16"/>
        </w:rPr>
        <w:t>"</w:t>
      </w:r>
      <w:r w:rsidRPr="00F76AFE">
        <w:rPr>
          <w:rFonts w:ascii="Courier New" w:hAnsi="Courier New" w:cs="Courier New"/>
          <w:sz w:val="16"/>
        </w:rPr>
        <w:t>&gt;</w:t>
      </w:r>
      <w:r w:rsidR="00647403">
        <w:rPr>
          <w:rFonts w:ascii="Courier New" w:hAnsi="Courier New" w:cs="Courier New"/>
          <w:sz w:val="16"/>
        </w:rPr>
        <w:t xml:space="preserve"> </w:t>
      </w:r>
      <w:r w:rsidRPr="00F76AFE">
        <w:rPr>
          <w:rFonts w:ascii="Courier New" w:hAnsi="Courier New" w:cs="Courier New"/>
          <w:sz w:val="16"/>
        </w:rPr>
        <w:t>503 1.03333 3.33332 &lt;/loc&gt;</w:t>
      </w:r>
    </w:p>
    <w:p w14:paraId="5E016B16"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w:t>
      </w:r>
      <w:proofErr w:type="spellStart"/>
      <w:r w:rsidRPr="00F76AFE">
        <w:rPr>
          <w:rFonts w:ascii="Courier New" w:hAnsi="Courier New" w:cs="Courier New"/>
          <w:sz w:val="16"/>
        </w:rPr>
        <w:t>loc_list</w:t>
      </w:r>
      <w:proofErr w:type="spellEnd"/>
      <w:r w:rsidRPr="00F76AFE">
        <w:rPr>
          <w:rFonts w:ascii="Courier New" w:hAnsi="Courier New" w:cs="Courier New"/>
          <w:sz w:val="16"/>
        </w:rPr>
        <w:t>&gt;</w:t>
      </w:r>
    </w:p>
    <w:p w14:paraId="77761756" w14:textId="77777777" w:rsidR="00C107D0"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&lt;appdata&gt;</w:t>
      </w:r>
    </w:p>
    <w:p w14:paraId="086A311C"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Pr>
          <w:rFonts w:ascii="Courier New" w:hAnsi="Courier New" w:cs="Courier New"/>
          <w:sz w:val="16"/>
        </w:rPr>
        <w:t xml:space="preserve">  </w:t>
      </w:r>
      <w:r w:rsidRPr="00F76AFE">
        <w:rPr>
          <w:rFonts w:ascii="Courier New" w:hAnsi="Courier New" w:cs="Courier New"/>
          <w:sz w:val="16"/>
        </w:rPr>
        <w:t xml:space="preserve"> </w:t>
      </w:r>
      <w:r w:rsidR="000625C2">
        <w:rPr>
          <w:rFonts w:ascii="Courier New" w:hAnsi="Courier New" w:cs="Courier New"/>
          <w:sz w:val="16"/>
        </w:rPr>
        <w:t xml:space="preserve">  </w:t>
      </w:r>
      <w:r w:rsidR="000625C2" w:rsidRPr="00226A3F">
        <w:rPr>
          <w:rFonts w:ascii="Courier New" w:hAnsi="Courier New" w:cs="Courier New"/>
          <w:sz w:val="16"/>
        </w:rPr>
        <w:t>...</w:t>
      </w:r>
    </w:p>
    <w:p w14:paraId="6CEAC42E"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&lt;/appdata&gt;</w:t>
      </w:r>
    </w:p>
    <w:p w14:paraId="0574FDB8" w14:textId="77777777" w:rsidR="00C107D0"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F76AFE">
        <w:rPr>
          <w:rFonts w:ascii="Courier New" w:hAnsi="Courier New" w:cs="Courier New"/>
          <w:sz w:val="16"/>
        </w:rPr>
        <w:t>&lt;/connection_1d&gt;</w:t>
      </w:r>
    </w:p>
    <w:p w14:paraId="7436299F"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5CE7B84A" w14:textId="77777777" w:rsidR="000E64EA" w:rsidRPr="00226A3F" w:rsidRDefault="000E64EA" w:rsidP="00536A58">
      <w:pPr>
        <w:pStyle w:val="berschrift2"/>
      </w:pPr>
      <w:bookmarkStart w:id="3458" w:name="_Toc428279602"/>
      <w:bookmarkStart w:id="3459" w:name="_Toc428456348"/>
      <w:bookmarkStart w:id="3460" w:name="_Toc428537316"/>
      <w:bookmarkStart w:id="3461" w:name="_Toc428969638"/>
      <w:bookmarkStart w:id="3462" w:name="_Toc429053029"/>
      <w:bookmarkStart w:id="3463" w:name="_Toc413861930"/>
      <w:bookmarkStart w:id="3464" w:name="_Toc3557066"/>
      <w:bookmarkStart w:id="3465" w:name="_Toc27753680"/>
      <w:bookmarkStart w:id="3466" w:name="_Toc413359617"/>
      <w:bookmarkEnd w:id="3458"/>
      <w:bookmarkEnd w:id="3459"/>
      <w:bookmarkEnd w:id="3460"/>
      <w:bookmarkEnd w:id="3461"/>
      <w:bookmarkEnd w:id="3462"/>
      <w:r w:rsidRPr="00226A3F">
        <w:t>Hemming Flanges</w:t>
      </w:r>
      <w:bookmarkEnd w:id="3463"/>
      <w:bookmarkEnd w:id="3464"/>
      <w:bookmarkEnd w:id="3465"/>
    </w:p>
    <w:p w14:paraId="4095CEB7" w14:textId="77777777" w:rsidR="000E64EA" w:rsidRDefault="000E64EA" w:rsidP="00327322">
      <w:pPr>
        <w:pStyle w:val="berschrift3"/>
      </w:pPr>
      <w:bookmarkStart w:id="3467" w:name="_Toc413861931"/>
      <w:bookmarkStart w:id="3468" w:name="_Toc3557067"/>
      <w:bookmarkStart w:id="3469" w:name="_Toc27753681"/>
      <w:r>
        <w:t>Introduction</w:t>
      </w:r>
      <w:bookmarkEnd w:id="3467"/>
      <w:bookmarkEnd w:id="3468"/>
      <w:bookmarkEnd w:id="3469"/>
    </w:p>
    <w:p w14:paraId="4E282888" w14:textId="77777777" w:rsidR="000E64EA" w:rsidRDefault="000E64EA" w:rsidP="00536A58">
      <w:pPr>
        <w:keepNext/>
        <w:jc w:val="both"/>
      </w:pPr>
      <w:r>
        <w:t>A hemming involves rolling over a metal sheet onto itself, to reinforce an edge and improve appearance. In automotive engineering, the hemming process also involves adhering other metal sheets within the rolled one.</w:t>
      </w:r>
    </w:p>
    <w:p w14:paraId="75A7D261" w14:textId="77777777" w:rsidR="000E64EA" w:rsidRDefault="000E64EA" w:rsidP="00536A58">
      <w:pPr>
        <w:keepNext/>
        <w:jc w:val="both"/>
      </w:pPr>
      <w:r>
        <w:t xml:space="preserve">A hemming involves a path around which the outer metal sheet is rolled over. This is called the </w:t>
      </w:r>
      <w:r>
        <w:rPr>
          <w:i/>
        </w:rPr>
        <w:t>hemming root.</w:t>
      </w:r>
    </w:p>
    <w:p w14:paraId="423EBF6F" w14:textId="77777777" w:rsidR="000E64EA" w:rsidRDefault="000E64EA" w:rsidP="00536A58">
      <w:pPr>
        <w:keepNext/>
        <w:jc w:val="both"/>
      </w:pPr>
      <w:r>
        <w:t xml:space="preserve">The hemming also consists of three regions, where glue is </w:t>
      </w:r>
      <w:proofErr w:type="gramStart"/>
      <w:r>
        <w:t>applied</w:t>
      </w:r>
      <w:proofErr w:type="gramEnd"/>
      <w:r>
        <w:t xml:space="preserve"> and which are compressed during hem formation.</w:t>
      </w:r>
    </w:p>
    <w:p w14:paraId="7C42EA40" w14:textId="77777777" w:rsidR="000E64EA" w:rsidRDefault="004F562F" w:rsidP="00536A58">
      <w:pPr>
        <w:keepNext/>
        <w:jc w:val="center"/>
      </w:pPr>
      <w:r>
        <w:rPr>
          <w:noProof/>
          <w:lang w:eastAsia="en-US"/>
        </w:rPr>
        <w:drawing>
          <wp:inline distT="0" distB="0" distL="0" distR="0" wp14:anchorId="7AF80BE5" wp14:editId="18ED3785">
            <wp:extent cx="3208020" cy="1821180"/>
            <wp:effectExtent l="0" t="0" r="0" b="0"/>
            <wp:docPr id="32"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3"/>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3208020" cy="1821180"/>
                    </a:xfrm>
                    <a:prstGeom prst="rect">
                      <a:avLst/>
                    </a:prstGeom>
                    <a:noFill/>
                    <a:ln>
                      <a:noFill/>
                    </a:ln>
                  </pic:spPr>
                </pic:pic>
              </a:graphicData>
            </a:graphic>
          </wp:inline>
        </w:drawing>
      </w:r>
    </w:p>
    <w:p w14:paraId="2E218CCA" w14:textId="2807B6F3" w:rsidR="000E64EA" w:rsidRDefault="000E64EA" w:rsidP="00536A58">
      <w:pPr>
        <w:pStyle w:val="Beschriftung"/>
        <w:keepNext/>
        <w:rPr>
          <w:b w:val="0"/>
          <w:u w:val="single"/>
        </w:rPr>
      </w:pPr>
      <w:bookmarkStart w:id="3470" w:name="_Ref413858805"/>
      <w:bookmarkStart w:id="3471" w:name="_Toc413861952"/>
      <w:bookmarkStart w:id="3472" w:name="_Toc3557149"/>
      <w:bookmarkStart w:id="3473" w:name="_Toc27753767"/>
      <w:r>
        <w:t xml:space="preserve">Figure </w:t>
      </w:r>
      <w:r w:rsidR="00406B64">
        <w:fldChar w:fldCharType="begin"/>
      </w:r>
      <w:r w:rsidR="00406B64">
        <w:instrText xml:space="preserve"> SEQ Figure \* ARABIC </w:instrText>
      </w:r>
      <w:r w:rsidR="00406B64">
        <w:fldChar w:fldCharType="separate"/>
      </w:r>
      <w:ins w:id="3474" w:author="Dr. Carsten Franke" w:date="2020-03-09T14:39:00Z">
        <w:r w:rsidR="00004854">
          <w:rPr>
            <w:noProof/>
          </w:rPr>
          <w:t>76</w:t>
        </w:r>
      </w:ins>
      <w:ins w:id="3475" w:author="nick" w:date="2020-02-20T20:00:00Z">
        <w:del w:id="3476" w:author="Dr. Carsten Franke" w:date="2020-03-09T14:39:00Z">
          <w:r w:rsidR="0047200E" w:rsidDel="00004854">
            <w:rPr>
              <w:noProof/>
            </w:rPr>
            <w:delText>77</w:delText>
          </w:r>
        </w:del>
      </w:ins>
      <w:del w:id="3477" w:author="Dr. Carsten Franke" w:date="2020-03-09T14:39:00Z">
        <w:r w:rsidR="007E2D34" w:rsidDel="00004854">
          <w:rPr>
            <w:noProof/>
          </w:rPr>
          <w:delText>73</w:delText>
        </w:r>
      </w:del>
      <w:r w:rsidR="00406B64">
        <w:fldChar w:fldCharType="end"/>
      </w:r>
      <w:bookmarkEnd w:id="3470"/>
      <w:r>
        <w:t>: The Three Regions of a Hemming</w:t>
      </w:r>
      <w:bookmarkEnd w:id="3471"/>
      <w:bookmarkEnd w:id="3472"/>
      <w:bookmarkEnd w:id="3473"/>
    </w:p>
    <w:p w14:paraId="5822FED1" w14:textId="77777777" w:rsidR="000E64EA" w:rsidRDefault="000E64EA" w:rsidP="00536A58">
      <w:pPr>
        <w:keepNext/>
      </w:pPr>
      <w:r>
        <w:t>The solution described below addresses certain features in hemming design:</w:t>
      </w:r>
    </w:p>
    <w:p w14:paraId="5196852C" w14:textId="77777777" w:rsidR="000E64EA" w:rsidRDefault="000E64EA" w:rsidP="00F72843">
      <w:pPr>
        <w:numPr>
          <w:ilvl w:val="0"/>
          <w:numId w:val="27"/>
        </w:numPr>
        <w:jc w:val="both"/>
      </w:pPr>
      <w:r>
        <w:t xml:space="preserve">The path of the hemming root does not need to coincide with the paths of the adhesive. </w:t>
      </w:r>
    </w:p>
    <w:p w14:paraId="167FBC62" w14:textId="77777777" w:rsidR="000E64EA" w:rsidRDefault="000E64EA" w:rsidP="00F72843">
      <w:pPr>
        <w:numPr>
          <w:ilvl w:val="0"/>
          <w:numId w:val="27"/>
        </w:numPr>
        <w:jc w:val="both"/>
      </w:pPr>
      <w:r>
        <w:t>Each region may have a different filling percentage. This is mainly to prevent spillage, but also to maximize contacting overlap.</w:t>
      </w:r>
    </w:p>
    <w:p w14:paraId="3D6AB572" w14:textId="77777777" w:rsidR="000E64EA" w:rsidRDefault="000E64EA" w:rsidP="00F72843">
      <w:pPr>
        <w:numPr>
          <w:ilvl w:val="0"/>
          <w:numId w:val="27"/>
        </w:numPr>
        <w:jc w:val="both"/>
      </w:pPr>
      <w:r>
        <w:t xml:space="preserve">Reinforcements may exist in the </w:t>
      </w:r>
      <w:r>
        <w:rPr>
          <w:i/>
        </w:rPr>
        <w:t>Inner Panel</w:t>
      </w:r>
      <w:r>
        <w:t>.</w:t>
      </w:r>
    </w:p>
    <w:p w14:paraId="41BFB8F2" w14:textId="77777777" w:rsidR="000E64EA" w:rsidRDefault="004F562F" w:rsidP="000E64EA">
      <w:pPr>
        <w:keepNext/>
        <w:jc w:val="center"/>
      </w:pPr>
      <w:r>
        <w:rPr>
          <w:noProof/>
          <w:lang w:eastAsia="en-US"/>
        </w:rPr>
        <w:lastRenderedPageBreak/>
        <w:drawing>
          <wp:inline distT="0" distB="0" distL="0" distR="0" wp14:anchorId="5F77AF5F" wp14:editId="0D8FC959">
            <wp:extent cx="3780000" cy="2241540"/>
            <wp:effectExtent l="0" t="0" r="0" b="6985"/>
            <wp:docPr id="33"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1"/>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3780000" cy="2241540"/>
                    </a:xfrm>
                    <a:prstGeom prst="rect">
                      <a:avLst/>
                    </a:prstGeom>
                    <a:noFill/>
                    <a:ln>
                      <a:noFill/>
                    </a:ln>
                  </pic:spPr>
                </pic:pic>
              </a:graphicData>
            </a:graphic>
          </wp:inline>
        </w:drawing>
      </w:r>
    </w:p>
    <w:p w14:paraId="7326F048" w14:textId="087C382E" w:rsidR="000E64EA" w:rsidRPr="00EB3687" w:rsidRDefault="000E64EA" w:rsidP="000E64EA">
      <w:pPr>
        <w:pStyle w:val="Beschriftung"/>
        <w:rPr>
          <w:noProof/>
          <w:lang w:eastAsia="en-GB"/>
        </w:rPr>
      </w:pPr>
      <w:bookmarkStart w:id="3478" w:name="_Ref413850590"/>
      <w:bookmarkStart w:id="3479" w:name="_Toc413861953"/>
      <w:bookmarkStart w:id="3480" w:name="_Toc3557150"/>
      <w:bookmarkStart w:id="3481" w:name="_Toc27753768"/>
      <w:r>
        <w:t xml:space="preserve">Figure </w:t>
      </w:r>
      <w:r w:rsidR="00406B64">
        <w:fldChar w:fldCharType="begin"/>
      </w:r>
      <w:r w:rsidR="00406B64">
        <w:instrText xml:space="preserve"> SEQ Figure \* ARABIC </w:instrText>
      </w:r>
      <w:r w:rsidR="00406B64">
        <w:fldChar w:fldCharType="separate"/>
      </w:r>
      <w:ins w:id="3482" w:author="Dr. Carsten Franke" w:date="2020-03-09T14:39:00Z">
        <w:r w:rsidR="00004854">
          <w:rPr>
            <w:noProof/>
          </w:rPr>
          <w:t>77</w:t>
        </w:r>
      </w:ins>
      <w:ins w:id="3483" w:author="nick" w:date="2020-02-20T20:00:00Z">
        <w:del w:id="3484" w:author="Dr. Carsten Franke" w:date="2020-03-09T14:39:00Z">
          <w:r w:rsidR="0047200E" w:rsidDel="00004854">
            <w:rPr>
              <w:noProof/>
            </w:rPr>
            <w:delText>78</w:delText>
          </w:r>
        </w:del>
      </w:ins>
      <w:del w:id="3485" w:author="Dr. Carsten Franke" w:date="2020-03-09T14:39:00Z">
        <w:r w:rsidR="007E2D34" w:rsidDel="00004854">
          <w:rPr>
            <w:noProof/>
          </w:rPr>
          <w:delText>74</w:delText>
        </w:r>
      </w:del>
      <w:r w:rsidR="00406B64">
        <w:fldChar w:fldCharType="end"/>
      </w:r>
      <w:bookmarkEnd w:id="3478"/>
      <w:r>
        <w:t xml:space="preserve">: </w:t>
      </w:r>
      <w:r w:rsidRPr="00F7469A">
        <w:t xml:space="preserve">Path </w:t>
      </w:r>
      <w:r>
        <w:t>C</w:t>
      </w:r>
      <w:r w:rsidRPr="00F7469A">
        <w:t xml:space="preserve">hanges and </w:t>
      </w:r>
      <w:r>
        <w:t>W</w:t>
      </w:r>
      <w:r w:rsidRPr="00F7469A">
        <w:t xml:space="preserve">idth </w:t>
      </w:r>
      <w:r>
        <w:t>C</w:t>
      </w:r>
      <w:r w:rsidRPr="00F7469A">
        <w:t xml:space="preserve">hanges in </w:t>
      </w:r>
      <w:r>
        <w:t>H</w:t>
      </w:r>
      <w:r w:rsidRPr="00F7469A">
        <w:t xml:space="preserve">emming </w:t>
      </w:r>
      <w:r>
        <w:t>F</w:t>
      </w:r>
      <w:r w:rsidRPr="00F7469A">
        <w:t>langes</w:t>
      </w:r>
      <w:bookmarkEnd w:id="3479"/>
      <w:bookmarkEnd w:id="3480"/>
      <w:bookmarkEnd w:id="3481"/>
    </w:p>
    <w:p w14:paraId="37DCE83A" w14:textId="77777777" w:rsidR="000E64EA" w:rsidRDefault="000E64EA" w:rsidP="000E64EA">
      <w:r w:rsidRPr="001F057F">
        <w:rPr>
          <w:noProof/>
          <w:lang w:eastAsia="en-GB"/>
        </w:rPr>
        <w:t>W</w:t>
      </w:r>
      <w:r>
        <w:rPr>
          <w:noProof/>
          <w:lang w:eastAsia="en-GB"/>
        </w:rPr>
        <w:t>idth and</w:t>
      </w:r>
      <w:r>
        <w:t xml:space="preserve"> path sometimes change to avoid obstacles, like holes.</w:t>
      </w:r>
    </w:p>
    <w:p w14:paraId="30C5CC77" w14:textId="77777777" w:rsidR="000E64EA" w:rsidRPr="00EB3687" w:rsidRDefault="004F562F" w:rsidP="000E64EA">
      <w:pPr>
        <w:keepNext/>
        <w:jc w:val="center"/>
        <w:rPr>
          <w:noProof/>
          <w:lang w:eastAsia="en-GB"/>
        </w:rPr>
      </w:pPr>
      <w:r>
        <w:rPr>
          <w:noProof/>
          <w:lang w:eastAsia="en-US"/>
        </w:rPr>
        <w:drawing>
          <wp:inline distT="0" distB="0" distL="0" distR="0" wp14:anchorId="602C1C25" wp14:editId="174095DB">
            <wp:extent cx="3780000" cy="2218204"/>
            <wp:effectExtent l="0" t="0" r="0" b="0"/>
            <wp:docPr id="34"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0"/>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780000" cy="2218204"/>
                    </a:xfrm>
                    <a:prstGeom prst="rect">
                      <a:avLst/>
                    </a:prstGeom>
                    <a:noFill/>
                    <a:ln>
                      <a:noFill/>
                    </a:ln>
                  </pic:spPr>
                </pic:pic>
              </a:graphicData>
            </a:graphic>
          </wp:inline>
        </w:drawing>
      </w:r>
    </w:p>
    <w:p w14:paraId="2F41D171" w14:textId="35598340" w:rsidR="000E64EA" w:rsidRPr="00803403" w:rsidRDefault="000E64EA" w:rsidP="000E64EA">
      <w:pPr>
        <w:pStyle w:val="Beschriftung"/>
      </w:pPr>
      <w:bookmarkStart w:id="3486" w:name="_Toc413861954"/>
      <w:bookmarkStart w:id="3487" w:name="_Toc3557151"/>
      <w:bookmarkStart w:id="3488" w:name="_Toc27753769"/>
      <w:r w:rsidRPr="005231A8">
        <w:t xml:space="preserve">Figure </w:t>
      </w:r>
      <w:r w:rsidR="00406B64">
        <w:fldChar w:fldCharType="begin"/>
      </w:r>
      <w:r w:rsidR="00406B64">
        <w:instrText xml:space="preserve"> SEQ Figure \* ARABIC </w:instrText>
      </w:r>
      <w:r w:rsidR="00406B64">
        <w:fldChar w:fldCharType="separate"/>
      </w:r>
      <w:ins w:id="3489" w:author="Dr. Carsten Franke" w:date="2020-03-09T14:39:00Z">
        <w:r w:rsidR="00004854">
          <w:rPr>
            <w:noProof/>
          </w:rPr>
          <w:t>78</w:t>
        </w:r>
      </w:ins>
      <w:ins w:id="3490" w:author="nick" w:date="2020-02-20T20:00:00Z">
        <w:del w:id="3491" w:author="Dr. Carsten Franke" w:date="2020-03-09T14:39:00Z">
          <w:r w:rsidR="0047200E" w:rsidDel="00004854">
            <w:rPr>
              <w:noProof/>
            </w:rPr>
            <w:delText>79</w:delText>
          </w:r>
        </w:del>
      </w:ins>
      <w:del w:id="3492" w:author="Dr. Carsten Franke" w:date="2020-03-09T14:39:00Z">
        <w:r w:rsidR="007E2D34" w:rsidDel="00004854">
          <w:rPr>
            <w:noProof/>
          </w:rPr>
          <w:delText>75</w:delText>
        </w:r>
      </w:del>
      <w:r w:rsidR="00406B64">
        <w:fldChar w:fldCharType="end"/>
      </w:r>
      <w:r w:rsidRPr="005231A8">
        <w:t>: Adhesive Path Differs from Root Path</w:t>
      </w:r>
      <w:bookmarkEnd w:id="3486"/>
      <w:bookmarkEnd w:id="3487"/>
      <w:bookmarkEnd w:id="3488"/>
    </w:p>
    <w:p w14:paraId="0B0C9839" w14:textId="77777777" w:rsidR="000E64EA" w:rsidRPr="00EB3687" w:rsidRDefault="000E64EA" w:rsidP="000E64EA">
      <w:pPr>
        <w:rPr>
          <w:noProof/>
          <w:lang w:eastAsia="en-GB"/>
        </w:rPr>
      </w:pPr>
      <w:r w:rsidRPr="001F057F">
        <w:rPr>
          <w:noProof/>
          <w:lang w:eastAsia="en-GB"/>
        </w:rPr>
        <w:t>A</w:t>
      </w:r>
      <w:r w:rsidRPr="00EB3687">
        <w:rPr>
          <w:noProof/>
          <w:lang w:eastAsia="en-GB"/>
        </w:rPr>
        <w:t>dhesive generally follows inner routes around corners.</w:t>
      </w:r>
    </w:p>
    <w:p w14:paraId="7D3870B6" w14:textId="77777777" w:rsidR="000E64EA" w:rsidRDefault="004F562F" w:rsidP="000E64EA">
      <w:pPr>
        <w:keepNext/>
        <w:jc w:val="center"/>
      </w:pPr>
      <w:r>
        <w:rPr>
          <w:noProof/>
          <w:lang w:eastAsia="en-US"/>
        </w:rPr>
        <w:drawing>
          <wp:inline distT="0" distB="0" distL="0" distR="0" wp14:anchorId="23C1A0F1" wp14:editId="564801BC">
            <wp:extent cx="3780000" cy="2550731"/>
            <wp:effectExtent l="0" t="0" r="0" b="2540"/>
            <wp:docPr id="35"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9"/>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780000" cy="2550731"/>
                    </a:xfrm>
                    <a:prstGeom prst="rect">
                      <a:avLst/>
                    </a:prstGeom>
                    <a:noFill/>
                    <a:ln>
                      <a:noFill/>
                    </a:ln>
                  </pic:spPr>
                </pic:pic>
              </a:graphicData>
            </a:graphic>
          </wp:inline>
        </w:drawing>
      </w:r>
    </w:p>
    <w:p w14:paraId="7948E42F" w14:textId="4F4186FB" w:rsidR="000E64EA" w:rsidRPr="00EB3687" w:rsidRDefault="000E64EA" w:rsidP="000E64EA">
      <w:pPr>
        <w:pStyle w:val="Beschriftung"/>
        <w:rPr>
          <w:noProof/>
          <w:lang w:eastAsia="en-GB"/>
        </w:rPr>
      </w:pPr>
      <w:bookmarkStart w:id="3493" w:name="_Toc3557152"/>
      <w:bookmarkStart w:id="3494" w:name="_Toc27753770"/>
      <w:r>
        <w:t xml:space="preserve">Figure </w:t>
      </w:r>
      <w:r w:rsidR="00406B64">
        <w:fldChar w:fldCharType="begin"/>
      </w:r>
      <w:r w:rsidR="00406B64">
        <w:instrText xml:space="preserve"> SEQ Figure \* ARABIC </w:instrText>
      </w:r>
      <w:r w:rsidR="00406B64">
        <w:fldChar w:fldCharType="separate"/>
      </w:r>
      <w:ins w:id="3495" w:author="Dr. Carsten Franke" w:date="2020-03-09T14:39:00Z">
        <w:r w:rsidR="00004854">
          <w:rPr>
            <w:noProof/>
          </w:rPr>
          <w:t>79</w:t>
        </w:r>
      </w:ins>
      <w:ins w:id="3496" w:author="nick" w:date="2020-02-20T20:00:00Z">
        <w:del w:id="3497" w:author="Dr. Carsten Franke" w:date="2020-03-09T14:39:00Z">
          <w:r w:rsidR="0047200E" w:rsidDel="00004854">
            <w:rPr>
              <w:noProof/>
            </w:rPr>
            <w:delText>80</w:delText>
          </w:r>
        </w:del>
      </w:ins>
      <w:del w:id="3498" w:author="Dr. Carsten Franke" w:date="2020-03-09T14:39:00Z">
        <w:r w:rsidR="007E2D34" w:rsidDel="00004854">
          <w:rPr>
            <w:noProof/>
          </w:rPr>
          <w:delText>76</w:delText>
        </w:r>
      </w:del>
      <w:r w:rsidR="00406B64">
        <w:fldChar w:fldCharType="end"/>
      </w:r>
      <w:r>
        <w:t xml:space="preserve">: </w:t>
      </w:r>
      <w:r w:rsidRPr="0030251E">
        <w:t xml:space="preserve">Reinforcements </w:t>
      </w:r>
      <w:r w:rsidR="00A913FE">
        <w:t>n</w:t>
      </w:r>
      <w:r w:rsidRPr="0030251E">
        <w:t xml:space="preserve">eed to be </w:t>
      </w:r>
      <w:r w:rsidR="00A913FE">
        <w:t>considered</w:t>
      </w:r>
      <w:r w:rsidRPr="0030251E">
        <w:t xml:space="preserve"> as </w:t>
      </w:r>
      <w:r>
        <w:t>P</w:t>
      </w:r>
      <w:r w:rsidRPr="0030251E">
        <w:t>art of the Inner Panel</w:t>
      </w:r>
      <w:bookmarkEnd w:id="3493"/>
      <w:bookmarkEnd w:id="3494"/>
    </w:p>
    <w:p w14:paraId="7C66D8D4" w14:textId="77777777" w:rsidR="000E64EA" w:rsidRPr="00EB3687" w:rsidRDefault="000E64EA" w:rsidP="00F51947">
      <w:pPr>
        <w:jc w:val="both"/>
        <w:rPr>
          <w:noProof/>
          <w:lang w:eastAsia="en-GB"/>
        </w:rPr>
      </w:pPr>
      <w:r w:rsidRPr="00EB3687">
        <w:rPr>
          <w:noProof/>
          <w:lang w:eastAsia="en-GB"/>
        </w:rPr>
        <w:t>Reinforcements need to be considered as part of the Inner Panel, and glued accordingly.</w:t>
      </w:r>
    </w:p>
    <w:p w14:paraId="109943AA" w14:textId="77777777" w:rsidR="000E64EA" w:rsidRDefault="000E64EA" w:rsidP="00F51947">
      <w:pPr>
        <w:jc w:val="both"/>
      </w:pPr>
      <w:r>
        <w:lastRenderedPageBreak/>
        <w:t>To address the features above, the hemming is treated as a composite connection. This allows for separate paths between the hemming root and the adhesive of each region.</w:t>
      </w:r>
    </w:p>
    <w:p w14:paraId="62C593F7" w14:textId="77777777" w:rsidR="000E64EA" w:rsidRDefault="000E64EA" w:rsidP="00327322">
      <w:pPr>
        <w:pStyle w:val="berschrift3"/>
      </w:pPr>
      <w:bookmarkStart w:id="3499" w:name="_Toc413861932"/>
      <w:bookmarkStart w:id="3500" w:name="_Toc3557068"/>
      <w:bookmarkStart w:id="3501" w:name="_Toc27753682"/>
      <w:r>
        <w:t xml:space="preserve">Definition of element </w:t>
      </w:r>
      <w:r w:rsidRPr="00A913FE">
        <w:rPr>
          <w:rFonts w:ascii="Courier New" w:hAnsi="Courier New" w:cs="Courier New"/>
          <w:b w:val="0"/>
        </w:rPr>
        <w:t>&lt;hemming</w:t>
      </w:r>
      <w:r w:rsidR="00A913FE">
        <w:rPr>
          <w:rFonts w:ascii="Courier New" w:hAnsi="Courier New" w:cs="Courier New"/>
          <w:b w:val="0"/>
        </w:rPr>
        <w:t>/</w:t>
      </w:r>
      <w:r w:rsidRPr="00A913FE">
        <w:rPr>
          <w:rFonts w:ascii="Courier New" w:hAnsi="Courier New" w:cs="Courier New"/>
          <w:b w:val="0"/>
        </w:rPr>
        <w:t>&gt;</w:t>
      </w:r>
      <w:bookmarkEnd w:id="3499"/>
      <w:bookmarkEnd w:id="3500"/>
      <w:bookmarkEnd w:id="3501"/>
    </w:p>
    <w:p w14:paraId="50CA684F" w14:textId="77777777" w:rsidR="000E64EA" w:rsidRPr="00226A3F" w:rsidRDefault="000E64EA" w:rsidP="000E64EA">
      <w:pPr>
        <w:keepNext/>
        <w:rPr>
          <w:b/>
          <w:i/>
        </w:rPr>
      </w:pPr>
      <w:r w:rsidRPr="00226A3F">
        <w:t xml:space="preserve">XML specification of </w:t>
      </w:r>
      <w:r w:rsidRPr="00226A3F">
        <w:rPr>
          <w:rFonts w:ascii="Courier New" w:hAnsi="Courier New" w:cs="Courier New"/>
          <w:b/>
          <w:i/>
          <w:sz w:val="18"/>
          <w:szCs w:val="18"/>
        </w:rPr>
        <w:t>&lt;connection_1d</w:t>
      </w:r>
      <w:r w:rsidR="00F51947">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tblInd w:w="113" w:type="dxa"/>
        <w:tblLayout w:type="fixed"/>
        <w:tblLook w:val="04A0" w:firstRow="1" w:lastRow="0" w:firstColumn="1" w:lastColumn="0" w:noHBand="0" w:noVBand="1"/>
      </w:tblPr>
      <w:tblGrid>
        <w:gridCol w:w="1526"/>
        <w:gridCol w:w="1417"/>
        <w:gridCol w:w="1378"/>
        <w:gridCol w:w="924"/>
        <w:gridCol w:w="3794"/>
      </w:tblGrid>
      <w:tr w:rsidR="000E64EA" w:rsidRPr="000F7EEA" w14:paraId="36716EA8" w14:textId="77777777" w:rsidTr="00E46D13">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0108907" w14:textId="77777777" w:rsidR="000E64EA" w:rsidRPr="00226A3F" w:rsidRDefault="000E64EA" w:rsidP="00E3398E">
            <w:pPr>
              <w:keepNext/>
              <w:suppressAutoHyphens/>
              <w:rPr>
                <w:rFonts w:cs="Calibri"/>
                <w:b/>
                <w:i/>
                <w:lang w:eastAsia="zh-CN"/>
              </w:rPr>
            </w:pPr>
            <w:r w:rsidRPr="00226A3F">
              <w:rPr>
                <w:b/>
                <w:i/>
              </w:rPr>
              <w:t>Attributes</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15657B5B" w14:textId="77777777" w:rsidR="000E64EA" w:rsidRPr="00226A3F" w:rsidRDefault="000E64EA" w:rsidP="00E3398E">
            <w:pPr>
              <w:keepNext/>
              <w:suppressAutoHyphens/>
              <w:rPr>
                <w:rFonts w:cs="Calibri"/>
                <w:b/>
                <w:i/>
                <w:lang w:eastAsia="zh-CN"/>
              </w:rPr>
            </w:pPr>
            <w:r w:rsidRPr="00226A3F">
              <w:rPr>
                <w:b/>
                <w:i/>
              </w:rPr>
              <w:t>Type</w:t>
            </w:r>
          </w:p>
        </w:tc>
        <w:tc>
          <w:tcPr>
            <w:tcW w:w="1378" w:type="dxa"/>
            <w:tcBorders>
              <w:top w:val="single" w:sz="8" w:space="0" w:color="000000"/>
              <w:left w:val="single" w:sz="4" w:space="0" w:color="000000"/>
              <w:bottom w:val="single" w:sz="8" w:space="0" w:color="000000"/>
              <w:right w:val="nil"/>
            </w:tcBorders>
            <w:shd w:val="clear" w:color="auto" w:fill="F3F3F3"/>
            <w:vAlign w:val="bottom"/>
            <w:hideMark/>
          </w:tcPr>
          <w:p w14:paraId="713A132C" w14:textId="77777777" w:rsidR="000E64EA" w:rsidRPr="00226A3F" w:rsidRDefault="000E64EA" w:rsidP="00E3398E">
            <w:pPr>
              <w:keepNext/>
              <w:suppressAutoHyphens/>
              <w:rPr>
                <w:rFonts w:cs="Calibri"/>
                <w:b/>
                <w:i/>
                <w:lang w:eastAsia="zh-CN"/>
              </w:rPr>
            </w:pPr>
            <w:r w:rsidRPr="00226A3F">
              <w:rPr>
                <w:b/>
                <w:i/>
              </w:rPr>
              <w:t>Value Space</w:t>
            </w:r>
          </w:p>
        </w:tc>
        <w:tc>
          <w:tcPr>
            <w:tcW w:w="924" w:type="dxa"/>
            <w:tcBorders>
              <w:top w:val="single" w:sz="8" w:space="0" w:color="000000"/>
              <w:left w:val="single" w:sz="4" w:space="0" w:color="000000"/>
              <w:bottom w:val="single" w:sz="8" w:space="0" w:color="000000"/>
              <w:right w:val="nil"/>
            </w:tcBorders>
            <w:shd w:val="clear" w:color="auto" w:fill="F3F3F3"/>
            <w:vAlign w:val="bottom"/>
            <w:hideMark/>
          </w:tcPr>
          <w:p w14:paraId="5BFE608F" w14:textId="77777777" w:rsidR="000E64EA" w:rsidRPr="00226A3F" w:rsidRDefault="003C5489" w:rsidP="00E3398E">
            <w:pPr>
              <w:keepNext/>
              <w:suppressAutoHyphens/>
              <w:rPr>
                <w:rFonts w:cs="Calibri"/>
                <w:b/>
                <w:i/>
                <w:lang w:eastAsia="zh-CN"/>
              </w:rPr>
            </w:pPr>
            <w:r>
              <w:rPr>
                <w:b/>
                <w:i/>
              </w:rPr>
              <w:t>Use</w:t>
            </w:r>
          </w:p>
        </w:tc>
        <w:tc>
          <w:tcPr>
            <w:tcW w:w="37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8CB3307" w14:textId="77777777"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3E111971" w14:textId="77777777" w:rsidTr="00E46D13">
        <w:tc>
          <w:tcPr>
            <w:tcW w:w="1526" w:type="dxa"/>
            <w:tcBorders>
              <w:top w:val="dotted" w:sz="4" w:space="0" w:color="000000"/>
              <w:left w:val="single" w:sz="8" w:space="0" w:color="000000"/>
              <w:bottom w:val="single" w:sz="8" w:space="0" w:color="000000"/>
              <w:right w:val="nil"/>
            </w:tcBorders>
            <w:hideMark/>
          </w:tcPr>
          <w:p w14:paraId="38AEF813" w14:textId="77777777" w:rsidR="000E64EA" w:rsidRPr="00226A3F" w:rsidRDefault="00B903D1" w:rsidP="00E3398E">
            <w:pPr>
              <w:suppressAutoHyphens/>
              <w:rPr>
                <w:rFonts w:cs="Calibri"/>
                <w:sz w:val="20"/>
                <w:szCs w:val="20"/>
                <w:lang w:eastAsia="zh-CN"/>
              </w:rPr>
            </w:pPr>
            <w:r>
              <w:rPr>
                <w:sz w:val="20"/>
                <w:szCs w:val="20"/>
              </w:rPr>
              <w:t>l</w:t>
            </w:r>
            <w:r w:rsidRPr="00226A3F">
              <w:rPr>
                <w:sz w:val="20"/>
                <w:szCs w:val="20"/>
              </w:rPr>
              <w:t>abel</w:t>
            </w:r>
          </w:p>
        </w:tc>
        <w:tc>
          <w:tcPr>
            <w:tcW w:w="1417" w:type="dxa"/>
            <w:tcBorders>
              <w:top w:val="dotted" w:sz="4" w:space="0" w:color="000000"/>
              <w:left w:val="single" w:sz="4" w:space="0" w:color="000000"/>
              <w:bottom w:val="single" w:sz="8" w:space="0" w:color="000000"/>
              <w:right w:val="nil"/>
            </w:tcBorders>
            <w:hideMark/>
          </w:tcPr>
          <w:p w14:paraId="2B6FD0F6" w14:textId="77777777" w:rsidR="000E64EA" w:rsidRPr="00226A3F" w:rsidRDefault="000E64EA" w:rsidP="00E3398E">
            <w:pPr>
              <w:suppressAutoHyphens/>
              <w:rPr>
                <w:rFonts w:cs="Calibri"/>
                <w:sz w:val="20"/>
                <w:szCs w:val="20"/>
                <w:lang w:eastAsia="zh-CN"/>
              </w:rPr>
            </w:pPr>
            <w:r w:rsidRPr="00226A3F">
              <w:rPr>
                <w:sz w:val="20"/>
                <w:szCs w:val="20"/>
              </w:rPr>
              <w:t>Alphanumeric</w:t>
            </w:r>
          </w:p>
        </w:tc>
        <w:tc>
          <w:tcPr>
            <w:tcW w:w="1378" w:type="dxa"/>
            <w:tcBorders>
              <w:top w:val="dotted" w:sz="4" w:space="0" w:color="000000"/>
              <w:left w:val="single" w:sz="4" w:space="0" w:color="000000"/>
              <w:bottom w:val="single" w:sz="8" w:space="0" w:color="000000"/>
              <w:right w:val="nil"/>
            </w:tcBorders>
            <w:hideMark/>
          </w:tcPr>
          <w:p w14:paraId="7BB041F5" w14:textId="77777777" w:rsidR="000E64EA" w:rsidRPr="00226A3F" w:rsidRDefault="000E64EA" w:rsidP="00E3398E">
            <w:pPr>
              <w:suppressAutoHyphens/>
              <w:rPr>
                <w:rFonts w:cs="Calibri"/>
                <w:sz w:val="20"/>
                <w:szCs w:val="20"/>
                <w:lang w:eastAsia="zh-CN"/>
              </w:rPr>
            </w:pPr>
            <w:r w:rsidRPr="00226A3F">
              <w:rPr>
                <w:sz w:val="20"/>
                <w:szCs w:val="20"/>
              </w:rPr>
              <w:t>Alphanumeric</w:t>
            </w:r>
          </w:p>
        </w:tc>
        <w:tc>
          <w:tcPr>
            <w:tcW w:w="924" w:type="dxa"/>
            <w:tcBorders>
              <w:top w:val="dotted" w:sz="4" w:space="0" w:color="000000"/>
              <w:left w:val="single" w:sz="4" w:space="0" w:color="000000"/>
              <w:bottom w:val="single" w:sz="8" w:space="0" w:color="000000"/>
              <w:right w:val="nil"/>
            </w:tcBorders>
            <w:hideMark/>
          </w:tcPr>
          <w:p w14:paraId="33DF56FB"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794" w:type="dxa"/>
            <w:tcBorders>
              <w:top w:val="dotted" w:sz="4" w:space="0" w:color="000000"/>
              <w:left w:val="single" w:sz="4" w:space="0" w:color="000000"/>
              <w:bottom w:val="single" w:sz="8" w:space="0" w:color="000000"/>
              <w:right w:val="single" w:sz="8" w:space="0" w:color="000000"/>
            </w:tcBorders>
            <w:hideMark/>
          </w:tcPr>
          <w:p w14:paraId="1A18A225" w14:textId="77777777" w:rsidR="000E64EA" w:rsidRPr="00226A3F" w:rsidRDefault="000E64EA" w:rsidP="00E3398E">
            <w:pPr>
              <w:suppressAutoHyphens/>
              <w:rPr>
                <w:rFonts w:cs="Calibri"/>
                <w:lang w:eastAsia="zh-CN"/>
              </w:rPr>
            </w:pPr>
            <w:r w:rsidRPr="00226A3F">
              <w:rPr>
                <w:sz w:val="20"/>
                <w:szCs w:val="20"/>
              </w:rPr>
              <w:t>-</w:t>
            </w:r>
          </w:p>
        </w:tc>
      </w:tr>
      <w:tr w:rsidR="00E46D13" w:rsidRPr="00226A3F" w14:paraId="3365A85A" w14:textId="77777777" w:rsidTr="00E46D13">
        <w:tc>
          <w:tcPr>
            <w:tcW w:w="1526" w:type="dxa"/>
            <w:tcBorders>
              <w:top w:val="dotted" w:sz="4" w:space="0" w:color="000000"/>
              <w:left w:val="single" w:sz="8" w:space="0" w:color="000000"/>
              <w:bottom w:val="single" w:sz="8" w:space="0" w:color="000000"/>
              <w:right w:val="nil"/>
            </w:tcBorders>
            <w:shd w:val="clear" w:color="auto" w:fill="auto"/>
            <w:hideMark/>
          </w:tcPr>
          <w:p w14:paraId="3109E024" w14:textId="77777777" w:rsidR="00E46D13" w:rsidRPr="00226A3F" w:rsidRDefault="00E46D13" w:rsidP="00E3398E">
            <w:pPr>
              <w:keepNext/>
              <w:suppressAutoHyphens/>
              <w:rPr>
                <w:sz w:val="20"/>
                <w:szCs w:val="20"/>
              </w:rPr>
            </w:pPr>
            <w:proofErr w:type="spellStart"/>
            <w:r>
              <w:rPr>
                <w:sz w:val="20"/>
                <w:szCs w:val="20"/>
              </w:rPr>
              <w:t>quality_control</w:t>
            </w:r>
            <w:proofErr w:type="spellEnd"/>
          </w:p>
        </w:tc>
        <w:tc>
          <w:tcPr>
            <w:tcW w:w="1417" w:type="dxa"/>
            <w:tcBorders>
              <w:top w:val="dotted" w:sz="4" w:space="0" w:color="000000"/>
              <w:left w:val="single" w:sz="4" w:space="0" w:color="000000"/>
              <w:bottom w:val="single" w:sz="8" w:space="0" w:color="000000"/>
              <w:right w:val="nil"/>
            </w:tcBorders>
            <w:shd w:val="clear" w:color="auto" w:fill="auto"/>
            <w:hideMark/>
          </w:tcPr>
          <w:p w14:paraId="62E8819E" w14:textId="77777777" w:rsidR="00E46D13" w:rsidRPr="00226A3F" w:rsidRDefault="00E46D13" w:rsidP="00E3398E">
            <w:pPr>
              <w:keepNext/>
              <w:suppressAutoHyphens/>
              <w:rPr>
                <w:sz w:val="20"/>
                <w:szCs w:val="20"/>
              </w:rPr>
            </w:pPr>
            <w:r w:rsidRPr="00A04202">
              <w:rPr>
                <w:sz w:val="20"/>
                <w:szCs w:val="20"/>
              </w:rPr>
              <w:t>Alphanumeric</w:t>
            </w:r>
          </w:p>
        </w:tc>
        <w:tc>
          <w:tcPr>
            <w:tcW w:w="1378" w:type="dxa"/>
            <w:tcBorders>
              <w:top w:val="dotted" w:sz="4" w:space="0" w:color="000000"/>
              <w:left w:val="single" w:sz="4" w:space="0" w:color="000000"/>
              <w:bottom w:val="single" w:sz="8" w:space="0" w:color="000000"/>
              <w:right w:val="nil"/>
            </w:tcBorders>
            <w:hideMark/>
          </w:tcPr>
          <w:p w14:paraId="0CC1819D" w14:textId="77777777" w:rsidR="00E46D13" w:rsidRPr="00226A3F" w:rsidRDefault="00E46D13" w:rsidP="00E3398E">
            <w:pPr>
              <w:keepNext/>
              <w:suppressAutoHyphens/>
              <w:rPr>
                <w:sz w:val="20"/>
                <w:szCs w:val="20"/>
              </w:rPr>
            </w:pPr>
            <w:r w:rsidRPr="00A04202">
              <w:rPr>
                <w:sz w:val="20"/>
                <w:szCs w:val="20"/>
              </w:rPr>
              <w:t>Alphanumeric</w:t>
            </w:r>
          </w:p>
        </w:tc>
        <w:tc>
          <w:tcPr>
            <w:tcW w:w="924" w:type="dxa"/>
            <w:tcBorders>
              <w:top w:val="dotted" w:sz="4" w:space="0" w:color="000000"/>
              <w:left w:val="single" w:sz="4" w:space="0" w:color="000000"/>
              <w:bottom w:val="single" w:sz="8" w:space="0" w:color="000000"/>
              <w:right w:val="nil"/>
            </w:tcBorders>
            <w:shd w:val="clear" w:color="auto" w:fill="auto"/>
            <w:hideMark/>
          </w:tcPr>
          <w:p w14:paraId="76961722" w14:textId="77777777" w:rsidR="00E46D13" w:rsidRPr="00226A3F" w:rsidRDefault="00E46D13" w:rsidP="00E3398E">
            <w:pPr>
              <w:keepNext/>
              <w:suppressAutoHyphens/>
              <w:rPr>
                <w:sz w:val="20"/>
                <w:szCs w:val="20"/>
              </w:rPr>
            </w:pPr>
            <w:r w:rsidRPr="00A04202">
              <w:rPr>
                <w:sz w:val="20"/>
                <w:szCs w:val="20"/>
              </w:rPr>
              <w:t>Optional</w:t>
            </w:r>
          </w:p>
        </w:tc>
        <w:tc>
          <w:tcPr>
            <w:tcW w:w="3794" w:type="dxa"/>
            <w:tcBorders>
              <w:top w:val="dotted" w:sz="4" w:space="0" w:color="000000"/>
              <w:left w:val="single" w:sz="4" w:space="0" w:color="000000"/>
              <w:bottom w:val="single" w:sz="8" w:space="0" w:color="000000"/>
              <w:right w:val="single" w:sz="8" w:space="0" w:color="000000"/>
            </w:tcBorders>
            <w:shd w:val="clear" w:color="auto" w:fill="auto"/>
            <w:hideMark/>
          </w:tcPr>
          <w:p w14:paraId="77026EE8" w14:textId="0E02CDA4" w:rsidR="00E46D13" w:rsidRPr="00226A3F" w:rsidRDefault="00E46D13" w:rsidP="0079141E">
            <w:pPr>
              <w:keepNext/>
              <w:suppressAutoHyphens/>
              <w:rPr>
                <w:sz w:val="20"/>
                <w:szCs w:val="20"/>
              </w:rPr>
            </w:pPr>
            <w:r>
              <w:rPr>
                <w:sz w:val="20"/>
                <w:szCs w:val="20"/>
              </w:rPr>
              <w:t xml:space="preserve">See section </w:t>
            </w:r>
            <w:r>
              <w:rPr>
                <w:sz w:val="20"/>
                <w:szCs w:val="20"/>
              </w:rPr>
              <w:fldChar w:fldCharType="begin"/>
            </w:r>
            <w:r>
              <w:rPr>
                <w:sz w:val="20"/>
                <w:szCs w:val="20"/>
              </w:rPr>
              <w:instrText xml:space="preserve"> REF _Ref440454500 \r \h </w:instrText>
            </w:r>
            <w:r>
              <w:rPr>
                <w:sz w:val="20"/>
                <w:szCs w:val="20"/>
              </w:rPr>
            </w:r>
            <w:r>
              <w:rPr>
                <w:sz w:val="20"/>
                <w:szCs w:val="20"/>
              </w:rPr>
              <w:fldChar w:fldCharType="separate"/>
            </w:r>
            <w:r w:rsidR="00004854">
              <w:rPr>
                <w:sz w:val="20"/>
                <w:szCs w:val="20"/>
              </w:rPr>
              <w:t>6.4</w:t>
            </w:r>
            <w:r>
              <w:rPr>
                <w:sz w:val="20"/>
                <w:szCs w:val="20"/>
              </w:rPr>
              <w:fldChar w:fldCharType="end"/>
            </w:r>
            <w:r>
              <w:rPr>
                <w:sz w:val="20"/>
                <w:szCs w:val="20"/>
              </w:rPr>
              <w:t xml:space="preserve"> </w:t>
            </w:r>
            <w:r>
              <w:rPr>
                <w:sz w:val="20"/>
                <w:szCs w:val="20"/>
              </w:rPr>
              <w:fldChar w:fldCharType="begin"/>
            </w:r>
            <w:r>
              <w:rPr>
                <w:sz w:val="20"/>
                <w:szCs w:val="20"/>
              </w:rPr>
              <w:instrText xml:space="preserve"> REF _Ref440454502 \h  \* MERGEFORMAT </w:instrText>
            </w:r>
            <w:r>
              <w:rPr>
                <w:sz w:val="20"/>
                <w:szCs w:val="20"/>
              </w:rPr>
            </w:r>
            <w:r>
              <w:rPr>
                <w:sz w:val="20"/>
                <w:szCs w:val="20"/>
              </w:rPr>
              <w:fldChar w:fldCharType="separate"/>
            </w:r>
            <w:ins w:id="3502" w:author="Dr. Carsten Franke" w:date="2020-03-09T14:39:00Z">
              <w:r w:rsidR="00004854" w:rsidRPr="00BD20ED">
                <w:rPr>
                  <w:szCs w:val="34"/>
                </w:rPr>
                <w:t xml:space="preserve">Attribute </w:t>
              </w:r>
              <w:proofErr w:type="spellStart"/>
              <w:r w:rsidR="00004854" w:rsidRPr="00004854">
                <w:rPr>
                  <w:rFonts w:ascii="Courier New" w:hAnsi="Courier New" w:cs="Courier New"/>
                  <w:b/>
                  <w:sz w:val="16"/>
                  <w:szCs w:val="34"/>
                  <w:highlight w:val="white"/>
                </w:rPr>
                <w:t>quality_control</w:t>
              </w:r>
            </w:ins>
            <w:proofErr w:type="spellEnd"/>
            <w:del w:id="3503" w:author="Dr. Carsten Franke" w:date="2020-03-09T14:39:00Z">
              <w:r w:rsidR="007E2D34" w:rsidRPr="00BD20ED" w:rsidDel="00004854">
                <w:rPr>
                  <w:szCs w:val="34"/>
                </w:rPr>
                <w:delText xml:space="preserve">Attribute </w:delText>
              </w:r>
              <w:r w:rsidR="007E2D34" w:rsidRPr="007E2D34" w:rsidDel="00004854">
                <w:rPr>
                  <w:rFonts w:ascii="Courier New" w:hAnsi="Courier New" w:cs="Courier New"/>
                  <w:b/>
                  <w:sz w:val="16"/>
                  <w:szCs w:val="34"/>
                  <w:highlight w:val="white"/>
                </w:rPr>
                <w:delText>quality_control</w:delText>
              </w:r>
            </w:del>
            <w:r>
              <w:rPr>
                <w:sz w:val="20"/>
                <w:szCs w:val="20"/>
              </w:rPr>
              <w:fldChar w:fldCharType="end"/>
            </w:r>
          </w:p>
        </w:tc>
      </w:tr>
    </w:tbl>
    <w:p w14:paraId="5DF85817" w14:textId="56F9DD1A" w:rsidR="000E64EA" w:rsidRPr="00226A3F" w:rsidRDefault="0079141E" w:rsidP="0079141E">
      <w:pPr>
        <w:pStyle w:val="Beschriftung"/>
        <w:spacing w:before="120"/>
        <w:rPr>
          <w:rFonts w:cs="Calibri"/>
          <w:lang w:eastAsia="zh-CN"/>
        </w:rPr>
      </w:pPr>
      <w:bookmarkStart w:id="3504" w:name="_Toc3566529"/>
      <w:bookmarkStart w:id="3505" w:name="_Toc27753900"/>
      <w:r>
        <w:t xml:space="preserve">Table </w:t>
      </w:r>
      <w:ins w:id="3506" w:author="Dr. Carsten Franke" w:date="2020-03-09T16:02:00Z">
        <w:r w:rsidR="001D2A94">
          <w:fldChar w:fldCharType="begin"/>
        </w:r>
        <w:r w:rsidR="001D2A94">
          <w:instrText xml:space="preserve"> SEQ Table \* ARABIC </w:instrText>
        </w:r>
      </w:ins>
      <w:r w:rsidR="001D2A94">
        <w:fldChar w:fldCharType="separate"/>
      </w:r>
      <w:ins w:id="3507" w:author="Dr. Carsten Franke" w:date="2020-03-09T16:02:00Z">
        <w:r w:rsidR="001D2A94">
          <w:rPr>
            <w:noProof/>
          </w:rPr>
          <w:t>127</w:t>
        </w:r>
        <w:r w:rsidR="001D2A94">
          <w:fldChar w:fldCharType="end"/>
        </w:r>
      </w:ins>
      <w:del w:id="3508" w:author="Dr. Carsten Franke" w:date="2020-03-09T16:02:00Z">
        <w:r w:rsidDel="001D2A94">
          <w:fldChar w:fldCharType="begin"/>
        </w:r>
        <w:r w:rsidDel="001D2A94">
          <w:delInstrText xml:space="preserve"> SEQ Table \* ARABIC </w:delInstrText>
        </w:r>
        <w:r w:rsidDel="001D2A94">
          <w:fldChar w:fldCharType="separate"/>
        </w:r>
      </w:del>
      <w:del w:id="3509" w:author="Dr. Carsten Franke" w:date="2020-03-09T14:39:00Z">
        <w:r w:rsidR="007E2D34" w:rsidDel="00004854">
          <w:rPr>
            <w:noProof/>
          </w:rPr>
          <w:delText>125</w:delText>
        </w:r>
      </w:del>
      <w:del w:id="3510" w:author="Dr. Carsten Franke" w:date="2020-03-09T16:02:00Z">
        <w:r w:rsidDel="001D2A94">
          <w:fldChar w:fldCharType="end"/>
        </w:r>
      </w:del>
      <w:r>
        <w:t xml:space="preserve">: </w:t>
      </w:r>
      <w:r w:rsidR="0061019D">
        <w:t xml:space="preserve">Attributes of </w:t>
      </w:r>
      <w:r w:rsidR="0061019D" w:rsidRPr="0061019D">
        <w:rPr>
          <w:rStyle w:val="elementdeftypeChar"/>
          <w:b/>
        </w:rPr>
        <w:t>&lt;connection_1d/&gt;</w:t>
      </w:r>
      <w:r w:rsidR="0061019D">
        <w:rPr>
          <w:rFonts w:ascii="Courier New" w:hAnsi="Courier New" w:cs="Courier New"/>
          <w:b w:val="0"/>
          <w:i/>
          <w:sz w:val="18"/>
          <w:szCs w:val="18"/>
        </w:rPr>
        <w:t xml:space="preserve"> </w:t>
      </w:r>
      <w:r w:rsidR="0061019D">
        <w:t xml:space="preserve">for </w:t>
      </w:r>
      <w:r w:rsidR="0061019D" w:rsidRPr="0061019D">
        <w:rPr>
          <w:rStyle w:val="elementdeftypeChar"/>
          <w:b/>
        </w:rPr>
        <w:t>&lt;hemming/&gt;</w:t>
      </w:r>
      <w:bookmarkEnd w:id="3504"/>
      <w:bookmarkEnd w:id="3505"/>
    </w:p>
    <w:tbl>
      <w:tblPr>
        <w:tblW w:w="0" w:type="auto"/>
        <w:tblInd w:w="113" w:type="dxa"/>
        <w:tblLayout w:type="fixed"/>
        <w:tblLook w:val="04A0" w:firstRow="1" w:lastRow="0" w:firstColumn="1" w:lastColumn="0" w:noHBand="0" w:noVBand="1"/>
      </w:tblPr>
      <w:tblGrid>
        <w:gridCol w:w="2111"/>
        <w:gridCol w:w="2268"/>
        <w:gridCol w:w="1276"/>
        <w:gridCol w:w="3412"/>
      </w:tblGrid>
      <w:tr w:rsidR="000E64EA" w:rsidRPr="000F7EEA" w14:paraId="797B9BF4" w14:textId="77777777" w:rsidTr="00E3398E">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1B584A91" w14:textId="77777777" w:rsidR="000E64EA" w:rsidRPr="00226A3F" w:rsidRDefault="000E64EA" w:rsidP="00E3398E">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253158D8" w14:textId="77777777" w:rsidR="000E64EA" w:rsidRPr="00226A3F" w:rsidRDefault="000E64EA" w:rsidP="00E3398E">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712A2AD6" w14:textId="77777777" w:rsidR="000E64EA" w:rsidRPr="00226A3F" w:rsidRDefault="003C5489" w:rsidP="00E3398E">
            <w:pPr>
              <w:keepNext/>
              <w:suppressAutoHyphens/>
              <w:rPr>
                <w:rFonts w:cs="Calibri"/>
                <w:b/>
                <w:i/>
                <w:lang w:eastAsia="zh-CN"/>
              </w:rPr>
            </w:pPr>
            <w:r>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9BA41CF" w14:textId="77777777"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60A99FFA" w14:textId="77777777" w:rsidTr="00E3398E">
        <w:tc>
          <w:tcPr>
            <w:tcW w:w="2111" w:type="dxa"/>
            <w:tcBorders>
              <w:top w:val="dotted" w:sz="4" w:space="0" w:color="000000"/>
              <w:left w:val="single" w:sz="8" w:space="0" w:color="000000"/>
              <w:bottom w:val="single" w:sz="8" w:space="0" w:color="000000"/>
              <w:right w:val="nil"/>
            </w:tcBorders>
            <w:vAlign w:val="bottom"/>
            <w:hideMark/>
          </w:tcPr>
          <w:p w14:paraId="161AE64A" w14:textId="77777777" w:rsidR="000E64EA" w:rsidRPr="00226A3F" w:rsidRDefault="00B903D1" w:rsidP="00E3398E">
            <w:pPr>
              <w:suppressAutoHyphens/>
              <w:rPr>
                <w:rFonts w:cs="Calibri"/>
                <w:sz w:val="20"/>
                <w:szCs w:val="20"/>
                <w:lang w:eastAsia="zh-CN"/>
              </w:rPr>
            </w:pPr>
            <w:r>
              <w:rPr>
                <w:sz w:val="20"/>
                <w:szCs w:val="20"/>
              </w:rPr>
              <w:t>h</w:t>
            </w:r>
            <w:r w:rsidRPr="00226A3F">
              <w:rPr>
                <w:sz w:val="20"/>
                <w:szCs w:val="20"/>
              </w:rPr>
              <w:t>emming</w:t>
            </w:r>
          </w:p>
        </w:tc>
        <w:tc>
          <w:tcPr>
            <w:tcW w:w="2268" w:type="dxa"/>
            <w:tcBorders>
              <w:top w:val="dotted" w:sz="4" w:space="0" w:color="000000"/>
              <w:left w:val="single" w:sz="4" w:space="0" w:color="000000"/>
              <w:bottom w:val="single" w:sz="8" w:space="0" w:color="000000"/>
              <w:right w:val="nil"/>
            </w:tcBorders>
            <w:vAlign w:val="bottom"/>
            <w:hideMark/>
          </w:tcPr>
          <w:p w14:paraId="21016819" w14:textId="77777777" w:rsidR="000E64EA" w:rsidRPr="00226A3F" w:rsidRDefault="000E64EA" w:rsidP="00E3398E">
            <w:pPr>
              <w:suppressAutoHyphens/>
              <w:rPr>
                <w:rFonts w:cs="Calibri"/>
                <w:sz w:val="20"/>
                <w:szCs w:val="20"/>
                <w:lang w:eastAsia="zh-CN"/>
              </w:rPr>
            </w:pPr>
            <w:r w:rsidRPr="00226A3F">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4E0337EF"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6C85B625" w14:textId="77777777" w:rsidR="000E64EA" w:rsidRPr="00226A3F" w:rsidRDefault="000E64EA" w:rsidP="00E3398E">
            <w:pPr>
              <w:suppressAutoHyphens/>
              <w:rPr>
                <w:rFonts w:cs="Calibri"/>
                <w:lang w:eastAsia="zh-CN"/>
              </w:rPr>
            </w:pPr>
            <w:r w:rsidRPr="00226A3F">
              <w:rPr>
                <w:sz w:val="20"/>
                <w:szCs w:val="20"/>
              </w:rPr>
              <w:t>-</w:t>
            </w:r>
          </w:p>
        </w:tc>
      </w:tr>
      <w:tr w:rsidR="000E64EA" w:rsidRPr="000F7EEA" w14:paraId="37E32691" w14:textId="77777777" w:rsidTr="00E3398E">
        <w:tc>
          <w:tcPr>
            <w:tcW w:w="2111" w:type="dxa"/>
            <w:tcBorders>
              <w:top w:val="nil"/>
              <w:left w:val="single" w:sz="8" w:space="0" w:color="000000"/>
              <w:bottom w:val="single" w:sz="8" w:space="0" w:color="000000"/>
              <w:right w:val="nil"/>
            </w:tcBorders>
            <w:vAlign w:val="bottom"/>
            <w:hideMark/>
          </w:tcPr>
          <w:p w14:paraId="666B2172" w14:textId="77777777" w:rsidR="000E64EA" w:rsidRPr="00226A3F" w:rsidRDefault="000E64EA" w:rsidP="00E3398E">
            <w:pPr>
              <w:suppressAutoHyphens/>
              <w:rPr>
                <w:rFonts w:cs="Calibri"/>
                <w:sz w:val="20"/>
                <w:szCs w:val="20"/>
                <w:lang w:eastAsia="zh-CN"/>
              </w:rPr>
            </w:pPr>
            <w:proofErr w:type="spellStart"/>
            <w:r w:rsidRPr="00226A3F">
              <w:rPr>
                <w:sz w:val="20"/>
                <w:szCs w:val="20"/>
              </w:rPr>
              <w:t>loc_list</w:t>
            </w:r>
            <w:proofErr w:type="spellEnd"/>
          </w:p>
        </w:tc>
        <w:tc>
          <w:tcPr>
            <w:tcW w:w="2268" w:type="dxa"/>
            <w:tcBorders>
              <w:top w:val="nil"/>
              <w:left w:val="single" w:sz="4" w:space="0" w:color="000000"/>
              <w:bottom w:val="single" w:sz="8" w:space="0" w:color="000000"/>
              <w:right w:val="nil"/>
            </w:tcBorders>
            <w:vAlign w:val="bottom"/>
            <w:hideMark/>
          </w:tcPr>
          <w:p w14:paraId="36EEF445" w14:textId="77777777" w:rsidR="000E64EA" w:rsidRPr="00226A3F" w:rsidRDefault="000E64EA" w:rsidP="00E3398E">
            <w:pPr>
              <w:suppressAutoHyphens/>
              <w:rPr>
                <w:rFonts w:cs="Calibri"/>
                <w:sz w:val="20"/>
                <w:szCs w:val="20"/>
                <w:lang w:eastAsia="zh-CN"/>
              </w:rPr>
            </w:pPr>
            <w:r w:rsidRPr="00226A3F">
              <w:rPr>
                <w:sz w:val="20"/>
                <w:szCs w:val="20"/>
              </w:rPr>
              <w:t>1</w:t>
            </w:r>
            <w:r w:rsidR="00341FEE">
              <w:rPr>
                <w:sz w:val="20"/>
                <w:szCs w:val="20"/>
              </w:rPr>
              <w:t>-*</w:t>
            </w:r>
          </w:p>
        </w:tc>
        <w:tc>
          <w:tcPr>
            <w:tcW w:w="1276" w:type="dxa"/>
            <w:tcBorders>
              <w:top w:val="nil"/>
              <w:left w:val="single" w:sz="4" w:space="0" w:color="000000"/>
              <w:bottom w:val="single" w:sz="8" w:space="0" w:color="000000"/>
              <w:right w:val="nil"/>
            </w:tcBorders>
            <w:vAlign w:val="bottom"/>
            <w:hideMark/>
          </w:tcPr>
          <w:p w14:paraId="081DDD73" w14:textId="77777777" w:rsidR="000E64EA" w:rsidRPr="00226A3F" w:rsidRDefault="000E64EA" w:rsidP="00E3398E">
            <w:pPr>
              <w:suppressAutoHyphens/>
              <w:rPr>
                <w:rFonts w:cs="Calibri"/>
                <w:sz w:val="20"/>
                <w:szCs w:val="20"/>
                <w:lang w:eastAsia="zh-CN"/>
              </w:rPr>
            </w:pPr>
            <w:r w:rsidRPr="00226A3F">
              <w:rPr>
                <w:sz w:val="20"/>
                <w:szCs w:val="20"/>
              </w:rPr>
              <w:t>Required</w:t>
            </w:r>
          </w:p>
        </w:tc>
        <w:tc>
          <w:tcPr>
            <w:tcW w:w="3412" w:type="dxa"/>
            <w:tcBorders>
              <w:top w:val="nil"/>
              <w:left w:val="single" w:sz="4" w:space="0" w:color="000000"/>
              <w:bottom w:val="single" w:sz="8" w:space="0" w:color="000000"/>
              <w:right w:val="single" w:sz="8" w:space="0" w:color="000000"/>
            </w:tcBorders>
            <w:vAlign w:val="bottom"/>
            <w:hideMark/>
          </w:tcPr>
          <w:p w14:paraId="7CC54B35" w14:textId="7ED012BD" w:rsidR="000E64EA" w:rsidRPr="00226A3F" w:rsidRDefault="007A5977" w:rsidP="00E3398E">
            <w:pPr>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004854">
              <w:rPr>
                <w:sz w:val="20"/>
                <w:szCs w:val="20"/>
              </w:rPr>
              <w:t>8.1.2</w:t>
            </w:r>
            <w:r>
              <w:rPr>
                <w:sz w:val="20"/>
                <w:szCs w:val="20"/>
              </w:rPr>
              <w:fldChar w:fldCharType="end"/>
            </w:r>
            <w:r>
              <w:rPr>
                <w:sz w:val="20"/>
                <w:szCs w:val="20"/>
              </w:rPr>
              <w:t xml:space="preserve"> </w:t>
            </w:r>
            <w:proofErr w:type="spellStart"/>
            <w:r>
              <w:rPr>
                <w:sz w:val="20"/>
                <w:szCs w:val="20"/>
              </w:rPr>
              <w:t>loc_list</w:t>
            </w:r>
            <w:proofErr w:type="spellEnd"/>
          </w:p>
        </w:tc>
      </w:tr>
      <w:tr w:rsidR="000E64EA" w:rsidRPr="000F7EEA" w14:paraId="48B2150A" w14:textId="77777777" w:rsidTr="00E3398E">
        <w:tc>
          <w:tcPr>
            <w:tcW w:w="2111" w:type="dxa"/>
            <w:tcBorders>
              <w:top w:val="nil"/>
              <w:left w:val="single" w:sz="8" w:space="0" w:color="000000"/>
              <w:bottom w:val="single" w:sz="8" w:space="0" w:color="000000"/>
              <w:right w:val="nil"/>
            </w:tcBorders>
            <w:vAlign w:val="bottom"/>
          </w:tcPr>
          <w:p w14:paraId="204B5B53" w14:textId="77777777" w:rsidR="000E64EA" w:rsidRPr="00226A3F" w:rsidRDefault="00B903D1" w:rsidP="00E3398E">
            <w:pPr>
              <w:suppressAutoHyphens/>
              <w:rPr>
                <w:sz w:val="20"/>
                <w:szCs w:val="20"/>
              </w:rPr>
            </w:pPr>
            <w:r>
              <w:rPr>
                <w:sz w:val="20"/>
                <w:szCs w:val="20"/>
              </w:rPr>
              <w:t>a</w:t>
            </w:r>
            <w:r w:rsidRPr="00226A3F">
              <w:rPr>
                <w:sz w:val="20"/>
                <w:szCs w:val="20"/>
              </w:rPr>
              <w:t>ppdata</w:t>
            </w:r>
          </w:p>
        </w:tc>
        <w:tc>
          <w:tcPr>
            <w:tcW w:w="2268" w:type="dxa"/>
            <w:tcBorders>
              <w:top w:val="nil"/>
              <w:left w:val="single" w:sz="4" w:space="0" w:color="000000"/>
              <w:bottom w:val="single" w:sz="8" w:space="0" w:color="000000"/>
              <w:right w:val="nil"/>
            </w:tcBorders>
            <w:vAlign w:val="bottom"/>
          </w:tcPr>
          <w:p w14:paraId="05FB400B" w14:textId="77777777" w:rsidR="000E64EA" w:rsidRPr="00226A3F" w:rsidRDefault="000E64EA" w:rsidP="00E3398E">
            <w:pPr>
              <w:suppressAutoHyphens/>
              <w:rPr>
                <w:sz w:val="20"/>
                <w:szCs w:val="20"/>
              </w:rPr>
            </w:pPr>
            <w:r w:rsidRPr="00226A3F">
              <w:rPr>
                <w:sz w:val="20"/>
                <w:szCs w:val="20"/>
              </w:rPr>
              <w:t>1</w:t>
            </w:r>
          </w:p>
        </w:tc>
        <w:tc>
          <w:tcPr>
            <w:tcW w:w="1276" w:type="dxa"/>
            <w:tcBorders>
              <w:top w:val="nil"/>
              <w:left w:val="single" w:sz="4" w:space="0" w:color="000000"/>
              <w:bottom w:val="single" w:sz="8" w:space="0" w:color="000000"/>
              <w:right w:val="nil"/>
            </w:tcBorders>
            <w:vAlign w:val="bottom"/>
          </w:tcPr>
          <w:p w14:paraId="12D4A504" w14:textId="77777777" w:rsidR="000E64EA" w:rsidRPr="00226A3F" w:rsidRDefault="000E64EA" w:rsidP="00E3398E">
            <w:pPr>
              <w:suppressAutoHyphens/>
              <w:rPr>
                <w:sz w:val="20"/>
                <w:szCs w:val="20"/>
              </w:rPr>
            </w:pPr>
            <w:r w:rsidRPr="00226A3F">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02CB34B7" w14:textId="77777777" w:rsidR="000E64EA" w:rsidRPr="00226A3F" w:rsidRDefault="000E64EA" w:rsidP="00E3398E">
            <w:pPr>
              <w:suppressAutoHyphens/>
              <w:rPr>
                <w:sz w:val="20"/>
                <w:szCs w:val="20"/>
              </w:rPr>
            </w:pPr>
            <w:r w:rsidRPr="00226A3F">
              <w:rPr>
                <w:sz w:val="20"/>
                <w:szCs w:val="20"/>
              </w:rPr>
              <w:t>-</w:t>
            </w:r>
          </w:p>
        </w:tc>
      </w:tr>
      <w:tr w:rsidR="00670B99" w:rsidRPr="000F7EEA" w14:paraId="3A2F4FBD" w14:textId="77777777" w:rsidTr="00E3398E">
        <w:tc>
          <w:tcPr>
            <w:tcW w:w="2111" w:type="dxa"/>
            <w:tcBorders>
              <w:top w:val="nil"/>
              <w:left w:val="single" w:sz="8" w:space="0" w:color="000000"/>
              <w:bottom w:val="single" w:sz="8" w:space="0" w:color="000000"/>
              <w:right w:val="nil"/>
            </w:tcBorders>
            <w:vAlign w:val="bottom"/>
          </w:tcPr>
          <w:p w14:paraId="72DE0230" w14:textId="77777777" w:rsidR="00670B99" w:rsidRPr="00226A3F" w:rsidRDefault="00670B99" w:rsidP="00E3398E">
            <w:pPr>
              <w:suppressAutoHyphens/>
              <w:rPr>
                <w:sz w:val="20"/>
                <w:szCs w:val="20"/>
              </w:rPr>
            </w:pPr>
            <w:proofErr w:type="spellStart"/>
            <w:r>
              <w:rPr>
                <w:sz w:val="20"/>
                <w:szCs w:val="20"/>
              </w:rPr>
              <w:t>femdata</w:t>
            </w:r>
            <w:proofErr w:type="spellEnd"/>
          </w:p>
        </w:tc>
        <w:tc>
          <w:tcPr>
            <w:tcW w:w="2268" w:type="dxa"/>
            <w:tcBorders>
              <w:top w:val="nil"/>
              <w:left w:val="single" w:sz="4" w:space="0" w:color="000000"/>
              <w:bottom w:val="single" w:sz="8" w:space="0" w:color="000000"/>
              <w:right w:val="nil"/>
            </w:tcBorders>
            <w:vAlign w:val="bottom"/>
          </w:tcPr>
          <w:p w14:paraId="4A06EF50" w14:textId="77777777" w:rsidR="00670B99" w:rsidDel="009050D3" w:rsidRDefault="00670B99" w:rsidP="00E3398E">
            <w:pPr>
              <w:suppressAutoHyphens/>
              <w:rPr>
                <w:sz w:val="20"/>
                <w:szCs w:val="20"/>
              </w:rPr>
            </w:pPr>
            <w:r>
              <w:rPr>
                <w:sz w:val="20"/>
                <w:szCs w:val="20"/>
              </w:rPr>
              <w:t>1</w:t>
            </w:r>
          </w:p>
        </w:tc>
        <w:tc>
          <w:tcPr>
            <w:tcW w:w="1276" w:type="dxa"/>
            <w:tcBorders>
              <w:top w:val="nil"/>
              <w:left w:val="single" w:sz="4" w:space="0" w:color="000000"/>
              <w:bottom w:val="single" w:sz="8" w:space="0" w:color="000000"/>
              <w:right w:val="nil"/>
            </w:tcBorders>
            <w:vAlign w:val="bottom"/>
          </w:tcPr>
          <w:p w14:paraId="07179DEB" w14:textId="77777777" w:rsidR="00670B99" w:rsidRPr="00226A3F" w:rsidRDefault="00670B99" w:rsidP="00E3398E">
            <w:pPr>
              <w:suppressAutoHyphens/>
              <w:rPr>
                <w:sz w:val="20"/>
                <w:szCs w:val="20"/>
              </w:rPr>
            </w:pPr>
            <w:r>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3011E949" w14:textId="77777777" w:rsidR="00670B99" w:rsidRPr="00226A3F" w:rsidRDefault="00670B99" w:rsidP="00E3398E">
            <w:pPr>
              <w:suppressAutoHyphens/>
              <w:rPr>
                <w:sz w:val="20"/>
                <w:szCs w:val="20"/>
              </w:rPr>
            </w:pPr>
            <w:r>
              <w:rPr>
                <w:sz w:val="20"/>
                <w:szCs w:val="20"/>
              </w:rPr>
              <w:t>-</w:t>
            </w:r>
          </w:p>
        </w:tc>
      </w:tr>
      <w:tr w:rsidR="00A2456B" w:rsidRPr="000F7EEA" w14:paraId="450352A9" w14:textId="77777777" w:rsidTr="00E3398E">
        <w:tc>
          <w:tcPr>
            <w:tcW w:w="2111" w:type="dxa"/>
            <w:tcBorders>
              <w:top w:val="nil"/>
              <w:left w:val="single" w:sz="8" w:space="0" w:color="000000"/>
              <w:bottom w:val="single" w:sz="8" w:space="0" w:color="000000"/>
              <w:right w:val="nil"/>
            </w:tcBorders>
            <w:vAlign w:val="bottom"/>
          </w:tcPr>
          <w:p w14:paraId="4412E4AB" w14:textId="77777777" w:rsidR="00A2456B" w:rsidRPr="00226A3F" w:rsidRDefault="00A2456B" w:rsidP="00E3398E">
            <w:pPr>
              <w:suppressAutoHyphens/>
              <w:rPr>
                <w:sz w:val="20"/>
                <w:szCs w:val="20"/>
              </w:rPr>
            </w:pPr>
            <w:proofErr w:type="spellStart"/>
            <w:r>
              <w:rPr>
                <w:sz w:val="20"/>
                <w:szCs w:val="20"/>
              </w:rPr>
              <w:t>custom_attributes_list</w:t>
            </w:r>
            <w:proofErr w:type="spellEnd"/>
          </w:p>
        </w:tc>
        <w:tc>
          <w:tcPr>
            <w:tcW w:w="2268" w:type="dxa"/>
            <w:tcBorders>
              <w:top w:val="nil"/>
              <w:left w:val="single" w:sz="4" w:space="0" w:color="000000"/>
              <w:bottom w:val="single" w:sz="8" w:space="0" w:color="000000"/>
              <w:right w:val="nil"/>
            </w:tcBorders>
            <w:vAlign w:val="bottom"/>
          </w:tcPr>
          <w:p w14:paraId="23DB5A40" w14:textId="77777777" w:rsidR="00A2456B" w:rsidRPr="00226A3F" w:rsidRDefault="00A2456B" w:rsidP="00E3398E">
            <w:pPr>
              <w:suppressAutoHyphens/>
              <w:rPr>
                <w:sz w:val="20"/>
                <w:szCs w:val="20"/>
              </w:rPr>
            </w:pPr>
            <w:r>
              <w:rPr>
                <w:sz w:val="20"/>
                <w:szCs w:val="20"/>
              </w:rPr>
              <w:t>1</w:t>
            </w:r>
          </w:p>
        </w:tc>
        <w:tc>
          <w:tcPr>
            <w:tcW w:w="1276" w:type="dxa"/>
            <w:tcBorders>
              <w:top w:val="nil"/>
              <w:left w:val="single" w:sz="4" w:space="0" w:color="000000"/>
              <w:bottom w:val="single" w:sz="8" w:space="0" w:color="000000"/>
              <w:right w:val="nil"/>
            </w:tcBorders>
            <w:vAlign w:val="bottom"/>
          </w:tcPr>
          <w:p w14:paraId="312212D5" w14:textId="77777777" w:rsidR="00A2456B" w:rsidRPr="00226A3F" w:rsidRDefault="00A2456B" w:rsidP="00E3398E">
            <w:pPr>
              <w:suppressAutoHyphens/>
              <w:rPr>
                <w:sz w:val="20"/>
                <w:szCs w:val="20"/>
              </w:rPr>
            </w:pPr>
            <w:r>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03393718" w14:textId="397D6B2A" w:rsidR="00A2456B" w:rsidRPr="00226A3F" w:rsidRDefault="00A2456B" w:rsidP="00F3716C">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004854">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ins w:id="3511" w:author="Dr. Carsten Franke" w:date="2020-03-09T14:39:00Z">
              <w:r w:rsidR="00004854" w:rsidRPr="00004854">
                <w:rPr>
                  <w:sz w:val="20"/>
                  <w:szCs w:val="20"/>
                </w:rPr>
                <w:t xml:space="preserve">Custom Attributes </w:t>
              </w:r>
              <w:r w:rsidR="00004854" w:rsidRPr="007331A4">
                <w:t>list</w:t>
              </w:r>
            </w:ins>
            <w:del w:id="3512" w:author="Dr. Carsten Franke" w:date="2020-03-09T14:39:00Z">
              <w:r w:rsidR="007E2D34" w:rsidRPr="007E2D34" w:rsidDel="00004854">
                <w:rPr>
                  <w:sz w:val="20"/>
                  <w:szCs w:val="20"/>
                </w:rPr>
                <w:delText xml:space="preserve">Custom Attributes </w:delText>
              </w:r>
              <w:r w:rsidR="007E2D34" w:rsidRPr="007331A4" w:rsidDel="00004854">
                <w:delText>list</w:delText>
              </w:r>
            </w:del>
            <w:r w:rsidRPr="003D0E42">
              <w:rPr>
                <w:rFonts w:cs="Calibri"/>
                <w:sz w:val="20"/>
                <w:szCs w:val="20"/>
                <w:lang w:eastAsia="en-GB"/>
              </w:rPr>
              <w:fldChar w:fldCharType="end"/>
            </w:r>
          </w:p>
        </w:tc>
      </w:tr>
    </w:tbl>
    <w:p w14:paraId="2B86E70E" w14:textId="214107F2" w:rsidR="00F3716C" w:rsidRDefault="00F3716C" w:rsidP="0079141E">
      <w:pPr>
        <w:pStyle w:val="Beschriftung"/>
        <w:spacing w:before="120"/>
      </w:pPr>
      <w:bookmarkStart w:id="3513" w:name="_Toc3566530"/>
      <w:bookmarkStart w:id="3514" w:name="_Toc27753901"/>
      <w:r>
        <w:t xml:space="preserve">Table </w:t>
      </w:r>
      <w:ins w:id="3515" w:author="Dr. Carsten Franke" w:date="2020-03-09T16:02:00Z">
        <w:r w:rsidR="001D2A94">
          <w:fldChar w:fldCharType="begin"/>
        </w:r>
        <w:r w:rsidR="001D2A94">
          <w:instrText xml:space="preserve"> SEQ Table \* ARABIC </w:instrText>
        </w:r>
      </w:ins>
      <w:r w:rsidR="001D2A94">
        <w:fldChar w:fldCharType="separate"/>
      </w:r>
      <w:ins w:id="3516" w:author="Dr. Carsten Franke" w:date="2020-03-09T16:02:00Z">
        <w:r w:rsidR="001D2A94">
          <w:rPr>
            <w:noProof/>
          </w:rPr>
          <w:t>128</w:t>
        </w:r>
        <w:r w:rsidR="001D2A94">
          <w:fldChar w:fldCharType="end"/>
        </w:r>
      </w:ins>
      <w:del w:id="3517" w:author="Dr. Carsten Franke" w:date="2020-03-09T16:02:00Z">
        <w:r w:rsidDel="001D2A94">
          <w:fldChar w:fldCharType="begin"/>
        </w:r>
        <w:r w:rsidDel="001D2A94">
          <w:delInstrText xml:space="preserve"> SEQ Table \* ARABIC </w:delInstrText>
        </w:r>
        <w:r w:rsidDel="001D2A94">
          <w:fldChar w:fldCharType="separate"/>
        </w:r>
      </w:del>
      <w:del w:id="3518" w:author="Dr. Carsten Franke" w:date="2020-03-09T14:39:00Z">
        <w:r w:rsidR="007E2D34" w:rsidDel="00004854">
          <w:rPr>
            <w:noProof/>
          </w:rPr>
          <w:delText>126</w:delText>
        </w:r>
      </w:del>
      <w:del w:id="3519" w:author="Dr. Carsten Franke" w:date="2020-03-09T16:02:00Z">
        <w:r w:rsidDel="001D2A94">
          <w:fldChar w:fldCharType="end"/>
        </w:r>
      </w:del>
      <w:r>
        <w:t xml:space="preserve">: </w:t>
      </w:r>
      <w:r w:rsidR="0061019D">
        <w:t xml:space="preserve">Nested elements of </w:t>
      </w:r>
      <w:r w:rsidR="0061019D" w:rsidRPr="0061019D">
        <w:rPr>
          <w:rStyle w:val="elementdeftypeChar"/>
          <w:b/>
        </w:rPr>
        <w:t>&lt;connection_1d/&gt;</w:t>
      </w:r>
      <w:r w:rsidR="009B5F5A">
        <w:rPr>
          <w:rFonts w:ascii="Courier New" w:hAnsi="Courier New" w:cs="Courier New"/>
          <w:b w:val="0"/>
          <w:i/>
          <w:sz w:val="18"/>
          <w:szCs w:val="18"/>
        </w:rPr>
        <w:t xml:space="preserve"> </w:t>
      </w:r>
      <w:r w:rsidR="009B5F5A">
        <w:t xml:space="preserve">for </w:t>
      </w:r>
      <w:r w:rsidR="009B5F5A" w:rsidRPr="0061019D">
        <w:rPr>
          <w:rStyle w:val="elementdeftypeChar"/>
          <w:b/>
        </w:rPr>
        <w:t>&lt;hemming/&gt;</w:t>
      </w:r>
      <w:bookmarkEnd w:id="3513"/>
      <w:bookmarkEnd w:id="3514"/>
    </w:p>
    <w:p w14:paraId="715ABD67" w14:textId="77777777" w:rsidR="000E64EA" w:rsidRPr="00226A3F" w:rsidRDefault="000E64EA" w:rsidP="0079141E">
      <w:pPr>
        <w:pStyle w:val="berschrift5"/>
        <w:keepNext/>
        <w:spacing w:before="120"/>
        <w:rPr>
          <w:kern w:val="22"/>
        </w:rPr>
      </w:pPr>
      <w:r w:rsidRPr="00226A3F">
        <w:rPr>
          <w:kern w:val="22"/>
        </w:rPr>
        <w:t xml:space="preserve">Element </w:t>
      </w:r>
      <w:r w:rsidR="00194316">
        <w:rPr>
          <w:kern w:val="22"/>
        </w:rPr>
        <w:t>"</w:t>
      </w:r>
      <w:proofErr w:type="spellStart"/>
      <w:r w:rsidRPr="00226A3F">
        <w:rPr>
          <w:kern w:val="22"/>
        </w:rPr>
        <w:t>loc_list</w:t>
      </w:r>
      <w:proofErr w:type="spellEnd"/>
      <w:r w:rsidR="00194316">
        <w:rPr>
          <w:kern w:val="22"/>
        </w:rPr>
        <w:t>"</w:t>
      </w:r>
    </w:p>
    <w:p w14:paraId="412116E6" w14:textId="19A07BC6" w:rsidR="000E64EA" w:rsidRPr="00226A3F" w:rsidRDefault="000E64EA" w:rsidP="0061019D">
      <w:pPr>
        <w:jc w:val="both"/>
      </w:pPr>
      <w:r w:rsidRPr="009C0E9B">
        <w:rPr>
          <w:szCs w:val="22"/>
        </w:rPr>
        <w:t xml:space="preserve">This is the path of the </w:t>
      </w:r>
      <w:r w:rsidRPr="009C0E9B">
        <w:rPr>
          <w:i/>
          <w:szCs w:val="22"/>
        </w:rPr>
        <w:t>hemming root</w:t>
      </w:r>
      <w:r w:rsidRPr="009C0E9B">
        <w:rPr>
          <w:szCs w:val="22"/>
        </w:rPr>
        <w:t xml:space="preserve">. It follows the same syntax as defined in </w:t>
      </w:r>
      <w:r w:rsidR="0053168C">
        <w:rPr>
          <w:szCs w:val="22"/>
        </w:rPr>
        <w:t>section</w:t>
      </w:r>
      <w:r w:rsidR="0061019D">
        <w:rPr>
          <w:szCs w:val="22"/>
        </w:rPr>
        <w:t xml:space="preserve"> </w:t>
      </w:r>
      <w:r w:rsidR="0053168C">
        <w:rPr>
          <w:szCs w:val="22"/>
        </w:rPr>
        <w:fldChar w:fldCharType="begin"/>
      </w:r>
      <w:r w:rsidR="0053168C">
        <w:rPr>
          <w:szCs w:val="22"/>
        </w:rPr>
        <w:instrText xml:space="preserve"> REF _Ref414571413 \r \h </w:instrText>
      </w:r>
      <w:r w:rsidR="0061019D">
        <w:rPr>
          <w:szCs w:val="22"/>
        </w:rPr>
        <w:instrText xml:space="preserve"> \* MERGEFORMAT </w:instrText>
      </w:r>
      <w:r w:rsidR="0053168C">
        <w:rPr>
          <w:szCs w:val="22"/>
        </w:rPr>
      </w:r>
      <w:r w:rsidR="0053168C">
        <w:rPr>
          <w:szCs w:val="22"/>
        </w:rPr>
        <w:fldChar w:fldCharType="separate"/>
      </w:r>
      <w:r w:rsidR="00004854">
        <w:rPr>
          <w:szCs w:val="22"/>
        </w:rPr>
        <w:t>8.1.2</w:t>
      </w:r>
      <w:r w:rsidR="0053168C">
        <w:rPr>
          <w:szCs w:val="22"/>
        </w:rPr>
        <w:fldChar w:fldCharType="end"/>
      </w:r>
      <w:r w:rsidR="0053168C">
        <w:rPr>
          <w:szCs w:val="22"/>
        </w:rPr>
        <w:t> </w:t>
      </w:r>
      <w:r w:rsidR="0061019D">
        <w:rPr>
          <w:szCs w:val="22"/>
        </w:rPr>
        <w:fldChar w:fldCharType="begin"/>
      </w:r>
      <w:r w:rsidR="0061019D">
        <w:rPr>
          <w:szCs w:val="22"/>
        </w:rPr>
        <w:instrText xml:space="preserve"> REF _Ref429050458 \h </w:instrText>
      </w:r>
      <w:r w:rsidR="0061019D">
        <w:rPr>
          <w:szCs w:val="22"/>
        </w:rPr>
      </w:r>
      <w:r w:rsidR="0061019D">
        <w:rPr>
          <w:szCs w:val="22"/>
        </w:rPr>
        <w:fldChar w:fldCharType="separate"/>
      </w:r>
      <w:ins w:id="3520" w:author="Dr. Carsten Franke" w:date="2020-03-09T14:39:00Z">
        <w:r w:rsidR="00004854" w:rsidRPr="007055D9">
          <w:t>L</w:t>
        </w:r>
        <w:r w:rsidR="00004854">
          <w:t>ocation</w:t>
        </w:r>
      </w:ins>
      <w:del w:id="3521" w:author="Dr. Carsten Franke" w:date="2020-03-09T14:39:00Z">
        <w:r w:rsidR="007E2D34" w:rsidRPr="007055D9" w:rsidDel="00004854">
          <w:delText>L</w:delText>
        </w:r>
        <w:r w:rsidR="007E2D34" w:rsidDel="00004854">
          <w:delText>ocation</w:delText>
        </w:r>
      </w:del>
      <w:r w:rsidR="0061019D">
        <w:rPr>
          <w:szCs w:val="22"/>
        </w:rPr>
        <w:fldChar w:fldCharType="end"/>
      </w:r>
      <w:r w:rsidR="0053168C" w:rsidRPr="009C0E9B">
        <w:rPr>
          <w:szCs w:val="22"/>
        </w:rPr>
        <w:t>.</w:t>
      </w:r>
    </w:p>
    <w:p w14:paraId="2D784069" w14:textId="77777777" w:rsidR="000E64EA" w:rsidRPr="00226A3F" w:rsidRDefault="000E64EA" w:rsidP="0079141E">
      <w:pPr>
        <w:pStyle w:val="Formatvorlageberschrift5BlockUnterschneidungab11pt"/>
        <w:keepNext/>
        <w:spacing w:before="120"/>
        <w:jc w:val="left"/>
        <w:rPr>
          <w:kern w:val="22"/>
        </w:rPr>
      </w:pPr>
      <w:r w:rsidRPr="00226A3F">
        <w:rPr>
          <w:kern w:val="22"/>
        </w:rPr>
        <w:t xml:space="preserve">Element </w:t>
      </w:r>
      <w:r w:rsidR="00194316">
        <w:rPr>
          <w:kern w:val="22"/>
        </w:rPr>
        <w:t>"</w:t>
      </w:r>
      <w:r w:rsidRPr="00226A3F">
        <w:rPr>
          <w:kern w:val="22"/>
        </w:rPr>
        <w:t>appdata</w:t>
      </w:r>
      <w:r w:rsidR="00194316">
        <w:rPr>
          <w:kern w:val="22"/>
        </w:rPr>
        <w:t>"</w:t>
      </w:r>
    </w:p>
    <w:p w14:paraId="794BC13A" w14:textId="235ED276" w:rsidR="000E64EA" w:rsidRDefault="000E64EA" w:rsidP="00584B8A">
      <w:pPr>
        <w:jc w:val="both"/>
      </w:pPr>
      <w:r w:rsidRPr="009C0E9B">
        <w:rPr>
          <w:szCs w:val="22"/>
        </w:rPr>
        <w:t xml:space="preserve">This follows the same syntax as defined in </w:t>
      </w:r>
      <w:r w:rsidR="0053168C">
        <w:rPr>
          <w:szCs w:val="22"/>
        </w:rPr>
        <w:t xml:space="preserve">section </w:t>
      </w:r>
      <w:r w:rsidR="0053168C">
        <w:fldChar w:fldCharType="begin"/>
      </w:r>
      <w:r w:rsidR="0053168C">
        <w:instrText xml:space="preserve"> REF _Ref414571476 \r \h </w:instrText>
      </w:r>
      <w:r w:rsidR="0053168C">
        <w:fldChar w:fldCharType="separate"/>
      </w:r>
      <w:r w:rsidR="00004854">
        <w:t>5.2.1</w:t>
      </w:r>
      <w:r w:rsidR="0053168C">
        <w:fldChar w:fldCharType="end"/>
      </w:r>
      <w:r w:rsidR="0053168C">
        <w:t> </w:t>
      </w:r>
      <w:r w:rsidR="006C220A">
        <w:fldChar w:fldCharType="begin"/>
      </w:r>
      <w:r w:rsidR="006C220A">
        <w:instrText xml:space="preserve"> REF _Ref429053268 \h  \* MERGEFORMAT </w:instrText>
      </w:r>
      <w:r w:rsidR="006C220A">
        <w:fldChar w:fldCharType="separate"/>
      </w:r>
      <w:ins w:id="3522" w:author="Dr. Carsten Franke" w:date="2020-03-09T14:39:00Z">
        <w:r w:rsidR="00004854" w:rsidRPr="007055D9">
          <w:t xml:space="preserve">User Specific Data </w:t>
        </w:r>
        <w:r w:rsidR="00004854" w:rsidRPr="00004854">
          <w:rPr>
            <w:rStyle w:val="Hervorhebung"/>
          </w:rPr>
          <w:t>&lt;appdata&gt;</w:t>
        </w:r>
      </w:ins>
      <w:del w:id="3523" w:author="Dr. Carsten Franke" w:date="2020-03-09T14:39:00Z">
        <w:r w:rsidR="007E2D34" w:rsidRPr="007055D9" w:rsidDel="00004854">
          <w:delText xml:space="preserve">User Specific Data </w:delText>
        </w:r>
        <w:r w:rsidR="007E2D34" w:rsidRPr="007E2D34" w:rsidDel="00004854">
          <w:rPr>
            <w:rStyle w:val="Hervorhebung"/>
          </w:rPr>
          <w:delText>&lt;appdata&gt;</w:delText>
        </w:r>
      </w:del>
      <w:r w:rsidR="006C220A">
        <w:fldChar w:fldCharType="end"/>
      </w:r>
      <w:r w:rsidR="006C220A">
        <w:t>.</w:t>
      </w:r>
    </w:p>
    <w:p w14:paraId="6A40BA0A" w14:textId="77777777" w:rsidR="00670B99" w:rsidRPr="00670B99" w:rsidRDefault="00670B99" w:rsidP="00670B99">
      <w:pPr>
        <w:pStyle w:val="Formatvorlageberschrift5BlockUnterschneidungab11pt"/>
        <w:keepNext/>
        <w:spacing w:before="120"/>
        <w:jc w:val="left"/>
        <w:rPr>
          <w:kern w:val="22"/>
          <w:lang w:val="en-US"/>
        </w:rPr>
      </w:pPr>
      <w:r>
        <w:rPr>
          <w:kern w:val="22"/>
        </w:rPr>
        <w:t xml:space="preserve">Element </w:t>
      </w:r>
      <w:r w:rsidR="00194316">
        <w:rPr>
          <w:kern w:val="22"/>
        </w:rPr>
        <w:t>"</w:t>
      </w:r>
      <w:proofErr w:type="spellStart"/>
      <w:r>
        <w:rPr>
          <w:kern w:val="22"/>
          <w:lang w:val="en-US"/>
        </w:rPr>
        <w:t>fem</w:t>
      </w:r>
      <w:proofErr w:type="spellEnd"/>
      <w:r w:rsidRPr="00226A3F">
        <w:rPr>
          <w:kern w:val="22"/>
        </w:rPr>
        <w:t>data</w:t>
      </w:r>
      <w:r w:rsidR="00194316">
        <w:rPr>
          <w:kern w:val="22"/>
        </w:rPr>
        <w:t>"</w:t>
      </w:r>
    </w:p>
    <w:p w14:paraId="502E0818" w14:textId="77777777" w:rsidR="00670B99" w:rsidRPr="009C0E9B" w:rsidRDefault="00670B99" w:rsidP="00670B99">
      <w:pPr>
        <w:jc w:val="both"/>
        <w:rPr>
          <w:b/>
          <w:szCs w:val="22"/>
        </w:rPr>
      </w:pPr>
      <w:r w:rsidRPr="009C0E9B">
        <w:rPr>
          <w:szCs w:val="22"/>
        </w:rPr>
        <w:t xml:space="preserve">This follows the same syntax as defined in </w:t>
      </w:r>
      <w:r>
        <w:rPr>
          <w:szCs w:val="22"/>
        </w:rPr>
        <w:t>section</w:t>
      </w:r>
      <w:r>
        <w:t xml:space="preserve"> </w:t>
      </w:r>
      <w:hyperlink w:anchor="_Finite_Element_Specific" w:history="1">
        <w:r w:rsidRPr="00670B99">
          <w:rPr>
            <w:rStyle w:val="Hyperlink"/>
          </w:rPr>
          <w:t xml:space="preserve">5.2.2 Finite Element Specific Data </w:t>
        </w:r>
        <w:r w:rsidRPr="00670B99">
          <w:rPr>
            <w:rStyle w:val="Hervorhebung"/>
          </w:rPr>
          <w:t>&lt;</w:t>
        </w:r>
        <w:proofErr w:type="spellStart"/>
        <w:r w:rsidRPr="00670B99">
          <w:rPr>
            <w:rStyle w:val="Hervorhebung"/>
          </w:rPr>
          <w:t>femdata</w:t>
        </w:r>
        <w:proofErr w:type="spellEnd"/>
        <w:r w:rsidRPr="00670B99">
          <w:rPr>
            <w:rStyle w:val="Hervorhebung"/>
          </w:rPr>
          <w:t>&gt;</w:t>
        </w:r>
      </w:hyperlink>
      <w:r>
        <w:t>.</w:t>
      </w:r>
    </w:p>
    <w:p w14:paraId="10F9613B" w14:textId="77777777" w:rsidR="000E64EA" w:rsidRPr="00226A3F" w:rsidRDefault="000E64EA" w:rsidP="000E64EA">
      <w:pPr>
        <w:pStyle w:val="berschrift5"/>
        <w:keepNext/>
        <w:spacing w:before="120" w:after="120"/>
        <w:rPr>
          <w:rFonts w:cs="Calibri"/>
          <w:kern w:val="22"/>
          <w:lang w:eastAsia="zh-CN"/>
        </w:rPr>
      </w:pPr>
      <w:r w:rsidRPr="00226A3F">
        <w:rPr>
          <w:kern w:val="22"/>
        </w:rPr>
        <w:t xml:space="preserve">Element </w:t>
      </w:r>
      <w:r w:rsidR="00194316">
        <w:rPr>
          <w:kern w:val="22"/>
        </w:rPr>
        <w:t>"</w:t>
      </w:r>
      <w:proofErr w:type="spellStart"/>
      <w:r w:rsidRPr="00226A3F">
        <w:rPr>
          <w:kern w:val="22"/>
        </w:rPr>
        <w:t>hemming</w:t>
      </w:r>
      <w:proofErr w:type="spellEnd"/>
      <w:r w:rsidR="00194316">
        <w:rPr>
          <w:kern w:val="22"/>
        </w:rPr>
        <w:t>"</w:t>
      </w:r>
    </w:p>
    <w:p w14:paraId="4A13C61C" w14:textId="77777777" w:rsidR="000E64EA" w:rsidRPr="00226A3F" w:rsidRDefault="000E64EA" w:rsidP="000E64EA">
      <w:pPr>
        <w:keepNext/>
        <w:spacing w:before="120"/>
        <w:rPr>
          <w:b/>
          <w:i/>
        </w:rPr>
      </w:pPr>
      <w:r w:rsidRPr="00226A3F">
        <w:t xml:space="preserve">For the </w:t>
      </w:r>
      <w:r w:rsidRPr="00226A3F">
        <w:rPr>
          <w:rFonts w:ascii="Courier New" w:hAnsi="Courier New" w:cs="Courier New"/>
          <w:b/>
          <w:i/>
          <w:sz w:val="18"/>
          <w:szCs w:val="18"/>
        </w:rPr>
        <w:t>&lt;hemming</w:t>
      </w:r>
      <w:r w:rsidR="00F51947">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0E64EA" w:rsidRPr="000F7EEA" w14:paraId="69DC9462" w14:textId="77777777" w:rsidTr="00E3398E">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73A40A6B" w14:textId="77777777" w:rsidR="000E64EA" w:rsidRPr="00226A3F" w:rsidRDefault="000E64EA" w:rsidP="00E3398E">
            <w:pPr>
              <w:keepNext/>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7309A70" w14:textId="77777777" w:rsidR="000E64EA" w:rsidRPr="00226A3F" w:rsidRDefault="000E64EA" w:rsidP="00E3398E">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EA1A65D" w14:textId="77777777" w:rsidR="000E64EA" w:rsidRPr="00226A3F" w:rsidRDefault="000E64EA" w:rsidP="00E3398E">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A77F203" w14:textId="77777777" w:rsidR="000E64EA" w:rsidRPr="00226A3F" w:rsidRDefault="003C5489" w:rsidP="00E3398E">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68C27B8" w14:textId="77777777" w:rsidR="000E64EA" w:rsidRPr="00226A3F" w:rsidRDefault="000E64EA" w:rsidP="00E3398E">
            <w:pPr>
              <w:keepNext/>
              <w:suppressAutoHyphens/>
              <w:rPr>
                <w:rFonts w:cs="Calibri"/>
                <w:lang w:eastAsia="zh-CN"/>
              </w:rPr>
            </w:pPr>
            <w:r w:rsidRPr="00226A3F">
              <w:rPr>
                <w:b/>
                <w:i/>
              </w:rPr>
              <w:t>Constraint</w:t>
            </w:r>
          </w:p>
        </w:tc>
      </w:tr>
      <w:tr w:rsidR="000E64EA" w:rsidRPr="000F7EEA" w14:paraId="57F6018A" w14:textId="77777777" w:rsidTr="00E3398E">
        <w:tc>
          <w:tcPr>
            <w:tcW w:w="1404" w:type="dxa"/>
            <w:tcBorders>
              <w:top w:val="dotted" w:sz="4" w:space="0" w:color="000000"/>
              <w:left w:val="single" w:sz="8" w:space="0" w:color="000000"/>
              <w:bottom w:val="dotted" w:sz="4" w:space="0" w:color="000000"/>
              <w:right w:val="nil"/>
            </w:tcBorders>
            <w:hideMark/>
          </w:tcPr>
          <w:p w14:paraId="4E356BF0" w14:textId="77777777" w:rsidR="000E64EA" w:rsidRPr="00226A3F" w:rsidRDefault="000E64EA" w:rsidP="00E3398E">
            <w:pPr>
              <w:suppressAutoHyphens/>
              <w:rPr>
                <w:rFonts w:cs="Calibri"/>
                <w:sz w:val="20"/>
                <w:szCs w:val="20"/>
                <w:lang w:eastAsia="zh-CN"/>
              </w:rPr>
            </w:pPr>
            <w:proofErr w:type="spellStart"/>
            <w:r>
              <w:rPr>
                <w:sz w:val="20"/>
                <w:szCs w:val="20"/>
              </w:rPr>
              <w:t>folded_</w:t>
            </w:r>
            <w:r w:rsidRPr="00226A3F">
              <w:rPr>
                <w:sz w:val="20"/>
                <w:szCs w:val="20"/>
              </w:rPr>
              <w:t>width</w:t>
            </w:r>
            <w:proofErr w:type="spellEnd"/>
          </w:p>
        </w:tc>
        <w:tc>
          <w:tcPr>
            <w:tcW w:w="1559" w:type="dxa"/>
            <w:tcBorders>
              <w:top w:val="dotted" w:sz="4" w:space="0" w:color="000000"/>
              <w:left w:val="single" w:sz="4" w:space="0" w:color="000000"/>
              <w:bottom w:val="dotted" w:sz="4" w:space="0" w:color="000000"/>
              <w:right w:val="nil"/>
            </w:tcBorders>
            <w:hideMark/>
          </w:tcPr>
          <w:p w14:paraId="727AA516" w14:textId="77777777" w:rsidR="000E64EA" w:rsidRPr="00226A3F" w:rsidRDefault="000E64EA" w:rsidP="00E3398E">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661C2118" w14:textId="77777777" w:rsidR="000E64EA" w:rsidRPr="00226A3F" w:rsidRDefault="000E64EA" w:rsidP="00E3398E">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602E8955"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74576621" w14:textId="77777777" w:rsidR="000E64EA" w:rsidRPr="00226A3F" w:rsidRDefault="000E64EA" w:rsidP="00E3398E">
            <w:pPr>
              <w:suppressAutoHyphens/>
              <w:rPr>
                <w:rFonts w:cs="Calibri"/>
                <w:lang w:eastAsia="zh-CN"/>
              </w:rPr>
            </w:pPr>
            <w:r w:rsidRPr="00226A3F">
              <w:rPr>
                <w:sz w:val="20"/>
                <w:szCs w:val="20"/>
              </w:rPr>
              <w:t>-</w:t>
            </w:r>
          </w:p>
        </w:tc>
      </w:tr>
      <w:tr w:rsidR="000E64EA" w:rsidRPr="000F7EEA" w14:paraId="3851A2B8" w14:textId="77777777" w:rsidTr="00E3398E">
        <w:tc>
          <w:tcPr>
            <w:tcW w:w="1404" w:type="dxa"/>
            <w:tcBorders>
              <w:top w:val="dotted" w:sz="4" w:space="0" w:color="000000"/>
              <w:left w:val="single" w:sz="8" w:space="0" w:color="000000"/>
              <w:bottom w:val="single" w:sz="8" w:space="0" w:color="000000"/>
              <w:right w:val="nil"/>
            </w:tcBorders>
            <w:hideMark/>
          </w:tcPr>
          <w:p w14:paraId="13A5E739" w14:textId="77777777" w:rsidR="000E64EA" w:rsidRPr="00226A3F" w:rsidRDefault="000E64EA" w:rsidP="00E3398E">
            <w:pPr>
              <w:keepNext/>
              <w:suppressAutoHyphens/>
              <w:rPr>
                <w:rFonts w:cs="Calibri"/>
                <w:sz w:val="20"/>
                <w:szCs w:val="20"/>
                <w:lang w:eastAsia="zh-CN"/>
              </w:rPr>
            </w:pPr>
            <w:proofErr w:type="spellStart"/>
            <w:r w:rsidRPr="00226A3F">
              <w:rPr>
                <w:sz w:val="20"/>
                <w:szCs w:val="20"/>
              </w:rPr>
              <w:t>folded_part</w:t>
            </w:r>
            <w:proofErr w:type="spellEnd"/>
          </w:p>
        </w:tc>
        <w:tc>
          <w:tcPr>
            <w:tcW w:w="1559" w:type="dxa"/>
            <w:tcBorders>
              <w:top w:val="dotted" w:sz="4" w:space="0" w:color="000000"/>
              <w:left w:val="single" w:sz="4" w:space="0" w:color="000000"/>
              <w:bottom w:val="single" w:sz="8" w:space="0" w:color="000000"/>
              <w:right w:val="nil"/>
            </w:tcBorders>
            <w:hideMark/>
          </w:tcPr>
          <w:p w14:paraId="5EA4323F" w14:textId="77777777" w:rsidR="000E64EA" w:rsidRPr="00226A3F" w:rsidRDefault="00C9639A" w:rsidP="00E3398E">
            <w:pPr>
              <w:keepNext/>
              <w:suppressAutoHyphens/>
              <w:rPr>
                <w:rFonts w:cs="Calibri"/>
                <w:sz w:val="20"/>
                <w:szCs w:val="20"/>
                <w:lang w:eastAsia="zh-CN"/>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5C289219" w14:textId="77777777" w:rsidR="000E64EA" w:rsidRPr="00226A3F" w:rsidRDefault="000E64EA" w:rsidP="00E3398E">
            <w:pPr>
              <w:keepNext/>
              <w:suppressAutoHyphens/>
              <w:rPr>
                <w:rFonts w:cs="Calibri"/>
                <w:sz w:val="20"/>
                <w:szCs w:val="20"/>
                <w:lang w:eastAsia="zh-CN"/>
              </w:rPr>
            </w:pPr>
            <w:r w:rsidRPr="00226A3F">
              <w:rPr>
                <w:sz w:val="20"/>
                <w:szCs w:val="20"/>
              </w:rPr>
              <w:t>-</w:t>
            </w:r>
          </w:p>
        </w:tc>
        <w:tc>
          <w:tcPr>
            <w:tcW w:w="1276" w:type="dxa"/>
            <w:tcBorders>
              <w:top w:val="dotted" w:sz="4" w:space="0" w:color="000000"/>
              <w:left w:val="single" w:sz="4" w:space="0" w:color="000000"/>
              <w:bottom w:val="single" w:sz="8" w:space="0" w:color="000000"/>
              <w:right w:val="nil"/>
            </w:tcBorders>
            <w:hideMark/>
          </w:tcPr>
          <w:p w14:paraId="1B79A28D" w14:textId="77777777" w:rsidR="000E64EA" w:rsidRPr="00226A3F" w:rsidRDefault="000E64EA" w:rsidP="00E3398E">
            <w:pPr>
              <w:keepNext/>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245DAA0E" w14:textId="77777777" w:rsidR="000E64EA" w:rsidRPr="00226A3F" w:rsidRDefault="000E64EA" w:rsidP="00E3398E">
            <w:pPr>
              <w:keepNext/>
              <w:suppressAutoHyphens/>
              <w:rPr>
                <w:rFonts w:cs="Calibri"/>
                <w:lang w:eastAsia="zh-CN"/>
              </w:rPr>
            </w:pPr>
            <w:r w:rsidRPr="00226A3F">
              <w:rPr>
                <w:sz w:val="20"/>
                <w:szCs w:val="20"/>
              </w:rPr>
              <w:t>Index of the folded sheet</w:t>
            </w:r>
          </w:p>
        </w:tc>
      </w:tr>
    </w:tbl>
    <w:p w14:paraId="2EDC3932" w14:textId="08250FB9" w:rsidR="000E64EA" w:rsidRDefault="000E64EA" w:rsidP="00F3716C">
      <w:pPr>
        <w:pStyle w:val="Beschriftung"/>
        <w:spacing w:before="120"/>
      </w:pPr>
      <w:bookmarkStart w:id="3524" w:name="_Toc413861979"/>
      <w:bookmarkStart w:id="3525" w:name="_Toc3566531"/>
      <w:bookmarkStart w:id="3526" w:name="_Toc27753902"/>
      <w:r>
        <w:t xml:space="preserve">Table </w:t>
      </w:r>
      <w:ins w:id="3527" w:author="Dr. Carsten Franke" w:date="2020-03-09T16:02:00Z">
        <w:r w:rsidR="001D2A94">
          <w:fldChar w:fldCharType="begin"/>
        </w:r>
        <w:r w:rsidR="001D2A94">
          <w:instrText xml:space="preserve"> SEQ Table \* ARABIC </w:instrText>
        </w:r>
      </w:ins>
      <w:r w:rsidR="001D2A94">
        <w:fldChar w:fldCharType="separate"/>
      </w:r>
      <w:ins w:id="3528" w:author="Dr. Carsten Franke" w:date="2020-03-09T16:02:00Z">
        <w:r w:rsidR="001D2A94">
          <w:rPr>
            <w:noProof/>
          </w:rPr>
          <w:t>129</w:t>
        </w:r>
        <w:r w:rsidR="001D2A94">
          <w:fldChar w:fldCharType="end"/>
        </w:r>
      </w:ins>
      <w:del w:id="3529" w:author="Dr. Carsten Franke" w:date="2020-03-09T16:02:00Z">
        <w:r w:rsidR="00D43112" w:rsidDel="001D2A94">
          <w:fldChar w:fldCharType="begin"/>
        </w:r>
        <w:r w:rsidR="00D43112" w:rsidDel="001D2A94">
          <w:delInstrText xml:space="preserve"> SEQ Table \* ARABIC </w:delInstrText>
        </w:r>
        <w:r w:rsidR="00D43112" w:rsidDel="001D2A94">
          <w:fldChar w:fldCharType="separate"/>
        </w:r>
      </w:del>
      <w:del w:id="3530" w:author="Dr. Carsten Franke" w:date="2020-03-09T14:39:00Z">
        <w:r w:rsidR="007E2D34" w:rsidDel="00004854">
          <w:rPr>
            <w:noProof/>
          </w:rPr>
          <w:delText>127</w:delText>
        </w:r>
      </w:del>
      <w:del w:id="3531" w:author="Dr. Carsten Franke" w:date="2020-03-09T16:02:00Z">
        <w:r w:rsidR="00D43112" w:rsidDel="001D2A94">
          <w:fldChar w:fldCharType="end"/>
        </w:r>
      </w:del>
      <w:r>
        <w:t xml:space="preserve">: Attributes of element </w:t>
      </w:r>
      <w:r w:rsidRPr="00F51947">
        <w:rPr>
          <w:rStyle w:val="elementdeftypeChar"/>
          <w:b/>
        </w:rPr>
        <w:t>&lt;hemming/&gt;</w:t>
      </w:r>
      <w:bookmarkEnd w:id="3524"/>
      <w:bookmarkEnd w:id="3525"/>
      <w:bookmarkEnd w:id="3526"/>
    </w:p>
    <w:p w14:paraId="518B1086" w14:textId="77777777" w:rsidR="0079141E" w:rsidRPr="0079141E" w:rsidRDefault="0079141E" w:rsidP="00F72843">
      <w:pPr>
        <w:pStyle w:val="Listenabsatz"/>
        <w:numPr>
          <w:ilvl w:val="0"/>
          <w:numId w:val="47"/>
        </w:numPr>
        <w:ind w:left="1066" w:hanging="357"/>
        <w:jc w:val="both"/>
        <w:rPr>
          <w:rFonts w:ascii="Courier New" w:hAnsi="Courier New" w:cs="Calibri"/>
          <w:strike/>
          <w:sz w:val="18"/>
          <w:szCs w:val="18"/>
          <w:lang w:val="en-US" w:eastAsia="zh-CN"/>
        </w:rPr>
      </w:pPr>
      <w:proofErr w:type="spellStart"/>
      <w:r w:rsidRPr="0079141E">
        <w:rPr>
          <w:rStyle w:val="elementdeftypeChar"/>
        </w:rPr>
        <w:t>folded_</w:t>
      </w:r>
      <w:r w:rsidR="000E64EA" w:rsidRPr="0079141E">
        <w:rPr>
          <w:rStyle w:val="elementdeftypeChar"/>
        </w:rPr>
        <w:t>width</w:t>
      </w:r>
      <w:proofErr w:type="spellEnd"/>
      <w:r w:rsidR="000E64EA" w:rsidRPr="0079141E">
        <w:rPr>
          <w:lang w:val="en-US"/>
        </w:rPr>
        <w:t>: This is the measure of the width of the folded metal sheet. It is different from the width of the adhesive which may optionally exist.</w:t>
      </w:r>
    </w:p>
    <w:p w14:paraId="5F05CAF5" w14:textId="38C4DE67" w:rsidR="00F51947" w:rsidRPr="0079141E" w:rsidRDefault="000E64EA" w:rsidP="00F72843">
      <w:pPr>
        <w:pStyle w:val="Listenabsatz"/>
        <w:numPr>
          <w:ilvl w:val="0"/>
          <w:numId w:val="47"/>
        </w:numPr>
        <w:jc w:val="both"/>
        <w:rPr>
          <w:rFonts w:ascii="Courier New" w:hAnsi="Courier New" w:cs="Calibri"/>
          <w:strike/>
          <w:sz w:val="18"/>
          <w:szCs w:val="18"/>
          <w:lang w:val="en-US" w:eastAsia="zh-CN"/>
        </w:rPr>
      </w:pPr>
      <w:proofErr w:type="spellStart"/>
      <w:r w:rsidRPr="0079141E">
        <w:rPr>
          <w:rStyle w:val="elementdeftypeChar"/>
        </w:rPr>
        <w:t>folded_part</w:t>
      </w:r>
      <w:proofErr w:type="spellEnd"/>
      <w:r w:rsidRPr="0079141E">
        <w:rPr>
          <w:lang w:val="en-US"/>
        </w:rPr>
        <w:t xml:space="preserve">: refers to the index of the part that is folded for this kind of connection, as defined in </w:t>
      </w:r>
      <w:r w:rsidR="0079141E">
        <w:rPr>
          <w:lang w:val="en-US"/>
        </w:rPr>
        <w:fldChar w:fldCharType="begin"/>
      </w:r>
      <w:r w:rsidR="0079141E">
        <w:rPr>
          <w:lang w:val="en-US"/>
        </w:rPr>
        <w:instrText xml:space="preserve"> REF _Ref428791371 \r \h </w:instrText>
      </w:r>
      <w:r w:rsidR="00F72843">
        <w:rPr>
          <w:lang w:val="en-US"/>
        </w:rPr>
        <w:instrText xml:space="preserve"> \* MERGEFORMAT </w:instrText>
      </w:r>
      <w:r w:rsidR="0079141E">
        <w:rPr>
          <w:lang w:val="en-US"/>
        </w:rPr>
      </w:r>
      <w:r w:rsidR="0079141E">
        <w:rPr>
          <w:lang w:val="en-US"/>
        </w:rPr>
        <w:fldChar w:fldCharType="separate"/>
      </w:r>
      <w:r w:rsidR="00004854">
        <w:rPr>
          <w:lang w:val="en-US"/>
        </w:rPr>
        <w:t>5.3.1.1</w:t>
      </w:r>
      <w:r w:rsidR="0079141E">
        <w:rPr>
          <w:lang w:val="en-US"/>
        </w:rPr>
        <w:fldChar w:fldCharType="end"/>
      </w:r>
      <w:r w:rsidR="0079141E">
        <w:rPr>
          <w:lang w:val="en-US"/>
        </w:rPr>
        <w:t xml:space="preserve"> </w:t>
      </w:r>
      <w:r w:rsidR="0079141E">
        <w:rPr>
          <w:lang w:val="en-US"/>
        </w:rPr>
        <w:fldChar w:fldCharType="begin"/>
      </w:r>
      <w:r w:rsidR="0079141E">
        <w:rPr>
          <w:lang w:val="en-US"/>
        </w:rPr>
        <w:instrText xml:space="preserve"> REF _Ref428791371 \h  \* MERGEFORMAT </w:instrText>
      </w:r>
      <w:r w:rsidR="0079141E">
        <w:rPr>
          <w:lang w:val="en-US"/>
        </w:rPr>
      </w:r>
      <w:r w:rsidR="0079141E">
        <w:rPr>
          <w:lang w:val="en-US"/>
        </w:rPr>
        <w:fldChar w:fldCharType="separate"/>
      </w:r>
      <w:ins w:id="3532" w:author="Dr. Carsten Franke" w:date="2020-03-09T14:39:00Z">
        <w:r w:rsidR="00004854" w:rsidRPr="00004854">
          <w:rPr>
            <w:lang w:val="en-US"/>
          </w:rPr>
          <w:t>Element</w:t>
        </w:r>
        <w:r w:rsidR="00004854" w:rsidRPr="00004854">
          <w:rPr>
            <w:rStyle w:val="Hervorhebung"/>
            <w:i w:val="0"/>
            <w:lang w:val="en-US"/>
          </w:rPr>
          <w:t xml:space="preserve"> &lt;part/&gt;</w:t>
        </w:r>
      </w:ins>
      <w:del w:id="3533" w:author="Dr. Carsten Franke" w:date="2020-03-09T14:39:00Z">
        <w:r w:rsidR="007E2D34" w:rsidRPr="007E2D34" w:rsidDel="00004854">
          <w:rPr>
            <w:lang w:val="en-US"/>
          </w:rPr>
          <w:delText>Element</w:delText>
        </w:r>
        <w:r w:rsidR="007E2D34" w:rsidRPr="007E2D34" w:rsidDel="00004854">
          <w:rPr>
            <w:rStyle w:val="Hervorhebung"/>
            <w:i w:val="0"/>
            <w:lang w:val="en-US"/>
          </w:rPr>
          <w:delText xml:space="preserve"> &lt;part/&gt;</w:delText>
        </w:r>
      </w:del>
      <w:r w:rsidR="0079141E">
        <w:rPr>
          <w:lang w:val="en-US"/>
        </w:rPr>
        <w:fldChar w:fldCharType="end"/>
      </w:r>
      <w:r w:rsidR="0079141E">
        <w:rPr>
          <w:lang w:val="en-US"/>
        </w:rPr>
        <w:t>.</w:t>
      </w:r>
    </w:p>
    <w:p w14:paraId="7C47F084" w14:textId="7C35468D" w:rsidR="000E64EA" w:rsidRDefault="000E64EA" w:rsidP="0079141E">
      <w:pPr>
        <w:spacing w:before="120"/>
        <w:jc w:val="both"/>
      </w:pPr>
      <w:r w:rsidRPr="00226A3F">
        <w:t xml:space="preserve">Its definition is similar to </w:t>
      </w:r>
      <w:r w:rsidR="00194316">
        <w:t>"</w:t>
      </w:r>
      <w:r w:rsidRPr="00226A3F">
        <w:t>base</w:t>
      </w:r>
      <w:r w:rsidR="00194316">
        <w:t>"</w:t>
      </w:r>
      <w:r w:rsidRPr="00226A3F">
        <w:t xml:space="preserve"> attribute of </w:t>
      </w:r>
      <w:r w:rsidR="0079141E">
        <w:rPr>
          <w:rStyle w:val="elementdeftypeChar"/>
        </w:rPr>
        <w:t>&lt;</w:t>
      </w:r>
      <w:proofErr w:type="spellStart"/>
      <w:r w:rsidR="0079141E">
        <w:rPr>
          <w:rStyle w:val="elementdeftypeChar"/>
        </w:rPr>
        <w:t>s</w:t>
      </w:r>
      <w:r w:rsidRPr="0079141E">
        <w:rPr>
          <w:rStyle w:val="elementdeftypeChar"/>
        </w:rPr>
        <w:t>eamwelds</w:t>
      </w:r>
      <w:proofErr w:type="spellEnd"/>
      <w:r w:rsidR="0079141E">
        <w:rPr>
          <w:rStyle w:val="elementdeftypeChar"/>
        </w:rPr>
        <w:t>/&gt;</w:t>
      </w:r>
      <w:r w:rsidRPr="00226A3F">
        <w:t xml:space="preserve"> in</w:t>
      </w:r>
      <w:r w:rsidR="00FC7BBA">
        <w:t xml:space="preserve"> section </w:t>
      </w:r>
      <w:r w:rsidR="00FC7BBA">
        <w:fldChar w:fldCharType="begin"/>
      </w:r>
      <w:r w:rsidR="00FC7BBA">
        <w:instrText xml:space="preserve"> REF _Ref414571756 \r \h </w:instrText>
      </w:r>
      <w:r w:rsidR="0079141E">
        <w:instrText xml:space="preserve"> \* MERGEFORMAT </w:instrText>
      </w:r>
      <w:r w:rsidR="00FC7BBA">
        <w:fldChar w:fldCharType="separate"/>
      </w:r>
      <w:r w:rsidR="00004854">
        <w:t>8.2.4.2</w:t>
      </w:r>
      <w:r w:rsidR="00FC7BBA">
        <w:fldChar w:fldCharType="end"/>
      </w:r>
      <w:r w:rsidR="00FC7BBA">
        <w:t xml:space="preserve"> </w:t>
      </w:r>
      <w:r w:rsidR="00FC7BBA">
        <w:fldChar w:fldCharType="begin"/>
      </w:r>
      <w:r w:rsidR="00FC7BBA">
        <w:instrText xml:space="preserve"> REF _Ref414571756 \h </w:instrText>
      </w:r>
      <w:r w:rsidR="0079141E">
        <w:instrText xml:space="preserve"> \* MERGEFORMAT </w:instrText>
      </w:r>
      <w:r w:rsidR="00FC7BBA">
        <w:fldChar w:fldCharType="separate"/>
      </w:r>
      <w:r w:rsidR="00004854" w:rsidRPr="007055D9">
        <w:t>Type Specification</w:t>
      </w:r>
      <w:r w:rsidR="00FC7BBA">
        <w:fldChar w:fldCharType="end"/>
      </w:r>
      <w:r w:rsidRPr="00ED1615">
        <w:t>.</w:t>
      </w:r>
      <w:r w:rsidR="0079141E">
        <w:t xml:space="preserve"> </w:t>
      </w:r>
      <w:r>
        <w:t>The usage of adhesive can be specified by the optional nested elements, &lt;region&gt;, below.</w:t>
      </w:r>
    </w:p>
    <w:p w14:paraId="6EE2FE26" w14:textId="77777777" w:rsidR="000E64EA" w:rsidRDefault="000E64EA" w:rsidP="0079141E">
      <w:pPr>
        <w:spacing w:before="120"/>
        <w:jc w:val="both"/>
      </w:pPr>
      <w:r>
        <w:lastRenderedPageBreak/>
        <w:t>The three regions of the hemming can be described in the following nested elements:</w:t>
      </w:r>
    </w:p>
    <w:tbl>
      <w:tblPr>
        <w:tblW w:w="0" w:type="auto"/>
        <w:tblInd w:w="113" w:type="dxa"/>
        <w:tblLayout w:type="fixed"/>
        <w:tblLook w:val="04A0" w:firstRow="1" w:lastRow="0" w:firstColumn="1" w:lastColumn="0" w:noHBand="0" w:noVBand="1"/>
      </w:tblPr>
      <w:tblGrid>
        <w:gridCol w:w="2111"/>
        <w:gridCol w:w="2268"/>
        <w:gridCol w:w="1276"/>
        <w:gridCol w:w="3412"/>
      </w:tblGrid>
      <w:tr w:rsidR="000E64EA" w:rsidRPr="000F7EEA" w14:paraId="30CB2220" w14:textId="77777777" w:rsidTr="00E3398E">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153CDDEF" w14:textId="77777777" w:rsidR="000E64EA" w:rsidRPr="00226A3F" w:rsidRDefault="000E64EA" w:rsidP="0079141E">
            <w:pPr>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5B1AE37A" w14:textId="77777777" w:rsidR="000E64EA" w:rsidRPr="00226A3F" w:rsidRDefault="000E64EA" w:rsidP="0079141E">
            <w:pPr>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195AE5E" w14:textId="77777777" w:rsidR="000E64EA" w:rsidRPr="00226A3F" w:rsidRDefault="003C5489" w:rsidP="0079141E">
            <w:pPr>
              <w:suppressAutoHyphens/>
              <w:rPr>
                <w:rFonts w:cs="Calibri"/>
                <w:b/>
                <w:i/>
                <w:lang w:eastAsia="zh-CN"/>
              </w:rPr>
            </w:pPr>
            <w:r>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64F06F7" w14:textId="77777777" w:rsidR="000E64EA" w:rsidRPr="00226A3F" w:rsidRDefault="000E64EA" w:rsidP="0079141E">
            <w:pPr>
              <w:suppressAutoHyphens/>
              <w:rPr>
                <w:rFonts w:cs="Calibri"/>
                <w:lang w:eastAsia="zh-CN"/>
              </w:rPr>
            </w:pPr>
            <w:r w:rsidRPr="00226A3F">
              <w:rPr>
                <w:b/>
                <w:i/>
              </w:rPr>
              <w:t>Constraint</w:t>
            </w:r>
          </w:p>
        </w:tc>
      </w:tr>
      <w:tr w:rsidR="000E64EA" w:rsidRPr="000F7EEA" w14:paraId="11DA61CB" w14:textId="77777777" w:rsidTr="00E3398E">
        <w:tc>
          <w:tcPr>
            <w:tcW w:w="2111" w:type="dxa"/>
            <w:tcBorders>
              <w:top w:val="dotted" w:sz="4" w:space="0" w:color="000000"/>
              <w:left w:val="single" w:sz="8" w:space="0" w:color="000000"/>
              <w:bottom w:val="single" w:sz="8" w:space="0" w:color="000000"/>
              <w:right w:val="nil"/>
            </w:tcBorders>
            <w:vAlign w:val="bottom"/>
            <w:hideMark/>
          </w:tcPr>
          <w:p w14:paraId="7BE8EAC8" w14:textId="77777777" w:rsidR="000E64EA" w:rsidRPr="00226A3F" w:rsidRDefault="00670B99" w:rsidP="0079141E">
            <w:pPr>
              <w:suppressAutoHyphens/>
              <w:rPr>
                <w:rFonts w:cs="Calibri"/>
                <w:sz w:val="20"/>
                <w:szCs w:val="20"/>
                <w:lang w:eastAsia="zh-CN"/>
              </w:rPr>
            </w:pPr>
            <w:r>
              <w:rPr>
                <w:sz w:val="20"/>
                <w:szCs w:val="20"/>
              </w:rPr>
              <w:t>R</w:t>
            </w:r>
            <w:r w:rsidR="000E64EA">
              <w:rPr>
                <w:sz w:val="20"/>
                <w:szCs w:val="20"/>
              </w:rPr>
              <w:t>egion</w:t>
            </w:r>
          </w:p>
        </w:tc>
        <w:tc>
          <w:tcPr>
            <w:tcW w:w="2268" w:type="dxa"/>
            <w:tcBorders>
              <w:top w:val="dotted" w:sz="4" w:space="0" w:color="000000"/>
              <w:left w:val="single" w:sz="4" w:space="0" w:color="000000"/>
              <w:bottom w:val="single" w:sz="8" w:space="0" w:color="000000"/>
              <w:right w:val="nil"/>
            </w:tcBorders>
            <w:vAlign w:val="bottom"/>
            <w:hideMark/>
          </w:tcPr>
          <w:p w14:paraId="3183ED99" w14:textId="77777777" w:rsidR="000E64EA" w:rsidRPr="00226A3F" w:rsidRDefault="0018090F" w:rsidP="0079141E">
            <w:pPr>
              <w:suppressAutoHyphens/>
              <w:rPr>
                <w:rFonts w:cs="Calibri"/>
                <w:sz w:val="20"/>
                <w:szCs w:val="20"/>
                <w:lang w:eastAsia="zh-CN"/>
              </w:rPr>
            </w:pPr>
            <w:r>
              <w:rPr>
                <w:sz w:val="20"/>
                <w:szCs w:val="20"/>
              </w:rPr>
              <w:t>1</w:t>
            </w:r>
            <w:r w:rsidR="000E64EA">
              <w:rPr>
                <w:sz w:val="20"/>
                <w:szCs w:val="20"/>
              </w:rPr>
              <w:t>-3</w:t>
            </w:r>
          </w:p>
        </w:tc>
        <w:tc>
          <w:tcPr>
            <w:tcW w:w="1276" w:type="dxa"/>
            <w:tcBorders>
              <w:top w:val="dotted" w:sz="4" w:space="0" w:color="000000"/>
              <w:left w:val="single" w:sz="4" w:space="0" w:color="000000"/>
              <w:bottom w:val="single" w:sz="8" w:space="0" w:color="000000"/>
              <w:right w:val="nil"/>
            </w:tcBorders>
            <w:vAlign w:val="bottom"/>
            <w:hideMark/>
          </w:tcPr>
          <w:p w14:paraId="2D3ED2A3" w14:textId="77777777" w:rsidR="000E64EA" w:rsidRPr="00226A3F" w:rsidRDefault="000E64EA" w:rsidP="0079141E">
            <w:pPr>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5E2378B3" w14:textId="77777777" w:rsidR="000E64EA" w:rsidRPr="00226A3F" w:rsidRDefault="000E64EA" w:rsidP="0079141E">
            <w:pPr>
              <w:suppressAutoHyphens/>
              <w:rPr>
                <w:rFonts w:cs="Calibri"/>
                <w:lang w:eastAsia="zh-CN"/>
              </w:rPr>
            </w:pPr>
            <w:r w:rsidRPr="00226A3F">
              <w:rPr>
                <w:sz w:val="20"/>
                <w:szCs w:val="20"/>
              </w:rPr>
              <w:t>-</w:t>
            </w:r>
          </w:p>
        </w:tc>
      </w:tr>
    </w:tbl>
    <w:p w14:paraId="01E65868" w14:textId="05693045" w:rsidR="000E64EA" w:rsidRDefault="000E64EA" w:rsidP="0079141E">
      <w:pPr>
        <w:pStyle w:val="Beschriftung"/>
        <w:spacing w:before="120"/>
      </w:pPr>
      <w:bookmarkStart w:id="3534" w:name="_Toc413861980"/>
      <w:bookmarkStart w:id="3535" w:name="_Toc3566532"/>
      <w:bookmarkStart w:id="3536" w:name="_Toc27753903"/>
      <w:r>
        <w:t xml:space="preserve">Table </w:t>
      </w:r>
      <w:ins w:id="3537" w:author="Dr. Carsten Franke" w:date="2020-03-09T16:02:00Z">
        <w:r w:rsidR="001D2A94">
          <w:fldChar w:fldCharType="begin"/>
        </w:r>
        <w:r w:rsidR="001D2A94">
          <w:instrText xml:space="preserve"> SEQ Table \* ARABIC </w:instrText>
        </w:r>
      </w:ins>
      <w:r w:rsidR="001D2A94">
        <w:fldChar w:fldCharType="separate"/>
      </w:r>
      <w:ins w:id="3538" w:author="Dr. Carsten Franke" w:date="2020-03-09T16:02:00Z">
        <w:r w:rsidR="001D2A94">
          <w:rPr>
            <w:noProof/>
          </w:rPr>
          <w:t>130</w:t>
        </w:r>
        <w:r w:rsidR="001D2A94">
          <w:fldChar w:fldCharType="end"/>
        </w:r>
      </w:ins>
      <w:del w:id="3539" w:author="Dr. Carsten Franke" w:date="2020-03-09T16:02:00Z">
        <w:r w:rsidR="00D43112" w:rsidDel="001D2A94">
          <w:fldChar w:fldCharType="begin"/>
        </w:r>
        <w:r w:rsidR="00D43112" w:rsidDel="001D2A94">
          <w:delInstrText xml:space="preserve"> SEQ Table \* ARABIC </w:delInstrText>
        </w:r>
        <w:r w:rsidR="00D43112" w:rsidDel="001D2A94">
          <w:fldChar w:fldCharType="separate"/>
        </w:r>
      </w:del>
      <w:del w:id="3540" w:author="Dr. Carsten Franke" w:date="2020-03-09T14:39:00Z">
        <w:r w:rsidR="007E2D34" w:rsidDel="00004854">
          <w:rPr>
            <w:noProof/>
          </w:rPr>
          <w:delText>128</w:delText>
        </w:r>
      </w:del>
      <w:del w:id="3541" w:author="Dr. Carsten Franke" w:date="2020-03-09T16:02:00Z">
        <w:r w:rsidR="00D43112" w:rsidDel="001D2A94">
          <w:fldChar w:fldCharType="end"/>
        </w:r>
      </w:del>
      <w:r>
        <w:t>: Nested elements of</w:t>
      </w:r>
      <w:r w:rsidRPr="00687F3F">
        <w:t xml:space="preserve"> </w:t>
      </w:r>
      <w:r>
        <w:t xml:space="preserve">element </w:t>
      </w:r>
      <w:r w:rsidRPr="0079141E">
        <w:rPr>
          <w:rStyle w:val="elementdeftypeChar"/>
          <w:b/>
        </w:rPr>
        <w:t>&lt;hemming/&gt;</w:t>
      </w:r>
      <w:bookmarkEnd w:id="3534"/>
      <w:bookmarkEnd w:id="3535"/>
      <w:bookmarkEnd w:id="3536"/>
    </w:p>
    <w:p w14:paraId="7CDA2EF9" w14:textId="77777777" w:rsidR="000E64EA" w:rsidRPr="00EB3687" w:rsidRDefault="000E64EA" w:rsidP="000E64EA">
      <w:pPr>
        <w:pStyle w:val="berschrift5"/>
        <w:keepNext/>
        <w:spacing w:before="120" w:after="120"/>
        <w:rPr>
          <w:rFonts w:cs="Calibri"/>
          <w:kern w:val="22"/>
          <w:lang w:eastAsia="zh-CN"/>
        </w:rPr>
      </w:pPr>
      <w:r w:rsidRPr="00226A3F">
        <w:rPr>
          <w:kern w:val="22"/>
        </w:rPr>
        <w:t xml:space="preserve">Element </w:t>
      </w:r>
      <w:r w:rsidR="00194316">
        <w:rPr>
          <w:kern w:val="22"/>
        </w:rPr>
        <w:t>"</w:t>
      </w:r>
      <w:proofErr w:type="spellStart"/>
      <w:r w:rsidRPr="00EB3687">
        <w:rPr>
          <w:kern w:val="22"/>
        </w:rPr>
        <w:t>region</w:t>
      </w:r>
      <w:proofErr w:type="spellEnd"/>
      <w:r w:rsidR="00194316">
        <w:rPr>
          <w:kern w:val="22"/>
        </w:rPr>
        <w:t>"</w:t>
      </w:r>
    </w:p>
    <w:p w14:paraId="5948F234" w14:textId="77777777" w:rsidR="000E64EA" w:rsidRPr="00226A3F" w:rsidRDefault="000E64EA" w:rsidP="000E64EA">
      <w:pPr>
        <w:keepNext/>
        <w:spacing w:before="120"/>
        <w:rPr>
          <w:b/>
          <w:i/>
        </w:rPr>
      </w:pPr>
      <w:r>
        <w:t>F</w:t>
      </w:r>
      <w:r w:rsidRPr="00226A3F">
        <w:t xml:space="preserve">or </w:t>
      </w:r>
      <w:r w:rsidRPr="00226A3F">
        <w:rPr>
          <w:rFonts w:ascii="Courier New" w:hAnsi="Courier New" w:cs="Courier New"/>
          <w:b/>
          <w:i/>
          <w:sz w:val="18"/>
          <w:szCs w:val="18"/>
        </w:rPr>
        <w:t>&lt;</w:t>
      </w:r>
      <w:r>
        <w:rPr>
          <w:rFonts w:ascii="Courier New" w:hAnsi="Courier New" w:cs="Courier New"/>
          <w:b/>
          <w:i/>
          <w:sz w:val="18"/>
          <w:szCs w:val="18"/>
        </w:rPr>
        <w:t>region/</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tblInd w:w="113" w:type="dxa"/>
        <w:tblLayout w:type="fixed"/>
        <w:tblLook w:val="04A0" w:firstRow="1" w:lastRow="0" w:firstColumn="1" w:lastColumn="0" w:noHBand="0" w:noVBand="1"/>
      </w:tblPr>
      <w:tblGrid>
        <w:gridCol w:w="1555"/>
        <w:gridCol w:w="1408"/>
        <w:gridCol w:w="1559"/>
        <w:gridCol w:w="1276"/>
        <w:gridCol w:w="3269"/>
      </w:tblGrid>
      <w:tr w:rsidR="000E64EA" w:rsidRPr="000F7EEA" w14:paraId="351293C4" w14:textId="77777777" w:rsidTr="00E3398E">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5E80AD73" w14:textId="77777777" w:rsidR="000E64EA" w:rsidRPr="00226A3F" w:rsidRDefault="000E64EA" w:rsidP="00E3398E">
            <w:pPr>
              <w:keepNext/>
              <w:suppressAutoHyphens/>
              <w:rPr>
                <w:rFonts w:cs="Calibri"/>
                <w:b/>
                <w:i/>
                <w:lang w:eastAsia="zh-CN"/>
              </w:rPr>
            </w:pPr>
            <w:r w:rsidRPr="00226A3F">
              <w:rPr>
                <w:b/>
                <w:i/>
              </w:rPr>
              <w:t>Attributes</w:t>
            </w:r>
          </w:p>
        </w:tc>
        <w:tc>
          <w:tcPr>
            <w:tcW w:w="1408" w:type="dxa"/>
            <w:tcBorders>
              <w:top w:val="single" w:sz="8" w:space="0" w:color="000000"/>
              <w:left w:val="single" w:sz="4" w:space="0" w:color="000000"/>
              <w:bottom w:val="single" w:sz="8" w:space="0" w:color="000000"/>
              <w:right w:val="nil"/>
            </w:tcBorders>
            <w:shd w:val="clear" w:color="auto" w:fill="F3F3F3"/>
            <w:vAlign w:val="bottom"/>
            <w:hideMark/>
          </w:tcPr>
          <w:p w14:paraId="098AF896" w14:textId="77777777" w:rsidR="000E64EA" w:rsidRPr="00226A3F" w:rsidRDefault="000E64EA" w:rsidP="00E3398E">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336F43DF" w14:textId="77777777" w:rsidR="000E64EA" w:rsidRPr="00226A3F" w:rsidRDefault="000E64EA" w:rsidP="00E3398E">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4E8B9063" w14:textId="77777777" w:rsidR="000E64EA" w:rsidRPr="00226A3F" w:rsidRDefault="003C5489" w:rsidP="00E3398E">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B2EFFA7" w14:textId="77777777" w:rsidR="000E64EA" w:rsidRPr="00226A3F" w:rsidRDefault="000E64EA" w:rsidP="00E3398E">
            <w:pPr>
              <w:keepNext/>
              <w:suppressAutoHyphens/>
              <w:rPr>
                <w:rFonts w:cs="Calibri"/>
                <w:lang w:eastAsia="zh-CN"/>
              </w:rPr>
            </w:pPr>
            <w:r w:rsidRPr="00226A3F">
              <w:rPr>
                <w:b/>
                <w:i/>
              </w:rPr>
              <w:t>Constraint</w:t>
            </w:r>
          </w:p>
        </w:tc>
      </w:tr>
      <w:tr w:rsidR="000E64EA" w:rsidRPr="000F7EEA" w14:paraId="249C6176" w14:textId="77777777" w:rsidTr="00E3398E">
        <w:tc>
          <w:tcPr>
            <w:tcW w:w="1555" w:type="dxa"/>
            <w:tcBorders>
              <w:top w:val="dotted" w:sz="4" w:space="0" w:color="000000"/>
              <w:left w:val="single" w:sz="8" w:space="0" w:color="000000"/>
              <w:bottom w:val="dotted" w:sz="4" w:space="0" w:color="000000"/>
              <w:right w:val="nil"/>
            </w:tcBorders>
            <w:hideMark/>
          </w:tcPr>
          <w:p w14:paraId="24BBA7D6" w14:textId="77777777" w:rsidR="000E64EA" w:rsidRPr="00226A3F" w:rsidRDefault="000E64EA" w:rsidP="00E3398E">
            <w:pPr>
              <w:suppressAutoHyphens/>
              <w:rPr>
                <w:rFonts w:cs="Calibri"/>
                <w:sz w:val="20"/>
                <w:szCs w:val="20"/>
                <w:lang w:eastAsia="zh-CN"/>
              </w:rPr>
            </w:pPr>
            <w:r>
              <w:rPr>
                <w:sz w:val="20"/>
                <w:szCs w:val="20"/>
              </w:rPr>
              <w:t>label</w:t>
            </w:r>
          </w:p>
        </w:tc>
        <w:tc>
          <w:tcPr>
            <w:tcW w:w="1408" w:type="dxa"/>
            <w:tcBorders>
              <w:top w:val="dotted" w:sz="4" w:space="0" w:color="000000"/>
              <w:left w:val="single" w:sz="4" w:space="0" w:color="000000"/>
              <w:bottom w:val="dotted" w:sz="4" w:space="0" w:color="000000"/>
              <w:right w:val="nil"/>
            </w:tcBorders>
            <w:hideMark/>
          </w:tcPr>
          <w:p w14:paraId="4E228A38" w14:textId="77777777" w:rsidR="000E64EA" w:rsidRPr="00226A3F" w:rsidRDefault="000E64EA" w:rsidP="00E3398E">
            <w:pPr>
              <w:suppressAutoHyphens/>
              <w:rPr>
                <w:rFonts w:cs="Calibri"/>
                <w:sz w:val="20"/>
                <w:szCs w:val="20"/>
                <w:lang w:eastAsia="zh-CN"/>
              </w:rPr>
            </w:pPr>
            <w:r>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1E1D5924" w14:textId="77777777" w:rsidR="000E64EA" w:rsidRPr="00226A3F" w:rsidRDefault="00194316" w:rsidP="00E3398E">
            <w:pPr>
              <w:suppressAutoHyphens/>
              <w:rPr>
                <w:rFonts w:cs="Calibri"/>
                <w:sz w:val="20"/>
                <w:szCs w:val="20"/>
                <w:lang w:eastAsia="zh-CN"/>
              </w:rPr>
            </w:pPr>
            <w:r>
              <w:rPr>
                <w:rFonts w:cs="Calibri"/>
                <w:sz w:val="20"/>
                <w:szCs w:val="20"/>
                <w:lang w:eastAsia="zh-CN"/>
              </w:rPr>
              <w:t>"</w:t>
            </w:r>
            <w:r w:rsidR="000E64EA">
              <w:rPr>
                <w:rFonts w:cs="Calibri"/>
                <w:sz w:val="20"/>
                <w:szCs w:val="20"/>
                <w:lang w:eastAsia="zh-CN"/>
              </w:rPr>
              <w:t>A</w:t>
            </w:r>
            <w:r>
              <w:rPr>
                <w:rFonts w:cs="Calibri"/>
                <w:sz w:val="20"/>
                <w:szCs w:val="20"/>
                <w:lang w:eastAsia="zh-CN"/>
              </w:rPr>
              <w:t>"</w:t>
            </w:r>
            <w:r w:rsidR="000E64EA">
              <w:rPr>
                <w:rFonts w:cs="Calibri"/>
                <w:sz w:val="20"/>
                <w:szCs w:val="20"/>
                <w:lang w:eastAsia="zh-CN"/>
              </w:rPr>
              <w:t xml:space="preserve">, </w:t>
            </w:r>
            <w:r>
              <w:rPr>
                <w:rFonts w:cs="Calibri"/>
                <w:sz w:val="20"/>
                <w:szCs w:val="20"/>
                <w:lang w:eastAsia="zh-CN"/>
              </w:rPr>
              <w:t>"</w:t>
            </w:r>
            <w:r w:rsidR="000E64EA">
              <w:rPr>
                <w:rFonts w:cs="Calibri"/>
                <w:sz w:val="20"/>
                <w:szCs w:val="20"/>
                <w:lang w:eastAsia="zh-CN"/>
              </w:rPr>
              <w:t>B</w:t>
            </w:r>
            <w:r>
              <w:rPr>
                <w:rFonts w:cs="Calibri"/>
                <w:sz w:val="20"/>
                <w:szCs w:val="20"/>
                <w:lang w:eastAsia="zh-CN"/>
              </w:rPr>
              <w:t>"</w:t>
            </w:r>
            <w:r w:rsidR="000E64EA">
              <w:rPr>
                <w:rFonts w:cs="Calibri"/>
                <w:sz w:val="20"/>
                <w:szCs w:val="20"/>
                <w:lang w:eastAsia="zh-CN"/>
              </w:rPr>
              <w:t xml:space="preserve">, or </w:t>
            </w:r>
            <w:r>
              <w:rPr>
                <w:rFonts w:cs="Calibri"/>
                <w:sz w:val="20"/>
                <w:szCs w:val="20"/>
                <w:lang w:eastAsia="zh-CN"/>
              </w:rPr>
              <w:t>"</w:t>
            </w:r>
            <w:r w:rsidR="000E64EA">
              <w:rPr>
                <w:rFonts w:cs="Calibri"/>
                <w:sz w:val="20"/>
                <w:szCs w:val="20"/>
                <w:lang w:eastAsia="zh-CN"/>
              </w:rPr>
              <w:t>C</w:t>
            </w:r>
            <w:r>
              <w:rPr>
                <w:rFonts w:cs="Calibri"/>
                <w:sz w:val="20"/>
                <w:szCs w:val="20"/>
                <w:lang w:eastAsia="zh-CN"/>
              </w:rPr>
              <w:t>"</w:t>
            </w:r>
          </w:p>
        </w:tc>
        <w:tc>
          <w:tcPr>
            <w:tcW w:w="1276" w:type="dxa"/>
            <w:tcBorders>
              <w:top w:val="dotted" w:sz="4" w:space="0" w:color="000000"/>
              <w:left w:val="single" w:sz="4" w:space="0" w:color="000000"/>
              <w:bottom w:val="dotted" w:sz="4" w:space="0" w:color="000000"/>
              <w:right w:val="nil"/>
            </w:tcBorders>
            <w:hideMark/>
          </w:tcPr>
          <w:p w14:paraId="66F188E7" w14:textId="77777777" w:rsidR="000E64EA" w:rsidRPr="00226A3F" w:rsidRDefault="000E64EA" w:rsidP="00E3398E">
            <w:pPr>
              <w:suppressAutoHyphens/>
              <w:rPr>
                <w:rFonts w:cs="Calibri"/>
                <w:sz w:val="20"/>
                <w:szCs w:val="20"/>
                <w:lang w:eastAsia="zh-CN"/>
              </w:rPr>
            </w:pPr>
            <w:r>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5B1DE30D" w14:textId="77777777" w:rsidR="000E64EA" w:rsidRPr="00226A3F" w:rsidRDefault="009B79C9" w:rsidP="00E3398E">
            <w:pPr>
              <w:suppressAutoHyphens/>
              <w:rPr>
                <w:rFonts w:cs="Calibri"/>
                <w:lang w:eastAsia="zh-CN"/>
              </w:rPr>
            </w:pPr>
            <w:r>
              <w:rPr>
                <w:rFonts w:cs="Calibri"/>
                <w:lang w:eastAsia="zh-CN"/>
              </w:rPr>
              <w:t>-</w:t>
            </w:r>
          </w:p>
        </w:tc>
      </w:tr>
      <w:tr w:rsidR="000E64EA" w:rsidRPr="000F7EEA" w14:paraId="65221F02" w14:textId="77777777" w:rsidTr="006A13DA">
        <w:tc>
          <w:tcPr>
            <w:tcW w:w="1555" w:type="dxa"/>
            <w:tcBorders>
              <w:top w:val="dotted" w:sz="4" w:space="0" w:color="000000"/>
              <w:left w:val="single" w:sz="8" w:space="0" w:color="000000"/>
              <w:bottom w:val="dotted" w:sz="4" w:space="0" w:color="000000"/>
              <w:right w:val="nil"/>
            </w:tcBorders>
          </w:tcPr>
          <w:p w14:paraId="1E53A963" w14:textId="77777777" w:rsidR="000E64EA" w:rsidRDefault="000E64EA" w:rsidP="00E3398E">
            <w:pPr>
              <w:keepNext/>
              <w:suppressAutoHyphens/>
              <w:rPr>
                <w:sz w:val="20"/>
                <w:szCs w:val="20"/>
              </w:rPr>
            </w:pPr>
            <w:proofErr w:type="spellStart"/>
            <w:r w:rsidRPr="00D83A1D">
              <w:rPr>
                <w:sz w:val="20"/>
                <w:szCs w:val="20"/>
              </w:rPr>
              <w:t>fill_percentage</w:t>
            </w:r>
            <w:proofErr w:type="spellEnd"/>
          </w:p>
        </w:tc>
        <w:tc>
          <w:tcPr>
            <w:tcW w:w="1408" w:type="dxa"/>
            <w:tcBorders>
              <w:top w:val="dotted" w:sz="4" w:space="0" w:color="000000"/>
              <w:left w:val="single" w:sz="4" w:space="0" w:color="000000"/>
              <w:bottom w:val="dotted" w:sz="4" w:space="0" w:color="000000"/>
              <w:right w:val="nil"/>
            </w:tcBorders>
          </w:tcPr>
          <w:p w14:paraId="0A95F351" w14:textId="77777777" w:rsidR="000E64EA" w:rsidRPr="00226A3F" w:rsidRDefault="000E64EA" w:rsidP="00E3398E">
            <w:pPr>
              <w:keepNext/>
              <w:suppressAutoHyphens/>
              <w:rPr>
                <w:sz w:val="20"/>
                <w:szCs w:val="20"/>
              </w:rPr>
            </w:pPr>
            <w:r>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35A40E51" w14:textId="77777777" w:rsidR="000E64EA" w:rsidRPr="00226A3F" w:rsidRDefault="000E64EA" w:rsidP="00E3398E">
            <w:pPr>
              <w:keepNext/>
              <w:suppressAutoHyphens/>
              <w:rPr>
                <w:sz w:val="20"/>
                <w:szCs w:val="20"/>
              </w:rPr>
            </w:pPr>
            <w:r>
              <w:rPr>
                <w:sz w:val="20"/>
                <w:szCs w:val="20"/>
              </w:rPr>
              <w:t>[0.0, 100.0]</w:t>
            </w:r>
          </w:p>
        </w:tc>
        <w:tc>
          <w:tcPr>
            <w:tcW w:w="1276" w:type="dxa"/>
            <w:tcBorders>
              <w:top w:val="dotted" w:sz="4" w:space="0" w:color="000000"/>
              <w:left w:val="single" w:sz="4" w:space="0" w:color="000000"/>
              <w:bottom w:val="dotted" w:sz="4" w:space="0" w:color="000000"/>
              <w:right w:val="nil"/>
            </w:tcBorders>
          </w:tcPr>
          <w:p w14:paraId="71C6137D" w14:textId="77777777" w:rsidR="000E64EA" w:rsidRPr="00226A3F" w:rsidRDefault="000E64EA" w:rsidP="00E3398E">
            <w:pPr>
              <w:keepNext/>
              <w:suppressAutoHyphens/>
              <w:rPr>
                <w:sz w:val="20"/>
                <w:szCs w:val="20"/>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56E688FC" w14:textId="77777777" w:rsidR="000E64EA" w:rsidRPr="00D24E0C" w:rsidRDefault="009B79C9" w:rsidP="00E3398E">
            <w:pPr>
              <w:keepNext/>
              <w:suppressAutoHyphens/>
              <w:rPr>
                <w:sz w:val="20"/>
                <w:szCs w:val="20"/>
              </w:rPr>
            </w:pPr>
            <w:r>
              <w:rPr>
                <w:sz w:val="20"/>
                <w:szCs w:val="20"/>
              </w:rPr>
              <w:t>-</w:t>
            </w:r>
          </w:p>
        </w:tc>
      </w:tr>
      <w:tr w:rsidR="008A12AD" w:rsidRPr="000F7EEA" w14:paraId="4EADB3BD" w14:textId="77777777" w:rsidTr="006A13DA">
        <w:tc>
          <w:tcPr>
            <w:tcW w:w="1555" w:type="dxa"/>
            <w:tcBorders>
              <w:top w:val="dotted" w:sz="4" w:space="0" w:color="000000"/>
              <w:left w:val="single" w:sz="8" w:space="0" w:color="000000"/>
              <w:bottom w:val="dotted" w:sz="4" w:space="0" w:color="000000"/>
              <w:right w:val="nil"/>
            </w:tcBorders>
          </w:tcPr>
          <w:p w14:paraId="690C8C68" w14:textId="77777777" w:rsidR="008A12AD" w:rsidRPr="00D83A1D" w:rsidRDefault="008A12AD" w:rsidP="00E3398E">
            <w:pPr>
              <w:keepNext/>
              <w:suppressAutoHyphens/>
              <w:rPr>
                <w:sz w:val="20"/>
                <w:szCs w:val="20"/>
              </w:rPr>
            </w:pPr>
            <w:proofErr w:type="spellStart"/>
            <w:r>
              <w:rPr>
                <w:sz w:val="20"/>
                <w:szCs w:val="20"/>
              </w:rPr>
              <w:t>top_index</w:t>
            </w:r>
            <w:proofErr w:type="spellEnd"/>
          </w:p>
        </w:tc>
        <w:tc>
          <w:tcPr>
            <w:tcW w:w="1408" w:type="dxa"/>
            <w:tcBorders>
              <w:top w:val="dotted" w:sz="4" w:space="0" w:color="000000"/>
              <w:left w:val="single" w:sz="4" w:space="0" w:color="000000"/>
              <w:bottom w:val="dotted" w:sz="4" w:space="0" w:color="000000"/>
              <w:right w:val="nil"/>
            </w:tcBorders>
          </w:tcPr>
          <w:p w14:paraId="21735537" w14:textId="77777777" w:rsidR="008A12AD" w:rsidRDefault="00C9639A" w:rsidP="00E3398E">
            <w:pPr>
              <w:keepNext/>
              <w:suppressAutoHyphens/>
              <w:rPr>
                <w:sz w:val="20"/>
                <w:szCs w:val="20"/>
              </w:rPr>
            </w:pPr>
            <w:r>
              <w:rPr>
                <w:sz w:val="20"/>
                <w:szCs w:val="20"/>
              </w:rPr>
              <w:t>Integer</w:t>
            </w:r>
          </w:p>
        </w:tc>
        <w:tc>
          <w:tcPr>
            <w:tcW w:w="1559" w:type="dxa"/>
            <w:tcBorders>
              <w:top w:val="dotted" w:sz="4" w:space="0" w:color="000000"/>
              <w:left w:val="single" w:sz="4" w:space="0" w:color="000000"/>
              <w:bottom w:val="dotted" w:sz="4" w:space="0" w:color="000000"/>
              <w:right w:val="nil"/>
            </w:tcBorders>
          </w:tcPr>
          <w:p w14:paraId="6098D3E1" w14:textId="77777777" w:rsidR="008A12AD" w:rsidRDefault="001046B5" w:rsidP="00E3398E">
            <w:pPr>
              <w:keepNext/>
              <w:suppressAutoHyphens/>
              <w:rPr>
                <w:sz w:val="20"/>
                <w:szCs w:val="20"/>
              </w:rPr>
            </w:pPr>
            <w:r>
              <w:rPr>
                <w:sz w:val="20"/>
                <w:szCs w:val="20"/>
              </w:rPr>
              <w:t>&gt; 0</w:t>
            </w:r>
          </w:p>
        </w:tc>
        <w:tc>
          <w:tcPr>
            <w:tcW w:w="1276" w:type="dxa"/>
            <w:tcBorders>
              <w:top w:val="dotted" w:sz="4" w:space="0" w:color="000000"/>
              <w:left w:val="single" w:sz="4" w:space="0" w:color="000000"/>
              <w:bottom w:val="dotted" w:sz="4" w:space="0" w:color="000000"/>
              <w:right w:val="nil"/>
            </w:tcBorders>
          </w:tcPr>
          <w:p w14:paraId="620541B8" w14:textId="77777777" w:rsidR="008A12AD" w:rsidRPr="00226A3F" w:rsidRDefault="008A12AD" w:rsidP="00E3398E">
            <w:pPr>
              <w:keepNext/>
              <w:suppressAutoHyphens/>
              <w:rPr>
                <w:sz w:val="20"/>
                <w:szCs w:val="20"/>
              </w:rPr>
            </w:pPr>
            <w:r>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7EB707A8" w14:textId="77777777" w:rsidR="008A12AD" w:rsidRDefault="008A12AD" w:rsidP="008A12AD">
            <w:pPr>
              <w:keepNext/>
              <w:suppressAutoHyphens/>
              <w:rPr>
                <w:sz w:val="20"/>
                <w:szCs w:val="20"/>
              </w:rPr>
            </w:pPr>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p>
        </w:tc>
      </w:tr>
      <w:tr w:rsidR="008A12AD" w:rsidRPr="000F7EEA" w14:paraId="7DC8A039" w14:textId="77777777" w:rsidTr="00E3398E">
        <w:tc>
          <w:tcPr>
            <w:tcW w:w="1555" w:type="dxa"/>
            <w:tcBorders>
              <w:top w:val="dotted" w:sz="4" w:space="0" w:color="000000"/>
              <w:left w:val="single" w:sz="8" w:space="0" w:color="000000"/>
              <w:bottom w:val="single" w:sz="8" w:space="0" w:color="000000"/>
              <w:right w:val="nil"/>
            </w:tcBorders>
          </w:tcPr>
          <w:p w14:paraId="78D52F4D" w14:textId="77777777" w:rsidR="008A12AD" w:rsidRPr="00D83A1D" w:rsidRDefault="008A12AD" w:rsidP="00E3398E">
            <w:pPr>
              <w:keepNext/>
              <w:suppressAutoHyphens/>
              <w:rPr>
                <w:sz w:val="20"/>
                <w:szCs w:val="20"/>
              </w:rPr>
            </w:pPr>
            <w:proofErr w:type="spellStart"/>
            <w:r>
              <w:rPr>
                <w:sz w:val="20"/>
                <w:szCs w:val="20"/>
              </w:rPr>
              <w:t>bottom_index</w:t>
            </w:r>
            <w:proofErr w:type="spellEnd"/>
          </w:p>
        </w:tc>
        <w:tc>
          <w:tcPr>
            <w:tcW w:w="1408" w:type="dxa"/>
            <w:tcBorders>
              <w:top w:val="dotted" w:sz="4" w:space="0" w:color="000000"/>
              <w:left w:val="single" w:sz="4" w:space="0" w:color="000000"/>
              <w:bottom w:val="single" w:sz="8" w:space="0" w:color="000000"/>
              <w:right w:val="nil"/>
            </w:tcBorders>
          </w:tcPr>
          <w:p w14:paraId="25848E6B" w14:textId="77777777" w:rsidR="008A12AD" w:rsidRDefault="00C9639A" w:rsidP="00E3398E">
            <w:pPr>
              <w:keepNext/>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tcPr>
          <w:p w14:paraId="695852A5" w14:textId="77777777" w:rsidR="008A12AD" w:rsidRDefault="001046B5" w:rsidP="00E3398E">
            <w:pPr>
              <w:keepNext/>
              <w:suppressAutoHyphens/>
              <w:rPr>
                <w:sz w:val="20"/>
                <w:szCs w:val="20"/>
              </w:rPr>
            </w:pPr>
            <w:r>
              <w:rPr>
                <w:sz w:val="20"/>
                <w:szCs w:val="20"/>
              </w:rPr>
              <w:t>&gt; 0</w:t>
            </w:r>
          </w:p>
        </w:tc>
        <w:tc>
          <w:tcPr>
            <w:tcW w:w="1276" w:type="dxa"/>
            <w:tcBorders>
              <w:top w:val="dotted" w:sz="4" w:space="0" w:color="000000"/>
              <w:left w:val="single" w:sz="4" w:space="0" w:color="000000"/>
              <w:bottom w:val="single" w:sz="8" w:space="0" w:color="000000"/>
              <w:right w:val="nil"/>
            </w:tcBorders>
          </w:tcPr>
          <w:p w14:paraId="7C67717C" w14:textId="77777777" w:rsidR="008A12AD" w:rsidRPr="00226A3F" w:rsidRDefault="008A12AD" w:rsidP="00E3398E">
            <w:pPr>
              <w:keepNext/>
              <w:suppressAutoHyphens/>
              <w:rPr>
                <w:sz w:val="20"/>
                <w:szCs w:val="20"/>
              </w:rPr>
            </w:pPr>
            <w:r>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27799151" w14:textId="77777777" w:rsidR="008A12AD" w:rsidRDefault="008A12AD" w:rsidP="00E3398E">
            <w:pPr>
              <w:keepNext/>
              <w:suppressAutoHyphens/>
              <w:rPr>
                <w:sz w:val="20"/>
                <w:szCs w:val="20"/>
              </w:rPr>
            </w:pPr>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p>
        </w:tc>
      </w:tr>
    </w:tbl>
    <w:p w14:paraId="14B795B5" w14:textId="3272944F" w:rsidR="000E64EA" w:rsidRDefault="000E64EA" w:rsidP="00F3716C">
      <w:pPr>
        <w:pStyle w:val="Beschriftung"/>
        <w:spacing w:before="120"/>
      </w:pPr>
      <w:bookmarkStart w:id="3542" w:name="_Toc413861981"/>
      <w:bookmarkStart w:id="3543" w:name="_Toc3566533"/>
      <w:bookmarkStart w:id="3544" w:name="_Toc27753904"/>
      <w:r>
        <w:t xml:space="preserve">Table </w:t>
      </w:r>
      <w:ins w:id="3545" w:author="Dr. Carsten Franke" w:date="2020-03-09T16:02:00Z">
        <w:r w:rsidR="001D2A94">
          <w:fldChar w:fldCharType="begin"/>
        </w:r>
        <w:r w:rsidR="001D2A94">
          <w:instrText xml:space="preserve"> SEQ Table \* ARABIC </w:instrText>
        </w:r>
      </w:ins>
      <w:r w:rsidR="001D2A94">
        <w:fldChar w:fldCharType="separate"/>
      </w:r>
      <w:ins w:id="3546" w:author="Dr. Carsten Franke" w:date="2020-03-09T16:02:00Z">
        <w:r w:rsidR="001D2A94">
          <w:rPr>
            <w:noProof/>
          </w:rPr>
          <w:t>131</w:t>
        </w:r>
        <w:r w:rsidR="001D2A94">
          <w:fldChar w:fldCharType="end"/>
        </w:r>
      </w:ins>
      <w:del w:id="3547" w:author="Dr. Carsten Franke" w:date="2020-03-09T16:02:00Z">
        <w:r w:rsidR="00D43112" w:rsidDel="001D2A94">
          <w:fldChar w:fldCharType="begin"/>
        </w:r>
        <w:r w:rsidR="00D43112" w:rsidDel="001D2A94">
          <w:delInstrText xml:space="preserve"> SEQ Table \* ARABIC </w:delInstrText>
        </w:r>
        <w:r w:rsidR="00D43112" w:rsidDel="001D2A94">
          <w:fldChar w:fldCharType="separate"/>
        </w:r>
      </w:del>
      <w:del w:id="3548" w:author="Dr. Carsten Franke" w:date="2020-03-09T14:39:00Z">
        <w:r w:rsidR="007E2D34" w:rsidDel="00004854">
          <w:rPr>
            <w:noProof/>
          </w:rPr>
          <w:delText>129</w:delText>
        </w:r>
      </w:del>
      <w:del w:id="3549" w:author="Dr. Carsten Franke" w:date="2020-03-09T16:02:00Z">
        <w:r w:rsidR="00D43112" w:rsidDel="001D2A94">
          <w:fldChar w:fldCharType="end"/>
        </w:r>
      </w:del>
      <w:r>
        <w:t>: Attributes of element</w:t>
      </w:r>
      <w:r w:rsidRPr="00226A3F">
        <w:t xml:space="preserve"> </w:t>
      </w:r>
      <w:r w:rsidRPr="0079141E">
        <w:rPr>
          <w:rStyle w:val="elementdeftypeChar"/>
          <w:b/>
        </w:rPr>
        <w:t>&lt;region/&gt;</w:t>
      </w:r>
      <w:bookmarkEnd w:id="3542"/>
      <w:bookmarkEnd w:id="3543"/>
      <w:bookmarkEnd w:id="3544"/>
      <w:r w:rsidR="00763630">
        <w:rPr>
          <w:rFonts w:ascii="Courier New" w:hAnsi="Courier New" w:cs="Courier New"/>
          <w:b w:val="0"/>
          <w:i/>
          <w:sz w:val="18"/>
          <w:szCs w:val="18"/>
        </w:rPr>
        <w:t xml:space="preserve"> </w:t>
      </w:r>
    </w:p>
    <w:p w14:paraId="61F702EA" w14:textId="77777777" w:rsidR="000E64EA" w:rsidRDefault="000E64EA" w:rsidP="000E64EA">
      <w:pPr>
        <w:keepNext/>
        <w:spacing w:before="120"/>
        <w:rPr>
          <w:rFonts w:ascii="Courier New" w:hAnsi="Courier New" w:cs="Courier New"/>
          <w:sz w:val="20"/>
          <w:szCs w:val="20"/>
        </w:rPr>
      </w:pPr>
      <w:r>
        <w:rPr>
          <w:rFonts w:cs="Courier New"/>
          <w:szCs w:val="22"/>
        </w:rPr>
        <w:t>This element defines adhesion properties of region A, B, or C.</w:t>
      </w:r>
    </w:p>
    <w:p w14:paraId="5C37B3C2" w14:textId="720176A1" w:rsidR="000E64EA" w:rsidRDefault="000E64EA" w:rsidP="00B90690">
      <w:pPr>
        <w:numPr>
          <w:ilvl w:val="0"/>
          <w:numId w:val="28"/>
        </w:numPr>
        <w:ind w:left="714" w:hanging="357"/>
        <w:contextualSpacing/>
        <w:jc w:val="both"/>
      </w:pPr>
      <w:r w:rsidRPr="0079141E">
        <w:rPr>
          <w:rStyle w:val="elementdeftypeChar"/>
        </w:rPr>
        <w:t>label</w:t>
      </w:r>
      <w:r>
        <w:t xml:space="preserve"> : this is an identifier of the hemming region, according to </w:t>
      </w:r>
      <w:r w:rsidR="008D51C0">
        <w:fldChar w:fldCharType="begin"/>
      </w:r>
      <w:r>
        <w:instrText xml:space="preserve"> REF _Ref413858805 \h </w:instrText>
      </w:r>
      <w:r w:rsidR="0079141E">
        <w:instrText xml:space="preserve"> \* MERGEFORMAT </w:instrText>
      </w:r>
      <w:r w:rsidR="008D51C0">
        <w:fldChar w:fldCharType="separate"/>
      </w:r>
      <w:ins w:id="3550" w:author="Dr. Carsten Franke" w:date="2020-03-09T14:39:00Z">
        <w:r w:rsidR="00004854">
          <w:t xml:space="preserve">Figure </w:t>
        </w:r>
        <w:r w:rsidR="00004854">
          <w:rPr>
            <w:noProof/>
          </w:rPr>
          <w:t>76</w:t>
        </w:r>
      </w:ins>
      <w:del w:id="3551" w:author="Dr. Carsten Franke" w:date="2020-03-09T14:39:00Z">
        <w:r w:rsidR="007E2D34" w:rsidDel="00004854">
          <w:delText xml:space="preserve">Figure </w:delText>
        </w:r>
        <w:r w:rsidR="007E2D34" w:rsidDel="00004854">
          <w:rPr>
            <w:noProof/>
          </w:rPr>
          <w:delText>73</w:delText>
        </w:r>
      </w:del>
      <w:r w:rsidR="008D51C0">
        <w:fldChar w:fldCharType="end"/>
      </w:r>
      <w:r>
        <w:t xml:space="preserve"> </w:t>
      </w:r>
      <w:r w:rsidR="00194316">
        <w:t>"</w:t>
      </w:r>
      <w:r w:rsidRPr="0013193C">
        <w:t>The Three Regions of a Hemming</w:t>
      </w:r>
      <w:r w:rsidR="00194316">
        <w:t>"</w:t>
      </w:r>
      <w:r>
        <w:t xml:space="preserve">. Only values </w:t>
      </w:r>
      <w:r w:rsidR="00194316">
        <w:t>"</w:t>
      </w:r>
      <w:r>
        <w:t>A</w:t>
      </w:r>
      <w:r w:rsidR="00194316">
        <w:t>"</w:t>
      </w:r>
      <w:r>
        <w:t xml:space="preserve">, </w:t>
      </w:r>
      <w:r w:rsidR="00194316">
        <w:t>"</w:t>
      </w:r>
      <w:r>
        <w:t>B</w:t>
      </w:r>
      <w:r w:rsidR="00194316">
        <w:t>"</w:t>
      </w:r>
      <w:r>
        <w:t xml:space="preserve"> and </w:t>
      </w:r>
      <w:r w:rsidR="00194316">
        <w:t>"</w:t>
      </w:r>
      <w:r>
        <w:t>C</w:t>
      </w:r>
      <w:r w:rsidR="00194316">
        <w:t>"</w:t>
      </w:r>
      <w:r>
        <w:t xml:space="preserve"> are meaningful.</w:t>
      </w:r>
    </w:p>
    <w:p w14:paraId="5FF7F0C4" w14:textId="77777777" w:rsidR="00C45A3A" w:rsidRDefault="000E64EA" w:rsidP="00C45A3A">
      <w:pPr>
        <w:numPr>
          <w:ilvl w:val="0"/>
          <w:numId w:val="28"/>
        </w:numPr>
        <w:ind w:left="714" w:hanging="357"/>
      </w:pPr>
      <w:proofErr w:type="spellStart"/>
      <w:r w:rsidRPr="0079141E">
        <w:rPr>
          <w:rStyle w:val="elementdeftypeChar"/>
        </w:rPr>
        <w:t>fill_percentage</w:t>
      </w:r>
      <w:proofErr w:type="spellEnd"/>
      <w:r>
        <w:rPr>
          <w:rFonts w:ascii="Courier New" w:hAnsi="Courier New" w:cs="Calibri"/>
          <w:sz w:val="18"/>
          <w:szCs w:val="18"/>
          <w:lang w:eastAsia="zh-CN"/>
        </w:rPr>
        <w:t xml:space="preserve">: </w:t>
      </w:r>
      <w:r>
        <w:t xml:space="preserve">target hem </w:t>
      </w:r>
      <w:proofErr w:type="gramStart"/>
      <w:r>
        <w:t>fill</w:t>
      </w:r>
      <w:proofErr w:type="gramEnd"/>
      <w:r>
        <w:t xml:space="preserve"> for this region.</w:t>
      </w:r>
    </w:p>
    <w:p w14:paraId="45DC807F" w14:textId="52D5421B" w:rsidR="00C45A3A" w:rsidRPr="0033379A" w:rsidRDefault="005D57A7" w:rsidP="00C45A3A">
      <w:pPr>
        <w:pStyle w:val="Listenabsatz"/>
        <w:numPr>
          <w:ilvl w:val="0"/>
          <w:numId w:val="28"/>
        </w:numPr>
        <w:rPr>
          <w:lang w:val="en-US"/>
        </w:rPr>
      </w:pPr>
      <w:proofErr w:type="spellStart"/>
      <w:r w:rsidRPr="00C45A3A">
        <w:rPr>
          <w:rStyle w:val="elementdeftypeChar"/>
          <w:rFonts w:eastAsia="Times New Roman"/>
        </w:rPr>
        <w:t>top_index</w:t>
      </w:r>
      <w:proofErr w:type="spellEnd"/>
      <w:r w:rsidRPr="0033379A">
        <w:rPr>
          <w:lang w:val="en-US"/>
        </w:rPr>
        <w:t xml:space="preserve">: the index (see section </w:t>
      </w:r>
      <w:r w:rsidRPr="00C45A3A">
        <w:fldChar w:fldCharType="begin"/>
      </w:r>
      <w:r w:rsidRPr="0033379A">
        <w:rPr>
          <w:lang w:val="en-US"/>
        </w:rPr>
        <w:instrText xml:space="preserve"> REF _Ref428791371 \r \h </w:instrText>
      </w:r>
      <w:r w:rsidRPr="00C45A3A">
        <w:fldChar w:fldCharType="separate"/>
      </w:r>
      <w:r w:rsidR="00004854">
        <w:rPr>
          <w:lang w:val="en-US"/>
        </w:rPr>
        <w:t>5.3.1.1</w:t>
      </w:r>
      <w:r w:rsidRPr="00C45A3A">
        <w:fldChar w:fldCharType="end"/>
      </w:r>
      <w:r w:rsidRPr="0033379A">
        <w:rPr>
          <w:lang w:val="en-US"/>
        </w:rPr>
        <w:t xml:space="preserve">) </w:t>
      </w:r>
      <w:r w:rsidR="000C32D7" w:rsidRPr="0033379A">
        <w:rPr>
          <w:lang w:val="en-US"/>
        </w:rPr>
        <w:t xml:space="preserve">where the </w:t>
      </w:r>
      <w:r w:rsidR="00C45A3A" w:rsidRPr="0033379A">
        <w:rPr>
          <w:lang w:val="en-US"/>
        </w:rPr>
        <w:t xml:space="preserve">region’s </w:t>
      </w:r>
      <w:r w:rsidR="000C32D7" w:rsidRPr="0033379A">
        <w:rPr>
          <w:lang w:val="en-US"/>
        </w:rPr>
        <w:t>adhesive connects to.</w:t>
      </w:r>
    </w:p>
    <w:p w14:paraId="373A5431" w14:textId="2C324C50" w:rsidR="00C45A3A" w:rsidRPr="00C45A3A" w:rsidRDefault="00E03C1C" w:rsidP="00C45A3A">
      <w:pPr>
        <w:numPr>
          <w:ilvl w:val="0"/>
          <w:numId w:val="28"/>
        </w:numPr>
        <w:spacing w:before="120"/>
        <w:ind w:left="714" w:hanging="357"/>
        <w:jc w:val="both"/>
      </w:pPr>
      <w:proofErr w:type="spellStart"/>
      <w:r w:rsidRPr="00C45A3A">
        <w:rPr>
          <w:rStyle w:val="elementdeftypeChar"/>
        </w:rPr>
        <w:t>bottom_index</w:t>
      </w:r>
      <w:proofErr w:type="spellEnd"/>
      <w:r>
        <w:t xml:space="preserve">: </w:t>
      </w:r>
      <w:r w:rsidRPr="00C45A3A">
        <w:t xml:space="preserve">the index (see section </w:t>
      </w:r>
      <w:r w:rsidRPr="00C45A3A">
        <w:fldChar w:fldCharType="begin"/>
      </w:r>
      <w:r w:rsidRPr="00C45A3A">
        <w:instrText xml:space="preserve"> REF _Ref428791371 \r \h </w:instrText>
      </w:r>
      <w:r w:rsidRPr="00C45A3A">
        <w:fldChar w:fldCharType="separate"/>
      </w:r>
      <w:r w:rsidR="00004854">
        <w:t>5.3.1.1</w:t>
      </w:r>
      <w:r w:rsidRPr="00C45A3A">
        <w:fldChar w:fldCharType="end"/>
      </w:r>
      <w:r w:rsidRPr="00C45A3A">
        <w:t>) where the region’s adhesive connects to.</w:t>
      </w:r>
    </w:p>
    <w:p w14:paraId="53BC9D4A" w14:textId="77777777" w:rsidR="00C45A3A" w:rsidRPr="00D24BDC" w:rsidRDefault="00C45A3A" w:rsidP="00C45A3A">
      <w:pPr>
        <w:rPr>
          <w:rFonts w:ascii="Courier New" w:hAnsi="Courier New" w:cs="Calibri"/>
          <w:sz w:val="18"/>
          <w:szCs w:val="18"/>
          <w:lang w:eastAsia="zh-CN"/>
        </w:rPr>
      </w:pPr>
      <w:r w:rsidRPr="00D24BDC">
        <w:t xml:space="preserve">Existence of </w:t>
      </w:r>
      <w:proofErr w:type="spellStart"/>
      <w:r w:rsidRPr="00D24BDC">
        <w:rPr>
          <w:rStyle w:val="elementdeftypeChar"/>
        </w:rPr>
        <w:t>top_index</w:t>
      </w:r>
      <w:proofErr w:type="spellEnd"/>
      <w:r w:rsidRPr="00D24BDC">
        <w:t xml:space="preserve"> and </w:t>
      </w:r>
      <w:proofErr w:type="spellStart"/>
      <w:r w:rsidRPr="00D24BDC">
        <w:rPr>
          <w:rStyle w:val="elementdeftypeChar"/>
        </w:rPr>
        <w:t>bottom_index</w:t>
      </w:r>
      <w:proofErr w:type="spellEnd"/>
      <w:r w:rsidRPr="00D24BDC">
        <w:t xml:space="preserve"> </w:t>
      </w:r>
      <w:r>
        <w:t>is meaningful only if adhesive element is specified, especially when the hemming involves more than 2 flange partners.</w:t>
      </w:r>
    </w:p>
    <w:p w14:paraId="05EAF049" w14:textId="77777777" w:rsidR="00C45A3A" w:rsidRDefault="00D24BDC" w:rsidP="00C45A3A">
      <w:r w:rsidRPr="00D24BDC">
        <w:t xml:space="preserve">The order of </w:t>
      </w:r>
      <w:proofErr w:type="spellStart"/>
      <w:r w:rsidRPr="00D24BDC">
        <w:rPr>
          <w:rStyle w:val="elementdeftypeChar"/>
        </w:rPr>
        <w:t>top_index</w:t>
      </w:r>
      <w:proofErr w:type="spellEnd"/>
      <w:r w:rsidRPr="00D24BDC">
        <w:t xml:space="preserve"> and </w:t>
      </w:r>
      <w:proofErr w:type="spellStart"/>
      <w:r w:rsidRPr="00D24BDC">
        <w:rPr>
          <w:rStyle w:val="elementdeftypeChar"/>
        </w:rPr>
        <w:t>bottom_index</w:t>
      </w:r>
      <w:proofErr w:type="spellEnd"/>
      <w:r w:rsidRPr="00D24BDC">
        <w:t xml:space="preserve"> is not important. However, if they are not specified, the corresponding adhesive is free to select any of the hemming’s flange partners. The adhesive will guess which are the relevant partners, using its position. </w:t>
      </w:r>
    </w:p>
    <w:p w14:paraId="2110D02D" w14:textId="77777777" w:rsidR="000E64EA" w:rsidRDefault="000E64EA" w:rsidP="00C45A3A">
      <w:pPr>
        <w:keepNext/>
        <w:spacing w:before="100" w:beforeAutospacing="1"/>
      </w:pPr>
      <w:r>
        <w:t xml:space="preserve">The adhesive of hemming regions </w:t>
      </w:r>
      <w:r w:rsidR="00194316">
        <w:t>"</w:t>
      </w:r>
      <w:r>
        <w:t>A</w:t>
      </w:r>
      <w:r w:rsidR="00194316">
        <w:t>"</w:t>
      </w:r>
      <w:r>
        <w:t xml:space="preserve"> and </w:t>
      </w:r>
      <w:r w:rsidR="00194316">
        <w:t>"</w:t>
      </w:r>
      <w:r>
        <w:t>C</w:t>
      </w:r>
      <w:r w:rsidR="00194316">
        <w:t>"</w:t>
      </w:r>
      <w:r>
        <w:t xml:space="preserve"> can be described in the following nested elements:</w:t>
      </w:r>
    </w:p>
    <w:tbl>
      <w:tblPr>
        <w:tblW w:w="0" w:type="auto"/>
        <w:tblInd w:w="113" w:type="dxa"/>
        <w:tblLayout w:type="fixed"/>
        <w:tblLook w:val="04A0" w:firstRow="1" w:lastRow="0" w:firstColumn="1" w:lastColumn="0" w:noHBand="0" w:noVBand="1"/>
      </w:tblPr>
      <w:tblGrid>
        <w:gridCol w:w="2111"/>
        <w:gridCol w:w="1570"/>
        <w:gridCol w:w="1134"/>
        <w:gridCol w:w="3677"/>
      </w:tblGrid>
      <w:tr w:rsidR="000E64EA" w:rsidRPr="000F7EEA" w14:paraId="3F9227DA" w14:textId="77777777" w:rsidTr="00F3716C">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1D0F15E8" w14:textId="77777777" w:rsidR="000E64EA" w:rsidRPr="00226A3F" w:rsidRDefault="000E64EA" w:rsidP="00E3398E">
            <w:pPr>
              <w:keepNext/>
              <w:suppressAutoHyphens/>
              <w:rPr>
                <w:rFonts w:cs="Calibri"/>
                <w:b/>
                <w:i/>
                <w:lang w:eastAsia="zh-CN"/>
              </w:rPr>
            </w:pPr>
            <w:r w:rsidRPr="00226A3F">
              <w:rPr>
                <w:b/>
                <w:i/>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66C82AAA" w14:textId="77777777" w:rsidR="000E64EA" w:rsidRPr="00226A3F" w:rsidRDefault="000E64EA" w:rsidP="00E3398E">
            <w:pPr>
              <w:keepNext/>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28199D3E" w14:textId="77777777" w:rsidR="000E64EA" w:rsidRPr="00226A3F" w:rsidRDefault="003C5489" w:rsidP="00E3398E">
            <w:pPr>
              <w:keepNext/>
              <w:suppressAutoHyphens/>
              <w:rPr>
                <w:rFonts w:cs="Calibri"/>
                <w:b/>
                <w:i/>
                <w:lang w:eastAsia="zh-CN"/>
              </w:rPr>
            </w:pPr>
            <w:r>
              <w:rPr>
                <w:b/>
                <w:i/>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9B2130F" w14:textId="77777777"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42F5C3EF" w14:textId="77777777" w:rsidTr="00F3716C">
        <w:trPr>
          <w:cantSplit/>
        </w:trPr>
        <w:tc>
          <w:tcPr>
            <w:tcW w:w="2111" w:type="dxa"/>
            <w:tcBorders>
              <w:top w:val="dotted" w:sz="4" w:space="0" w:color="000000"/>
              <w:left w:val="single" w:sz="8" w:space="0" w:color="000000"/>
              <w:bottom w:val="single" w:sz="8" w:space="0" w:color="000000"/>
              <w:right w:val="nil"/>
            </w:tcBorders>
            <w:hideMark/>
          </w:tcPr>
          <w:p w14:paraId="650FA458" w14:textId="77777777" w:rsidR="000E64EA" w:rsidRDefault="000E64EA" w:rsidP="00E3398E">
            <w:pPr>
              <w:suppressAutoHyphens/>
              <w:rPr>
                <w:rFonts w:cs="Calibri"/>
                <w:sz w:val="20"/>
                <w:szCs w:val="20"/>
                <w:lang w:eastAsia="zh-CN"/>
              </w:rPr>
            </w:pPr>
            <w:r>
              <w:rPr>
                <w:rFonts w:cs="Calibri"/>
                <w:sz w:val="20"/>
                <w:szCs w:val="20"/>
                <w:lang w:eastAsia="zh-CN"/>
              </w:rPr>
              <w:t>connection_1d</w:t>
            </w:r>
          </w:p>
          <w:p w14:paraId="2420AF1E" w14:textId="77777777" w:rsidR="000E64EA" w:rsidRPr="00226A3F" w:rsidRDefault="000E64EA" w:rsidP="00E3398E">
            <w:pPr>
              <w:suppressAutoHyphens/>
              <w:rPr>
                <w:rFonts w:cs="Calibri"/>
                <w:sz w:val="20"/>
                <w:szCs w:val="20"/>
                <w:lang w:eastAsia="zh-CN"/>
              </w:rPr>
            </w:pPr>
            <w:r>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14EAE200" w14:textId="77777777" w:rsidR="000E64EA" w:rsidRPr="00226A3F" w:rsidRDefault="000E64EA" w:rsidP="00E3398E">
            <w:pPr>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hideMark/>
          </w:tcPr>
          <w:p w14:paraId="11ECD426"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4593677B" w14:textId="77777777" w:rsidR="000E64EA" w:rsidRPr="00226A3F" w:rsidRDefault="0061019D" w:rsidP="009B79C9">
            <w:pPr>
              <w:keepNext/>
              <w:suppressAutoHyphens/>
              <w:rPr>
                <w:rFonts w:cs="Calibri"/>
                <w:lang w:eastAsia="zh-CN"/>
              </w:rPr>
            </w:pPr>
            <w:r>
              <w:rPr>
                <w:sz w:val="20"/>
                <w:szCs w:val="20"/>
              </w:rPr>
              <w:t>Exactly</w:t>
            </w:r>
            <w:r w:rsidR="000E64EA">
              <w:rPr>
                <w:sz w:val="20"/>
                <w:szCs w:val="20"/>
              </w:rPr>
              <w:t xml:space="preserve"> one of these elements. </w:t>
            </w:r>
            <w:r w:rsidR="009B79C9">
              <w:rPr>
                <w:sz w:val="20"/>
                <w:szCs w:val="20"/>
              </w:rPr>
              <w:t>It must either</w:t>
            </w:r>
            <w:r w:rsidR="000E64EA">
              <w:rPr>
                <w:sz w:val="20"/>
                <w:szCs w:val="20"/>
              </w:rPr>
              <w:t xml:space="preserve"> contain an </w:t>
            </w:r>
            <w:r w:rsidR="000E64EA" w:rsidRPr="0061019D">
              <w:rPr>
                <w:rStyle w:val="elementdeftypeChar"/>
              </w:rPr>
              <w:t>&lt;</w:t>
            </w:r>
            <w:proofErr w:type="spellStart"/>
            <w:r w:rsidR="000E64EA" w:rsidRPr="0061019D">
              <w:rPr>
                <w:rStyle w:val="elementdeftypeChar"/>
              </w:rPr>
              <w:t>adhesive_line</w:t>
            </w:r>
            <w:proofErr w:type="spellEnd"/>
            <w:r w:rsidR="000E64EA" w:rsidRPr="0061019D">
              <w:rPr>
                <w:rStyle w:val="elementdeftypeChar"/>
              </w:rPr>
              <w:t>/&gt;</w:t>
            </w:r>
            <w:r w:rsidR="000E64EA">
              <w:rPr>
                <w:sz w:val="20"/>
                <w:szCs w:val="20"/>
              </w:rPr>
              <w:t xml:space="preserve"> or an </w:t>
            </w:r>
            <w:r w:rsidR="000E64EA" w:rsidRPr="0061019D">
              <w:rPr>
                <w:rStyle w:val="elementdeftypeChar"/>
              </w:rPr>
              <w:t>&lt;</w:t>
            </w:r>
            <w:proofErr w:type="spellStart"/>
            <w:r w:rsidR="000E64EA" w:rsidRPr="0061019D">
              <w:rPr>
                <w:rStyle w:val="elementdeftypeChar"/>
              </w:rPr>
              <w:t>adhesive_face</w:t>
            </w:r>
            <w:proofErr w:type="spellEnd"/>
            <w:r w:rsidR="000E64EA" w:rsidRPr="0061019D">
              <w:rPr>
                <w:rStyle w:val="elementdeftypeChar"/>
              </w:rPr>
              <w:t>/&gt;</w:t>
            </w:r>
            <w:r>
              <w:rPr>
                <w:rStyle w:val="elementdeftypeChar"/>
              </w:rPr>
              <w:t>.</w:t>
            </w:r>
          </w:p>
        </w:tc>
      </w:tr>
    </w:tbl>
    <w:p w14:paraId="696A7107" w14:textId="2553FBD9" w:rsidR="009C0E9B" w:rsidRDefault="00763630" w:rsidP="00F3716C">
      <w:pPr>
        <w:pStyle w:val="Beschriftung"/>
        <w:spacing w:before="120"/>
        <w:rPr>
          <w:rFonts w:cs="Courier New"/>
          <w:szCs w:val="22"/>
        </w:rPr>
      </w:pPr>
      <w:bookmarkStart w:id="3552" w:name="_Toc3566534"/>
      <w:bookmarkStart w:id="3553" w:name="_Toc27753905"/>
      <w:r>
        <w:t xml:space="preserve">Table </w:t>
      </w:r>
      <w:ins w:id="3554" w:author="Dr. Carsten Franke" w:date="2020-03-09T16:02:00Z">
        <w:r w:rsidR="001D2A94">
          <w:fldChar w:fldCharType="begin"/>
        </w:r>
        <w:r w:rsidR="001D2A94">
          <w:instrText xml:space="preserve"> SEQ Table \* ARABIC </w:instrText>
        </w:r>
      </w:ins>
      <w:r w:rsidR="001D2A94">
        <w:fldChar w:fldCharType="separate"/>
      </w:r>
      <w:ins w:id="3555" w:author="Dr. Carsten Franke" w:date="2020-03-09T16:02:00Z">
        <w:r w:rsidR="001D2A94">
          <w:rPr>
            <w:noProof/>
          </w:rPr>
          <w:t>132</w:t>
        </w:r>
        <w:r w:rsidR="001D2A94">
          <w:fldChar w:fldCharType="end"/>
        </w:r>
      </w:ins>
      <w:del w:id="3556" w:author="Dr. Carsten Franke" w:date="2020-03-09T16:02:00Z">
        <w:r w:rsidR="00D43112" w:rsidDel="001D2A94">
          <w:fldChar w:fldCharType="begin"/>
        </w:r>
        <w:r w:rsidR="00D43112" w:rsidDel="001D2A94">
          <w:delInstrText xml:space="preserve"> SEQ Table \* ARABIC </w:delInstrText>
        </w:r>
        <w:r w:rsidR="00D43112" w:rsidDel="001D2A94">
          <w:fldChar w:fldCharType="separate"/>
        </w:r>
      </w:del>
      <w:del w:id="3557" w:author="Dr. Carsten Franke" w:date="2020-03-09T14:39:00Z">
        <w:r w:rsidR="007E2D34" w:rsidDel="00004854">
          <w:rPr>
            <w:noProof/>
          </w:rPr>
          <w:delText>130</w:delText>
        </w:r>
      </w:del>
      <w:del w:id="3558" w:author="Dr. Carsten Franke" w:date="2020-03-09T16:02:00Z">
        <w:r w:rsidR="00D43112" w:rsidDel="001D2A94">
          <w:fldChar w:fldCharType="end"/>
        </w:r>
      </w:del>
      <w:r>
        <w:t>: Nested elements of element</w:t>
      </w:r>
      <w:r w:rsidRPr="00226A3F">
        <w:t xml:space="preserve"> </w:t>
      </w:r>
      <w:r w:rsidRPr="0079141E">
        <w:rPr>
          <w:rStyle w:val="elementdeftypeChar"/>
          <w:b/>
        </w:rPr>
        <w:t>&lt;region/&gt;</w:t>
      </w:r>
      <w:bookmarkEnd w:id="3552"/>
      <w:bookmarkEnd w:id="3553"/>
      <w:r w:rsidRPr="0079141E">
        <w:rPr>
          <w:rStyle w:val="elementdeftypeChar"/>
          <w:b/>
        </w:rPr>
        <w:t xml:space="preserve"> </w:t>
      </w:r>
    </w:p>
    <w:p w14:paraId="337F0524" w14:textId="0907A345" w:rsidR="007E7670" w:rsidRDefault="000E64EA" w:rsidP="00F72843">
      <w:pPr>
        <w:spacing w:after="0"/>
        <w:jc w:val="both"/>
      </w:pPr>
      <w:r>
        <w:rPr>
          <w:rFonts w:cs="Courier New"/>
          <w:szCs w:val="22"/>
        </w:rPr>
        <w:t>T</w:t>
      </w:r>
      <w:r w:rsidRPr="00226A3F">
        <w:rPr>
          <w:rFonts w:cs="Courier New"/>
          <w:szCs w:val="22"/>
        </w:rPr>
        <w:t>he usage of adhesive</w:t>
      </w:r>
      <w:r>
        <w:rPr>
          <w:rFonts w:cs="Courier New"/>
          <w:szCs w:val="22"/>
        </w:rPr>
        <w:t>s</w:t>
      </w:r>
      <w:r w:rsidRPr="00226A3F">
        <w:rPr>
          <w:rFonts w:cs="Courier New"/>
          <w:szCs w:val="22"/>
        </w:rPr>
        <w:t xml:space="preserve"> </w:t>
      </w:r>
      <w:r>
        <w:rPr>
          <w:rFonts w:cs="Courier New"/>
          <w:szCs w:val="22"/>
        </w:rPr>
        <w:t xml:space="preserve">in the </w:t>
      </w:r>
      <w:r w:rsidRPr="0079141E">
        <w:rPr>
          <w:rStyle w:val="elementdeftypeChar"/>
        </w:rPr>
        <w:t>&lt;region</w:t>
      </w:r>
      <w:r w:rsidR="0079141E" w:rsidRPr="0079141E">
        <w:rPr>
          <w:rStyle w:val="elementdeftypeChar"/>
        </w:rPr>
        <w:t>/</w:t>
      </w:r>
      <w:r w:rsidRPr="0079141E">
        <w:rPr>
          <w:rStyle w:val="elementdeftypeChar"/>
        </w:rPr>
        <w:t>&gt;</w:t>
      </w:r>
      <w:r>
        <w:rPr>
          <w:rFonts w:cs="Courier New"/>
          <w:szCs w:val="22"/>
        </w:rPr>
        <w:t xml:space="preserve"> </w:t>
      </w:r>
      <w:r w:rsidRPr="00226A3F">
        <w:rPr>
          <w:rFonts w:cs="Courier New"/>
          <w:szCs w:val="22"/>
        </w:rPr>
        <w:t xml:space="preserve">is described in </w:t>
      </w:r>
      <w:r>
        <w:rPr>
          <w:rFonts w:cs="Courier New"/>
          <w:szCs w:val="22"/>
        </w:rPr>
        <w:t>sections</w:t>
      </w:r>
      <w:r w:rsidRPr="009C0E9B">
        <w:rPr>
          <w:rFonts w:cs="Courier New"/>
          <w:szCs w:val="22"/>
        </w:rPr>
        <w:t> </w:t>
      </w:r>
      <w:r w:rsidR="008D51C0">
        <w:rPr>
          <w:rFonts w:cs="Courier New"/>
          <w:szCs w:val="22"/>
        </w:rPr>
        <w:fldChar w:fldCharType="begin"/>
      </w:r>
      <w:r w:rsidR="009C0E9B">
        <w:rPr>
          <w:rFonts w:cs="Courier New"/>
          <w:szCs w:val="22"/>
        </w:rPr>
        <w:instrText xml:space="preserve"> REF _Ref414345739 \r \h </w:instrText>
      </w:r>
      <w:r w:rsidR="00F72843">
        <w:rPr>
          <w:rFonts w:cs="Courier New"/>
          <w:szCs w:val="22"/>
        </w:rPr>
        <w:instrText xml:space="preserve"> \* MERGEFORMAT </w:instrText>
      </w:r>
      <w:r w:rsidR="008D51C0">
        <w:rPr>
          <w:rFonts w:cs="Courier New"/>
          <w:szCs w:val="22"/>
        </w:rPr>
      </w:r>
      <w:r w:rsidR="008D51C0">
        <w:rPr>
          <w:rFonts w:cs="Courier New"/>
          <w:szCs w:val="22"/>
        </w:rPr>
        <w:fldChar w:fldCharType="separate"/>
      </w:r>
      <w:r w:rsidR="00004854">
        <w:rPr>
          <w:rFonts w:cs="Courier New"/>
          <w:szCs w:val="22"/>
        </w:rPr>
        <w:t>8.3</w:t>
      </w:r>
      <w:r w:rsidR="008D51C0">
        <w:rPr>
          <w:rFonts w:cs="Courier New"/>
          <w:szCs w:val="22"/>
        </w:rPr>
        <w:fldChar w:fldCharType="end"/>
      </w:r>
      <w:r w:rsidR="009C0E9B">
        <w:rPr>
          <w:rFonts w:cs="Courier New"/>
          <w:szCs w:val="22"/>
        </w:rPr>
        <w:t xml:space="preserve"> </w:t>
      </w:r>
      <w:r w:rsidR="008D51C0">
        <w:rPr>
          <w:rFonts w:cs="Courier New"/>
          <w:szCs w:val="22"/>
        </w:rPr>
        <w:fldChar w:fldCharType="begin"/>
      </w:r>
      <w:r w:rsidR="009C0E9B">
        <w:rPr>
          <w:rFonts w:cs="Courier New"/>
          <w:szCs w:val="22"/>
        </w:rPr>
        <w:instrText xml:space="preserve"> REF _Ref414345798 \h </w:instrText>
      </w:r>
      <w:r w:rsidR="00F72843">
        <w:rPr>
          <w:rFonts w:cs="Courier New"/>
          <w:szCs w:val="22"/>
        </w:rPr>
        <w:instrText xml:space="preserve"> \* MERGEFORMAT </w:instrText>
      </w:r>
      <w:r w:rsidR="008D51C0">
        <w:rPr>
          <w:rFonts w:cs="Courier New"/>
          <w:szCs w:val="22"/>
        </w:rPr>
      </w:r>
      <w:r w:rsidR="008D51C0">
        <w:rPr>
          <w:rFonts w:cs="Courier New"/>
          <w:szCs w:val="22"/>
        </w:rPr>
        <w:fldChar w:fldCharType="separate"/>
      </w:r>
      <w:r w:rsidR="00004854" w:rsidRPr="00226A3F">
        <w:t>Adhesive Lines</w:t>
      </w:r>
      <w:r w:rsidR="008D51C0">
        <w:rPr>
          <w:rFonts w:cs="Courier New"/>
          <w:szCs w:val="22"/>
        </w:rPr>
        <w:fldChar w:fldCharType="end"/>
      </w:r>
      <w:r w:rsidR="009C0E9B">
        <w:rPr>
          <w:rFonts w:cs="Courier New"/>
          <w:szCs w:val="22"/>
        </w:rPr>
        <w:t xml:space="preserve"> </w:t>
      </w:r>
      <w:r w:rsidRPr="009C0E9B">
        <w:t>and</w:t>
      </w:r>
      <w:r w:rsidR="007E7670">
        <w:t xml:space="preserve"> </w:t>
      </w:r>
      <w:r w:rsidR="008D51C0">
        <w:fldChar w:fldCharType="begin"/>
      </w:r>
      <w:r w:rsidR="007E7670">
        <w:instrText xml:space="preserve"> REF _Ref414350043 \r \h </w:instrText>
      </w:r>
      <w:r w:rsidR="00F72843">
        <w:instrText xml:space="preserve"> \* MERGEFORMAT </w:instrText>
      </w:r>
      <w:r w:rsidR="008D51C0">
        <w:fldChar w:fldCharType="separate"/>
      </w:r>
      <w:r w:rsidR="00004854">
        <w:t>9.2</w:t>
      </w:r>
      <w:r w:rsidR="008D51C0">
        <w:fldChar w:fldCharType="end"/>
      </w:r>
      <w:r w:rsidR="0079141E">
        <w:t xml:space="preserve"> </w:t>
      </w:r>
      <w:r w:rsidR="0079141E">
        <w:fldChar w:fldCharType="begin"/>
      </w:r>
      <w:r w:rsidR="0079141E">
        <w:instrText xml:space="preserve"> REF _Ref429051261 \h </w:instrText>
      </w:r>
      <w:r w:rsidR="00F72843">
        <w:instrText xml:space="preserve"> \* MERGEFORMAT </w:instrText>
      </w:r>
      <w:r w:rsidR="0079141E">
        <w:fldChar w:fldCharType="separate"/>
      </w:r>
      <w:ins w:id="3559" w:author="Dr. Carsten Franke" w:date="2020-03-09T14:39:00Z">
        <w:r w:rsidR="00004854" w:rsidRPr="00226A3F">
          <w:t xml:space="preserve">Adhesive </w:t>
        </w:r>
        <w:r w:rsidR="00004854">
          <w:t>F</w:t>
        </w:r>
        <w:r w:rsidR="00004854" w:rsidRPr="00226A3F">
          <w:t>aces</w:t>
        </w:r>
      </w:ins>
      <w:del w:id="3560" w:author="Dr. Carsten Franke" w:date="2020-03-09T14:39:00Z">
        <w:r w:rsidR="007E2D34" w:rsidRPr="00226A3F" w:rsidDel="00004854">
          <w:delText xml:space="preserve">Adhesive </w:delText>
        </w:r>
        <w:r w:rsidR="007E2D34" w:rsidDel="00004854">
          <w:delText>F</w:delText>
        </w:r>
        <w:r w:rsidR="007E2D34" w:rsidRPr="00226A3F" w:rsidDel="00004854">
          <w:delText>aces</w:delText>
        </w:r>
      </w:del>
      <w:r w:rsidR="0079141E">
        <w:fldChar w:fldCharType="end"/>
      </w:r>
      <w:r w:rsidR="007E7670">
        <w:t>.</w:t>
      </w:r>
    </w:p>
    <w:p w14:paraId="2AF509A0" w14:textId="77777777" w:rsidR="000E64EA" w:rsidRPr="00226A3F" w:rsidRDefault="000E64EA" w:rsidP="00F72843">
      <w:pPr>
        <w:spacing w:after="0"/>
        <w:jc w:val="both"/>
      </w:pPr>
      <w:r w:rsidRPr="00F3716C">
        <w:rPr>
          <w:b/>
          <w:i/>
        </w:rPr>
        <w:t>Note</w:t>
      </w:r>
      <w:r>
        <w:t xml:space="preserve">: Region </w:t>
      </w:r>
      <w:r w:rsidR="00194316">
        <w:t>"</w:t>
      </w:r>
      <w:r>
        <w:t>B</w:t>
      </w:r>
      <w:r w:rsidR="00194316">
        <w:t>"</w:t>
      </w:r>
      <w:r>
        <w:t xml:space="preserve"> is not expected to contain an adhesive line or face. The definition is left open for future extensions.</w:t>
      </w:r>
    </w:p>
    <w:p w14:paraId="157F06E9" w14:textId="77777777" w:rsidR="00CC7960" w:rsidRPr="00226A3F" w:rsidRDefault="000E64EA" w:rsidP="00CC7960">
      <w:pPr>
        <w:keepNext/>
        <w:spacing w:before="120"/>
        <w:rPr>
          <w:rFonts w:ascii="Courier New" w:hAnsi="Courier New" w:cs="Courier New"/>
          <w:sz w:val="16"/>
        </w:rPr>
      </w:pPr>
      <w:r w:rsidRPr="00226A3F">
        <w:rPr>
          <w:b/>
          <w:sz w:val="24"/>
        </w:rPr>
        <w:lastRenderedPageBreak/>
        <w:t>Example A (</w:t>
      </w:r>
      <w:r w:rsidRPr="00226A3F">
        <w:rPr>
          <w:sz w:val="24"/>
        </w:rPr>
        <w:t xml:space="preserve">main type as </w:t>
      </w:r>
      <w:r w:rsidR="00881F32">
        <w:rPr>
          <w:rFonts w:ascii="Courier New" w:hAnsi="Courier New" w:cs="Courier New"/>
          <w:b/>
          <w:i/>
          <w:sz w:val="18"/>
        </w:rPr>
        <w:t>&lt;h</w:t>
      </w:r>
      <w:r w:rsidRPr="00226A3F">
        <w:rPr>
          <w:rFonts w:ascii="Courier New" w:hAnsi="Courier New" w:cs="Courier New"/>
          <w:b/>
          <w:i/>
          <w:sz w:val="18"/>
        </w:rPr>
        <w:t>emming</w:t>
      </w:r>
      <w:r w:rsidR="00881F32">
        <w:rPr>
          <w:rFonts w:ascii="Courier New" w:hAnsi="Courier New" w:cs="Courier New"/>
          <w:b/>
          <w:i/>
          <w:sz w:val="18"/>
        </w:rPr>
        <w:t>/&gt;</w:t>
      </w:r>
      <w:r w:rsidRPr="00226A3F">
        <w:rPr>
          <w:b/>
          <w:sz w:val="24"/>
        </w:rPr>
        <w:t xml:space="preserve">): </w:t>
      </w:r>
    </w:p>
    <w:p w14:paraId="4538CC92" w14:textId="77777777" w:rsidR="00FD3FB5" w:rsidRDefault="00FD3FB5"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2F0CD229" w14:textId="77777777"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19E72F8F" w14:textId="77777777"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index=</w:t>
      </w:r>
      <w:r w:rsidR="00194316">
        <w:rPr>
          <w:rFonts w:ascii="Courier New" w:hAnsi="Courier New" w:cs="Courier New"/>
          <w:sz w:val="16"/>
        </w:rPr>
        <w:t>"</w:t>
      </w:r>
      <w:r w:rsidRPr="00157606">
        <w:rPr>
          <w:rFonts w:ascii="Courier New" w:hAnsi="Courier New" w:cs="Courier New"/>
          <w:sz w:val="16"/>
        </w:rPr>
        <w:t>1</w:t>
      </w:r>
      <w:r w:rsidR="00194316">
        <w:rPr>
          <w:rFonts w:ascii="Courier New" w:hAnsi="Courier New" w:cs="Courier New"/>
          <w:sz w:val="16"/>
        </w:rPr>
        <w:t>"</w:t>
      </w:r>
      <w:r w:rsidRPr="00157606">
        <w:rPr>
          <w:rFonts w:ascii="Courier New" w:hAnsi="Courier New" w:cs="Courier New"/>
          <w:sz w:val="16"/>
        </w:rPr>
        <w:t xml:space="preserve"> label=</w:t>
      </w:r>
      <w:r w:rsidR="00194316">
        <w:rPr>
          <w:rFonts w:ascii="Courier New" w:hAnsi="Courier New" w:cs="Courier New"/>
          <w:sz w:val="16"/>
        </w:rPr>
        <w:t>"</w:t>
      </w:r>
      <w:r w:rsidR="00CC7960">
        <w:rPr>
          <w:rFonts w:ascii="Courier New" w:hAnsi="Courier New" w:cs="Courier New"/>
          <w:sz w:val="16"/>
        </w:rPr>
        <w:t>PART_7000400</w:t>
      </w:r>
      <w:r w:rsidR="00194316">
        <w:rPr>
          <w:rFonts w:ascii="Courier New" w:hAnsi="Courier New" w:cs="Courier New"/>
          <w:sz w:val="16"/>
        </w:rPr>
        <w:t>"</w:t>
      </w:r>
      <w:r w:rsidRPr="00157606">
        <w:rPr>
          <w:rFonts w:ascii="Courier New" w:hAnsi="Courier New" w:cs="Courier New"/>
          <w:sz w:val="16"/>
        </w:rPr>
        <w:t>/&gt;</w:t>
      </w:r>
      <w:r w:rsidR="00CC7960">
        <w:rPr>
          <w:rFonts w:ascii="Courier New" w:hAnsi="Courier New" w:cs="Courier New"/>
          <w:sz w:val="16"/>
        </w:rPr>
        <w:t xml:space="preserve"> </w:t>
      </w:r>
      <w:proofErr w:type="gramStart"/>
      <w:r w:rsidR="00CC7960" w:rsidRPr="00CC7960">
        <w:rPr>
          <w:rFonts w:ascii="Courier New" w:hAnsi="Courier New" w:cs="Courier New"/>
          <w:color w:val="FF0000"/>
          <w:sz w:val="16"/>
        </w:rPr>
        <w:t>&lt;!--</w:t>
      </w:r>
      <w:proofErr w:type="gramEnd"/>
      <w:r w:rsidR="00CC7960" w:rsidRPr="00CC7960">
        <w:rPr>
          <w:rFonts w:ascii="Courier New" w:hAnsi="Courier New" w:cs="Courier New"/>
          <w:color w:val="FF0000"/>
          <w:sz w:val="16"/>
        </w:rPr>
        <w:t xml:space="preserve"> outer hood panel --&gt;</w:t>
      </w:r>
    </w:p>
    <w:p w14:paraId="5518516C" w14:textId="77777777"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proofErr w:type="spellStart"/>
      <w:r w:rsidR="00F014A7">
        <w:rPr>
          <w:rFonts w:ascii="Courier New" w:hAnsi="Courier New" w:cs="Courier New"/>
          <w:sz w:val="16"/>
        </w:rPr>
        <w:t>assy</w:t>
      </w:r>
      <w:proofErr w:type="spellEnd"/>
      <w:r w:rsidR="00F014A7" w:rsidRPr="00157606">
        <w:rPr>
          <w:rFonts w:ascii="Courier New" w:hAnsi="Courier New" w:cs="Courier New"/>
          <w:sz w:val="16"/>
        </w:rPr>
        <w:t xml:space="preserve"> </w:t>
      </w:r>
      <w:r w:rsidRPr="00157606">
        <w:rPr>
          <w:rFonts w:ascii="Courier New" w:hAnsi="Courier New" w:cs="Courier New"/>
          <w:sz w:val="16"/>
        </w:rPr>
        <w:t>index=</w:t>
      </w:r>
      <w:r w:rsidR="00194316">
        <w:rPr>
          <w:rFonts w:ascii="Courier New" w:hAnsi="Courier New" w:cs="Courier New"/>
          <w:sz w:val="16"/>
        </w:rPr>
        <w:t>"</w:t>
      </w:r>
      <w:r w:rsidRPr="00157606">
        <w:rPr>
          <w:rFonts w:ascii="Courier New" w:hAnsi="Courier New" w:cs="Courier New"/>
          <w:sz w:val="16"/>
        </w:rPr>
        <w:t>23</w:t>
      </w:r>
      <w:r w:rsidR="00194316">
        <w:rPr>
          <w:rFonts w:ascii="Courier New" w:hAnsi="Courier New" w:cs="Courier New"/>
          <w:sz w:val="16"/>
        </w:rPr>
        <w:t>"</w:t>
      </w:r>
      <w:r w:rsidRPr="00157606">
        <w:rPr>
          <w:rFonts w:ascii="Courier New" w:hAnsi="Courier New" w:cs="Courier New"/>
          <w:sz w:val="16"/>
        </w:rPr>
        <w:t>&gt;</w:t>
      </w:r>
    </w:p>
    <w:p w14:paraId="20F87939" w14:textId="77777777"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label=</w:t>
      </w:r>
      <w:r w:rsidR="00194316">
        <w:rPr>
          <w:rFonts w:ascii="Courier New" w:hAnsi="Courier New" w:cs="Courier New"/>
          <w:sz w:val="16"/>
        </w:rPr>
        <w:t>"</w:t>
      </w:r>
      <w:r w:rsidR="00CC7960" w:rsidRPr="00CC7960">
        <w:rPr>
          <w:rFonts w:ascii="Courier New" w:hAnsi="Courier New" w:cs="Courier New"/>
          <w:sz w:val="16"/>
        </w:rPr>
        <w:t>PART_5000300</w:t>
      </w:r>
      <w:r w:rsidR="00194316">
        <w:rPr>
          <w:rFonts w:ascii="Courier New" w:hAnsi="Courier New" w:cs="Courier New"/>
          <w:sz w:val="16"/>
        </w:rPr>
        <w:t>"</w:t>
      </w:r>
      <w:r w:rsidRPr="00157606">
        <w:rPr>
          <w:rFonts w:ascii="Courier New" w:hAnsi="Courier New" w:cs="Courier New"/>
          <w:sz w:val="16"/>
        </w:rPr>
        <w:t>/&gt;</w:t>
      </w:r>
      <w:r w:rsidR="00CC7960">
        <w:rPr>
          <w:rFonts w:ascii="Courier New" w:hAnsi="Courier New" w:cs="Courier New"/>
          <w:sz w:val="16"/>
        </w:rPr>
        <w:t xml:space="preserve"> </w:t>
      </w:r>
      <w:r w:rsidR="00FA50F5">
        <w:rPr>
          <w:rFonts w:ascii="Courier New" w:hAnsi="Courier New" w:cs="Courier New"/>
          <w:sz w:val="16"/>
        </w:rPr>
        <w:t xml:space="preserve">      </w:t>
      </w:r>
      <w:proofErr w:type="gramStart"/>
      <w:r w:rsidR="00CC7960" w:rsidRPr="00CC7960">
        <w:rPr>
          <w:rFonts w:ascii="Courier New" w:hAnsi="Courier New" w:cs="Courier New"/>
          <w:color w:val="FF0000"/>
          <w:sz w:val="16"/>
        </w:rPr>
        <w:t>&lt;!--</w:t>
      </w:r>
      <w:proofErr w:type="gramEnd"/>
      <w:r w:rsidR="00CC7960" w:rsidRPr="00CC7960">
        <w:rPr>
          <w:rFonts w:ascii="Courier New" w:hAnsi="Courier New" w:cs="Courier New"/>
          <w:color w:val="FF0000"/>
          <w:sz w:val="16"/>
        </w:rPr>
        <w:t xml:space="preserve"> inner hood panel --&gt;</w:t>
      </w:r>
    </w:p>
    <w:p w14:paraId="774F4324" w14:textId="77777777" w:rsidR="000E64EA" w:rsidRPr="00CC7960"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FF0000"/>
          <w:sz w:val="16"/>
        </w:rPr>
      </w:pPr>
      <w:r w:rsidRPr="00157606">
        <w:rPr>
          <w:rFonts w:ascii="Courier New" w:hAnsi="Courier New" w:cs="Courier New"/>
          <w:sz w:val="16"/>
        </w:rPr>
        <w:t xml:space="preserve">          &lt;part label=</w:t>
      </w:r>
      <w:r w:rsidR="00194316">
        <w:rPr>
          <w:rFonts w:ascii="Courier New" w:hAnsi="Courier New" w:cs="Courier New"/>
          <w:sz w:val="16"/>
        </w:rPr>
        <w:t>"</w:t>
      </w:r>
      <w:r w:rsidR="00CC7960" w:rsidRPr="00CC7960">
        <w:rPr>
          <w:rFonts w:ascii="Courier New" w:hAnsi="Courier New" w:cs="Courier New"/>
          <w:sz w:val="16"/>
        </w:rPr>
        <w:t>PART_5000800</w:t>
      </w:r>
      <w:r w:rsidR="00194316">
        <w:rPr>
          <w:rFonts w:ascii="Courier New" w:hAnsi="Courier New" w:cs="Courier New"/>
          <w:sz w:val="16"/>
        </w:rPr>
        <w:t>"</w:t>
      </w:r>
      <w:r w:rsidRPr="00157606">
        <w:rPr>
          <w:rFonts w:ascii="Courier New" w:hAnsi="Courier New" w:cs="Courier New"/>
          <w:sz w:val="16"/>
        </w:rPr>
        <w:t>/&gt;</w:t>
      </w:r>
      <w:r w:rsidR="00CC7960">
        <w:rPr>
          <w:rFonts w:ascii="Courier New" w:hAnsi="Courier New" w:cs="Courier New"/>
          <w:sz w:val="16"/>
        </w:rPr>
        <w:t xml:space="preserve"> </w:t>
      </w:r>
      <w:r w:rsidR="00FA50F5">
        <w:rPr>
          <w:rFonts w:ascii="Courier New" w:hAnsi="Courier New" w:cs="Courier New"/>
          <w:sz w:val="16"/>
        </w:rPr>
        <w:t xml:space="preserve">      </w:t>
      </w:r>
      <w:proofErr w:type="gramStart"/>
      <w:r w:rsidR="00CC7960" w:rsidRPr="00CC7960">
        <w:rPr>
          <w:rFonts w:ascii="Courier New" w:hAnsi="Courier New" w:cs="Courier New"/>
          <w:color w:val="FF0000"/>
          <w:sz w:val="16"/>
        </w:rPr>
        <w:t>&lt;!--</w:t>
      </w:r>
      <w:proofErr w:type="gramEnd"/>
      <w:r w:rsidR="00CC7960" w:rsidRPr="00CC7960">
        <w:rPr>
          <w:rFonts w:ascii="Courier New" w:hAnsi="Courier New" w:cs="Courier New"/>
          <w:color w:val="FF0000"/>
          <w:sz w:val="16"/>
        </w:rPr>
        <w:t xml:space="preserve"> reinforcement --&gt;</w:t>
      </w:r>
    </w:p>
    <w:p w14:paraId="36CFA833" w14:textId="77777777"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proofErr w:type="spellStart"/>
      <w:r w:rsidR="00F014A7">
        <w:rPr>
          <w:rFonts w:ascii="Courier New" w:hAnsi="Courier New" w:cs="Courier New"/>
          <w:sz w:val="16"/>
        </w:rPr>
        <w:t>assy</w:t>
      </w:r>
      <w:proofErr w:type="spellEnd"/>
      <w:r w:rsidRPr="00157606">
        <w:rPr>
          <w:rFonts w:ascii="Courier New" w:hAnsi="Courier New" w:cs="Courier New"/>
          <w:sz w:val="16"/>
        </w:rPr>
        <w:t>&gt;</w:t>
      </w:r>
    </w:p>
    <w:p w14:paraId="57748A90" w14:textId="77777777" w:rsidR="000E64EA" w:rsidRPr="00226A3F"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2CF48E94"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r w:rsidR="00194316">
        <w:rPr>
          <w:rFonts w:ascii="Courier New" w:hAnsi="Courier New" w:cs="Courier New"/>
          <w:sz w:val="16"/>
        </w:rPr>
        <w:t>"</w:t>
      </w:r>
      <w:r w:rsidR="00092078">
        <w:rPr>
          <w:rFonts w:ascii="Courier New" w:hAnsi="Courier New" w:cs="Courier New"/>
          <w:sz w:val="16"/>
        </w:rPr>
        <w:t>HMG_</w:t>
      </w:r>
      <w:r w:rsidRPr="00226A3F">
        <w:rPr>
          <w:rFonts w:ascii="Courier New" w:hAnsi="Courier New" w:cs="Courier New"/>
          <w:sz w:val="16"/>
        </w:rPr>
        <w:t>100574</w:t>
      </w:r>
      <w:r w:rsidR="00194316">
        <w:rPr>
          <w:rFonts w:ascii="Courier New" w:hAnsi="Courier New" w:cs="Courier New"/>
          <w:sz w:val="16"/>
        </w:rPr>
        <w:t>"</w:t>
      </w:r>
      <w:r w:rsidRPr="00226A3F">
        <w:rPr>
          <w:rFonts w:ascii="Courier New" w:hAnsi="Courier New" w:cs="Courier New"/>
          <w:sz w:val="16"/>
        </w:rPr>
        <w:t>&gt;</w:t>
      </w:r>
    </w:p>
    <w:p w14:paraId="3D0E9C8E"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proofErr w:type="gramStart"/>
      <w:r w:rsidRPr="00226A3F">
        <w:rPr>
          <w:rFonts w:ascii="Courier New" w:hAnsi="Courier New" w:cs="Courier New"/>
          <w:sz w:val="16"/>
        </w:rPr>
        <w:t>&gt;</w:t>
      </w:r>
      <w:r>
        <w:rPr>
          <w:rFonts w:ascii="Courier New" w:hAnsi="Courier New" w:cs="Courier New"/>
          <w:sz w:val="16"/>
        </w:rPr>
        <w:t xml:space="preserve">  </w:t>
      </w:r>
      <w:r w:rsidRPr="007F03AE">
        <w:rPr>
          <w:rFonts w:ascii="Courier New" w:hAnsi="Courier New" w:cs="Courier New"/>
          <w:color w:val="FF0000"/>
          <w:sz w:val="16"/>
        </w:rPr>
        <w:t>&lt;</w:t>
      </w:r>
      <w:proofErr w:type="gramEnd"/>
      <w:r w:rsidRPr="007F03AE">
        <w:rPr>
          <w:rFonts w:ascii="Courier New" w:hAnsi="Courier New" w:cs="Courier New"/>
          <w:color w:val="FF0000"/>
          <w:sz w:val="16"/>
        </w:rPr>
        <w:t>!-- hemming root's path --&gt;</w:t>
      </w:r>
    </w:p>
    <w:p w14:paraId="7498D6CA" w14:textId="77777777" w:rsidR="000E64EA" w:rsidRPr="0033379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226A3F">
        <w:rPr>
          <w:rFonts w:ascii="Courier New" w:hAnsi="Courier New" w:cs="Courier New"/>
          <w:sz w:val="16"/>
        </w:rPr>
        <w:t xml:space="preserve">      </w:t>
      </w:r>
      <w:r w:rsidRPr="0033379A">
        <w:rPr>
          <w:rFonts w:ascii="Courier New" w:hAnsi="Courier New" w:cs="Courier New"/>
          <w:sz w:val="16"/>
          <w:lang w:val="fr-FR"/>
        </w:rPr>
        <w:t>&lt;</w:t>
      </w:r>
      <w:proofErr w:type="spellStart"/>
      <w:proofErr w:type="gramStart"/>
      <w:r w:rsidRPr="0033379A">
        <w:rPr>
          <w:rFonts w:ascii="Courier New" w:hAnsi="Courier New" w:cs="Courier New"/>
          <w:sz w:val="16"/>
          <w:lang w:val="fr-FR"/>
        </w:rPr>
        <w:t>loc</w:t>
      </w:r>
      <w:proofErr w:type="spellEnd"/>
      <w:proofErr w:type="gramEnd"/>
      <w:r w:rsidRPr="0033379A">
        <w:rPr>
          <w:rFonts w:ascii="Courier New" w:hAnsi="Courier New" w:cs="Courier New"/>
          <w:sz w:val="16"/>
          <w:lang w:val="fr-FR"/>
        </w:rPr>
        <w:t xml:space="preserve"> v=</w:t>
      </w:r>
      <w:r w:rsidR="00194316" w:rsidRPr="0033379A">
        <w:rPr>
          <w:rFonts w:ascii="Courier New" w:hAnsi="Courier New" w:cs="Courier New"/>
          <w:sz w:val="16"/>
          <w:lang w:val="fr-FR"/>
        </w:rPr>
        <w:t>"</w:t>
      </w:r>
      <w:r w:rsidRPr="0033379A">
        <w:rPr>
          <w:rFonts w:ascii="Courier New" w:hAnsi="Courier New" w:cs="Courier New"/>
          <w:sz w:val="16"/>
          <w:lang w:val="fr-FR"/>
        </w:rPr>
        <w:t>1</w:t>
      </w:r>
      <w:r w:rsidR="00194316" w:rsidRPr="0033379A">
        <w:rPr>
          <w:rFonts w:ascii="Courier New" w:hAnsi="Courier New" w:cs="Courier New"/>
          <w:sz w:val="16"/>
          <w:lang w:val="fr-FR"/>
        </w:rPr>
        <w:t>"</w:t>
      </w:r>
      <w:r w:rsidRPr="0033379A">
        <w:rPr>
          <w:rFonts w:ascii="Courier New" w:hAnsi="Courier New" w:cs="Courier New"/>
          <w:sz w:val="16"/>
          <w:lang w:val="fr-FR"/>
        </w:rPr>
        <w:t>&gt; 2169.300  -489.495  1773.936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2674F01B" w14:textId="77777777" w:rsidR="000E64EA" w:rsidRPr="0033379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&lt;</w:t>
      </w:r>
      <w:proofErr w:type="spellStart"/>
      <w:proofErr w:type="gramStart"/>
      <w:r w:rsidRPr="0033379A">
        <w:rPr>
          <w:rFonts w:ascii="Courier New" w:hAnsi="Courier New" w:cs="Courier New"/>
          <w:sz w:val="16"/>
          <w:lang w:val="fr-FR"/>
        </w:rPr>
        <w:t>loc</w:t>
      </w:r>
      <w:proofErr w:type="spellEnd"/>
      <w:proofErr w:type="gramEnd"/>
      <w:r w:rsidRPr="0033379A">
        <w:rPr>
          <w:rFonts w:ascii="Courier New" w:hAnsi="Courier New" w:cs="Courier New"/>
          <w:sz w:val="16"/>
          <w:lang w:val="fr-FR"/>
        </w:rPr>
        <w:t xml:space="preserve"> v=</w:t>
      </w:r>
      <w:r w:rsidR="00194316" w:rsidRPr="0033379A">
        <w:rPr>
          <w:rFonts w:ascii="Courier New" w:hAnsi="Courier New" w:cs="Courier New"/>
          <w:sz w:val="16"/>
          <w:lang w:val="fr-FR"/>
        </w:rPr>
        <w:t>"</w:t>
      </w:r>
      <w:r w:rsidRPr="0033379A">
        <w:rPr>
          <w:rFonts w:ascii="Courier New" w:hAnsi="Courier New" w:cs="Courier New"/>
          <w:sz w:val="16"/>
          <w:lang w:val="fr-FR"/>
        </w:rPr>
        <w:t>2</w:t>
      </w:r>
      <w:r w:rsidR="00194316" w:rsidRPr="0033379A">
        <w:rPr>
          <w:rFonts w:ascii="Courier New" w:hAnsi="Courier New" w:cs="Courier New"/>
          <w:sz w:val="16"/>
          <w:lang w:val="fr-FR"/>
        </w:rPr>
        <w:t>"</w:t>
      </w:r>
      <w:r w:rsidRPr="0033379A">
        <w:rPr>
          <w:rFonts w:ascii="Courier New" w:hAnsi="Courier New" w:cs="Courier New"/>
          <w:sz w:val="16"/>
          <w:lang w:val="fr-FR"/>
        </w:rPr>
        <w:t>&gt; 2165.593  -480.000  1790.221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6F2C04DC" w14:textId="77777777" w:rsidR="000E64EA" w:rsidRPr="0033379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&lt;</w:t>
      </w:r>
      <w:proofErr w:type="spellStart"/>
      <w:proofErr w:type="gramStart"/>
      <w:r w:rsidRPr="0033379A">
        <w:rPr>
          <w:rFonts w:ascii="Courier New" w:hAnsi="Courier New" w:cs="Courier New"/>
          <w:sz w:val="16"/>
          <w:lang w:val="fr-FR"/>
        </w:rPr>
        <w:t>loc</w:t>
      </w:r>
      <w:proofErr w:type="spellEnd"/>
      <w:proofErr w:type="gramEnd"/>
      <w:r w:rsidRPr="0033379A">
        <w:rPr>
          <w:rFonts w:ascii="Courier New" w:hAnsi="Courier New" w:cs="Courier New"/>
          <w:sz w:val="16"/>
          <w:lang w:val="fr-FR"/>
        </w:rPr>
        <w:t xml:space="preserve"> v=</w:t>
      </w:r>
      <w:r w:rsidR="00194316" w:rsidRPr="0033379A">
        <w:rPr>
          <w:rFonts w:ascii="Courier New" w:hAnsi="Courier New" w:cs="Courier New"/>
          <w:sz w:val="16"/>
          <w:lang w:val="fr-FR"/>
        </w:rPr>
        <w:t>"</w:t>
      </w:r>
      <w:r w:rsidRPr="0033379A">
        <w:rPr>
          <w:rFonts w:ascii="Courier New" w:hAnsi="Courier New" w:cs="Courier New"/>
          <w:sz w:val="16"/>
          <w:lang w:val="fr-FR"/>
        </w:rPr>
        <w:t>3</w:t>
      </w:r>
      <w:r w:rsidR="00194316" w:rsidRPr="0033379A">
        <w:rPr>
          <w:rFonts w:ascii="Courier New" w:hAnsi="Courier New" w:cs="Courier New"/>
          <w:sz w:val="16"/>
          <w:lang w:val="fr-FR"/>
        </w:rPr>
        <w:t>"</w:t>
      </w:r>
      <w:r w:rsidRPr="0033379A">
        <w:rPr>
          <w:rFonts w:ascii="Courier New" w:hAnsi="Courier New" w:cs="Courier New"/>
          <w:sz w:val="16"/>
          <w:lang w:val="fr-FR"/>
        </w:rPr>
        <w:t>&gt; 2165.593   480.000  1790.221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06C36FF3"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33379A">
        <w:rPr>
          <w:rFonts w:ascii="Courier New" w:hAnsi="Courier New" w:cs="Courier New"/>
          <w:sz w:val="16"/>
          <w:lang w:val="fr-FR"/>
        </w:rPr>
        <w:t xml:space="preserve">      </w:t>
      </w:r>
      <w:r w:rsidRPr="00226A3F">
        <w:rPr>
          <w:rFonts w:ascii="Courier New" w:hAnsi="Courier New" w:cs="Courier New"/>
          <w:sz w:val="16"/>
        </w:rPr>
        <w:t>&lt;loc v=</w:t>
      </w:r>
      <w:r w:rsidR="00194316">
        <w:rPr>
          <w:rFonts w:ascii="Courier New" w:hAnsi="Courier New" w:cs="Courier New"/>
          <w:sz w:val="16"/>
        </w:rPr>
        <w:t>"</w:t>
      </w:r>
      <w:r w:rsidRPr="00226A3F">
        <w:rPr>
          <w:rFonts w:ascii="Courier New" w:hAnsi="Courier New" w:cs="Courier New"/>
          <w:sz w:val="16"/>
        </w:rPr>
        <w:t>4</w:t>
      </w:r>
      <w:r w:rsidR="00194316">
        <w:rPr>
          <w:rFonts w:ascii="Courier New" w:hAnsi="Courier New" w:cs="Courier New"/>
          <w:sz w:val="16"/>
        </w:rPr>
        <w:t>"</w:t>
      </w:r>
      <w:r w:rsidRPr="00226A3F">
        <w:rPr>
          <w:rFonts w:ascii="Courier New" w:hAnsi="Courier New" w:cs="Courier New"/>
          <w:sz w:val="16"/>
        </w:rPr>
        <w:t xml:space="preserve">&gt; 2169.302   </w:t>
      </w:r>
      <w:proofErr w:type="gramStart"/>
      <w:r w:rsidRPr="00226A3F">
        <w:rPr>
          <w:rFonts w:ascii="Courier New" w:hAnsi="Courier New" w:cs="Courier New"/>
          <w:sz w:val="16"/>
        </w:rPr>
        <w:t>489.495  1773.937</w:t>
      </w:r>
      <w:proofErr w:type="gramEnd"/>
      <w:r w:rsidRPr="00226A3F">
        <w:rPr>
          <w:rFonts w:ascii="Courier New" w:hAnsi="Courier New" w:cs="Courier New"/>
          <w:sz w:val="16"/>
        </w:rPr>
        <w:t xml:space="preserve"> &lt;/loc&gt;</w:t>
      </w:r>
    </w:p>
    <w:p w14:paraId="12AA72DB"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3004EA2A"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47982659"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3303FD0C"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3B0F9199" w14:textId="77777777"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BA136D">
        <w:rPr>
          <w:rFonts w:ascii="Courier New" w:hAnsi="Courier New" w:cs="Courier New"/>
          <w:b/>
          <w:sz w:val="16"/>
        </w:rPr>
        <w:t xml:space="preserve">    </w:t>
      </w:r>
      <w:r w:rsidRPr="0079141E">
        <w:rPr>
          <w:rFonts w:ascii="Courier New" w:hAnsi="Courier New" w:cs="Courier New"/>
          <w:b/>
          <w:color w:val="0070C0"/>
          <w:sz w:val="16"/>
        </w:rPr>
        <w:t xml:space="preserve">&lt;hemming </w:t>
      </w:r>
      <w:proofErr w:type="spellStart"/>
      <w:r w:rsidRPr="0079141E">
        <w:rPr>
          <w:rFonts w:ascii="Courier New" w:hAnsi="Courier New" w:cs="Courier New"/>
          <w:b/>
          <w:color w:val="0070C0"/>
          <w:sz w:val="16"/>
        </w:rPr>
        <w:t>folded_width</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5</w:t>
      </w:r>
      <w:r w:rsidR="00194316">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folded_part</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1</w:t>
      </w:r>
      <w:r w:rsidR="00194316">
        <w:rPr>
          <w:rFonts w:ascii="Courier New" w:hAnsi="Courier New" w:cs="Courier New"/>
          <w:b/>
          <w:color w:val="0070C0"/>
          <w:sz w:val="16"/>
        </w:rPr>
        <w:t>"</w:t>
      </w:r>
      <w:r w:rsidRPr="0079141E">
        <w:rPr>
          <w:rFonts w:ascii="Courier New" w:hAnsi="Courier New" w:cs="Courier New"/>
          <w:b/>
          <w:color w:val="0070C0"/>
          <w:sz w:val="16"/>
        </w:rPr>
        <w:t>&gt;</w:t>
      </w:r>
    </w:p>
    <w:p w14:paraId="5F51650F" w14:textId="77777777"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w:t>
      </w:r>
      <w:r w:rsidR="00194316">
        <w:rPr>
          <w:rFonts w:ascii="Courier New" w:hAnsi="Courier New" w:cs="Courier New"/>
          <w:b/>
          <w:color w:val="0070C0"/>
          <w:sz w:val="16"/>
        </w:rPr>
        <w:t>"</w:t>
      </w:r>
      <w:r w:rsidR="00460889">
        <w:rPr>
          <w:rFonts w:ascii="Courier New" w:hAnsi="Courier New" w:cs="Courier New"/>
          <w:b/>
          <w:color w:val="0070C0"/>
          <w:sz w:val="16"/>
        </w:rPr>
        <w:t>A</w:t>
      </w:r>
      <w:r w:rsidR="00194316">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fill_percentage</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50</w:t>
      </w:r>
      <w:r w:rsidR="00194316">
        <w:rPr>
          <w:rFonts w:ascii="Courier New" w:hAnsi="Courier New" w:cs="Courier New"/>
          <w:b/>
          <w:color w:val="0070C0"/>
          <w:sz w:val="16"/>
        </w:rPr>
        <w:t>"</w:t>
      </w:r>
      <w:r w:rsidRPr="0079141E">
        <w:rPr>
          <w:rFonts w:ascii="Courier New" w:hAnsi="Courier New" w:cs="Courier New"/>
          <w:b/>
          <w:color w:val="0070C0"/>
          <w:sz w:val="16"/>
        </w:rPr>
        <w:t>&gt;</w:t>
      </w:r>
    </w:p>
    <w:p w14:paraId="509EDF6B" w14:textId="77777777"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&lt;connection_1d label=</w:t>
      </w:r>
      <w:r w:rsidR="00194316">
        <w:rPr>
          <w:rFonts w:ascii="Courier New" w:hAnsi="Courier New" w:cs="Courier New"/>
          <w:color w:val="0070C0"/>
          <w:sz w:val="16"/>
        </w:rPr>
        <w:t>"</w:t>
      </w:r>
      <w:r w:rsidRPr="0079141E">
        <w:rPr>
          <w:rFonts w:ascii="Courier New" w:hAnsi="Courier New" w:cs="Courier New"/>
          <w:color w:val="0070C0"/>
          <w:sz w:val="16"/>
        </w:rPr>
        <w:t xml:space="preserve">100574 region </w:t>
      </w:r>
      <w:proofErr w:type="spellStart"/>
      <w:r w:rsidRPr="0079141E">
        <w:rPr>
          <w:rFonts w:ascii="Courier New" w:hAnsi="Courier New" w:cs="Courier New"/>
          <w:color w:val="0070C0"/>
          <w:sz w:val="16"/>
        </w:rPr>
        <w:t>A</w:t>
      </w:r>
      <w:proofErr w:type="spellEnd"/>
      <w:r w:rsidRPr="0079141E">
        <w:rPr>
          <w:rFonts w:ascii="Courier New" w:hAnsi="Courier New" w:cs="Courier New"/>
          <w:color w:val="0070C0"/>
          <w:sz w:val="16"/>
        </w:rPr>
        <w:t xml:space="preserve"> adhesive</w:t>
      </w:r>
      <w:r w:rsidR="00194316">
        <w:rPr>
          <w:rFonts w:ascii="Courier New" w:hAnsi="Courier New" w:cs="Courier New"/>
          <w:color w:val="0070C0"/>
          <w:sz w:val="16"/>
        </w:rPr>
        <w:t>"</w:t>
      </w:r>
      <w:r w:rsidRPr="0079141E">
        <w:rPr>
          <w:rFonts w:ascii="Courier New" w:hAnsi="Courier New" w:cs="Courier New"/>
          <w:color w:val="0070C0"/>
          <w:sz w:val="16"/>
        </w:rPr>
        <w:t>&gt;</w:t>
      </w:r>
    </w:p>
    <w:p w14:paraId="79EDE615" w14:textId="77777777"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w:t>
      </w:r>
      <w:proofErr w:type="spellStart"/>
      <w:r w:rsidRPr="0079141E">
        <w:rPr>
          <w:rFonts w:ascii="Courier New" w:hAnsi="Courier New" w:cs="Courier New"/>
          <w:b/>
          <w:color w:val="0070C0"/>
          <w:sz w:val="16"/>
        </w:rPr>
        <w:t>adhesive_line</w:t>
      </w:r>
      <w:proofErr w:type="spellEnd"/>
      <w:r w:rsidRPr="0079141E">
        <w:rPr>
          <w:rFonts w:ascii="Courier New" w:hAnsi="Courier New" w:cs="Courier New"/>
          <w:color w:val="0070C0"/>
          <w:sz w:val="16"/>
        </w:rPr>
        <w:t xml:space="preserve"> base=</w:t>
      </w:r>
      <w:r w:rsidR="00194316">
        <w:rPr>
          <w:rFonts w:ascii="Courier New" w:hAnsi="Courier New" w:cs="Courier New"/>
          <w:color w:val="0070C0"/>
          <w:sz w:val="16"/>
        </w:rPr>
        <w:t>"</w:t>
      </w:r>
      <w:r w:rsidRPr="0079141E">
        <w:rPr>
          <w:rFonts w:ascii="Courier New" w:hAnsi="Courier New" w:cs="Courier New"/>
          <w:color w:val="0070C0"/>
          <w:sz w:val="16"/>
        </w:rPr>
        <w:t>1</w:t>
      </w:r>
      <w:r w:rsidR="00194316">
        <w:rPr>
          <w:rFonts w:ascii="Courier New" w:hAnsi="Courier New" w:cs="Courier New"/>
          <w:color w:val="0070C0"/>
          <w:sz w:val="16"/>
        </w:rPr>
        <w:t>"</w:t>
      </w:r>
      <w:r w:rsidRPr="0079141E">
        <w:rPr>
          <w:rFonts w:ascii="Courier New" w:hAnsi="Courier New" w:cs="Courier New"/>
          <w:color w:val="0070C0"/>
          <w:sz w:val="16"/>
        </w:rPr>
        <w:t xml:space="preserve"> width=</w:t>
      </w:r>
      <w:r w:rsidR="00194316">
        <w:rPr>
          <w:rFonts w:ascii="Courier New" w:hAnsi="Courier New" w:cs="Courier New"/>
          <w:color w:val="0070C0"/>
          <w:sz w:val="16"/>
        </w:rPr>
        <w:t>"</w:t>
      </w:r>
      <w:r w:rsidRPr="0079141E">
        <w:rPr>
          <w:rFonts w:ascii="Courier New" w:hAnsi="Courier New" w:cs="Courier New"/>
          <w:color w:val="0070C0"/>
          <w:sz w:val="16"/>
        </w:rPr>
        <w:t>4</w:t>
      </w:r>
      <w:r w:rsidR="00194316">
        <w:rPr>
          <w:rFonts w:ascii="Courier New" w:hAnsi="Courier New" w:cs="Courier New"/>
          <w:color w:val="0070C0"/>
          <w:sz w:val="16"/>
        </w:rPr>
        <w:t>"</w:t>
      </w:r>
      <w:r w:rsidRPr="0079141E">
        <w:rPr>
          <w:rFonts w:ascii="Courier New" w:hAnsi="Courier New" w:cs="Courier New"/>
          <w:color w:val="0070C0"/>
          <w:sz w:val="16"/>
        </w:rPr>
        <w:t xml:space="preserve"> thickness=</w:t>
      </w:r>
      <w:r w:rsidR="00194316">
        <w:rPr>
          <w:rFonts w:ascii="Courier New" w:hAnsi="Courier New" w:cs="Courier New"/>
          <w:color w:val="0070C0"/>
          <w:sz w:val="16"/>
        </w:rPr>
        <w:t>"</w:t>
      </w:r>
      <w:r w:rsidRPr="0079141E">
        <w:rPr>
          <w:rFonts w:ascii="Courier New" w:hAnsi="Courier New" w:cs="Courier New"/>
          <w:color w:val="0070C0"/>
          <w:sz w:val="16"/>
        </w:rPr>
        <w:t>1</w:t>
      </w:r>
      <w:r w:rsidR="00194316">
        <w:rPr>
          <w:rFonts w:ascii="Courier New" w:hAnsi="Courier New" w:cs="Courier New"/>
          <w:color w:val="0070C0"/>
          <w:sz w:val="16"/>
        </w:rPr>
        <w:t>"</w:t>
      </w:r>
      <w:r w:rsidRPr="0079141E">
        <w:rPr>
          <w:rFonts w:ascii="Courier New" w:hAnsi="Courier New" w:cs="Courier New"/>
          <w:color w:val="0070C0"/>
          <w:sz w:val="16"/>
        </w:rPr>
        <w:t xml:space="preserve"> material=</w:t>
      </w:r>
      <w:r w:rsidR="00194316">
        <w:rPr>
          <w:rFonts w:ascii="Courier New" w:hAnsi="Courier New" w:cs="Courier New"/>
          <w:color w:val="0070C0"/>
          <w:sz w:val="16"/>
        </w:rPr>
        <w:t>"</w:t>
      </w:r>
      <w:proofErr w:type="spellStart"/>
      <w:r w:rsidRPr="0079141E">
        <w:rPr>
          <w:rFonts w:ascii="Courier New" w:hAnsi="Courier New" w:cs="Courier New"/>
          <w:color w:val="0070C0"/>
          <w:sz w:val="16"/>
        </w:rPr>
        <w:t>CAD_test_Mat</w:t>
      </w:r>
      <w:proofErr w:type="spellEnd"/>
      <w:r w:rsidR="00194316">
        <w:rPr>
          <w:rFonts w:ascii="Courier New" w:hAnsi="Courier New" w:cs="Courier New"/>
          <w:color w:val="0070C0"/>
          <w:sz w:val="16"/>
        </w:rPr>
        <w:t>"</w:t>
      </w:r>
      <w:r w:rsidRPr="0079141E">
        <w:rPr>
          <w:rFonts w:ascii="Courier New" w:hAnsi="Courier New" w:cs="Courier New"/>
          <w:color w:val="0070C0"/>
          <w:sz w:val="16"/>
        </w:rPr>
        <w:t>/&gt;</w:t>
      </w:r>
    </w:p>
    <w:p w14:paraId="36A0A825"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79141E">
        <w:rPr>
          <w:rFonts w:ascii="Courier New" w:hAnsi="Courier New" w:cs="Courier New"/>
          <w:sz w:val="16"/>
        </w:rPr>
        <w:t xml:space="preserve">              &lt;</w:t>
      </w:r>
      <w:proofErr w:type="spellStart"/>
      <w:r w:rsidRPr="0079141E">
        <w:rPr>
          <w:rFonts w:ascii="Courier New" w:hAnsi="Courier New" w:cs="Courier New"/>
          <w:sz w:val="16"/>
        </w:rPr>
        <w:t>loc_list</w:t>
      </w:r>
      <w:proofErr w:type="spellEnd"/>
      <w:proofErr w:type="gramStart"/>
      <w:r w:rsidRPr="0079141E">
        <w:rPr>
          <w:rFonts w:ascii="Courier New" w:hAnsi="Courier New" w:cs="Courier New"/>
          <w:sz w:val="16"/>
        </w:rPr>
        <w:t xml:space="preserve">&gt;  </w:t>
      </w:r>
      <w:r w:rsidRPr="007F03AE">
        <w:rPr>
          <w:rFonts w:ascii="Courier New" w:hAnsi="Courier New" w:cs="Courier New"/>
          <w:color w:val="FF0000"/>
          <w:sz w:val="16"/>
        </w:rPr>
        <w:t>&lt;</w:t>
      </w:r>
      <w:proofErr w:type="gramEnd"/>
      <w:r w:rsidRPr="007F03AE">
        <w:rPr>
          <w:rFonts w:ascii="Courier New" w:hAnsi="Courier New" w:cs="Courier New"/>
          <w:color w:val="FF0000"/>
          <w:sz w:val="16"/>
        </w:rPr>
        <w:t>!-- adhesive’s path --&gt;</w:t>
      </w:r>
    </w:p>
    <w:p w14:paraId="4C5F584D"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p>
    <w:p w14:paraId="00CB590B"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1423B106"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r>
        <w:rPr>
          <w:rFonts w:ascii="Courier New" w:hAnsi="Courier New" w:cs="Courier New"/>
          <w:sz w:val="16"/>
        </w:rPr>
        <w:t xml:space="preserve">  </w:t>
      </w:r>
      <w:r w:rsidR="007F03AE">
        <w:rPr>
          <w:rFonts w:ascii="Courier New" w:hAnsi="Courier New" w:cs="Courier New"/>
          <w:sz w:val="16"/>
        </w:rPr>
        <w:t xml:space="preserve"> </w:t>
      </w:r>
      <w:proofErr w:type="gramStart"/>
      <w:r w:rsidRPr="007F03AE">
        <w:rPr>
          <w:rFonts w:ascii="Courier New" w:hAnsi="Courier New" w:cs="Courier New"/>
          <w:color w:val="FF0000"/>
          <w:sz w:val="16"/>
        </w:rPr>
        <w:t>&lt;!--</w:t>
      </w:r>
      <w:proofErr w:type="gramEnd"/>
      <w:r w:rsidRPr="007F03AE">
        <w:rPr>
          <w:rFonts w:ascii="Courier New" w:hAnsi="Courier New" w:cs="Courier New"/>
          <w:color w:val="FF0000"/>
          <w:sz w:val="16"/>
        </w:rPr>
        <w:t xml:space="preserve"> adhesive's appdata --&gt;</w:t>
      </w:r>
    </w:p>
    <w:p w14:paraId="384AE53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2C48FAAA"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06C50F0C"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&lt;/connection_1d&gt;</w:t>
      </w:r>
    </w:p>
    <w:p w14:paraId="50DEF72E" w14:textId="77777777"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C70F09">
        <w:rPr>
          <w:rFonts w:ascii="Courier New" w:hAnsi="Courier New" w:cs="Courier New"/>
          <w:sz w:val="16"/>
        </w:rPr>
        <w:t xml:space="preserve">       </w:t>
      </w:r>
      <w:r w:rsidRPr="0079141E">
        <w:rPr>
          <w:rFonts w:ascii="Courier New" w:hAnsi="Courier New" w:cs="Courier New"/>
          <w:color w:val="0070C0"/>
          <w:sz w:val="16"/>
        </w:rPr>
        <w:t>&lt;/region&gt;</w:t>
      </w:r>
    </w:p>
    <w:p w14:paraId="14BD85EB" w14:textId="77777777"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w:t>
      </w:r>
      <w:r w:rsidR="00194316">
        <w:rPr>
          <w:rFonts w:ascii="Courier New" w:hAnsi="Courier New" w:cs="Courier New"/>
          <w:b/>
          <w:color w:val="0070C0"/>
          <w:sz w:val="16"/>
        </w:rPr>
        <w:t>"</w:t>
      </w:r>
      <w:r w:rsidR="00460889">
        <w:rPr>
          <w:rFonts w:ascii="Courier New" w:hAnsi="Courier New" w:cs="Courier New"/>
          <w:b/>
          <w:color w:val="0070C0"/>
          <w:sz w:val="16"/>
        </w:rPr>
        <w:t>B</w:t>
      </w:r>
      <w:r w:rsidR="00194316">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fill_percentage</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100</w:t>
      </w:r>
      <w:r w:rsidR="00194316">
        <w:rPr>
          <w:rFonts w:ascii="Courier New" w:hAnsi="Courier New" w:cs="Courier New"/>
          <w:b/>
          <w:color w:val="0070C0"/>
          <w:sz w:val="16"/>
        </w:rPr>
        <w:t>"</w:t>
      </w:r>
      <w:r w:rsidRPr="0079141E">
        <w:rPr>
          <w:rFonts w:ascii="Courier New" w:hAnsi="Courier New" w:cs="Courier New"/>
          <w:b/>
          <w:color w:val="0070C0"/>
          <w:sz w:val="16"/>
        </w:rPr>
        <w:t>/&gt;</w:t>
      </w:r>
    </w:p>
    <w:p w14:paraId="45C7328E" w14:textId="77777777"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w:t>
      </w:r>
      <w:r w:rsidR="00194316">
        <w:rPr>
          <w:rFonts w:ascii="Courier New" w:hAnsi="Courier New" w:cs="Courier New"/>
          <w:b/>
          <w:color w:val="0070C0"/>
          <w:sz w:val="16"/>
        </w:rPr>
        <w:t>"</w:t>
      </w:r>
      <w:r w:rsidR="00460889">
        <w:rPr>
          <w:rFonts w:ascii="Courier New" w:hAnsi="Courier New" w:cs="Courier New"/>
          <w:b/>
          <w:color w:val="0070C0"/>
          <w:sz w:val="16"/>
        </w:rPr>
        <w:t>C</w:t>
      </w:r>
      <w:r w:rsidR="00194316">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top_index</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23</w:t>
      </w:r>
      <w:r w:rsidR="00194316">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bottom_index</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1</w:t>
      </w:r>
      <w:r w:rsidR="00194316">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fill_percentage</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100</w:t>
      </w:r>
      <w:r w:rsidR="00194316">
        <w:rPr>
          <w:rFonts w:ascii="Courier New" w:hAnsi="Courier New" w:cs="Courier New"/>
          <w:b/>
          <w:color w:val="0070C0"/>
          <w:sz w:val="16"/>
        </w:rPr>
        <w:t>"</w:t>
      </w:r>
      <w:r w:rsidRPr="0079141E">
        <w:rPr>
          <w:rFonts w:ascii="Courier New" w:hAnsi="Courier New" w:cs="Courier New"/>
          <w:b/>
          <w:color w:val="0070C0"/>
          <w:sz w:val="16"/>
        </w:rPr>
        <w:t>&gt;</w:t>
      </w:r>
    </w:p>
    <w:p w14:paraId="05EB558B" w14:textId="77777777"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&lt;connection_2d label=</w:t>
      </w:r>
      <w:r w:rsidR="00194316">
        <w:rPr>
          <w:rFonts w:ascii="Courier New" w:hAnsi="Courier New" w:cs="Courier New"/>
          <w:color w:val="0070C0"/>
          <w:sz w:val="16"/>
        </w:rPr>
        <w:t>"</w:t>
      </w:r>
      <w:r w:rsidRPr="0079141E">
        <w:rPr>
          <w:rFonts w:ascii="Courier New" w:hAnsi="Courier New" w:cs="Courier New"/>
          <w:color w:val="0070C0"/>
          <w:sz w:val="16"/>
        </w:rPr>
        <w:t>100574 region C adhesive</w:t>
      </w:r>
      <w:r w:rsidR="00194316">
        <w:rPr>
          <w:rFonts w:ascii="Courier New" w:hAnsi="Courier New" w:cs="Courier New"/>
          <w:color w:val="0070C0"/>
          <w:sz w:val="16"/>
        </w:rPr>
        <w:t>"</w:t>
      </w:r>
      <w:r w:rsidRPr="0079141E">
        <w:rPr>
          <w:rFonts w:ascii="Courier New" w:hAnsi="Courier New" w:cs="Courier New"/>
          <w:color w:val="0070C0"/>
          <w:sz w:val="16"/>
        </w:rPr>
        <w:t>&gt;</w:t>
      </w:r>
    </w:p>
    <w:p w14:paraId="303D74D0" w14:textId="77777777"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Pr>
          <w:rFonts w:ascii="Courier New" w:hAnsi="Courier New" w:cs="Courier New"/>
          <w:sz w:val="16"/>
        </w:rPr>
        <w:t xml:space="preserve">        </w:t>
      </w:r>
      <w:r w:rsidRPr="00226A3F">
        <w:rPr>
          <w:rFonts w:ascii="Courier New" w:hAnsi="Courier New" w:cs="Courier New"/>
          <w:sz w:val="16"/>
        </w:rPr>
        <w:t xml:space="preserve">      </w:t>
      </w:r>
      <w:r w:rsidRPr="0079141E">
        <w:rPr>
          <w:rFonts w:ascii="Courier New" w:hAnsi="Courier New" w:cs="Courier New"/>
          <w:color w:val="0070C0"/>
          <w:sz w:val="16"/>
        </w:rPr>
        <w:t>&lt;</w:t>
      </w:r>
      <w:proofErr w:type="spellStart"/>
      <w:r w:rsidRPr="0079141E">
        <w:rPr>
          <w:rFonts w:ascii="Courier New" w:hAnsi="Courier New" w:cs="Courier New"/>
          <w:b/>
          <w:color w:val="0070C0"/>
          <w:sz w:val="16"/>
        </w:rPr>
        <w:t>adhesive_face</w:t>
      </w:r>
      <w:proofErr w:type="spellEnd"/>
      <w:r w:rsidRPr="0079141E">
        <w:rPr>
          <w:rFonts w:ascii="Courier New" w:hAnsi="Courier New" w:cs="Courier New"/>
          <w:color w:val="0070C0"/>
          <w:sz w:val="16"/>
        </w:rPr>
        <w:t xml:space="preserve"> thickness=</w:t>
      </w:r>
      <w:r w:rsidR="00194316">
        <w:rPr>
          <w:rFonts w:ascii="Courier New" w:hAnsi="Courier New" w:cs="Courier New"/>
          <w:color w:val="0070C0"/>
          <w:sz w:val="16"/>
        </w:rPr>
        <w:t>"</w:t>
      </w:r>
      <w:r w:rsidRPr="0079141E">
        <w:rPr>
          <w:rFonts w:ascii="Courier New" w:hAnsi="Courier New" w:cs="Courier New"/>
          <w:color w:val="0070C0"/>
          <w:sz w:val="16"/>
        </w:rPr>
        <w:t>1</w:t>
      </w:r>
      <w:r w:rsidR="00194316">
        <w:rPr>
          <w:rFonts w:ascii="Courier New" w:hAnsi="Courier New" w:cs="Courier New"/>
          <w:color w:val="0070C0"/>
          <w:sz w:val="16"/>
        </w:rPr>
        <w:t>"</w:t>
      </w:r>
      <w:r w:rsidRPr="0079141E">
        <w:rPr>
          <w:rFonts w:ascii="Courier New" w:hAnsi="Courier New" w:cs="Courier New"/>
          <w:color w:val="0070C0"/>
          <w:sz w:val="16"/>
        </w:rPr>
        <w:t xml:space="preserve"> material=</w:t>
      </w:r>
      <w:r w:rsidR="00194316">
        <w:rPr>
          <w:rFonts w:ascii="Courier New" w:hAnsi="Courier New" w:cs="Courier New"/>
          <w:color w:val="0070C0"/>
          <w:sz w:val="16"/>
        </w:rPr>
        <w:t>"</w:t>
      </w:r>
      <w:proofErr w:type="spellStart"/>
      <w:r w:rsidRPr="0079141E">
        <w:rPr>
          <w:rFonts w:ascii="Courier New" w:hAnsi="Courier New" w:cs="Courier New"/>
          <w:color w:val="0070C0"/>
          <w:sz w:val="16"/>
        </w:rPr>
        <w:t>CAD_test_Mat</w:t>
      </w:r>
      <w:proofErr w:type="spellEnd"/>
      <w:r w:rsidR="00194316">
        <w:rPr>
          <w:rFonts w:ascii="Courier New" w:hAnsi="Courier New" w:cs="Courier New"/>
          <w:color w:val="0070C0"/>
          <w:sz w:val="16"/>
        </w:rPr>
        <w:t>"</w:t>
      </w:r>
      <w:r w:rsidRPr="0079141E">
        <w:rPr>
          <w:rFonts w:ascii="Courier New" w:hAnsi="Courier New" w:cs="Courier New"/>
          <w:color w:val="0070C0"/>
          <w:sz w:val="16"/>
        </w:rPr>
        <w:t>/&gt;</w:t>
      </w:r>
    </w:p>
    <w:p w14:paraId="40B715B2"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r>
        <w:rPr>
          <w:rFonts w:ascii="Courier New" w:hAnsi="Courier New" w:cs="Courier New"/>
          <w:sz w:val="16"/>
        </w:rPr>
        <w:t xml:space="preserve">  </w:t>
      </w:r>
      <w:r w:rsidR="007F03AE">
        <w:rPr>
          <w:rFonts w:ascii="Courier New" w:hAnsi="Courier New" w:cs="Courier New"/>
          <w:sz w:val="16"/>
        </w:rPr>
        <w:t xml:space="preserve"> </w:t>
      </w:r>
      <w:proofErr w:type="gramStart"/>
      <w:r w:rsidRPr="007F03AE">
        <w:rPr>
          <w:rFonts w:ascii="Courier New" w:hAnsi="Courier New" w:cs="Courier New"/>
          <w:color w:val="FF0000"/>
          <w:sz w:val="16"/>
        </w:rPr>
        <w:t>&lt;!--</w:t>
      </w:r>
      <w:proofErr w:type="gramEnd"/>
      <w:r w:rsidRPr="007F03AE">
        <w:rPr>
          <w:rFonts w:ascii="Courier New" w:hAnsi="Courier New" w:cs="Courier New"/>
          <w:color w:val="FF0000"/>
          <w:sz w:val="16"/>
        </w:rPr>
        <w:t xml:space="preserve"> adhesive face's nodes --&gt;</w:t>
      </w:r>
    </w:p>
    <w:p w14:paraId="4AC8281A"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7BB7507F"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42981D49"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&lt;</w:t>
      </w:r>
      <w:proofErr w:type="spellStart"/>
      <w:r>
        <w:rPr>
          <w:rFonts w:ascii="Courier New" w:hAnsi="Courier New" w:cs="Courier New"/>
          <w:sz w:val="16"/>
        </w:rPr>
        <w:t>face</w:t>
      </w:r>
      <w:r w:rsidRPr="00226A3F">
        <w:rPr>
          <w:rFonts w:ascii="Courier New" w:hAnsi="Courier New" w:cs="Courier New"/>
          <w:sz w:val="16"/>
        </w:rPr>
        <w:t>_list</w:t>
      </w:r>
      <w:proofErr w:type="spellEnd"/>
      <w:proofErr w:type="gramStart"/>
      <w:r w:rsidRPr="00226A3F">
        <w:rPr>
          <w:rFonts w:ascii="Courier New" w:hAnsi="Courier New" w:cs="Courier New"/>
          <w:sz w:val="16"/>
        </w:rPr>
        <w:t>&gt;</w:t>
      </w:r>
      <w:r>
        <w:rPr>
          <w:rFonts w:ascii="Courier New" w:hAnsi="Courier New" w:cs="Courier New"/>
          <w:sz w:val="16"/>
        </w:rPr>
        <w:t xml:space="preserve">  </w:t>
      </w:r>
      <w:r w:rsidRPr="007F03AE">
        <w:rPr>
          <w:rFonts w:ascii="Courier New" w:hAnsi="Courier New" w:cs="Courier New"/>
          <w:color w:val="FF0000"/>
          <w:sz w:val="16"/>
        </w:rPr>
        <w:t>&lt;</w:t>
      </w:r>
      <w:proofErr w:type="gramEnd"/>
      <w:r w:rsidRPr="007F03AE">
        <w:rPr>
          <w:rFonts w:ascii="Courier New" w:hAnsi="Courier New" w:cs="Courier New"/>
          <w:color w:val="FF0000"/>
          <w:sz w:val="16"/>
        </w:rPr>
        <w:t>!-- adhesive's facets --&gt;</w:t>
      </w:r>
    </w:p>
    <w:p w14:paraId="60A84AD1"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334B10D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w:t>
      </w:r>
      <w:proofErr w:type="spellStart"/>
      <w:r>
        <w:rPr>
          <w:rFonts w:ascii="Courier New" w:hAnsi="Courier New" w:cs="Courier New"/>
          <w:sz w:val="16"/>
        </w:rPr>
        <w:t>face</w:t>
      </w:r>
      <w:r w:rsidRPr="00226A3F">
        <w:rPr>
          <w:rFonts w:ascii="Courier New" w:hAnsi="Courier New" w:cs="Courier New"/>
          <w:sz w:val="16"/>
        </w:rPr>
        <w:t>_list</w:t>
      </w:r>
      <w:proofErr w:type="spellEnd"/>
      <w:r w:rsidRPr="00226A3F">
        <w:rPr>
          <w:rFonts w:ascii="Courier New" w:hAnsi="Courier New" w:cs="Courier New"/>
          <w:sz w:val="16"/>
        </w:rPr>
        <w:t>&gt;</w:t>
      </w:r>
    </w:p>
    <w:p w14:paraId="61D1C492"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r>
        <w:rPr>
          <w:rFonts w:ascii="Courier New" w:hAnsi="Courier New" w:cs="Courier New"/>
          <w:sz w:val="16"/>
        </w:rPr>
        <w:t xml:space="preserve">    </w:t>
      </w:r>
      <w:proofErr w:type="gramStart"/>
      <w:r w:rsidRPr="007F03AE">
        <w:rPr>
          <w:rFonts w:ascii="Courier New" w:hAnsi="Courier New" w:cs="Courier New"/>
          <w:color w:val="FF0000"/>
          <w:sz w:val="16"/>
        </w:rPr>
        <w:t>&lt;!--</w:t>
      </w:r>
      <w:proofErr w:type="gramEnd"/>
      <w:r w:rsidRPr="007F03AE">
        <w:rPr>
          <w:rFonts w:ascii="Courier New" w:hAnsi="Courier New" w:cs="Courier New"/>
          <w:color w:val="FF0000"/>
          <w:sz w:val="16"/>
        </w:rPr>
        <w:t xml:space="preserve"> adhesive's appdata --&gt;</w:t>
      </w:r>
    </w:p>
    <w:p w14:paraId="476F0548"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092A78BF"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3D66E5D8"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&lt;/connection_2d&gt;</w:t>
      </w:r>
    </w:p>
    <w:p w14:paraId="2F8C5AA0"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&lt;/region&gt;</w:t>
      </w:r>
    </w:p>
    <w:p w14:paraId="367D66B8" w14:textId="77777777"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&lt;/hemming&gt;</w:t>
      </w:r>
    </w:p>
    <w:p w14:paraId="03DA7C56"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6FE09A66"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b/>
          <w:bCs/>
        </w:rPr>
      </w:pPr>
      <w:r w:rsidRPr="00226A3F">
        <w:rPr>
          <w:rFonts w:ascii="Courier New" w:eastAsia="Courier New" w:hAnsi="Courier New" w:cs="Courier New"/>
          <w:sz w:val="16"/>
        </w:rPr>
        <w:t xml:space="preserve">   </w:t>
      </w:r>
    </w:p>
    <w:p w14:paraId="16902CE0" w14:textId="77777777" w:rsidR="00C107D0" w:rsidRPr="00226A3F" w:rsidRDefault="00C107D0" w:rsidP="00536A58">
      <w:pPr>
        <w:pStyle w:val="berschrift2"/>
      </w:pPr>
      <w:bookmarkStart w:id="3561" w:name="_Toc428537321"/>
      <w:bookmarkStart w:id="3562" w:name="_Toc428969643"/>
      <w:bookmarkStart w:id="3563" w:name="_Toc429053034"/>
      <w:bookmarkStart w:id="3564" w:name="_Toc428537324"/>
      <w:bookmarkStart w:id="3565" w:name="_Toc428969646"/>
      <w:bookmarkStart w:id="3566" w:name="_Toc429053037"/>
      <w:bookmarkStart w:id="3567" w:name="_Toc428537325"/>
      <w:bookmarkStart w:id="3568" w:name="_Toc428969647"/>
      <w:bookmarkStart w:id="3569" w:name="_Toc429053038"/>
      <w:bookmarkStart w:id="3570" w:name="_Toc428537328"/>
      <w:bookmarkStart w:id="3571" w:name="_Toc428969650"/>
      <w:bookmarkStart w:id="3572" w:name="_Toc429053041"/>
      <w:bookmarkStart w:id="3573" w:name="_Toc428537330"/>
      <w:bookmarkStart w:id="3574" w:name="_Toc428969652"/>
      <w:bookmarkStart w:id="3575" w:name="_Toc429053043"/>
      <w:bookmarkStart w:id="3576" w:name="_Toc3557069"/>
      <w:bookmarkStart w:id="3577" w:name="_Toc27753683"/>
      <w:bookmarkEnd w:id="3561"/>
      <w:bookmarkEnd w:id="3562"/>
      <w:bookmarkEnd w:id="3563"/>
      <w:bookmarkEnd w:id="3564"/>
      <w:bookmarkEnd w:id="3565"/>
      <w:bookmarkEnd w:id="3566"/>
      <w:bookmarkEnd w:id="3567"/>
      <w:bookmarkEnd w:id="3568"/>
      <w:bookmarkEnd w:id="3569"/>
      <w:bookmarkEnd w:id="3570"/>
      <w:bookmarkEnd w:id="3571"/>
      <w:bookmarkEnd w:id="3572"/>
      <w:bookmarkEnd w:id="3573"/>
      <w:bookmarkEnd w:id="3574"/>
      <w:bookmarkEnd w:id="3575"/>
      <w:r w:rsidRPr="00226A3F">
        <w:t>Sequence Connections</w:t>
      </w:r>
      <w:bookmarkEnd w:id="3466"/>
      <w:bookmarkEnd w:id="3576"/>
      <w:bookmarkEnd w:id="3577"/>
    </w:p>
    <w:p w14:paraId="34163D8E" w14:textId="77777777" w:rsidR="00C107D0" w:rsidRPr="00226A3F" w:rsidRDefault="00C107D0" w:rsidP="00B83A12">
      <w:pPr>
        <w:jc w:val="both"/>
      </w:pPr>
      <w:r w:rsidRPr="00226A3F">
        <w:t>A sequence connection represents a set of 0d connections collectively described</w:t>
      </w:r>
      <w:r>
        <w:t>,</w:t>
      </w:r>
      <w:r w:rsidRPr="00226A3F">
        <w:t xml:space="preserve"> using the definition of a connection line. The connections are uniformly distributed along the line, at a given density. This type of modeling allows for easy optimization of the number of connections along a line.</w:t>
      </w:r>
    </w:p>
    <w:p w14:paraId="5444428E" w14:textId="77777777" w:rsidR="00C107D0" w:rsidRPr="00226A3F" w:rsidRDefault="00C107D0" w:rsidP="00536A58">
      <w:pPr>
        <w:keepNext/>
        <w:jc w:val="both"/>
      </w:pPr>
      <w:r w:rsidRPr="00226A3F">
        <w:t xml:space="preserve">The distribution of connections is described by </w:t>
      </w:r>
      <w:r w:rsidRPr="0079141E">
        <w:rPr>
          <w:rStyle w:val="elementdeftypeChar"/>
        </w:rPr>
        <w:t>spacing</w:t>
      </w:r>
      <w:r w:rsidRPr="00226A3F">
        <w:t xml:space="preserve"> and </w:t>
      </w:r>
      <w:r w:rsidRPr="0079141E">
        <w:rPr>
          <w:rStyle w:val="elementdeftypeChar"/>
        </w:rPr>
        <w:t>margin</w:t>
      </w:r>
      <w:r w:rsidRPr="00226A3F">
        <w:t>. Spacing is a mandatory dimension.</w:t>
      </w:r>
    </w:p>
    <w:p w14:paraId="59BA36D9" w14:textId="77777777" w:rsidR="00C107D0" w:rsidRDefault="004F562F" w:rsidP="00536A58">
      <w:pPr>
        <w:keepNext/>
        <w:jc w:val="center"/>
      </w:pPr>
      <w:r>
        <w:rPr>
          <w:noProof/>
          <w:lang w:eastAsia="en-US"/>
        </w:rPr>
        <w:drawing>
          <wp:inline distT="0" distB="0" distL="0" distR="0" wp14:anchorId="23776E61" wp14:editId="37D233FD">
            <wp:extent cx="4785360" cy="769620"/>
            <wp:effectExtent l="0" t="0" r="0"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4785360" cy="769620"/>
                    </a:xfrm>
                    <a:prstGeom prst="rect">
                      <a:avLst/>
                    </a:prstGeom>
                    <a:noFill/>
                    <a:ln>
                      <a:noFill/>
                    </a:ln>
                  </pic:spPr>
                </pic:pic>
              </a:graphicData>
            </a:graphic>
          </wp:inline>
        </w:drawing>
      </w:r>
    </w:p>
    <w:p w14:paraId="57D706EF" w14:textId="363DF124" w:rsidR="00C107D0" w:rsidRPr="00226A3F" w:rsidRDefault="00C107D0" w:rsidP="00B83A12">
      <w:pPr>
        <w:pStyle w:val="Beschriftung"/>
      </w:pPr>
      <w:bookmarkStart w:id="3578" w:name="_Toc413359638"/>
      <w:bookmarkStart w:id="3579" w:name="_Toc3557153"/>
      <w:bookmarkStart w:id="3580" w:name="_Toc27753771"/>
      <w:r>
        <w:t xml:space="preserve">Figure </w:t>
      </w:r>
      <w:r w:rsidR="00406B64">
        <w:fldChar w:fldCharType="begin"/>
      </w:r>
      <w:r w:rsidR="00406B64">
        <w:instrText xml:space="preserve"> SEQ Figure \* ARABIC </w:instrText>
      </w:r>
      <w:r w:rsidR="00406B64">
        <w:fldChar w:fldCharType="separate"/>
      </w:r>
      <w:ins w:id="3581" w:author="Dr. Carsten Franke" w:date="2020-03-09T14:39:00Z">
        <w:r w:rsidR="00004854">
          <w:rPr>
            <w:noProof/>
          </w:rPr>
          <w:t>80</w:t>
        </w:r>
      </w:ins>
      <w:ins w:id="3582" w:author="nick" w:date="2020-02-20T20:00:00Z">
        <w:del w:id="3583" w:author="Dr. Carsten Franke" w:date="2020-03-09T14:39:00Z">
          <w:r w:rsidR="0047200E" w:rsidDel="00004854">
            <w:rPr>
              <w:noProof/>
            </w:rPr>
            <w:delText>81</w:delText>
          </w:r>
        </w:del>
      </w:ins>
      <w:del w:id="3584" w:author="Dr. Carsten Franke" w:date="2020-03-09T14:39:00Z">
        <w:r w:rsidR="007E2D34" w:rsidDel="00004854">
          <w:rPr>
            <w:noProof/>
          </w:rPr>
          <w:delText>77</w:delText>
        </w:r>
      </w:del>
      <w:r w:rsidR="00406B64">
        <w:fldChar w:fldCharType="end"/>
      </w:r>
      <w:r>
        <w:t>: Sequence without margin</w:t>
      </w:r>
      <w:bookmarkEnd w:id="3578"/>
      <w:bookmarkEnd w:id="3579"/>
      <w:bookmarkEnd w:id="3580"/>
    </w:p>
    <w:p w14:paraId="6F31F270" w14:textId="77777777" w:rsidR="00C107D0" w:rsidRPr="00226A3F" w:rsidRDefault="00C107D0" w:rsidP="00536A58">
      <w:pPr>
        <w:keepNext/>
      </w:pPr>
      <w:r w:rsidRPr="00226A3F">
        <w:lastRenderedPageBreak/>
        <w:t xml:space="preserve">An optional </w:t>
      </w:r>
      <w:r w:rsidRPr="0079141E">
        <w:rPr>
          <w:rStyle w:val="elementdeftypeChar"/>
        </w:rPr>
        <w:t>margin</w:t>
      </w:r>
      <w:r w:rsidRPr="00226A3F">
        <w:t xml:space="preserve"> value allows space to be left from each side.</w:t>
      </w:r>
    </w:p>
    <w:p w14:paraId="6A2E96F0" w14:textId="77777777" w:rsidR="00C107D0" w:rsidRDefault="004F562F" w:rsidP="00536A58">
      <w:pPr>
        <w:keepNext/>
        <w:jc w:val="center"/>
      </w:pPr>
      <w:r>
        <w:rPr>
          <w:noProof/>
          <w:lang w:eastAsia="en-US"/>
        </w:rPr>
        <w:drawing>
          <wp:inline distT="0" distB="0" distL="0" distR="0" wp14:anchorId="162145F5" wp14:editId="158581B4">
            <wp:extent cx="4724400" cy="769620"/>
            <wp:effectExtent l="0" t="0" r="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4724400" cy="769620"/>
                    </a:xfrm>
                    <a:prstGeom prst="rect">
                      <a:avLst/>
                    </a:prstGeom>
                    <a:noFill/>
                    <a:ln>
                      <a:noFill/>
                    </a:ln>
                  </pic:spPr>
                </pic:pic>
              </a:graphicData>
            </a:graphic>
          </wp:inline>
        </w:drawing>
      </w:r>
    </w:p>
    <w:p w14:paraId="186176E4" w14:textId="052DFE45" w:rsidR="00C107D0" w:rsidRPr="000F7EEA" w:rsidRDefault="00C107D0" w:rsidP="00B83A12">
      <w:pPr>
        <w:pStyle w:val="Beschriftung"/>
        <w:rPr>
          <w:noProof/>
          <w:lang w:eastAsia="en-GB"/>
        </w:rPr>
      </w:pPr>
      <w:bookmarkStart w:id="3585" w:name="_Toc413359639"/>
      <w:bookmarkStart w:id="3586" w:name="_Toc3557154"/>
      <w:bookmarkStart w:id="3587" w:name="_Toc27753772"/>
      <w:r>
        <w:t xml:space="preserve">Figure </w:t>
      </w:r>
      <w:r w:rsidR="00406B64">
        <w:fldChar w:fldCharType="begin"/>
      </w:r>
      <w:r w:rsidR="00406B64">
        <w:instrText xml:space="preserve"> SEQ Figure \* ARABIC </w:instrText>
      </w:r>
      <w:r w:rsidR="00406B64">
        <w:fldChar w:fldCharType="separate"/>
      </w:r>
      <w:ins w:id="3588" w:author="Dr. Carsten Franke" w:date="2020-03-09T14:39:00Z">
        <w:r w:rsidR="00004854">
          <w:rPr>
            <w:noProof/>
          </w:rPr>
          <w:t>81</w:t>
        </w:r>
      </w:ins>
      <w:ins w:id="3589" w:author="nick" w:date="2020-02-20T20:00:00Z">
        <w:del w:id="3590" w:author="Dr. Carsten Franke" w:date="2020-03-09T14:39:00Z">
          <w:r w:rsidR="0047200E" w:rsidDel="00004854">
            <w:rPr>
              <w:noProof/>
            </w:rPr>
            <w:delText>82</w:delText>
          </w:r>
        </w:del>
      </w:ins>
      <w:del w:id="3591" w:author="Dr. Carsten Franke" w:date="2020-03-09T14:39:00Z">
        <w:r w:rsidR="007E2D34" w:rsidDel="00004854">
          <w:rPr>
            <w:noProof/>
          </w:rPr>
          <w:delText>78</w:delText>
        </w:r>
      </w:del>
      <w:r w:rsidR="00406B64">
        <w:fldChar w:fldCharType="end"/>
      </w:r>
      <w:r>
        <w:t>: Sequence with</w:t>
      </w:r>
      <w:r w:rsidRPr="003F0822">
        <w:t xml:space="preserve"> margin</w:t>
      </w:r>
      <w:bookmarkEnd w:id="3585"/>
      <w:r w:rsidR="00307532">
        <w:t xml:space="preserve"> and spacing</w:t>
      </w:r>
      <w:bookmarkEnd w:id="3586"/>
      <w:bookmarkEnd w:id="3587"/>
    </w:p>
    <w:p w14:paraId="6E1ACC69" w14:textId="77777777" w:rsidR="00C107D0" w:rsidRPr="000F7EEA" w:rsidRDefault="0079141E" w:rsidP="00B83A12">
      <w:pPr>
        <w:rPr>
          <w:noProof/>
          <w:lang w:eastAsia="en-GB"/>
        </w:rPr>
      </w:pPr>
      <w:r>
        <w:t xml:space="preserve">The default value for </w:t>
      </w:r>
      <w:r w:rsidRPr="0079141E">
        <w:rPr>
          <w:rStyle w:val="elementdeftypeChar"/>
        </w:rPr>
        <w:t>margin</w:t>
      </w:r>
      <w:r>
        <w:t xml:space="preserve"> is</w:t>
      </w:r>
      <w:r w:rsidR="00C107D0" w:rsidRPr="00C84C79">
        <w:t xml:space="preserve"> 0.</w:t>
      </w:r>
      <w:r w:rsidR="00C107D0">
        <w:rPr>
          <w:noProof/>
          <w:lang w:eastAsia="en-GB"/>
        </w:rPr>
        <w:t xml:space="preserve"> </w:t>
      </w:r>
    </w:p>
    <w:p w14:paraId="1520D235" w14:textId="77777777" w:rsidR="00C107D0" w:rsidRPr="000F7EEA" w:rsidRDefault="00C107D0" w:rsidP="00536A58">
      <w:pPr>
        <w:keepNext/>
        <w:jc w:val="both"/>
        <w:rPr>
          <w:noProof/>
          <w:lang w:eastAsia="en-GB"/>
        </w:rPr>
      </w:pPr>
      <w:r w:rsidRPr="000F7EEA">
        <w:rPr>
          <w:noProof/>
          <w:lang w:eastAsia="en-GB"/>
        </w:rPr>
        <w:t xml:space="preserve">However, there are cases where the </w:t>
      </w:r>
      <w:r w:rsidRPr="0079141E">
        <w:rPr>
          <w:rStyle w:val="elementdeftypeChar"/>
        </w:rPr>
        <w:t>spacing</w:t>
      </w:r>
      <w:r w:rsidRPr="000F7EEA">
        <w:rPr>
          <w:noProof/>
          <w:lang w:eastAsia="en-GB"/>
        </w:rPr>
        <w:t xml:space="preserve"> and </w:t>
      </w:r>
      <w:r w:rsidRPr="0079141E">
        <w:rPr>
          <w:rStyle w:val="elementdeftypeChar"/>
        </w:rPr>
        <w:t>margin</w:t>
      </w:r>
      <w:r w:rsidRPr="000F7EEA">
        <w:rPr>
          <w:noProof/>
          <w:lang w:eastAsia="en-GB"/>
        </w:rPr>
        <w:t xml:space="preserve"> do not add up to exactly the length of the line. In this case, either the </w:t>
      </w:r>
      <w:r w:rsidRPr="0079141E">
        <w:rPr>
          <w:rStyle w:val="elementdeftypeChar"/>
        </w:rPr>
        <w:t>margin</w:t>
      </w:r>
      <w:r w:rsidRPr="000F7EEA">
        <w:rPr>
          <w:noProof/>
          <w:lang w:eastAsia="en-GB"/>
        </w:rPr>
        <w:t xml:space="preserve"> or the </w:t>
      </w:r>
      <w:r w:rsidRPr="0079141E">
        <w:rPr>
          <w:rStyle w:val="elementdeftypeChar"/>
        </w:rPr>
        <w:t>spacing</w:t>
      </w:r>
      <w:r w:rsidRPr="000F7EEA">
        <w:rPr>
          <w:noProof/>
          <w:lang w:eastAsia="en-GB"/>
        </w:rPr>
        <w:t xml:space="preserve"> may be relaxed:</w:t>
      </w:r>
    </w:p>
    <w:p w14:paraId="272CEAAF" w14:textId="77777777" w:rsidR="00753715" w:rsidRDefault="004F562F" w:rsidP="00753715">
      <w:pPr>
        <w:keepNext/>
        <w:jc w:val="center"/>
      </w:pPr>
      <w:r>
        <w:rPr>
          <w:noProof/>
          <w:lang w:eastAsia="en-US"/>
        </w:rPr>
        <w:drawing>
          <wp:inline distT="0" distB="0" distL="0" distR="0" wp14:anchorId="3DCD849F" wp14:editId="1065A460">
            <wp:extent cx="4671060" cy="853440"/>
            <wp:effectExtent l="0" t="0" r="0"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4671060" cy="853440"/>
                    </a:xfrm>
                    <a:prstGeom prst="rect">
                      <a:avLst/>
                    </a:prstGeom>
                    <a:noFill/>
                    <a:ln>
                      <a:noFill/>
                    </a:ln>
                  </pic:spPr>
                </pic:pic>
              </a:graphicData>
            </a:graphic>
          </wp:inline>
        </w:drawing>
      </w:r>
    </w:p>
    <w:p w14:paraId="01341498" w14:textId="5F3492E7" w:rsidR="00C107D0" w:rsidRPr="000F7EEA" w:rsidRDefault="00753715" w:rsidP="00753715">
      <w:pPr>
        <w:pStyle w:val="Beschriftung"/>
        <w:rPr>
          <w:noProof/>
          <w:lang w:eastAsia="en-GB"/>
        </w:rPr>
      </w:pPr>
      <w:bookmarkStart w:id="3592" w:name="_Toc3557155"/>
      <w:bookmarkStart w:id="3593" w:name="_Toc27753773"/>
      <w:r>
        <w:t xml:space="preserve">Figure </w:t>
      </w:r>
      <w:r>
        <w:fldChar w:fldCharType="begin"/>
      </w:r>
      <w:r>
        <w:instrText xml:space="preserve"> SEQ Figure \* ARABIC </w:instrText>
      </w:r>
      <w:r>
        <w:fldChar w:fldCharType="separate"/>
      </w:r>
      <w:ins w:id="3594" w:author="Dr. Carsten Franke" w:date="2020-03-09T14:39:00Z">
        <w:r w:rsidR="00004854">
          <w:rPr>
            <w:noProof/>
          </w:rPr>
          <w:t>82</w:t>
        </w:r>
      </w:ins>
      <w:ins w:id="3595" w:author="nick" w:date="2020-02-20T20:00:00Z">
        <w:del w:id="3596" w:author="Dr. Carsten Franke" w:date="2020-03-09T14:39:00Z">
          <w:r w:rsidR="0047200E" w:rsidDel="00004854">
            <w:rPr>
              <w:noProof/>
            </w:rPr>
            <w:delText>83</w:delText>
          </w:r>
        </w:del>
      </w:ins>
      <w:del w:id="3597" w:author="Dr. Carsten Franke" w:date="2020-03-09T14:39:00Z">
        <w:r w:rsidR="007E2D34" w:rsidDel="00004854">
          <w:rPr>
            <w:noProof/>
          </w:rPr>
          <w:delText>79</w:delText>
        </w:r>
      </w:del>
      <w:r>
        <w:fldChar w:fldCharType="end"/>
      </w:r>
      <w:r w:rsidR="00307532">
        <w:t>: Margin relaxation</w:t>
      </w:r>
      <w:bookmarkEnd w:id="3592"/>
      <w:bookmarkEnd w:id="3593"/>
    </w:p>
    <w:p w14:paraId="4606B69A" w14:textId="77777777" w:rsidR="00753715" w:rsidRDefault="004F562F" w:rsidP="00753715">
      <w:pPr>
        <w:keepNext/>
        <w:jc w:val="center"/>
      </w:pPr>
      <w:r>
        <w:rPr>
          <w:noProof/>
          <w:lang w:eastAsia="en-US"/>
        </w:rPr>
        <w:drawing>
          <wp:inline distT="0" distB="0" distL="0" distR="0" wp14:anchorId="265FBDD6" wp14:editId="42026EBE">
            <wp:extent cx="4823460" cy="853440"/>
            <wp:effectExtent l="0" t="0" r="0"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4823460" cy="853440"/>
                    </a:xfrm>
                    <a:prstGeom prst="rect">
                      <a:avLst/>
                    </a:prstGeom>
                    <a:noFill/>
                    <a:ln>
                      <a:noFill/>
                    </a:ln>
                  </pic:spPr>
                </pic:pic>
              </a:graphicData>
            </a:graphic>
          </wp:inline>
        </w:drawing>
      </w:r>
    </w:p>
    <w:p w14:paraId="0A98124F" w14:textId="6D76CBD5" w:rsidR="00C107D0" w:rsidRPr="000F7EEA" w:rsidRDefault="00753715" w:rsidP="00753715">
      <w:pPr>
        <w:pStyle w:val="Beschriftung"/>
        <w:rPr>
          <w:noProof/>
          <w:lang w:eastAsia="en-GB"/>
        </w:rPr>
      </w:pPr>
      <w:bookmarkStart w:id="3598" w:name="_Toc3557156"/>
      <w:bookmarkStart w:id="3599" w:name="_Toc27753774"/>
      <w:r>
        <w:t xml:space="preserve">Figure </w:t>
      </w:r>
      <w:r>
        <w:fldChar w:fldCharType="begin"/>
      </w:r>
      <w:r>
        <w:instrText xml:space="preserve"> SEQ Figure \* ARABIC </w:instrText>
      </w:r>
      <w:r>
        <w:fldChar w:fldCharType="separate"/>
      </w:r>
      <w:ins w:id="3600" w:author="Dr. Carsten Franke" w:date="2020-03-09T14:39:00Z">
        <w:r w:rsidR="00004854">
          <w:rPr>
            <w:noProof/>
          </w:rPr>
          <w:t>83</w:t>
        </w:r>
      </w:ins>
      <w:ins w:id="3601" w:author="nick" w:date="2020-02-20T20:00:00Z">
        <w:del w:id="3602" w:author="Dr. Carsten Franke" w:date="2020-03-09T14:39:00Z">
          <w:r w:rsidR="0047200E" w:rsidDel="00004854">
            <w:rPr>
              <w:noProof/>
            </w:rPr>
            <w:delText>84</w:delText>
          </w:r>
        </w:del>
      </w:ins>
      <w:del w:id="3603" w:author="Dr. Carsten Franke" w:date="2020-03-09T14:39:00Z">
        <w:r w:rsidR="007E2D34" w:rsidDel="00004854">
          <w:rPr>
            <w:noProof/>
          </w:rPr>
          <w:delText>80</w:delText>
        </w:r>
      </w:del>
      <w:r>
        <w:fldChar w:fldCharType="end"/>
      </w:r>
      <w:r w:rsidR="00307532">
        <w:t>: Spacing relaxation</w:t>
      </w:r>
      <w:bookmarkEnd w:id="3598"/>
      <w:bookmarkEnd w:id="3599"/>
    </w:p>
    <w:p w14:paraId="07030FE8" w14:textId="77777777" w:rsidR="00C107D0" w:rsidRPr="00226A3F" w:rsidRDefault="00C107D0" w:rsidP="007E7B86">
      <w:pPr>
        <w:keepNext/>
        <w:keepLines/>
      </w:pPr>
      <w:r w:rsidRPr="00226A3F">
        <w:t xml:space="preserve">To decide which case is required, one </w:t>
      </w:r>
      <w:proofErr w:type="gramStart"/>
      <w:r w:rsidRPr="00226A3F">
        <w:t>has to</w:t>
      </w:r>
      <w:proofErr w:type="gramEnd"/>
      <w:r w:rsidRPr="00226A3F">
        <w:t xml:space="preserve"> give </w:t>
      </w:r>
      <w:r w:rsidRPr="00226A3F">
        <w:rPr>
          <w:b/>
        </w:rPr>
        <w:t>priority</w:t>
      </w:r>
      <w:r w:rsidRPr="00226A3F">
        <w:t xml:space="preserve"> either to </w:t>
      </w:r>
      <w:r w:rsidRPr="007E7B86">
        <w:rPr>
          <w:rStyle w:val="elementdeftypeChar"/>
        </w:rPr>
        <w:t>spacing</w:t>
      </w:r>
      <w:r w:rsidRPr="00226A3F">
        <w:t xml:space="preserve"> or to </w:t>
      </w:r>
      <w:r w:rsidRPr="007E7B86">
        <w:rPr>
          <w:rStyle w:val="elementdeftypeChar"/>
        </w:rPr>
        <w:t>margin</w:t>
      </w:r>
      <w:r w:rsidRPr="00226A3F">
        <w:t>.</w:t>
      </w:r>
    </w:p>
    <w:p w14:paraId="1B85FB65" w14:textId="77777777" w:rsidR="00C107D0" w:rsidRPr="00226A3F" w:rsidRDefault="00C107D0" w:rsidP="00F72843">
      <w:pPr>
        <w:keepNext/>
        <w:keepLines/>
        <w:numPr>
          <w:ilvl w:val="0"/>
          <w:numId w:val="20"/>
        </w:numPr>
        <w:ind w:hanging="357"/>
        <w:contextualSpacing/>
        <w:jc w:val="both"/>
      </w:pPr>
      <w:r w:rsidRPr="00226A3F">
        <w:t xml:space="preserve">When priority is given to </w:t>
      </w:r>
      <w:r w:rsidRPr="00307532">
        <w:rPr>
          <w:rStyle w:val="elementdeftypeChar"/>
        </w:rPr>
        <w:t>spacing</w:t>
      </w:r>
      <w:r w:rsidRPr="00226A3F">
        <w:t xml:space="preserve">, the </w:t>
      </w:r>
      <w:r w:rsidRPr="00307532">
        <w:rPr>
          <w:rStyle w:val="elementdeftypeChar"/>
        </w:rPr>
        <w:t>margin</w:t>
      </w:r>
      <w:r w:rsidRPr="00226A3F">
        <w:t xml:space="preserve"> can be slightly stretched to a greater value, so that the maximum number of connections can fit using the given spacing. </w:t>
      </w:r>
    </w:p>
    <w:p w14:paraId="7E0A096F" w14:textId="77777777" w:rsidR="00C107D0" w:rsidRPr="009D085A" w:rsidRDefault="009D085A" w:rsidP="00F72843">
      <w:pPr>
        <w:keepNext/>
        <w:keepLines/>
        <w:numPr>
          <w:ilvl w:val="1"/>
          <w:numId w:val="20"/>
        </w:numPr>
        <w:ind w:hanging="357"/>
        <w:contextualSpacing/>
        <w:jc w:val="both"/>
        <w:rPr>
          <w:sz w:val="20"/>
        </w:rPr>
      </w:pPr>
      <w:r w:rsidRPr="009D085A">
        <w:rPr>
          <w:sz w:val="20"/>
        </w:rPr>
        <w:t>If 2 x</w:t>
      </w:r>
      <w:r w:rsidR="00C107D0" w:rsidRPr="009D085A">
        <w:rPr>
          <w:sz w:val="20"/>
        </w:rPr>
        <w:t xml:space="preserve"> </w:t>
      </w:r>
      <w:r w:rsidR="00C107D0" w:rsidRPr="009D085A">
        <w:rPr>
          <w:rStyle w:val="elementdeftypeChar"/>
        </w:rPr>
        <w:t>margin</w:t>
      </w:r>
      <w:r w:rsidRPr="009D085A">
        <w:rPr>
          <w:sz w:val="20"/>
        </w:rPr>
        <w:t xml:space="preserve"> is greater </w:t>
      </w:r>
      <w:r w:rsidR="00C107D0" w:rsidRPr="009D085A">
        <w:rPr>
          <w:sz w:val="20"/>
        </w:rPr>
        <w:t>than the line length, one connection is placed at the middle of the line.</w:t>
      </w:r>
    </w:p>
    <w:p w14:paraId="6218ECEB" w14:textId="77777777" w:rsidR="00C107D0" w:rsidRPr="00226A3F" w:rsidRDefault="00C107D0" w:rsidP="00F72843">
      <w:pPr>
        <w:keepNext/>
        <w:keepLines/>
        <w:numPr>
          <w:ilvl w:val="0"/>
          <w:numId w:val="20"/>
        </w:numPr>
        <w:ind w:hanging="357"/>
        <w:contextualSpacing/>
        <w:jc w:val="both"/>
      </w:pPr>
      <w:r w:rsidRPr="009D085A">
        <w:t>When priority</w:t>
      </w:r>
      <w:r w:rsidRPr="00226A3F">
        <w:t xml:space="preserve"> is given to </w:t>
      </w:r>
      <w:r w:rsidRPr="00307532">
        <w:rPr>
          <w:rStyle w:val="elementdeftypeChar"/>
        </w:rPr>
        <w:t>margin</w:t>
      </w:r>
      <w:r w:rsidRPr="00226A3F">
        <w:t xml:space="preserve">, </w:t>
      </w:r>
      <w:r w:rsidRPr="00307532">
        <w:rPr>
          <w:rStyle w:val="elementdeftypeChar"/>
        </w:rPr>
        <w:t>spacing</w:t>
      </w:r>
      <w:r w:rsidRPr="00226A3F">
        <w:t xml:space="preserve"> can be slightly squeezed or stretched (</w:t>
      </w:r>
      <w:r w:rsidRPr="000F7EEA">
        <w:t xml:space="preserve">such that </w:t>
      </w:r>
      <w:proofErr w:type="spellStart"/>
      <w:r w:rsidRPr="00226A3F">
        <w:t>Δ</w:t>
      </w:r>
      <w:r w:rsidRPr="00226A3F">
        <w:rPr>
          <w:vertAlign w:val="subscript"/>
        </w:rPr>
        <w:t>spacing</w:t>
      </w:r>
      <w:proofErr w:type="spellEnd"/>
      <w:r w:rsidRPr="00226A3F">
        <w:t xml:space="preserve"> is minimal).</w:t>
      </w:r>
    </w:p>
    <w:p w14:paraId="7145EE7A" w14:textId="77777777" w:rsidR="00C107D0" w:rsidRPr="00226A3F" w:rsidRDefault="00C107D0" w:rsidP="00C107D0">
      <w:r w:rsidRPr="00226A3F">
        <w:t xml:space="preserve">A </w:t>
      </w:r>
      <w:r w:rsidRPr="004D6BC6">
        <w:rPr>
          <w:rStyle w:val="elementdeftypeChar"/>
        </w:rPr>
        <w:t>&lt;</w:t>
      </w:r>
      <w:proofErr w:type="spellStart"/>
      <w:r w:rsidRPr="004D6BC6">
        <w:rPr>
          <w:rStyle w:val="elementdeftypeChar"/>
        </w:rPr>
        <w:t>loc_list</w:t>
      </w:r>
      <w:proofErr w:type="spellEnd"/>
      <w:r w:rsidRPr="004D6BC6">
        <w:rPr>
          <w:rStyle w:val="elementdeftypeChar"/>
        </w:rPr>
        <w:t>&gt;</w:t>
      </w:r>
      <w:r w:rsidRPr="00226A3F">
        <w:t xml:space="preserve"> is necessary for this type of connection.</w:t>
      </w:r>
    </w:p>
    <w:p w14:paraId="22DAA8DF" w14:textId="77777777" w:rsidR="00C107D0" w:rsidRPr="00226A3F" w:rsidRDefault="00C107D0" w:rsidP="00536A58">
      <w:pPr>
        <w:pStyle w:val="Example"/>
        <w:keepNext/>
        <w:spacing w:before="120"/>
      </w:pPr>
      <w:r w:rsidRPr="00226A3F">
        <w:t xml:space="preserve">Example A </w:t>
      </w:r>
      <w:r w:rsidRPr="00226A3F">
        <w:rPr>
          <w:sz w:val="22"/>
          <w:szCs w:val="22"/>
        </w:rPr>
        <w:t>(</w:t>
      </w:r>
      <w:r w:rsidRPr="00226A3F">
        <w:rPr>
          <w:b w:val="0"/>
          <w:sz w:val="22"/>
          <w:szCs w:val="22"/>
        </w:rPr>
        <w:t xml:space="preserve">with minimum definition for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sz w:val="22"/>
          <w:szCs w:val="22"/>
        </w:rPr>
        <w:t>)</w:t>
      </w:r>
      <w:r w:rsidRPr="00226A3F">
        <w:t>:</w:t>
      </w:r>
    </w:p>
    <w:p w14:paraId="398D31E1" w14:textId="77777777" w:rsidR="00C107D0" w:rsidRPr="00226A3F" w:rsidRDefault="00C107D0" w:rsidP="00536A58">
      <w:pPr>
        <w:pStyle w:val="XMLCode"/>
        <w:keepNext/>
      </w:pPr>
    </w:p>
    <w:p w14:paraId="78BF476C" w14:textId="77777777" w:rsidR="00C107D0" w:rsidRPr="000F7EEA" w:rsidRDefault="00C107D0" w:rsidP="00536A58">
      <w:pPr>
        <w:pStyle w:val="XMLCode"/>
        <w:keepNext/>
      </w:pPr>
      <w:r w:rsidRPr="000F7EEA">
        <w:t>&lt;connection_1d label=</w:t>
      </w:r>
      <w:r w:rsidR="00194316">
        <w:t>"</w:t>
      </w:r>
      <w:r w:rsidR="00885E47">
        <w:t>SPOT_LINE_</w:t>
      </w:r>
      <w:r w:rsidRPr="000F7EEA">
        <w:t>11000</w:t>
      </w:r>
      <w:r w:rsidR="00194316">
        <w:t>"</w:t>
      </w:r>
      <w:r w:rsidRPr="000F7EEA">
        <w:t>&gt;</w:t>
      </w:r>
    </w:p>
    <w:p w14:paraId="5D23ED66" w14:textId="77777777" w:rsidR="00C107D0" w:rsidRPr="000F7EEA" w:rsidRDefault="00C107D0" w:rsidP="00536A58">
      <w:pPr>
        <w:pStyle w:val="XMLCode"/>
        <w:keepNext/>
        <w:rPr>
          <w:b/>
          <w:color w:val="0070C0"/>
        </w:rPr>
      </w:pPr>
      <w:r w:rsidRPr="000F7EEA">
        <w:rPr>
          <w:b/>
          <w:color w:val="0070C0"/>
        </w:rPr>
        <w:t xml:space="preserve">     &lt;sequence_connection_0d spacing=</w:t>
      </w:r>
      <w:r w:rsidR="00194316">
        <w:rPr>
          <w:b/>
          <w:color w:val="0070C0"/>
        </w:rPr>
        <w:t>"</w:t>
      </w:r>
      <w:r w:rsidRPr="000F7EEA">
        <w:rPr>
          <w:b/>
          <w:color w:val="0070C0"/>
        </w:rPr>
        <w:t>30.0</w:t>
      </w:r>
      <w:r w:rsidR="00194316">
        <w:rPr>
          <w:b/>
          <w:color w:val="0070C0"/>
        </w:rPr>
        <w:t>"</w:t>
      </w:r>
      <w:r w:rsidRPr="000F7EEA">
        <w:rPr>
          <w:b/>
          <w:color w:val="0070C0"/>
        </w:rPr>
        <w:t>&gt;</w:t>
      </w:r>
    </w:p>
    <w:p w14:paraId="465742F0" w14:textId="77777777" w:rsidR="00C107D0" w:rsidRPr="000F7EEA" w:rsidRDefault="00C107D0" w:rsidP="00536A58">
      <w:pPr>
        <w:pStyle w:val="XMLCode"/>
        <w:keepNext/>
        <w:rPr>
          <w:b/>
          <w:color w:val="0070C0"/>
        </w:rPr>
      </w:pPr>
      <w:r w:rsidRPr="000F7EEA">
        <w:rPr>
          <w:b/>
          <w:color w:val="0070C0"/>
        </w:rPr>
        <w:t xml:space="preserve">          </w:t>
      </w:r>
      <w:r w:rsidRPr="002514C4">
        <w:rPr>
          <w:b/>
          <w:color w:val="0070C0"/>
        </w:rPr>
        <w:t>&lt;</w:t>
      </w:r>
      <w:proofErr w:type="spellStart"/>
      <w:r w:rsidRPr="002514C4">
        <w:rPr>
          <w:b/>
          <w:color w:val="0070C0"/>
        </w:rPr>
        <w:t>spotweld</w:t>
      </w:r>
      <w:proofErr w:type="spellEnd"/>
      <w:r w:rsidRPr="002514C4">
        <w:rPr>
          <w:b/>
          <w:color w:val="0070C0"/>
        </w:rPr>
        <w:t>/&gt;</w:t>
      </w:r>
    </w:p>
    <w:p w14:paraId="1CAFC5B6" w14:textId="77777777" w:rsidR="00C107D0" w:rsidRPr="000F7EEA" w:rsidRDefault="00C107D0" w:rsidP="00536A58">
      <w:pPr>
        <w:pStyle w:val="XMLCode"/>
        <w:keepNext/>
        <w:rPr>
          <w:b/>
          <w:color w:val="0070C0"/>
        </w:rPr>
      </w:pPr>
      <w:r w:rsidRPr="000F7EEA">
        <w:rPr>
          <w:b/>
          <w:color w:val="0070C0"/>
        </w:rPr>
        <w:t xml:space="preserve">     &lt;/sequence_connection_0d&gt; </w:t>
      </w:r>
    </w:p>
    <w:p w14:paraId="1E408666" w14:textId="77777777" w:rsidR="00C107D0" w:rsidRPr="000F7EEA" w:rsidRDefault="00C107D0" w:rsidP="00536A58">
      <w:pPr>
        <w:pStyle w:val="XMLCode"/>
        <w:keepNext/>
      </w:pPr>
      <w:r w:rsidRPr="000F7EEA">
        <w:t xml:space="preserve">     &lt;</w:t>
      </w:r>
      <w:proofErr w:type="spellStart"/>
      <w:r w:rsidRPr="000F7EEA">
        <w:t>loc_list</w:t>
      </w:r>
      <w:proofErr w:type="spellEnd"/>
      <w:r w:rsidRPr="000F7EEA">
        <w:t>&gt;</w:t>
      </w:r>
    </w:p>
    <w:p w14:paraId="2C70C222" w14:textId="77777777" w:rsidR="00C107D0" w:rsidRPr="000F7EEA" w:rsidRDefault="00C107D0" w:rsidP="00536A58">
      <w:pPr>
        <w:pStyle w:val="XMLCode"/>
        <w:keepNext/>
      </w:pPr>
      <w:r w:rsidRPr="000F7EEA">
        <w:t xml:space="preserve">          ...</w:t>
      </w:r>
    </w:p>
    <w:p w14:paraId="7CD46C56" w14:textId="77777777" w:rsidR="00C107D0" w:rsidRDefault="00C107D0" w:rsidP="00536A58">
      <w:pPr>
        <w:pStyle w:val="XMLCode"/>
        <w:keepNext/>
      </w:pPr>
      <w:r w:rsidRPr="000F7EEA">
        <w:t xml:space="preserve">     &lt;/</w:t>
      </w:r>
      <w:proofErr w:type="spellStart"/>
      <w:r w:rsidRPr="000F7EEA">
        <w:t>loc_list</w:t>
      </w:r>
      <w:proofErr w:type="spellEnd"/>
      <w:r w:rsidRPr="000F7EEA">
        <w:t>&gt;</w:t>
      </w:r>
    </w:p>
    <w:p w14:paraId="7C4D2536" w14:textId="77777777" w:rsidR="00307532" w:rsidRPr="000F7EEA" w:rsidRDefault="00307532" w:rsidP="00536A58">
      <w:pPr>
        <w:pStyle w:val="XMLCode"/>
        <w:keepNext/>
      </w:pPr>
      <w:r>
        <w:tab/>
      </w:r>
      <w:r w:rsidRPr="000F7EEA">
        <w:t>&lt;appdata&gt;</w:t>
      </w:r>
    </w:p>
    <w:p w14:paraId="36998021" w14:textId="77777777" w:rsidR="00307532" w:rsidRPr="000F7EEA" w:rsidRDefault="00307532" w:rsidP="00536A58">
      <w:pPr>
        <w:pStyle w:val="XMLCode"/>
        <w:keepNext/>
      </w:pPr>
      <w:r w:rsidRPr="000F7EEA">
        <w:t xml:space="preserve">           ...</w:t>
      </w:r>
    </w:p>
    <w:p w14:paraId="39D5410A" w14:textId="77777777" w:rsidR="00307532" w:rsidRPr="000F7EEA" w:rsidRDefault="00307532" w:rsidP="00536A58">
      <w:pPr>
        <w:pStyle w:val="XMLCode"/>
        <w:keepNext/>
      </w:pPr>
      <w:r w:rsidRPr="000F7EEA">
        <w:t xml:space="preserve">     &lt;/appdata&gt;</w:t>
      </w:r>
    </w:p>
    <w:p w14:paraId="452CE84F" w14:textId="77777777" w:rsidR="00307532" w:rsidRPr="000F7EEA" w:rsidRDefault="00307532" w:rsidP="00536A58">
      <w:pPr>
        <w:pStyle w:val="XMLCode"/>
        <w:keepNext/>
      </w:pPr>
    </w:p>
    <w:p w14:paraId="66D90A12" w14:textId="77777777" w:rsidR="00C107D0" w:rsidRPr="000F7EEA" w:rsidRDefault="00C107D0" w:rsidP="00536A58">
      <w:pPr>
        <w:pStyle w:val="XMLCode"/>
        <w:keepNext/>
      </w:pPr>
      <w:r w:rsidRPr="000F7EEA">
        <w:t>&lt;/connection_1d&gt;</w:t>
      </w:r>
    </w:p>
    <w:p w14:paraId="2F64398B" w14:textId="77777777" w:rsidR="00C107D0" w:rsidRPr="000F7EEA" w:rsidRDefault="00C107D0" w:rsidP="00C107D0">
      <w:pPr>
        <w:pStyle w:val="XMLCode"/>
      </w:pPr>
    </w:p>
    <w:p w14:paraId="33005DA4" w14:textId="77777777" w:rsidR="00C107D0" w:rsidRPr="00226A3F" w:rsidRDefault="00C107D0" w:rsidP="00683218">
      <w:pPr>
        <w:pStyle w:val="Example"/>
        <w:keepNext/>
        <w:spacing w:before="120"/>
      </w:pPr>
      <w:r w:rsidRPr="00226A3F">
        <w:t xml:space="preserve">Example B </w:t>
      </w:r>
      <w:r w:rsidRPr="00226A3F">
        <w:rPr>
          <w:sz w:val="22"/>
          <w:szCs w:val="22"/>
        </w:rPr>
        <w:t>(</w:t>
      </w:r>
      <w:r w:rsidRPr="00226A3F">
        <w:rPr>
          <w:b w:val="0"/>
          <w:sz w:val="22"/>
          <w:szCs w:val="22"/>
        </w:rPr>
        <w:t xml:space="preserve">full definition for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sz w:val="22"/>
          <w:szCs w:val="22"/>
        </w:rPr>
        <w:t>)</w:t>
      </w:r>
      <w:r w:rsidRPr="00226A3F">
        <w:t>:</w:t>
      </w:r>
    </w:p>
    <w:p w14:paraId="301535BE" w14:textId="77777777" w:rsidR="00C107D0" w:rsidRPr="00226A3F" w:rsidRDefault="00C107D0" w:rsidP="00C107D0">
      <w:pPr>
        <w:pStyle w:val="XMLCode"/>
      </w:pPr>
    </w:p>
    <w:p w14:paraId="38BB99B5" w14:textId="77777777" w:rsidR="00C107D0" w:rsidRPr="000F7EEA" w:rsidRDefault="00C107D0" w:rsidP="00C107D0">
      <w:pPr>
        <w:pStyle w:val="XMLCode"/>
      </w:pPr>
      <w:r w:rsidRPr="000F7EEA">
        <w:t>&lt;connection_1d label=</w:t>
      </w:r>
      <w:r w:rsidR="00194316">
        <w:t>"</w:t>
      </w:r>
      <w:r w:rsidR="00885E47">
        <w:t>DROP_LINE_33</w:t>
      </w:r>
      <w:r w:rsidRPr="000F7EEA">
        <w:t>000</w:t>
      </w:r>
      <w:r w:rsidR="00194316">
        <w:t>"</w:t>
      </w:r>
      <w:r w:rsidRPr="000F7EEA">
        <w:t>&gt;</w:t>
      </w:r>
    </w:p>
    <w:p w14:paraId="10048CDF" w14:textId="77777777" w:rsidR="00C107D0" w:rsidRPr="000F7EEA" w:rsidRDefault="00C107D0" w:rsidP="00C107D0">
      <w:pPr>
        <w:pStyle w:val="XMLCode"/>
        <w:rPr>
          <w:b/>
          <w:color w:val="0070C0"/>
        </w:rPr>
      </w:pPr>
      <w:r w:rsidRPr="000F7EEA">
        <w:rPr>
          <w:b/>
          <w:color w:val="0070C0"/>
        </w:rPr>
        <w:t xml:space="preserve">     &lt;sequence_connection_0d spacing=</w:t>
      </w:r>
      <w:r w:rsidR="00194316">
        <w:rPr>
          <w:b/>
          <w:color w:val="0070C0"/>
        </w:rPr>
        <w:t>"</w:t>
      </w:r>
      <w:r w:rsidRPr="000F7EEA">
        <w:rPr>
          <w:b/>
          <w:color w:val="0070C0"/>
        </w:rPr>
        <w:t>30.0</w:t>
      </w:r>
      <w:r w:rsidR="00194316">
        <w:rPr>
          <w:b/>
          <w:color w:val="0070C0"/>
        </w:rPr>
        <w:t>"</w:t>
      </w:r>
      <w:r w:rsidRPr="000F7EEA">
        <w:rPr>
          <w:b/>
          <w:color w:val="0070C0"/>
        </w:rPr>
        <w:t xml:space="preserve"> margin=</w:t>
      </w:r>
      <w:r w:rsidR="00194316">
        <w:rPr>
          <w:b/>
          <w:color w:val="0070C0"/>
        </w:rPr>
        <w:t>"</w:t>
      </w:r>
      <w:r w:rsidRPr="000F7EEA">
        <w:rPr>
          <w:b/>
          <w:color w:val="0070C0"/>
        </w:rPr>
        <w:t>1.0</w:t>
      </w:r>
      <w:r w:rsidR="00194316">
        <w:rPr>
          <w:b/>
          <w:color w:val="0070C0"/>
        </w:rPr>
        <w:t>"</w:t>
      </w:r>
      <w:r w:rsidRPr="000F7EEA">
        <w:rPr>
          <w:b/>
          <w:color w:val="0070C0"/>
        </w:rPr>
        <w:t xml:space="preserve"> priority=</w:t>
      </w:r>
      <w:r w:rsidR="00194316">
        <w:rPr>
          <w:b/>
          <w:color w:val="0070C0"/>
        </w:rPr>
        <w:t>"</w:t>
      </w:r>
      <w:r w:rsidRPr="000F7EEA">
        <w:rPr>
          <w:b/>
          <w:color w:val="0070C0"/>
        </w:rPr>
        <w:t>spacing</w:t>
      </w:r>
      <w:r w:rsidR="00194316">
        <w:rPr>
          <w:b/>
          <w:color w:val="0070C0"/>
        </w:rPr>
        <w:t>"</w:t>
      </w:r>
      <w:r w:rsidRPr="000F7EEA">
        <w:rPr>
          <w:b/>
          <w:color w:val="0070C0"/>
        </w:rPr>
        <w:t>&gt;</w:t>
      </w:r>
    </w:p>
    <w:p w14:paraId="199D11DE" w14:textId="77777777" w:rsidR="00C107D0" w:rsidRPr="000F7EEA" w:rsidRDefault="00C107D0" w:rsidP="00C107D0">
      <w:pPr>
        <w:pStyle w:val="XMLCode"/>
        <w:rPr>
          <w:b/>
          <w:color w:val="0070C0"/>
        </w:rPr>
      </w:pPr>
      <w:r w:rsidRPr="000F7EEA">
        <w:rPr>
          <w:b/>
          <w:color w:val="0070C0"/>
        </w:rPr>
        <w:t xml:space="preserve">          </w:t>
      </w:r>
      <w:r w:rsidRPr="00C84C79">
        <w:rPr>
          <w:b/>
          <w:color w:val="0070C0"/>
        </w:rPr>
        <w:t>&lt;gumdrop diameter=</w:t>
      </w:r>
      <w:r w:rsidR="00194316">
        <w:rPr>
          <w:b/>
          <w:color w:val="0070C0"/>
        </w:rPr>
        <w:t>"</w:t>
      </w:r>
      <w:r w:rsidRPr="00C84C79">
        <w:rPr>
          <w:b/>
          <w:color w:val="0070C0"/>
        </w:rPr>
        <w:t>4.0</w:t>
      </w:r>
      <w:r w:rsidR="00194316">
        <w:rPr>
          <w:b/>
          <w:color w:val="0070C0"/>
        </w:rPr>
        <w:t>"</w:t>
      </w:r>
      <w:r w:rsidRPr="00C84C79">
        <w:rPr>
          <w:b/>
          <w:color w:val="0070C0"/>
        </w:rPr>
        <w:t xml:space="preserve"> mass=</w:t>
      </w:r>
      <w:r w:rsidR="00194316">
        <w:rPr>
          <w:b/>
          <w:color w:val="0070C0"/>
        </w:rPr>
        <w:t>"</w:t>
      </w:r>
      <w:r w:rsidRPr="00C84C79">
        <w:rPr>
          <w:b/>
          <w:color w:val="0070C0"/>
        </w:rPr>
        <w:t>10.</w:t>
      </w:r>
      <w:r w:rsidR="00194316">
        <w:rPr>
          <w:b/>
          <w:color w:val="0070C0"/>
        </w:rPr>
        <w:t>"</w:t>
      </w:r>
      <w:r w:rsidRPr="00C84C79">
        <w:rPr>
          <w:b/>
          <w:color w:val="0070C0"/>
        </w:rPr>
        <w:t xml:space="preserve"> </w:t>
      </w:r>
      <w:r>
        <w:rPr>
          <w:b/>
          <w:color w:val="0070C0"/>
        </w:rPr>
        <w:t>material</w:t>
      </w:r>
      <w:r w:rsidRPr="00C84C79">
        <w:rPr>
          <w:b/>
          <w:color w:val="0070C0"/>
        </w:rPr>
        <w:t>=</w:t>
      </w:r>
      <w:r w:rsidR="00194316">
        <w:rPr>
          <w:b/>
          <w:color w:val="0070C0"/>
        </w:rPr>
        <w:t>"</w:t>
      </w:r>
      <w:proofErr w:type="spellStart"/>
      <w:r w:rsidRPr="00C84C79">
        <w:rPr>
          <w:b/>
          <w:color w:val="0070C0"/>
        </w:rPr>
        <w:t>CAD_Material</w:t>
      </w:r>
      <w:proofErr w:type="spellEnd"/>
      <w:r w:rsidR="00194316">
        <w:rPr>
          <w:b/>
          <w:color w:val="0070C0"/>
        </w:rPr>
        <w:t>"</w:t>
      </w:r>
      <w:r w:rsidRPr="00C84C79">
        <w:rPr>
          <w:b/>
          <w:color w:val="0070C0"/>
        </w:rPr>
        <w:t>/&gt;</w:t>
      </w:r>
    </w:p>
    <w:p w14:paraId="39C336BC" w14:textId="77777777" w:rsidR="00C107D0" w:rsidRPr="000F7EEA" w:rsidRDefault="00C107D0" w:rsidP="00C107D0">
      <w:pPr>
        <w:pStyle w:val="XMLCode"/>
        <w:rPr>
          <w:b/>
          <w:color w:val="0070C0"/>
        </w:rPr>
      </w:pPr>
      <w:r w:rsidRPr="000F7EEA">
        <w:rPr>
          <w:b/>
          <w:color w:val="0070C0"/>
        </w:rPr>
        <w:t xml:space="preserve">     &lt;/sequence_connection_0d&gt; </w:t>
      </w:r>
    </w:p>
    <w:p w14:paraId="11178FE9" w14:textId="77777777" w:rsidR="00C107D0" w:rsidRPr="000F7EEA" w:rsidRDefault="00C107D0" w:rsidP="00C107D0">
      <w:pPr>
        <w:pStyle w:val="XMLCode"/>
      </w:pPr>
      <w:r w:rsidRPr="000F7EEA">
        <w:lastRenderedPageBreak/>
        <w:t xml:space="preserve">     &lt;</w:t>
      </w:r>
      <w:proofErr w:type="spellStart"/>
      <w:r w:rsidRPr="000F7EEA">
        <w:t>loc_list</w:t>
      </w:r>
      <w:proofErr w:type="spellEnd"/>
      <w:r w:rsidRPr="000F7EEA">
        <w:t>&gt;</w:t>
      </w:r>
    </w:p>
    <w:p w14:paraId="4FF8874E" w14:textId="77777777" w:rsidR="00C107D0" w:rsidRPr="000F7EEA" w:rsidRDefault="00C107D0" w:rsidP="00C107D0">
      <w:pPr>
        <w:pStyle w:val="XMLCode"/>
      </w:pPr>
      <w:r w:rsidRPr="000F7EEA">
        <w:t xml:space="preserve">          ...</w:t>
      </w:r>
    </w:p>
    <w:p w14:paraId="0C6B94E1" w14:textId="77777777" w:rsidR="00C107D0" w:rsidRPr="000F7EEA" w:rsidRDefault="00C107D0" w:rsidP="00C107D0">
      <w:pPr>
        <w:pStyle w:val="XMLCode"/>
      </w:pPr>
      <w:r w:rsidRPr="000F7EEA">
        <w:t xml:space="preserve">     &lt;/</w:t>
      </w:r>
      <w:proofErr w:type="spellStart"/>
      <w:r w:rsidRPr="000F7EEA">
        <w:t>loc_list</w:t>
      </w:r>
      <w:proofErr w:type="spellEnd"/>
      <w:r w:rsidRPr="000F7EEA">
        <w:t>&gt;</w:t>
      </w:r>
    </w:p>
    <w:p w14:paraId="163B318A" w14:textId="77777777" w:rsidR="00C107D0" w:rsidRPr="000F7EEA" w:rsidRDefault="00C107D0" w:rsidP="00C107D0">
      <w:pPr>
        <w:pStyle w:val="XMLCode"/>
      </w:pPr>
      <w:r w:rsidRPr="000F7EEA">
        <w:t xml:space="preserve">     &lt;appdata&gt;</w:t>
      </w:r>
    </w:p>
    <w:p w14:paraId="77E83EA4" w14:textId="77777777" w:rsidR="00C107D0" w:rsidRPr="000F7EEA" w:rsidRDefault="00C107D0" w:rsidP="00C107D0">
      <w:pPr>
        <w:pStyle w:val="XMLCode"/>
      </w:pPr>
      <w:r w:rsidRPr="000F7EEA">
        <w:t xml:space="preserve">           ...</w:t>
      </w:r>
    </w:p>
    <w:p w14:paraId="23B80CAC" w14:textId="77777777" w:rsidR="00C107D0" w:rsidRPr="000F7EEA" w:rsidRDefault="00C107D0" w:rsidP="00C107D0">
      <w:pPr>
        <w:pStyle w:val="XMLCode"/>
      </w:pPr>
      <w:r w:rsidRPr="000F7EEA">
        <w:t xml:space="preserve">     &lt;/appdata&gt;</w:t>
      </w:r>
    </w:p>
    <w:p w14:paraId="66CAD5F5" w14:textId="77777777" w:rsidR="00C107D0" w:rsidRPr="000F7EEA" w:rsidRDefault="00C107D0" w:rsidP="00C107D0">
      <w:pPr>
        <w:pStyle w:val="XMLCode"/>
      </w:pPr>
      <w:r w:rsidRPr="000F7EEA">
        <w:t>&lt;/connection_1d&gt;</w:t>
      </w:r>
    </w:p>
    <w:p w14:paraId="0E7F100B" w14:textId="77777777" w:rsidR="00C107D0" w:rsidRPr="000F7EEA" w:rsidRDefault="00C107D0" w:rsidP="00C107D0">
      <w:pPr>
        <w:pStyle w:val="XMLCode"/>
      </w:pPr>
    </w:p>
    <w:p w14:paraId="3B972906" w14:textId="77777777" w:rsidR="00C107D0" w:rsidRPr="00226A3F" w:rsidRDefault="00C107D0" w:rsidP="00F72843">
      <w:pPr>
        <w:jc w:val="both"/>
      </w:pPr>
      <w:r w:rsidRPr="000F7EEA">
        <w:t xml:space="preserve">To define the type of 0d-connection elements that this connection line describes, any of the connection_0d types can be nested in the </w:t>
      </w:r>
      <w:r w:rsidRPr="000F7EEA">
        <w:rPr>
          <w:rFonts w:ascii="Courier New" w:hAnsi="Courier New" w:cs="Courier New"/>
          <w:b/>
          <w:sz w:val="18"/>
          <w:szCs w:val="18"/>
        </w:rPr>
        <w:t>&lt;sequence_connection_0d&gt;</w:t>
      </w:r>
      <w:r w:rsidRPr="000F7EEA">
        <w:rPr>
          <w:b/>
        </w:rPr>
        <w:t xml:space="preserve"> </w:t>
      </w:r>
      <w:r w:rsidRPr="000F7EEA">
        <w:t>element.</w:t>
      </w:r>
    </w:p>
    <w:p w14:paraId="310D9968" w14:textId="77777777" w:rsidR="00C107D0" w:rsidRPr="00226A3F" w:rsidRDefault="00C107D0" w:rsidP="00683218">
      <w:pPr>
        <w:pStyle w:val="Example"/>
        <w:keepNext/>
        <w:spacing w:before="120"/>
      </w:pPr>
      <w:r w:rsidRPr="00226A3F">
        <w:t xml:space="preserve">Example C </w:t>
      </w:r>
      <w:r w:rsidRPr="00226A3F">
        <w:rPr>
          <w:sz w:val="22"/>
          <w:szCs w:val="22"/>
        </w:rPr>
        <w:t>(</w:t>
      </w:r>
      <w:r w:rsidRPr="00226A3F">
        <w:rPr>
          <w:b w:val="0"/>
          <w:sz w:val="22"/>
          <w:szCs w:val="22"/>
        </w:rPr>
        <w:t xml:space="preserve">definition of a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rFonts w:ascii="Courier New" w:hAnsi="Courier New" w:cs="Courier New"/>
          <w:i/>
          <w:sz w:val="18"/>
          <w:szCs w:val="22"/>
        </w:rPr>
        <w:t xml:space="preserve"> </w:t>
      </w:r>
      <w:r w:rsidRPr="00226A3F">
        <w:rPr>
          <w:b w:val="0"/>
          <w:sz w:val="22"/>
          <w:szCs w:val="22"/>
        </w:rPr>
        <w:t xml:space="preserve">of </w:t>
      </w:r>
      <w:r w:rsidR="00307532">
        <w:rPr>
          <w:rStyle w:val="elementdeftypeChar"/>
        </w:rPr>
        <w:t>&lt;</w:t>
      </w:r>
      <w:proofErr w:type="spellStart"/>
      <w:r w:rsidR="00307532">
        <w:rPr>
          <w:rStyle w:val="elementdeftypeChar"/>
        </w:rPr>
        <w:t>spotweld</w:t>
      </w:r>
      <w:proofErr w:type="spellEnd"/>
      <w:r w:rsidR="00307532">
        <w:rPr>
          <w:rStyle w:val="elementdeftypeChar"/>
        </w:rPr>
        <w:t>/&gt;</w:t>
      </w:r>
      <w:r w:rsidRPr="00226A3F">
        <w:rPr>
          <w:sz w:val="22"/>
          <w:szCs w:val="22"/>
        </w:rPr>
        <w:t>)</w:t>
      </w:r>
      <w:r w:rsidRPr="00226A3F">
        <w:t>:</w:t>
      </w:r>
    </w:p>
    <w:p w14:paraId="71C2F688" w14:textId="77777777" w:rsidR="00C107D0" w:rsidRPr="00226A3F" w:rsidRDefault="00C107D0" w:rsidP="00C107D0">
      <w:pPr>
        <w:pStyle w:val="XMLCode"/>
      </w:pPr>
    </w:p>
    <w:p w14:paraId="5F78B1BF" w14:textId="77777777" w:rsidR="00C107D0" w:rsidRPr="000F7EEA" w:rsidRDefault="00C107D0" w:rsidP="00C107D0">
      <w:pPr>
        <w:pStyle w:val="XMLCode"/>
      </w:pPr>
      <w:r w:rsidRPr="000F7EEA">
        <w:t>&lt;connection_1d label=</w:t>
      </w:r>
      <w:r w:rsidR="00194316">
        <w:t>"</w:t>
      </w:r>
      <w:r w:rsidR="00885E47">
        <w:t>SPOT_LINE_</w:t>
      </w:r>
      <w:r w:rsidRPr="000F7EEA">
        <w:t>11000</w:t>
      </w:r>
      <w:r w:rsidR="00194316">
        <w:t>"</w:t>
      </w:r>
      <w:r w:rsidRPr="000F7EEA">
        <w:t>&gt;</w:t>
      </w:r>
    </w:p>
    <w:p w14:paraId="3447CD6B" w14:textId="77777777" w:rsidR="00C107D0" w:rsidRPr="000F7EEA" w:rsidRDefault="00C107D0" w:rsidP="00C107D0">
      <w:pPr>
        <w:pStyle w:val="XMLCode"/>
        <w:rPr>
          <w:b/>
          <w:color w:val="0070C0"/>
        </w:rPr>
      </w:pPr>
      <w:r w:rsidRPr="000F7EEA">
        <w:rPr>
          <w:b/>
          <w:color w:val="0070C0"/>
        </w:rPr>
        <w:t xml:space="preserve">     &lt;sequence_connection_0d spacing=</w:t>
      </w:r>
      <w:r w:rsidR="00194316">
        <w:rPr>
          <w:b/>
          <w:color w:val="0070C0"/>
        </w:rPr>
        <w:t>"</w:t>
      </w:r>
      <w:r w:rsidRPr="000F7EEA">
        <w:rPr>
          <w:b/>
          <w:color w:val="0070C0"/>
        </w:rPr>
        <w:t>30.0</w:t>
      </w:r>
      <w:r w:rsidR="00194316">
        <w:rPr>
          <w:b/>
          <w:color w:val="0070C0"/>
        </w:rPr>
        <w:t>"</w:t>
      </w:r>
      <w:r w:rsidRPr="000F7EEA">
        <w:rPr>
          <w:b/>
          <w:color w:val="0070C0"/>
        </w:rPr>
        <w:t xml:space="preserve"> margin=</w:t>
      </w:r>
      <w:r w:rsidR="00194316">
        <w:rPr>
          <w:b/>
          <w:color w:val="0070C0"/>
        </w:rPr>
        <w:t>"</w:t>
      </w:r>
      <w:r w:rsidRPr="000F7EEA">
        <w:rPr>
          <w:b/>
          <w:color w:val="0070C0"/>
        </w:rPr>
        <w:t>1.0</w:t>
      </w:r>
      <w:r w:rsidR="00194316">
        <w:rPr>
          <w:b/>
          <w:color w:val="0070C0"/>
        </w:rPr>
        <w:t>"</w:t>
      </w:r>
      <w:r w:rsidRPr="000F7EEA">
        <w:rPr>
          <w:b/>
          <w:color w:val="0070C0"/>
        </w:rPr>
        <w:t xml:space="preserve"> priority=</w:t>
      </w:r>
      <w:r w:rsidR="00194316">
        <w:rPr>
          <w:b/>
          <w:color w:val="0070C0"/>
        </w:rPr>
        <w:t>"</w:t>
      </w:r>
      <w:r w:rsidRPr="000F7EEA">
        <w:rPr>
          <w:b/>
          <w:color w:val="0070C0"/>
        </w:rPr>
        <w:t>spacing</w:t>
      </w:r>
      <w:r w:rsidR="00194316">
        <w:rPr>
          <w:b/>
          <w:color w:val="0070C0"/>
        </w:rPr>
        <w:t>"</w:t>
      </w:r>
      <w:r w:rsidRPr="000F7EEA">
        <w:rPr>
          <w:b/>
          <w:color w:val="0070C0"/>
        </w:rPr>
        <w:t>&gt;</w:t>
      </w:r>
    </w:p>
    <w:p w14:paraId="41A06454" w14:textId="77777777" w:rsidR="00C107D0" w:rsidRPr="000F7EEA" w:rsidRDefault="00C107D0" w:rsidP="00C107D0">
      <w:pPr>
        <w:pStyle w:val="XMLCode"/>
        <w:rPr>
          <w:b/>
          <w:color w:val="0070C0"/>
        </w:rPr>
      </w:pPr>
      <w:r w:rsidRPr="000F7EEA">
        <w:rPr>
          <w:b/>
          <w:color w:val="0070C0"/>
        </w:rPr>
        <w:t xml:space="preserve">          &lt;</w:t>
      </w:r>
      <w:proofErr w:type="spellStart"/>
      <w:r w:rsidRPr="000F7EEA">
        <w:rPr>
          <w:b/>
          <w:color w:val="0070C0"/>
        </w:rPr>
        <w:t>spotweld</w:t>
      </w:r>
      <w:proofErr w:type="spellEnd"/>
      <w:r w:rsidRPr="000F7EEA">
        <w:rPr>
          <w:b/>
          <w:color w:val="0070C0"/>
        </w:rPr>
        <w:t xml:space="preserve"> diameter=</w:t>
      </w:r>
      <w:r w:rsidR="00194316">
        <w:rPr>
          <w:b/>
          <w:color w:val="0070C0"/>
        </w:rPr>
        <w:t>"</w:t>
      </w:r>
      <w:r w:rsidRPr="000F7EEA">
        <w:rPr>
          <w:b/>
          <w:color w:val="0070C0"/>
        </w:rPr>
        <w:t>6</w:t>
      </w:r>
      <w:r w:rsidR="00194316">
        <w:rPr>
          <w:b/>
          <w:color w:val="0070C0"/>
        </w:rPr>
        <w:t>"</w:t>
      </w:r>
      <w:r w:rsidRPr="000F7EEA">
        <w:rPr>
          <w:b/>
          <w:color w:val="0070C0"/>
        </w:rPr>
        <w:t>/&gt;</w:t>
      </w:r>
    </w:p>
    <w:p w14:paraId="4135B7EB" w14:textId="77777777" w:rsidR="00C107D0" w:rsidRPr="000F7EEA" w:rsidRDefault="00C107D0" w:rsidP="00C107D0">
      <w:pPr>
        <w:pStyle w:val="XMLCode"/>
        <w:rPr>
          <w:b/>
          <w:color w:val="0070C0"/>
        </w:rPr>
      </w:pPr>
      <w:r w:rsidRPr="000F7EEA">
        <w:rPr>
          <w:b/>
          <w:color w:val="0070C0"/>
        </w:rPr>
        <w:t xml:space="preserve">     &lt;/sequence_connection_0d&gt; </w:t>
      </w:r>
    </w:p>
    <w:p w14:paraId="44DD7E33" w14:textId="77777777" w:rsidR="00C107D0" w:rsidRPr="000F7EEA" w:rsidRDefault="00C107D0" w:rsidP="00C107D0">
      <w:pPr>
        <w:pStyle w:val="XMLCode"/>
      </w:pPr>
      <w:r w:rsidRPr="000F7EEA">
        <w:t xml:space="preserve">     &lt;</w:t>
      </w:r>
      <w:proofErr w:type="spellStart"/>
      <w:r w:rsidRPr="000F7EEA">
        <w:t>loc_list</w:t>
      </w:r>
      <w:proofErr w:type="spellEnd"/>
      <w:r w:rsidRPr="000F7EEA">
        <w:t>&gt;</w:t>
      </w:r>
    </w:p>
    <w:p w14:paraId="003F3D7A" w14:textId="77777777" w:rsidR="00C107D0" w:rsidRPr="000F7EEA" w:rsidRDefault="00C107D0" w:rsidP="00C107D0">
      <w:pPr>
        <w:pStyle w:val="XMLCode"/>
      </w:pPr>
      <w:r w:rsidRPr="000F7EEA">
        <w:t xml:space="preserve">          ...</w:t>
      </w:r>
    </w:p>
    <w:p w14:paraId="152627B9" w14:textId="77777777" w:rsidR="00C107D0" w:rsidRDefault="00C107D0" w:rsidP="00C107D0">
      <w:pPr>
        <w:pStyle w:val="XMLCode"/>
      </w:pPr>
      <w:r w:rsidRPr="000F7EEA">
        <w:t xml:space="preserve">     &lt;/</w:t>
      </w:r>
      <w:proofErr w:type="spellStart"/>
      <w:r w:rsidRPr="000F7EEA">
        <w:t>loc_list</w:t>
      </w:r>
      <w:proofErr w:type="spellEnd"/>
      <w:r w:rsidRPr="000F7EEA">
        <w:t>&gt;</w:t>
      </w:r>
    </w:p>
    <w:p w14:paraId="73CE92BC" w14:textId="77777777" w:rsidR="00307532" w:rsidRPr="000F7EEA" w:rsidRDefault="00307532" w:rsidP="00307532">
      <w:pPr>
        <w:pStyle w:val="XMLCode"/>
      </w:pPr>
      <w:r>
        <w:tab/>
      </w:r>
      <w:r w:rsidRPr="000F7EEA">
        <w:t>&lt;appdata&gt;</w:t>
      </w:r>
    </w:p>
    <w:p w14:paraId="56E03D26" w14:textId="77777777" w:rsidR="00307532" w:rsidRPr="000F7EEA" w:rsidRDefault="00307532" w:rsidP="00307532">
      <w:pPr>
        <w:pStyle w:val="XMLCode"/>
      </w:pPr>
      <w:r w:rsidRPr="000F7EEA">
        <w:t xml:space="preserve">           ...</w:t>
      </w:r>
    </w:p>
    <w:p w14:paraId="7396BAC9" w14:textId="77777777" w:rsidR="00307532" w:rsidRPr="000F7EEA" w:rsidRDefault="00307532" w:rsidP="00307532">
      <w:pPr>
        <w:pStyle w:val="XMLCode"/>
      </w:pPr>
      <w:r w:rsidRPr="000F7EEA">
        <w:t xml:space="preserve">     &lt;/appdata&gt;</w:t>
      </w:r>
    </w:p>
    <w:p w14:paraId="7888A501" w14:textId="77777777" w:rsidR="00C107D0" w:rsidRPr="000F7EEA" w:rsidRDefault="00C107D0" w:rsidP="00C107D0">
      <w:pPr>
        <w:pStyle w:val="XMLCode"/>
      </w:pPr>
      <w:r w:rsidRPr="000F7EEA">
        <w:t>&lt;/connection_1d&gt;</w:t>
      </w:r>
    </w:p>
    <w:p w14:paraId="2D2F1E76" w14:textId="77777777" w:rsidR="00C107D0" w:rsidRPr="000F7EEA" w:rsidRDefault="00C107D0" w:rsidP="00C107D0">
      <w:pPr>
        <w:pStyle w:val="XMLCode"/>
      </w:pPr>
    </w:p>
    <w:p w14:paraId="03B05B87" w14:textId="77777777" w:rsidR="00C107D0" w:rsidRPr="00226A3F" w:rsidRDefault="00C107D0" w:rsidP="0091632D">
      <w:pPr>
        <w:keepNext/>
        <w:keepLines/>
        <w:rPr>
          <w:b/>
          <w:i/>
        </w:rPr>
      </w:pPr>
      <w:r w:rsidRPr="00226A3F">
        <w:t xml:space="preserve">XML specification of </w:t>
      </w:r>
      <w:r w:rsidRPr="00226A3F">
        <w:rPr>
          <w:rFonts w:ascii="Courier New" w:hAnsi="Courier New" w:cs="Courier New"/>
          <w:b/>
          <w:i/>
          <w:sz w:val="18"/>
          <w:szCs w:val="18"/>
        </w:rPr>
        <w:t>&lt;connection_1d</w:t>
      </w:r>
      <w:r w:rsidR="006A26DB">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00683218">
        <w:t xml:space="preserve">in case of </w:t>
      </w:r>
      <w:r w:rsidR="00683218" w:rsidRPr="00683218">
        <w:rPr>
          <w:rStyle w:val="elementdeftypeChar"/>
        </w:rPr>
        <w:t>&lt;sequence_connection_0d/&gt;</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410"/>
        <w:gridCol w:w="1554"/>
        <w:gridCol w:w="1134"/>
        <w:gridCol w:w="3394"/>
      </w:tblGrid>
      <w:tr w:rsidR="00C107D0" w:rsidRPr="000F7EEA" w14:paraId="26C27686" w14:textId="77777777" w:rsidTr="00A911A1">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1FB40889" w14:textId="77777777" w:rsidR="00C107D0" w:rsidRPr="00226A3F" w:rsidRDefault="00C107D0" w:rsidP="0091632D">
            <w:pPr>
              <w:keepNext/>
              <w:keepLines/>
              <w:suppressAutoHyphens/>
              <w:rPr>
                <w:rFonts w:cs="Calibri"/>
                <w:b/>
                <w:i/>
                <w:lang w:eastAsia="zh-CN"/>
              </w:rPr>
            </w:pPr>
            <w:r w:rsidRPr="00226A3F">
              <w:rPr>
                <w:b/>
                <w:i/>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58B835FA" w14:textId="77777777" w:rsidR="00C107D0" w:rsidRPr="00226A3F" w:rsidRDefault="00C107D0" w:rsidP="0091632D">
            <w:pPr>
              <w:keepNext/>
              <w:keepLines/>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2DFB993B" w14:textId="77777777" w:rsidR="00C107D0" w:rsidRPr="00226A3F" w:rsidRDefault="003C5489" w:rsidP="0091632D">
            <w:pPr>
              <w:keepNext/>
              <w:keepLines/>
              <w:suppressAutoHyphens/>
              <w:rPr>
                <w:rFonts w:cs="Calibri"/>
                <w:b/>
                <w:i/>
                <w:lang w:eastAsia="zh-CN"/>
              </w:rPr>
            </w:pPr>
            <w:r>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8322502" w14:textId="77777777" w:rsidR="00C107D0" w:rsidRPr="00226A3F" w:rsidRDefault="009B79C9" w:rsidP="0091632D">
            <w:pPr>
              <w:keepNext/>
              <w:keepLines/>
              <w:suppressAutoHyphens/>
              <w:rPr>
                <w:rFonts w:cs="Calibri"/>
                <w:lang w:eastAsia="zh-CN"/>
              </w:rPr>
            </w:pPr>
            <w:r w:rsidRPr="00A20C5C">
              <w:rPr>
                <w:b/>
                <w:i/>
              </w:rPr>
              <w:t>Constraint</w:t>
            </w:r>
            <w:r>
              <w:rPr>
                <w:b/>
                <w:i/>
              </w:rPr>
              <w:t xml:space="preserve"> / Remarks</w:t>
            </w:r>
          </w:p>
        </w:tc>
      </w:tr>
      <w:tr w:rsidR="0091632D" w:rsidRPr="000F7EEA" w14:paraId="44358081" w14:textId="77777777" w:rsidTr="00A911A1">
        <w:trPr>
          <w:jc w:val="center"/>
        </w:trPr>
        <w:tc>
          <w:tcPr>
            <w:tcW w:w="2410" w:type="dxa"/>
            <w:tcBorders>
              <w:top w:val="dotted" w:sz="4" w:space="0" w:color="000000"/>
              <w:left w:val="single" w:sz="8" w:space="0" w:color="000000"/>
              <w:bottom w:val="single" w:sz="4" w:space="0" w:color="auto"/>
              <w:right w:val="nil"/>
            </w:tcBorders>
            <w:vAlign w:val="bottom"/>
            <w:hideMark/>
          </w:tcPr>
          <w:p w14:paraId="0D49C062" w14:textId="77777777" w:rsidR="0091632D" w:rsidRPr="00226A3F" w:rsidRDefault="0091632D" w:rsidP="0091632D">
            <w:pPr>
              <w:keepNext/>
              <w:keepLines/>
              <w:suppressAutoHyphens/>
              <w:rPr>
                <w:rFonts w:cs="Calibri"/>
                <w:sz w:val="20"/>
                <w:szCs w:val="20"/>
                <w:lang w:eastAsia="zh-CN"/>
              </w:rPr>
            </w:pPr>
            <w:r w:rsidRPr="00226A3F">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616630F0" w14:textId="77777777" w:rsidR="0091632D" w:rsidRPr="00226A3F" w:rsidRDefault="0091632D" w:rsidP="0091632D">
            <w:pPr>
              <w:keepNext/>
              <w:keepLines/>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28705004" w14:textId="77777777" w:rsidR="0091632D" w:rsidRPr="00226A3F" w:rsidRDefault="0091632D" w:rsidP="0091632D">
            <w:pPr>
              <w:keepNext/>
              <w:keepLines/>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77BA6159" w14:textId="77777777" w:rsidR="0091632D" w:rsidRPr="00226A3F" w:rsidRDefault="0091632D" w:rsidP="0091632D">
            <w:pPr>
              <w:keepNext/>
              <w:keepLines/>
              <w:suppressAutoHyphens/>
              <w:rPr>
                <w:rFonts w:cs="Calibri"/>
                <w:lang w:eastAsia="zh-CN"/>
              </w:rPr>
            </w:pPr>
            <w:r w:rsidRPr="00226A3F">
              <w:rPr>
                <w:sz w:val="20"/>
                <w:szCs w:val="20"/>
              </w:rPr>
              <w:t>-</w:t>
            </w:r>
          </w:p>
        </w:tc>
      </w:tr>
      <w:tr w:rsidR="0091632D" w:rsidRPr="000F7EEA" w14:paraId="1C969BF9"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538FA15D" w14:textId="77777777" w:rsidR="0091632D" w:rsidRPr="00226A3F" w:rsidRDefault="0091632D" w:rsidP="0091632D">
            <w:pPr>
              <w:keepNext/>
              <w:keepLines/>
              <w:suppressAutoHyphens/>
              <w:rPr>
                <w:rFonts w:cs="Calibri"/>
                <w:sz w:val="20"/>
                <w:szCs w:val="20"/>
                <w:lang w:eastAsia="zh-CN"/>
              </w:rPr>
            </w:pPr>
            <w:proofErr w:type="spellStart"/>
            <w:r w:rsidRPr="00226A3F">
              <w:rPr>
                <w:sz w:val="20"/>
                <w:szCs w:val="20"/>
              </w:rPr>
              <w:t>loc_list</w:t>
            </w:r>
            <w:proofErr w:type="spellEnd"/>
          </w:p>
        </w:tc>
        <w:tc>
          <w:tcPr>
            <w:tcW w:w="1554" w:type="dxa"/>
            <w:tcBorders>
              <w:top w:val="single" w:sz="4" w:space="0" w:color="auto"/>
              <w:left w:val="single" w:sz="4" w:space="0" w:color="auto"/>
              <w:bottom w:val="single" w:sz="4" w:space="0" w:color="auto"/>
              <w:right w:val="single" w:sz="4" w:space="0" w:color="auto"/>
            </w:tcBorders>
            <w:vAlign w:val="bottom"/>
            <w:hideMark/>
          </w:tcPr>
          <w:p w14:paraId="482E5815" w14:textId="77777777" w:rsidR="0091632D" w:rsidRPr="00226A3F" w:rsidRDefault="0091632D" w:rsidP="0091632D">
            <w:pPr>
              <w:keepNext/>
              <w:keepLines/>
              <w:suppressAutoHyphens/>
              <w:rPr>
                <w:rFonts w:cs="Calibri"/>
                <w:sz w:val="20"/>
                <w:szCs w:val="20"/>
                <w:lang w:eastAsia="zh-CN"/>
              </w:rPr>
            </w:pPr>
            <w:r w:rsidRPr="00226A3F">
              <w:rPr>
                <w:sz w:val="20"/>
                <w:szCs w:val="20"/>
              </w:rPr>
              <w:t>1</w:t>
            </w:r>
            <w:r w:rsidR="00341FEE">
              <w:rPr>
                <w:sz w:val="20"/>
                <w:szCs w:val="20"/>
              </w:rPr>
              <w:t>-*</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4F5FBAA" w14:textId="77777777" w:rsidR="0091632D" w:rsidRPr="00226A3F" w:rsidRDefault="0091632D" w:rsidP="0091632D">
            <w:pPr>
              <w:keepNext/>
              <w:keepLines/>
              <w:suppressAutoHyphens/>
              <w:rPr>
                <w:rFonts w:cs="Calibri"/>
                <w:sz w:val="20"/>
                <w:szCs w:val="20"/>
                <w:lang w:eastAsia="zh-CN"/>
              </w:rPr>
            </w:pPr>
            <w:r w:rsidRPr="00226A3F">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5BC48106" w14:textId="412D1FDC" w:rsidR="0091632D" w:rsidRPr="00226A3F" w:rsidRDefault="007A5977" w:rsidP="0091632D">
            <w:pPr>
              <w:keepNext/>
              <w:keepLines/>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004854">
              <w:rPr>
                <w:sz w:val="20"/>
                <w:szCs w:val="20"/>
              </w:rPr>
              <w:t>8.1.2</w:t>
            </w:r>
            <w:r>
              <w:rPr>
                <w:sz w:val="20"/>
                <w:szCs w:val="20"/>
              </w:rPr>
              <w:fldChar w:fldCharType="end"/>
            </w:r>
            <w:r>
              <w:rPr>
                <w:sz w:val="20"/>
                <w:szCs w:val="20"/>
              </w:rPr>
              <w:t xml:space="preserve"> </w:t>
            </w:r>
            <w:proofErr w:type="spellStart"/>
            <w:r>
              <w:rPr>
                <w:sz w:val="20"/>
                <w:szCs w:val="20"/>
              </w:rPr>
              <w:t>loc_list</w:t>
            </w:r>
            <w:proofErr w:type="spellEnd"/>
          </w:p>
        </w:tc>
      </w:tr>
      <w:tr w:rsidR="0091632D" w:rsidRPr="000F7EEA" w14:paraId="78E955F1"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58EA5C4C" w14:textId="77777777" w:rsidR="0091632D" w:rsidRPr="00226A3F" w:rsidRDefault="00B903D1" w:rsidP="0091632D">
            <w:pPr>
              <w:keepNext/>
              <w:keepLines/>
              <w:suppressAutoHyphens/>
              <w:rPr>
                <w:rFonts w:cs="Calibri"/>
                <w:sz w:val="20"/>
                <w:szCs w:val="20"/>
                <w:lang w:eastAsia="zh-CN"/>
              </w:rPr>
            </w:pPr>
            <w:r>
              <w:rPr>
                <w:sz w:val="20"/>
                <w:szCs w:val="20"/>
              </w:rPr>
              <w:t>a</w:t>
            </w:r>
            <w:r w:rsidRPr="00226A3F">
              <w:rPr>
                <w:sz w:val="20"/>
                <w:szCs w:val="20"/>
              </w:rPr>
              <w:t>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31E3BC55" w14:textId="77777777" w:rsidR="0091632D" w:rsidRPr="00226A3F" w:rsidRDefault="0091632D" w:rsidP="0091632D">
            <w:pPr>
              <w:keepNext/>
              <w:keepLines/>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08BCD1DD" w14:textId="77777777" w:rsidR="0091632D" w:rsidRPr="00226A3F" w:rsidRDefault="0091632D" w:rsidP="0091632D">
            <w:pPr>
              <w:keepNext/>
              <w:keepLines/>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4ECBBB9D" w14:textId="77777777" w:rsidR="0091632D" w:rsidRPr="00226A3F" w:rsidRDefault="0091632D" w:rsidP="0091632D">
            <w:pPr>
              <w:keepNext/>
              <w:keepLines/>
              <w:suppressAutoHyphens/>
              <w:rPr>
                <w:rFonts w:cs="Calibri"/>
                <w:lang w:eastAsia="zh-CN"/>
              </w:rPr>
            </w:pPr>
            <w:r w:rsidRPr="00226A3F">
              <w:rPr>
                <w:sz w:val="20"/>
                <w:szCs w:val="20"/>
              </w:rPr>
              <w:t>-</w:t>
            </w:r>
          </w:p>
        </w:tc>
      </w:tr>
      <w:tr w:rsidR="00F831AA" w:rsidRPr="000F7EEA" w14:paraId="39EAE301"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2A92EB93" w14:textId="77777777" w:rsidR="00F831AA" w:rsidRPr="00226A3F" w:rsidRDefault="00F831AA" w:rsidP="0091632D">
            <w:pPr>
              <w:keepNext/>
              <w:keepLines/>
              <w:suppressAutoHyphens/>
              <w:rPr>
                <w:sz w:val="20"/>
                <w:szCs w:val="20"/>
              </w:rPr>
            </w:pPr>
            <w:proofErr w:type="spellStart"/>
            <w:r>
              <w:rPr>
                <w:sz w:val="20"/>
                <w:szCs w:val="20"/>
              </w:rPr>
              <w:t>femdata</w:t>
            </w:r>
            <w:proofErr w:type="spellEnd"/>
          </w:p>
        </w:tc>
        <w:tc>
          <w:tcPr>
            <w:tcW w:w="1554" w:type="dxa"/>
            <w:tcBorders>
              <w:top w:val="single" w:sz="4" w:space="0" w:color="auto"/>
              <w:left w:val="single" w:sz="4" w:space="0" w:color="auto"/>
              <w:bottom w:val="single" w:sz="4" w:space="0" w:color="auto"/>
              <w:right w:val="single" w:sz="4" w:space="0" w:color="auto"/>
            </w:tcBorders>
            <w:vAlign w:val="bottom"/>
          </w:tcPr>
          <w:p w14:paraId="616424F7" w14:textId="77777777" w:rsidR="00F831AA" w:rsidDel="009050D3" w:rsidRDefault="00F831AA" w:rsidP="0091632D">
            <w:pPr>
              <w:keepNext/>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59EB0B45" w14:textId="77777777" w:rsidR="00F831AA" w:rsidRPr="00226A3F" w:rsidRDefault="00F831AA" w:rsidP="0091632D">
            <w:pPr>
              <w:keepNext/>
              <w:keepLines/>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291C335B" w14:textId="77777777" w:rsidR="00F831AA" w:rsidRPr="00226A3F" w:rsidRDefault="00F831AA" w:rsidP="0091632D">
            <w:pPr>
              <w:keepNext/>
              <w:keepLines/>
              <w:suppressAutoHyphens/>
              <w:rPr>
                <w:sz w:val="20"/>
                <w:szCs w:val="20"/>
              </w:rPr>
            </w:pPr>
            <w:r>
              <w:rPr>
                <w:sz w:val="20"/>
                <w:szCs w:val="20"/>
              </w:rPr>
              <w:t>-</w:t>
            </w:r>
          </w:p>
        </w:tc>
      </w:tr>
      <w:tr w:rsidR="0091632D" w:rsidRPr="000F7EEA" w14:paraId="7B35354D"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tcPr>
          <w:p w14:paraId="03137901" w14:textId="77777777" w:rsidR="0091632D" w:rsidRPr="00226A3F" w:rsidRDefault="0091632D" w:rsidP="0091632D">
            <w:pPr>
              <w:keepNext/>
              <w:keepLines/>
              <w:suppressAutoHyphens/>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4" w:type="dxa"/>
            <w:tcBorders>
              <w:top w:val="single" w:sz="4" w:space="0" w:color="auto"/>
              <w:left w:val="single" w:sz="4" w:space="0" w:color="auto"/>
              <w:bottom w:val="single" w:sz="4" w:space="0" w:color="auto"/>
              <w:right w:val="single" w:sz="4" w:space="0" w:color="auto"/>
            </w:tcBorders>
          </w:tcPr>
          <w:p w14:paraId="1D15D476" w14:textId="77777777" w:rsidR="0091632D" w:rsidRPr="00226A3F" w:rsidRDefault="0091632D" w:rsidP="0091632D">
            <w:pPr>
              <w:keepNext/>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69847614" w14:textId="77777777" w:rsidR="0091632D" w:rsidRPr="00226A3F" w:rsidRDefault="0091632D" w:rsidP="0091632D">
            <w:pPr>
              <w:keepNext/>
              <w:keepLines/>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19B2CB7D" w14:textId="6253DA6F" w:rsidR="0091632D" w:rsidRPr="00226A3F" w:rsidRDefault="0091632D" w:rsidP="0091632D">
            <w:pPr>
              <w:keepNext/>
              <w:keepLines/>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004854">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ins w:id="3604" w:author="Dr. Carsten Franke" w:date="2020-03-09T14:39:00Z">
              <w:r w:rsidR="00004854" w:rsidRPr="00004854">
                <w:rPr>
                  <w:sz w:val="20"/>
                  <w:szCs w:val="20"/>
                </w:rPr>
                <w:t xml:space="preserve">Custom Attributes </w:t>
              </w:r>
              <w:r w:rsidR="00004854" w:rsidRPr="007331A4">
                <w:t>list</w:t>
              </w:r>
            </w:ins>
            <w:del w:id="3605" w:author="Dr. Carsten Franke" w:date="2020-03-09T14:39:00Z">
              <w:r w:rsidR="007E2D34" w:rsidRPr="007E2D34" w:rsidDel="00004854">
                <w:rPr>
                  <w:sz w:val="20"/>
                  <w:szCs w:val="20"/>
                </w:rPr>
                <w:delText xml:space="preserve">Custom Attributes </w:delText>
              </w:r>
              <w:r w:rsidR="007E2D34" w:rsidRPr="007331A4" w:rsidDel="00004854">
                <w:delText>list</w:delText>
              </w:r>
            </w:del>
            <w:r w:rsidRPr="003D0E42">
              <w:rPr>
                <w:rFonts w:cs="Calibri"/>
                <w:sz w:val="20"/>
                <w:szCs w:val="20"/>
                <w:lang w:eastAsia="en-GB"/>
              </w:rPr>
              <w:fldChar w:fldCharType="end"/>
            </w:r>
          </w:p>
        </w:tc>
      </w:tr>
    </w:tbl>
    <w:p w14:paraId="434AC255" w14:textId="528EE8BC" w:rsidR="00C107D0" w:rsidRPr="00226A3F" w:rsidRDefault="00683218" w:rsidP="00683218">
      <w:pPr>
        <w:pStyle w:val="Beschriftung"/>
        <w:spacing w:before="120"/>
      </w:pPr>
      <w:bookmarkStart w:id="3606" w:name="_Toc3566535"/>
      <w:bookmarkStart w:id="3607" w:name="_Toc27753906"/>
      <w:r>
        <w:t xml:space="preserve">Table </w:t>
      </w:r>
      <w:ins w:id="3608" w:author="Dr. Carsten Franke" w:date="2020-03-09T16:02:00Z">
        <w:r w:rsidR="001D2A94">
          <w:fldChar w:fldCharType="begin"/>
        </w:r>
        <w:r w:rsidR="001D2A94">
          <w:instrText xml:space="preserve"> SEQ Table \* ARABIC </w:instrText>
        </w:r>
      </w:ins>
      <w:r w:rsidR="001D2A94">
        <w:fldChar w:fldCharType="separate"/>
      </w:r>
      <w:ins w:id="3609" w:author="Dr. Carsten Franke" w:date="2020-03-09T16:02:00Z">
        <w:r w:rsidR="001D2A94">
          <w:rPr>
            <w:noProof/>
          </w:rPr>
          <w:t>133</w:t>
        </w:r>
        <w:r w:rsidR="001D2A94">
          <w:fldChar w:fldCharType="end"/>
        </w:r>
      </w:ins>
      <w:del w:id="3610" w:author="Dr. Carsten Franke" w:date="2020-03-09T16:02:00Z">
        <w:r w:rsidDel="001D2A94">
          <w:fldChar w:fldCharType="begin"/>
        </w:r>
        <w:r w:rsidDel="001D2A94">
          <w:delInstrText xml:space="preserve"> SEQ Table \* ARABIC </w:delInstrText>
        </w:r>
        <w:r w:rsidDel="001D2A94">
          <w:fldChar w:fldCharType="separate"/>
        </w:r>
      </w:del>
      <w:del w:id="3611" w:author="Dr. Carsten Franke" w:date="2020-03-09T14:39:00Z">
        <w:r w:rsidR="007E2D34" w:rsidDel="00004854">
          <w:rPr>
            <w:noProof/>
          </w:rPr>
          <w:delText>131</w:delText>
        </w:r>
      </w:del>
      <w:del w:id="3612" w:author="Dr. Carsten Franke" w:date="2020-03-09T16:02:00Z">
        <w:r w:rsidDel="001D2A94">
          <w:fldChar w:fldCharType="end"/>
        </w:r>
      </w:del>
      <w:r>
        <w:t xml:space="preserve">: </w:t>
      </w:r>
      <w:r w:rsidR="006A26DB">
        <w:t xml:space="preserve">Nested elements of </w:t>
      </w:r>
      <w:r w:rsidR="006A26DB" w:rsidRPr="004B1D32">
        <w:rPr>
          <w:rStyle w:val="elementdeftypeChar"/>
          <w:b/>
        </w:rPr>
        <w:t>&lt;connection_1d/&gt;</w:t>
      </w:r>
      <w:r w:rsidR="006A26DB">
        <w:t xml:space="preserve"> for </w:t>
      </w:r>
      <w:r w:rsidR="006A26DB" w:rsidRPr="006A26DB">
        <w:rPr>
          <w:rStyle w:val="elementdeftypeChar"/>
          <w:b/>
        </w:rPr>
        <w:t>&lt;sequence_conne</w:t>
      </w:r>
      <w:r w:rsidR="00C24646">
        <w:rPr>
          <w:rStyle w:val="elementdeftypeChar"/>
          <w:b/>
        </w:rPr>
        <w:t>c</w:t>
      </w:r>
      <w:r w:rsidR="006A26DB" w:rsidRPr="006A26DB">
        <w:rPr>
          <w:rStyle w:val="elementdeftypeChar"/>
          <w:b/>
        </w:rPr>
        <w:t>tion_0d/&gt;</w:t>
      </w:r>
      <w:bookmarkEnd w:id="3606"/>
      <w:bookmarkEnd w:id="3607"/>
    </w:p>
    <w:p w14:paraId="260E1E5B" w14:textId="77777777" w:rsidR="00C107D0" w:rsidRPr="00226A3F" w:rsidRDefault="00C107D0" w:rsidP="00683218">
      <w:pPr>
        <w:keepNext/>
        <w:jc w:val="both"/>
      </w:pPr>
      <w:r w:rsidRPr="00226A3F">
        <w:t xml:space="preserve">The XML definition of a </w:t>
      </w:r>
      <w:r w:rsidR="00683218">
        <w:rPr>
          <w:rFonts w:ascii="Courier New" w:hAnsi="Courier New" w:cs="Courier New"/>
          <w:i/>
          <w:sz w:val="18"/>
          <w:szCs w:val="22"/>
        </w:rPr>
        <w:t>&lt;s</w:t>
      </w:r>
      <w:r w:rsidRPr="00226A3F">
        <w:rPr>
          <w:rFonts w:ascii="Courier New" w:hAnsi="Courier New" w:cs="Courier New"/>
          <w:i/>
          <w:sz w:val="18"/>
          <w:szCs w:val="22"/>
        </w:rPr>
        <w:t>equence_connection_0d</w:t>
      </w:r>
      <w:r w:rsidR="00683218">
        <w:rPr>
          <w:rFonts w:ascii="Courier New" w:hAnsi="Courier New" w:cs="Courier New"/>
          <w:i/>
          <w:sz w:val="18"/>
          <w:szCs w:val="22"/>
        </w:rPr>
        <w:t>/&gt;</w:t>
      </w:r>
      <w:r w:rsidRPr="00226A3F">
        <w:rPr>
          <w:rFonts w:ascii="Courier New" w:hAnsi="Courier New" w:cs="Courier New"/>
          <w:i/>
          <w:sz w:val="18"/>
          <w:szCs w:val="22"/>
        </w:rPr>
        <w:t xml:space="preserve"> </w:t>
      </w:r>
      <w:r w:rsidRPr="00226A3F">
        <w:t>may contain any of the following 0d connection types: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C107D0" w:rsidRPr="00226A3F" w14:paraId="7A6C2051" w14:textId="77777777" w:rsidTr="0091632D">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6AF5CFB" w14:textId="77777777" w:rsidR="00C107D0" w:rsidRPr="00226A3F" w:rsidRDefault="00C107D0" w:rsidP="0088515B">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08ECD72" w14:textId="77777777" w:rsidR="00C107D0" w:rsidRPr="00226A3F" w:rsidRDefault="00C107D0" w:rsidP="0088515B">
            <w:pPr>
              <w:keepNext/>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6C5419" w14:textId="77777777" w:rsidR="00C107D0" w:rsidRPr="00226A3F" w:rsidRDefault="003C5489" w:rsidP="0088515B">
            <w:pPr>
              <w:keepNext/>
              <w:rPr>
                <w:b/>
                <w:i/>
              </w:rPr>
            </w:pPr>
            <w:r>
              <w:rPr>
                <w:b/>
                <w:i/>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3E31A13" w14:textId="77777777" w:rsidR="00C107D0" w:rsidRPr="00226A3F" w:rsidRDefault="00C107D0" w:rsidP="0088515B">
            <w:pPr>
              <w:keepNext/>
              <w:rPr>
                <w:b/>
                <w:i/>
              </w:rPr>
            </w:pPr>
            <w:r w:rsidRPr="00226A3F">
              <w:rPr>
                <w:b/>
                <w:i/>
              </w:rPr>
              <w:t>Constraint</w:t>
            </w:r>
          </w:p>
        </w:tc>
      </w:tr>
      <w:tr w:rsidR="00C107D0" w:rsidRPr="00226A3F" w14:paraId="29547121" w14:textId="77777777" w:rsidTr="0091632D">
        <w:trPr>
          <w:jc w:val="center"/>
        </w:trPr>
        <w:tc>
          <w:tcPr>
            <w:tcW w:w="2395" w:type="dxa"/>
            <w:shd w:val="clear" w:color="auto" w:fill="auto"/>
            <w:vAlign w:val="bottom"/>
          </w:tcPr>
          <w:p w14:paraId="2120C654" w14:textId="77777777" w:rsidR="00C107D0" w:rsidRPr="00226A3F" w:rsidRDefault="00BE6A48" w:rsidP="0088515B">
            <w:pPr>
              <w:rPr>
                <w:sz w:val="20"/>
                <w:szCs w:val="20"/>
              </w:rPr>
            </w:pPr>
            <w:proofErr w:type="spellStart"/>
            <w:r>
              <w:rPr>
                <w:sz w:val="20"/>
                <w:szCs w:val="20"/>
              </w:rPr>
              <w:t>s</w:t>
            </w:r>
            <w:r w:rsidR="00C107D0" w:rsidRPr="00226A3F">
              <w:rPr>
                <w:sz w:val="20"/>
                <w:szCs w:val="20"/>
              </w:rPr>
              <w:t>potweld</w:t>
            </w:r>
            <w:proofErr w:type="spellEnd"/>
          </w:p>
        </w:tc>
        <w:tc>
          <w:tcPr>
            <w:tcW w:w="1701" w:type="dxa"/>
            <w:shd w:val="clear" w:color="auto" w:fill="auto"/>
            <w:vAlign w:val="bottom"/>
          </w:tcPr>
          <w:p w14:paraId="01654495" w14:textId="77777777" w:rsidR="00C107D0" w:rsidRPr="00226A3F" w:rsidRDefault="00C107D0" w:rsidP="0088515B">
            <w:pPr>
              <w:rPr>
                <w:sz w:val="20"/>
                <w:szCs w:val="20"/>
              </w:rPr>
            </w:pPr>
            <w:r w:rsidRPr="00226A3F">
              <w:rPr>
                <w:sz w:val="20"/>
                <w:szCs w:val="20"/>
              </w:rPr>
              <w:t>1</w:t>
            </w:r>
          </w:p>
        </w:tc>
        <w:tc>
          <w:tcPr>
            <w:tcW w:w="1275" w:type="dxa"/>
            <w:shd w:val="clear" w:color="auto" w:fill="auto"/>
            <w:vAlign w:val="bottom"/>
          </w:tcPr>
          <w:p w14:paraId="2504C738" w14:textId="77777777" w:rsidR="00C107D0" w:rsidRPr="00226A3F" w:rsidRDefault="00C107D0" w:rsidP="0088515B">
            <w:pPr>
              <w:rPr>
                <w:sz w:val="20"/>
                <w:szCs w:val="20"/>
              </w:rPr>
            </w:pPr>
            <w:r w:rsidRPr="00226A3F">
              <w:rPr>
                <w:sz w:val="20"/>
                <w:szCs w:val="20"/>
              </w:rPr>
              <w:t>Optional</w:t>
            </w:r>
          </w:p>
        </w:tc>
        <w:tc>
          <w:tcPr>
            <w:tcW w:w="3101" w:type="dxa"/>
            <w:shd w:val="clear" w:color="auto" w:fill="auto"/>
            <w:vAlign w:val="bottom"/>
          </w:tcPr>
          <w:p w14:paraId="435B86F0" w14:textId="77777777" w:rsidR="00C107D0" w:rsidRPr="00226A3F" w:rsidRDefault="00C107D0" w:rsidP="0088515B">
            <w:pPr>
              <w:rPr>
                <w:sz w:val="20"/>
                <w:szCs w:val="20"/>
              </w:rPr>
            </w:pPr>
            <w:r w:rsidRPr="00226A3F">
              <w:rPr>
                <w:sz w:val="20"/>
                <w:szCs w:val="20"/>
              </w:rPr>
              <w:t>-</w:t>
            </w:r>
          </w:p>
        </w:tc>
      </w:tr>
      <w:tr w:rsidR="00C107D0" w:rsidRPr="00226A3F" w14:paraId="5236CBA8" w14:textId="77777777" w:rsidTr="0091632D">
        <w:trPr>
          <w:jc w:val="center"/>
        </w:trPr>
        <w:tc>
          <w:tcPr>
            <w:tcW w:w="2395" w:type="dxa"/>
            <w:shd w:val="clear" w:color="auto" w:fill="auto"/>
            <w:vAlign w:val="bottom"/>
          </w:tcPr>
          <w:p w14:paraId="2784C92B" w14:textId="77777777" w:rsidR="00C107D0" w:rsidRPr="00226A3F" w:rsidRDefault="00BE6A48" w:rsidP="0088515B">
            <w:pPr>
              <w:rPr>
                <w:sz w:val="20"/>
                <w:szCs w:val="20"/>
              </w:rPr>
            </w:pPr>
            <w:r>
              <w:rPr>
                <w:sz w:val="20"/>
                <w:szCs w:val="20"/>
              </w:rPr>
              <w:t>g</w:t>
            </w:r>
            <w:r w:rsidR="00C107D0" w:rsidRPr="00226A3F">
              <w:rPr>
                <w:sz w:val="20"/>
                <w:szCs w:val="20"/>
              </w:rPr>
              <w:t>umdrop</w:t>
            </w:r>
          </w:p>
        </w:tc>
        <w:tc>
          <w:tcPr>
            <w:tcW w:w="1701" w:type="dxa"/>
            <w:shd w:val="clear" w:color="auto" w:fill="auto"/>
            <w:vAlign w:val="bottom"/>
          </w:tcPr>
          <w:p w14:paraId="2C2649B8" w14:textId="77777777" w:rsidR="00C107D0" w:rsidRPr="00226A3F" w:rsidRDefault="00C107D0" w:rsidP="0088515B">
            <w:pPr>
              <w:rPr>
                <w:sz w:val="20"/>
                <w:szCs w:val="20"/>
              </w:rPr>
            </w:pPr>
            <w:r w:rsidRPr="00226A3F">
              <w:rPr>
                <w:sz w:val="20"/>
                <w:szCs w:val="20"/>
              </w:rPr>
              <w:t>1</w:t>
            </w:r>
          </w:p>
        </w:tc>
        <w:tc>
          <w:tcPr>
            <w:tcW w:w="1275" w:type="dxa"/>
            <w:shd w:val="clear" w:color="auto" w:fill="auto"/>
            <w:vAlign w:val="bottom"/>
          </w:tcPr>
          <w:p w14:paraId="53E6DC2D" w14:textId="77777777" w:rsidR="00C107D0" w:rsidRPr="00226A3F" w:rsidRDefault="00C107D0" w:rsidP="0088515B">
            <w:pPr>
              <w:rPr>
                <w:sz w:val="20"/>
                <w:szCs w:val="20"/>
              </w:rPr>
            </w:pPr>
            <w:r w:rsidRPr="00226A3F">
              <w:rPr>
                <w:sz w:val="20"/>
                <w:szCs w:val="20"/>
              </w:rPr>
              <w:t>Optional</w:t>
            </w:r>
          </w:p>
        </w:tc>
        <w:tc>
          <w:tcPr>
            <w:tcW w:w="3101" w:type="dxa"/>
            <w:shd w:val="clear" w:color="auto" w:fill="auto"/>
            <w:vAlign w:val="bottom"/>
          </w:tcPr>
          <w:p w14:paraId="5A999D5C" w14:textId="77777777" w:rsidR="00C107D0" w:rsidRPr="00226A3F" w:rsidRDefault="00C107D0" w:rsidP="00683218">
            <w:pPr>
              <w:keepNext/>
              <w:rPr>
                <w:sz w:val="20"/>
                <w:szCs w:val="20"/>
              </w:rPr>
            </w:pPr>
            <w:r w:rsidRPr="00226A3F">
              <w:rPr>
                <w:sz w:val="20"/>
                <w:szCs w:val="20"/>
              </w:rPr>
              <w:t>-</w:t>
            </w:r>
          </w:p>
        </w:tc>
      </w:tr>
    </w:tbl>
    <w:p w14:paraId="1B2FC1D4" w14:textId="3DDF6C2F" w:rsidR="000E64EA" w:rsidRDefault="00683218" w:rsidP="00683218">
      <w:pPr>
        <w:pStyle w:val="Beschriftung"/>
        <w:spacing w:before="120"/>
      </w:pPr>
      <w:bookmarkStart w:id="3613" w:name="_Toc3566536"/>
      <w:bookmarkStart w:id="3614" w:name="_Toc27753907"/>
      <w:r>
        <w:t xml:space="preserve">Table </w:t>
      </w:r>
      <w:ins w:id="3615" w:author="Dr. Carsten Franke" w:date="2020-03-09T16:02:00Z">
        <w:r w:rsidR="001D2A94">
          <w:fldChar w:fldCharType="begin"/>
        </w:r>
        <w:r w:rsidR="001D2A94">
          <w:instrText xml:space="preserve"> SEQ Table \* ARABIC </w:instrText>
        </w:r>
      </w:ins>
      <w:r w:rsidR="001D2A94">
        <w:fldChar w:fldCharType="separate"/>
      </w:r>
      <w:ins w:id="3616" w:author="Dr. Carsten Franke" w:date="2020-03-09T16:02:00Z">
        <w:r w:rsidR="001D2A94">
          <w:rPr>
            <w:noProof/>
          </w:rPr>
          <w:t>134</w:t>
        </w:r>
        <w:r w:rsidR="001D2A94">
          <w:fldChar w:fldCharType="end"/>
        </w:r>
      </w:ins>
      <w:del w:id="3617" w:author="Dr. Carsten Franke" w:date="2020-03-09T16:02:00Z">
        <w:r w:rsidDel="001D2A94">
          <w:fldChar w:fldCharType="begin"/>
        </w:r>
        <w:r w:rsidDel="001D2A94">
          <w:delInstrText xml:space="preserve"> SEQ Table \* ARABIC </w:delInstrText>
        </w:r>
        <w:r w:rsidDel="001D2A94">
          <w:fldChar w:fldCharType="separate"/>
        </w:r>
      </w:del>
      <w:del w:id="3618" w:author="Dr. Carsten Franke" w:date="2020-03-09T14:39:00Z">
        <w:r w:rsidR="007E2D34" w:rsidDel="00004854">
          <w:rPr>
            <w:noProof/>
          </w:rPr>
          <w:delText>132</w:delText>
        </w:r>
      </w:del>
      <w:del w:id="3619" w:author="Dr. Carsten Franke" w:date="2020-03-09T16:02:00Z">
        <w:r w:rsidDel="001D2A94">
          <w:fldChar w:fldCharType="end"/>
        </w:r>
      </w:del>
      <w:r>
        <w:t xml:space="preserve">: Nested elements of </w:t>
      </w:r>
      <w:r w:rsidR="004937B3">
        <w:rPr>
          <w:rStyle w:val="elementdeftypeChar"/>
          <w:b/>
        </w:rPr>
        <w:t>&lt;sequence_connection_0d</w:t>
      </w:r>
      <w:r w:rsidRPr="00683218">
        <w:rPr>
          <w:rStyle w:val="elementdeftypeChar"/>
          <w:b/>
        </w:rPr>
        <w:t>/&gt;</w:t>
      </w:r>
      <w:bookmarkEnd w:id="3613"/>
      <w:bookmarkEnd w:id="3614"/>
    </w:p>
    <w:p w14:paraId="122B94AC" w14:textId="77777777" w:rsidR="00C107D0" w:rsidRPr="00226A3F" w:rsidRDefault="00C107D0" w:rsidP="00F72843">
      <w:pPr>
        <w:spacing w:before="120"/>
        <w:jc w:val="both"/>
      </w:pPr>
      <w:r w:rsidRPr="00CC7A7B">
        <w:rPr>
          <w:b/>
          <w:i/>
        </w:rPr>
        <w:t>Remark</w:t>
      </w:r>
      <w:r w:rsidR="000E64EA">
        <w:t>:</w:t>
      </w:r>
      <w:r w:rsidRPr="00226A3F">
        <w:t xml:space="preserve"> nesting 0d elements with directions (such as rivet, screws, </w:t>
      </w:r>
      <w:proofErr w:type="spellStart"/>
      <w:r w:rsidRPr="00226A3F">
        <w:t>robscans</w:t>
      </w:r>
      <w:proofErr w:type="spellEnd"/>
      <w:r w:rsidRPr="00226A3F">
        <w:t>) would be impossible with this definition.</w:t>
      </w:r>
      <w:r>
        <w:t xml:space="preserve"> Note: Only </w:t>
      </w:r>
      <w:r w:rsidRPr="00B44359">
        <w:rPr>
          <w:i/>
        </w:rPr>
        <w:t>one</w:t>
      </w:r>
      <w:r>
        <w:t xml:space="preserve"> of the nested elements (</w:t>
      </w:r>
      <w:proofErr w:type="spellStart"/>
      <w:r>
        <w:t>spotweld</w:t>
      </w:r>
      <w:proofErr w:type="spellEnd"/>
      <w:r>
        <w:t xml:space="preserve">, or gumdrop) must exist. If all </w:t>
      </w:r>
      <w:r>
        <w:rPr>
          <w:lang w:val="en-GB"/>
        </w:rPr>
        <w:t xml:space="preserve">are </w:t>
      </w:r>
      <w:r>
        <w:t xml:space="preserve">missing, then this will default to </w:t>
      </w:r>
      <w:proofErr w:type="spellStart"/>
      <w:r>
        <w:t>spotweld</w:t>
      </w:r>
      <w:proofErr w:type="spellEnd"/>
      <w:r>
        <w:t>.</w:t>
      </w:r>
    </w:p>
    <w:p w14:paraId="2CF335DF" w14:textId="77777777" w:rsidR="00C107D0" w:rsidRPr="00226A3F" w:rsidRDefault="00C107D0" w:rsidP="00C107D0">
      <w:pPr>
        <w:keepNext/>
        <w:spacing w:before="120"/>
      </w:pPr>
      <w:r w:rsidRPr="00226A3F">
        <w:t xml:space="preserve">XML specification of </w:t>
      </w:r>
      <w:r w:rsidRPr="00226A3F">
        <w:rPr>
          <w:rFonts w:ascii="Courier New" w:hAnsi="Courier New" w:cs="Courier New"/>
          <w:b/>
          <w:i/>
          <w:sz w:val="18"/>
          <w:szCs w:val="18"/>
        </w:rPr>
        <w:t>&lt;sequence_connection_0d</w:t>
      </w:r>
      <w:r w:rsidR="00124F20">
        <w:rPr>
          <w:rFonts w:ascii="Courier New" w:hAnsi="Courier New" w:cs="Courier New"/>
          <w:b/>
          <w:i/>
          <w:sz w:val="18"/>
          <w:szCs w:val="18"/>
        </w:rPr>
        <w:t>/</w:t>
      </w:r>
      <w:proofErr w:type="gramStart"/>
      <w:r w:rsidRPr="00226A3F">
        <w:rPr>
          <w:rFonts w:ascii="Courier New" w:hAnsi="Courier New" w:cs="Courier New"/>
          <w:b/>
          <w:i/>
          <w:sz w:val="18"/>
          <w:szCs w:val="18"/>
        </w:rPr>
        <w:t>&gt;</w:t>
      </w:r>
      <w:r w:rsidRPr="00226A3F">
        <w:t xml:space="preserve"> :</w:t>
      </w:r>
      <w:proofErr w:type="gramEnd"/>
    </w:p>
    <w:tbl>
      <w:tblPr>
        <w:tblW w:w="818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47"/>
        <w:gridCol w:w="1441"/>
        <w:gridCol w:w="2051"/>
        <w:gridCol w:w="1055"/>
        <w:gridCol w:w="2386"/>
      </w:tblGrid>
      <w:tr w:rsidR="00C107D0" w:rsidRPr="00226A3F" w14:paraId="7DFBC474" w14:textId="77777777" w:rsidTr="00683218">
        <w:trPr>
          <w:tblHeader/>
          <w:jc w:val="center"/>
        </w:trPr>
        <w:tc>
          <w:tcPr>
            <w:tcW w:w="124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9666603" w14:textId="77777777" w:rsidR="00C107D0" w:rsidRPr="00226A3F" w:rsidRDefault="00C107D0" w:rsidP="0088515B">
            <w:pPr>
              <w:keepNext/>
              <w:rPr>
                <w:b/>
                <w:i/>
              </w:rPr>
            </w:pPr>
            <w:r w:rsidRPr="00226A3F">
              <w:rPr>
                <w:b/>
                <w:i/>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86424D5" w14:textId="77777777" w:rsidR="00C107D0" w:rsidRPr="00226A3F" w:rsidRDefault="00C107D0" w:rsidP="0088515B">
            <w:pPr>
              <w:keepNext/>
              <w:rPr>
                <w:b/>
                <w:i/>
              </w:rPr>
            </w:pPr>
            <w:r w:rsidRPr="00226A3F">
              <w:rPr>
                <w:b/>
                <w:i/>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4E5CB81" w14:textId="77777777" w:rsidR="00C107D0" w:rsidRPr="00226A3F" w:rsidRDefault="00C107D0" w:rsidP="0088515B">
            <w:pPr>
              <w:keepNext/>
              <w:rPr>
                <w:b/>
                <w:i/>
              </w:rPr>
            </w:pPr>
            <w:r w:rsidRPr="00226A3F">
              <w:rPr>
                <w:b/>
                <w:i/>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BD02AF" w14:textId="77777777" w:rsidR="00C107D0" w:rsidRPr="00226A3F" w:rsidRDefault="003C5489" w:rsidP="0088515B">
            <w:pPr>
              <w:keepNext/>
              <w:rPr>
                <w:b/>
                <w:i/>
              </w:rPr>
            </w:pPr>
            <w:r>
              <w:rPr>
                <w:b/>
                <w:i/>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41CBFEE" w14:textId="77777777" w:rsidR="00C107D0" w:rsidRPr="00226A3F" w:rsidRDefault="00C107D0" w:rsidP="0088515B">
            <w:pPr>
              <w:keepNext/>
              <w:rPr>
                <w:b/>
                <w:i/>
              </w:rPr>
            </w:pPr>
            <w:r w:rsidRPr="00226A3F">
              <w:rPr>
                <w:b/>
                <w:i/>
              </w:rPr>
              <w:t>Constraint</w:t>
            </w:r>
          </w:p>
        </w:tc>
      </w:tr>
      <w:tr w:rsidR="00C107D0" w:rsidRPr="00226A3F" w14:paraId="224BFE51" w14:textId="77777777" w:rsidTr="00683218">
        <w:trPr>
          <w:jc w:val="center"/>
        </w:trPr>
        <w:tc>
          <w:tcPr>
            <w:tcW w:w="1247" w:type="dxa"/>
            <w:shd w:val="clear" w:color="auto" w:fill="auto"/>
          </w:tcPr>
          <w:p w14:paraId="3EACA2C8" w14:textId="77777777" w:rsidR="00C107D0" w:rsidRPr="00226A3F" w:rsidRDefault="00C107D0" w:rsidP="0088515B">
            <w:pPr>
              <w:rPr>
                <w:sz w:val="20"/>
                <w:szCs w:val="20"/>
              </w:rPr>
            </w:pPr>
            <w:r w:rsidRPr="00226A3F">
              <w:rPr>
                <w:sz w:val="20"/>
                <w:szCs w:val="20"/>
              </w:rPr>
              <w:t>spacing</w:t>
            </w:r>
          </w:p>
        </w:tc>
        <w:tc>
          <w:tcPr>
            <w:tcW w:w="1441" w:type="dxa"/>
            <w:shd w:val="clear" w:color="auto" w:fill="auto"/>
          </w:tcPr>
          <w:p w14:paraId="7FEDAA3E" w14:textId="77777777" w:rsidR="00C107D0" w:rsidRPr="00226A3F" w:rsidRDefault="00C107D0" w:rsidP="0088515B">
            <w:pPr>
              <w:rPr>
                <w:sz w:val="20"/>
                <w:szCs w:val="20"/>
              </w:rPr>
            </w:pPr>
            <w:r w:rsidRPr="00226A3F">
              <w:rPr>
                <w:sz w:val="20"/>
                <w:szCs w:val="20"/>
              </w:rPr>
              <w:t>Floating point</w:t>
            </w:r>
          </w:p>
        </w:tc>
        <w:tc>
          <w:tcPr>
            <w:tcW w:w="2051" w:type="dxa"/>
          </w:tcPr>
          <w:p w14:paraId="5BA919B0" w14:textId="77777777" w:rsidR="00C107D0" w:rsidRPr="00226A3F" w:rsidRDefault="00C107D0" w:rsidP="0088515B">
            <w:pPr>
              <w:rPr>
                <w:sz w:val="20"/>
                <w:szCs w:val="20"/>
              </w:rPr>
            </w:pPr>
            <w:r w:rsidRPr="00226A3F">
              <w:rPr>
                <w:sz w:val="20"/>
                <w:szCs w:val="20"/>
              </w:rPr>
              <w:t>≥ 0.0</w:t>
            </w:r>
          </w:p>
        </w:tc>
        <w:tc>
          <w:tcPr>
            <w:tcW w:w="1055" w:type="dxa"/>
            <w:shd w:val="clear" w:color="auto" w:fill="auto"/>
          </w:tcPr>
          <w:p w14:paraId="014B56DF" w14:textId="77777777" w:rsidR="00C107D0" w:rsidRPr="00226A3F" w:rsidRDefault="00BF1061" w:rsidP="0088515B">
            <w:pPr>
              <w:rPr>
                <w:sz w:val="20"/>
                <w:szCs w:val="20"/>
              </w:rPr>
            </w:pPr>
            <w:r>
              <w:rPr>
                <w:sz w:val="20"/>
                <w:szCs w:val="20"/>
              </w:rPr>
              <w:t>Optional</w:t>
            </w:r>
          </w:p>
        </w:tc>
        <w:tc>
          <w:tcPr>
            <w:tcW w:w="2386" w:type="dxa"/>
            <w:shd w:val="clear" w:color="auto" w:fill="auto"/>
          </w:tcPr>
          <w:p w14:paraId="42506BFF" w14:textId="77777777" w:rsidR="00C107D0" w:rsidRPr="00226A3F" w:rsidRDefault="00C107D0" w:rsidP="0088515B">
            <w:pPr>
              <w:rPr>
                <w:sz w:val="20"/>
                <w:szCs w:val="20"/>
              </w:rPr>
            </w:pPr>
            <w:r w:rsidRPr="00226A3F">
              <w:rPr>
                <w:sz w:val="20"/>
                <w:szCs w:val="20"/>
              </w:rPr>
              <w:t>-</w:t>
            </w:r>
          </w:p>
        </w:tc>
      </w:tr>
      <w:tr w:rsidR="00C107D0" w:rsidRPr="00226A3F" w14:paraId="515D266D" w14:textId="77777777" w:rsidTr="00683218">
        <w:trPr>
          <w:jc w:val="center"/>
        </w:trPr>
        <w:tc>
          <w:tcPr>
            <w:tcW w:w="1247" w:type="dxa"/>
            <w:shd w:val="clear" w:color="auto" w:fill="auto"/>
          </w:tcPr>
          <w:p w14:paraId="58681ED9" w14:textId="77777777" w:rsidR="00C107D0" w:rsidRPr="00226A3F" w:rsidRDefault="00C107D0" w:rsidP="0088515B">
            <w:pPr>
              <w:rPr>
                <w:sz w:val="20"/>
                <w:szCs w:val="20"/>
              </w:rPr>
            </w:pPr>
            <w:r w:rsidRPr="00226A3F">
              <w:rPr>
                <w:sz w:val="20"/>
                <w:szCs w:val="20"/>
              </w:rPr>
              <w:t>margin</w:t>
            </w:r>
          </w:p>
        </w:tc>
        <w:tc>
          <w:tcPr>
            <w:tcW w:w="1441" w:type="dxa"/>
            <w:shd w:val="clear" w:color="auto" w:fill="auto"/>
          </w:tcPr>
          <w:p w14:paraId="2D74583B" w14:textId="77777777" w:rsidR="00C107D0" w:rsidRPr="00226A3F" w:rsidRDefault="00C107D0" w:rsidP="0088515B">
            <w:pPr>
              <w:rPr>
                <w:sz w:val="20"/>
                <w:szCs w:val="20"/>
              </w:rPr>
            </w:pPr>
            <w:r w:rsidRPr="00226A3F">
              <w:rPr>
                <w:sz w:val="20"/>
                <w:szCs w:val="20"/>
              </w:rPr>
              <w:t>Floating point</w:t>
            </w:r>
          </w:p>
        </w:tc>
        <w:tc>
          <w:tcPr>
            <w:tcW w:w="2051" w:type="dxa"/>
          </w:tcPr>
          <w:p w14:paraId="63698A66" w14:textId="77777777" w:rsidR="00C107D0" w:rsidRPr="00226A3F" w:rsidRDefault="00C107D0" w:rsidP="0088515B">
            <w:pPr>
              <w:rPr>
                <w:sz w:val="20"/>
                <w:szCs w:val="20"/>
              </w:rPr>
            </w:pPr>
            <w:r w:rsidRPr="00226A3F">
              <w:rPr>
                <w:sz w:val="20"/>
                <w:szCs w:val="20"/>
              </w:rPr>
              <w:t>≥ 0.0</w:t>
            </w:r>
          </w:p>
        </w:tc>
        <w:tc>
          <w:tcPr>
            <w:tcW w:w="1055" w:type="dxa"/>
            <w:shd w:val="clear" w:color="auto" w:fill="auto"/>
          </w:tcPr>
          <w:p w14:paraId="62EF6962" w14:textId="77777777" w:rsidR="00C107D0" w:rsidRPr="00226A3F" w:rsidRDefault="00C107D0" w:rsidP="0088515B">
            <w:pPr>
              <w:rPr>
                <w:sz w:val="20"/>
                <w:szCs w:val="20"/>
              </w:rPr>
            </w:pPr>
            <w:r w:rsidRPr="00226A3F">
              <w:rPr>
                <w:sz w:val="20"/>
                <w:szCs w:val="20"/>
              </w:rPr>
              <w:t>Optional</w:t>
            </w:r>
          </w:p>
        </w:tc>
        <w:tc>
          <w:tcPr>
            <w:tcW w:w="2386" w:type="dxa"/>
            <w:shd w:val="clear" w:color="auto" w:fill="auto"/>
          </w:tcPr>
          <w:p w14:paraId="15AAB7E2" w14:textId="77777777" w:rsidR="00C107D0" w:rsidRPr="00226A3F" w:rsidRDefault="00C107D0" w:rsidP="0088515B">
            <w:pPr>
              <w:rPr>
                <w:sz w:val="20"/>
                <w:szCs w:val="20"/>
              </w:rPr>
            </w:pPr>
            <w:r w:rsidRPr="00226A3F">
              <w:rPr>
                <w:sz w:val="20"/>
                <w:szCs w:val="20"/>
              </w:rPr>
              <w:t>Default value is 0.0</w:t>
            </w:r>
          </w:p>
        </w:tc>
      </w:tr>
      <w:tr w:rsidR="00C107D0" w:rsidRPr="00226A3F" w14:paraId="16951865" w14:textId="77777777" w:rsidTr="00683218">
        <w:trPr>
          <w:jc w:val="center"/>
        </w:trPr>
        <w:tc>
          <w:tcPr>
            <w:tcW w:w="1247" w:type="dxa"/>
            <w:shd w:val="clear" w:color="auto" w:fill="auto"/>
          </w:tcPr>
          <w:p w14:paraId="7D980ED1" w14:textId="77777777" w:rsidR="00C107D0" w:rsidRPr="00226A3F" w:rsidRDefault="00C107D0" w:rsidP="0088515B">
            <w:pPr>
              <w:rPr>
                <w:sz w:val="20"/>
                <w:szCs w:val="20"/>
              </w:rPr>
            </w:pPr>
            <w:r w:rsidRPr="00226A3F">
              <w:rPr>
                <w:sz w:val="20"/>
                <w:szCs w:val="20"/>
              </w:rPr>
              <w:lastRenderedPageBreak/>
              <w:t>priority</w:t>
            </w:r>
          </w:p>
        </w:tc>
        <w:tc>
          <w:tcPr>
            <w:tcW w:w="1441" w:type="dxa"/>
            <w:shd w:val="clear" w:color="auto" w:fill="auto"/>
          </w:tcPr>
          <w:p w14:paraId="4D7D655B" w14:textId="77777777" w:rsidR="00C107D0" w:rsidRPr="00226A3F" w:rsidRDefault="00C107D0" w:rsidP="0088515B">
            <w:pPr>
              <w:rPr>
                <w:sz w:val="20"/>
                <w:szCs w:val="20"/>
              </w:rPr>
            </w:pPr>
            <w:r w:rsidRPr="00226A3F">
              <w:rPr>
                <w:sz w:val="20"/>
                <w:szCs w:val="20"/>
              </w:rPr>
              <w:t>Selection</w:t>
            </w:r>
          </w:p>
        </w:tc>
        <w:tc>
          <w:tcPr>
            <w:tcW w:w="2051" w:type="dxa"/>
          </w:tcPr>
          <w:p w14:paraId="5EA63098" w14:textId="77777777" w:rsidR="00C107D0" w:rsidRPr="00226A3F" w:rsidRDefault="00C107D0" w:rsidP="0088515B">
            <w:pPr>
              <w:rPr>
                <w:sz w:val="20"/>
                <w:szCs w:val="20"/>
              </w:rPr>
            </w:pPr>
            <w:r w:rsidRPr="00226A3F">
              <w:rPr>
                <w:sz w:val="20"/>
                <w:szCs w:val="20"/>
              </w:rPr>
              <w:t>{</w:t>
            </w:r>
            <w:r w:rsidR="00194316">
              <w:rPr>
                <w:sz w:val="20"/>
                <w:szCs w:val="20"/>
              </w:rPr>
              <w:t>"</w:t>
            </w:r>
            <w:r w:rsidRPr="00226A3F">
              <w:rPr>
                <w:sz w:val="20"/>
                <w:szCs w:val="20"/>
              </w:rPr>
              <w:t>spacing</w:t>
            </w:r>
            <w:r w:rsidR="00194316">
              <w:rPr>
                <w:sz w:val="20"/>
                <w:szCs w:val="20"/>
              </w:rPr>
              <w:t>"</w:t>
            </w:r>
            <w:r w:rsidRPr="00226A3F">
              <w:rPr>
                <w:sz w:val="20"/>
                <w:szCs w:val="20"/>
              </w:rPr>
              <w:t xml:space="preserve">, </w:t>
            </w:r>
            <w:r w:rsidR="00194316">
              <w:rPr>
                <w:sz w:val="20"/>
                <w:szCs w:val="20"/>
              </w:rPr>
              <w:t>"</w:t>
            </w:r>
            <w:r w:rsidRPr="00226A3F">
              <w:rPr>
                <w:sz w:val="20"/>
                <w:szCs w:val="20"/>
              </w:rPr>
              <w:t>margin</w:t>
            </w:r>
            <w:r w:rsidR="00194316">
              <w:rPr>
                <w:sz w:val="20"/>
                <w:szCs w:val="20"/>
              </w:rPr>
              <w:t>"</w:t>
            </w:r>
            <w:r w:rsidRPr="00226A3F">
              <w:rPr>
                <w:sz w:val="20"/>
                <w:szCs w:val="20"/>
              </w:rPr>
              <w:t>}</w:t>
            </w:r>
          </w:p>
        </w:tc>
        <w:tc>
          <w:tcPr>
            <w:tcW w:w="1055" w:type="dxa"/>
            <w:shd w:val="clear" w:color="auto" w:fill="auto"/>
          </w:tcPr>
          <w:p w14:paraId="28A31D93" w14:textId="77777777" w:rsidR="00C107D0" w:rsidRPr="00226A3F" w:rsidRDefault="00C107D0" w:rsidP="0088515B">
            <w:pPr>
              <w:rPr>
                <w:sz w:val="20"/>
                <w:szCs w:val="20"/>
              </w:rPr>
            </w:pPr>
            <w:r w:rsidRPr="00226A3F">
              <w:rPr>
                <w:sz w:val="20"/>
                <w:szCs w:val="20"/>
              </w:rPr>
              <w:t>Optional</w:t>
            </w:r>
          </w:p>
        </w:tc>
        <w:tc>
          <w:tcPr>
            <w:tcW w:w="2386" w:type="dxa"/>
            <w:shd w:val="clear" w:color="auto" w:fill="auto"/>
          </w:tcPr>
          <w:p w14:paraId="14B24887" w14:textId="77777777" w:rsidR="00C107D0" w:rsidRPr="00226A3F" w:rsidRDefault="00C107D0" w:rsidP="00124F20">
            <w:pPr>
              <w:keepNext/>
              <w:rPr>
                <w:sz w:val="20"/>
                <w:szCs w:val="20"/>
              </w:rPr>
            </w:pPr>
            <w:r w:rsidRPr="00226A3F">
              <w:rPr>
                <w:sz w:val="20"/>
                <w:szCs w:val="20"/>
              </w:rPr>
              <w:t xml:space="preserve">Default value is </w:t>
            </w:r>
            <w:r w:rsidR="00194316">
              <w:rPr>
                <w:sz w:val="20"/>
                <w:szCs w:val="20"/>
              </w:rPr>
              <w:t>"</w:t>
            </w:r>
            <w:r w:rsidRPr="00226A3F">
              <w:rPr>
                <w:sz w:val="20"/>
                <w:szCs w:val="20"/>
              </w:rPr>
              <w:t>spacing</w:t>
            </w:r>
            <w:r w:rsidR="00194316">
              <w:rPr>
                <w:sz w:val="20"/>
                <w:szCs w:val="20"/>
              </w:rPr>
              <w:t>"</w:t>
            </w:r>
          </w:p>
        </w:tc>
      </w:tr>
    </w:tbl>
    <w:p w14:paraId="70D59AC1" w14:textId="0F58E8BE" w:rsidR="00C107D0" w:rsidRPr="00226A3F" w:rsidRDefault="00124F20" w:rsidP="00683218">
      <w:pPr>
        <w:pStyle w:val="Beschriftung"/>
        <w:spacing w:before="120"/>
      </w:pPr>
      <w:bookmarkStart w:id="3620" w:name="_Toc3566537"/>
      <w:bookmarkStart w:id="3621" w:name="_Toc27753908"/>
      <w:r>
        <w:t xml:space="preserve">Table </w:t>
      </w:r>
      <w:ins w:id="3622" w:author="Dr. Carsten Franke" w:date="2020-03-09T16:02:00Z">
        <w:r w:rsidR="001D2A94">
          <w:fldChar w:fldCharType="begin"/>
        </w:r>
        <w:r w:rsidR="001D2A94">
          <w:instrText xml:space="preserve"> SEQ Table \* ARABIC </w:instrText>
        </w:r>
      </w:ins>
      <w:r w:rsidR="001D2A94">
        <w:fldChar w:fldCharType="separate"/>
      </w:r>
      <w:ins w:id="3623" w:author="Dr. Carsten Franke" w:date="2020-03-09T16:02:00Z">
        <w:r w:rsidR="001D2A94">
          <w:rPr>
            <w:noProof/>
          </w:rPr>
          <w:t>135</w:t>
        </w:r>
        <w:r w:rsidR="001D2A94">
          <w:fldChar w:fldCharType="end"/>
        </w:r>
      </w:ins>
      <w:del w:id="3624" w:author="Dr. Carsten Franke" w:date="2020-03-09T16:02:00Z">
        <w:r w:rsidR="00D43112" w:rsidDel="001D2A94">
          <w:fldChar w:fldCharType="begin"/>
        </w:r>
        <w:r w:rsidR="00D43112" w:rsidDel="001D2A94">
          <w:delInstrText xml:space="preserve"> SEQ Table \* ARABIC </w:delInstrText>
        </w:r>
        <w:r w:rsidR="00D43112" w:rsidDel="001D2A94">
          <w:fldChar w:fldCharType="separate"/>
        </w:r>
      </w:del>
      <w:del w:id="3625" w:author="Dr. Carsten Franke" w:date="2020-03-09T14:39:00Z">
        <w:r w:rsidR="007E2D34" w:rsidDel="00004854">
          <w:rPr>
            <w:noProof/>
          </w:rPr>
          <w:delText>133</w:delText>
        </w:r>
      </w:del>
      <w:del w:id="3626" w:author="Dr. Carsten Franke" w:date="2020-03-09T16:02:00Z">
        <w:r w:rsidR="00D43112" w:rsidDel="001D2A94">
          <w:fldChar w:fldCharType="end"/>
        </w:r>
      </w:del>
      <w:r>
        <w:t xml:space="preserve">: </w:t>
      </w:r>
      <w:r w:rsidRPr="00836378">
        <w:t>Attributes of element</w:t>
      </w:r>
      <w:r>
        <w:t xml:space="preserve"> </w:t>
      </w:r>
      <w:r w:rsidRPr="00683218">
        <w:rPr>
          <w:rFonts w:ascii="Courier New" w:hAnsi="Courier New" w:cs="Courier New"/>
          <w:i/>
          <w:sz w:val="18"/>
          <w:szCs w:val="18"/>
        </w:rPr>
        <w:t>&lt;sequence_connection_0d/&gt;</w:t>
      </w:r>
      <w:bookmarkEnd w:id="3620"/>
      <w:bookmarkEnd w:id="3621"/>
    </w:p>
    <w:p w14:paraId="4D9EC391" w14:textId="77777777" w:rsidR="00C107D0" w:rsidRDefault="00C107D0" w:rsidP="00C107D0"/>
    <w:p w14:paraId="5EC1696A" w14:textId="77777777" w:rsidR="00C107D0" w:rsidRPr="00226A3F" w:rsidRDefault="00C107D0" w:rsidP="00C107D0">
      <w:pPr>
        <w:pStyle w:val="berschrift1"/>
        <w:keepNext w:val="0"/>
        <w:tabs>
          <w:tab w:val="clear" w:pos="432"/>
          <w:tab w:val="num" w:pos="567"/>
        </w:tabs>
        <w:ind w:left="431" w:hanging="431"/>
      </w:pPr>
      <w:bookmarkStart w:id="3627" w:name="_Toc413359618"/>
      <w:bookmarkStart w:id="3628" w:name="_Toc3557070"/>
      <w:bookmarkStart w:id="3629" w:name="_Toc27753684"/>
      <w:bookmarkStart w:id="3630" w:name="_Toc338938922"/>
      <w:bookmarkStart w:id="3631" w:name="_Toc338939258"/>
      <w:bookmarkEnd w:id="3371"/>
      <w:bookmarkEnd w:id="3372"/>
      <w:bookmarkEnd w:id="3373"/>
      <w:r w:rsidRPr="00226A3F">
        <w:lastRenderedPageBreak/>
        <w:t>2D connections</w:t>
      </w:r>
      <w:bookmarkEnd w:id="3627"/>
      <w:bookmarkEnd w:id="3628"/>
      <w:bookmarkEnd w:id="3629"/>
    </w:p>
    <w:p w14:paraId="3CF5FC3F" w14:textId="77777777" w:rsidR="00042E3F" w:rsidRPr="00226A3F" w:rsidRDefault="00042E3F" w:rsidP="00042E3F">
      <w:pPr>
        <w:pStyle w:val="berschrift2"/>
      </w:pPr>
      <w:bookmarkStart w:id="3632" w:name="_Toc413359619"/>
      <w:bookmarkStart w:id="3633" w:name="_Toc3557071"/>
      <w:bookmarkStart w:id="3634" w:name="_Toc27753685"/>
      <w:r w:rsidRPr="00226A3F">
        <w:t>Generic Definitions</w:t>
      </w:r>
      <w:bookmarkEnd w:id="3632"/>
      <w:bookmarkEnd w:id="3633"/>
      <w:bookmarkEnd w:id="3634"/>
    </w:p>
    <w:p w14:paraId="43DAD693" w14:textId="77777777" w:rsidR="00042E3F" w:rsidRPr="00226A3F" w:rsidRDefault="00042E3F" w:rsidP="00327322">
      <w:pPr>
        <w:pStyle w:val="berschrift3"/>
      </w:pPr>
      <w:bookmarkStart w:id="3635" w:name="_Toc413359620"/>
      <w:bookmarkStart w:id="3636" w:name="_Toc3557072"/>
      <w:bookmarkStart w:id="3637" w:name="_Toc27753686"/>
      <w:r w:rsidRPr="00226A3F">
        <w:t>Identification</w:t>
      </w:r>
      <w:bookmarkEnd w:id="3635"/>
      <w:bookmarkEnd w:id="3636"/>
      <w:bookmarkEnd w:id="3637"/>
    </w:p>
    <w:p w14:paraId="3D66AF80" w14:textId="77777777" w:rsidR="00042E3F" w:rsidRPr="00226A3F" w:rsidRDefault="00042E3F" w:rsidP="00F65F76">
      <w:pPr>
        <w:keepNext/>
        <w:jc w:val="both"/>
      </w:pPr>
      <w:r w:rsidRPr="00226A3F">
        <w:t xml:space="preserve">Each face connection is optionally identified by its </w:t>
      </w:r>
      <w:r w:rsidRPr="00226A3F">
        <w:rPr>
          <w:rFonts w:ascii="Courier New" w:hAnsi="Courier New" w:cs="Courier New"/>
          <w:i/>
          <w:sz w:val="18"/>
        </w:rPr>
        <w:t>label</w:t>
      </w:r>
      <w:r w:rsidRPr="00226A3F">
        <w:t xml:space="preserve">. The XML definition at </w:t>
      </w:r>
      <w:r w:rsidR="00F65F76">
        <w:rPr>
          <w:rFonts w:ascii="Courier New" w:hAnsi="Courier New" w:cs="Courier New"/>
          <w:b/>
          <w:i/>
          <w:sz w:val="18"/>
          <w:szCs w:val="18"/>
        </w:rPr>
        <w:t>&lt;c</w:t>
      </w:r>
      <w:r w:rsidRPr="00226A3F">
        <w:rPr>
          <w:rFonts w:ascii="Courier New" w:hAnsi="Courier New" w:cs="Courier New"/>
          <w:b/>
          <w:i/>
          <w:sz w:val="18"/>
          <w:szCs w:val="18"/>
        </w:rPr>
        <w:t>onnection_2d</w:t>
      </w:r>
      <w:r w:rsidR="00F65F76">
        <w:rPr>
          <w:rFonts w:ascii="Courier New" w:hAnsi="Courier New" w:cs="Courier New"/>
          <w:b/>
          <w:i/>
          <w:sz w:val="18"/>
          <w:szCs w:val="18"/>
        </w:rPr>
        <w:t>/&gt;</w:t>
      </w:r>
      <w:r w:rsidRPr="00226A3F">
        <w:t xml:space="preserve"> level contains the following attributes:</w:t>
      </w:r>
    </w:p>
    <w:tbl>
      <w:tblPr>
        <w:tblW w:w="88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92"/>
        <w:gridCol w:w="1701"/>
        <w:gridCol w:w="1134"/>
        <w:gridCol w:w="4424"/>
      </w:tblGrid>
      <w:tr w:rsidR="00042E3F" w:rsidRPr="00226A3F" w14:paraId="6B21A019" w14:textId="77777777" w:rsidTr="00B20E69">
        <w:trPr>
          <w:tblHeader/>
          <w:jc w:val="center"/>
        </w:trPr>
        <w:tc>
          <w:tcPr>
            <w:tcW w:w="15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767A322" w14:textId="77777777" w:rsidR="00042E3F" w:rsidRPr="00226A3F" w:rsidRDefault="00042E3F" w:rsidP="00B20E69">
            <w:pPr>
              <w:keepNext/>
              <w:rPr>
                <w:b/>
                <w:i/>
              </w:rPr>
            </w:pPr>
            <w:r w:rsidRPr="00226A3F">
              <w:rPr>
                <w:b/>
                <w:i/>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EA1CD4" w14:textId="77777777" w:rsidR="00042E3F" w:rsidRPr="00226A3F" w:rsidRDefault="00042E3F" w:rsidP="00B20E69">
            <w:pPr>
              <w:keepNext/>
              <w:rPr>
                <w:b/>
                <w:i/>
              </w:rPr>
            </w:pPr>
            <w:r w:rsidRPr="00226A3F">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60C3D0" w14:textId="77777777" w:rsidR="00042E3F" w:rsidRPr="00226A3F" w:rsidRDefault="003C5489" w:rsidP="00B20E69">
            <w:pPr>
              <w:keepNext/>
              <w:rPr>
                <w:b/>
                <w:i/>
              </w:rPr>
            </w:pPr>
            <w:r>
              <w:rPr>
                <w:b/>
                <w:i/>
              </w:rPr>
              <w:t>Use</w:t>
            </w:r>
          </w:p>
        </w:tc>
        <w:tc>
          <w:tcPr>
            <w:tcW w:w="442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044D164" w14:textId="77777777" w:rsidR="00042E3F" w:rsidRPr="00226A3F" w:rsidRDefault="009B79C9" w:rsidP="00B20E69">
            <w:pPr>
              <w:keepNext/>
              <w:rPr>
                <w:b/>
                <w:i/>
              </w:rPr>
            </w:pPr>
            <w:r w:rsidRPr="00A20C5C">
              <w:rPr>
                <w:b/>
                <w:i/>
              </w:rPr>
              <w:t>Constraint</w:t>
            </w:r>
            <w:r>
              <w:rPr>
                <w:b/>
                <w:i/>
              </w:rPr>
              <w:t xml:space="preserve"> / Remarks</w:t>
            </w:r>
          </w:p>
        </w:tc>
      </w:tr>
      <w:tr w:rsidR="00042E3F" w:rsidRPr="00226A3F" w14:paraId="07750E89" w14:textId="77777777" w:rsidTr="00B20E69">
        <w:trPr>
          <w:jc w:val="center"/>
        </w:trPr>
        <w:tc>
          <w:tcPr>
            <w:tcW w:w="1592" w:type="dxa"/>
            <w:shd w:val="clear" w:color="auto" w:fill="auto"/>
            <w:vAlign w:val="bottom"/>
          </w:tcPr>
          <w:p w14:paraId="0407D6D3" w14:textId="77777777" w:rsidR="00042E3F" w:rsidRPr="00226A3F" w:rsidRDefault="00042E3F" w:rsidP="00B20E69">
            <w:r w:rsidRPr="00226A3F">
              <w:t>label</w:t>
            </w:r>
          </w:p>
        </w:tc>
        <w:tc>
          <w:tcPr>
            <w:tcW w:w="1701" w:type="dxa"/>
            <w:shd w:val="clear" w:color="auto" w:fill="auto"/>
            <w:vAlign w:val="bottom"/>
          </w:tcPr>
          <w:p w14:paraId="3BC90231" w14:textId="77777777" w:rsidR="00042E3F" w:rsidRPr="00226A3F" w:rsidRDefault="00042E3F" w:rsidP="00B20E69">
            <w:r w:rsidRPr="00226A3F">
              <w:t>Alphanumeric</w:t>
            </w:r>
          </w:p>
        </w:tc>
        <w:tc>
          <w:tcPr>
            <w:tcW w:w="1134" w:type="dxa"/>
            <w:shd w:val="clear" w:color="auto" w:fill="auto"/>
            <w:vAlign w:val="bottom"/>
          </w:tcPr>
          <w:p w14:paraId="2965EBB7" w14:textId="77777777" w:rsidR="00042E3F" w:rsidRPr="00226A3F" w:rsidRDefault="00042E3F" w:rsidP="00B20E69">
            <w:r w:rsidRPr="00226A3F">
              <w:t>Optional</w:t>
            </w:r>
          </w:p>
        </w:tc>
        <w:tc>
          <w:tcPr>
            <w:tcW w:w="4424" w:type="dxa"/>
            <w:shd w:val="clear" w:color="auto" w:fill="auto"/>
            <w:vAlign w:val="bottom"/>
          </w:tcPr>
          <w:p w14:paraId="4610A41F" w14:textId="77777777" w:rsidR="00042E3F" w:rsidRPr="00226A3F" w:rsidRDefault="00042E3F" w:rsidP="00B20E69">
            <w:r w:rsidRPr="00226A3F">
              <w:t>-</w:t>
            </w:r>
          </w:p>
        </w:tc>
      </w:tr>
      <w:tr w:rsidR="00A911A1" w:rsidRPr="007055D9" w14:paraId="1413CAC9" w14:textId="77777777" w:rsidTr="00B20E69">
        <w:trPr>
          <w:jc w:val="center"/>
        </w:trPr>
        <w:tc>
          <w:tcPr>
            <w:tcW w:w="1592" w:type="dxa"/>
            <w:tcBorders>
              <w:top w:val="dotted" w:sz="4" w:space="0" w:color="auto"/>
              <w:left w:val="single" w:sz="8" w:space="0" w:color="000000"/>
              <w:bottom w:val="single" w:sz="8" w:space="0" w:color="000000"/>
              <w:right w:val="dotted" w:sz="4" w:space="0" w:color="auto"/>
            </w:tcBorders>
            <w:shd w:val="clear" w:color="auto" w:fill="auto"/>
          </w:tcPr>
          <w:p w14:paraId="30BB4602" w14:textId="77777777" w:rsidR="00A911A1" w:rsidRPr="007253C4" w:rsidRDefault="00A911A1" w:rsidP="00B20E69">
            <w:proofErr w:type="spellStart"/>
            <w:r w:rsidRPr="007253C4">
              <w:t>quality_control</w:t>
            </w:r>
            <w:proofErr w:type="spellEnd"/>
          </w:p>
        </w:tc>
        <w:tc>
          <w:tcPr>
            <w:tcW w:w="1701" w:type="dxa"/>
            <w:tcBorders>
              <w:top w:val="dotted" w:sz="4" w:space="0" w:color="auto"/>
              <w:left w:val="single" w:sz="4" w:space="0" w:color="000000"/>
              <w:bottom w:val="single" w:sz="8" w:space="0" w:color="000000"/>
              <w:right w:val="dotted" w:sz="4" w:space="0" w:color="auto"/>
            </w:tcBorders>
            <w:shd w:val="clear" w:color="auto" w:fill="auto"/>
          </w:tcPr>
          <w:p w14:paraId="1B7982F6" w14:textId="77777777" w:rsidR="00A911A1" w:rsidRPr="007253C4" w:rsidRDefault="00A911A1" w:rsidP="00B20E69">
            <w:r w:rsidRPr="007253C4">
              <w:t>Alphanumeric</w:t>
            </w:r>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1FA1CEBE" w14:textId="77777777" w:rsidR="00A911A1" w:rsidRPr="007253C4" w:rsidRDefault="00A911A1" w:rsidP="00B20E69">
            <w:r w:rsidRPr="007253C4">
              <w:t>Optional</w:t>
            </w:r>
          </w:p>
        </w:tc>
        <w:tc>
          <w:tcPr>
            <w:tcW w:w="4424" w:type="dxa"/>
            <w:tcBorders>
              <w:top w:val="dotted" w:sz="4" w:space="0" w:color="auto"/>
              <w:left w:val="single" w:sz="4" w:space="0" w:color="000000"/>
              <w:bottom w:val="single" w:sz="8" w:space="0" w:color="000000"/>
              <w:right w:val="single" w:sz="8" w:space="0" w:color="000000"/>
            </w:tcBorders>
            <w:shd w:val="clear" w:color="auto" w:fill="auto"/>
          </w:tcPr>
          <w:p w14:paraId="1D850B6B" w14:textId="3FB0E1D7" w:rsidR="00A911A1" w:rsidRPr="007253C4" w:rsidRDefault="00A911A1" w:rsidP="004D7FAE">
            <w:pPr>
              <w:keepNext/>
            </w:pPr>
            <w:r>
              <w:rPr>
                <w:sz w:val="20"/>
                <w:szCs w:val="20"/>
              </w:rPr>
              <w:t xml:space="preserve">See section </w:t>
            </w:r>
            <w:r>
              <w:rPr>
                <w:sz w:val="20"/>
                <w:szCs w:val="20"/>
              </w:rPr>
              <w:fldChar w:fldCharType="begin"/>
            </w:r>
            <w:r>
              <w:rPr>
                <w:sz w:val="20"/>
                <w:szCs w:val="20"/>
              </w:rPr>
              <w:instrText xml:space="preserve"> REF _Ref440454500 \r \h </w:instrText>
            </w:r>
            <w:r>
              <w:rPr>
                <w:sz w:val="20"/>
                <w:szCs w:val="20"/>
              </w:rPr>
            </w:r>
            <w:r>
              <w:rPr>
                <w:sz w:val="20"/>
                <w:szCs w:val="20"/>
              </w:rPr>
              <w:fldChar w:fldCharType="separate"/>
            </w:r>
            <w:r w:rsidR="00004854">
              <w:rPr>
                <w:sz w:val="20"/>
                <w:szCs w:val="20"/>
              </w:rPr>
              <w:t>6.4</w:t>
            </w:r>
            <w:r>
              <w:rPr>
                <w:sz w:val="20"/>
                <w:szCs w:val="20"/>
              </w:rPr>
              <w:fldChar w:fldCharType="end"/>
            </w:r>
            <w:r>
              <w:rPr>
                <w:sz w:val="20"/>
                <w:szCs w:val="20"/>
              </w:rPr>
              <w:t xml:space="preserve"> </w:t>
            </w:r>
            <w:r>
              <w:rPr>
                <w:sz w:val="20"/>
                <w:szCs w:val="20"/>
              </w:rPr>
              <w:fldChar w:fldCharType="begin"/>
            </w:r>
            <w:r>
              <w:rPr>
                <w:sz w:val="20"/>
                <w:szCs w:val="20"/>
              </w:rPr>
              <w:instrText xml:space="preserve"> REF _Ref440454502 \h  \* MERGEFORMAT </w:instrText>
            </w:r>
            <w:r>
              <w:rPr>
                <w:sz w:val="20"/>
                <w:szCs w:val="20"/>
              </w:rPr>
            </w:r>
            <w:r>
              <w:rPr>
                <w:sz w:val="20"/>
                <w:szCs w:val="20"/>
              </w:rPr>
              <w:fldChar w:fldCharType="separate"/>
            </w:r>
            <w:ins w:id="3638" w:author="Dr. Carsten Franke" w:date="2020-03-09T14:39:00Z">
              <w:r w:rsidR="00004854" w:rsidRPr="00BD20ED">
                <w:rPr>
                  <w:szCs w:val="34"/>
                </w:rPr>
                <w:t xml:space="preserve">Attribute </w:t>
              </w:r>
              <w:proofErr w:type="spellStart"/>
              <w:r w:rsidR="00004854" w:rsidRPr="00004854">
                <w:rPr>
                  <w:rFonts w:ascii="Courier New" w:hAnsi="Courier New" w:cs="Courier New"/>
                  <w:b/>
                  <w:sz w:val="16"/>
                  <w:szCs w:val="34"/>
                  <w:highlight w:val="white"/>
                </w:rPr>
                <w:t>quality_control</w:t>
              </w:r>
            </w:ins>
            <w:proofErr w:type="spellEnd"/>
            <w:del w:id="3639" w:author="Dr. Carsten Franke" w:date="2020-03-09T14:39:00Z">
              <w:r w:rsidR="007E2D34" w:rsidRPr="00BD20ED" w:rsidDel="00004854">
                <w:rPr>
                  <w:szCs w:val="34"/>
                </w:rPr>
                <w:delText xml:space="preserve">Attribute </w:delText>
              </w:r>
              <w:r w:rsidR="007E2D34" w:rsidRPr="007E2D34" w:rsidDel="00004854">
                <w:rPr>
                  <w:rFonts w:ascii="Courier New" w:hAnsi="Courier New" w:cs="Courier New"/>
                  <w:b/>
                  <w:sz w:val="16"/>
                  <w:szCs w:val="34"/>
                  <w:highlight w:val="white"/>
                </w:rPr>
                <w:delText>quality_control</w:delText>
              </w:r>
            </w:del>
            <w:r>
              <w:rPr>
                <w:sz w:val="20"/>
                <w:szCs w:val="20"/>
              </w:rPr>
              <w:fldChar w:fldCharType="end"/>
            </w:r>
          </w:p>
        </w:tc>
      </w:tr>
    </w:tbl>
    <w:p w14:paraId="56573C5D" w14:textId="34CFBC3D" w:rsidR="004D7FAE" w:rsidRDefault="004D7FAE" w:rsidP="00F94FF6">
      <w:pPr>
        <w:pStyle w:val="Beschriftung"/>
        <w:spacing w:before="120"/>
      </w:pPr>
      <w:bookmarkStart w:id="3640" w:name="_Toc3566538"/>
      <w:bookmarkStart w:id="3641" w:name="_Toc27753909"/>
      <w:r>
        <w:t xml:space="preserve">Table </w:t>
      </w:r>
      <w:ins w:id="3642" w:author="Dr. Carsten Franke" w:date="2020-03-09T16:02:00Z">
        <w:r w:rsidR="001D2A94">
          <w:fldChar w:fldCharType="begin"/>
        </w:r>
        <w:r w:rsidR="001D2A94">
          <w:instrText xml:space="preserve"> SEQ Table \* ARABIC </w:instrText>
        </w:r>
      </w:ins>
      <w:r w:rsidR="001D2A94">
        <w:fldChar w:fldCharType="separate"/>
      </w:r>
      <w:ins w:id="3643" w:author="Dr. Carsten Franke" w:date="2020-03-09T16:02:00Z">
        <w:r w:rsidR="001D2A94">
          <w:rPr>
            <w:noProof/>
          </w:rPr>
          <w:t>136</w:t>
        </w:r>
        <w:r w:rsidR="001D2A94">
          <w:fldChar w:fldCharType="end"/>
        </w:r>
      </w:ins>
      <w:del w:id="3644" w:author="Dr. Carsten Franke" w:date="2020-03-09T16:02:00Z">
        <w:r w:rsidDel="001D2A94">
          <w:fldChar w:fldCharType="begin"/>
        </w:r>
        <w:r w:rsidDel="001D2A94">
          <w:delInstrText xml:space="preserve"> SEQ Table \* ARABIC </w:delInstrText>
        </w:r>
        <w:r w:rsidDel="001D2A94">
          <w:fldChar w:fldCharType="separate"/>
        </w:r>
      </w:del>
      <w:del w:id="3645" w:author="Dr. Carsten Franke" w:date="2020-03-09T14:39:00Z">
        <w:r w:rsidR="007E2D34" w:rsidDel="00004854">
          <w:rPr>
            <w:noProof/>
          </w:rPr>
          <w:delText>134</w:delText>
        </w:r>
      </w:del>
      <w:del w:id="3646" w:author="Dr. Carsten Franke" w:date="2020-03-09T16:02:00Z">
        <w:r w:rsidDel="001D2A94">
          <w:fldChar w:fldCharType="end"/>
        </w:r>
      </w:del>
      <w:r w:rsidR="00F94FF6">
        <w:t xml:space="preserve">: Attributes of </w:t>
      </w:r>
      <w:r w:rsidR="00F94FF6" w:rsidRPr="00F94FF6">
        <w:rPr>
          <w:rStyle w:val="elementdeftypeChar"/>
          <w:b/>
        </w:rPr>
        <w:t>&lt;connection_2d/&gt;</w:t>
      </w:r>
      <w:bookmarkEnd w:id="3640"/>
      <w:bookmarkEnd w:id="3641"/>
    </w:p>
    <w:p w14:paraId="6BB3903A" w14:textId="77777777" w:rsidR="00042E3F" w:rsidRPr="00226A3F" w:rsidRDefault="00042E3F" w:rsidP="00042E3F">
      <w:pPr>
        <w:keepNext/>
        <w:spacing w:before="240" w:after="60"/>
        <w:outlineLvl w:val="4"/>
        <w:rPr>
          <w:b/>
          <w:bCs/>
          <w:i/>
          <w:iCs/>
          <w:sz w:val="24"/>
          <w:szCs w:val="26"/>
        </w:rPr>
      </w:pPr>
      <w:r w:rsidRPr="00226A3F">
        <w:rPr>
          <w:b/>
          <w:bCs/>
          <w:i/>
          <w:iCs/>
          <w:sz w:val="24"/>
          <w:szCs w:val="26"/>
        </w:rPr>
        <w:t xml:space="preserve">Attribute </w:t>
      </w:r>
      <w:r w:rsidR="00194316">
        <w:rPr>
          <w:b/>
          <w:bCs/>
          <w:i/>
          <w:iCs/>
          <w:sz w:val="24"/>
          <w:szCs w:val="26"/>
        </w:rPr>
        <w:t>"</w:t>
      </w:r>
      <w:r w:rsidRPr="00226A3F">
        <w:rPr>
          <w:b/>
          <w:bCs/>
          <w:i/>
          <w:iCs/>
          <w:sz w:val="24"/>
          <w:szCs w:val="26"/>
        </w:rPr>
        <w:t>label</w:t>
      </w:r>
      <w:r w:rsidR="00194316">
        <w:rPr>
          <w:b/>
          <w:bCs/>
          <w:i/>
          <w:iCs/>
          <w:sz w:val="24"/>
          <w:szCs w:val="26"/>
        </w:rPr>
        <w:t>"</w:t>
      </w:r>
    </w:p>
    <w:p w14:paraId="62B0F61B" w14:textId="77777777" w:rsidR="00042E3F" w:rsidRPr="00226A3F" w:rsidRDefault="00042E3F" w:rsidP="00042E3F">
      <w:r w:rsidRPr="00226A3F">
        <w:t xml:space="preserve">The label defines the human readable identification of the connection. </w:t>
      </w:r>
    </w:p>
    <w:p w14:paraId="39DE5F86" w14:textId="77777777" w:rsidR="00042E3F" w:rsidRPr="003E0428" w:rsidRDefault="00F65F76" w:rsidP="00042E3F">
      <w:pPr>
        <w:keepNext/>
        <w:spacing w:before="240"/>
        <w:rPr>
          <w:b/>
          <w:sz w:val="24"/>
        </w:rPr>
      </w:pPr>
      <w:r>
        <w:rPr>
          <w:b/>
          <w:sz w:val="24"/>
        </w:rPr>
        <w:t>Example</w:t>
      </w:r>
      <w:r w:rsidR="00042E3F" w:rsidRPr="003E0428">
        <w:rPr>
          <w:b/>
          <w:sz w:val="24"/>
        </w:rPr>
        <w:t xml:space="preserve"> (</w:t>
      </w:r>
      <w:r w:rsidR="00042E3F" w:rsidRPr="003E0428">
        <w:rPr>
          <w:sz w:val="24"/>
        </w:rPr>
        <w:t>typical definition</w:t>
      </w:r>
      <w:r w:rsidR="00042E3F" w:rsidRPr="003E0428">
        <w:rPr>
          <w:b/>
          <w:sz w:val="24"/>
        </w:rPr>
        <w:t>):</w:t>
      </w:r>
    </w:p>
    <w:p w14:paraId="230358DF"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p>
    <w:p w14:paraId="52751789"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&lt;connection_list&gt;</w:t>
      </w:r>
    </w:p>
    <w:p w14:paraId="7114C945"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sz w:val="16"/>
          <w:lang w:val="es-ES"/>
        </w:rPr>
        <w:t xml:space="preserve">    </w:t>
      </w:r>
      <w:r w:rsidRPr="00B44359">
        <w:rPr>
          <w:rFonts w:ascii="Courier New" w:hAnsi="Courier New"/>
          <w:b/>
          <w:color w:val="0070C0"/>
          <w:sz w:val="16"/>
          <w:lang w:val="es-ES"/>
        </w:rPr>
        <w:t>&lt;connection_2d label=</w:t>
      </w:r>
      <w:r w:rsidR="00194316">
        <w:rPr>
          <w:rFonts w:ascii="Courier New" w:hAnsi="Courier New"/>
          <w:b/>
          <w:color w:val="0070C0"/>
          <w:sz w:val="16"/>
          <w:lang w:val="es-ES"/>
        </w:rPr>
        <w:t>"</w:t>
      </w:r>
      <w:r w:rsidR="00885E47">
        <w:rPr>
          <w:rFonts w:ascii="Courier New" w:hAnsi="Courier New"/>
          <w:b/>
          <w:color w:val="0070C0"/>
          <w:sz w:val="16"/>
          <w:lang w:val="es-ES"/>
        </w:rPr>
        <w:t>ADH_PATCH</w:t>
      </w:r>
      <w:r w:rsidR="00194316">
        <w:rPr>
          <w:rFonts w:ascii="Courier New" w:hAnsi="Courier New"/>
          <w:b/>
          <w:color w:val="0070C0"/>
          <w:sz w:val="16"/>
          <w:lang w:val="es-ES"/>
        </w:rPr>
        <w:t>"</w:t>
      </w:r>
      <w:r w:rsidRPr="00B44359">
        <w:rPr>
          <w:rFonts w:ascii="Courier New" w:hAnsi="Courier New"/>
          <w:b/>
          <w:color w:val="0070C0"/>
          <w:sz w:val="16"/>
          <w:lang w:val="es-ES"/>
        </w:rPr>
        <w:t>&gt;</w:t>
      </w:r>
    </w:p>
    <w:p w14:paraId="457A487D"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&lt;loc_list&gt;</w:t>
      </w:r>
    </w:p>
    <w:p w14:paraId="7F3BB6F4"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w:t>
      </w:r>
    </w:p>
    <w:p w14:paraId="30E69CC9"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&lt;/loc_list&gt;</w:t>
      </w:r>
    </w:p>
    <w:p w14:paraId="1A19A576"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&lt;face_list&gt;</w:t>
      </w:r>
    </w:p>
    <w:p w14:paraId="64ED5C8F"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w:t>
      </w:r>
    </w:p>
    <w:p w14:paraId="0104B8BD"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&lt;/face_list&gt;</w:t>
      </w:r>
    </w:p>
    <w:p w14:paraId="2D2FD585"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&lt;adhesive_face&gt;</w:t>
      </w:r>
    </w:p>
    <w:p w14:paraId="1F1F2543"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w:t>
      </w:r>
    </w:p>
    <w:p w14:paraId="08E5476F"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&lt;/adhesive_face&gt;</w:t>
      </w:r>
    </w:p>
    <w:p w14:paraId="5EF21F1D"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sz w:val="16"/>
          <w:lang w:val="es-ES"/>
        </w:rPr>
        <w:t xml:space="preserve">    </w:t>
      </w:r>
      <w:r w:rsidRPr="00226A3F">
        <w:rPr>
          <w:rFonts w:ascii="Courier New" w:hAnsi="Courier New"/>
          <w:b/>
          <w:color w:val="0070C0"/>
          <w:sz w:val="16"/>
          <w:lang w:val="es-ES"/>
        </w:rPr>
        <w:t>&lt;/connection_2d&gt;</w:t>
      </w:r>
    </w:p>
    <w:p w14:paraId="09A07D0F"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&lt;/connection_list&gt;</w:t>
      </w:r>
    </w:p>
    <w:p w14:paraId="6CEA5840"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75488B1B" w14:textId="77777777" w:rsidR="00042E3F" w:rsidRPr="00226A3F" w:rsidRDefault="00042E3F" w:rsidP="00327322">
      <w:pPr>
        <w:pStyle w:val="berschrift3"/>
      </w:pPr>
      <w:bookmarkStart w:id="3647" w:name="_Toc413359621"/>
      <w:bookmarkStart w:id="3648" w:name="_Toc3557073"/>
      <w:bookmarkStart w:id="3649" w:name="_Toc27753687"/>
      <w:r w:rsidRPr="00226A3F">
        <w:t>Connection Face</w:t>
      </w:r>
      <w:bookmarkEnd w:id="3647"/>
      <w:bookmarkEnd w:id="3648"/>
      <w:bookmarkEnd w:id="3649"/>
    </w:p>
    <w:p w14:paraId="7B0D6E63" w14:textId="77777777" w:rsidR="00042E3F" w:rsidRPr="00226A3F" w:rsidRDefault="00042E3F" w:rsidP="00F65F76">
      <w:pPr>
        <w:jc w:val="both"/>
      </w:pPr>
      <w:r w:rsidRPr="00226A3F">
        <w:t xml:space="preserve">The definition of the connection face is described </w:t>
      </w:r>
      <w:r w:rsidRPr="000F7EEA">
        <w:t>using tessellations. Each tessellation is</w:t>
      </w:r>
      <w:r w:rsidRPr="00226A3F">
        <w:t xml:space="preserve"> a set of facets. The facets refer to 3 or 4 points, also described in the same level. Faces of any curvature can be represented by adding </w:t>
      </w:r>
      <w:r w:rsidRPr="000F7EEA">
        <w:t>more points to the tessellations</w:t>
      </w:r>
      <w:r w:rsidRPr="00226A3F">
        <w:t xml:space="preserve"> </w:t>
      </w:r>
      <w:r w:rsidRPr="000F7EEA">
        <w:t xml:space="preserve">to obtain </w:t>
      </w:r>
      <w:r w:rsidRPr="00226A3F">
        <w:t>the needed accuracy.</w:t>
      </w:r>
    </w:p>
    <w:p w14:paraId="4D50B53D" w14:textId="77777777" w:rsidR="00042E3F" w:rsidRPr="00226A3F" w:rsidRDefault="00042E3F" w:rsidP="00F65F76">
      <w:pPr>
        <w:jc w:val="both"/>
      </w:pPr>
      <w:r w:rsidRPr="00226A3F">
        <w:t>The facets do not have any sense of order. The facets refer to the points via an index to the corresponding points, to avoid data duplication.</w:t>
      </w:r>
      <w:r>
        <w:t xml:space="preserve"> The index is valid only within one certain </w:t>
      </w:r>
      <w:r w:rsidRPr="00F65F76">
        <w:rPr>
          <w:rStyle w:val="elementdeftypeChar"/>
        </w:rPr>
        <w:t>&lt;connecton_2d/&gt;</w:t>
      </w:r>
      <w:r>
        <w:t xml:space="preserve">. Hence, it can start with e. g. 1 every time again. </w:t>
      </w:r>
    </w:p>
    <w:p w14:paraId="2C45C6F1" w14:textId="77777777" w:rsidR="00042E3F" w:rsidRPr="00226A3F" w:rsidRDefault="00042E3F" w:rsidP="00042E3F">
      <w:pPr>
        <w:keepNext/>
        <w:spacing w:before="240" w:after="60"/>
        <w:outlineLvl w:val="4"/>
        <w:rPr>
          <w:b/>
          <w:bCs/>
          <w:i/>
          <w:iCs/>
          <w:sz w:val="24"/>
          <w:szCs w:val="26"/>
        </w:rPr>
      </w:pPr>
      <w:r w:rsidRPr="00226A3F">
        <w:rPr>
          <w:b/>
          <w:bCs/>
          <w:i/>
          <w:iCs/>
          <w:sz w:val="24"/>
          <w:szCs w:val="26"/>
        </w:rPr>
        <w:t xml:space="preserve">Element </w:t>
      </w:r>
      <w:r w:rsidR="00194316">
        <w:rPr>
          <w:b/>
          <w:bCs/>
          <w:i/>
          <w:iCs/>
          <w:sz w:val="24"/>
          <w:szCs w:val="26"/>
        </w:rPr>
        <w:t>"</w:t>
      </w:r>
      <w:proofErr w:type="spellStart"/>
      <w:r w:rsidRPr="00226A3F">
        <w:rPr>
          <w:b/>
          <w:bCs/>
          <w:i/>
          <w:iCs/>
          <w:sz w:val="24"/>
          <w:szCs w:val="26"/>
        </w:rPr>
        <w:t>loc_list</w:t>
      </w:r>
      <w:proofErr w:type="spellEnd"/>
      <w:r w:rsidR="00194316">
        <w:rPr>
          <w:b/>
          <w:bCs/>
          <w:i/>
          <w:iCs/>
          <w:sz w:val="24"/>
          <w:szCs w:val="26"/>
        </w:rPr>
        <w:t>"</w:t>
      </w:r>
    </w:p>
    <w:p w14:paraId="0BEDE6F8" w14:textId="77777777" w:rsidR="00042E3F" w:rsidRPr="00226A3F" w:rsidRDefault="00042E3F" w:rsidP="00131278">
      <w:pPr>
        <w:jc w:val="both"/>
      </w:pPr>
      <w:r w:rsidRPr="00226A3F">
        <w:t xml:space="preserve">The list of locations for the definition of the connection face is stored in the element </w:t>
      </w:r>
      <w:r w:rsidR="00131278">
        <w:rPr>
          <w:rFonts w:ascii="Courier New" w:hAnsi="Courier New"/>
          <w:b/>
          <w:i/>
          <w:sz w:val="18"/>
        </w:rPr>
        <w:t>&lt;</w:t>
      </w:r>
      <w:proofErr w:type="spellStart"/>
      <w:r w:rsidR="00131278">
        <w:rPr>
          <w:rFonts w:ascii="Courier New" w:hAnsi="Courier New"/>
          <w:b/>
          <w:i/>
          <w:sz w:val="18"/>
        </w:rPr>
        <w:t>l</w:t>
      </w:r>
      <w:r w:rsidRPr="00226A3F">
        <w:rPr>
          <w:rFonts w:ascii="Courier New" w:hAnsi="Courier New"/>
          <w:b/>
          <w:i/>
          <w:sz w:val="18"/>
        </w:rPr>
        <w:t>oc_list</w:t>
      </w:r>
      <w:proofErr w:type="spellEnd"/>
      <w:r w:rsidR="00131278">
        <w:rPr>
          <w:rFonts w:ascii="Courier New" w:hAnsi="Courier New"/>
          <w:b/>
          <w:i/>
          <w:sz w:val="18"/>
        </w:rPr>
        <w:t>&gt;</w:t>
      </w:r>
      <w:r w:rsidRPr="00226A3F">
        <w:t xml:space="preserve">. This element contains nested elements </w:t>
      </w:r>
      <w:r w:rsidR="00131278">
        <w:rPr>
          <w:rFonts w:ascii="Courier New" w:hAnsi="Courier New"/>
          <w:b/>
          <w:i/>
          <w:sz w:val="18"/>
        </w:rPr>
        <w:t>&lt;l</w:t>
      </w:r>
      <w:r w:rsidRPr="00226A3F">
        <w:rPr>
          <w:rFonts w:ascii="Courier New" w:hAnsi="Courier New"/>
          <w:b/>
          <w:i/>
          <w:sz w:val="18"/>
        </w:rPr>
        <w:t>oc</w:t>
      </w:r>
      <w:r w:rsidR="00131278">
        <w:rPr>
          <w:rFonts w:ascii="Courier New" w:hAnsi="Courier New"/>
          <w:b/>
          <w:i/>
          <w:sz w:val="18"/>
        </w:rPr>
        <w:t>/&gt;</w:t>
      </w:r>
      <w:r w:rsidRPr="00226A3F">
        <w:t xml:space="preserve"> defining the location of a point of the connection line in space. These locations </w:t>
      </w:r>
      <w:proofErr w:type="gramStart"/>
      <w:r w:rsidRPr="00226A3F">
        <w:t>have to</w:t>
      </w:r>
      <w:proofErr w:type="gramEnd"/>
      <w:r w:rsidRPr="00226A3F">
        <w:t xml:space="preserve"> be uniquely identifiable so that the facets can refer to them.</w:t>
      </w:r>
    </w:p>
    <w:p w14:paraId="40C25C49" w14:textId="77777777" w:rsidR="00042E3F" w:rsidRPr="00226A3F" w:rsidRDefault="00042E3F" w:rsidP="00042E3F">
      <w:r w:rsidRPr="00226A3F">
        <w:t xml:space="preserve">No additional attributes are associated to the element </w:t>
      </w:r>
      <w:r w:rsidR="00131278">
        <w:rPr>
          <w:rFonts w:ascii="Courier New" w:hAnsi="Courier New"/>
          <w:b/>
          <w:i/>
          <w:sz w:val="18"/>
        </w:rPr>
        <w:t>&lt;</w:t>
      </w:r>
      <w:proofErr w:type="spellStart"/>
      <w:r w:rsidR="00131278">
        <w:rPr>
          <w:rFonts w:ascii="Courier New" w:hAnsi="Courier New"/>
          <w:b/>
          <w:i/>
          <w:sz w:val="18"/>
        </w:rPr>
        <w:t>l</w:t>
      </w:r>
      <w:r w:rsidRPr="00226A3F">
        <w:rPr>
          <w:rFonts w:ascii="Courier New" w:hAnsi="Courier New"/>
          <w:b/>
          <w:i/>
          <w:sz w:val="18"/>
        </w:rPr>
        <w:t>oc_list</w:t>
      </w:r>
      <w:proofErr w:type="spellEnd"/>
      <w:r w:rsidR="00131278">
        <w:rPr>
          <w:rFonts w:ascii="Courier New" w:hAnsi="Courier New"/>
          <w:b/>
          <w:i/>
          <w:sz w:val="18"/>
        </w:rPr>
        <w:t>&gt;</w:t>
      </w:r>
      <w:r w:rsidRPr="00226A3F">
        <w:t>.</w:t>
      </w:r>
    </w:p>
    <w:p w14:paraId="7B5B2C17" w14:textId="77777777" w:rsidR="00042E3F" w:rsidRPr="00226A3F" w:rsidRDefault="00042E3F" w:rsidP="00042E3F">
      <w:pPr>
        <w:keepNext/>
      </w:pPr>
      <w:r w:rsidRPr="00226A3F">
        <w:lastRenderedPageBreak/>
        <w:t xml:space="preserve">The </w:t>
      </w:r>
      <w:r w:rsidR="004D270F" w:rsidRPr="004D270F">
        <w:rPr>
          <w:rStyle w:val="elementdeftypeChar"/>
        </w:rPr>
        <w:t>&lt;</w:t>
      </w:r>
      <w:proofErr w:type="spellStart"/>
      <w:r w:rsidRPr="004D270F">
        <w:rPr>
          <w:rStyle w:val="elementdeftypeChar"/>
        </w:rPr>
        <w:t>loc_list</w:t>
      </w:r>
      <w:proofErr w:type="spellEnd"/>
      <w:r w:rsidR="004D270F">
        <w:rPr>
          <w:rStyle w:val="elementdeftypeChar"/>
        </w:rPr>
        <w:t>&gt;</w:t>
      </w:r>
      <w:r w:rsidRPr="00226A3F">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0E19C417"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3B76ACF" w14:textId="77777777" w:rsidR="00042E3F" w:rsidRPr="00226A3F" w:rsidRDefault="00042E3F" w:rsidP="00B20E69">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897C29" w14:textId="77777777" w:rsidR="00042E3F" w:rsidRPr="00226A3F" w:rsidRDefault="00042E3F" w:rsidP="00B20E69">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B6D1F90" w14:textId="77777777" w:rsidR="00042E3F" w:rsidRPr="00226A3F" w:rsidRDefault="003C5489" w:rsidP="00B20E69">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460BC05" w14:textId="77777777" w:rsidR="00042E3F" w:rsidRPr="00226A3F" w:rsidRDefault="00042E3F" w:rsidP="00B20E69">
            <w:pPr>
              <w:keepNext/>
              <w:rPr>
                <w:b/>
                <w:i/>
              </w:rPr>
            </w:pPr>
            <w:r w:rsidRPr="00226A3F">
              <w:rPr>
                <w:b/>
                <w:i/>
              </w:rPr>
              <w:t>Constraint</w:t>
            </w:r>
          </w:p>
        </w:tc>
      </w:tr>
      <w:tr w:rsidR="00042E3F" w:rsidRPr="00226A3F" w14:paraId="7D37DB72" w14:textId="77777777" w:rsidTr="00B20E69">
        <w:trPr>
          <w:jc w:val="center"/>
        </w:trPr>
        <w:tc>
          <w:tcPr>
            <w:tcW w:w="2221" w:type="dxa"/>
            <w:shd w:val="clear" w:color="auto" w:fill="auto"/>
            <w:vAlign w:val="bottom"/>
          </w:tcPr>
          <w:p w14:paraId="0D8469A5" w14:textId="77777777" w:rsidR="00042E3F" w:rsidRPr="00226A3F" w:rsidRDefault="00F94FF6" w:rsidP="00B20E69">
            <w:pPr>
              <w:rPr>
                <w:sz w:val="20"/>
                <w:szCs w:val="20"/>
              </w:rPr>
            </w:pPr>
            <w:r>
              <w:rPr>
                <w:sz w:val="20"/>
                <w:szCs w:val="20"/>
              </w:rPr>
              <w:t>l</w:t>
            </w:r>
            <w:r w:rsidR="00042E3F" w:rsidRPr="00226A3F">
              <w:rPr>
                <w:sz w:val="20"/>
                <w:szCs w:val="20"/>
              </w:rPr>
              <w:t>oc</w:t>
            </w:r>
          </w:p>
        </w:tc>
        <w:tc>
          <w:tcPr>
            <w:tcW w:w="1842" w:type="dxa"/>
            <w:shd w:val="clear" w:color="auto" w:fill="auto"/>
            <w:vAlign w:val="bottom"/>
          </w:tcPr>
          <w:p w14:paraId="2BD596C4" w14:textId="77777777" w:rsidR="00042E3F" w:rsidRPr="00226A3F" w:rsidRDefault="00042E3F" w:rsidP="00B20E69">
            <w:pPr>
              <w:rPr>
                <w:sz w:val="20"/>
                <w:szCs w:val="20"/>
              </w:rPr>
            </w:pPr>
            <w:r w:rsidRPr="00226A3F">
              <w:rPr>
                <w:sz w:val="20"/>
                <w:szCs w:val="20"/>
              </w:rPr>
              <w:t>3-*</w:t>
            </w:r>
          </w:p>
        </w:tc>
        <w:tc>
          <w:tcPr>
            <w:tcW w:w="1701" w:type="dxa"/>
            <w:shd w:val="clear" w:color="auto" w:fill="auto"/>
            <w:vAlign w:val="bottom"/>
          </w:tcPr>
          <w:p w14:paraId="3C059D0B" w14:textId="77777777" w:rsidR="00042E3F" w:rsidRPr="00226A3F" w:rsidRDefault="00042E3F" w:rsidP="00B20E69">
            <w:pPr>
              <w:rPr>
                <w:sz w:val="20"/>
                <w:szCs w:val="20"/>
              </w:rPr>
            </w:pPr>
            <w:r w:rsidRPr="00226A3F">
              <w:rPr>
                <w:sz w:val="20"/>
                <w:szCs w:val="20"/>
              </w:rPr>
              <w:t>Required</w:t>
            </w:r>
          </w:p>
        </w:tc>
        <w:tc>
          <w:tcPr>
            <w:tcW w:w="2708" w:type="dxa"/>
            <w:shd w:val="clear" w:color="auto" w:fill="auto"/>
            <w:vAlign w:val="bottom"/>
          </w:tcPr>
          <w:p w14:paraId="3E667F8B" w14:textId="77777777" w:rsidR="00042E3F" w:rsidRPr="00226A3F" w:rsidRDefault="00042E3F" w:rsidP="004D270F">
            <w:pPr>
              <w:keepNext/>
              <w:rPr>
                <w:sz w:val="20"/>
                <w:szCs w:val="20"/>
              </w:rPr>
            </w:pPr>
            <w:r w:rsidRPr="00226A3F">
              <w:rPr>
                <w:sz w:val="20"/>
                <w:szCs w:val="20"/>
              </w:rPr>
              <w:t>-</w:t>
            </w:r>
          </w:p>
        </w:tc>
      </w:tr>
    </w:tbl>
    <w:p w14:paraId="62EAB074" w14:textId="755FCE03" w:rsidR="004D270F" w:rsidRDefault="004D270F" w:rsidP="00F94FF6">
      <w:pPr>
        <w:pStyle w:val="Beschriftung"/>
        <w:spacing w:before="120"/>
      </w:pPr>
      <w:bookmarkStart w:id="3650" w:name="_Toc3566539"/>
      <w:bookmarkStart w:id="3651" w:name="_Toc27753910"/>
      <w:r>
        <w:t xml:space="preserve">Table </w:t>
      </w:r>
      <w:ins w:id="3652" w:author="Dr. Carsten Franke" w:date="2020-03-09T16:02:00Z">
        <w:r w:rsidR="001D2A94">
          <w:fldChar w:fldCharType="begin"/>
        </w:r>
        <w:r w:rsidR="001D2A94">
          <w:instrText xml:space="preserve"> SEQ Table \* ARABIC </w:instrText>
        </w:r>
      </w:ins>
      <w:r w:rsidR="001D2A94">
        <w:fldChar w:fldCharType="separate"/>
      </w:r>
      <w:ins w:id="3653" w:author="Dr. Carsten Franke" w:date="2020-03-09T16:02:00Z">
        <w:r w:rsidR="001D2A94">
          <w:rPr>
            <w:noProof/>
          </w:rPr>
          <w:t>137</w:t>
        </w:r>
        <w:r w:rsidR="001D2A94">
          <w:fldChar w:fldCharType="end"/>
        </w:r>
      </w:ins>
      <w:del w:id="3654" w:author="Dr. Carsten Franke" w:date="2020-03-09T16:02:00Z">
        <w:r w:rsidDel="001D2A94">
          <w:fldChar w:fldCharType="begin"/>
        </w:r>
        <w:r w:rsidDel="001D2A94">
          <w:delInstrText xml:space="preserve"> SEQ Table \* ARABIC </w:delInstrText>
        </w:r>
        <w:r w:rsidDel="001D2A94">
          <w:fldChar w:fldCharType="separate"/>
        </w:r>
      </w:del>
      <w:del w:id="3655" w:author="Dr. Carsten Franke" w:date="2020-03-09T14:39:00Z">
        <w:r w:rsidR="007E2D34" w:rsidDel="00004854">
          <w:rPr>
            <w:noProof/>
          </w:rPr>
          <w:delText>135</w:delText>
        </w:r>
      </w:del>
      <w:del w:id="3656" w:author="Dr. Carsten Franke" w:date="2020-03-09T16:02:00Z">
        <w:r w:rsidDel="001D2A94">
          <w:fldChar w:fldCharType="end"/>
        </w:r>
      </w:del>
      <w:r>
        <w:t xml:space="preserve">: Nested elements of </w:t>
      </w:r>
      <w:r w:rsidRPr="004D270F">
        <w:rPr>
          <w:rStyle w:val="elementdeftypeChar"/>
          <w:b/>
        </w:rPr>
        <w:t>&lt;</w:t>
      </w:r>
      <w:proofErr w:type="spellStart"/>
      <w:r w:rsidRPr="004D270F">
        <w:rPr>
          <w:rStyle w:val="elementdeftypeChar"/>
          <w:b/>
        </w:rPr>
        <w:t>loc_list</w:t>
      </w:r>
      <w:proofErr w:type="spellEnd"/>
      <w:r w:rsidRPr="004D270F">
        <w:rPr>
          <w:rStyle w:val="elementdeftypeChar"/>
          <w:b/>
        </w:rPr>
        <w:t>&gt;</w:t>
      </w:r>
      <w:bookmarkEnd w:id="3650"/>
      <w:bookmarkEnd w:id="3651"/>
    </w:p>
    <w:p w14:paraId="60803EB6" w14:textId="77777777" w:rsidR="00042E3F" w:rsidRPr="00226A3F" w:rsidRDefault="00042E3F" w:rsidP="00042E3F">
      <w:pPr>
        <w:keepNext/>
        <w:spacing w:before="240" w:after="60"/>
        <w:outlineLvl w:val="4"/>
        <w:rPr>
          <w:b/>
          <w:bCs/>
          <w:i/>
          <w:iCs/>
          <w:sz w:val="24"/>
          <w:szCs w:val="26"/>
        </w:rPr>
      </w:pPr>
      <w:r w:rsidRPr="00226A3F">
        <w:rPr>
          <w:b/>
          <w:bCs/>
          <w:i/>
          <w:iCs/>
          <w:sz w:val="24"/>
          <w:szCs w:val="26"/>
        </w:rPr>
        <w:t xml:space="preserve">Element </w:t>
      </w:r>
      <w:r w:rsidR="00194316">
        <w:rPr>
          <w:b/>
          <w:bCs/>
          <w:i/>
          <w:iCs/>
          <w:sz w:val="24"/>
          <w:szCs w:val="26"/>
        </w:rPr>
        <w:t>"</w:t>
      </w:r>
      <w:r w:rsidRPr="00226A3F">
        <w:rPr>
          <w:b/>
          <w:bCs/>
          <w:i/>
          <w:iCs/>
          <w:sz w:val="24"/>
          <w:szCs w:val="26"/>
        </w:rPr>
        <w:t>loc</w:t>
      </w:r>
      <w:r w:rsidR="00194316">
        <w:rPr>
          <w:b/>
          <w:bCs/>
          <w:i/>
          <w:iCs/>
          <w:sz w:val="24"/>
          <w:szCs w:val="26"/>
        </w:rPr>
        <w:t>"</w:t>
      </w:r>
    </w:p>
    <w:p w14:paraId="32F2AD86" w14:textId="77777777" w:rsidR="00042E3F" w:rsidRPr="00226A3F" w:rsidRDefault="00042E3F" w:rsidP="004D270F">
      <w:pPr>
        <w:jc w:val="both"/>
      </w:pPr>
      <w:r w:rsidRPr="00226A3F">
        <w:t xml:space="preserve">Each location specified by the element </w:t>
      </w:r>
      <w:r w:rsidR="004D270F">
        <w:rPr>
          <w:rFonts w:ascii="Courier New" w:hAnsi="Courier New"/>
          <w:b/>
          <w:i/>
          <w:sz w:val="18"/>
        </w:rPr>
        <w:t>&lt;l</w:t>
      </w:r>
      <w:r w:rsidRPr="00226A3F">
        <w:rPr>
          <w:rFonts w:ascii="Courier New" w:hAnsi="Courier New"/>
          <w:b/>
          <w:i/>
          <w:sz w:val="18"/>
        </w:rPr>
        <w:t>oc</w:t>
      </w:r>
      <w:r w:rsidR="004D270F">
        <w:rPr>
          <w:rFonts w:ascii="Courier New" w:hAnsi="Courier New"/>
          <w:b/>
          <w:i/>
          <w:sz w:val="18"/>
        </w:rPr>
        <w:t>/&gt;</w:t>
      </w:r>
      <w:r w:rsidRPr="00226A3F">
        <w:t xml:space="preserve"> contains three values specifying the x, y and z coordinates of the location.</w:t>
      </w:r>
    </w:p>
    <w:p w14:paraId="22F7CC9E" w14:textId="77777777" w:rsidR="00042E3F" w:rsidRPr="00226A3F" w:rsidRDefault="00042E3F" w:rsidP="00042E3F">
      <w:pPr>
        <w:keepNext/>
      </w:pPr>
      <w:r w:rsidRPr="00226A3F">
        <w:t xml:space="preserve">The attributes associated to the element </w:t>
      </w:r>
      <w:r w:rsidR="004D270F" w:rsidRPr="004D270F">
        <w:rPr>
          <w:rStyle w:val="elementdeftypeChar"/>
        </w:rPr>
        <w:t>&lt;</w:t>
      </w:r>
      <w:r w:rsidRPr="004D270F">
        <w:rPr>
          <w:rStyle w:val="elementdeftypeChar"/>
        </w:rPr>
        <w:t>loc</w:t>
      </w:r>
      <w:r w:rsidR="004D270F">
        <w:rPr>
          <w:rStyle w:val="elementdeftypeChar"/>
        </w:rPr>
        <w:t>/</w:t>
      </w:r>
      <w:r w:rsidR="004D270F" w:rsidRPr="004D270F">
        <w:rPr>
          <w:rStyle w:val="elementdeftypeChar"/>
        </w:rPr>
        <w:t>&gt;</w:t>
      </w:r>
      <w:r w:rsidRPr="00226A3F">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42E3F" w:rsidRPr="00226A3F" w14:paraId="4FD51CC5" w14:textId="77777777" w:rsidTr="004D270F">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7718232" w14:textId="77777777" w:rsidR="00042E3F" w:rsidRPr="00226A3F" w:rsidRDefault="00042E3F" w:rsidP="00B20E69">
            <w:pPr>
              <w:keepNext/>
              <w:rPr>
                <w:b/>
                <w:i/>
              </w:rPr>
            </w:pPr>
            <w:r w:rsidRPr="00226A3F">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9C85DD" w14:textId="77777777" w:rsidR="00042E3F" w:rsidRPr="00226A3F" w:rsidRDefault="00042E3F" w:rsidP="00B20E69">
            <w:pPr>
              <w:keepNext/>
              <w:rPr>
                <w:b/>
                <w:i/>
              </w:rPr>
            </w:pPr>
            <w:r w:rsidRPr="00226A3F">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C856FD" w14:textId="77777777" w:rsidR="00042E3F" w:rsidRPr="00226A3F" w:rsidRDefault="003C5489" w:rsidP="00B20E69">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BDEA5F" w14:textId="77777777" w:rsidR="00042E3F" w:rsidRPr="00226A3F" w:rsidRDefault="009B79C9" w:rsidP="00B20E69">
            <w:pPr>
              <w:keepNext/>
              <w:rPr>
                <w:b/>
                <w:i/>
              </w:rPr>
            </w:pPr>
            <w:r w:rsidRPr="00A20C5C">
              <w:rPr>
                <w:b/>
                <w:i/>
              </w:rPr>
              <w:t>Constraint</w:t>
            </w:r>
            <w:r>
              <w:rPr>
                <w:b/>
                <w:i/>
              </w:rPr>
              <w:t xml:space="preserve"> / Remarks</w:t>
            </w:r>
          </w:p>
        </w:tc>
      </w:tr>
      <w:tr w:rsidR="00042E3F" w:rsidRPr="00226A3F" w14:paraId="5A4303F4" w14:textId="77777777" w:rsidTr="00F94FF6">
        <w:trPr>
          <w:jc w:val="center"/>
        </w:trPr>
        <w:tc>
          <w:tcPr>
            <w:tcW w:w="1871" w:type="dxa"/>
            <w:shd w:val="clear" w:color="auto" w:fill="auto"/>
          </w:tcPr>
          <w:p w14:paraId="3DBD9EBD" w14:textId="77777777" w:rsidR="00042E3F" w:rsidRPr="00226A3F" w:rsidRDefault="00D20E30" w:rsidP="00F94FF6">
            <w:pPr>
              <w:rPr>
                <w:sz w:val="20"/>
                <w:szCs w:val="20"/>
              </w:rPr>
            </w:pPr>
            <w:r>
              <w:rPr>
                <w:sz w:val="20"/>
                <w:szCs w:val="20"/>
              </w:rPr>
              <w:t>v</w:t>
            </w:r>
          </w:p>
        </w:tc>
        <w:tc>
          <w:tcPr>
            <w:tcW w:w="1800" w:type="dxa"/>
            <w:shd w:val="clear" w:color="auto" w:fill="auto"/>
          </w:tcPr>
          <w:p w14:paraId="2E7F8517" w14:textId="77777777" w:rsidR="00042E3F" w:rsidRPr="00226A3F" w:rsidRDefault="00C9639A" w:rsidP="00F94FF6">
            <w:pPr>
              <w:rPr>
                <w:sz w:val="20"/>
                <w:szCs w:val="20"/>
              </w:rPr>
            </w:pPr>
            <w:r>
              <w:rPr>
                <w:sz w:val="20"/>
                <w:szCs w:val="20"/>
              </w:rPr>
              <w:t>Integer</w:t>
            </w:r>
          </w:p>
        </w:tc>
        <w:tc>
          <w:tcPr>
            <w:tcW w:w="1620" w:type="dxa"/>
            <w:shd w:val="clear" w:color="auto" w:fill="auto"/>
          </w:tcPr>
          <w:p w14:paraId="6D218152" w14:textId="77777777" w:rsidR="00042E3F" w:rsidRPr="00226A3F" w:rsidRDefault="00042E3F" w:rsidP="00F94FF6">
            <w:pPr>
              <w:rPr>
                <w:sz w:val="20"/>
                <w:szCs w:val="20"/>
              </w:rPr>
            </w:pPr>
            <w:r w:rsidRPr="00226A3F">
              <w:rPr>
                <w:sz w:val="20"/>
                <w:szCs w:val="20"/>
              </w:rPr>
              <w:t>Required</w:t>
            </w:r>
          </w:p>
        </w:tc>
        <w:tc>
          <w:tcPr>
            <w:tcW w:w="3240" w:type="dxa"/>
            <w:shd w:val="clear" w:color="auto" w:fill="auto"/>
          </w:tcPr>
          <w:p w14:paraId="396B08F2" w14:textId="77777777" w:rsidR="00042E3F" w:rsidRPr="00226A3F" w:rsidRDefault="00042E3F" w:rsidP="00F94FF6">
            <w:pPr>
              <w:keepNext/>
              <w:autoSpaceDE w:val="0"/>
              <w:autoSpaceDN w:val="0"/>
              <w:adjustRightInd w:val="0"/>
              <w:rPr>
                <w:sz w:val="20"/>
                <w:szCs w:val="20"/>
              </w:rPr>
            </w:pPr>
            <w:r w:rsidRPr="00226A3F">
              <w:rPr>
                <w:sz w:val="20"/>
                <w:szCs w:val="20"/>
              </w:rPr>
              <w:t xml:space="preserve">Unique within the parent element </w:t>
            </w:r>
            <w:r w:rsidR="00F94FF6" w:rsidRPr="00F94FF6">
              <w:rPr>
                <w:rStyle w:val="elementdeftypeChar"/>
              </w:rPr>
              <w:t>&lt;</w:t>
            </w:r>
            <w:r w:rsidRPr="00F94FF6">
              <w:rPr>
                <w:rStyle w:val="elementdeftypeChar"/>
              </w:rPr>
              <w:t>connection_2d</w:t>
            </w:r>
            <w:r w:rsidR="00F94FF6" w:rsidRPr="00F94FF6">
              <w:rPr>
                <w:rStyle w:val="elementdeftypeChar"/>
              </w:rPr>
              <w:t>/&gt;</w:t>
            </w:r>
          </w:p>
        </w:tc>
      </w:tr>
    </w:tbl>
    <w:p w14:paraId="57FB91E3" w14:textId="2B6EC4B6" w:rsidR="004D270F" w:rsidRDefault="004D270F" w:rsidP="004D270F">
      <w:pPr>
        <w:pStyle w:val="Beschriftung"/>
        <w:spacing w:before="120"/>
      </w:pPr>
      <w:bookmarkStart w:id="3657" w:name="_Toc3566540"/>
      <w:bookmarkStart w:id="3658" w:name="_Toc27753911"/>
      <w:r>
        <w:t xml:space="preserve">Table </w:t>
      </w:r>
      <w:ins w:id="3659" w:author="Dr. Carsten Franke" w:date="2020-03-09T16:02:00Z">
        <w:r w:rsidR="001D2A94">
          <w:fldChar w:fldCharType="begin"/>
        </w:r>
        <w:r w:rsidR="001D2A94">
          <w:instrText xml:space="preserve"> SEQ Table \* ARABIC </w:instrText>
        </w:r>
      </w:ins>
      <w:r w:rsidR="001D2A94">
        <w:fldChar w:fldCharType="separate"/>
      </w:r>
      <w:ins w:id="3660" w:author="Dr. Carsten Franke" w:date="2020-03-09T16:02:00Z">
        <w:r w:rsidR="001D2A94">
          <w:rPr>
            <w:noProof/>
          </w:rPr>
          <w:t>138</w:t>
        </w:r>
        <w:r w:rsidR="001D2A94">
          <w:fldChar w:fldCharType="end"/>
        </w:r>
      </w:ins>
      <w:del w:id="3661" w:author="Dr. Carsten Franke" w:date="2020-03-09T16:02:00Z">
        <w:r w:rsidDel="001D2A94">
          <w:fldChar w:fldCharType="begin"/>
        </w:r>
        <w:r w:rsidDel="001D2A94">
          <w:delInstrText xml:space="preserve"> SEQ Table \* ARABIC </w:delInstrText>
        </w:r>
        <w:r w:rsidDel="001D2A94">
          <w:fldChar w:fldCharType="separate"/>
        </w:r>
      </w:del>
      <w:del w:id="3662" w:author="Dr. Carsten Franke" w:date="2020-03-09T14:39:00Z">
        <w:r w:rsidR="007E2D34" w:rsidDel="00004854">
          <w:rPr>
            <w:noProof/>
          </w:rPr>
          <w:delText>136</w:delText>
        </w:r>
      </w:del>
      <w:del w:id="3663" w:author="Dr. Carsten Franke" w:date="2020-03-09T16:02:00Z">
        <w:r w:rsidDel="001D2A94">
          <w:fldChar w:fldCharType="end"/>
        </w:r>
      </w:del>
      <w:r>
        <w:t xml:space="preserve">: Attributes of element </w:t>
      </w:r>
      <w:r w:rsidRPr="004D270F">
        <w:rPr>
          <w:rStyle w:val="elementdeftypeChar"/>
          <w:b/>
        </w:rPr>
        <w:t>&lt;loc/&gt;</w:t>
      </w:r>
      <w:bookmarkEnd w:id="3657"/>
      <w:bookmarkEnd w:id="3658"/>
    </w:p>
    <w:p w14:paraId="6918A108" w14:textId="77777777" w:rsidR="00042E3F" w:rsidRPr="00226A3F" w:rsidRDefault="00042E3F" w:rsidP="00F72843">
      <w:pPr>
        <w:spacing w:before="120"/>
        <w:jc w:val="both"/>
      </w:pPr>
      <w:r w:rsidRPr="00226A3F">
        <w:t xml:space="preserve">The attribute </w:t>
      </w:r>
      <w:r w:rsidR="00D20E30">
        <w:rPr>
          <w:rFonts w:ascii="Courier New" w:hAnsi="Courier New"/>
          <w:b/>
          <w:i/>
          <w:sz w:val="18"/>
        </w:rPr>
        <w:t>v</w:t>
      </w:r>
      <w:r w:rsidRPr="00226A3F">
        <w:t xml:space="preserve"> is used to ensure unique identification. The index values must be unique within the </w:t>
      </w:r>
      <w:r w:rsidR="004D270F" w:rsidRPr="004D270F">
        <w:rPr>
          <w:rStyle w:val="elementdeftypeChar"/>
        </w:rPr>
        <w:t>&lt;</w:t>
      </w:r>
      <w:r w:rsidRPr="004D270F">
        <w:rPr>
          <w:rStyle w:val="elementdeftypeChar"/>
        </w:rPr>
        <w:t>connection_2d</w:t>
      </w:r>
      <w:r w:rsidR="004D270F" w:rsidRPr="004D270F">
        <w:rPr>
          <w:rStyle w:val="elementdeftypeChar"/>
        </w:rPr>
        <w:t>/&gt;</w:t>
      </w:r>
      <w:r w:rsidRPr="00226A3F">
        <w:t xml:space="preserve"> element. </w:t>
      </w:r>
    </w:p>
    <w:p w14:paraId="70E69B80" w14:textId="77777777" w:rsidR="00042E3F" w:rsidRPr="00226A3F" w:rsidRDefault="00FC228E" w:rsidP="00042E3F">
      <w:pPr>
        <w:keepNext/>
        <w:spacing w:before="240"/>
        <w:rPr>
          <w:b/>
          <w:sz w:val="24"/>
          <w:lang w:val="es-ES"/>
        </w:rPr>
      </w:pPr>
      <w:r>
        <w:rPr>
          <w:b/>
          <w:sz w:val="24"/>
          <w:lang w:val="es-ES"/>
        </w:rPr>
        <w:t>Example</w:t>
      </w:r>
      <w:r w:rsidR="00042E3F" w:rsidRPr="00226A3F">
        <w:rPr>
          <w:b/>
          <w:sz w:val="24"/>
          <w:lang w:val="es-ES"/>
        </w:rPr>
        <w:t>:</w:t>
      </w:r>
    </w:p>
    <w:p w14:paraId="59E87768"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p>
    <w:p w14:paraId="4639BF00"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&lt;loc_list&gt;</w:t>
      </w:r>
    </w:p>
    <w:p w14:paraId="30614442"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sz w:val="16"/>
          <w:lang w:val="es-ES"/>
        </w:rPr>
        <w:tab/>
      </w:r>
      <w:r w:rsidRPr="00226A3F">
        <w:rPr>
          <w:rFonts w:ascii="Courier New" w:hAnsi="Courier New"/>
          <w:b/>
          <w:color w:val="0070C0"/>
          <w:sz w:val="16"/>
          <w:lang w:val="es-ES"/>
        </w:rPr>
        <w:t xml:space="preserve">&lt;loc </w:t>
      </w:r>
      <w:r w:rsidR="00D20E30">
        <w:rPr>
          <w:rFonts w:ascii="Courier New" w:hAnsi="Courier New"/>
          <w:b/>
          <w:color w:val="0070C0"/>
          <w:sz w:val="16"/>
          <w:lang w:val="es-ES"/>
        </w:rPr>
        <w:t>v</w:t>
      </w:r>
      <w:r w:rsidRPr="00226A3F">
        <w:rPr>
          <w:rFonts w:ascii="Courier New" w:hAnsi="Courier New"/>
          <w:b/>
          <w:color w:val="0070C0"/>
          <w:sz w:val="16"/>
          <w:lang w:val="es-ES"/>
        </w:rPr>
        <w:t>=</w:t>
      </w:r>
      <w:r w:rsidR="00194316">
        <w:rPr>
          <w:rFonts w:ascii="Courier New" w:hAnsi="Courier New"/>
          <w:b/>
          <w:color w:val="0070C0"/>
          <w:sz w:val="16"/>
          <w:lang w:val="es-ES"/>
        </w:rPr>
        <w:t>"</w:t>
      </w:r>
      <w:r w:rsidRPr="00226A3F">
        <w:rPr>
          <w:rFonts w:ascii="Courier New" w:hAnsi="Courier New"/>
          <w:b/>
          <w:color w:val="0070C0"/>
          <w:sz w:val="16"/>
          <w:lang w:val="es-ES"/>
        </w:rPr>
        <w:t>1</w:t>
      </w:r>
      <w:r w:rsidR="00194316">
        <w:rPr>
          <w:rFonts w:ascii="Courier New" w:hAnsi="Courier New"/>
          <w:b/>
          <w:color w:val="0070C0"/>
          <w:sz w:val="16"/>
          <w:lang w:val="es-ES"/>
        </w:rPr>
        <w:t>"</w:t>
      </w:r>
      <w:r w:rsidRPr="00226A3F">
        <w:rPr>
          <w:rFonts w:ascii="Courier New" w:hAnsi="Courier New"/>
          <w:b/>
          <w:color w:val="0070C0"/>
          <w:sz w:val="16"/>
          <w:lang w:val="es-ES"/>
        </w:rPr>
        <w:t>&gt;   2581.21 -708.408 31.6532   &lt;/loc&gt;</w:t>
      </w:r>
    </w:p>
    <w:p w14:paraId="1E8468FA"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b/>
          <w:color w:val="0070C0"/>
          <w:sz w:val="16"/>
          <w:lang w:val="es-ES"/>
        </w:rPr>
        <w:tab/>
        <w:t xml:space="preserve">&lt;loc </w:t>
      </w:r>
      <w:r w:rsidR="00D20E30">
        <w:rPr>
          <w:rFonts w:ascii="Courier New" w:hAnsi="Courier New"/>
          <w:b/>
          <w:color w:val="0070C0"/>
          <w:sz w:val="16"/>
          <w:lang w:val="es-ES"/>
        </w:rPr>
        <w:t>v</w:t>
      </w:r>
      <w:r w:rsidRPr="00226A3F">
        <w:rPr>
          <w:rFonts w:ascii="Courier New" w:hAnsi="Courier New"/>
          <w:b/>
          <w:color w:val="0070C0"/>
          <w:sz w:val="16"/>
          <w:lang w:val="es-ES"/>
        </w:rPr>
        <w:t>=</w:t>
      </w:r>
      <w:r w:rsidR="00194316">
        <w:rPr>
          <w:rFonts w:ascii="Courier New" w:hAnsi="Courier New"/>
          <w:b/>
          <w:color w:val="0070C0"/>
          <w:sz w:val="16"/>
          <w:lang w:val="es-ES"/>
        </w:rPr>
        <w:t>"</w:t>
      </w:r>
      <w:r w:rsidRPr="00226A3F">
        <w:rPr>
          <w:rFonts w:ascii="Courier New" w:hAnsi="Courier New"/>
          <w:b/>
          <w:color w:val="0070C0"/>
          <w:sz w:val="16"/>
          <w:lang w:val="es-ES"/>
        </w:rPr>
        <w:t>2</w:t>
      </w:r>
      <w:r w:rsidR="00194316">
        <w:rPr>
          <w:rFonts w:ascii="Courier New" w:hAnsi="Courier New"/>
          <w:b/>
          <w:color w:val="0070C0"/>
          <w:sz w:val="16"/>
          <w:lang w:val="es-ES"/>
        </w:rPr>
        <w:t>"</w:t>
      </w:r>
      <w:r w:rsidRPr="00226A3F">
        <w:rPr>
          <w:rFonts w:ascii="Courier New" w:hAnsi="Courier New"/>
          <w:b/>
          <w:color w:val="0070C0"/>
          <w:sz w:val="16"/>
          <w:lang w:val="es-ES"/>
        </w:rPr>
        <w:t>&gt;   2581.42 -708.357 35.2816   &lt;/loc&gt;</w:t>
      </w:r>
    </w:p>
    <w:p w14:paraId="58BBFFDB"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226A3F">
        <w:rPr>
          <w:rFonts w:ascii="Courier New" w:hAnsi="Courier New"/>
          <w:b/>
          <w:color w:val="0070C0"/>
          <w:sz w:val="16"/>
          <w:lang w:val="es-ES"/>
        </w:rPr>
        <w:tab/>
        <w:t xml:space="preserve">&lt;loc </w:t>
      </w:r>
      <w:r w:rsidR="00D20E30">
        <w:rPr>
          <w:rFonts w:ascii="Courier New" w:hAnsi="Courier New"/>
          <w:b/>
          <w:color w:val="0070C0"/>
          <w:sz w:val="16"/>
          <w:lang w:val="es-ES"/>
        </w:rPr>
        <w:t>v</w:t>
      </w:r>
      <w:r w:rsidRPr="00226A3F">
        <w:rPr>
          <w:rFonts w:ascii="Courier New" w:hAnsi="Courier New"/>
          <w:b/>
          <w:color w:val="0070C0"/>
          <w:sz w:val="16"/>
          <w:lang w:val="es-ES"/>
        </w:rPr>
        <w:t>=</w:t>
      </w:r>
      <w:r w:rsidR="00194316">
        <w:rPr>
          <w:rFonts w:ascii="Courier New" w:hAnsi="Courier New"/>
          <w:b/>
          <w:color w:val="0070C0"/>
          <w:sz w:val="16"/>
          <w:lang w:val="es-ES"/>
        </w:rPr>
        <w:t>"</w:t>
      </w:r>
      <w:r w:rsidRPr="00226A3F">
        <w:rPr>
          <w:rFonts w:ascii="Courier New" w:hAnsi="Courier New"/>
          <w:b/>
          <w:color w:val="0070C0"/>
          <w:sz w:val="16"/>
          <w:lang w:val="es-ES"/>
        </w:rPr>
        <w:t>3</w:t>
      </w:r>
      <w:r w:rsidR="00194316">
        <w:rPr>
          <w:rFonts w:ascii="Courier New" w:hAnsi="Courier New"/>
          <w:b/>
          <w:color w:val="0070C0"/>
          <w:sz w:val="16"/>
          <w:lang w:val="es-ES"/>
        </w:rPr>
        <w:t>"</w:t>
      </w:r>
      <w:r w:rsidRPr="00226A3F">
        <w:rPr>
          <w:rFonts w:ascii="Courier New" w:hAnsi="Courier New"/>
          <w:b/>
          <w:color w:val="0070C0"/>
          <w:sz w:val="16"/>
          <w:lang w:val="es-ES"/>
        </w:rPr>
        <w:t xml:space="preserve">&gt;   </w:t>
      </w:r>
      <w:r w:rsidRPr="00226A3F">
        <w:rPr>
          <w:rFonts w:ascii="Courier New" w:hAnsi="Courier New"/>
          <w:b/>
          <w:color w:val="0070C0"/>
          <w:sz w:val="16"/>
        </w:rPr>
        <w:t>2581.05 -708.302 39.0643   &lt;/loc&gt;</w:t>
      </w:r>
    </w:p>
    <w:p w14:paraId="3F5367E0" w14:textId="77777777" w:rsidR="00FC228E" w:rsidRDefault="00042E3F" w:rsidP="00FC228E">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226A3F">
        <w:rPr>
          <w:rFonts w:ascii="Courier New" w:hAnsi="Courier New"/>
          <w:sz w:val="16"/>
        </w:rPr>
        <w:t>&lt;/</w:t>
      </w:r>
      <w:proofErr w:type="spellStart"/>
      <w:r w:rsidRPr="00226A3F">
        <w:rPr>
          <w:rFonts w:ascii="Courier New" w:hAnsi="Courier New"/>
          <w:sz w:val="16"/>
        </w:rPr>
        <w:t>loc_list</w:t>
      </w:r>
      <w:proofErr w:type="spellEnd"/>
      <w:r w:rsidRPr="00226A3F">
        <w:rPr>
          <w:rFonts w:ascii="Courier New" w:hAnsi="Courier New"/>
          <w:sz w:val="16"/>
        </w:rPr>
        <w:t>&gt;</w:t>
      </w:r>
    </w:p>
    <w:p w14:paraId="7DC4C4C1" w14:textId="77777777" w:rsidR="00FC228E" w:rsidRDefault="00FC228E" w:rsidP="00FC228E">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rPr>
          <w:rFonts w:ascii="Courier New" w:hAnsi="Courier New"/>
          <w:sz w:val="16"/>
        </w:rPr>
      </w:pPr>
    </w:p>
    <w:p w14:paraId="00BD0BCA" w14:textId="77777777" w:rsidR="00042E3F" w:rsidRPr="00226A3F" w:rsidRDefault="00042E3F" w:rsidP="00FC228E">
      <w:pPr>
        <w:spacing w:before="240" w:after="60"/>
        <w:rPr>
          <w:b/>
          <w:bCs/>
          <w:i/>
          <w:iCs/>
          <w:sz w:val="24"/>
          <w:szCs w:val="26"/>
        </w:rPr>
      </w:pPr>
      <w:r w:rsidRPr="00226A3F">
        <w:rPr>
          <w:b/>
          <w:bCs/>
          <w:i/>
          <w:iCs/>
          <w:sz w:val="24"/>
          <w:szCs w:val="26"/>
        </w:rPr>
        <w:t xml:space="preserve">Element </w:t>
      </w:r>
      <w:r w:rsidR="00194316">
        <w:rPr>
          <w:b/>
          <w:bCs/>
          <w:i/>
          <w:iCs/>
          <w:sz w:val="24"/>
          <w:szCs w:val="26"/>
        </w:rPr>
        <w:t>"</w:t>
      </w:r>
      <w:proofErr w:type="spellStart"/>
      <w:r w:rsidRPr="00226A3F">
        <w:rPr>
          <w:b/>
          <w:bCs/>
          <w:i/>
          <w:iCs/>
          <w:sz w:val="24"/>
          <w:szCs w:val="26"/>
        </w:rPr>
        <w:t>face_list</w:t>
      </w:r>
      <w:proofErr w:type="spellEnd"/>
      <w:r w:rsidR="00194316">
        <w:rPr>
          <w:b/>
          <w:bCs/>
          <w:i/>
          <w:iCs/>
          <w:sz w:val="24"/>
          <w:szCs w:val="26"/>
        </w:rPr>
        <w:t>"</w:t>
      </w:r>
    </w:p>
    <w:p w14:paraId="6F79F89B" w14:textId="77777777" w:rsidR="00042E3F" w:rsidRPr="00226A3F" w:rsidRDefault="00042E3F" w:rsidP="00FC228E">
      <w:pPr>
        <w:jc w:val="both"/>
      </w:pPr>
      <w:r w:rsidRPr="00226A3F">
        <w:t xml:space="preserve">The list of facets for the definition of the connection face is stored in the element </w:t>
      </w:r>
      <w:r w:rsidR="00FC228E">
        <w:rPr>
          <w:rFonts w:ascii="Courier New" w:hAnsi="Courier New"/>
          <w:b/>
          <w:i/>
          <w:sz w:val="18"/>
        </w:rPr>
        <w:t>&lt;</w:t>
      </w:r>
      <w:proofErr w:type="spellStart"/>
      <w:r w:rsidR="00FC228E">
        <w:rPr>
          <w:rFonts w:ascii="Courier New" w:hAnsi="Courier New"/>
          <w:b/>
          <w:i/>
          <w:sz w:val="18"/>
        </w:rPr>
        <w:t>f</w:t>
      </w:r>
      <w:r w:rsidRPr="00226A3F">
        <w:rPr>
          <w:rFonts w:ascii="Courier New" w:hAnsi="Courier New"/>
          <w:b/>
          <w:i/>
          <w:sz w:val="18"/>
        </w:rPr>
        <w:t>ace_list</w:t>
      </w:r>
      <w:proofErr w:type="spellEnd"/>
      <w:r w:rsidR="00FC228E">
        <w:rPr>
          <w:rFonts w:ascii="Courier New" w:hAnsi="Courier New"/>
          <w:b/>
          <w:i/>
          <w:sz w:val="18"/>
        </w:rPr>
        <w:t>&gt;</w:t>
      </w:r>
      <w:r w:rsidRPr="00226A3F">
        <w:t xml:space="preserve">. This element contains nested elements </w:t>
      </w:r>
      <w:r w:rsidRPr="00226A3F">
        <w:rPr>
          <w:rFonts w:ascii="Courier New" w:hAnsi="Courier New"/>
          <w:b/>
          <w:i/>
          <w:sz w:val="18"/>
        </w:rPr>
        <w:t>face</w:t>
      </w:r>
      <w:r w:rsidRPr="00226A3F">
        <w:t xml:space="preserve"> defining tessellated facets of the connection face in space. These facets are in no </w:t>
      </w:r>
      <w:proofErr w:type="gramStart"/>
      <w:r w:rsidRPr="00226A3F">
        <w:t>particular order</w:t>
      </w:r>
      <w:proofErr w:type="gramEnd"/>
      <w:r w:rsidRPr="00226A3F">
        <w:t>.</w:t>
      </w:r>
    </w:p>
    <w:p w14:paraId="3543434D" w14:textId="77777777" w:rsidR="00042E3F" w:rsidRPr="00226A3F" w:rsidRDefault="00042E3F" w:rsidP="00042E3F">
      <w:r w:rsidRPr="00226A3F">
        <w:t xml:space="preserve">No additional attributes are associated to the element </w:t>
      </w:r>
      <w:r w:rsidR="00FC228E">
        <w:rPr>
          <w:rFonts w:ascii="Courier New" w:hAnsi="Courier New"/>
          <w:b/>
          <w:i/>
          <w:sz w:val="18"/>
        </w:rPr>
        <w:t>&lt;</w:t>
      </w:r>
      <w:proofErr w:type="spellStart"/>
      <w:r w:rsidR="00FC228E">
        <w:rPr>
          <w:rFonts w:ascii="Courier New" w:hAnsi="Courier New"/>
          <w:b/>
          <w:i/>
          <w:sz w:val="18"/>
        </w:rPr>
        <w:t>f</w:t>
      </w:r>
      <w:r w:rsidRPr="00226A3F">
        <w:rPr>
          <w:rFonts w:ascii="Courier New" w:hAnsi="Courier New"/>
          <w:b/>
          <w:i/>
          <w:sz w:val="18"/>
        </w:rPr>
        <w:t>ace_list</w:t>
      </w:r>
      <w:proofErr w:type="spellEnd"/>
      <w:r w:rsidR="00FC228E">
        <w:rPr>
          <w:rFonts w:ascii="Courier New" w:hAnsi="Courier New"/>
          <w:b/>
          <w:i/>
          <w:sz w:val="18"/>
        </w:rPr>
        <w:t>&gt;</w:t>
      </w:r>
      <w:r w:rsidRPr="00226A3F">
        <w:t>.</w:t>
      </w:r>
    </w:p>
    <w:p w14:paraId="7079C30D" w14:textId="77777777" w:rsidR="00042E3F" w:rsidRPr="00226A3F" w:rsidRDefault="00042E3F" w:rsidP="004444F9">
      <w:pPr>
        <w:keepNext/>
      </w:pPr>
      <w:r w:rsidRPr="00226A3F">
        <w:t xml:space="preserve">The </w:t>
      </w:r>
      <w:proofErr w:type="spellStart"/>
      <w:r w:rsidRPr="00226A3F">
        <w:t>face_list</w:t>
      </w:r>
      <w:proofErr w:type="spellEnd"/>
      <w:r w:rsidRPr="00226A3F">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488F6747"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A3CC103" w14:textId="77777777" w:rsidR="00042E3F" w:rsidRPr="00226A3F" w:rsidRDefault="00042E3F" w:rsidP="004444F9">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7C54A28" w14:textId="77777777" w:rsidR="00042E3F" w:rsidRPr="00226A3F" w:rsidRDefault="00042E3F" w:rsidP="004444F9">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BAD7F8" w14:textId="77777777" w:rsidR="00042E3F" w:rsidRPr="00226A3F" w:rsidRDefault="003C5489" w:rsidP="004444F9">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8FC0D1B" w14:textId="77777777" w:rsidR="00042E3F" w:rsidRPr="00226A3F" w:rsidRDefault="00042E3F" w:rsidP="004444F9">
            <w:pPr>
              <w:keepNext/>
              <w:rPr>
                <w:b/>
                <w:i/>
              </w:rPr>
            </w:pPr>
            <w:r w:rsidRPr="00226A3F">
              <w:rPr>
                <w:b/>
                <w:i/>
              </w:rPr>
              <w:t>Constraint</w:t>
            </w:r>
          </w:p>
        </w:tc>
      </w:tr>
      <w:tr w:rsidR="00042E3F" w:rsidRPr="00226A3F" w14:paraId="7E7498D2" w14:textId="77777777" w:rsidTr="00B20E69">
        <w:trPr>
          <w:jc w:val="center"/>
        </w:trPr>
        <w:tc>
          <w:tcPr>
            <w:tcW w:w="2221" w:type="dxa"/>
            <w:shd w:val="clear" w:color="auto" w:fill="auto"/>
            <w:vAlign w:val="bottom"/>
          </w:tcPr>
          <w:p w14:paraId="4079D78C" w14:textId="77777777" w:rsidR="00042E3F" w:rsidRPr="00226A3F" w:rsidRDefault="00042E3F" w:rsidP="00B20E69">
            <w:pPr>
              <w:rPr>
                <w:sz w:val="20"/>
                <w:szCs w:val="20"/>
              </w:rPr>
            </w:pPr>
            <w:r w:rsidRPr="00226A3F">
              <w:rPr>
                <w:sz w:val="20"/>
                <w:szCs w:val="20"/>
              </w:rPr>
              <w:t>face</w:t>
            </w:r>
          </w:p>
        </w:tc>
        <w:tc>
          <w:tcPr>
            <w:tcW w:w="1842" w:type="dxa"/>
            <w:shd w:val="clear" w:color="auto" w:fill="auto"/>
            <w:vAlign w:val="bottom"/>
          </w:tcPr>
          <w:p w14:paraId="1D4EFE03" w14:textId="77777777" w:rsidR="00042E3F" w:rsidRPr="00226A3F" w:rsidRDefault="00042E3F" w:rsidP="00B20E69">
            <w:pPr>
              <w:rPr>
                <w:sz w:val="20"/>
                <w:szCs w:val="20"/>
              </w:rPr>
            </w:pPr>
            <w:r w:rsidRPr="00226A3F">
              <w:rPr>
                <w:sz w:val="20"/>
                <w:szCs w:val="20"/>
              </w:rPr>
              <w:t>1-*</w:t>
            </w:r>
          </w:p>
        </w:tc>
        <w:tc>
          <w:tcPr>
            <w:tcW w:w="1701" w:type="dxa"/>
            <w:shd w:val="clear" w:color="auto" w:fill="auto"/>
            <w:vAlign w:val="bottom"/>
          </w:tcPr>
          <w:p w14:paraId="7A737EFF" w14:textId="77777777" w:rsidR="00042E3F" w:rsidRPr="00226A3F" w:rsidRDefault="00042E3F" w:rsidP="00B20E69">
            <w:pPr>
              <w:rPr>
                <w:sz w:val="20"/>
                <w:szCs w:val="20"/>
              </w:rPr>
            </w:pPr>
            <w:r w:rsidRPr="00226A3F">
              <w:rPr>
                <w:sz w:val="20"/>
                <w:szCs w:val="20"/>
              </w:rPr>
              <w:t>Required</w:t>
            </w:r>
          </w:p>
        </w:tc>
        <w:tc>
          <w:tcPr>
            <w:tcW w:w="2708" w:type="dxa"/>
            <w:shd w:val="clear" w:color="auto" w:fill="auto"/>
            <w:vAlign w:val="bottom"/>
          </w:tcPr>
          <w:p w14:paraId="3BDBE889" w14:textId="77777777" w:rsidR="00042E3F" w:rsidRPr="00226A3F" w:rsidRDefault="00042E3F" w:rsidP="004444F9">
            <w:pPr>
              <w:keepNext/>
              <w:rPr>
                <w:sz w:val="20"/>
                <w:szCs w:val="20"/>
              </w:rPr>
            </w:pPr>
            <w:r w:rsidRPr="00226A3F">
              <w:rPr>
                <w:sz w:val="20"/>
                <w:szCs w:val="20"/>
              </w:rPr>
              <w:t>-</w:t>
            </w:r>
          </w:p>
        </w:tc>
      </w:tr>
    </w:tbl>
    <w:p w14:paraId="5A17B450" w14:textId="7204E521" w:rsidR="004444F9" w:rsidRDefault="004444F9" w:rsidP="00A913FE">
      <w:pPr>
        <w:pStyle w:val="Beschriftung"/>
        <w:spacing w:before="120"/>
      </w:pPr>
      <w:bookmarkStart w:id="3664" w:name="_Toc3566541"/>
      <w:bookmarkStart w:id="3665" w:name="_Toc27753912"/>
      <w:r>
        <w:t xml:space="preserve">Table </w:t>
      </w:r>
      <w:ins w:id="3666" w:author="Dr. Carsten Franke" w:date="2020-03-09T16:02:00Z">
        <w:r w:rsidR="001D2A94">
          <w:fldChar w:fldCharType="begin"/>
        </w:r>
        <w:r w:rsidR="001D2A94">
          <w:instrText xml:space="preserve"> SEQ Table \* ARABIC </w:instrText>
        </w:r>
      </w:ins>
      <w:r w:rsidR="001D2A94">
        <w:fldChar w:fldCharType="separate"/>
      </w:r>
      <w:ins w:id="3667" w:author="Dr. Carsten Franke" w:date="2020-03-09T16:02:00Z">
        <w:r w:rsidR="001D2A94">
          <w:rPr>
            <w:noProof/>
          </w:rPr>
          <w:t>139</w:t>
        </w:r>
        <w:r w:rsidR="001D2A94">
          <w:fldChar w:fldCharType="end"/>
        </w:r>
      </w:ins>
      <w:del w:id="3668" w:author="Dr. Carsten Franke" w:date="2020-03-09T16:02:00Z">
        <w:r w:rsidR="00D43112" w:rsidDel="001D2A94">
          <w:fldChar w:fldCharType="begin"/>
        </w:r>
        <w:r w:rsidR="00D43112" w:rsidDel="001D2A94">
          <w:delInstrText xml:space="preserve"> SEQ Table \* ARABIC </w:delInstrText>
        </w:r>
        <w:r w:rsidR="00D43112" w:rsidDel="001D2A94">
          <w:fldChar w:fldCharType="separate"/>
        </w:r>
      </w:del>
      <w:del w:id="3669" w:author="Dr. Carsten Franke" w:date="2020-03-09T14:39:00Z">
        <w:r w:rsidR="007E2D34" w:rsidDel="00004854">
          <w:rPr>
            <w:noProof/>
          </w:rPr>
          <w:delText>137</w:delText>
        </w:r>
      </w:del>
      <w:del w:id="3670" w:author="Dr. Carsten Franke" w:date="2020-03-09T16:02:00Z">
        <w:r w:rsidR="00D43112" w:rsidDel="001D2A94">
          <w:fldChar w:fldCharType="end"/>
        </w:r>
      </w:del>
      <w:r>
        <w:t>: Nested elements of element</w:t>
      </w:r>
      <w:r w:rsidRPr="00226A3F">
        <w:t xml:space="preserve"> </w:t>
      </w:r>
      <w:r w:rsidRPr="00226A3F">
        <w:rPr>
          <w:rFonts w:ascii="Courier New" w:hAnsi="Courier New" w:cs="Courier New"/>
          <w:b w:val="0"/>
          <w:i/>
          <w:sz w:val="18"/>
          <w:szCs w:val="18"/>
        </w:rPr>
        <w:t>&lt;</w:t>
      </w:r>
      <w:proofErr w:type="spellStart"/>
      <w:r w:rsidR="00FC228E">
        <w:rPr>
          <w:rFonts w:ascii="Courier New" w:hAnsi="Courier New" w:cs="Courier New"/>
          <w:b w:val="0"/>
          <w:i/>
          <w:sz w:val="18"/>
          <w:szCs w:val="18"/>
        </w:rPr>
        <w:t>face_list</w:t>
      </w:r>
      <w:proofErr w:type="spellEnd"/>
      <w:r w:rsidRPr="00226A3F">
        <w:rPr>
          <w:rFonts w:ascii="Courier New" w:hAnsi="Courier New" w:cs="Courier New"/>
          <w:b w:val="0"/>
          <w:i/>
          <w:sz w:val="18"/>
          <w:szCs w:val="18"/>
        </w:rPr>
        <w:t>&gt;</w:t>
      </w:r>
      <w:bookmarkEnd w:id="3664"/>
      <w:bookmarkEnd w:id="3665"/>
      <w:r>
        <w:t xml:space="preserve"> </w:t>
      </w:r>
    </w:p>
    <w:p w14:paraId="5A6D3D00" w14:textId="77777777" w:rsidR="00042E3F" w:rsidRPr="00226A3F" w:rsidRDefault="00042E3F" w:rsidP="00042E3F">
      <w:pPr>
        <w:keepNext/>
        <w:spacing w:before="240" w:after="60"/>
        <w:outlineLvl w:val="4"/>
        <w:rPr>
          <w:b/>
          <w:bCs/>
          <w:i/>
          <w:iCs/>
          <w:sz w:val="24"/>
          <w:szCs w:val="26"/>
        </w:rPr>
      </w:pPr>
      <w:r w:rsidRPr="00226A3F">
        <w:rPr>
          <w:b/>
          <w:bCs/>
          <w:i/>
          <w:iCs/>
          <w:sz w:val="24"/>
          <w:szCs w:val="26"/>
        </w:rPr>
        <w:t xml:space="preserve">Element </w:t>
      </w:r>
      <w:r w:rsidR="00194316">
        <w:rPr>
          <w:b/>
          <w:bCs/>
          <w:i/>
          <w:iCs/>
          <w:sz w:val="24"/>
          <w:szCs w:val="26"/>
        </w:rPr>
        <w:t>"</w:t>
      </w:r>
      <w:r w:rsidRPr="00226A3F">
        <w:rPr>
          <w:b/>
          <w:bCs/>
          <w:i/>
          <w:iCs/>
          <w:sz w:val="24"/>
          <w:szCs w:val="26"/>
        </w:rPr>
        <w:t>face</w:t>
      </w:r>
      <w:r w:rsidR="00194316">
        <w:rPr>
          <w:b/>
          <w:bCs/>
          <w:i/>
          <w:iCs/>
          <w:sz w:val="24"/>
          <w:szCs w:val="26"/>
        </w:rPr>
        <w:t>"</w:t>
      </w:r>
    </w:p>
    <w:p w14:paraId="2BC9FDF8" w14:textId="77777777" w:rsidR="00042E3F" w:rsidRPr="00226A3F" w:rsidRDefault="00042E3F" w:rsidP="00F94FF6">
      <w:pPr>
        <w:jc w:val="both"/>
      </w:pPr>
      <w:r w:rsidRPr="00226A3F">
        <w:t xml:space="preserve">Each location specified by the element </w:t>
      </w:r>
      <w:r w:rsidR="00FC228E">
        <w:t>&lt;</w:t>
      </w:r>
      <w:r w:rsidRPr="00226A3F">
        <w:rPr>
          <w:rFonts w:ascii="Courier New" w:hAnsi="Courier New"/>
          <w:b/>
          <w:i/>
          <w:sz w:val="18"/>
        </w:rPr>
        <w:t>face</w:t>
      </w:r>
      <w:r w:rsidR="00FC228E">
        <w:rPr>
          <w:rFonts w:ascii="Courier New" w:hAnsi="Courier New"/>
          <w:b/>
          <w:i/>
          <w:sz w:val="18"/>
        </w:rPr>
        <w:t>/&gt;</w:t>
      </w:r>
      <w:r w:rsidRPr="00226A3F">
        <w:t xml:space="preserve"> contains </w:t>
      </w:r>
      <w:r w:rsidRPr="00226A3F">
        <w:rPr>
          <w:i/>
        </w:rPr>
        <w:t>four</w:t>
      </w:r>
      <w:r w:rsidRPr="00226A3F">
        <w:t xml:space="preserve"> values specifying each vertex of the facet, using the </w:t>
      </w:r>
      <w:r w:rsidR="00FC228E" w:rsidRPr="00FC228E">
        <w:rPr>
          <w:rStyle w:val="elementdeftypeChar"/>
        </w:rPr>
        <w:t>&lt;</w:t>
      </w:r>
      <w:r w:rsidRPr="00FC228E">
        <w:rPr>
          <w:rStyle w:val="elementdeftypeChar"/>
        </w:rPr>
        <w:t>loc</w:t>
      </w:r>
      <w:r w:rsidR="00FC228E" w:rsidRPr="00FC228E">
        <w:rPr>
          <w:rStyle w:val="elementdeftypeChar"/>
        </w:rPr>
        <w:t>&gt;</w:t>
      </w:r>
      <w:r w:rsidRPr="00226A3F">
        <w:t xml:space="preserve"> identifier, </w:t>
      </w:r>
      <w:r w:rsidR="005F7CF4" w:rsidRPr="005F7CF4">
        <w:rPr>
          <w:rFonts w:ascii="Courier New" w:hAnsi="Courier New" w:cs="Courier New"/>
          <w:sz w:val="20"/>
        </w:rPr>
        <w:t>v</w:t>
      </w:r>
      <w:r w:rsidRPr="00226A3F">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134"/>
        <w:gridCol w:w="1130"/>
        <w:gridCol w:w="4394"/>
      </w:tblGrid>
      <w:tr w:rsidR="00042E3F" w:rsidRPr="00226A3F" w14:paraId="64A17D21" w14:textId="77777777" w:rsidTr="005F7CF4">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F20EC2E" w14:textId="77777777" w:rsidR="00042E3F" w:rsidRPr="00226A3F" w:rsidRDefault="005F7CF4" w:rsidP="00B20E69">
            <w:pPr>
              <w:keepNext/>
              <w:rPr>
                <w:b/>
                <w:i/>
              </w:rPr>
            </w:pPr>
            <w:r>
              <w:rPr>
                <w:b/>
                <w:i/>
              </w:rPr>
              <w:lastRenderedPageBreak/>
              <w:t>Attribute (</w:t>
            </w:r>
            <w:r w:rsidR="00042E3F" w:rsidRPr="005F7CF4">
              <w:rPr>
                <w:i/>
              </w:rPr>
              <w:t>Vertex</w:t>
            </w:r>
            <w:r>
              <w:rPr>
                <w:i/>
              </w:rPr>
              <w:t>)</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119FCA" w14:textId="77777777" w:rsidR="00042E3F" w:rsidRPr="00226A3F" w:rsidRDefault="00042E3F" w:rsidP="00B20E69">
            <w:pPr>
              <w:keepNext/>
              <w:rPr>
                <w:b/>
                <w:i/>
              </w:rPr>
            </w:pPr>
            <w:r w:rsidRPr="00226A3F">
              <w:rPr>
                <w:b/>
                <w:i/>
              </w:rPr>
              <w:t>Type</w:t>
            </w:r>
          </w:p>
        </w:tc>
        <w:tc>
          <w:tcPr>
            <w:tcW w:w="113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2BE49F" w14:textId="77777777" w:rsidR="00042E3F" w:rsidRPr="00226A3F" w:rsidRDefault="003C5489" w:rsidP="00B20E69">
            <w:pPr>
              <w:keepNext/>
              <w:rPr>
                <w:b/>
                <w:i/>
              </w:rPr>
            </w:pPr>
            <w:r>
              <w:rPr>
                <w:b/>
                <w:i/>
              </w:rPr>
              <w:t>Use</w:t>
            </w:r>
          </w:p>
        </w:tc>
        <w:tc>
          <w:tcPr>
            <w:tcW w:w="439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6EE723D" w14:textId="77777777" w:rsidR="00042E3F" w:rsidRPr="00226A3F" w:rsidRDefault="00042E3F" w:rsidP="00B20E69">
            <w:pPr>
              <w:keepNext/>
              <w:rPr>
                <w:b/>
                <w:i/>
              </w:rPr>
            </w:pPr>
            <w:r w:rsidRPr="00226A3F">
              <w:rPr>
                <w:b/>
                <w:i/>
              </w:rPr>
              <w:t>Constraint</w:t>
            </w:r>
          </w:p>
        </w:tc>
      </w:tr>
      <w:tr w:rsidR="00042E3F" w:rsidRPr="00226A3F" w14:paraId="7FCEF09E" w14:textId="77777777" w:rsidTr="005F7CF4">
        <w:trPr>
          <w:jc w:val="center"/>
        </w:trPr>
        <w:tc>
          <w:tcPr>
            <w:tcW w:w="1842" w:type="dxa"/>
            <w:shd w:val="clear" w:color="auto" w:fill="auto"/>
          </w:tcPr>
          <w:p w14:paraId="224A3534" w14:textId="77777777"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1</w:t>
            </w:r>
          </w:p>
        </w:tc>
        <w:tc>
          <w:tcPr>
            <w:tcW w:w="1134" w:type="dxa"/>
            <w:shd w:val="clear" w:color="auto" w:fill="auto"/>
          </w:tcPr>
          <w:p w14:paraId="13E7DA0B"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40A49CC8"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061F74C2" w14:textId="77777777" w:rsidR="00042E3F" w:rsidRPr="00226A3F" w:rsidRDefault="00042E3F" w:rsidP="005F7CF4">
            <w:pPr>
              <w:keepNext/>
              <w:rPr>
                <w:sz w:val="20"/>
                <w:szCs w:val="20"/>
              </w:rPr>
            </w:pPr>
            <w:r w:rsidRPr="00226A3F">
              <w:rPr>
                <w:sz w:val="20"/>
                <w:szCs w:val="20"/>
              </w:rPr>
              <w:t xml:space="preserve">Must correspond to </w:t>
            </w:r>
            <w:proofErr w:type="gramStart"/>
            <w:r w:rsidRPr="00226A3F">
              <w:rPr>
                <w:sz w:val="20"/>
                <w:szCs w:val="20"/>
              </w:rPr>
              <w:t>an</w:t>
            </w:r>
            <w:proofErr w:type="gramEnd"/>
            <w:r w:rsidRPr="00226A3F">
              <w:rPr>
                <w:sz w:val="20"/>
                <w:szCs w:val="20"/>
              </w:rPr>
              <w:t xml:space="preserve">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proofErr w:type="spellStart"/>
            <w:r w:rsidRPr="00226A3F">
              <w:rPr>
                <w:rFonts w:ascii="Courier New" w:hAnsi="Courier New" w:cs="Courier New"/>
                <w:sz w:val="18"/>
                <w:szCs w:val="18"/>
              </w:rPr>
              <w:t>loc_list</w:t>
            </w:r>
            <w:proofErr w:type="spellEnd"/>
          </w:p>
        </w:tc>
      </w:tr>
      <w:tr w:rsidR="00042E3F" w:rsidRPr="00226A3F" w14:paraId="4A6B4EC5" w14:textId="77777777" w:rsidTr="005F7CF4">
        <w:trPr>
          <w:jc w:val="center"/>
        </w:trPr>
        <w:tc>
          <w:tcPr>
            <w:tcW w:w="1842" w:type="dxa"/>
            <w:shd w:val="clear" w:color="auto" w:fill="auto"/>
          </w:tcPr>
          <w:p w14:paraId="40F1DBCE" w14:textId="77777777"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2</w:t>
            </w:r>
          </w:p>
        </w:tc>
        <w:tc>
          <w:tcPr>
            <w:tcW w:w="1134" w:type="dxa"/>
            <w:shd w:val="clear" w:color="auto" w:fill="auto"/>
          </w:tcPr>
          <w:p w14:paraId="198A31CC"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65A52F48"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0D13C4A3" w14:textId="77777777" w:rsidR="00042E3F" w:rsidRPr="00226A3F" w:rsidRDefault="00042E3F" w:rsidP="005F7CF4">
            <w:pPr>
              <w:keepNext/>
              <w:rPr>
                <w:sz w:val="20"/>
                <w:szCs w:val="20"/>
              </w:rPr>
            </w:pPr>
            <w:r w:rsidRPr="00226A3F">
              <w:rPr>
                <w:sz w:val="20"/>
                <w:szCs w:val="20"/>
              </w:rPr>
              <w:t xml:space="preserve">Must correspond to </w:t>
            </w:r>
            <w:proofErr w:type="gramStart"/>
            <w:r w:rsidRPr="00226A3F">
              <w:rPr>
                <w:sz w:val="20"/>
                <w:szCs w:val="20"/>
              </w:rPr>
              <w:t>an</w:t>
            </w:r>
            <w:proofErr w:type="gramEnd"/>
            <w:r w:rsidRPr="00226A3F">
              <w:rPr>
                <w:sz w:val="20"/>
                <w:szCs w:val="20"/>
              </w:rPr>
              <w:t xml:space="preserve">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proofErr w:type="spellStart"/>
            <w:r w:rsidRPr="00226A3F">
              <w:rPr>
                <w:rFonts w:ascii="Courier New" w:hAnsi="Courier New" w:cs="Courier New"/>
                <w:sz w:val="18"/>
                <w:szCs w:val="18"/>
              </w:rPr>
              <w:t>loc_list</w:t>
            </w:r>
            <w:proofErr w:type="spellEnd"/>
          </w:p>
        </w:tc>
      </w:tr>
      <w:tr w:rsidR="00042E3F" w:rsidRPr="00226A3F" w14:paraId="3EAAB342" w14:textId="77777777" w:rsidTr="005F7CF4">
        <w:trPr>
          <w:jc w:val="center"/>
        </w:trPr>
        <w:tc>
          <w:tcPr>
            <w:tcW w:w="1842" w:type="dxa"/>
            <w:shd w:val="clear" w:color="auto" w:fill="auto"/>
          </w:tcPr>
          <w:p w14:paraId="11B9C631" w14:textId="77777777"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3</w:t>
            </w:r>
          </w:p>
        </w:tc>
        <w:tc>
          <w:tcPr>
            <w:tcW w:w="1134" w:type="dxa"/>
            <w:shd w:val="clear" w:color="auto" w:fill="auto"/>
          </w:tcPr>
          <w:p w14:paraId="1EF50B7D"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39C66B0A"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0C05340E" w14:textId="77777777" w:rsidR="00042E3F" w:rsidRPr="00226A3F" w:rsidRDefault="00042E3F" w:rsidP="005F7CF4">
            <w:pPr>
              <w:keepNext/>
              <w:rPr>
                <w:sz w:val="20"/>
                <w:szCs w:val="20"/>
              </w:rPr>
            </w:pPr>
            <w:r w:rsidRPr="00226A3F">
              <w:rPr>
                <w:sz w:val="20"/>
                <w:szCs w:val="20"/>
              </w:rPr>
              <w:t xml:space="preserve">Must correspond to </w:t>
            </w:r>
            <w:proofErr w:type="gramStart"/>
            <w:r w:rsidRPr="00226A3F">
              <w:rPr>
                <w:sz w:val="20"/>
                <w:szCs w:val="20"/>
              </w:rPr>
              <w:t>an</w:t>
            </w:r>
            <w:proofErr w:type="gramEnd"/>
            <w:r w:rsidRPr="00226A3F">
              <w:rPr>
                <w:sz w:val="20"/>
                <w:szCs w:val="20"/>
              </w:rPr>
              <w:t xml:space="preserve">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proofErr w:type="spellStart"/>
            <w:r w:rsidRPr="00226A3F">
              <w:rPr>
                <w:rFonts w:ascii="Courier New" w:hAnsi="Courier New" w:cs="Courier New"/>
                <w:sz w:val="18"/>
                <w:szCs w:val="18"/>
              </w:rPr>
              <w:t>loc_list</w:t>
            </w:r>
            <w:proofErr w:type="spellEnd"/>
          </w:p>
        </w:tc>
      </w:tr>
      <w:tr w:rsidR="00042E3F" w:rsidRPr="00226A3F" w14:paraId="7B4C92F2" w14:textId="77777777" w:rsidTr="005F7CF4">
        <w:trPr>
          <w:jc w:val="center"/>
        </w:trPr>
        <w:tc>
          <w:tcPr>
            <w:tcW w:w="1842" w:type="dxa"/>
            <w:shd w:val="clear" w:color="auto" w:fill="auto"/>
          </w:tcPr>
          <w:p w14:paraId="35ABD154" w14:textId="77777777" w:rsidR="00042E3F" w:rsidRPr="00226A3F" w:rsidRDefault="005F7CF4" w:rsidP="005F7CF4">
            <w:pPr>
              <w:keepNext/>
              <w:rPr>
                <w:sz w:val="20"/>
                <w:szCs w:val="20"/>
              </w:rPr>
            </w:pPr>
            <w:r w:rsidRPr="005F7CF4">
              <w:rPr>
                <w:rFonts w:ascii="Courier New" w:hAnsi="Courier New" w:cs="Courier New"/>
                <w:b/>
                <w:sz w:val="18"/>
                <w:szCs w:val="18"/>
              </w:rPr>
              <w:t>v</w:t>
            </w:r>
            <w:r w:rsidR="00042E3F" w:rsidRPr="00226A3F">
              <w:rPr>
                <w:sz w:val="20"/>
                <w:szCs w:val="20"/>
              </w:rPr>
              <w:t>4</w:t>
            </w:r>
          </w:p>
        </w:tc>
        <w:tc>
          <w:tcPr>
            <w:tcW w:w="1134" w:type="dxa"/>
            <w:shd w:val="clear" w:color="auto" w:fill="auto"/>
          </w:tcPr>
          <w:p w14:paraId="1B8A6201"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26DE75B7" w14:textId="77777777" w:rsidR="00042E3F" w:rsidRPr="000F7EEA" w:rsidRDefault="005F7CF4" w:rsidP="00B20E69">
            <w:pPr>
              <w:keepNext/>
              <w:rPr>
                <w:sz w:val="20"/>
                <w:szCs w:val="20"/>
              </w:rPr>
            </w:pPr>
            <w:r>
              <w:rPr>
                <w:sz w:val="20"/>
                <w:szCs w:val="20"/>
              </w:rPr>
              <w:t>Optional</w:t>
            </w:r>
          </w:p>
        </w:tc>
        <w:tc>
          <w:tcPr>
            <w:tcW w:w="4394" w:type="dxa"/>
            <w:shd w:val="clear" w:color="auto" w:fill="auto"/>
          </w:tcPr>
          <w:p w14:paraId="3F56AD8B" w14:textId="77777777" w:rsidR="00042E3F" w:rsidRPr="00226A3F" w:rsidRDefault="00042E3F" w:rsidP="005F7CF4">
            <w:pPr>
              <w:keepNext/>
              <w:rPr>
                <w:sz w:val="20"/>
                <w:szCs w:val="20"/>
              </w:rPr>
            </w:pPr>
            <w:r w:rsidRPr="00226A3F">
              <w:rPr>
                <w:sz w:val="20"/>
                <w:szCs w:val="20"/>
              </w:rPr>
              <w:t xml:space="preserve">Must correspond to </w:t>
            </w:r>
            <w:proofErr w:type="gramStart"/>
            <w:r w:rsidRPr="00226A3F">
              <w:rPr>
                <w:sz w:val="20"/>
                <w:szCs w:val="20"/>
              </w:rPr>
              <w:t>an</w:t>
            </w:r>
            <w:proofErr w:type="gramEnd"/>
            <w:r w:rsidRPr="00226A3F">
              <w:rPr>
                <w:sz w:val="20"/>
                <w:szCs w:val="20"/>
              </w:rPr>
              <w:t xml:space="preserve">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proofErr w:type="spellStart"/>
            <w:r w:rsidRPr="00226A3F">
              <w:rPr>
                <w:rFonts w:ascii="Courier New" w:hAnsi="Courier New" w:cs="Courier New"/>
                <w:sz w:val="18"/>
                <w:szCs w:val="18"/>
              </w:rPr>
              <w:t>loc_list</w:t>
            </w:r>
            <w:proofErr w:type="spellEnd"/>
          </w:p>
        </w:tc>
      </w:tr>
    </w:tbl>
    <w:p w14:paraId="43AE4BDE" w14:textId="6E1E5757" w:rsidR="00042E3F" w:rsidRPr="00226A3F" w:rsidRDefault="004444F9" w:rsidP="00A913FE">
      <w:pPr>
        <w:pStyle w:val="Beschriftung"/>
        <w:spacing w:before="120"/>
      </w:pPr>
      <w:bookmarkStart w:id="3671" w:name="_Toc3566542"/>
      <w:bookmarkStart w:id="3672" w:name="_Toc27753913"/>
      <w:r>
        <w:t xml:space="preserve">Table </w:t>
      </w:r>
      <w:ins w:id="3673" w:author="Dr. Carsten Franke" w:date="2020-03-09T16:02:00Z">
        <w:r w:rsidR="001D2A94">
          <w:fldChar w:fldCharType="begin"/>
        </w:r>
        <w:r w:rsidR="001D2A94">
          <w:instrText xml:space="preserve"> SEQ Table \* ARABIC </w:instrText>
        </w:r>
      </w:ins>
      <w:r w:rsidR="001D2A94">
        <w:fldChar w:fldCharType="separate"/>
      </w:r>
      <w:ins w:id="3674" w:author="Dr. Carsten Franke" w:date="2020-03-09T16:02:00Z">
        <w:r w:rsidR="001D2A94">
          <w:rPr>
            <w:noProof/>
          </w:rPr>
          <w:t>140</w:t>
        </w:r>
        <w:r w:rsidR="001D2A94">
          <w:fldChar w:fldCharType="end"/>
        </w:r>
      </w:ins>
      <w:del w:id="3675" w:author="Dr. Carsten Franke" w:date="2020-03-09T16:02:00Z">
        <w:r w:rsidR="00D43112" w:rsidDel="001D2A94">
          <w:fldChar w:fldCharType="begin"/>
        </w:r>
        <w:r w:rsidR="00D43112" w:rsidDel="001D2A94">
          <w:delInstrText xml:space="preserve"> SEQ Table \* ARABIC </w:delInstrText>
        </w:r>
        <w:r w:rsidR="00D43112" w:rsidDel="001D2A94">
          <w:fldChar w:fldCharType="separate"/>
        </w:r>
      </w:del>
      <w:del w:id="3676" w:author="Dr. Carsten Franke" w:date="2020-03-09T14:39:00Z">
        <w:r w:rsidR="007E2D34" w:rsidDel="00004854">
          <w:rPr>
            <w:noProof/>
          </w:rPr>
          <w:delText>138</w:delText>
        </w:r>
      </w:del>
      <w:del w:id="3677" w:author="Dr. Carsten Franke" w:date="2020-03-09T16:02:00Z">
        <w:r w:rsidR="00D43112" w:rsidDel="001D2A94">
          <w:fldChar w:fldCharType="end"/>
        </w:r>
      </w:del>
      <w:r>
        <w:t>: Attributes of element</w:t>
      </w:r>
      <w:r w:rsidRPr="00226A3F">
        <w:t xml:space="preserve"> </w:t>
      </w:r>
      <w:r w:rsidRPr="00F94FF6">
        <w:rPr>
          <w:rStyle w:val="elementdeftypeChar"/>
          <w:b/>
        </w:rPr>
        <w:t>&lt;face/&gt;</w:t>
      </w:r>
      <w:bookmarkEnd w:id="3671"/>
      <w:bookmarkEnd w:id="3672"/>
      <w:r>
        <w:t xml:space="preserve">  </w:t>
      </w:r>
    </w:p>
    <w:p w14:paraId="10A16A87" w14:textId="77777777" w:rsidR="00042E3F" w:rsidRDefault="00042E3F" w:rsidP="00B90690">
      <w:pPr>
        <w:numPr>
          <w:ilvl w:val="0"/>
          <w:numId w:val="24"/>
        </w:numPr>
      </w:pPr>
      <w:r w:rsidRPr="00226A3F">
        <w:t xml:space="preserve">To represent a quadrangular facet, four distinct vertex indices must be supplied. </w:t>
      </w:r>
    </w:p>
    <w:p w14:paraId="1B807F95" w14:textId="77777777" w:rsidR="00042E3F" w:rsidRPr="00226A3F" w:rsidRDefault="00042E3F" w:rsidP="00B90690">
      <w:pPr>
        <w:numPr>
          <w:ilvl w:val="0"/>
          <w:numId w:val="24"/>
        </w:numPr>
      </w:pPr>
      <w:r w:rsidRPr="00B725D8">
        <w:t>To represent a triangular facet, three distinct vertex indices must be supplied.</w:t>
      </w:r>
    </w:p>
    <w:p w14:paraId="2BAB35FF" w14:textId="77777777" w:rsidR="00042E3F" w:rsidRPr="003E0428" w:rsidRDefault="00042E3F" w:rsidP="00042E3F">
      <w:pPr>
        <w:keepNext/>
        <w:spacing w:before="240"/>
        <w:rPr>
          <w:b/>
          <w:sz w:val="24"/>
        </w:rPr>
      </w:pPr>
      <w:r w:rsidRPr="003E0428">
        <w:t xml:space="preserve"> </w:t>
      </w:r>
      <w:r w:rsidRPr="003E0428">
        <w:rPr>
          <w:b/>
          <w:sz w:val="24"/>
        </w:rPr>
        <w:t>Example A: (</w:t>
      </w:r>
      <w:r w:rsidRPr="003E0428">
        <w:t xml:space="preserve">with minimum definition for </w:t>
      </w:r>
      <w:r w:rsidR="00F94FF6">
        <w:rPr>
          <w:rStyle w:val="elementdeftypeChar"/>
        </w:rPr>
        <w:t>&lt;c</w:t>
      </w:r>
      <w:r w:rsidRPr="00F94FF6">
        <w:rPr>
          <w:rStyle w:val="elementdeftypeChar"/>
        </w:rPr>
        <w:t>onnection_2d</w:t>
      </w:r>
      <w:r w:rsidR="00F94FF6">
        <w:rPr>
          <w:rStyle w:val="elementdeftypeChar"/>
        </w:rPr>
        <w:t>/&gt;</w:t>
      </w:r>
      <w:r w:rsidRPr="003E0428">
        <w:rPr>
          <w:b/>
          <w:sz w:val="24"/>
        </w:rPr>
        <w:t>)</w:t>
      </w:r>
    </w:p>
    <w:p w14:paraId="62433A52" w14:textId="77777777" w:rsidR="00042E3F" w:rsidRPr="00226A3F" w:rsidRDefault="00042E3F" w:rsidP="00042E3F">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p>
    <w:p w14:paraId="48214EF4"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47FBF">
        <w:rPr>
          <w:rFonts w:ascii="Courier New" w:hAnsi="Courier New"/>
          <w:sz w:val="16"/>
          <w:lang w:val="es-ES"/>
        </w:rPr>
        <w:t>&lt;loc_list&gt;</w:t>
      </w:r>
    </w:p>
    <w:p w14:paraId="40DEC773"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47FBF">
        <w:rPr>
          <w:rFonts w:ascii="Courier New" w:hAnsi="Courier New"/>
          <w:sz w:val="16"/>
          <w:lang w:val="es-ES"/>
        </w:rPr>
        <w:t xml:space="preserve">    &lt;loc </w:t>
      </w:r>
      <w:r w:rsidR="005F7CF4" w:rsidRPr="00247FBF">
        <w:rPr>
          <w:rFonts w:ascii="Courier New" w:hAnsi="Courier New"/>
          <w:sz w:val="16"/>
          <w:lang w:val="es-ES"/>
        </w:rPr>
        <w:t>v</w:t>
      </w:r>
      <w:r w:rsidRPr="00247FBF">
        <w:rPr>
          <w:rFonts w:ascii="Courier New" w:hAnsi="Courier New"/>
          <w:sz w:val="16"/>
          <w:lang w:val="es-ES"/>
        </w:rPr>
        <w:t>=</w:t>
      </w:r>
      <w:r w:rsidR="00194316" w:rsidRPr="00247FBF">
        <w:rPr>
          <w:rFonts w:ascii="Courier New" w:hAnsi="Courier New"/>
          <w:sz w:val="16"/>
          <w:lang w:val="es-ES"/>
        </w:rPr>
        <w:t>"</w:t>
      </w:r>
      <w:r w:rsidRPr="00247FBF">
        <w:rPr>
          <w:rFonts w:ascii="Courier New" w:hAnsi="Courier New"/>
          <w:b/>
          <w:color w:val="0070C0"/>
          <w:sz w:val="16"/>
          <w:lang w:val="es-ES"/>
        </w:rPr>
        <w:t>1</w:t>
      </w:r>
      <w:r w:rsidR="00194316" w:rsidRPr="00247FBF">
        <w:rPr>
          <w:rFonts w:ascii="Courier New" w:hAnsi="Courier New"/>
          <w:sz w:val="16"/>
          <w:lang w:val="es-ES"/>
        </w:rPr>
        <w:t>"</w:t>
      </w:r>
      <w:r w:rsidRPr="00247FBF">
        <w:rPr>
          <w:rFonts w:ascii="Courier New" w:hAnsi="Courier New"/>
          <w:sz w:val="16"/>
          <w:lang w:val="es-ES"/>
        </w:rPr>
        <w:t>&gt; 2001.557  14.435  1736.898 &lt;/loc&gt;</w:t>
      </w:r>
    </w:p>
    <w:p w14:paraId="3D965454"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47FBF">
        <w:rPr>
          <w:rFonts w:ascii="Courier New" w:hAnsi="Courier New"/>
          <w:sz w:val="16"/>
          <w:lang w:val="es-ES"/>
        </w:rPr>
        <w:t xml:space="preserve">    &lt;loc </w:t>
      </w:r>
      <w:r w:rsidR="005F7CF4" w:rsidRPr="00247FBF">
        <w:rPr>
          <w:rFonts w:ascii="Courier New" w:hAnsi="Courier New"/>
          <w:sz w:val="16"/>
          <w:lang w:val="es-ES"/>
        </w:rPr>
        <w:t>v</w:t>
      </w:r>
      <w:r w:rsidRPr="00247FBF">
        <w:rPr>
          <w:rFonts w:ascii="Courier New" w:hAnsi="Courier New"/>
          <w:sz w:val="16"/>
          <w:lang w:val="es-ES"/>
        </w:rPr>
        <w:t>=</w:t>
      </w:r>
      <w:r w:rsidR="00194316" w:rsidRPr="00247FBF">
        <w:rPr>
          <w:rFonts w:ascii="Courier New" w:hAnsi="Courier New"/>
          <w:sz w:val="16"/>
          <w:lang w:val="es-ES"/>
        </w:rPr>
        <w:t>"</w:t>
      </w:r>
      <w:r w:rsidRPr="00247FBF">
        <w:rPr>
          <w:rFonts w:ascii="Courier New" w:hAnsi="Courier New"/>
          <w:b/>
          <w:color w:val="0070C0"/>
          <w:sz w:val="16"/>
          <w:lang w:val="es-ES"/>
        </w:rPr>
        <w:t>2</w:t>
      </w:r>
      <w:r w:rsidR="00194316" w:rsidRPr="00247FBF">
        <w:rPr>
          <w:rFonts w:ascii="Courier New" w:hAnsi="Courier New"/>
          <w:sz w:val="16"/>
          <w:lang w:val="es-ES"/>
        </w:rPr>
        <w:t>"</w:t>
      </w:r>
      <w:r w:rsidRPr="00247FBF">
        <w:rPr>
          <w:rFonts w:ascii="Courier New" w:hAnsi="Courier New"/>
          <w:sz w:val="16"/>
          <w:lang w:val="es-ES"/>
        </w:rPr>
        <w:t>&gt; 1994.802  14.435  1734.247 &lt;/loc&gt;</w:t>
      </w:r>
    </w:p>
    <w:p w14:paraId="4B2DF448"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47FBF">
        <w:rPr>
          <w:rFonts w:ascii="Courier New" w:hAnsi="Courier New"/>
          <w:sz w:val="16"/>
          <w:lang w:val="es-ES"/>
        </w:rPr>
        <w:t xml:space="preserve">    &lt;loc </w:t>
      </w:r>
      <w:r w:rsidR="005F7CF4" w:rsidRPr="00247FBF">
        <w:rPr>
          <w:rFonts w:ascii="Courier New" w:hAnsi="Courier New"/>
          <w:sz w:val="16"/>
          <w:lang w:val="es-ES"/>
        </w:rPr>
        <w:t>v</w:t>
      </w:r>
      <w:r w:rsidRPr="00247FBF">
        <w:rPr>
          <w:rFonts w:ascii="Courier New" w:hAnsi="Courier New"/>
          <w:sz w:val="16"/>
          <w:lang w:val="es-ES"/>
        </w:rPr>
        <w:t>=</w:t>
      </w:r>
      <w:r w:rsidR="00194316" w:rsidRPr="00247FBF">
        <w:rPr>
          <w:rFonts w:ascii="Courier New" w:hAnsi="Courier New"/>
          <w:sz w:val="16"/>
          <w:lang w:val="es-ES"/>
        </w:rPr>
        <w:t>"</w:t>
      </w:r>
      <w:r w:rsidRPr="00247FBF">
        <w:rPr>
          <w:rFonts w:ascii="Courier New" w:hAnsi="Courier New"/>
          <w:b/>
          <w:color w:val="0070C0"/>
          <w:sz w:val="16"/>
          <w:lang w:val="es-ES"/>
        </w:rPr>
        <w:t>3</w:t>
      </w:r>
      <w:r w:rsidR="00194316" w:rsidRPr="00247FBF">
        <w:rPr>
          <w:rFonts w:ascii="Courier New" w:hAnsi="Courier New"/>
          <w:sz w:val="16"/>
          <w:lang w:val="es-ES"/>
        </w:rPr>
        <w:t>"</w:t>
      </w:r>
      <w:r w:rsidRPr="00247FBF">
        <w:rPr>
          <w:rFonts w:ascii="Courier New" w:hAnsi="Courier New"/>
          <w:sz w:val="16"/>
          <w:lang w:val="es-ES"/>
        </w:rPr>
        <w:t>&gt; 1994.790  0.0436  1734.256 &lt;/loc&gt;</w:t>
      </w:r>
    </w:p>
    <w:p w14:paraId="3D0138DC"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47FBF">
        <w:rPr>
          <w:rFonts w:ascii="Courier New" w:hAnsi="Courier New"/>
          <w:sz w:val="16"/>
          <w:lang w:val="es-ES"/>
        </w:rPr>
        <w:t xml:space="preserve">    &lt;loc </w:t>
      </w:r>
      <w:r w:rsidR="005F7CF4" w:rsidRPr="00247FBF">
        <w:rPr>
          <w:rFonts w:ascii="Courier New" w:hAnsi="Courier New"/>
          <w:sz w:val="16"/>
          <w:lang w:val="es-ES"/>
        </w:rPr>
        <w:t>v</w:t>
      </w:r>
      <w:r w:rsidRPr="00247FBF">
        <w:rPr>
          <w:rFonts w:ascii="Courier New" w:hAnsi="Courier New"/>
          <w:sz w:val="16"/>
          <w:lang w:val="es-ES"/>
        </w:rPr>
        <w:t>=</w:t>
      </w:r>
      <w:r w:rsidR="00194316" w:rsidRPr="00247FBF">
        <w:rPr>
          <w:rFonts w:ascii="Courier New" w:hAnsi="Courier New"/>
          <w:sz w:val="16"/>
          <w:lang w:val="es-ES"/>
        </w:rPr>
        <w:t>"</w:t>
      </w:r>
      <w:r w:rsidRPr="00247FBF">
        <w:rPr>
          <w:rFonts w:ascii="Courier New" w:hAnsi="Courier New"/>
          <w:b/>
          <w:color w:val="0070C0"/>
          <w:sz w:val="16"/>
          <w:lang w:val="es-ES"/>
        </w:rPr>
        <w:t>4</w:t>
      </w:r>
      <w:r w:rsidR="00194316" w:rsidRPr="00247FBF">
        <w:rPr>
          <w:rFonts w:ascii="Courier New" w:hAnsi="Courier New"/>
          <w:sz w:val="16"/>
          <w:lang w:val="es-ES"/>
        </w:rPr>
        <w:t>"</w:t>
      </w:r>
      <w:r w:rsidRPr="00247FBF">
        <w:rPr>
          <w:rFonts w:ascii="Courier New" w:hAnsi="Courier New"/>
          <w:sz w:val="16"/>
          <w:lang w:val="es-ES"/>
        </w:rPr>
        <w:t>&gt; 2001.547  0.0545  1736.911 &lt;/loc&gt;</w:t>
      </w:r>
    </w:p>
    <w:p w14:paraId="72EF2D6E"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47FBF">
        <w:rPr>
          <w:rFonts w:ascii="Courier New" w:hAnsi="Courier New"/>
          <w:sz w:val="16"/>
          <w:lang w:val="es-ES"/>
        </w:rPr>
        <w:t xml:space="preserve">    &lt;loc </w:t>
      </w:r>
      <w:r w:rsidR="005F7CF4" w:rsidRPr="00247FBF">
        <w:rPr>
          <w:rFonts w:ascii="Courier New" w:hAnsi="Courier New"/>
          <w:sz w:val="16"/>
          <w:lang w:val="es-ES"/>
        </w:rPr>
        <w:t>v</w:t>
      </w:r>
      <w:r w:rsidRPr="00247FBF">
        <w:rPr>
          <w:rFonts w:ascii="Courier New" w:hAnsi="Courier New"/>
          <w:sz w:val="16"/>
          <w:lang w:val="es-ES"/>
        </w:rPr>
        <w:t>=</w:t>
      </w:r>
      <w:r w:rsidR="00194316" w:rsidRPr="00247FBF">
        <w:rPr>
          <w:rFonts w:ascii="Courier New" w:hAnsi="Courier New"/>
          <w:sz w:val="16"/>
          <w:lang w:val="es-ES"/>
        </w:rPr>
        <w:t>"</w:t>
      </w:r>
      <w:r w:rsidRPr="00247FBF">
        <w:rPr>
          <w:rFonts w:ascii="Courier New" w:hAnsi="Courier New"/>
          <w:b/>
          <w:color w:val="0070C0"/>
          <w:sz w:val="16"/>
          <w:lang w:val="es-ES"/>
        </w:rPr>
        <w:t>5</w:t>
      </w:r>
      <w:r w:rsidR="00194316" w:rsidRPr="00247FBF">
        <w:rPr>
          <w:rFonts w:ascii="Courier New" w:hAnsi="Courier New"/>
          <w:sz w:val="16"/>
          <w:lang w:val="es-ES"/>
        </w:rPr>
        <w:t>"</w:t>
      </w:r>
      <w:r w:rsidRPr="00247FBF">
        <w:rPr>
          <w:rFonts w:ascii="Courier New" w:hAnsi="Courier New"/>
          <w:sz w:val="16"/>
          <w:lang w:val="es-ES"/>
        </w:rPr>
        <w:t>&gt; 2008.298  14.435  1739.550 &lt;/loc&gt;</w:t>
      </w:r>
    </w:p>
    <w:p w14:paraId="5CAEC92C" w14:textId="77777777" w:rsidR="00504BAD" w:rsidRPr="0033379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es-ES"/>
        </w:rPr>
        <w:t xml:space="preserve">    </w:t>
      </w:r>
      <w:r w:rsidRPr="0033379A">
        <w:rPr>
          <w:rFonts w:ascii="Courier New" w:hAnsi="Courier New"/>
          <w:sz w:val="16"/>
          <w:lang w:val="fr-FR"/>
        </w:rPr>
        <w:t>&lt;</w:t>
      </w:r>
      <w:proofErr w:type="spellStart"/>
      <w:proofErr w:type="gramStart"/>
      <w:r w:rsidRPr="0033379A">
        <w:rPr>
          <w:rFonts w:ascii="Courier New" w:hAnsi="Courier New"/>
          <w:sz w:val="16"/>
          <w:lang w:val="fr-FR"/>
        </w:rPr>
        <w:t>loc</w:t>
      </w:r>
      <w:proofErr w:type="spellEnd"/>
      <w:proofErr w:type="gramEnd"/>
      <w:r w:rsidRPr="0033379A">
        <w:rPr>
          <w:rFonts w:ascii="Courier New" w:hAnsi="Courier New"/>
          <w:sz w:val="16"/>
          <w:lang w:val="fr-FR"/>
        </w:rPr>
        <w:t xml:space="preserve"> </w:t>
      </w:r>
      <w:r w:rsidR="005F7CF4" w:rsidRPr="0033379A">
        <w:rPr>
          <w:rFonts w:ascii="Courier New" w:hAnsi="Courier New"/>
          <w:sz w:val="16"/>
          <w:lang w:val="fr-FR"/>
        </w:rPr>
        <w:t>v</w:t>
      </w:r>
      <w:r w:rsidRPr="0033379A">
        <w:rPr>
          <w:rFonts w:ascii="Courier New" w:hAnsi="Courier New"/>
          <w:sz w:val="16"/>
          <w:lang w:val="fr-FR"/>
        </w:rPr>
        <w:t>=</w:t>
      </w:r>
      <w:r w:rsidR="00194316" w:rsidRPr="0033379A">
        <w:rPr>
          <w:rFonts w:ascii="Courier New" w:hAnsi="Courier New"/>
          <w:sz w:val="16"/>
          <w:lang w:val="fr-FR"/>
        </w:rPr>
        <w:t>"</w:t>
      </w:r>
      <w:r w:rsidRPr="0033379A">
        <w:rPr>
          <w:rFonts w:ascii="Courier New" w:hAnsi="Courier New"/>
          <w:b/>
          <w:color w:val="0070C0"/>
          <w:sz w:val="16"/>
          <w:lang w:val="fr-FR"/>
        </w:rPr>
        <w:t>6</w:t>
      </w:r>
      <w:r w:rsidR="00194316" w:rsidRPr="0033379A">
        <w:rPr>
          <w:rFonts w:ascii="Courier New" w:hAnsi="Courier New"/>
          <w:sz w:val="16"/>
          <w:lang w:val="fr-FR"/>
        </w:rPr>
        <w:t>"</w:t>
      </w:r>
      <w:r w:rsidRPr="0033379A">
        <w:rPr>
          <w:rFonts w:ascii="Courier New" w:hAnsi="Courier New"/>
          <w:sz w:val="16"/>
          <w:lang w:val="fr-FR"/>
        </w:rPr>
        <w:t>&gt; 2008.336  28.784  1739.524 &lt;/</w:t>
      </w:r>
      <w:proofErr w:type="spellStart"/>
      <w:r w:rsidRPr="0033379A">
        <w:rPr>
          <w:rFonts w:ascii="Courier New" w:hAnsi="Courier New"/>
          <w:sz w:val="16"/>
          <w:lang w:val="fr-FR"/>
        </w:rPr>
        <w:t>loc</w:t>
      </w:r>
      <w:proofErr w:type="spellEnd"/>
      <w:r w:rsidRPr="0033379A">
        <w:rPr>
          <w:rFonts w:ascii="Courier New" w:hAnsi="Courier New"/>
          <w:sz w:val="16"/>
          <w:lang w:val="fr-FR"/>
        </w:rPr>
        <w:t>&gt;</w:t>
      </w:r>
    </w:p>
    <w:p w14:paraId="386892B3"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&lt;/</w:t>
      </w:r>
      <w:proofErr w:type="spellStart"/>
      <w:r w:rsidRPr="00247FBF">
        <w:rPr>
          <w:rFonts w:ascii="Courier New" w:hAnsi="Courier New"/>
          <w:sz w:val="16"/>
          <w:lang w:val="fr-FR"/>
        </w:rPr>
        <w:t>loc_list</w:t>
      </w:r>
      <w:proofErr w:type="spellEnd"/>
      <w:r w:rsidRPr="00247FBF">
        <w:rPr>
          <w:rFonts w:ascii="Courier New" w:hAnsi="Courier New"/>
          <w:sz w:val="16"/>
          <w:lang w:val="fr-FR"/>
        </w:rPr>
        <w:t>&gt;</w:t>
      </w:r>
    </w:p>
    <w:p w14:paraId="1ED09E38"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&lt;</w:t>
      </w:r>
      <w:proofErr w:type="spellStart"/>
      <w:proofErr w:type="gramStart"/>
      <w:r w:rsidRPr="00247FBF">
        <w:rPr>
          <w:rFonts w:ascii="Courier New" w:hAnsi="Courier New"/>
          <w:sz w:val="16"/>
          <w:lang w:val="fr-FR"/>
        </w:rPr>
        <w:t>face</w:t>
      </w:r>
      <w:proofErr w:type="gramEnd"/>
      <w:r w:rsidRPr="00247FBF">
        <w:rPr>
          <w:rFonts w:ascii="Courier New" w:hAnsi="Courier New"/>
          <w:sz w:val="16"/>
          <w:lang w:val="fr-FR"/>
        </w:rPr>
        <w:t>_list</w:t>
      </w:r>
      <w:proofErr w:type="spellEnd"/>
      <w:r w:rsidRPr="00247FBF">
        <w:rPr>
          <w:rFonts w:ascii="Courier New" w:hAnsi="Courier New"/>
          <w:sz w:val="16"/>
          <w:lang w:val="fr-FR"/>
        </w:rPr>
        <w:t>&gt;</w:t>
      </w:r>
    </w:p>
    <w:p w14:paraId="44527EDE"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 xml:space="preserve">     </w:t>
      </w:r>
      <w:r w:rsidRPr="00247FBF">
        <w:rPr>
          <w:rFonts w:ascii="Courier New" w:hAnsi="Courier New"/>
          <w:b/>
          <w:color w:val="0070C0"/>
          <w:sz w:val="16"/>
          <w:lang w:val="fr-FR"/>
        </w:rPr>
        <w:t>&lt;</w:t>
      </w:r>
      <w:proofErr w:type="gramStart"/>
      <w:r w:rsidRPr="00247FBF">
        <w:rPr>
          <w:rFonts w:ascii="Courier New" w:hAnsi="Courier New"/>
          <w:b/>
          <w:color w:val="0070C0"/>
          <w:sz w:val="16"/>
          <w:lang w:val="fr-FR"/>
        </w:rPr>
        <w:t>face</w:t>
      </w:r>
      <w:proofErr w:type="gramEnd"/>
      <w:r w:rsidRPr="00247FBF">
        <w:rPr>
          <w:rFonts w:ascii="Courier New" w:hAnsi="Courier New"/>
          <w:b/>
          <w:color w:val="0070C0"/>
          <w:sz w:val="16"/>
          <w:lang w:val="fr-FR"/>
        </w:rPr>
        <w:t xml:space="preserve"> </w:t>
      </w:r>
      <w:r w:rsidR="005F7CF4" w:rsidRPr="00247FBF">
        <w:rPr>
          <w:rFonts w:ascii="Courier New" w:hAnsi="Courier New"/>
          <w:b/>
          <w:color w:val="0070C0"/>
          <w:sz w:val="16"/>
          <w:lang w:val="fr-FR"/>
        </w:rPr>
        <w:t>v</w:t>
      </w:r>
      <w:r w:rsidRPr="00247FBF">
        <w:rPr>
          <w:rFonts w:ascii="Courier New" w:hAnsi="Courier New"/>
          <w:b/>
          <w:color w:val="0070C0"/>
          <w:sz w:val="16"/>
          <w:lang w:val="fr-FR"/>
        </w:rPr>
        <w:t>1=</w:t>
      </w:r>
      <w:r w:rsidR="00194316" w:rsidRPr="00247FBF">
        <w:rPr>
          <w:rFonts w:ascii="Courier New" w:hAnsi="Courier New"/>
          <w:b/>
          <w:color w:val="0070C0"/>
          <w:sz w:val="16"/>
          <w:lang w:val="fr-FR"/>
        </w:rPr>
        <w:t>"</w:t>
      </w:r>
      <w:r w:rsidRPr="00247FBF">
        <w:rPr>
          <w:rFonts w:ascii="Courier New" w:hAnsi="Courier New"/>
          <w:b/>
          <w:color w:val="0070C0"/>
          <w:sz w:val="16"/>
          <w:lang w:val="fr-FR"/>
        </w:rPr>
        <w:t>1</w:t>
      </w:r>
      <w:r w:rsidR="00194316" w:rsidRPr="00247FBF">
        <w:rPr>
          <w:rFonts w:ascii="Courier New" w:hAnsi="Courier New"/>
          <w:b/>
          <w:color w:val="0070C0"/>
          <w:sz w:val="16"/>
          <w:lang w:val="fr-FR"/>
        </w:rPr>
        <w:t>"</w:t>
      </w:r>
      <w:r w:rsidRPr="00247FBF">
        <w:rPr>
          <w:rFonts w:ascii="Courier New" w:hAnsi="Courier New"/>
          <w:b/>
          <w:color w:val="0070C0"/>
          <w:sz w:val="16"/>
          <w:lang w:val="fr-FR"/>
        </w:rPr>
        <w:t xml:space="preserve"> </w:t>
      </w:r>
      <w:r w:rsidR="005F7CF4" w:rsidRPr="00247FBF">
        <w:rPr>
          <w:rFonts w:ascii="Courier New" w:hAnsi="Courier New"/>
          <w:b/>
          <w:color w:val="0070C0"/>
          <w:sz w:val="16"/>
          <w:lang w:val="fr-FR"/>
        </w:rPr>
        <w:t>v</w:t>
      </w:r>
      <w:r w:rsidRPr="00247FBF">
        <w:rPr>
          <w:rFonts w:ascii="Courier New" w:hAnsi="Courier New"/>
          <w:b/>
          <w:color w:val="0070C0"/>
          <w:sz w:val="16"/>
          <w:lang w:val="fr-FR"/>
        </w:rPr>
        <w:t>2=</w:t>
      </w:r>
      <w:r w:rsidR="00194316" w:rsidRPr="00247FBF">
        <w:rPr>
          <w:rFonts w:ascii="Courier New" w:hAnsi="Courier New"/>
          <w:b/>
          <w:color w:val="0070C0"/>
          <w:sz w:val="16"/>
          <w:lang w:val="fr-FR"/>
        </w:rPr>
        <w:t>"</w:t>
      </w:r>
      <w:r w:rsidRPr="00247FBF">
        <w:rPr>
          <w:rFonts w:ascii="Courier New" w:hAnsi="Courier New"/>
          <w:b/>
          <w:color w:val="0070C0"/>
          <w:sz w:val="16"/>
          <w:lang w:val="fr-FR"/>
        </w:rPr>
        <w:t>2</w:t>
      </w:r>
      <w:r w:rsidR="00194316" w:rsidRPr="00247FBF">
        <w:rPr>
          <w:rFonts w:ascii="Courier New" w:hAnsi="Courier New"/>
          <w:b/>
          <w:color w:val="0070C0"/>
          <w:sz w:val="16"/>
          <w:lang w:val="fr-FR"/>
        </w:rPr>
        <w:t>"</w:t>
      </w:r>
      <w:r w:rsidRPr="00247FBF">
        <w:rPr>
          <w:rFonts w:ascii="Courier New" w:hAnsi="Courier New"/>
          <w:b/>
          <w:color w:val="0070C0"/>
          <w:sz w:val="16"/>
          <w:lang w:val="fr-FR"/>
        </w:rPr>
        <w:t xml:space="preserve"> </w:t>
      </w:r>
      <w:r w:rsidR="005F7CF4" w:rsidRPr="00247FBF">
        <w:rPr>
          <w:rFonts w:ascii="Courier New" w:hAnsi="Courier New"/>
          <w:b/>
          <w:color w:val="0070C0"/>
          <w:sz w:val="16"/>
          <w:lang w:val="fr-FR"/>
        </w:rPr>
        <w:t>v</w:t>
      </w:r>
      <w:r w:rsidRPr="00247FBF">
        <w:rPr>
          <w:rFonts w:ascii="Courier New" w:hAnsi="Courier New"/>
          <w:b/>
          <w:color w:val="0070C0"/>
          <w:sz w:val="16"/>
          <w:lang w:val="fr-FR"/>
        </w:rPr>
        <w:t>3=</w:t>
      </w:r>
      <w:r w:rsidR="00194316" w:rsidRPr="00247FBF">
        <w:rPr>
          <w:rFonts w:ascii="Courier New" w:hAnsi="Courier New"/>
          <w:b/>
          <w:color w:val="0070C0"/>
          <w:sz w:val="16"/>
          <w:lang w:val="fr-FR"/>
        </w:rPr>
        <w:t>"</w:t>
      </w:r>
      <w:r w:rsidRPr="00247FBF">
        <w:rPr>
          <w:rFonts w:ascii="Courier New" w:hAnsi="Courier New"/>
          <w:b/>
          <w:color w:val="0070C0"/>
          <w:sz w:val="16"/>
          <w:lang w:val="fr-FR"/>
        </w:rPr>
        <w:t>3</w:t>
      </w:r>
      <w:r w:rsidR="00194316" w:rsidRPr="00247FBF">
        <w:rPr>
          <w:rFonts w:ascii="Courier New" w:hAnsi="Courier New"/>
          <w:b/>
          <w:color w:val="0070C0"/>
          <w:sz w:val="16"/>
          <w:lang w:val="fr-FR"/>
        </w:rPr>
        <w:t>"</w:t>
      </w:r>
      <w:r w:rsidRPr="00247FBF">
        <w:rPr>
          <w:rFonts w:ascii="Courier New" w:hAnsi="Courier New"/>
          <w:b/>
          <w:color w:val="0070C0"/>
          <w:sz w:val="16"/>
          <w:lang w:val="fr-FR"/>
        </w:rPr>
        <w:t xml:space="preserve"> </w:t>
      </w:r>
      <w:r w:rsidR="005F7CF4" w:rsidRPr="00247FBF">
        <w:rPr>
          <w:rFonts w:ascii="Courier New" w:hAnsi="Courier New"/>
          <w:b/>
          <w:color w:val="0070C0"/>
          <w:sz w:val="16"/>
          <w:lang w:val="fr-FR"/>
        </w:rPr>
        <w:t>v</w:t>
      </w:r>
      <w:r w:rsidRPr="00247FBF">
        <w:rPr>
          <w:rFonts w:ascii="Courier New" w:hAnsi="Courier New"/>
          <w:b/>
          <w:color w:val="0070C0"/>
          <w:sz w:val="16"/>
          <w:lang w:val="fr-FR"/>
        </w:rPr>
        <w:t>4=</w:t>
      </w:r>
      <w:r w:rsidR="00194316" w:rsidRPr="00247FBF">
        <w:rPr>
          <w:rFonts w:ascii="Courier New" w:hAnsi="Courier New"/>
          <w:b/>
          <w:color w:val="0070C0"/>
          <w:sz w:val="16"/>
          <w:lang w:val="fr-FR"/>
        </w:rPr>
        <w:t>"</w:t>
      </w:r>
      <w:r w:rsidRPr="00247FBF">
        <w:rPr>
          <w:rFonts w:ascii="Courier New" w:hAnsi="Courier New"/>
          <w:b/>
          <w:color w:val="0070C0"/>
          <w:sz w:val="16"/>
          <w:lang w:val="fr-FR"/>
        </w:rPr>
        <w:t>4</w:t>
      </w:r>
      <w:r w:rsidR="00194316" w:rsidRPr="00247FBF">
        <w:rPr>
          <w:rFonts w:ascii="Courier New" w:hAnsi="Courier New"/>
          <w:b/>
          <w:color w:val="0070C0"/>
          <w:sz w:val="16"/>
          <w:lang w:val="fr-FR"/>
        </w:rPr>
        <w:t>"</w:t>
      </w:r>
      <w:r w:rsidRPr="00247FBF">
        <w:rPr>
          <w:rFonts w:ascii="Courier New" w:hAnsi="Courier New"/>
          <w:b/>
          <w:color w:val="0070C0"/>
          <w:sz w:val="16"/>
          <w:lang w:val="fr-FR"/>
        </w:rPr>
        <w:t xml:space="preserve">/&gt;   </w:t>
      </w:r>
      <w:r w:rsidRPr="00247FBF">
        <w:rPr>
          <w:rFonts w:ascii="Courier New" w:hAnsi="Courier New"/>
          <w:color w:val="FF0000"/>
          <w:sz w:val="16"/>
          <w:lang w:val="fr-FR"/>
        </w:rPr>
        <w:t xml:space="preserve">&lt;!-- </w:t>
      </w:r>
      <w:proofErr w:type="spellStart"/>
      <w:r w:rsidRPr="00247FBF">
        <w:rPr>
          <w:rFonts w:ascii="Courier New" w:hAnsi="Courier New"/>
          <w:color w:val="FF0000"/>
          <w:sz w:val="16"/>
          <w:lang w:val="fr-FR"/>
        </w:rPr>
        <w:t>quadrangular</w:t>
      </w:r>
      <w:proofErr w:type="spellEnd"/>
      <w:r w:rsidRPr="00247FBF">
        <w:rPr>
          <w:rFonts w:ascii="Courier New" w:hAnsi="Courier New"/>
          <w:color w:val="FF0000"/>
          <w:sz w:val="16"/>
          <w:lang w:val="fr-FR"/>
        </w:rPr>
        <w:t xml:space="preserve"> </w:t>
      </w:r>
      <w:proofErr w:type="spellStart"/>
      <w:r w:rsidRPr="00247FBF">
        <w:rPr>
          <w:rFonts w:ascii="Courier New" w:hAnsi="Courier New"/>
          <w:color w:val="FF0000"/>
          <w:sz w:val="16"/>
          <w:lang w:val="fr-FR"/>
        </w:rPr>
        <w:t>facet</w:t>
      </w:r>
      <w:proofErr w:type="spellEnd"/>
      <w:r w:rsidRPr="00247FBF">
        <w:rPr>
          <w:rFonts w:ascii="Courier New" w:hAnsi="Courier New"/>
          <w:color w:val="FF0000"/>
          <w:sz w:val="16"/>
          <w:lang w:val="fr-FR"/>
        </w:rPr>
        <w:t xml:space="preserve"> --&gt;</w:t>
      </w:r>
    </w:p>
    <w:p w14:paraId="2BD9F127" w14:textId="77777777"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247FBF">
        <w:rPr>
          <w:rFonts w:ascii="Courier New" w:hAnsi="Courier New"/>
          <w:sz w:val="16"/>
          <w:lang w:val="fr-FR"/>
        </w:rPr>
        <w:t xml:space="preserve">     </w:t>
      </w:r>
      <w:r>
        <w:rPr>
          <w:rFonts w:ascii="Courier New" w:hAnsi="Courier New"/>
          <w:b/>
          <w:color w:val="0070C0"/>
          <w:sz w:val="16"/>
        </w:rPr>
        <w:t>&lt;face</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1=</w:t>
      </w:r>
      <w:r w:rsidR="00194316">
        <w:rPr>
          <w:rFonts w:ascii="Courier New" w:hAnsi="Courier New"/>
          <w:b/>
          <w:color w:val="0070C0"/>
          <w:sz w:val="16"/>
        </w:rPr>
        <w:t>"</w:t>
      </w:r>
      <w:r>
        <w:rPr>
          <w:rFonts w:ascii="Courier New" w:hAnsi="Courier New"/>
          <w:b/>
          <w:color w:val="0070C0"/>
          <w:sz w:val="16"/>
        </w:rPr>
        <w:t>1</w:t>
      </w:r>
      <w:r w:rsidR="00194316">
        <w:rPr>
          <w:rFonts w:ascii="Courier New" w:hAnsi="Courier New"/>
          <w:b/>
          <w:color w:val="0070C0"/>
          <w:sz w:val="16"/>
        </w:rPr>
        <w:t>"</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2=</w:t>
      </w:r>
      <w:r w:rsidR="00194316">
        <w:rPr>
          <w:rFonts w:ascii="Courier New" w:hAnsi="Courier New"/>
          <w:b/>
          <w:color w:val="0070C0"/>
          <w:sz w:val="16"/>
        </w:rPr>
        <w:t>"</w:t>
      </w:r>
      <w:r>
        <w:rPr>
          <w:rFonts w:ascii="Courier New" w:hAnsi="Courier New"/>
          <w:b/>
          <w:color w:val="0070C0"/>
          <w:sz w:val="16"/>
        </w:rPr>
        <w:t>5</w:t>
      </w:r>
      <w:r w:rsidR="00194316">
        <w:rPr>
          <w:rFonts w:ascii="Courier New" w:hAnsi="Courier New"/>
          <w:b/>
          <w:color w:val="0070C0"/>
          <w:sz w:val="16"/>
        </w:rPr>
        <w:t>"</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3=</w:t>
      </w:r>
      <w:r w:rsidR="00194316">
        <w:rPr>
          <w:rFonts w:ascii="Courier New" w:hAnsi="Courier New"/>
          <w:b/>
          <w:color w:val="0070C0"/>
          <w:sz w:val="16"/>
        </w:rPr>
        <w:t>"</w:t>
      </w:r>
      <w:r>
        <w:rPr>
          <w:rFonts w:ascii="Courier New" w:hAnsi="Courier New"/>
          <w:b/>
          <w:color w:val="0070C0"/>
          <w:sz w:val="16"/>
        </w:rPr>
        <w:t>6</w:t>
      </w:r>
      <w:r w:rsidR="00194316">
        <w:rPr>
          <w:rFonts w:ascii="Courier New" w:hAnsi="Courier New"/>
          <w:b/>
          <w:color w:val="0070C0"/>
          <w:sz w:val="16"/>
        </w:rPr>
        <w:t>"</w:t>
      </w:r>
      <w:r w:rsidRPr="00645B05">
        <w:rPr>
          <w:rFonts w:ascii="Courier New" w:hAnsi="Courier New"/>
          <w:b/>
          <w:color w:val="0070C0"/>
          <w:sz w:val="16"/>
        </w:rPr>
        <w:t>/</w:t>
      </w:r>
      <w:r>
        <w:rPr>
          <w:rFonts w:ascii="Courier New" w:hAnsi="Courier New"/>
          <w:b/>
          <w:color w:val="0070C0"/>
          <w:sz w:val="16"/>
        </w:rPr>
        <w:t xml:space="preserve">&gt;        </w:t>
      </w:r>
      <w:r>
        <w:rPr>
          <w:rFonts w:ascii="Courier New" w:hAnsi="Courier New"/>
          <w:sz w:val="16"/>
        </w:rPr>
        <w:t xml:space="preserve"> </w:t>
      </w:r>
      <w:r w:rsidRPr="000F7EEA">
        <w:rPr>
          <w:rFonts w:ascii="Courier New" w:hAnsi="Courier New"/>
          <w:sz w:val="16"/>
        </w:rPr>
        <w:t xml:space="preserve"> </w:t>
      </w:r>
      <w:proofErr w:type="gramStart"/>
      <w:r w:rsidRPr="00A913FE">
        <w:rPr>
          <w:rFonts w:ascii="Courier New" w:hAnsi="Courier New"/>
          <w:color w:val="FF0000"/>
          <w:sz w:val="16"/>
        </w:rPr>
        <w:t>&lt;!--</w:t>
      </w:r>
      <w:proofErr w:type="gramEnd"/>
      <w:r w:rsidRPr="00A913FE">
        <w:rPr>
          <w:rFonts w:ascii="Courier New" w:hAnsi="Courier New"/>
          <w:color w:val="FF0000"/>
          <w:sz w:val="16"/>
        </w:rPr>
        <w:t xml:space="preserve"> triangular facet   --&gt;</w:t>
      </w:r>
    </w:p>
    <w:p w14:paraId="63052B39" w14:textId="77777777"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&lt;/</w:t>
      </w:r>
      <w:proofErr w:type="spellStart"/>
      <w:r w:rsidRPr="000F7EEA">
        <w:rPr>
          <w:rFonts w:ascii="Courier New" w:hAnsi="Courier New"/>
          <w:sz w:val="16"/>
        </w:rPr>
        <w:t>face_list</w:t>
      </w:r>
      <w:proofErr w:type="spellEnd"/>
      <w:r w:rsidRPr="000F7EEA">
        <w:rPr>
          <w:rFonts w:ascii="Courier New" w:hAnsi="Courier New"/>
          <w:sz w:val="16"/>
        </w:rPr>
        <w:t>&gt;</w:t>
      </w:r>
    </w:p>
    <w:p w14:paraId="5858238A"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48584C4F" w14:textId="77777777" w:rsidR="00042E3F" w:rsidRPr="00226A3F" w:rsidRDefault="00042E3F" w:rsidP="00327322">
      <w:pPr>
        <w:pStyle w:val="berschrift3"/>
      </w:pPr>
      <w:bookmarkStart w:id="3678" w:name="_Toc413359622"/>
      <w:bookmarkStart w:id="3679" w:name="_Toc3557074"/>
      <w:bookmarkStart w:id="3680" w:name="_Toc27753688"/>
      <w:r w:rsidRPr="00226A3F">
        <w:t>Type Specification</w:t>
      </w:r>
      <w:bookmarkEnd w:id="3678"/>
      <w:bookmarkEnd w:id="3679"/>
      <w:bookmarkEnd w:id="3680"/>
      <w:r w:rsidRPr="00226A3F">
        <w:t xml:space="preserve"> </w:t>
      </w:r>
    </w:p>
    <w:p w14:paraId="7E74511B" w14:textId="77777777" w:rsidR="00042E3F" w:rsidRPr="00226A3F" w:rsidRDefault="00042E3F" w:rsidP="00F72843">
      <w:pPr>
        <w:keepNext/>
        <w:jc w:val="both"/>
      </w:pPr>
      <w:r w:rsidRPr="00226A3F">
        <w:t>Each connection is identified by its type. The XML definition of 2D connections contains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2AB26A43"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5873EA" w14:textId="77777777" w:rsidR="00042E3F" w:rsidRPr="00226A3F" w:rsidRDefault="00042E3F" w:rsidP="00B20E69">
            <w:pPr>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63C2A2" w14:textId="77777777" w:rsidR="00042E3F" w:rsidRPr="00226A3F" w:rsidRDefault="00042E3F" w:rsidP="00B20E69">
            <w:pPr>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2E868A" w14:textId="77777777" w:rsidR="00042E3F" w:rsidRPr="00226A3F" w:rsidRDefault="003C5489" w:rsidP="00B20E69">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EC0CC2" w14:textId="77777777" w:rsidR="00042E3F" w:rsidRPr="00226A3F" w:rsidRDefault="00042E3F" w:rsidP="00B20E69">
            <w:pPr>
              <w:rPr>
                <w:b/>
                <w:i/>
              </w:rPr>
            </w:pPr>
            <w:r w:rsidRPr="00226A3F">
              <w:rPr>
                <w:b/>
                <w:i/>
              </w:rPr>
              <w:t>Constraint</w:t>
            </w:r>
          </w:p>
        </w:tc>
      </w:tr>
      <w:tr w:rsidR="00042E3F" w:rsidRPr="00226A3F" w14:paraId="23485770" w14:textId="77777777" w:rsidTr="00B20E69">
        <w:trPr>
          <w:jc w:val="center"/>
        </w:trPr>
        <w:tc>
          <w:tcPr>
            <w:tcW w:w="2221" w:type="dxa"/>
            <w:shd w:val="clear" w:color="auto" w:fill="auto"/>
          </w:tcPr>
          <w:p w14:paraId="19A34E0E" w14:textId="77777777" w:rsidR="00042E3F" w:rsidRPr="00226A3F" w:rsidRDefault="00042E3F" w:rsidP="00B20E69">
            <w:proofErr w:type="spellStart"/>
            <w:r w:rsidRPr="00226A3F">
              <w:t>adhesive_face</w:t>
            </w:r>
            <w:proofErr w:type="spellEnd"/>
          </w:p>
        </w:tc>
        <w:tc>
          <w:tcPr>
            <w:tcW w:w="1842" w:type="dxa"/>
            <w:shd w:val="clear" w:color="auto" w:fill="auto"/>
            <w:vAlign w:val="bottom"/>
          </w:tcPr>
          <w:p w14:paraId="28F62E07" w14:textId="77777777" w:rsidR="00042E3F" w:rsidRPr="00226A3F" w:rsidRDefault="00042E3F" w:rsidP="00B20E69">
            <w:pPr>
              <w:rPr>
                <w:sz w:val="20"/>
                <w:szCs w:val="20"/>
              </w:rPr>
            </w:pPr>
            <w:r w:rsidRPr="00226A3F">
              <w:rPr>
                <w:sz w:val="20"/>
                <w:szCs w:val="20"/>
              </w:rPr>
              <w:t>1</w:t>
            </w:r>
          </w:p>
        </w:tc>
        <w:tc>
          <w:tcPr>
            <w:tcW w:w="1701" w:type="dxa"/>
            <w:shd w:val="clear" w:color="auto" w:fill="auto"/>
            <w:vAlign w:val="bottom"/>
          </w:tcPr>
          <w:p w14:paraId="07508C34" w14:textId="77777777" w:rsidR="00042E3F" w:rsidRPr="00226A3F" w:rsidRDefault="00042E3F" w:rsidP="00B20E69">
            <w:pPr>
              <w:rPr>
                <w:sz w:val="20"/>
                <w:szCs w:val="20"/>
              </w:rPr>
            </w:pPr>
            <w:r w:rsidRPr="00226A3F">
              <w:rPr>
                <w:sz w:val="20"/>
                <w:szCs w:val="20"/>
              </w:rPr>
              <w:t>Optional</w:t>
            </w:r>
          </w:p>
        </w:tc>
        <w:tc>
          <w:tcPr>
            <w:tcW w:w="2708" w:type="dxa"/>
            <w:shd w:val="clear" w:color="auto" w:fill="auto"/>
            <w:vAlign w:val="bottom"/>
          </w:tcPr>
          <w:p w14:paraId="381F4935" w14:textId="77777777" w:rsidR="00042E3F" w:rsidRPr="00226A3F" w:rsidRDefault="00042E3F" w:rsidP="004D7FAE">
            <w:pPr>
              <w:keepNext/>
              <w:rPr>
                <w:sz w:val="20"/>
                <w:szCs w:val="20"/>
              </w:rPr>
            </w:pPr>
            <w:r w:rsidRPr="00226A3F">
              <w:rPr>
                <w:sz w:val="20"/>
                <w:szCs w:val="20"/>
              </w:rPr>
              <w:t>-</w:t>
            </w:r>
          </w:p>
        </w:tc>
      </w:tr>
      <w:tr w:rsidR="00C5158C" w:rsidRPr="00226A3F" w14:paraId="61955821" w14:textId="77777777" w:rsidTr="0097759B">
        <w:trPr>
          <w:jc w:val="center"/>
        </w:trPr>
        <w:tc>
          <w:tcPr>
            <w:tcW w:w="2221" w:type="dxa"/>
            <w:shd w:val="clear" w:color="auto" w:fill="auto"/>
            <w:vAlign w:val="bottom"/>
          </w:tcPr>
          <w:p w14:paraId="294F2DB8" w14:textId="77777777" w:rsidR="00C5158C" w:rsidRPr="00226A3F" w:rsidRDefault="00C5158C" w:rsidP="00B20E69">
            <w:r>
              <w:rPr>
                <w:sz w:val="20"/>
                <w:szCs w:val="20"/>
              </w:rPr>
              <w:t>stacking</w:t>
            </w:r>
          </w:p>
        </w:tc>
        <w:tc>
          <w:tcPr>
            <w:tcW w:w="1842" w:type="dxa"/>
            <w:shd w:val="clear" w:color="auto" w:fill="auto"/>
            <w:vAlign w:val="bottom"/>
          </w:tcPr>
          <w:p w14:paraId="5D99B100" w14:textId="77777777" w:rsidR="00C5158C" w:rsidRPr="00226A3F" w:rsidRDefault="00C5158C" w:rsidP="00B20E69">
            <w:pPr>
              <w:rPr>
                <w:sz w:val="20"/>
                <w:szCs w:val="20"/>
              </w:rPr>
            </w:pPr>
            <w:r>
              <w:rPr>
                <w:sz w:val="20"/>
                <w:szCs w:val="20"/>
              </w:rPr>
              <w:t>1</w:t>
            </w:r>
          </w:p>
        </w:tc>
        <w:tc>
          <w:tcPr>
            <w:tcW w:w="1701" w:type="dxa"/>
            <w:shd w:val="clear" w:color="auto" w:fill="auto"/>
            <w:vAlign w:val="bottom"/>
          </w:tcPr>
          <w:p w14:paraId="6C283FF0" w14:textId="77777777" w:rsidR="00C5158C" w:rsidRPr="00226A3F" w:rsidRDefault="00C5158C" w:rsidP="00B20E69">
            <w:pPr>
              <w:rPr>
                <w:sz w:val="20"/>
                <w:szCs w:val="20"/>
              </w:rPr>
            </w:pPr>
            <w:r>
              <w:rPr>
                <w:sz w:val="20"/>
                <w:szCs w:val="20"/>
              </w:rPr>
              <w:t>Optional</w:t>
            </w:r>
          </w:p>
        </w:tc>
        <w:tc>
          <w:tcPr>
            <w:tcW w:w="2708" w:type="dxa"/>
            <w:shd w:val="clear" w:color="auto" w:fill="auto"/>
            <w:vAlign w:val="bottom"/>
          </w:tcPr>
          <w:p w14:paraId="5F29CC74" w14:textId="0D997CC8" w:rsidR="00C5158C" w:rsidRPr="00226A3F" w:rsidRDefault="00C5158C" w:rsidP="004D7FAE">
            <w:pPr>
              <w:keepNext/>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004854">
              <w:rPr>
                <w:sz w:val="20"/>
                <w:szCs w:val="20"/>
              </w:rPr>
              <w:t>5.3.1.3</w:t>
            </w:r>
            <w:r>
              <w:rPr>
                <w:sz w:val="20"/>
                <w:szCs w:val="20"/>
              </w:rPr>
              <w:fldChar w:fldCharType="end"/>
            </w:r>
          </w:p>
        </w:tc>
      </w:tr>
    </w:tbl>
    <w:p w14:paraId="3962C999" w14:textId="7F313111" w:rsidR="00042E3F" w:rsidRDefault="004D7FAE" w:rsidP="00F94FF6">
      <w:pPr>
        <w:pStyle w:val="Beschriftung"/>
        <w:spacing w:before="120"/>
      </w:pPr>
      <w:bookmarkStart w:id="3681" w:name="_Toc3566543"/>
      <w:bookmarkStart w:id="3682" w:name="_Toc27753914"/>
      <w:r>
        <w:t xml:space="preserve">Table </w:t>
      </w:r>
      <w:ins w:id="3683" w:author="Dr. Carsten Franke" w:date="2020-03-09T16:02:00Z">
        <w:r w:rsidR="001D2A94">
          <w:fldChar w:fldCharType="begin"/>
        </w:r>
        <w:r w:rsidR="001D2A94">
          <w:instrText xml:space="preserve"> SEQ Table \* ARABIC </w:instrText>
        </w:r>
      </w:ins>
      <w:r w:rsidR="001D2A94">
        <w:fldChar w:fldCharType="separate"/>
      </w:r>
      <w:ins w:id="3684" w:author="Dr. Carsten Franke" w:date="2020-03-09T16:02:00Z">
        <w:r w:rsidR="001D2A94">
          <w:rPr>
            <w:noProof/>
          </w:rPr>
          <w:t>141</w:t>
        </w:r>
        <w:r w:rsidR="001D2A94">
          <w:fldChar w:fldCharType="end"/>
        </w:r>
      </w:ins>
      <w:del w:id="3685" w:author="Dr. Carsten Franke" w:date="2020-03-09T16:02:00Z">
        <w:r w:rsidDel="001D2A94">
          <w:fldChar w:fldCharType="begin"/>
        </w:r>
        <w:r w:rsidDel="001D2A94">
          <w:delInstrText xml:space="preserve"> SEQ Table \* ARABIC </w:delInstrText>
        </w:r>
        <w:r w:rsidDel="001D2A94">
          <w:fldChar w:fldCharType="separate"/>
        </w:r>
      </w:del>
      <w:del w:id="3686" w:author="Dr. Carsten Franke" w:date="2020-03-09T14:39:00Z">
        <w:r w:rsidR="007E2D34" w:rsidDel="00004854">
          <w:rPr>
            <w:noProof/>
          </w:rPr>
          <w:delText>139</w:delText>
        </w:r>
      </w:del>
      <w:del w:id="3687" w:author="Dr. Carsten Franke" w:date="2020-03-09T16:02:00Z">
        <w:r w:rsidDel="001D2A94">
          <w:fldChar w:fldCharType="end"/>
        </w:r>
      </w:del>
      <w:r w:rsidR="00F94FF6">
        <w:t xml:space="preserve">: Nested elements of </w:t>
      </w:r>
      <w:r w:rsidR="00F94FF6" w:rsidRPr="00F94FF6">
        <w:rPr>
          <w:rStyle w:val="elementdeftypeChar"/>
          <w:b/>
        </w:rPr>
        <w:t>&lt;connection_2d/&gt;</w:t>
      </w:r>
      <w:bookmarkEnd w:id="3681"/>
      <w:bookmarkEnd w:id="3682"/>
    </w:p>
    <w:p w14:paraId="1DDCC3BB" w14:textId="77777777" w:rsidR="00042E3F" w:rsidRPr="00226A3F" w:rsidRDefault="00042E3F" w:rsidP="00F72843">
      <w:pPr>
        <w:jc w:val="both"/>
      </w:pPr>
      <w:r w:rsidRPr="00F94FF6">
        <w:rPr>
          <w:b/>
          <w:i/>
        </w:rPr>
        <w:t>Note</w:t>
      </w:r>
      <w:r w:rsidRPr="00B44359">
        <w:t xml:space="preserve">: Only </w:t>
      </w:r>
      <w:r w:rsidRPr="00B44359">
        <w:rPr>
          <w:i/>
        </w:rPr>
        <w:t>one</w:t>
      </w:r>
      <w:r w:rsidR="00A913FE">
        <w:t xml:space="preserve"> of the type elements </w:t>
      </w:r>
      <w:r w:rsidR="00A913FE" w:rsidRPr="00A913FE">
        <w:rPr>
          <w:rStyle w:val="elementdeftypeChar"/>
        </w:rPr>
        <w:t>&lt;</w:t>
      </w:r>
      <w:proofErr w:type="spellStart"/>
      <w:r w:rsidRPr="00A913FE">
        <w:rPr>
          <w:rStyle w:val="elementdeftypeChar"/>
        </w:rPr>
        <w:t>adhesive_face</w:t>
      </w:r>
      <w:proofErr w:type="spellEnd"/>
      <w:r w:rsidR="00A913FE" w:rsidRPr="00A913FE">
        <w:rPr>
          <w:rStyle w:val="elementdeftypeChar"/>
        </w:rPr>
        <w:t>/&gt;</w:t>
      </w:r>
      <w:r w:rsidRPr="00B44359">
        <w:t xml:space="preserve"> must exist in </w:t>
      </w:r>
      <w:r w:rsidR="00A913FE" w:rsidRPr="00A913FE">
        <w:rPr>
          <w:rStyle w:val="elementdeftypeChar"/>
        </w:rPr>
        <w:t>&lt;</w:t>
      </w:r>
      <w:r w:rsidRPr="00A913FE">
        <w:rPr>
          <w:rStyle w:val="elementdeftypeChar"/>
        </w:rPr>
        <w:t>connection_2d</w:t>
      </w:r>
      <w:r w:rsidR="00A913FE" w:rsidRPr="00A913FE">
        <w:rPr>
          <w:rStyle w:val="elementdeftypeChar"/>
        </w:rPr>
        <w:t>/&gt;</w:t>
      </w:r>
      <w:r w:rsidRPr="00B44359">
        <w:t xml:space="preserve">. If none of the type elements exist, then this will default to </w:t>
      </w:r>
      <w:proofErr w:type="spellStart"/>
      <w:r w:rsidRPr="00A913FE">
        <w:rPr>
          <w:rStyle w:val="elementdeftypeChar"/>
        </w:rPr>
        <w:t>adhesive_face</w:t>
      </w:r>
      <w:proofErr w:type="spellEnd"/>
      <w:r w:rsidRPr="00B44359">
        <w:t>.</w:t>
      </w:r>
    </w:p>
    <w:p w14:paraId="394DABE9" w14:textId="77777777" w:rsidR="00042E3F" w:rsidRPr="00226A3F" w:rsidRDefault="00042E3F" w:rsidP="00042E3F">
      <w:pPr>
        <w:pStyle w:val="berschrift2"/>
      </w:pPr>
      <w:bookmarkStart w:id="3688" w:name="_Toc413359623"/>
      <w:bookmarkStart w:id="3689" w:name="_Ref414345836"/>
      <w:bookmarkStart w:id="3690" w:name="_Ref414345889"/>
      <w:bookmarkStart w:id="3691" w:name="_Ref414350043"/>
      <w:bookmarkStart w:id="3692" w:name="_Ref429051261"/>
      <w:bookmarkStart w:id="3693" w:name="_Toc3557075"/>
      <w:bookmarkStart w:id="3694" w:name="_Toc27753689"/>
      <w:r w:rsidRPr="00226A3F">
        <w:lastRenderedPageBreak/>
        <w:t xml:space="preserve">Adhesive </w:t>
      </w:r>
      <w:r>
        <w:t>F</w:t>
      </w:r>
      <w:r w:rsidRPr="00226A3F">
        <w:t>aces</w:t>
      </w:r>
      <w:bookmarkEnd w:id="3688"/>
      <w:bookmarkEnd w:id="3689"/>
      <w:bookmarkEnd w:id="3690"/>
      <w:bookmarkEnd w:id="3691"/>
      <w:bookmarkEnd w:id="3692"/>
      <w:bookmarkEnd w:id="3693"/>
      <w:bookmarkEnd w:id="3694"/>
    </w:p>
    <w:p w14:paraId="73C8CE5A" w14:textId="77777777" w:rsidR="00042E3F" w:rsidRPr="00226A3F" w:rsidRDefault="00042E3F" w:rsidP="00042E3F">
      <w:pPr>
        <w:keepNext/>
      </w:pPr>
      <w:r w:rsidRPr="00226A3F">
        <w:t xml:space="preserve">A die-cut adhesive is denoted by an element </w:t>
      </w:r>
      <w:r w:rsidRPr="00F85F2E">
        <w:rPr>
          <w:rFonts w:ascii="Courier New" w:hAnsi="Courier New" w:cs="Courier New"/>
          <w:b/>
          <w:i/>
          <w:sz w:val="18"/>
          <w:szCs w:val="18"/>
        </w:rPr>
        <w:t>&lt;</w:t>
      </w:r>
      <w:proofErr w:type="spellStart"/>
      <w:r w:rsidRPr="00F85F2E">
        <w:rPr>
          <w:rFonts w:ascii="Courier New" w:hAnsi="Courier New" w:cs="Courier New"/>
          <w:b/>
          <w:i/>
          <w:sz w:val="18"/>
          <w:szCs w:val="18"/>
        </w:rPr>
        <w:t>adhesive_face</w:t>
      </w:r>
      <w:proofErr w:type="spellEnd"/>
      <w:r w:rsidRPr="00F85F2E">
        <w:rPr>
          <w:rFonts w:ascii="Courier New" w:hAnsi="Courier New" w:cs="Courier New"/>
          <w:b/>
          <w:i/>
          <w:sz w:val="18"/>
          <w:szCs w:val="18"/>
        </w:rPr>
        <w:t>/&gt;.</w:t>
      </w:r>
    </w:p>
    <w:p w14:paraId="79A1422F" w14:textId="77777777" w:rsidR="00042E3F" w:rsidRDefault="004F562F" w:rsidP="00042E3F">
      <w:pPr>
        <w:keepNext/>
        <w:jc w:val="center"/>
      </w:pPr>
      <w:r>
        <w:rPr>
          <w:noProof/>
          <w:lang w:eastAsia="en-US"/>
        </w:rPr>
        <w:drawing>
          <wp:inline distT="0" distB="0" distL="0" distR="0" wp14:anchorId="725F4B1C" wp14:editId="4CD15414">
            <wp:extent cx="2506980" cy="1897380"/>
            <wp:effectExtent l="0" t="0" r="0" b="0"/>
            <wp:docPr id="43"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2506980" cy="1897380"/>
                    </a:xfrm>
                    <a:prstGeom prst="rect">
                      <a:avLst/>
                    </a:prstGeom>
                    <a:noFill/>
                    <a:ln>
                      <a:noFill/>
                    </a:ln>
                  </pic:spPr>
                </pic:pic>
              </a:graphicData>
            </a:graphic>
          </wp:inline>
        </w:drawing>
      </w:r>
    </w:p>
    <w:p w14:paraId="3A751011" w14:textId="49EF48A8" w:rsidR="00042E3F" w:rsidRPr="00226A3F" w:rsidRDefault="00042E3F" w:rsidP="00042E3F">
      <w:pPr>
        <w:pStyle w:val="Beschriftung"/>
      </w:pPr>
      <w:bookmarkStart w:id="3695" w:name="_Toc413359640"/>
      <w:bookmarkStart w:id="3696" w:name="_Toc3557157"/>
      <w:bookmarkStart w:id="3697" w:name="_Toc27753775"/>
      <w:r>
        <w:t xml:space="preserve">Figure </w:t>
      </w:r>
      <w:r w:rsidR="00406B64">
        <w:fldChar w:fldCharType="begin"/>
      </w:r>
      <w:r w:rsidR="00406B64">
        <w:instrText xml:space="preserve"> SEQ Figure \* ARABIC </w:instrText>
      </w:r>
      <w:r w:rsidR="00406B64">
        <w:fldChar w:fldCharType="separate"/>
      </w:r>
      <w:ins w:id="3698" w:author="Dr. Carsten Franke" w:date="2020-03-09T14:39:00Z">
        <w:r w:rsidR="00004854">
          <w:rPr>
            <w:noProof/>
          </w:rPr>
          <w:t>84</w:t>
        </w:r>
      </w:ins>
      <w:ins w:id="3699" w:author="nick" w:date="2020-02-20T20:00:00Z">
        <w:del w:id="3700" w:author="Dr. Carsten Franke" w:date="2020-03-09T14:39:00Z">
          <w:r w:rsidR="0047200E" w:rsidDel="00004854">
            <w:rPr>
              <w:noProof/>
            </w:rPr>
            <w:delText>85</w:delText>
          </w:r>
        </w:del>
      </w:ins>
      <w:del w:id="3701" w:author="Dr. Carsten Franke" w:date="2020-03-09T14:39:00Z">
        <w:r w:rsidR="007E2D34" w:rsidDel="00004854">
          <w:rPr>
            <w:noProof/>
          </w:rPr>
          <w:delText>81</w:delText>
        </w:r>
      </w:del>
      <w:r w:rsidR="00406B64">
        <w:fldChar w:fldCharType="end"/>
      </w:r>
      <w:r>
        <w:t>: Picture of an adhesive face</w:t>
      </w:r>
      <w:bookmarkEnd w:id="3695"/>
      <w:bookmarkEnd w:id="3696"/>
      <w:bookmarkEnd w:id="3697"/>
    </w:p>
    <w:p w14:paraId="37F633EB" w14:textId="77777777" w:rsidR="00042E3F" w:rsidRPr="00226A3F" w:rsidRDefault="00042E3F" w:rsidP="00042E3F">
      <w:pPr>
        <w:keepNext/>
        <w:rPr>
          <w:b/>
          <w:i/>
        </w:rPr>
      </w:pPr>
      <w:r w:rsidRPr="00226A3F">
        <w:t xml:space="preserve">XML specification of </w:t>
      </w:r>
      <w:r w:rsidRPr="00226A3F">
        <w:rPr>
          <w:rFonts w:ascii="Courier New" w:hAnsi="Courier New" w:cs="Courier New"/>
          <w:b/>
          <w:i/>
          <w:sz w:val="18"/>
          <w:szCs w:val="18"/>
        </w:rPr>
        <w:t>&lt;connection_2d</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jc w:val="center"/>
        <w:tblLayout w:type="fixed"/>
        <w:tblLook w:val="04A0" w:firstRow="1" w:lastRow="0" w:firstColumn="1" w:lastColumn="0" w:noHBand="0" w:noVBand="1"/>
      </w:tblPr>
      <w:tblGrid>
        <w:gridCol w:w="1455"/>
        <w:gridCol w:w="1358"/>
        <w:gridCol w:w="1372"/>
        <w:gridCol w:w="924"/>
        <w:gridCol w:w="3930"/>
      </w:tblGrid>
      <w:tr w:rsidR="00042E3F" w:rsidRPr="000F7EEA" w14:paraId="7BDCDA83" w14:textId="77777777" w:rsidTr="009B79C9">
        <w:trPr>
          <w:cantSplit/>
          <w:tblHeader/>
          <w:jc w:val="center"/>
        </w:trPr>
        <w:tc>
          <w:tcPr>
            <w:tcW w:w="1455" w:type="dxa"/>
            <w:tcBorders>
              <w:top w:val="single" w:sz="8" w:space="0" w:color="000000"/>
              <w:left w:val="single" w:sz="8" w:space="0" w:color="000000"/>
              <w:bottom w:val="single" w:sz="8" w:space="0" w:color="000000"/>
              <w:right w:val="nil"/>
            </w:tcBorders>
            <w:shd w:val="clear" w:color="auto" w:fill="F3F3F3"/>
            <w:vAlign w:val="bottom"/>
            <w:hideMark/>
          </w:tcPr>
          <w:p w14:paraId="7B328CBE" w14:textId="77777777" w:rsidR="00042E3F" w:rsidRPr="00226A3F" w:rsidRDefault="00042E3F" w:rsidP="002E0AE1">
            <w:pPr>
              <w:keepNext/>
              <w:suppressAutoHyphens/>
              <w:rPr>
                <w:rFonts w:cs="Calibri"/>
                <w:b/>
                <w:i/>
                <w:lang w:eastAsia="zh-CN"/>
              </w:rPr>
            </w:pPr>
            <w:r w:rsidRPr="00226A3F">
              <w:rPr>
                <w:b/>
                <w:i/>
              </w:rPr>
              <w:t>Attributes</w:t>
            </w:r>
          </w:p>
        </w:tc>
        <w:tc>
          <w:tcPr>
            <w:tcW w:w="1358" w:type="dxa"/>
            <w:tcBorders>
              <w:top w:val="single" w:sz="8" w:space="0" w:color="000000"/>
              <w:left w:val="single" w:sz="4" w:space="0" w:color="000000"/>
              <w:bottom w:val="single" w:sz="8" w:space="0" w:color="000000"/>
              <w:right w:val="nil"/>
            </w:tcBorders>
            <w:shd w:val="clear" w:color="auto" w:fill="F3F3F3"/>
            <w:vAlign w:val="bottom"/>
            <w:hideMark/>
          </w:tcPr>
          <w:p w14:paraId="5D4E5513" w14:textId="77777777" w:rsidR="00042E3F" w:rsidRPr="00226A3F" w:rsidRDefault="00042E3F" w:rsidP="002E0AE1">
            <w:pPr>
              <w:keepNext/>
              <w:suppressAutoHyphens/>
              <w:rPr>
                <w:rFonts w:cs="Calibri"/>
                <w:b/>
                <w:i/>
                <w:lang w:eastAsia="zh-CN"/>
              </w:rPr>
            </w:pPr>
            <w:r w:rsidRPr="00226A3F">
              <w:rPr>
                <w:b/>
                <w:i/>
              </w:rPr>
              <w:t>Type</w:t>
            </w:r>
          </w:p>
        </w:tc>
        <w:tc>
          <w:tcPr>
            <w:tcW w:w="1372" w:type="dxa"/>
            <w:tcBorders>
              <w:top w:val="single" w:sz="8" w:space="0" w:color="000000"/>
              <w:left w:val="single" w:sz="4" w:space="0" w:color="000000"/>
              <w:bottom w:val="single" w:sz="8" w:space="0" w:color="000000"/>
              <w:right w:val="nil"/>
            </w:tcBorders>
            <w:shd w:val="clear" w:color="auto" w:fill="F3F3F3"/>
            <w:vAlign w:val="bottom"/>
            <w:hideMark/>
          </w:tcPr>
          <w:p w14:paraId="2122A414" w14:textId="77777777" w:rsidR="00042E3F" w:rsidRPr="00226A3F" w:rsidRDefault="00042E3F" w:rsidP="002E0AE1">
            <w:pPr>
              <w:keepNext/>
              <w:suppressAutoHyphens/>
              <w:rPr>
                <w:rFonts w:cs="Calibri"/>
                <w:b/>
                <w:i/>
                <w:lang w:eastAsia="zh-CN"/>
              </w:rPr>
            </w:pPr>
            <w:r w:rsidRPr="00226A3F">
              <w:rPr>
                <w:b/>
                <w:i/>
              </w:rPr>
              <w:t>Value Space</w:t>
            </w:r>
          </w:p>
        </w:tc>
        <w:tc>
          <w:tcPr>
            <w:tcW w:w="924" w:type="dxa"/>
            <w:tcBorders>
              <w:top w:val="single" w:sz="8" w:space="0" w:color="000000"/>
              <w:left w:val="single" w:sz="4" w:space="0" w:color="000000"/>
              <w:bottom w:val="single" w:sz="8" w:space="0" w:color="000000"/>
              <w:right w:val="nil"/>
            </w:tcBorders>
            <w:shd w:val="clear" w:color="auto" w:fill="F3F3F3"/>
            <w:vAlign w:val="bottom"/>
            <w:hideMark/>
          </w:tcPr>
          <w:p w14:paraId="48FD5581" w14:textId="77777777" w:rsidR="00042E3F" w:rsidRPr="00226A3F" w:rsidRDefault="003C5489" w:rsidP="002E0AE1">
            <w:pPr>
              <w:keepNext/>
              <w:suppressAutoHyphens/>
              <w:rPr>
                <w:rFonts w:cs="Calibri"/>
                <w:b/>
                <w:i/>
                <w:lang w:eastAsia="zh-CN"/>
              </w:rPr>
            </w:pPr>
            <w:r>
              <w:rPr>
                <w:b/>
                <w:i/>
              </w:rPr>
              <w:t>Use</w:t>
            </w:r>
          </w:p>
        </w:tc>
        <w:tc>
          <w:tcPr>
            <w:tcW w:w="3930"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9C5FF38" w14:textId="77777777" w:rsidR="00042E3F" w:rsidRPr="00226A3F" w:rsidRDefault="009B79C9" w:rsidP="002E0AE1">
            <w:pPr>
              <w:keepNext/>
              <w:suppressAutoHyphens/>
              <w:rPr>
                <w:rFonts w:cs="Calibri"/>
                <w:lang w:eastAsia="zh-CN"/>
              </w:rPr>
            </w:pPr>
            <w:r w:rsidRPr="00A20C5C">
              <w:rPr>
                <w:b/>
                <w:i/>
              </w:rPr>
              <w:t>Constraint</w:t>
            </w:r>
            <w:r>
              <w:rPr>
                <w:b/>
                <w:i/>
              </w:rPr>
              <w:t xml:space="preserve"> / Remarks</w:t>
            </w:r>
          </w:p>
        </w:tc>
      </w:tr>
      <w:tr w:rsidR="00042E3F" w:rsidRPr="000F7EEA" w14:paraId="69331F54" w14:textId="77777777" w:rsidTr="009B79C9">
        <w:trPr>
          <w:jc w:val="center"/>
        </w:trPr>
        <w:tc>
          <w:tcPr>
            <w:tcW w:w="1455" w:type="dxa"/>
            <w:tcBorders>
              <w:top w:val="single" w:sz="8" w:space="0" w:color="000000"/>
              <w:left w:val="single" w:sz="8" w:space="0" w:color="000000"/>
              <w:bottom w:val="dotted" w:sz="4" w:space="0" w:color="auto"/>
              <w:right w:val="nil"/>
            </w:tcBorders>
            <w:hideMark/>
          </w:tcPr>
          <w:p w14:paraId="62B7C541" w14:textId="77777777" w:rsidR="00042E3F" w:rsidRPr="00226A3F" w:rsidRDefault="00042E3F" w:rsidP="002E0AE1">
            <w:pPr>
              <w:keepNext/>
              <w:suppressAutoHyphens/>
              <w:rPr>
                <w:rFonts w:cs="Calibri"/>
                <w:sz w:val="20"/>
                <w:szCs w:val="20"/>
                <w:lang w:eastAsia="zh-CN"/>
              </w:rPr>
            </w:pPr>
            <w:r w:rsidRPr="00226A3F">
              <w:rPr>
                <w:sz w:val="20"/>
                <w:szCs w:val="20"/>
              </w:rPr>
              <w:t>label</w:t>
            </w:r>
          </w:p>
        </w:tc>
        <w:tc>
          <w:tcPr>
            <w:tcW w:w="1358" w:type="dxa"/>
            <w:tcBorders>
              <w:top w:val="single" w:sz="8" w:space="0" w:color="000000"/>
              <w:left w:val="single" w:sz="4" w:space="0" w:color="000000"/>
              <w:bottom w:val="dotted" w:sz="4" w:space="0" w:color="auto"/>
              <w:right w:val="nil"/>
            </w:tcBorders>
            <w:hideMark/>
          </w:tcPr>
          <w:p w14:paraId="3F173D95" w14:textId="77777777" w:rsidR="00042E3F" w:rsidRPr="00226A3F" w:rsidRDefault="00042E3F" w:rsidP="002E0AE1">
            <w:pPr>
              <w:keepNext/>
              <w:suppressAutoHyphens/>
              <w:rPr>
                <w:rFonts w:cs="Calibri"/>
                <w:sz w:val="20"/>
                <w:szCs w:val="20"/>
                <w:lang w:eastAsia="zh-CN"/>
              </w:rPr>
            </w:pPr>
            <w:r w:rsidRPr="00226A3F">
              <w:rPr>
                <w:sz w:val="20"/>
                <w:szCs w:val="20"/>
              </w:rPr>
              <w:t>Alphanumeric</w:t>
            </w:r>
          </w:p>
        </w:tc>
        <w:tc>
          <w:tcPr>
            <w:tcW w:w="1372" w:type="dxa"/>
            <w:tcBorders>
              <w:top w:val="single" w:sz="8" w:space="0" w:color="000000"/>
              <w:left w:val="single" w:sz="4" w:space="0" w:color="000000"/>
              <w:bottom w:val="dotted" w:sz="4" w:space="0" w:color="auto"/>
              <w:right w:val="nil"/>
            </w:tcBorders>
            <w:hideMark/>
          </w:tcPr>
          <w:p w14:paraId="79A25757" w14:textId="77777777" w:rsidR="00042E3F" w:rsidRPr="00226A3F" w:rsidRDefault="00042E3F" w:rsidP="002E0AE1">
            <w:pPr>
              <w:keepNext/>
              <w:suppressAutoHyphens/>
              <w:rPr>
                <w:rFonts w:cs="Calibri"/>
                <w:sz w:val="20"/>
                <w:szCs w:val="20"/>
                <w:lang w:eastAsia="zh-CN"/>
              </w:rPr>
            </w:pPr>
            <w:r w:rsidRPr="00226A3F">
              <w:rPr>
                <w:sz w:val="20"/>
                <w:szCs w:val="20"/>
              </w:rPr>
              <w:t>Alphanumeric</w:t>
            </w:r>
          </w:p>
        </w:tc>
        <w:tc>
          <w:tcPr>
            <w:tcW w:w="924" w:type="dxa"/>
            <w:tcBorders>
              <w:top w:val="single" w:sz="8" w:space="0" w:color="000000"/>
              <w:left w:val="single" w:sz="4" w:space="0" w:color="000000"/>
              <w:bottom w:val="dotted" w:sz="4" w:space="0" w:color="auto"/>
              <w:right w:val="nil"/>
            </w:tcBorders>
            <w:hideMark/>
          </w:tcPr>
          <w:p w14:paraId="63FD991E" w14:textId="77777777" w:rsidR="00042E3F" w:rsidRPr="00226A3F" w:rsidRDefault="00042E3F" w:rsidP="002E0AE1">
            <w:pPr>
              <w:keepNext/>
              <w:suppressAutoHyphens/>
              <w:rPr>
                <w:rFonts w:cs="Calibri"/>
                <w:sz w:val="20"/>
                <w:szCs w:val="20"/>
                <w:lang w:eastAsia="zh-CN"/>
              </w:rPr>
            </w:pPr>
            <w:r w:rsidRPr="00226A3F">
              <w:rPr>
                <w:sz w:val="20"/>
                <w:szCs w:val="20"/>
              </w:rPr>
              <w:t>Optional</w:t>
            </w:r>
          </w:p>
        </w:tc>
        <w:tc>
          <w:tcPr>
            <w:tcW w:w="3930" w:type="dxa"/>
            <w:tcBorders>
              <w:top w:val="single" w:sz="8" w:space="0" w:color="000000"/>
              <w:left w:val="single" w:sz="4" w:space="0" w:color="000000"/>
              <w:bottom w:val="dotted" w:sz="4" w:space="0" w:color="auto"/>
              <w:right w:val="single" w:sz="8" w:space="0" w:color="000000"/>
            </w:tcBorders>
            <w:hideMark/>
          </w:tcPr>
          <w:p w14:paraId="12E7FF20" w14:textId="77777777" w:rsidR="00042E3F" w:rsidRPr="00226A3F" w:rsidRDefault="00042E3F" w:rsidP="002E0AE1">
            <w:pPr>
              <w:keepNext/>
              <w:suppressAutoHyphens/>
              <w:rPr>
                <w:rFonts w:cs="Calibri"/>
                <w:lang w:eastAsia="zh-CN"/>
              </w:rPr>
            </w:pPr>
            <w:r w:rsidRPr="00226A3F">
              <w:rPr>
                <w:sz w:val="20"/>
                <w:szCs w:val="20"/>
              </w:rPr>
              <w:t>-</w:t>
            </w:r>
          </w:p>
        </w:tc>
      </w:tr>
      <w:tr w:rsidR="00042E3F" w:rsidRPr="00226A3F" w14:paraId="2308B712" w14:textId="77777777" w:rsidTr="009B79C9">
        <w:trPr>
          <w:jc w:val="center"/>
        </w:trPr>
        <w:tc>
          <w:tcPr>
            <w:tcW w:w="1455" w:type="dxa"/>
            <w:tcBorders>
              <w:top w:val="dotted" w:sz="4" w:space="0" w:color="auto"/>
              <w:left w:val="single" w:sz="8" w:space="0" w:color="000000"/>
              <w:bottom w:val="single" w:sz="8" w:space="0" w:color="000000"/>
              <w:right w:val="nil"/>
            </w:tcBorders>
            <w:shd w:val="clear" w:color="auto" w:fill="auto"/>
            <w:hideMark/>
          </w:tcPr>
          <w:p w14:paraId="6945B5E6" w14:textId="77777777" w:rsidR="00042E3F" w:rsidRPr="00226A3F" w:rsidRDefault="00042E3F" w:rsidP="002E0AE1">
            <w:pPr>
              <w:keepNext/>
              <w:suppressAutoHyphens/>
              <w:rPr>
                <w:sz w:val="20"/>
                <w:szCs w:val="20"/>
              </w:rPr>
            </w:pPr>
            <w:proofErr w:type="spellStart"/>
            <w:r>
              <w:rPr>
                <w:sz w:val="20"/>
                <w:szCs w:val="20"/>
              </w:rPr>
              <w:t>quality_control</w:t>
            </w:r>
            <w:proofErr w:type="spellEnd"/>
          </w:p>
        </w:tc>
        <w:tc>
          <w:tcPr>
            <w:tcW w:w="1358" w:type="dxa"/>
            <w:tcBorders>
              <w:top w:val="dotted" w:sz="4" w:space="0" w:color="auto"/>
              <w:left w:val="single" w:sz="4" w:space="0" w:color="000000"/>
              <w:bottom w:val="single" w:sz="8" w:space="0" w:color="000000"/>
              <w:right w:val="nil"/>
            </w:tcBorders>
            <w:shd w:val="clear" w:color="auto" w:fill="auto"/>
            <w:hideMark/>
          </w:tcPr>
          <w:p w14:paraId="32603756" w14:textId="77777777" w:rsidR="00042E3F" w:rsidRPr="00226A3F" w:rsidRDefault="00042E3F" w:rsidP="002E0AE1">
            <w:pPr>
              <w:keepNext/>
              <w:suppressAutoHyphens/>
              <w:rPr>
                <w:sz w:val="20"/>
                <w:szCs w:val="20"/>
              </w:rPr>
            </w:pPr>
            <w:r w:rsidRPr="00A04202">
              <w:rPr>
                <w:sz w:val="20"/>
                <w:szCs w:val="20"/>
              </w:rPr>
              <w:t>Alphanumeric</w:t>
            </w:r>
          </w:p>
        </w:tc>
        <w:tc>
          <w:tcPr>
            <w:tcW w:w="1372" w:type="dxa"/>
            <w:tcBorders>
              <w:top w:val="dotted" w:sz="4" w:space="0" w:color="auto"/>
              <w:left w:val="single" w:sz="4" w:space="0" w:color="000000"/>
              <w:bottom w:val="single" w:sz="8" w:space="0" w:color="000000"/>
              <w:right w:val="nil"/>
            </w:tcBorders>
            <w:hideMark/>
          </w:tcPr>
          <w:p w14:paraId="30379E9B" w14:textId="77777777" w:rsidR="00042E3F" w:rsidRPr="00226A3F" w:rsidRDefault="00042E3F" w:rsidP="002E0AE1">
            <w:pPr>
              <w:keepNext/>
              <w:suppressAutoHyphens/>
              <w:rPr>
                <w:sz w:val="20"/>
                <w:szCs w:val="20"/>
              </w:rPr>
            </w:pPr>
            <w:r w:rsidRPr="00A04202">
              <w:rPr>
                <w:sz w:val="20"/>
                <w:szCs w:val="20"/>
              </w:rPr>
              <w:t>Alphanumeric</w:t>
            </w:r>
          </w:p>
        </w:tc>
        <w:tc>
          <w:tcPr>
            <w:tcW w:w="924" w:type="dxa"/>
            <w:tcBorders>
              <w:top w:val="dotted" w:sz="4" w:space="0" w:color="auto"/>
              <w:left w:val="single" w:sz="4" w:space="0" w:color="000000"/>
              <w:bottom w:val="single" w:sz="8" w:space="0" w:color="000000"/>
              <w:right w:val="nil"/>
            </w:tcBorders>
            <w:shd w:val="clear" w:color="auto" w:fill="auto"/>
            <w:hideMark/>
          </w:tcPr>
          <w:p w14:paraId="60CC7B45" w14:textId="77777777" w:rsidR="00042E3F" w:rsidRPr="00226A3F" w:rsidRDefault="00042E3F" w:rsidP="002E0AE1">
            <w:pPr>
              <w:keepNext/>
              <w:suppressAutoHyphens/>
              <w:rPr>
                <w:sz w:val="20"/>
                <w:szCs w:val="20"/>
              </w:rPr>
            </w:pPr>
            <w:r w:rsidRPr="00A04202">
              <w:rPr>
                <w:sz w:val="20"/>
                <w:szCs w:val="20"/>
              </w:rPr>
              <w:t>Optional</w:t>
            </w:r>
          </w:p>
        </w:tc>
        <w:tc>
          <w:tcPr>
            <w:tcW w:w="3930" w:type="dxa"/>
            <w:tcBorders>
              <w:top w:val="dotted" w:sz="4" w:space="0" w:color="auto"/>
              <w:left w:val="single" w:sz="4" w:space="0" w:color="000000"/>
              <w:bottom w:val="single" w:sz="8" w:space="0" w:color="000000"/>
              <w:right w:val="single" w:sz="8" w:space="0" w:color="000000"/>
            </w:tcBorders>
            <w:shd w:val="clear" w:color="auto" w:fill="auto"/>
            <w:hideMark/>
          </w:tcPr>
          <w:p w14:paraId="1FA1F38A" w14:textId="0AF266CA" w:rsidR="00042E3F" w:rsidRPr="00226A3F" w:rsidRDefault="00042E3F" w:rsidP="009B79C9">
            <w:pPr>
              <w:keepNext/>
              <w:suppressAutoHyphens/>
              <w:rPr>
                <w:sz w:val="20"/>
                <w:szCs w:val="20"/>
              </w:rPr>
            </w:pPr>
            <w:r>
              <w:rPr>
                <w:sz w:val="20"/>
                <w:szCs w:val="20"/>
              </w:rPr>
              <w:t>See section</w:t>
            </w:r>
            <w:r w:rsidR="009B79C9">
              <w:rPr>
                <w:sz w:val="20"/>
                <w:szCs w:val="20"/>
              </w:rPr>
              <w:t xml:space="preserve"> </w:t>
            </w:r>
            <w:r w:rsidR="009B79C9">
              <w:rPr>
                <w:sz w:val="20"/>
                <w:szCs w:val="20"/>
              </w:rPr>
              <w:fldChar w:fldCharType="begin"/>
            </w:r>
            <w:r w:rsidR="009B79C9">
              <w:rPr>
                <w:sz w:val="20"/>
                <w:szCs w:val="20"/>
              </w:rPr>
              <w:instrText xml:space="preserve"> REF _Ref440360851 \r \h </w:instrText>
            </w:r>
            <w:r w:rsidR="009B79C9">
              <w:rPr>
                <w:sz w:val="20"/>
                <w:szCs w:val="20"/>
              </w:rPr>
            </w:r>
            <w:r w:rsidR="009B79C9">
              <w:rPr>
                <w:sz w:val="20"/>
                <w:szCs w:val="20"/>
              </w:rPr>
              <w:fldChar w:fldCharType="separate"/>
            </w:r>
            <w:r w:rsidR="00004854">
              <w:rPr>
                <w:sz w:val="20"/>
                <w:szCs w:val="20"/>
              </w:rPr>
              <w:t>6.4</w:t>
            </w:r>
            <w:r w:rsidR="009B79C9">
              <w:rPr>
                <w:sz w:val="20"/>
                <w:szCs w:val="20"/>
              </w:rPr>
              <w:fldChar w:fldCharType="end"/>
            </w:r>
            <w:r w:rsidR="009B79C9">
              <w:rPr>
                <w:sz w:val="20"/>
                <w:szCs w:val="20"/>
              </w:rPr>
              <w:t xml:space="preserve"> </w:t>
            </w:r>
            <w:r w:rsidR="009B79C9">
              <w:rPr>
                <w:sz w:val="20"/>
                <w:szCs w:val="20"/>
              </w:rPr>
              <w:fldChar w:fldCharType="begin"/>
            </w:r>
            <w:r w:rsidR="009B79C9">
              <w:rPr>
                <w:sz w:val="20"/>
                <w:szCs w:val="20"/>
              </w:rPr>
              <w:instrText xml:space="preserve"> REF _Ref440360857 \h  \* MERGEFORMAT </w:instrText>
            </w:r>
            <w:r w:rsidR="009B79C9">
              <w:rPr>
                <w:sz w:val="20"/>
                <w:szCs w:val="20"/>
              </w:rPr>
            </w:r>
            <w:r w:rsidR="009B79C9">
              <w:rPr>
                <w:sz w:val="20"/>
                <w:szCs w:val="20"/>
              </w:rPr>
              <w:fldChar w:fldCharType="separate"/>
            </w:r>
            <w:ins w:id="3702" w:author="Dr. Carsten Franke" w:date="2020-03-09T14:39:00Z">
              <w:r w:rsidR="00004854" w:rsidRPr="00BD20ED">
                <w:rPr>
                  <w:szCs w:val="34"/>
                </w:rPr>
                <w:t xml:space="preserve">Attribute </w:t>
              </w:r>
              <w:proofErr w:type="spellStart"/>
              <w:r w:rsidR="00004854" w:rsidRPr="00004854">
                <w:rPr>
                  <w:rFonts w:ascii="Courier New" w:hAnsi="Courier New" w:cs="Courier New"/>
                  <w:b/>
                  <w:sz w:val="18"/>
                  <w:szCs w:val="34"/>
                  <w:highlight w:val="white"/>
                </w:rPr>
                <w:t>quality_control</w:t>
              </w:r>
            </w:ins>
            <w:proofErr w:type="spellEnd"/>
            <w:del w:id="3703" w:author="Dr. Carsten Franke" w:date="2020-03-09T14:39:00Z">
              <w:r w:rsidR="007E2D34" w:rsidRPr="00BD20ED" w:rsidDel="00004854">
                <w:rPr>
                  <w:szCs w:val="34"/>
                </w:rPr>
                <w:delText xml:space="preserve">Attribute </w:delText>
              </w:r>
              <w:r w:rsidR="007E2D34" w:rsidRPr="007E2D34" w:rsidDel="00004854">
                <w:rPr>
                  <w:rFonts w:ascii="Courier New" w:hAnsi="Courier New" w:cs="Courier New"/>
                  <w:b/>
                  <w:sz w:val="18"/>
                  <w:szCs w:val="34"/>
                  <w:highlight w:val="white"/>
                </w:rPr>
                <w:delText>quality_control</w:delText>
              </w:r>
            </w:del>
            <w:r w:rsidR="009B79C9">
              <w:rPr>
                <w:sz w:val="20"/>
                <w:szCs w:val="20"/>
              </w:rPr>
              <w:fldChar w:fldCharType="end"/>
            </w:r>
          </w:p>
        </w:tc>
      </w:tr>
    </w:tbl>
    <w:p w14:paraId="20640163" w14:textId="7AB584B7" w:rsidR="00042E3F" w:rsidRPr="00226A3F" w:rsidRDefault="002E0AE1" w:rsidP="00A913FE">
      <w:pPr>
        <w:pStyle w:val="Beschriftung"/>
        <w:spacing w:before="120"/>
        <w:rPr>
          <w:rFonts w:cs="Calibri"/>
          <w:lang w:eastAsia="zh-CN"/>
        </w:rPr>
      </w:pPr>
      <w:bookmarkStart w:id="3704" w:name="_Toc3566544"/>
      <w:bookmarkStart w:id="3705" w:name="_Toc27753915"/>
      <w:r>
        <w:t xml:space="preserve">Table </w:t>
      </w:r>
      <w:ins w:id="3706" w:author="Dr. Carsten Franke" w:date="2020-03-09T16:02:00Z">
        <w:r w:rsidR="001D2A94">
          <w:fldChar w:fldCharType="begin"/>
        </w:r>
        <w:r w:rsidR="001D2A94">
          <w:instrText xml:space="preserve"> SEQ Table \* ARABIC </w:instrText>
        </w:r>
      </w:ins>
      <w:r w:rsidR="001D2A94">
        <w:fldChar w:fldCharType="separate"/>
      </w:r>
      <w:ins w:id="3707" w:author="Dr. Carsten Franke" w:date="2020-03-09T16:02:00Z">
        <w:r w:rsidR="001D2A94">
          <w:rPr>
            <w:noProof/>
          </w:rPr>
          <w:t>142</w:t>
        </w:r>
        <w:r w:rsidR="001D2A94">
          <w:fldChar w:fldCharType="end"/>
        </w:r>
      </w:ins>
      <w:del w:id="3708" w:author="Dr. Carsten Franke" w:date="2020-03-09T16:02:00Z">
        <w:r w:rsidR="00D43112" w:rsidDel="001D2A94">
          <w:fldChar w:fldCharType="begin"/>
        </w:r>
        <w:r w:rsidR="00D43112" w:rsidDel="001D2A94">
          <w:delInstrText xml:space="preserve"> SEQ Table \* ARABIC </w:delInstrText>
        </w:r>
        <w:r w:rsidR="00D43112" w:rsidDel="001D2A94">
          <w:fldChar w:fldCharType="separate"/>
        </w:r>
      </w:del>
      <w:del w:id="3709" w:author="Dr. Carsten Franke" w:date="2020-03-09T14:39:00Z">
        <w:r w:rsidR="007E2D34" w:rsidDel="00004854">
          <w:rPr>
            <w:noProof/>
          </w:rPr>
          <w:delText>140</w:delText>
        </w:r>
      </w:del>
      <w:del w:id="3710" w:author="Dr. Carsten Franke" w:date="2020-03-09T16:02:00Z">
        <w:r w:rsidR="00D43112" w:rsidDel="001D2A94">
          <w:fldChar w:fldCharType="end"/>
        </w:r>
      </w:del>
      <w:r>
        <w:t>: Attributes of element</w:t>
      </w:r>
      <w:r w:rsidRPr="00226A3F">
        <w:t xml:space="preserve"> </w:t>
      </w:r>
      <w:r w:rsidRPr="00F94FF6">
        <w:rPr>
          <w:rStyle w:val="elementdeftypeChar"/>
          <w:b/>
        </w:rPr>
        <w:t>&lt;connection_2d/&gt;</w:t>
      </w:r>
      <w:bookmarkEnd w:id="3704"/>
      <w:bookmarkEnd w:id="3705"/>
    </w:p>
    <w:tbl>
      <w:tblPr>
        <w:tblW w:w="0" w:type="auto"/>
        <w:jc w:val="center"/>
        <w:tblLayout w:type="fixed"/>
        <w:tblLook w:val="04A0" w:firstRow="1" w:lastRow="0" w:firstColumn="1" w:lastColumn="0" w:noHBand="0" w:noVBand="1"/>
      </w:tblPr>
      <w:tblGrid>
        <w:gridCol w:w="2111"/>
        <w:gridCol w:w="1428"/>
        <w:gridCol w:w="1275"/>
        <w:gridCol w:w="3678"/>
      </w:tblGrid>
      <w:tr w:rsidR="00042E3F" w:rsidRPr="000F7EEA" w14:paraId="545B1D4A" w14:textId="77777777" w:rsidTr="004D09C5">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3795F042" w14:textId="77777777" w:rsidR="00042E3F" w:rsidRPr="00226A3F" w:rsidRDefault="00042E3F" w:rsidP="00B20E69">
            <w:pPr>
              <w:keepNext/>
              <w:suppressAutoHyphens/>
              <w:rPr>
                <w:rFonts w:cs="Calibri"/>
                <w:b/>
                <w:i/>
                <w:lang w:eastAsia="zh-CN"/>
              </w:rPr>
            </w:pPr>
            <w:r w:rsidRPr="00226A3F">
              <w:rPr>
                <w:b/>
                <w:i/>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0E2EDDC9" w14:textId="77777777" w:rsidR="00042E3F" w:rsidRPr="00226A3F" w:rsidRDefault="00042E3F" w:rsidP="00B20E69">
            <w:pPr>
              <w:keepNext/>
              <w:suppressAutoHyphens/>
              <w:rPr>
                <w:rFonts w:cs="Calibri"/>
                <w:b/>
                <w:i/>
                <w:lang w:eastAsia="zh-CN"/>
              </w:rPr>
            </w:pPr>
            <w:r w:rsidRPr="00226A3F">
              <w:rPr>
                <w:b/>
                <w:i/>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36FF1846" w14:textId="77777777" w:rsidR="00042E3F" w:rsidRPr="00226A3F" w:rsidRDefault="003C5489" w:rsidP="00B20E69">
            <w:pPr>
              <w:keepNext/>
              <w:suppressAutoHyphens/>
              <w:rPr>
                <w:rFonts w:cs="Calibri"/>
                <w:b/>
                <w:i/>
                <w:lang w:eastAsia="zh-CN"/>
              </w:rPr>
            </w:pPr>
            <w:r>
              <w:rPr>
                <w:b/>
                <w:i/>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3530E5E" w14:textId="77777777" w:rsidR="00042E3F" w:rsidRPr="00226A3F" w:rsidRDefault="009B79C9" w:rsidP="00B20E69">
            <w:pPr>
              <w:keepNext/>
              <w:suppressAutoHyphens/>
              <w:rPr>
                <w:rFonts w:cs="Calibri"/>
                <w:lang w:eastAsia="zh-CN"/>
              </w:rPr>
            </w:pPr>
            <w:r w:rsidRPr="00A20C5C">
              <w:rPr>
                <w:b/>
                <w:i/>
              </w:rPr>
              <w:t>Constraint</w:t>
            </w:r>
            <w:r>
              <w:rPr>
                <w:b/>
                <w:i/>
              </w:rPr>
              <w:t xml:space="preserve"> / Remarks</w:t>
            </w:r>
          </w:p>
        </w:tc>
      </w:tr>
      <w:tr w:rsidR="00042E3F" w:rsidRPr="000F7EEA" w14:paraId="1E7942DF" w14:textId="77777777" w:rsidTr="004D09C5">
        <w:trPr>
          <w:jc w:val="center"/>
        </w:trPr>
        <w:tc>
          <w:tcPr>
            <w:tcW w:w="2111" w:type="dxa"/>
            <w:tcBorders>
              <w:top w:val="single" w:sz="8" w:space="0" w:color="000000"/>
              <w:left w:val="single" w:sz="8" w:space="0" w:color="000000"/>
              <w:bottom w:val="dotted" w:sz="4" w:space="0" w:color="auto"/>
              <w:right w:val="nil"/>
            </w:tcBorders>
            <w:vAlign w:val="bottom"/>
            <w:hideMark/>
          </w:tcPr>
          <w:p w14:paraId="467F8483" w14:textId="77777777" w:rsidR="00042E3F" w:rsidRPr="00226A3F" w:rsidRDefault="00042E3F" w:rsidP="00B20E69">
            <w:pPr>
              <w:suppressAutoHyphens/>
              <w:rPr>
                <w:rFonts w:cs="Calibri"/>
                <w:sz w:val="20"/>
                <w:szCs w:val="20"/>
                <w:lang w:eastAsia="zh-CN"/>
              </w:rPr>
            </w:pPr>
            <w:proofErr w:type="spellStart"/>
            <w:r w:rsidRPr="00226A3F">
              <w:rPr>
                <w:sz w:val="20"/>
                <w:szCs w:val="20"/>
              </w:rPr>
              <w:t>adhesive_face</w:t>
            </w:r>
            <w:proofErr w:type="spellEnd"/>
          </w:p>
        </w:tc>
        <w:tc>
          <w:tcPr>
            <w:tcW w:w="1428" w:type="dxa"/>
            <w:tcBorders>
              <w:top w:val="single" w:sz="8" w:space="0" w:color="000000"/>
              <w:left w:val="single" w:sz="4" w:space="0" w:color="000000"/>
              <w:bottom w:val="dotted" w:sz="4" w:space="0" w:color="auto"/>
              <w:right w:val="nil"/>
            </w:tcBorders>
            <w:vAlign w:val="bottom"/>
            <w:hideMark/>
          </w:tcPr>
          <w:p w14:paraId="250B6D42" w14:textId="77777777" w:rsidR="00042E3F" w:rsidRPr="00226A3F" w:rsidRDefault="00042E3F" w:rsidP="00B20E69">
            <w:pPr>
              <w:suppressAutoHyphens/>
              <w:rPr>
                <w:rFonts w:cs="Calibri"/>
                <w:sz w:val="20"/>
                <w:szCs w:val="20"/>
                <w:lang w:eastAsia="zh-CN"/>
              </w:rPr>
            </w:pPr>
            <w:r w:rsidRPr="00226A3F">
              <w:rPr>
                <w:sz w:val="20"/>
                <w:szCs w:val="20"/>
              </w:rPr>
              <w:t>1</w:t>
            </w:r>
          </w:p>
        </w:tc>
        <w:tc>
          <w:tcPr>
            <w:tcW w:w="1275" w:type="dxa"/>
            <w:tcBorders>
              <w:top w:val="single" w:sz="8" w:space="0" w:color="000000"/>
              <w:left w:val="single" w:sz="4" w:space="0" w:color="000000"/>
              <w:bottom w:val="dotted" w:sz="4" w:space="0" w:color="auto"/>
              <w:right w:val="nil"/>
            </w:tcBorders>
            <w:vAlign w:val="bottom"/>
            <w:hideMark/>
          </w:tcPr>
          <w:p w14:paraId="426B4462" w14:textId="77777777" w:rsidR="00042E3F" w:rsidRPr="00226A3F" w:rsidRDefault="00042E3F" w:rsidP="00B20E69">
            <w:pPr>
              <w:suppressAutoHyphens/>
              <w:rPr>
                <w:rFonts w:cs="Calibri"/>
                <w:sz w:val="20"/>
                <w:szCs w:val="20"/>
                <w:lang w:eastAsia="zh-CN"/>
              </w:rPr>
            </w:pPr>
            <w:r w:rsidRPr="00226A3F">
              <w:rPr>
                <w:sz w:val="20"/>
                <w:szCs w:val="20"/>
              </w:rPr>
              <w:t>Optional</w:t>
            </w:r>
          </w:p>
        </w:tc>
        <w:tc>
          <w:tcPr>
            <w:tcW w:w="3678" w:type="dxa"/>
            <w:tcBorders>
              <w:top w:val="single" w:sz="8" w:space="0" w:color="000000"/>
              <w:left w:val="single" w:sz="4" w:space="0" w:color="000000"/>
              <w:bottom w:val="dotted" w:sz="4" w:space="0" w:color="auto"/>
              <w:right w:val="single" w:sz="8" w:space="0" w:color="000000"/>
            </w:tcBorders>
            <w:vAlign w:val="bottom"/>
            <w:hideMark/>
          </w:tcPr>
          <w:p w14:paraId="282B416A" w14:textId="77777777" w:rsidR="00042E3F" w:rsidRPr="00226A3F" w:rsidRDefault="00042E3F" w:rsidP="00B20E69">
            <w:pPr>
              <w:suppressAutoHyphens/>
              <w:rPr>
                <w:rFonts w:cs="Calibri"/>
                <w:lang w:eastAsia="zh-CN"/>
              </w:rPr>
            </w:pPr>
            <w:r w:rsidRPr="00226A3F">
              <w:rPr>
                <w:sz w:val="20"/>
                <w:szCs w:val="20"/>
              </w:rPr>
              <w:t>-</w:t>
            </w:r>
          </w:p>
        </w:tc>
      </w:tr>
      <w:tr w:rsidR="00042E3F" w:rsidRPr="000F7EEA" w14:paraId="2CF8A078" w14:textId="77777777" w:rsidTr="004D09C5">
        <w:trPr>
          <w:jc w:val="center"/>
        </w:trPr>
        <w:tc>
          <w:tcPr>
            <w:tcW w:w="2111" w:type="dxa"/>
            <w:tcBorders>
              <w:top w:val="dotted" w:sz="4" w:space="0" w:color="auto"/>
              <w:left w:val="single" w:sz="8" w:space="0" w:color="000000"/>
              <w:bottom w:val="dotted" w:sz="4" w:space="0" w:color="auto"/>
              <w:right w:val="nil"/>
            </w:tcBorders>
            <w:vAlign w:val="bottom"/>
            <w:hideMark/>
          </w:tcPr>
          <w:p w14:paraId="2D0723CE" w14:textId="77777777" w:rsidR="00042E3F" w:rsidRPr="00226A3F" w:rsidRDefault="00042E3F" w:rsidP="00B20E69">
            <w:pPr>
              <w:suppressAutoHyphens/>
              <w:rPr>
                <w:rFonts w:cs="Calibri"/>
                <w:sz w:val="20"/>
                <w:szCs w:val="20"/>
                <w:lang w:eastAsia="zh-CN"/>
              </w:rPr>
            </w:pPr>
            <w:proofErr w:type="spellStart"/>
            <w:r w:rsidRPr="00226A3F">
              <w:rPr>
                <w:sz w:val="20"/>
                <w:szCs w:val="20"/>
              </w:rPr>
              <w:t>loc_list</w:t>
            </w:r>
            <w:proofErr w:type="spellEnd"/>
          </w:p>
        </w:tc>
        <w:tc>
          <w:tcPr>
            <w:tcW w:w="1428" w:type="dxa"/>
            <w:tcBorders>
              <w:top w:val="dotted" w:sz="4" w:space="0" w:color="auto"/>
              <w:left w:val="single" w:sz="4" w:space="0" w:color="000000"/>
              <w:bottom w:val="dotted" w:sz="4" w:space="0" w:color="auto"/>
              <w:right w:val="nil"/>
            </w:tcBorders>
            <w:vAlign w:val="bottom"/>
            <w:hideMark/>
          </w:tcPr>
          <w:p w14:paraId="05F5518F" w14:textId="77777777" w:rsidR="00042E3F" w:rsidRPr="00226A3F" w:rsidRDefault="00042E3F" w:rsidP="00B20E69">
            <w:pPr>
              <w:suppressAutoHyphens/>
              <w:rPr>
                <w:rFonts w:cs="Calibri"/>
                <w:sz w:val="20"/>
                <w:szCs w:val="20"/>
                <w:lang w:eastAsia="zh-CN"/>
              </w:rPr>
            </w:pPr>
            <w:r w:rsidRPr="00226A3F">
              <w:rPr>
                <w:sz w:val="20"/>
                <w:szCs w:val="20"/>
              </w:rPr>
              <w:t>1</w:t>
            </w:r>
          </w:p>
        </w:tc>
        <w:tc>
          <w:tcPr>
            <w:tcW w:w="1275" w:type="dxa"/>
            <w:tcBorders>
              <w:top w:val="dotted" w:sz="4" w:space="0" w:color="auto"/>
              <w:left w:val="single" w:sz="4" w:space="0" w:color="000000"/>
              <w:bottom w:val="dotted" w:sz="4" w:space="0" w:color="auto"/>
              <w:right w:val="nil"/>
            </w:tcBorders>
            <w:vAlign w:val="bottom"/>
            <w:hideMark/>
          </w:tcPr>
          <w:p w14:paraId="2F468583" w14:textId="77777777" w:rsidR="00042E3F" w:rsidRPr="00226A3F" w:rsidRDefault="00042E3F" w:rsidP="00B20E69">
            <w:pPr>
              <w:suppressAutoHyphens/>
              <w:rPr>
                <w:rFonts w:cs="Calibri"/>
                <w:sz w:val="20"/>
                <w:szCs w:val="20"/>
                <w:lang w:eastAsia="zh-CN"/>
              </w:rPr>
            </w:pPr>
            <w:r w:rsidRPr="00226A3F">
              <w:rPr>
                <w:sz w:val="20"/>
                <w:szCs w:val="20"/>
              </w:rPr>
              <w:t>Required</w:t>
            </w:r>
          </w:p>
        </w:tc>
        <w:tc>
          <w:tcPr>
            <w:tcW w:w="3678" w:type="dxa"/>
            <w:tcBorders>
              <w:top w:val="dotted" w:sz="4" w:space="0" w:color="auto"/>
              <w:left w:val="single" w:sz="4" w:space="0" w:color="000000"/>
              <w:bottom w:val="dotted" w:sz="4" w:space="0" w:color="auto"/>
              <w:right w:val="single" w:sz="8" w:space="0" w:color="000000"/>
            </w:tcBorders>
            <w:vAlign w:val="bottom"/>
            <w:hideMark/>
          </w:tcPr>
          <w:p w14:paraId="3F7CACA9" w14:textId="77777777" w:rsidR="00042E3F" w:rsidRPr="00226A3F" w:rsidRDefault="00042E3F" w:rsidP="00B20E69">
            <w:pPr>
              <w:suppressAutoHyphens/>
              <w:rPr>
                <w:rFonts w:cs="Calibri"/>
                <w:lang w:eastAsia="zh-CN"/>
              </w:rPr>
            </w:pPr>
            <w:r w:rsidRPr="00226A3F">
              <w:rPr>
                <w:sz w:val="20"/>
                <w:szCs w:val="20"/>
              </w:rPr>
              <w:t>-</w:t>
            </w:r>
          </w:p>
        </w:tc>
      </w:tr>
      <w:tr w:rsidR="00042E3F" w:rsidRPr="000F7EEA" w14:paraId="47E41D7F" w14:textId="77777777" w:rsidTr="004D09C5">
        <w:trPr>
          <w:jc w:val="center"/>
        </w:trPr>
        <w:tc>
          <w:tcPr>
            <w:tcW w:w="2111" w:type="dxa"/>
            <w:tcBorders>
              <w:top w:val="dotted" w:sz="4" w:space="0" w:color="auto"/>
              <w:left w:val="single" w:sz="8" w:space="0" w:color="000000"/>
              <w:bottom w:val="dotted" w:sz="4" w:space="0" w:color="auto"/>
              <w:right w:val="nil"/>
            </w:tcBorders>
            <w:vAlign w:val="bottom"/>
          </w:tcPr>
          <w:p w14:paraId="5930E399" w14:textId="77777777" w:rsidR="00042E3F" w:rsidRPr="00226A3F" w:rsidRDefault="00042E3F" w:rsidP="00B20E69">
            <w:pPr>
              <w:suppressAutoHyphens/>
              <w:rPr>
                <w:sz w:val="20"/>
                <w:szCs w:val="20"/>
              </w:rPr>
            </w:pPr>
            <w:proofErr w:type="spellStart"/>
            <w:r w:rsidRPr="00226A3F">
              <w:rPr>
                <w:sz w:val="20"/>
                <w:szCs w:val="20"/>
              </w:rPr>
              <w:t>face_list</w:t>
            </w:r>
            <w:proofErr w:type="spellEnd"/>
          </w:p>
        </w:tc>
        <w:tc>
          <w:tcPr>
            <w:tcW w:w="1428" w:type="dxa"/>
            <w:tcBorders>
              <w:top w:val="dotted" w:sz="4" w:space="0" w:color="auto"/>
              <w:left w:val="single" w:sz="4" w:space="0" w:color="000000"/>
              <w:bottom w:val="dotted" w:sz="4" w:space="0" w:color="auto"/>
              <w:right w:val="nil"/>
            </w:tcBorders>
            <w:vAlign w:val="bottom"/>
          </w:tcPr>
          <w:p w14:paraId="439853C7" w14:textId="77777777" w:rsidR="00042E3F" w:rsidRPr="00226A3F" w:rsidRDefault="00042E3F" w:rsidP="00B20E69">
            <w:pPr>
              <w:suppressAutoHyphens/>
              <w:rPr>
                <w:sz w:val="20"/>
                <w:szCs w:val="20"/>
              </w:rPr>
            </w:pPr>
            <w:r w:rsidRPr="00226A3F">
              <w:rPr>
                <w:sz w:val="20"/>
                <w:szCs w:val="20"/>
              </w:rPr>
              <w:t>1</w:t>
            </w:r>
          </w:p>
        </w:tc>
        <w:tc>
          <w:tcPr>
            <w:tcW w:w="1275" w:type="dxa"/>
            <w:tcBorders>
              <w:top w:val="dotted" w:sz="4" w:space="0" w:color="auto"/>
              <w:left w:val="single" w:sz="4" w:space="0" w:color="000000"/>
              <w:bottom w:val="dotted" w:sz="4" w:space="0" w:color="auto"/>
              <w:right w:val="nil"/>
            </w:tcBorders>
            <w:vAlign w:val="bottom"/>
          </w:tcPr>
          <w:p w14:paraId="45D2C20C" w14:textId="77777777" w:rsidR="00042E3F" w:rsidRPr="00226A3F" w:rsidRDefault="00042E3F" w:rsidP="00B20E69">
            <w:pPr>
              <w:suppressAutoHyphens/>
              <w:rPr>
                <w:sz w:val="20"/>
                <w:szCs w:val="20"/>
              </w:rPr>
            </w:pPr>
            <w:r w:rsidRPr="00226A3F">
              <w:rPr>
                <w:sz w:val="20"/>
                <w:szCs w:val="20"/>
              </w:rPr>
              <w:t>Required</w:t>
            </w:r>
          </w:p>
        </w:tc>
        <w:tc>
          <w:tcPr>
            <w:tcW w:w="3678" w:type="dxa"/>
            <w:tcBorders>
              <w:top w:val="dotted" w:sz="4" w:space="0" w:color="auto"/>
              <w:left w:val="single" w:sz="4" w:space="0" w:color="000000"/>
              <w:bottom w:val="dotted" w:sz="4" w:space="0" w:color="auto"/>
              <w:right w:val="single" w:sz="8" w:space="0" w:color="000000"/>
            </w:tcBorders>
            <w:vAlign w:val="bottom"/>
          </w:tcPr>
          <w:p w14:paraId="416B2E83" w14:textId="77777777" w:rsidR="00042E3F" w:rsidRPr="00226A3F" w:rsidRDefault="00DD4B30" w:rsidP="00B20E69">
            <w:pPr>
              <w:suppressAutoHyphens/>
              <w:rPr>
                <w:sz w:val="20"/>
                <w:szCs w:val="20"/>
              </w:rPr>
            </w:pPr>
            <w:r>
              <w:rPr>
                <w:sz w:val="20"/>
                <w:szCs w:val="20"/>
              </w:rPr>
              <w:t>-</w:t>
            </w:r>
          </w:p>
        </w:tc>
      </w:tr>
      <w:tr w:rsidR="00042E3F" w:rsidRPr="000F7EEA" w14:paraId="4C6CFACD" w14:textId="77777777" w:rsidTr="004D09C5">
        <w:trPr>
          <w:jc w:val="center"/>
        </w:trPr>
        <w:tc>
          <w:tcPr>
            <w:tcW w:w="2111" w:type="dxa"/>
            <w:tcBorders>
              <w:top w:val="dotted" w:sz="4" w:space="0" w:color="auto"/>
              <w:left w:val="single" w:sz="8" w:space="0" w:color="000000"/>
              <w:bottom w:val="dotted" w:sz="4" w:space="0" w:color="auto"/>
              <w:right w:val="nil"/>
            </w:tcBorders>
            <w:vAlign w:val="bottom"/>
            <w:hideMark/>
          </w:tcPr>
          <w:p w14:paraId="154C7D09" w14:textId="77777777" w:rsidR="00042E3F" w:rsidRPr="00226A3F" w:rsidRDefault="00042E3F" w:rsidP="00B20E69">
            <w:pPr>
              <w:suppressAutoHyphens/>
              <w:rPr>
                <w:rFonts w:cs="Calibri"/>
                <w:sz w:val="20"/>
                <w:szCs w:val="20"/>
                <w:lang w:eastAsia="zh-CN"/>
              </w:rPr>
            </w:pPr>
            <w:r w:rsidRPr="00226A3F">
              <w:rPr>
                <w:sz w:val="20"/>
                <w:szCs w:val="20"/>
              </w:rPr>
              <w:t>appdata</w:t>
            </w:r>
          </w:p>
        </w:tc>
        <w:tc>
          <w:tcPr>
            <w:tcW w:w="1428" w:type="dxa"/>
            <w:tcBorders>
              <w:top w:val="dotted" w:sz="4" w:space="0" w:color="auto"/>
              <w:left w:val="single" w:sz="4" w:space="0" w:color="000000"/>
              <w:bottom w:val="dotted" w:sz="4" w:space="0" w:color="auto"/>
              <w:right w:val="nil"/>
            </w:tcBorders>
            <w:vAlign w:val="bottom"/>
            <w:hideMark/>
          </w:tcPr>
          <w:p w14:paraId="32658B53" w14:textId="77777777" w:rsidR="00042E3F" w:rsidRPr="00226A3F" w:rsidRDefault="00042E3F" w:rsidP="00B20E69">
            <w:pPr>
              <w:suppressAutoHyphens/>
              <w:rPr>
                <w:rFonts w:cs="Calibri"/>
                <w:sz w:val="20"/>
                <w:szCs w:val="20"/>
                <w:lang w:eastAsia="zh-CN"/>
              </w:rPr>
            </w:pPr>
            <w:r w:rsidRPr="00226A3F">
              <w:rPr>
                <w:sz w:val="20"/>
                <w:szCs w:val="20"/>
              </w:rPr>
              <w:t>1</w:t>
            </w:r>
          </w:p>
        </w:tc>
        <w:tc>
          <w:tcPr>
            <w:tcW w:w="1275" w:type="dxa"/>
            <w:tcBorders>
              <w:top w:val="dotted" w:sz="4" w:space="0" w:color="auto"/>
              <w:left w:val="single" w:sz="4" w:space="0" w:color="000000"/>
              <w:bottom w:val="dotted" w:sz="4" w:space="0" w:color="auto"/>
              <w:right w:val="nil"/>
            </w:tcBorders>
            <w:vAlign w:val="bottom"/>
            <w:hideMark/>
          </w:tcPr>
          <w:p w14:paraId="7C9ECCCF" w14:textId="77777777" w:rsidR="00042E3F" w:rsidRPr="00226A3F" w:rsidRDefault="00042E3F" w:rsidP="00B20E69">
            <w:pPr>
              <w:suppressAutoHyphens/>
              <w:rPr>
                <w:rFonts w:cs="Calibri"/>
                <w:sz w:val="20"/>
                <w:szCs w:val="20"/>
                <w:lang w:eastAsia="zh-CN"/>
              </w:rPr>
            </w:pPr>
            <w:r w:rsidRPr="00226A3F">
              <w:rPr>
                <w:sz w:val="20"/>
                <w:szCs w:val="20"/>
              </w:rPr>
              <w:t>Optional</w:t>
            </w:r>
          </w:p>
        </w:tc>
        <w:tc>
          <w:tcPr>
            <w:tcW w:w="3678" w:type="dxa"/>
            <w:tcBorders>
              <w:top w:val="dotted" w:sz="4" w:space="0" w:color="auto"/>
              <w:left w:val="single" w:sz="4" w:space="0" w:color="000000"/>
              <w:bottom w:val="dotted" w:sz="4" w:space="0" w:color="auto"/>
              <w:right w:val="single" w:sz="8" w:space="0" w:color="000000"/>
            </w:tcBorders>
            <w:vAlign w:val="bottom"/>
            <w:hideMark/>
          </w:tcPr>
          <w:p w14:paraId="73242359" w14:textId="77777777" w:rsidR="00042E3F" w:rsidRPr="00226A3F" w:rsidRDefault="00042E3F" w:rsidP="002E0AE1">
            <w:pPr>
              <w:keepNext/>
              <w:suppressAutoHyphens/>
              <w:rPr>
                <w:rFonts w:cs="Calibri"/>
                <w:lang w:eastAsia="zh-CN"/>
              </w:rPr>
            </w:pPr>
            <w:r w:rsidRPr="00226A3F">
              <w:rPr>
                <w:sz w:val="20"/>
                <w:szCs w:val="20"/>
              </w:rPr>
              <w:t>-</w:t>
            </w:r>
          </w:p>
        </w:tc>
      </w:tr>
      <w:tr w:rsidR="00F831AA" w:rsidRPr="000F7EEA" w14:paraId="03267978" w14:textId="77777777" w:rsidTr="004D09C5">
        <w:trPr>
          <w:jc w:val="center"/>
        </w:trPr>
        <w:tc>
          <w:tcPr>
            <w:tcW w:w="2111" w:type="dxa"/>
            <w:tcBorders>
              <w:top w:val="dotted" w:sz="4" w:space="0" w:color="auto"/>
              <w:left w:val="single" w:sz="8" w:space="0" w:color="000000"/>
              <w:bottom w:val="single" w:sz="8" w:space="0" w:color="000000"/>
              <w:right w:val="nil"/>
            </w:tcBorders>
            <w:vAlign w:val="bottom"/>
          </w:tcPr>
          <w:p w14:paraId="0BDE72DA" w14:textId="77777777" w:rsidR="00F831AA" w:rsidRDefault="00F831AA" w:rsidP="00B20E69">
            <w:pPr>
              <w:suppressAutoHyphens/>
              <w:rPr>
                <w:sz w:val="20"/>
                <w:szCs w:val="20"/>
              </w:rPr>
            </w:pPr>
            <w:proofErr w:type="spellStart"/>
            <w:r>
              <w:rPr>
                <w:sz w:val="20"/>
                <w:szCs w:val="20"/>
              </w:rPr>
              <w:t>femdata</w:t>
            </w:r>
            <w:proofErr w:type="spellEnd"/>
          </w:p>
        </w:tc>
        <w:tc>
          <w:tcPr>
            <w:tcW w:w="1428" w:type="dxa"/>
            <w:tcBorders>
              <w:top w:val="dotted" w:sz="4" w:space="0" w:color="auto"/>
              <w:left w:val="single" w:sz="4" w:space="0" w:color="000000"/>
              <w:bottom w:val="single" w:sz="8" w:space="0" w:color="000000"/>
              <w:right w:val="nil"/>
            </w:tcBorders>
            <w:vAlign w:val="bottom"/>
          </w:tcPr>
          <w:p w14:paraId="6FE8C9A4" w14:textId="77777777" w:rsidR="00F831AA" w:rsidDel="009050D3" w:rsidRDefault="00F831AA" w:rsidP="00B20E69">
            <w:pPr>
              <w:suppressAutoHyphens/>
              <w:rPr>
                <w:sz w:val="20"/>
                <w:szCs w:val="20"/>
              </w:rPr>
            </w:pPr>
            <w:r>
              <w:rPr>
                <w:sz w:val="20"/>
                <w:szCs w:val="20"/>
              </w:rPr>
              <w:t>1</w:t>
            </w:r>
          </w:p>
        </w:tc>
        <w:tc>
          <w:tcPr>
            <w:tcW w:w="1275" w:type="dxa"/>
            <w:tcBorders>
              <w:top w:val="dotted" w:sz="4" w:space="0" w:color="auto"/>
              <w:left w:val="single" w:sz="4" w:space="0" w:color="000000"/>
              <w:bottom w:val="single" w:sz="8" w:space="0" w:color="000000"/>
              <w:right w:val="nil"/>
            </w:tcBorders>
            <w:vAlign w:val="bottom"/>
          </w:tcPr>
          <w:p w14:paraId="508C9E79" w14:textId="77777777" w:rsidR="00F831AA" w:rsidRDefault="00F831AA" w:rsidP="00B20E69">
            <w:pPr>
              <w:suppressAutoHyphens/>
              <w:rPr>
                <w:sz w:val="20"/>
                <w:szCs w:val="20"/>
              </w:rPr>
            </w:pPr>
            <w:r>
              <w:rPr>
                <w:sz w:val="20"/>
                <w:szCs w:val="20"/>
              </w:rPr>
              <w:t>Optional</w:t>
            </w:r>
          </w:p>
        </w:tc>
        <w:tc>
          <w:tcPr>
            <w:tcW w:w="3678" w:type="dxa"/>
            <w:tcBorders>
              <w:top w:val="dotted" w:sz="4" w:space="0" w:color="auto"/>
              <w:left w:val="single" w:sz="4" w:space="0" w:color="000000"/>
              <w:bottom w:val="single" w:sz="8" w:space="0" w:color="000000"/>
              <w:right w:val="single" w:sz="8" w:space="0" w:color="000000"/>
            </w:tcBorders>
            <w:vAlign w:val="bottom"/>
          </w:tcPr>
          <w:p w14:paraId="3DA87893" w14:textId="77777777" w:rsidR="00F831AA" w:rsidRDefault="00F831AA" w:rsidP="002E0AE1">
            <w:pPr>
              <w:keepNext/>
              <w:suppressAutoHyphens/>
              <w:rPr>
                <w:sz w:val="20"/>
                <w:szCs w:val="20"/>
              </w:rPr>
            </w:pPr>
            <w:r>
              <w:rPr>
                <w:sz w:val="20"/>
                <w:szCs w:val="20"/>
              </w:rPr>
              <w:t>-</w:t>
            </w:r>
          </w:p>
        </w:tc>
      </w:tr>
      <w:tr w:rsidR="004D09C5" w:rsidRPr="000F7EEA" w14:paraId="3511EA73" w14:textId="77777777" w:rsidTr="004D09C5">
        <w:trPr>
          <w:jc w:val="center"/>
        </w:trPr>
        <w:tc>
          <w:tcPr>
            <w:tcW w:w="2111" w:type="dxa"/>
            <w:tcBorders>
              <w:top w:val="dotted" w:sz="4" w:space="0" w:color="auto"/>
              <w:left w:val="single" w:sz="8" w:space="0" w:color="000000"/>
              <w:bottom w:val="single" w:sz="8" w:space="0" w:color="000000"/>
              <w:right w:val="nil"/>
            </w:tcBorders>
            <w:vAlign w:val="bottom"/>
            <w:hideMark/>
          </w:tcPr>
          <w:p w14:paraId="760EB0CE" w14:textId="77777777" w:rsidR="004D09C5" w:rsidRPr="00226A3F" w:rsidRDefault="004D09C5" w:rsidP="00B20E69">
            <w:pPr>
              <w:suppressAutoHyphens/>
              <w:rPr>
                <w:sz w:val="20"/>
                <w:szCs w:val="20"/>
              </w:rPr>
            </w:pPr>
            <w:proofErr w:type="spellStart"/>
            <w:r>
              <w:rPr>
                <w:sz w:val="20"/>
                <w:szCs w:val="20"/>
              </w:rPr>
              <w:t>custom_attributes_list</w:t>
            </w:r>
            <w:proofErr w:type="spellEnd"/>
          </w:p>
        </w:tc>
        <w:tc>
          <w:tcPr>
            <w:tcW w:w="1428" w:type="dxa"/>
            <w:tcBorders>
              <w:top w:val="dotted" w:sz="4" w:space="0" w:color="auto"/>
              <w:left w:val="single" w:sz="4" w:space="0" w:color="000000"/>
              <w:bottom w:val="single" w:sz="8" w:space="0" w:color="000000"/>
              <w:right w:val="nil"/>
            </w:tcBorders>
            <w:vAlign w:val="bottom"/>
            <w:hideMark/>
          </w:tcPr>
          <w:p w14:paraId="2CA1C23B" w14:textId="77777777" w:rsidR="004D09C5" w:rsidRPr="00226A3F" w:rsidRDefault="004D09C5" w:rsidP="00B20E69">
            <w:pPr>
              <w:suppressAutoHyphens/>
              <w:rPr>
                <w:sz w:val="20"/>
                <w:szCs w:val="20"/>
              </w:rPr>
            </w:pPr>
            <w:r>
              <w:rPr>
                <w:sz w:val="20"/>
                <w:szCs w:val="20"/>
              </w:rPr>
              <w:t>1</w:t>
            </w:r>
          </w:p>
        </w:tc>
        <w:tc>
          <w:tcPr>
            <w:tcW w:w="1275" w:type="dxa"/>
            <w:tcBorders>
              <w:top w:val="dotted" w:sz="4" w:space="0" w:color="auto"/>
              <w:left w:val="single" w:sz="4" w:space="0" w:color="000000"/>
              <w:bottom w:val="single" w:sz="8" w:space="0" w:color="000000"/>
              <w:right w:val="nil"/>
            </w:tcBorders>
            <w:vAlign w:val="bottom"/>
            <w:hideMark/>
          </w:tcPr>
          <w:p w14:paraId="54A5117F" w14:textId="77777777" w:rsidR="004D09C5" w:rsidRPr="00226A3F" w:rsidRDefault="004D09C5" w:rsidP="00B20E69">
            <w:pPr>
              <w:suppressAutoHyphens/>
              <w:rPr>
                <w:sz w:val="20"/>
                <w:szCs w:val="20"/>
              </w:rPr>
            </w:pPr>
            <w:r>
              <w:rPr>
                <w:sz w:val="20"/>
                <w:szCs w:val="20"/>
              </w:rPr>
              <w:t>Optional</w:t>
            </w:r>
          </w:p>
        </w:tc>
        <w:tc>
          <w:tcPr>
            <w:tcW w:w="3678" w:type="dxa"/>
            <w:tcBorders>
              <w:top w:val="dotted" w:sz="4" w:space="0" w:color="auto"/>
              <w:left w:val="single" w:sz="4" w:space="0" w:color="000000"/>
              <w:bottom w:val="single" w:sz="8" w:space="0" w:color="000000"/>
              <w:right w:val="single" w:sz="8" w:space="0" w:color="000000"/>
            </w:tcBorders>
            <w:vAlign w:val="bottom"/>
            <w:hideMark/>
          </w:tcPr>
          <w:p w14:paraId="5B9D1A97" w14:textId="70CAF9BB" w:rsidR="004D09C5" w:rsidRPr="00226A3F" w:rsidRDefault="004D09C5" w:rsidP="002E0AE1">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004854">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ins w:id="3711" w:author="Dr. Carsten Franke" w:date="2020-03-09T14:39:00Z">
              <w:r w:rsidR="00004854" w:rsidRPr="00004854">
                <w:rPr>
                  <w:sz w:val="20"/>
                  <w:szCs w:val="20"/>
                </w:rPr>
                <w:t xml:space="preserve">Custom Attributes </w:t>
              </w:r>
              <w:r w:rsidR="00004854" w:rsidRPr="007331A4">
                <w:t>list</w:t>
              </w:r>
            </w:ins>
            <w:del w:id="3712" w:author="Dr. Carsten Franke" w:date="2020-03-09T14:39:00Z">
              <w:r w:rsidR="007E2D34" w:rsidRPr="007E2D34" w:rsidDel="00004854">
                <w:rPr>
                  <w:sz w:val="20"/>
                  <w:szCs w:val="20"/>
                </w:rPr>
                <w:delText xml:space="preserve">Custom Attributes </w:delText>
              </w:r>
              <w:r w:rsidR="007E2D34" w:rsidRPr="007331A4" w:rsidDel="00004854">
                <w:delText>list</w:delText>
              </w:r>
            </w:del>
            <w:r w:rsidRPr="003D0E42">
              <w:rPr>
                <w:rFonts w:cs="Calibri"/>
                <w:sz w:val="20"/>
                <w:szCs w:val="20"/>
                <w:lang w:eastAsia="en-GB"/>
              </w:rPr>
              <w:fldChar w:fldCharType="end"/>
            </w:r>
          </w:p>
        </w:tc>
      </w:tr>
    </w:tbl>
    <w:p w14:paraId="0B5BFE38" w14:textId="0E4D3177" w:rsidR="00042E3F" w:rsidRPr="00226A3F" w:rsidRDefault="002E0AE1" w:rsidP="00A913FE">
      <w:pPr>
        <w:pStyle w:val="Beschriftung"/>
        <w:spacing w:before="120"/>
      </w:pPr>
      <w:bookmarkStart w:id="3713" w:name="_Toc3566545"/>
      <w:bookmarkStart w:id="3714" w:name="_Toc27753916"/>
      <w:r>
        <w:t xml:space="preserve">Table </w:t>
      </w:r>
      <w:ins w:id="3715" w:author="Dr. Carsten Franke" w:date="2020-03-09T16:02:00Z">
        <w:r w:rsidR="001D2A94">
          <w:fldChar w:fldCharType="begin"/>
        </w:r>
        <w:r w:rsidR="001D2A94">
          <w:instrText xml:space="preserve"> SEQ Table \* ARABIC </w:instrText>
        </w:r>
      </w:ins>
      <w:r w:rsidR="001D2A94">
        <w:fldChar w:fldCharType="separate"/>
      </w:r>
      <w:ins w:id="3716" w:author="Dr. Carsten Franke" w:date="2020-03-09T16:02:00Z">
        <w:r w:rsidR="001D2A94">
          <w:rPr>
            <w:noProof/>
          </w:rPr>
          <w:t>143</w:t>
        </w:r>
        <w:r w:rsidR="001D2A94">
          <w:fldChar w:fldCharType="end"/>
        </w:r>
      </w:ins>
      <w:del w:id="3717" w:author="Dr. Carsten Franke" w:date="2020-03-09T16:02:00Z">
        <w:r w:rsidR="00D43112" w:rsidDel="001D2A94">
          <w:fldChar w:fldCharType="begin"/>
        </w:r>
        <w:r w:rsidR="00D43112" w:rsidDel="001D2A94">
          <w:delInstrText xml:space="preserve"> SEQ Table \* ARABIC </w:delInstrText>
        </w:r>
        <w:r w:rsidR="00D43112" w:rsidDel="001D2A94">
          <w:fldChar w:fldCharType="separate"/>
        </w:r>
      </w:del>
      <w:del w:id="3718" w:author="Dr. Carsten Franke" w:date="2020-03-09T14:39:00Z">
        <w:r w:rsidR="007E2D34" w:rsidDel="00004854">
          <w:rPr>
            <w:noProof/>
          </w:rPr>
          <w:delText>141</w:delText>
        </w:r>
      </w:del>
      <w:del w:id="3719" w:author="Dr. Carsten Franke" w:date="2020-03-09T16:02:00Z">
        <w:r w:rsidR="00D43112" w:rsidDel="001D2A94">
          <w:fldChar w:fldCharType="end"/>
        </w:r>
      </w:del>
      <w:r>
        <w:t>: Nested elements of element</w:t>
      </w:r>
      <w:r w:rsidRPr="00226A3F">
        <w:t xml:space="preserve"> </w:t>
      </w:r>
      <w:r w:rsidRPr="00F94FF6">
        <w:rPr>
          <w:rStyle w:val="elementdeftypeChar"/>
          <w:b/>
        </w:rPr>
        <w:t>&lt;connection_2d/&gt;</w:t>
      </w:r>
      <w:bookmarkEnd w:id="3713"/>
      <w:bookmarkEnd w:id="3714"/>
    </w:p>
    <w:p w14:paraId="633465E9" w14:textId="77777777" w:rsidR="00042E3F" w:rsidRPr="00226A3F" w:rsidRDefault="00042E3F" w:rsidP="00042E3F">
      <w:pPr>
        <w:keepNext/>
      </w:pPr>
      <w:r w:rsidRPr="00226A3F">
        <w:t xml:space="preserve">For the </w:t>
      </w:r>
      <w:r w:rsidRPr="00D66FF0">
        <w:rPr>
          <w:rFonts w:ascii="Courier New" w:hAnsi="Courier New" w:cs="Courier New"/>
          <w:b/>
          <w:i/>
          <w:sz w:val="18"/>
          <w:szCs w:val="18"/>
        </w:rPr>
        <w:t>&lt;</w:t>
      </w:r>
      <w:proofErr w:type="spellStart"/>
      <w:r w:rsidRPr="00D66FF0">
        <w:rPr>
          <w:rFonts w:ascii="Courier New" w:hAnsi="Courier New" w:cs="Courier New"/>
          <w:b/>
          <w:i/>
          <w:sz w:val="18"/>
          <w:szCs w:val="18"/>
        </w:rPr>
        <w:t>adhesive_face</w:t>
      </w:r>
      <w:proofErr w:type="spellEnd"/>
      <w:r w:rsidRPr="00D66FF0">
        <w:rPr>
          <w:rFonts w:ascii="Courier New" w:hAnsi="Courier New" w:cs="Courier New"/>
          <w:b/>
          <w:i/>
          <w:sz w:val="18"/>
          <w:szCs w:val="18"/>
        </w:rPr>
        <w:t>/&gt;</w:t>
      </w:r>
      <w:r w:rsidRPr="00226A3F">
        <w:t xml:space="preserve"> element, the following attributes can be specified:</w:t>
      </w:r>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042E3F" w:rsidRPr="00226A3F" w14:paraId="71C4AAEF" w14:textId="77777777" w:rsidTr="00B20E69">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C3684FE" w14:textId="77777777" w:rsidR="00042E3F" w:rsidRPr="00226A3F" w:rsidRDefault="00042E3F" w:rsidP="00B20E69">
            <w:pPr>
              <w:keepNext/>
              <w:rPr>
                <w:b/>
                <w:i/>
              </w:rPr>
            </w:pPr>
            <w:r w:rsidRPr="00226A3F">
              <w:rPr>
                <w:b/>
                <w:i/>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98ECF4" w14:textId="77777777" w:rsidR="00042E3F" w:rsidRPr="00226A3F" w:rsidRDefault="00042E3F" w:rsidP="00B20E69">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FC6F6AD" w14:textId="77777777" w:rsidR="00042E3F" w:rsidRPr="00226A3F" w:rsidRDefault="00042E3F" w:rsidP="00B20E69">
            <w:pPr>
              <w:keepNext/>
              <w:rPr>
                <w:b/>
                <w:i/>
              </w:rPr>
            </w:pPr>
            <w:r w:rsidRPr="00226A3F">
              <w:rPr>
                <w:b/>
                <w:i/>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F220DE" w14:textId="77777777" w:rsidR="00042E3F" w:rsidRPr="00226A3F" w:rsidRDefault="003C5489" w:rsidP="00B20E69">
            <w:pPr>
              <w:keepNext/>
              <w:rPr>
                <w:b/>
                <w:i/>
              </w:rPr>
            </w:pPr>
            <w:r>
              <w:rPr>
                <w:b/>
                <w:i/>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9E3C335" w14:textId="77777777" w:rsidR="00042E3F" w:rsidRPr="00226A3F" w:rsidRDefault="00042E3F" w:rsidP="00B20E69">
            <w:pPr>
              <w:keepNext/>
              <w:rPr>
                <w:b/>
                <w:i/>
              </w:rPr>
            </w:pPr>
            <w:r w:rsidRPr="00226A3F">
              <w:rPr>
                <w:b/>
                <w:i/>
              </w:rPr>
              <w:t>Constraint</w:t>
            </w:r>
          </w:p>
        </w:tc>
      </w:tr>
      <w:tr w:rsidR="00042E3F" w:rsidRPr="00226A3F" w14:paraId="1DC5CEB0" w14:textId="77777777" w:rsidTr="00B20E69">
        <w:trPr>
          <w:jc w:val="center"/>
        </w:trPr>
        <w:tc>
          <w:tcPr>
            <w:tcW w:w="1296" w:type="dxa"/>
            <w:shd w:val="clear" w:color="auto" w:fill="auto"/>
            <w:vAlign w:val="bottom"/>
          </w:tcPr>
          <w:p w14:paraId="20DE7522" w14:textId="77777777" w:rsidR="00042E3F" w:rsidRPr="00226A3F" w:rsidRDefault="00042E3F" w:rsidP="00B20E69">
            <w:pPr>
              <w:keepNext/>
              <w:rPr>
                <w:sz w:val="20"/>
                <w:szCs w:val="20"/>
              </w:rPr>
            </w:pPr>
            <w:r>
              <w:rPr>
                <w:sz w:val="20"/>
                <w:szCs w:val="20"/>
              </w:rPr>
              <w:t>base</w:t>
            </w:r>
          </w:p>
        </w:tc>
        <w:tc>
          <w:tcPr>
            <w:tcW w:w="1800" w:type="dxa"/>
            <w:shd w:val="clear" w:color="auto" w:fill="auto"/>
            <w:vAlign w:val="bottom"/>
          </w:tcPr>
          <w:p w14:paraId="114058D2" w14:textId="77777777" w:rsidR="00042E3F" w:rsidRPr="00226A3F" w:rsidRDefault="00042E3F" w:rsidP="00B20E69">
            <w:pPr>
              <w:keepNext/>
              <w:rPr>
                <w:sz w:val="20"/>
                <w:szCs w:val="20"/>
              </w:rPr>
            </w:pPr>
            <w:r>
              <w:rPr>
                <w:sz w:val="20"/>
                <w:szCs w:val="20"/>
              </w:rPr>
              <w:t>Integer</w:t>
            </w:r>
          </w:p>
        </w:tc>
        <w:tc>
          <w:tcPr>
            <w:tcW w:w="1418" w:type="dxa"/>
          </w:tcPr>
          <w:p w14:paraId="6C9C1DFE" w14:textId="77777777" w:rsidR="00042E3F" w:rsidRPr="00226A3F" w:rsidRDefault="00042E3F" w:rsidP="00B20E69">
            <w:pPr>
              <w:keepNext/>
              <w:rPr>
                <w:sz w:val="20"/>
                <w:szCs w:val="20"/>
              </w:rPr>
            </w:pPr>
            <w:r>
              <w:rPr>
                <w:sz w:val="20"/>
                <w:szCs w:val="20"/>
              </w:rPr>
              <w:t>&gt; 0</w:t>
            </w:r>
          </w:p>
        </w:tc>
        <w:tc>
          <w:tcPr>
            <w:tcW w:w="1620" w:type="dxa"/>
            <w:shd w:val="clear" w:color="auto" w:fill="auto"/>
            <w:vAlign w:val="bottom"/>
          </w:tcPr>
          <w:p w14:paraId="3C3791D5" w14:textId="77777777" w:rsidR="00042E3F" w:rsidRPr="00226A3F" w:rsidRDefault="00042E3F" w:rsidP="00B20E69">
            <w:pPr>
              <w:keepNext/>
              <w:rPr>
                <w:sz w:val="20"/>
                <w:szCs w:val="20"/>
              </w:rPr>
            </w:pPr>
            <w:r>
              <w:rPr>
                <w:sz w:val="20"/>
                <w:szCs w:val="20"/>
              </w:rPr>
              <w:t>Optional</w:t>
            </w:r>
          </w:p>
        </w:tc>
        <w:tc>
          <w:tcPr>
            <w:tcW w:w="2008" w:type="dxa"/>
            <w:shd w:val="clear" w:color="auto" w:fill="auto"/>
            <w:vAlign w:val="bottom"/>
          </w:tcPr>
          <w:p w14:paraId="3AE27C42" w14:textId="77777777" w:rsidR="00042E3F" w:rsidRPr="00226A3F" w:rsidRDefault="00DD4B30" w:rsidP="00B20E69">
            <w:pPr>
              <w:keepNext/>
              <w:rPr>
                <w:sz w:val="20"/>
                <w:szCs w:val="20"/>
              </w:rPr>
            </w:pPr>
            <w:r>
              <w:rPr>
                <w:sz w:val="20"/>
                <w:szCs w:val="20"/>
              </w:rPr>
              <w:t>-</w:t>
            </w:r>
          </w:p>
        </w:tc>
      </w:tr>
      <w:tr w:rsidR="00042E3F" w:rsidRPr="00226A3F" w14:paraId="6DF757C5" w14:textId="77777777" w:rsidTr="00B20E69">
        <w:trPr>
          <w:jc w:val="center"/>
        </w:trPr>
        <w:tc>
          <w:tcPr>
            <w:tcW w:w="1296" w:type="dxa"/>
            <w:shd w:val="clear" w:color="auto" w:fill="auto"/>
            <w:vAlign w:val="bottom"/>
          </w:tcPr>
          <w:p w14:paraId="48970031" w14:textId="77777777" w:rsidR="00042E3F" w:rsidRPr="00226A3F" w:rsidRDefault="00042E3F" w:rsidP="00B20E69">
            <w:pPr>
              <w:keepNext/>
              <w:rPr>
                <w:sz w:val="20"/>
                <w:szCs w:val="20"/>
              </w:rPr>
            </w:pPr>
            <w:r w:rsidRPr="00226A3F">
              <w:rPr>
                <w:sz w:val="20"/>
                <w:szCs w:val="20"/>
              </w:rPr>
              <w:t>thickness</w:t>
            </w:r>
          </w:p>
        </w:tc>
        <w:tc>
          <w:tcPr>
            <w:tcW w:w="1800" w:type="dxa"/>
            <w:shd w:val="clear" w:color="auto" w:fill="auto"/>
            <w:vAlign w:val="bottom"/>
          </w:tcPr>
          <w:p w14:paraId="63EF31DD" w14:textId="77777777" w:rsidR="00042E3F" w:rsidRPr="00226A3F" w:rsidRDefault="00042E3F" w:rsidP="00B20E69">
            <w:pPr>
              <w:keepNext/>
              <w:rPr>
                <w:sz w:val="20"/>
                <w:szCs w:val="20"/>
              </w:rPr>
            </w:pPr>
            <w:r w:rsidRPr="00226A3F">
              <w:rPr>
                <w:sz w:val="20"/>
                <w:szCs w:val="20"/>
              </w:rPr>
              <w:t>Floating point</w:t>
            </w:r>
          </w:p>
        </w:tc>
        <w:tc>
          <w:tcPr>
            <w:tcW w:w="1418" w:type="dxa"/>
          </w:tcPr>
          <w:p w14:paraId="6A58D1DC" w14:textId="77777777" w:rsidR="00042E3F" w:rsidRPr="00226A3F" w:rsidRDefault="00042E3F" w:rsidP="00B20E69">
            <w:pPr>
              <w:keepNext/>
              <w:rPr>
                <w:sz w:val="20"/>
                <w:szCs w:val="20"/>
              </w:rPr>
            </w:pPr>
            <w:r w:rsidRPr="00226A3F">
              <w:rPr>
                <w:sz w:val="20"/>
                <w:szCs w:val="20"/>
              </w:rPr>
              <w:t>≥ 0.0</w:t>
            </w:r>
          </w:p>
        </w:tc>
        <w:tc>
          <w:tcPr>
            <w:tcW w:w="1620" w:type="dxa"/>
            <w:shd w:val="clear" w:color="auto" w:fill="auto"/>
            <w:vAlign w:val="bottom"/>
          </w:tcPr>
          <w:p w14:paraId="6C77D84F" w14:textId="77777777" w:rsidR="00042E3F" w:rsidRPr="00226A3F" w:rsidRDefault="00042E3F" w:rsidP="00B20E69">
            <w:pPr>
              <w:keepNext/>
              <w:rPr>
                <w:sz w:val="20"/>
                <w:szCs w:val="20"/>
              </w:rPr>
            </w:pPr>
            <w:r w:rsidRPr="00226A3F">
              <w:rPr>
                <w:sz w:val="20"/>
                <w:szCs w:val="20"/>
              </w:rPr>
              <w:t>Optional</w:t>
            </w:r>
          </w:p>
        </w:tc>
        <w:tc>
          <w:tcPr>
            <w:tcW w:w="2008" w:type="dxa"/>
            <w:shd w:val="clear" w:color="auto" w:fill="auto"/>
            <w:vAlign w:val="bottom"/>
          </w:tcPr>
          <w:p w14:paraId="4CB24469" w14:textId="77777777" w:rsidR="00042E3F" w:rsidRPr="00226A3F" w:rsidRDefault="00042E3F" w:rsidP="00B20E69">
            <w:pPr>
              <w:keepNext/>
              <w:rPr>
                <w:sz w:val="20"/>
                <w:szCs w:val="20"/>
              </w:rPr>
            </w:pPr>
            <w:r w:rsidRPr="00226A3F">
              <w:rPr>
                <w:sz w:val="20"/>
                <w:szCs w:val="20"/>
              </w:rPr>
              <w:t>-</w:t>
            </w:r>
          </w:p>
        </w:tc>
      </w:tr>
      <w:tr w:rsidR="00042E3F" w:rsidRPr="00226A3F" w14:paraId="192DCD04" w14:textId="77777777" w:rsidTr="00B20E69">
        <w:trPr>
          <w:jc w:val="center"/>
        </w:trPr>
        <w:tc>
          <w:tcPr>
            <w:tcW w:w="1296" w:type="dxa"/>
            <w:shd w:val="clear" w:color="auto" w:fill="auto"/>
            <w:vAlign w:val="bottom"/>
          </w:tcPr>
          <w:p w14:paraId="44EF026C" w14:textId="77777777" w:rsidR="00042E3F" w:rsidRPr="00226A3F" w:rsidRDefault="00042E3F" w:rsidP="00B20E69">
            <w:pPr>
              <w:keepNext/>
              <w:rPr>
                <w:sz w:val="20"/>
                <w:szCs w:val="20"/>
              </w:rPr>
            </w:pPr>
            <w:r>
              <w:rPr>
                <w:sz w:val="20"/>
                <w:szCs w:val="20"/>
              </w:rPr>
              <w:t>material</w:t>
            </w:r>
          </w:p>
        </w:tc>
        <w:tc>
          <w:tcPr>
            <w:tcW w:w="1800" w:type="dxa"/>
            <w:shd w:val="clear" w:color="auto" w:fill="auto"/>
            <w:vAlign w:val="bottom"/>
          </w:tcPr>
          <w:p w14:paraId="203CCBC4" w14:textId="77777777" w:rsidR="00042E3F" w:rsidRPr="00226A3F" w:rsidRDefault="00042E3F" w:rsidP="00B20E69">
            <w:pPr>
              <w:keepNext/>
              <w:rPr>
                <w:sz w:val="20"/>
                <w:szCs w:val="20"/>
              </w:rPr>
            </w:pPr>
            <w:r w:rsidRPr="000F7EEA">
              <w:rPr>
                <w:sz w:val="20"/>
                <w:szCs w:val="20"/>
              </w:rPr>
              <w:t>Alphan</w:t>
            </w:r>
            <w:r w:rsidRPr="00226A3F">
              <w:rPr>
                <w:sz w:val="20"/>
                <w:szCs w:val="20"/>
              </w:rPr>
              <w:t>umeric</w:t>
            </w:r>
          </w:p>
        </w:tc>
        <w:tc>
          <w:tcPr>
            <w:tcW w:w="1418" w:type="dxa"/>
          </w:tcPr>
          <w:p w14:paraId="5761F292" w14:textId="77777777" w:rsidR="00042E3F" w:rsidRPr="00226A3F" w:rsidRDefault="00042E3F" w:rsidP="00B20E69">
            <w:pPr>
              <w:keepNext/>
              <w:rPr>
                <w:sz w:val="20"/>
                <w:szCs w:val="20"/>
              </w:rPr>
            </w:pPr>
            <w:r w:rsidRPr="00226A3F">
              <w:rPr>
                <w:sz w:val="20"/>
                <w:szCs w:val="20"/>
              </w:rPr>
              <w:t>-</w:t>
            </w:r>
          </w:p>
        </w:tc>
        <w:tc>
          <w:tcPr>
            <w:tcW w:w="1620" w:type="dxa"/>
            <w:shd w:val="clear" w:color="auto" w:fill="auto"/>
            <w:vAlign w:val="bottom"/>
          </w:tcPr>
          <w:p w14:paraId="63A3B91B" w14:textId="77777777" w:rsidR="00042E3F" w:rsidRPr="00226A3F" w:rsidRDefault="00042E3F" w:rsidP="00B20E69">
            <w:pPr>
              <w:keepNext/>
              <w:rPr>
                <w:sz w:val="20"/>
                <w:szCs w:val="20"/>
              </w:rPr>
            </w:pPr>
            <w:r w:rsidRPr="00226A3F">
              <w:rPr>
                <w:sz w:val="20"/>
                <w:szCs w:val="20"/>
              </w:rPr>
              <w:t>Optional</w:t>
            </w:r>
          </w:p>
        </w:tc>
        <w:tc>
          <w:tcPr>
            <w:tcW w:w="2008" w:type="dxa"/>
            <w:shd w:val="clear" w:color="auto" w:fill="auto"/>
            <w:vAlign w:val="bottom"/>
          </w:tcPr>
          <w:p w14:paraId="1B013A7F" w14:textId="77777777" w:rsidR="00042E3F" w:rsidRPr="00226A3F" w:rsidRDefault="00042E3F" w:rsidP="00B20E69">
            <w:pPr>
              <w:keepNext/>
              <w:rPr>
                <w:sz w:val="20"/>
                <w:szCs w:val="20"/>
              </w:rPr>
            </w:pPr>
            <w:r w:rsidRPr="00226A3F">
              <w:rPr>
                <w:sz w:val="20"/>
                <w:szCs w:val="20"/>
              </w:rPr>
              <w:t>-</w:t>
            </w:r>
          </w:p>
        </w:tc>
      </w:tr>
    </w:tbl>
    <w:p w14:paraId="0D1ED2BF" w14:textId="09A61676" w:rsidR="00042E3F" w:rsidRPr="00226A3F" w:rsidRDefault="00042E3F" w:rsidP="00A913FE">
      <w:pPr>
        <w:pStyle w:val="Beschriftung"/>
        <w:spacing w:before="120"/>
      </w:pPr>
      <w:bookmarkStart w:id="3720" w:name="_Toc413359658"/>
      <w:bookmarkStart w:id="3721" w:name="_Toc3566546"/>
      <w:bookmarkStart w:id="3722" w:name="_Toc27753917"/>
      <w:r>
        <w:t xml:space="preserve">Table </w:t>
      </w:r>
      <w:ins w:id="3723" w:author="Dr. Carsten Franke" w:date="2020-03-09T16:02:00Z">
        <w:r w:rsidR="001D2A94">
          <w:fldChar w:fldCharType="begin"/>
        </w:r>
        <w:r w:rsidR="001D2A94">
          <w:instrText xml:space="preserve"> SEQ Table \* ARABIC </w:instrText>
        </w:r>
      </w:ins>
      <w:r w:rsidR="001D2A94">
        <w:fldChar w:fldCharType="separate"/>
      </w:r>
      <w:ins w:id="3724" w:author="Dr. Carsten Franke" w:date="2020-03-09T16:02:00Z">
        <w:r w:rsidR="001D2A94">
          <w:rPr>
            <w:noProof/>
          </w:rPr>
          <w:t>144</w:t>
        </w:r>
        <w:r w:rsidR="001D2A94">
          <w:fldChar w:fldCharType="end"/>
        </w:r>
      </w:ins>
      <w:del w:id="3725" w:author="Dr. Carsten Franke" w:date="2020-03-09T16:02:00Z">
        <w:r w:rsidR="00D43112" w:rsidDel="001D2A94">
          <w:fldChar w:fldCharType="begin"/>
        </w:r>
        <w:r w:rsidR="00D43112" w:rsidDel="001D2A94">
          <w:delInstrText xml:space="preserve"> SEQ Table \* ARABIC </w:delInstrText>
        </w:r>
        <w:r w:rsidR="00D43112" w:rsidDel="001D2A94">
          <w:fldChar w:fldCharType="separate"/>
        </w:r>
      </w:del>
      <w:del w:id="3726" w:author="Dr. Carsten Franke" w:date="2020-03-09T14:39:00Z">
        <w:r w:rsidR="007E2D34" w:rsidDel="00004854">
          <w:rPr>
            <w:noProof/>
          </w:rPr>
          <w:delText>142</w:delText>
        </w:r>
      </w:del>
      <w:del w:id="3727" w:author="Dr. Carsten Franke" w:date="2020-03-09T16:02:00Z">
        <w:r w:rsidR="00D43112" w:rsidDel="001D2A94">
          <w:fldChar w:fldCharType="end"/>
        </w:r>
      </w:del>
      <w:r>
        <w:t xml:space="preserve">: Attributes of element </w:t>
      </w:r>
      <w:r w:rsidRPr="00F94FF6">
        <w:rPr>
          <w:rStyle w:val="elementdeftypeChar"/>
          <w:b/>
        </w:rPr>
        <w:t>&lt;</w:t>
      </w:r>
      <w:proofErr w:type="spellStart"/>
      <w:r w:rsidRPr="00F94FF6">
        <w:rPr>
          <w:rStyle w:val="elementdeftypeChar"/>
          <w:b/>
        </w:rPr>
        <w:t>adhesive_face</w:t>
      </w:r>
      <w:proofErr w:type="spellEnd"/>
      <w:r w:rsidRPr="00F94FF6">
        <w:rPr>
          <w:rStyle w:val="elementdeftypeChar"/>
          <w:b/>
        </w:rPr>
        <w:t>/&gt;</w:t>
      </w:r>
      <w:bookmarkEnd w:id="3720"/>
      <w:bookmarkEnd w:id="3721"/>
      <w:bookmarkEnd w:id="3722"/>
    </w:p>
    <w:p w14:paraId="72879704" w14:textId="77777777" w:rsidR="00042E3F" w:rsidRPr="00B14291" w:rsidRDefault="00042E3F" w:rsidP="00F72843">
      <w:pPr>
        <w:pStyle w:val="Listenabsatz"/>
        <w:numPr>
          <w:ilvl w:val="0"/>
          <w:numId w:val="40"/>
        </w:numPr>
        <w:spacing w:before="120"/>
        <w:jc w:val="both"/>
        <w:rPr>
          <w:rFonts w:ascii="Courier New" w:hAnsi="Courier New" w:cs="Calibri"/>
          <w:sz w:val="18"/>
          <w:szCs w:val="18"/>
          <w:lang w:val="en-US" w:eastAsia="zh-CN"/>
        </w:rPr>
      </w:pPr>
      <w:r w:rsidRPr="00A913FE">
        <w:rPr>
          <w:rStyle w:val="elementdeftypeChar"/>
        </w:rPr>
        <w:t>base</w:t>
      </w:r>
      <w:r w:rsidRPr="00B14291">
        <w:rPr>
          <w:lang w:val="en-US"/>
        </w:rPr>
        <w:t xml:space="preserve">: the index of the flange partner, on which the adhesive is applied to, before the flange partners are fitted together. </w:t>
      </w:r>
    </w:p>
    <w:p w14:paraId="56B9660B" w14:textId="77777777" w:rsidR="00042E3F" w:rsidRPr="00A913FE" w:rsidRDefault="00042E3F" w:rsidP="00F72843">
      <w:pPr>
        <w:pStyle w:val="Listenabsatz"/>
        <w:numPr>
          <w:ilvl w:val="0"/>
          <w:numId w:val="40"/>
        </w:numPr>
        <w:jc w:val="both"/>
        <w:rPr>
          <w:lang w:val="en-US"/>
        </w:rPr>
      </w:pPr>
      <w:r w:rsidRPr="00A913FE">
        <w:rPr>
          <w:rStyle w:val="elementdeftypeChar"/>
        </w:rPr>
        <w:t>thickness</w:t>
      </w:r>
      <w:r w:rsidR="00A913FE" w:rsidRPr="00A913FE">
        <w:rPr>
          <w:rFonts w:ascii="Courier New" w:hAnsi="Courier New"/>
          <w:lang w:val="en-US"/>
        </w:rPr>
        <w:t xml:space="preserve">: </w:t>
      </w:r>
      <w:r w:rsidRPr="00A913FE">
        <w:rPr>
          <w:lang w:val="en-US"/>
        </w:rPr>
        <w:t>denotes the thickness of the adhesive between the sheets.</w:t>
      </w:r>
    </w:p>
    <w:p w14:paraId="218C9BEC" w14:textId="77777777" w:rsidR="00042E3F" w:rsidRPr="000F7EEA" w:rsidRDefault="00A913FE" w:rsidP="00F72843">
      <w:pPr>
        <w:pStyle w:val="OhneVerrueckung"/>
        <w:numPr>
          <w:ilvl w:val="0"/>
          <w:numId w:val="40"/>
        </w:numPr>
        <w:jc w:val="both"/>
      </w:pPr>
      <w:r>
        <w:rPr>
          <w:rStyle w:val="elementdeftypeChar"/>
        </w:rPr>
        <w:t>m</w:t>
      </w:r>
      <w:r w:rsidR="00042E3F" w:rsidRPr="00A913FE">
        <w:rPr>
          <w:rStyle w:val="elementdeftypeChar"/>
        </w:rPr>
        <w:t>aterial</w:t>
      </w:r>
      <w:r>
        <w:rPr>
          <w:rFonts w:ascii="Courier New" w:hAnsi="Courier New" w:cs="Courier New"/>
          <w:sz w:val="18"/>
          <w:szCs w:val="18"/>
        </w:rPr>
        <w:t>:</w:t>
      </w:r>
      <w:r w:rsidR="00042E3F" w:rsidRPr="000F7EEA">
        <w:t xml:space="preserve"> is an optional label that denotes which material is to be used for the adhesive.</w:t>
      </w:r>
    </w:p>
    <w:p w14:paraId="2A46841A" w14:textId="77777777" w:rsidR="00042E3F" w:rsidRPr="00226A3F" w:rsidRDefault="00A913FE" w:rsidP="00A913FE">
      <w:pPr>
        <w:keepNext/>
        <w:spacing w:before="120"/>
        <w:rPr>
          <w:b/>
          <w:sz w:val="24"/>
        </w:rPr>
      </w:pPr>
      <w:r>
        <w:rPr>
          <w:b/>
          <w:sz w:val="24"/>
        </w:rPr>
        <w:lastRenderedPageBreak/>
        <w:t>Example</w:t>
      </w:r>
      <w:r w:rsidR="00042E3F" w:rsidRPr="00226A3F">
        <w:rPr>
          <w:b/>
          <w:sz w:val="24"/>
        </w:rPr>
        <w:t xml:space="preserve"> (</w:t>
      </w:r>
      <w:r w:rsidR="00042E3F" w:rsidRPr="00226A3F">
        <w:rPr>
          <w:sz w:val="24"/>
        </w:rPr>
        <w:t xml:space="preserve">main type as </w:t>
      </w:r>
      <w:r w:rsidR="00F94FF6">
        <w:rPr>
          <w:rFonts w:ascii="Courier New" w:hAnsi="Courier New" w:cs="Courier New"/>
          <w:b/>
          <w:i/>
          <w:sz w:val="18"/>
        </w:rPr>
        <w:t>&lt;</w:t>
      </w:r>
      <w:proofErr w:type="spellStart"/>
      <w:r w:rsidR="00F94FF6">
        <w:rPr>
          <w:rFonts w:ascii="Courier New" w:hAnsi="Courier New" w:cs="Courier New"/>
          <w:b/>
          <w:i/>
          <w:sz w:val="18"/>
        </w:rPr>
        <w:t>a</w:t>
      </w:r>
      <w:r w:rsidR="00042E3F" w:rsidRPr="00226A3F">
        <w:rPr>
          <w:rFonts w:ascii="Courier New" w:hAnsi="Courier New" w:cs="Courier New"/>
          <w:b/>
          <w:i/>
          <w:sz w:val="18"/>
        </w:rPr>
        <w:t>dhesive_face</w:t>
      </w:r>
      <w:proofErr w:type="spellEnd"/>
      <w:r w:rsidR="00F94FF6">
        <w:rPr>
          <w:rFonts w:ascii="Courier New" w:hAnsi="Courier New" w:cs="Courier New"/>
          <w:b/>
          <w:i/>
          <w:sz w:val="18"/>
        </w:rPr>
        <w:t>/&gt;</w:t>
      </w:r>
      <w:r w:rsidR="00042E3F" w:rsidRPr="00226A3F">
        <w:rPr>
          <w:b/>
          <w:sz w:val="24"/>
        </w:rPr>
        <w:t xml:space="preserve">): </w:t>
      </w:r>
    </w:p>
    <w:p w14:paraId="6E46AB57" w14:textId="77777777" w:rsidR="00042E3F" w:rsidRPr="00226A3F" w:rsidRDefault="00042E3F" w:rsidP="00042E3F">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282816E7"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25035DC8"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b/>
          <w:color w:val="0070C0"/>
          <w:sz w:val="16"/>
        </w:rPr>
      </w:pPr>
      <w:r w:rsidRPr="00226A3F">
        <w:rPr>
          <w:rFonts w:ascii="Courier New" w:hAnsi="Courier New" w:cs="Courier New"/>
          <w:sz w:val="16"/>
        </w:rPr>
        <w:t xml:space="preserve">    </w:t>
      </w:r>
      <w:r w:rsidRPr="00226A3F">
        <w:rPr>
          <w:rFonts w:ascii="Courier New" w:hAnsi="Courier New" w:cs="Courier New"/>
          <w:b/>
          <w:color w:val="0070C0"/>
          <w:sz w:val="16"/>
        </w:rPr>
        <w:t>&lt;</w:t>
      </w:r>
      <w:proofErr w:type="spellStart"/>
      <w:r w:rsidRPr="00226A3F">
        <w:rPr>
          <w:rFonts w:ascii="Courier New" w:hAnsi="Courier New" w:cs="Courier New"/>
          <w:b/>
          <w:color w:val="0070C0"/>
          <w:sz w:val="16"/>
        </w:rPr>
        <w:t>adhesive_face</w:t>
      </w:r>
      <w:proofErr w:type="spellEnd"/>
      <w:r w:rsidRPr="00226A3F">
        <w:rPr>
          <w:rFonts w:ascii="Courier New" w:hAnsi="Courier New" w:cs="Courier New"/>
          <w:sz w:val="18"/>
          <w:szCs w:val="18"/>
        </w:rPr>
        <w:t xml:space="preserve"> </w:t>
      </w:r>
      <w:r w:rsidRPr="00226A3F">
        <w:rPr>
          <w:rFonts w:ascii="Courier New" w:hAnsi="Courier New" w:cs="Courier New"/>
          <w:b/>
          <w:color w:val="0070C0"/>
          <w:sz w:val="16"/>
        </w:rPr>
        <w:t>thickness=</w:t>
      </w:r>
      <w:r w:rsidR="00194316">
        <w:rPr>
          <w:rFonts w:ascii="Courier New" w:hAnsi="Courier New" w:cs="Courier New"/>
          <w:b/>
          <w:color w:val="0070C0"/>
          <w:sz w:val="16"/>
        </w:rPr>
        <w:t>"</w:t>
      </w:r>
      <w:r w:rsidRPr="00226A3F">
        <w:rPr>
          <w:rFonts w:ascii="Courier New" w:hAnsi="Courier New" w:cs="Courier New"/>
          <w:b/>
          <w:color w:val="0070C0"/>
          <w:sz w:val="16"/>
        </w:rPr>
        <w:t>2.0</w:t>
      </w:r>
      <w:r w:rsidR="00194316">
        <w:rPr>
          <w:rFonts w:ascii="Courier New" w:hAnsi="Courier New" w:cs="Courier New"/>
          <w:b/>
          <w:color w:val="0070C0"/>
          <w:sz w:val="16"/>
        </w:rPr>
        <w:t>"</w:t>
      </w:r>
      <w:r w:rsidRPr="00226A3F">
        <w:rPr>
          <w:rFonts w:ascii="Courier New" w:hAnsi="Courier New" w:cs="Courier New"/>
          <w:b/>
          <w:color w:val="0070C0"/>
          <w:sz w:val="16"/>
        </w:rPr>
        <w:t xml:space="preserve"> </w:t>
      </w:r>
      <w:r>
        <w:rPr>
          <w:rFonts w:ascii="Courier New" w:hAnsi="Courier New" w:cs="Courier New"/>
          <w:b/>
          <w:color w:val="0070C0"/>
          <w:sz w:val="16"/>
        </w:rPr>
        <w:t>material</w:t>
      </w:r>
      <w:r w:rsidRPr="00226A3F">
        <w:rPr>
          <w:rFonts w:ascii="Courier New" w:hAnsi="Courier New" w:cs="Courier New"/>
          <w:b/>
          <w:color w:val="0070C0"/>
          <w:sz w:val="16"/>
        </w:rPr>
        <w:t>=</w:t>
      </w:r>
      <w:r w:rsidR="00194316">
        <w:rPr>
          <w:rFonts w:ascii="Courier New" w:hAnsi="Courier New" w:cs="Courier New"/>
          <w:b/>
          <w:color w:val="0070C0"/>
          <w:sz w:val="16"/>
        </w:rPr>
        <w:t>"</w:t>
      </w:r>
      <w:proofErr w:type="spellStart"/>
      <w:r w:rsidRPr="00226A3F">
        <w:rPr>
          <w:rFonts w:ascii="Courier New" w:hAnsi="Courier New" w:cs="Courier New"/>
          <w:b/>
          <w:color w:val="0070C0"/>
          <w:sz w:val="16"/>
        </w:rPr>
        <w:t>CAD_Material</w:t>
      </w:r>
      <w:proofErr w:type="spellEnd"/>
      <w:r w:rsidR="00194316">
        <w:rPr>
          <w:rFonts w:ascii="Courier New" w:hAnsi="Courier New" w:cs="Courier New"/>
          <w:b/>
          <w:color w:val="0070C0"/>
          <w:sz w:val="16"/>
        </w:rPr>
        <w:t>"</w:t>
      </w:r>
      <w:r w:rsidRPr="00226A3F">
        <w:rPr>
          <w:rFonts w:ascii="Courier New" w:hAnsi="Courier New" w:cs="Courier New"/>
          <w:b/>
          <w:color w:val="0070C0"/>
          <w:sz w:val="16"/>
        </w:rPr>
        <w:t>/&gt;</w:t>
      </w:r>
    </w:p>
    <w:p w14:paraId="0D318E89"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b/>
          <w:color w:val="0070C0"/>
          <w:sz w:val="16"/>
        </w:rPr>
        <w:t xml:space="preserve">    </w:t>
      </w:r>
      <w:r w:rsidRPr="00226A3F">
        <w:rPr>
          <w:rFonts w:ascii="Courier New" w:hAnsi="Courier New" w:cs="Courier New"/>
          <w:sz w:val="16"/>
        </w:rPr>
        <w:t>&lt;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4135DF2F"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47FBF">
        <w:rPr>
          <w:rFonts w:ascii="Courier New" w:hAnsi="Courier New" w:cs="Courier New"/>
          <w:sz w:val="16"/>
        </w:rPr>
        <w:t xml:space="preserve">&lt;loc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1</w:t>
      </w:r>
      <w:r w:rsidR="00194316" w:rsidRPr="00247FBF">
        <w:rPr>
          <w:rFonts w:ascii="Courier New" w:hAnsi="Courier New" w:cs="Courier New"/>
          <w:sz w:val="16"/>
        </w:rPr>
        <w:t>"</w:t>
      </w:r>
      <w:r w:rsidRPr="00247FBF">
        <w:rPr>
          <w:rFonts w:ascii="Courier New" w:hAnsi="Courier New" w:cs="Courier New"/>
          <w:sz w:val="16"/>
        </w:rPr>
        <w:t xml:space="preserve">&gt; </w:t>
      </w:r>
      <w:proofErr w:type="gramStart"/>
      <w:r w:rsidRPr="00247FBF">
        <w:rPr>
          <w:rFonts w:ascii="Courier New" w:hAnsi="Courier New" w:cs="Courier New"/>
          <w:sz w:val="16"/>
        </w:rPr>
        <w:t>2001.557  14.435</w:t>
      </w:r>
      <w:proofErr w:type="gramEnd"/>
      <w:r w:rsidRPr="00247FBF">
        <w:rPr>
          <w:rFonts w:ascii="Courier New" w:hAnsi="Courier New" w:cs="Courier New"/>
          <w:sz w:val="16"/>
        </w:rPr>
        <w:t xml:space="preserve">  1736.898 &lt;/loc&gt;</w:t>
      </w:r>
    </w:p>
    <w:p w14:paraId="4ABFD781"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2</w:t>
      </w:r>
      <w:r w:rsidR="00194316" w:rsidRPr="00247FBF">
        <w:rPr>
          <w:rFonts w:ascii="Courier New" w:hAnsi="Courier New" w:cs="Courier New"/>
          <w:sz w:val="16"/>
        </w:rPr>
        <w:t>"</w:t>
      </w:r>
      <w:r w:rsidRPr="00247FBF">
        <w:rPr>
          <w:rFonts w:ascii="Courier New" w:hAnsi="Courier New" w:cs="Courier New"/>
          <w:sz w:val="16"/>
        </w:rPr>
        <w:t xml:space="preserve">&gt; </w:t>
      </w:r>
      <w:proofErr w:type="gramStart"/>
      <w:r w:rsidRPr="00247FBF">
        <w:rPr>
          <w:rFonts w:ascii="Courier New" w:hAnsi="Courier New" w:cs="Courier New"/>
          <w:sz w:val="16"/>
        </w:rPr>
        <w:t>1994.802  14.435</w:t>
      </w:r>
      <w:proofErr w:type="gramEnd"/>
      <w:r w:rsidRPr="00247FBF">
        <w:rPr>
          <w:rFonts w:ascii="Courier New" w:hAnsi="Courier New" w:cs="Courier New"/>
          <w:sz w:val="16"/>
        </w:rPr>
        <w:t xml:space="preserve">  1734.247 &lt;/loc&gt;</w:t>
      </w:r>
    </w:p>
    <w:p w14:paraId="3CBB4A01"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3</w:t>
      </w:r>
      <w:r w:rsidR="00194316" w:rsidRPr="00247FBF">
        <w:rPr>
          <w:rFonts w:ascii="Courier New" w:hAnsi="Courier New" w:cs="Courier New"/>
          <w:sz w:val="16"/>
        </w:rPr>
        <w:t>"</w:t>
      </w:r>
      <w:r w:rsidRPr="00247FBF">
        <w:rPr>
          <w:rFonts w:ascii="Courier New" w:hAnsi="Courier New" w:cs="Courier New"/>
          <w:sz w:val="16"/>
        </w:rPr>
        <w:t xml:space="preserve">&gt; </w:t>
      </w:r>
      <w:proofErr w:type="gramStart"/>
      <w:r w:rsidRPr="00247FBF">
        <w:rPr>
          <w:rFonts w:ascii="Courier New" w:hAnsi="Courier New" w:cs="Courier New"/>
          <w:sz w:val="16"/>
        </w:rPr>
        <w:t>1994.790  0.0436</w:t>
      </w:r>
      <w:proofErr w:type="gramEnd"/>
      <w:r w:rsidRPr="00247FBF">
        <w:rPr>
          <w:rFonts w:ascii="Courier New" w:hAnsi="Courier New" w:cs="Courier New"/>
          <w:sz w:val="16"/>
        </w:rPr>
        <w:t xml:space="preserve">  1734.256 &lt;/loc&gt;</w:t>
      </w:r>
    </w:p>
    <w:p w14:paraId="7812CF8B"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4</w:t>
      </w:r>
      <w:r w:rsidR="00194316" w:rsidRPr="00247FBF">
        <w:rPr>
          <w:rFonts w:ascii="Courier New" w:hAnsi="Courier New" w:cs="Courier New"/>
          <w:sz w:val="16"/>
        </w:rPr>
        <w:t>"</w:t>
      </w:r>
      <w:r w:rsidRPr="00247FBF">
        <w:rPr>
          <w:rFonts w:ascii="Courier New" w:hAnsi="Courier New" w:cs="Courier New"/>
          <w:sz w:val="16"/>
        </w:rPr>
        <w:t xml:space="preserve">&gt; </w:t>
      </w:r>
      <w:proofErr w:type="gramStart"/>
      <w:r w:rsidRPr="00247FBF">
        <w:rPr>
          <w:rFonts w:ascii="Courier New" w:hAnsi="Courier New" w:cs="Courier New"/>
          <w:sz w:val="16"/>
        </w:rPr>
        <w:t>2001.547  0.0545</w:t>
      </w:r>
      <w:proofErr w:type="gramEnd"/>
      <w:r w:rsidRPr="00247FBF">
        <w:rPr>
          <w:rFonts w:ascii="Courier New" w:hAnsi="Courier New" w:cs="Courier New"/>
          <w:sz w:val="16"/>
        </w:rPr>
        <w:t xml:space="preserve">  1736.911 &lt;/loc&gt;</w:t>
      </w:r>
    </w:p>
    <w:p w14:paraId="04B0F6C5"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5</w:t>
      </w:r>
      <w:r w:rsidR="00194316" w:rsidRPr="00247FBF">
        <w:rPr>
          <w:rFonts w:ascii="Courier New" w:hAnsi="Courier New" w:cs="Courier New"/>
          <w:sz w:val="16"/>
        </w:rPr>
        <w:t>"</w:t>
      </w:r>
      <w:r w:rsidRPr="00247FBF">
        <w:rPr>
          <w:rFonts w:ascii="Courier New" w:hAnsi="Courier New" w:cs="Courier New"/>
          <w:sz w:val="16"/>
        </w:rPr>
        <w:t xml:space="preserve">&gt; </w:t>
      </w:r>
      <w:proofErr w:type="gramStart"/>
      <w:r w:rsidRPr="00247FBF">
        <w:rPr>
          <w:rFonts w:ascii="Courier New" w:hAnsi="Courier New" w:cs="Courier New"/>
          <w:sz w:val="16"/>
        </w:rPr>
        <w:t>2008.298  14.435</w:t>
      </w:r>
      <w:proofErr w:type="gramEnd"/>
      <w:r w:rsidRPr="00247FBF">
        <w:rPr>
          <w:rFonts w:ascii="Courier New" w:hAnsi="Courier New" w:cs="Courier New"/>
          <w:sz w:val="16"/>
        </w:rPr>
        <w:t xml:space="preserve">  1739.550 &lt;/loc&gt;</w:t>
      </w:r>
    </w:p>
    <w:p w14:paraId="13F78D01" w14:textId="77777777" w:rsidR="00504BAD" w:rsidRPr="0033379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rPr>
        <w:t xml:space="preserve">        </w:t>
      </w:r>
      <w:r w:rsidRPr="0033379A">
        <w:rPr>
          <w:rFonts w:ascii="Courier New" w:hAnsi="Courier New" w:cs="Courier New"/>
          <w:sz w:val="16"/>
          <w:lang w:val="fr-FR"/>
        </w:rPr>
        <w:t>&lt;</w:t>
      </w:r>
      <w:proofErr w:type="spellStart"/>
      <w:proofErr w:type="gramStart"/>
      <w:r w:rsidRPr="0033379A">
        <w:rPr>
          <w:rFonts w:ascii="Courier New" w:hAnsi="Courier New" w:cs="Courier New"/>
          <w:sz w:val="16"/>
          <w:lang w:val="fr-FR"/>
        </w:rPr>
        <w:t>loc</w:t>
      </w:r>
      <w:proofErr w:type="spellEnd"/>
      <w:proofErr w:type="gramEnd"/>
      <w:r w:rsidRPr="0033379A">
        <w:rPr>
          <w:rFonts w:ascii="Courier New" w:hAnsi="Courier New" w:cs="Courier New"/>
          <w:sz w:val="16"/>
          <w:lang w:val="fr-FR"/>
        </w:rPr>
        <w:t xml:space="preserve"> </w:t>
      </w:r>
      <w:r w:rsidR="002153E7" w:rsidRPr="0033379A">
        <w:rPr>
          <w:rFonts w:ascii="Courier New" w:hAnsi="Courier New" w:cs="Courier New"/>
          <w:sz w:val="16"/>
          <w:lang w:val="fr-FR"/>
        </w:rPr>
        <w:t>v</w:t>
      </w:r>
      <w:r w:rsidRPr="0033379A">
        <w:rPr>
          <w:rFonts w:ascii="Courier New" w:hAnsi="Courier New" w:cs="Courier New"/>
          <w:sz w:val="16"/>
          <w:lang w:val="fr-FR"/>
        </w:rPr>
        <w:t>=</w:t>
      </w:r>
      <w:r w:rsidR="00194316" w:rsidRPr="0033379A">
        <w:rPr>
          <w:rFonts w:ascii="Courier New" w:hAnsi="Courier New" w:cs="Courier New"/>
          <w:sz w:val="16"/>
          <w:lang w:val="fr-FR"/>
        </w:rPr>
        <w:t>"</w:t>
      </w:r>
      <w:r w:rsidRPr="0033379A">
        <w:rPr>
          <w:rFonts w:ascii="Courier New" w:hAnsi="Courier New" w:cs="Courier New"/>
          <w:sz w:val="16"/>
          <w:lang w:val="fr-FR"/>
        </w:rPr>
        <w:t>6</w:t>
      </w:r>
      <w:r w:rsidR="00194316" w:rsidRPr="0033379A">
        <w:rPr>
          <w:rFonts w:ascii="Courier New" w:hAnsi="Courier New" w:cs="Courier New"/>
          <w:sz w:val="16"/>
          <w:lang w:val="fr-FR"/>
        </w:rPr>
        <w:t>"</w:t>
      </w:r>
      <w:r w:rsidRPr="0033379A">
        <w:rPr>
          <w:rFonts w:ascii="Courier New" w:hAnsi="Courier New" w:cs="Courier New"/>
          <w:sz w:val="16"/>
          <w:lang w:val="fr-FR"/>
        </w:rPr>
        <w:t>&gt; 2008.336  28.784  1739.524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1AE92400"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w:t>
      </w:r>
      <w:r w:rsidRPr="00247FBF">
        <w:rPr>
          <w:rFonts w:ascii="Courier New" w:hAnsi="Courier New" w:cs="Courier New"/>
          <w:sz w:val="16"/>
          <w:lang w:val="fr-FR"/>
        </w:rPr>
        <w:t>&lt;/</w:t>
      </w:r>
      <w:proofErr w:type="spellStart"/>
      <w:r w:rsidRPr="00247FBF">
        <w:rPr>
          <w:rFonts w:ascii="Courier New" w:hAnsi="Courier New" w:cs="Courier New"/>
          <w:sz w:val="16"/>
          <w:lang w:val="fr-FR"/>
        </w:rPr>
        <w:t>loc_list</w:t>
      </w:r>
      <w:proofErr w:type="spellEnd"/>
      <w:r w:rsidRPr="00247FBF">
        <w:rPr>
          <w:rFonts w:ascii="Courier New" w:hAnsi="Courier New" w:cs="Courier New"/>
          <w:sz w:val="16"/>
          <w:lang w:val="fr-FR"/>
        </w:rPr>
        <w:t>&gt;</w:t>
      </w:r>
    </w:p>
    <w:p w14:paraId="7D16D629"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lang w:val="fr-FR"/>
        </w:rPr>
        <w:t xml:space="preserve">    &lt;</w:t>
      </w:r>
      <w:proofErr w:type="spellStart"/>
      <w:proofErr w:type="gramStart"/>
      <w:r w:rsidRPr="00247FBF">
        <w:rPr>
          <w:rFonts w:ascii="Courier New" w:hAnsi="Courier New" w:cs="Courier New"/>
          <w:sz w:val="16"/>
          <w:lang w:val="fr-FR"/>
        </w:rPr>
        <w:t>face</w:t>
      </w:r>
      <w:proofErr w:type="gramEnd"/>
      <w:r w:rsidRPr="00247FBF">
        <w:rPr>
          <w:rFonts w:ascii="Courier New" w:hAnsi="Courier New" w:cs="Courier New"/>
          <w:sz w:val="16"/>
          <w:lang w:val="fr-FR"/>
        </w:rPr>
        <w:t>_list</w:t>
      </w:r>
      <w:proofErr w:type="spellEnd"/>
      <w:r w:rsidRPr="00247FBF">
        <w:rPr>
          <w:rFonts w:ascii="Courier New" w:hAnsi="Courier New" w:cs="Courier New"/>
          <w:sz w:val="16"/>
          <w:lang w:val="fr-FR"/>
        </w:rPr>
        <w:t>&gt;</w:t>
      </w:r>
    </w:p>
    <w:p w14:paraId="7022CBA4"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lang w:val="fr-FR"/>
        </w:rPr>
        <w:t xml:space="preserve">         </w:t>
      </w:r>
      <w:r w:rsidRPr="00247FBF">
        <w:rPr>
          <w:rFonts w:ascii="Courier New" w:hAnsi="Courier New" w:cs="Courier New"/>
          <w:b/>
          <w:sz w:val="16"/>
          <w:lang w:val="fr-FR"/>
        </w:rPr>
        <w:t>&lt;</w:t>
      </w:r>
      <w:proofErr w:type="gramStart"/>
      <w:r w:rsidRPr="00247FBF">
        <w:rPr>
          <w:rFonts w:ascii="Courier New" w:hAnsi="Courier New" w:cs="Courier New"/>
          <w:b/>
          <w:sz w:val="16"/>
          <w:lang w:val="fr-FR"/>
        </w:rPr>
        <w:t>face</w:t>
      </w:r>
      <w:proofErr w:type="gramEnd"/>
      <w:r w:rsidRPr="00247FBF">
        <w:rPr>
          <w:rFonts w:ascii="Courier New" w:hAnsi="Courier New" w:cs="Courier New"/>
          <w:b/>
          <w:sz w:val="16"/>
          <w:lang w:val="fr-FR"/>
        </w:rPr>
        <w:t xml:space="preserve"> </w:t>
      </w:r>
      <w:r w:rsidR="002153E7" w:rsidRPr="00247FBF">
        <w:rPr>
          <w:rFonts w:ascii="Courier New" w:hAnsi="Courier New" w:cs="Courier New"/>
          <w:b/>
          <w:sz w:val="16"/>
          <w:lang w:val="fr-FR"/>
        </w:rPr>
        <w:t>v</w:t>
      </w:r>
      <w:r w:rsidRPr="00247FBF">
        <w:rPr>
          <w:rFonts w:ascii="Courier New" w:hAnsi="Courier New" w:cs="Courier New"/>
          <w:b/>
          <w:sz w:val="16"/>
          <w:lang w:val="fr-FR"/>
        </w:rPr>
        <w:t>1=</w:t>
      </w:r>
      <w:r w:rsidR="00194316" w:rsidRPr="00247FBF">
        <w:rPr>
          <w:rFonts w:ascii="Courier New" w:hAnsi="Courier New" w:cs="Courier New"/>
          <w:b/>
          <w:sz w:val="16"/>
          <w:lang w:val="fr-FR"/>
        </w:rPr>
        <w:t>"</w:t>
      </w:r>
      <w:r w:rsidRPr="00247FBF">
        <w:rPr>
          <w:rFonts w:ascii="Courier New" w:hAnsi="Courier New" w:cs="Courier New"/>
          <w:b/>
          <w:sz w:val="16"/>
          <w:lang w:val="fr-FR"/>
        </w:rPr>
        <w:t>1</w:t>
      </w:r>
      <w:r w:rsidR="00194316" w:rsidRPr="00247FBF">
        <w:rPr>
          <w:rFonts w:ascii="Courier New" w:hAnsi="Courier New" w:cs="Courier New"/>
          <w:b/>
          <w:sz w:val="16"/>
          <w:lang w:val="fr-FR"/>
        </w:rPr>
        <w:t>"</w:t>
      </w:r>
      <w:r w:rsidRPr="00247FBF">
        <w:rPr>
          <w:rFonts w:ascii="Courier New" w:hAnsi="Courier New" w:cs="Courier New"/>
          <w:b/>
          <w:sz w:val="16"/>
          <w:lang w:val="fr-FR"/>
        </w:rPr>
        <w:t xml:space="preserve"> </w:t>
      </w:r>
      <w:r w:rsidR="002153E7" w:rsidRPr="00247FBF">
        <w:rPr>
          <w:rFonts w:ascii="Courier New" w:hAnsi="Courier New" w:cs="Courier New"/>
          <w:b/>
          <w:sz w:val="16"/>
          <w:lang w:val="fr-FR"/>
        </w:rPr>
        <w:t>v</w:t>
      </w:r>
      <w:r w:rsidRPr="00247FBF">
        <w:rPr>
          <w:rFonts w:ascii="Courier New" w:hAnsi="Courier New" w:cs="Courier New"/>
          <w:b/>
          <w:sz w:val="16"/>
          <w:lang w:val="fr-FR"/>
        </w:rPr>
        <w:t>2=</w:t>
      </w:r>
      <w:r w:rsidR="00194316" w:rsidRPr="00247FBF">
        <w:rPr>
          <w:rFonts w:ascii="Courier New" w:hAnsi="Courier New" w:cs="Courier New"/>
          <w:b/>
          <w:sz w:val="16"/>
          <w:lang w:val="fr-FR"/>
        </w:rPr>
        <w:t>"</w:t>
      </w:r>
      <w:r w:rsidRPr="00247FBF">
        <w:rPr>
          <w:rFonts w:ascii="Courier New" w:hAnsi="Courier New" w:cs="Courier New"/>
          <w:b/>
          <w:sz w:val="16"/>
          <w:lang w:val="fr-FR"/>
        </w:rPr>
        <w:t>2</w:t>
      </w:r>
      <w:r w:rsidR="00194316" w:rsidRPr="00247FBF">
        <w:rPr>
          <w:rFonts w:ascii="Courier New" w:hAnsi="Courier New" w:cs="Courier New"/>
          <w:b/>
          <w:sz w:val="16"/>
          <w:lang w:val="fr-FR"/>
        </w:rPr>
        <w:t>"</w:t>
      </w:r>
      <w:r w:rsidRPr="00247FBF">
        <w:rPr>
          <w:rFonts w:ascii="Courier New" w:hAnsi="Courier New" w:cs="Courier New"/>
          <w:b/>
          <w:sz w:val="16"/>
          <w:lang w:val="fr-FR"/>
        </w:rPr>
        <w:t xml:space="preserve"> </w:t>
      </w:r>
      <w:r w:rsidR="002153E7" w:rsidRPr="00247FBF">
        <w:rPr>
          <w:rFonts w:ascii="Courier New" w:hAnsi="Courier New" w:cs="Courier New"/>
          <w:b/>
          <w:sz w:val="16"/>
          <w:lang w:val="fr-FR"/>
        </w:rPr>
        <w:t>v</w:t>
      </w:r>
      <w:r w:rsidRPr="00247FBF">
        <w:rPr>
          <w:rFonts w:ascii="Courier New" w:hAnsi="Courier New" w:cs="Courier New"/>
          <w:b/>
          <w:sz w:val="16"/>
          <w:lang w:val="fr-FR"/>
        </w:rPr>
        <w:t>3=</w:t>
      </w:r>
      <w:r w:rsidR="00194316" w:rsidRPr="00247FBF">
        <w:rPr>
          <w:rFonts w:ascii="Courier New" w:hAnsi="Courier New" w:cs="Courier New"/>
          <w:b/>
          <w:sz w:val="16"/>
          <w:lang w:val="fr-FR"/>
        </w:rPr>
        <w:t>"</w:t>
      </w:r>
      <w:r w:rsidRPr="00247FBF">
        <w:rPr>
          <w:rFonts w:ascii="Courier New" w:hAnsi="Courier New" w:cs="Courier New"/>
          <w:b/>
          <w:sz w:val="16"/>
          <w:lang w:val="fr-FR"/>
        </w:rPr>
        <w:t>3</w:t>
      </w:r>
      <w:r w:rsidR="00194316" w:rsidRPr="00247FBF">
        <w:rPr>
          <w:rFonts w:ascii="Courier New" w:hAnsi="Courier New" w:cs="Courier New"/>
          <w:b/>
          <w:sz w:val="16"/>
          <w:lang w:val="fr-FR"/>
        </w:rPr>
        <w:t>"</w:t>
      </w:r>
      <w:r w:rsidRPr="00247FBF">
        <w:rPr>
          <w:rFonts w:ascii="Courier New" w:hAnsi="Courier New" w:cs="Courier New"/>
          <w:b/>
          <w:sz w:val="16"/>
          <w:lang w:val="fr-FR"/>
        </w:rPr>
        <w:t xml:space="preserve"> </w:t>
      </w:r>
      <w:r w:rsidR="002153E7" w:rsidRPr="00247FBF">
        <w:rPr>
          <w:rFonts w:ascii="Courier New" w:hAnsi="Courier New" w:cs="Courier New"/>
          <w:b/>
          <w:sz w:val="16"/>
          <w:lang w:val="fr-FR"/>
        </w:rPr>
        <w:t>v</w:t>
      </w:r>
      <w:r w:rsidRPr="00247FBF">
        <w:rPr>
          <w:rFonts w:ascii="Courier New" w:hAnsi="Courier New" w:cs="Courier New"/>
          <w:b/>
          <w:sz w:val="16"/>
          <w:lang w:val="fr-FR"/>
        </w:rPr>
        <w:t>4=</w:t>
      </w:r>
      <w:r w:rsidR="00194316" w:rsidRPr="00247FBF">
        <w:rPr>
          <w:rFonts w:ascii="Courier New" w:hAnsi="Courier New" w:cs="Courier New"/>
          <w:b/>
          <w:sz w:val="16"/>
          <w:lang w:val="fr-FR"/>
        </w:rPr>
        <w:t>"</w:t>
      </w:r>
      <w:r w:rsidRPr="00247FBF">
        <w:rPr>
          <w:rFonts w:ascii="Courier New" w:hAnsi="Courier New" w:cs="Courier New"/>
          <w:b/>
          <w:sz w:val="16"/>
          <w:lang w:val="fr-FR"/>
        </w:rPr>
        <w:t>4</w:t>
      </w:r>
      <w:r w:rsidR="00194316" w:rsidRPr="00247FBF">
        <w:rPr>
          <w:rFonts w:ascii="Courier New" w:hAnsi="Courier New" w:cs="Courier New"/>
          <w:b/>
          <w:sz w:val="16"/>
          <w:lang w:val="fr-FR"/>
        </w:rPr>
        <w:t>"</w:t>
      </w:r>
      <w:r w:rsidRPr="00247FBF">
        <w:rPr>
          <w:rFonts w:ascii="Courier New" w:hAnsi="Courier New" w:cs="Courier New"/>
          <w:b/>
          <w:sz w:val="16"/>
          <w:lang w:val="fr-FR"/>
        </w:rPr>
        <w:t xml:space="preserve">/&gt;   </w:t>
      </w:r>
      <w:r w:rsidRPr="00247FBF">
        <w:rPr>
          <w:rFonts w:ascii="Courier New" w:hAnsi="Courier New" w:cs="Courier New"/>
          <w:color w:val="FF0000"/>
          <w:sz w:val="16"/>
          <w:lang w:val="fr-FR"/>
        </w:rPr>
        <w:t xml:space="preserve">&lt;!-- </w:t>
      </w:r>
      <w:proofErr w:type="spellStart"/>
      <w:r w:rsidRPr="00247FBF">
        <w:rPr>
          <w:rFonts w:ascii="Courier New" w:hAnsi="Courier New" w:cs="Courier New"/>
          <w:color w:val="FF0000"/>
          <w:sz w:val="16"/>
          <w:lang w:val="fr-FR"/>
        </w:rPr>
        <w:t>quadrangular</w:t>
      </w:r>
      <w:proofErr w:type="spellEnd"/>
      <w:r w:rsidRPr="00247FBF">
        <w:rPr>
          <w:rFonts w:ascii="Courier New" w:hAnsi="Courier New" w:cs="Courier New"/>
          <w:color w:val="FF0000"/>
          <w:sz w:val="16"/>
          <w:lang w:val="fr-FR"/>
        </w:rPr>
        <w:t xml:space="preserve"> </w:t>
      </w:r>
      <w:proofErr w:type="spellStart"/>
      <w:r w:rsidRPr="00247FBF">
        <w:rPr>
          <w:rFonts w:ascii="Courier New" w:hAnsi="Courier New" w:cs="Courier New"/>
          <w:color w:val="FF0000"/>
          <w:sz w:val="16"/>
          <w:lang w:val="fr-FR"/>
        </w:rPr>
        <w:t>facet</w:t>
      </w:r>
      <w:proofErr w:type="spellEnd"/>
      <w:r w:rsidRPr="00247FBF">
        <w:rPr>
          <w:rFonts w:ascii="Courier New" w:hAnsi="Courier New" w:cs="Courier New"/>
          <w:color w:val="FF0000"/>
          <w:sz w:val="16"/>
          <w:lang w:val="fr-FR"/>
        </w:rPr>
        <w:t xml:space="preserve"> --&gt;</w:t>
      </w:r>
    </w:p>
    <w:p w14:paraId="01EB5063" w14:textId="77777777" w:rsidR="00504BAD" w:rsidRPr="00645B05"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lang w:val="fr-FR"/>
        </w:rPr>
        <w:t xml:space="preserve">         </w:t>
      </w:r>
      <w:r w:rsidRPr="00645B05">
        <w:rPr>
          <w:rFonts w:ascii="Courier New" w:hAnsi="Courier New" w:cs="Courier New"/>
          <w:b/>
          <w:sz w:val="16"/>
        </w:rPr>
        <w:t xml:space="preserve">&lt;face </w:t>
      </w:r>
      <w:r w:rsidR="002153E7">
        <w:rPr>
          <w:rFonts w:ascii="Courier New" w:hAnsi="Courier New" w:cs="Courier New"/>
          <w:b/>
          <w:sz w:val="16"/>
        </w:rPr>
        <w:t>v</w:t>
      </w:r>
      <w:r w:rsidRPr="00645B05">
        <w:rPr>
          <w:rFonts w:ascii="Courier New" w:hAnsi="Courier New" w:cs="Courier New"/>
          <w:b/>
          <w:sz w:val="16"/>
        </w:rPr>
        <w:t>1=</w:t>
      </w:r>
      <w:r w:rsidR="00194316">
        <w:rPr>
          <w:rFonts w:ascii="Courier New" w:hAnsi="Courier New" w:cs="Courier New"/>
          <w:b/>
          <w:sz w:val="16"/>
        </w:rPr>
        <w:t>"</w:t>
      </w:r>
      <w:r w:rsidRPr="00645B05">
        <w:rPr>
          <w:rFonts w:ascii="Courier New" w:hAnsi="Courier New" w:cs="Courier New"/>
          <w:b/>
          <w:sz w:val="16"/>
        </w:rPr>
        <w:t>1</w:t>
      </w:r>
      <w:r w:rsidR="00194316">
        <w:rPr>
          <w:rFonts w:ascii="Courier New" w:hAnsi="Courier New" w:cs="Courier New"/>
          <w:b/>
          <w:sz w:val="16"/>
        </w:rPr>
        <w:t>"</w:t>
      </w:r>
      <w:r w:rsidRPr="00645B05">
        <w:rPr>
          <w:rFonts w:ascii="Courier New" w:hAnsi="Courier New" w:cs="Courier New"/>
          <w:b/>
          <w:sz w:val="16"/>
        </w:rPr>
        <w:t xml:space="preserve"> </w:t>
      </w:r>
      <w:r w:rsidR="002153E7">
        <w:rPr>
          <w:rFonts w:ascii="Courier New" w:hAnsi="Courier New" w:cs="Courier New"/>
          <w:b/>
          <w:sz w:val="16"/>
        </w:rPr>
        <w:t>v</w:t>
      </w:r>
      <w:r w:rsidRPr="00645B05">
        <w:rPr>
          <w:rFonts w:ascii="Courier New" w:hAnsi="Courier New" w:cs="Courier New"/>
          <w:b/>
          <w:sz w:val="16"/>
        </w:rPr>
        <w:t>2=</w:t>
      </w:r>
      <w:r w:rsidR="00194316">
        <w:rPr>
          <w:rFonts w:ascii="Courier New" w:hAnsi="Courier New" w:cs="Courier New"/>
          <w:b/>
          <w:sz w:val="16"/>
        </w:rPr>
        <w:t>"</w:t>
      </w:r>
      <w:r w:rsidRPr="00645B05">
        <w:rPr>
          <w:rFonts w:ascii="Courier New" w:hAnsi="Courier New" w:cs="Courier New"/>
          <w:b/>
          <w:sz w:val="16"/>
        </w:rPr>
        <w:t>5</w:t>
      </w:r>
      <w:r w:rsidR="00194316">
        <w:rPr>
          <w:rFonts w:ascii="Courier New" w:hAnsi="Courier New" w:cs="Courier New"/>
          <w:b/>
          <w:sz w:val="16"/>
        </w:rPr>
        <w:t>"</w:t>
      </w:r>
      <w:r w:rsidRPr="00645B05">
        <w:rPr>
          <w:rFonts w:ascii="Courier New" w:hAnsi="Courier New" w:cs="Courier New"/>
          <w:b/>
          <w:sz w:val="16"/>
        </w:rPr>
        <w:t xml:space="preserve"> </w:t>
      </w:r>
      <w:r w:rsidR="002153E7">
        <w:rPr>
          <w:rFonts w:ascii="Courier New" w:hAnsi="Courier New" w:cs="Courier New"/>
          <w:b/>
          <w:sz w:val="16"/>
        </w:rPr>
        <w:t>v</w:t>
      </w:r>
      <w:r w:rsidRPr="00645B05">
        <w:rPr>
          <w:rFonts w:ascii="Courier New" w:hAnsi="Courier New" w:cs="Courier New"/>
          <w:b/>
          <w:sz w:val="16"/>
        </w:rPr>
        <w:t>3=</w:t>
      </w:r>
      <w:r w:rsidR="00194316">
        <w:rPr>
          <w:rFonts w:ascii="Courier New" w:hAnsi="Courier New" w:cs="Courier New"/>
          <w:b/>
          <w:sz w:val="16"/>
        </w:rPr>
        <w:t>"</w:t>
      </w:r>
      <w:r w:rsidRPr="00645B05">
        <w:rPr>
          <w:rFonts w:ascii="Courier New" w:hAnsi="Courier New" w:cs="Courier New"/>
          <w:b/>
          <w:sz w:val="16"/>
        </w:rPr>
        <w:t>6</w:t>
      </w:r>
      <w:r w:rsidR="00194316">
        <w:rPr>
          <w:rFonts w:ascii="Courier New" w:hAnsi="Courier New" w:cs="Courier New"/>
          <w:b/>
          <w:sz w:val="16"/>
        </w:rPr>
        <w:t>"</w:t>
      </w:r>
      <w:r w:rsidRPr="00645B05">
        <w:rPr>
          <w:rFonts w:ascii="Courier New" w:hAnsi="Courier New" w:cs="Courier New"/>
          <w:b/>
          <w:sz w:val="16"/>
        </w:rPr>
        <w:t xml:space="preserve">/&gt;        </w:t>
      </w:r>
      <w:r w:rsidRPr="00645B05">
        <w:rPr>
          <w:rFonts w:ascii="Courier New" w:hAnsi="Courier New" w:cs="Courier New"/>
          <w:sz w:val="16"/>
        </w:rPr>
        <w:t xml:space="preserve">  </w:t>
      </w:r>
      <w:proofErr w:type="gramStart"/>
      <w:r w:rsidRPr="00A913FE">
        <w:rPr>
          <w:rFonts w:ascii="Courier New" w:hAnsi="Courier New" w:cs="Courier New"/>
          <w:color w:val="FF0000"/>
          <w:sz w:val="16"/>
        </w:rPr>
        <w:t>&lt;!--</w:t>
      </w:r>
      <w:proofErr w:type="gramEnd"/>
      <w:r w:rsidRPr="00A913FE">
        <w:rPr>
          <w:rFonts w:ascii="Courier New" w:hAnsi="Courier New" w:cs="Courier New"/>
          <w:color w:val="FF0000"/>
          <w:sz w:val="16"/>
        </w:rPr>
        <w:t xml:space="preserve"> triangular facet   --&gt;</w:t>
      </w:r>
    </w:p>
    <w:p w14:paraId="3B77988B"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face_list</w:t>
      </w:r>
      <w:proofErr w:type="spellEnd"/>
      <w:r w:rsidRPr="00226A3F">
        <w:rPr>
          <w:rFonts w:ascii="Courier New" w:hAnsi="Courier New" w:cs="Courier New"/>
          <w:sz w:val="16"/>
        </w:rPr>
        <w:t>&gt;</w:t>
      </w:r>
    </w:p>
    <w:p w14:paraId="7623D746"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&lt;appdata&gt;</w:t>
      </w:r>
    </w:p>
    <w:p w14:paraId="580693E9"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0F6538AD"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&lt;/appdata&gt;</w:t>
      </w:r>
    </w:p>
    <w:p w14:paraId="393BEEF5" w14:textId="77777777" w:rsidR="008C5870"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w:t>
      </w:r>
      <w:proofErr w:type="spellStart"/>
      <w:r>
        <w:rPr>
          <w:rFonts w:ascii="Courier New" w:hAnsi="Courier New" w:cs="Courier New"/>
          <w:sz w:val="16"/>
        </w:rPr>
        <w:t>custom_attributes</w:t>
      </w:r>
      <w:r w:rsidR="008C5870">
        <w:rPr>
          <w:rFonts w:ascii="Courier New" w:hAnsi="Courier New" w:cs="Courier New"/>
          <w:sz w:val="16"/>
        </w:rPr>
        <w:t>_list</w:t>
      </w:r>
      <w:proofErr w:type="spellEnd"/>
      <w:r>
        <w:rPr>
          <w:rFonts w:ascii="Courier New" w:hAnsi="Courier New" w:cs="Courier New"/>
          <w:sz w:val="16"/>
        </w:rPr>
        <w:t>&gt;</w:t>
      </w:r>
    </w:p>
    <w:p w14:paraId="4B4B09FD"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18CB18B6"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w:t>
      </w:r>
      <w:proofErr w:type="spellStart"/>
      <w:r>
        <w:rPr>
          <w:rFonts w:ascii="Courier New" w:hAnsi="Courier New" w:cs="Courier New"/>
          <w:sz w:val="16"/>
        </w:rPr>
        <w:t>custom_attributes</w:t>
      </w:r>
      <w:r w:rsidR="000B50B9">
        <w:rPr>
          <w:rFonts w:ascii="Courier New" w:hAnsi="Courier New" w:cs="Courier New"/>
          <w:sz w:val="16"/>
        </w:rPr>
        <w:t>_</w:t>
      </w:r>
      <w:r w:rsidR="006A3FF7">
        <w:rPr>
          <w:rFonts w:ascii="Courier New" w:hAnsi="Courier New" w:cs="Courier New"/>
          <w:sz w:val="16"/>
        </w:rPr>
        <w:t>list</w:t>
      </w:r>
      <w:proofErr w:type="spellEnd"/>
      <w:r>
        <w:rPr>
          <w:rFonts w:ascii="Courier New" w:hAnsi="Courier New" w:cs="Courier New"/>
          <w:sz w:val="16"/>
        </w:rPr>
        <w:t>&gt;</w:t>
      </w:r>
    </w:p>
    <w:p w14:paraId="427FC3E0" w14:textId="77777777" w:rsidR="00504BAD" w:rsidRDefault="00504BAD" w:rsidP="00504BAD">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3A8A4656" w14:textId="77777777" w:rsidR="00A913FE" w:rsidRPr="00226A3F" w:rsidRDefault="00A913FE" w:rsidP="00504BAD">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p>
    <w:p w14:paraId="65B9228A" w14:textId="77777777" w:rsidR="00042E3F" w:rsidRPr="00226A3F" w:rsidRDefault="00042E3F" w:rsidP="00042E3F"/>
    <w:p w14:paraId="0A6EE50C" w14:textId="77777777" w:rsidR="008A6CCC" w:rsidRPr="007055D9" w:rsidRDefault="008A6CCC" w:rsidP="005867BD">
      <w:pPr>
        <w:pStyle w:val="berschrift1"/>
        <w:tabs>
          <w:tab w:val="clear" w:pos="432"/>
          <w:tab w:val="num" w:pos="567"/>
        </w:tabs>
      </w:pPr>
      <w:bookmarkStart w:id="3728" w:name="_Toc3557076"/>
      <w:bookmarkStart w:id="3729" w:name="_Toc27753690"/>
      <w:r w:rsidRPr="007055D9">
        <w:lastRenderedPageBreak/>
        <w:t>Future extensions</w:t>
      </w:r>
      <w:bookmarkEnd w:id="3357"/>
      <w:bookmarkEnd w:id="3630"/>
      <w:bookmarkEnd w:id="3631"/>
      <w:bookmarkEnd w:id="3728"/>
      <w:bookmarkEnd w:id="3729"/>
    </w:p>
    <w:p w14:paraId="5B55B9D3" w14:textId="77777777" w:rsidR="00C107D0" w:rsidRPr="00226A3F" w:rsidRDefault="00C107D0" w:rsidP="00235336">
      <w:pPr>
        <w:jc w:val="both"/>
      </w:pPr>
      <w:bookmarkStart w:id="3730" w:name="_Toc338938925"/>
      <w:bookmarkStart w:id="3731" w:name="_Toc338939261"/>
      <w:r w:rsidRPr="00226A3F">
        <w:t>So far, only the above mentioned connection types with the corresponding parameters are described, which cover mainly the applications of CAD and CAE. However</w:t>
      </w:r>
      <w:r w:rsidR="00345926">
        <w:t>,</w:t>
      </w:r>
      <w:r w:rsidRPr="00226A3F">
        <w:t xml:space="preserve"> </w:t>
      </w:r>
      <w:r w:rsidRPr="00C10429">
        <w:t>χ</w:t>
      </w:r>
      <w:r w:rsidRPr="00226A3F">
        <w:t>MCF is designed for the use in the complete development process and should be able to cover all major joint types thus two important extensions remain to be undertaken.</w:t>
      </w:r>
    </w:p>
    <w:p w14:paraId="02C6C3E6" w14:textId="77777777" w:rsidR="00C107D0" w:rsidRPr="00226A3F" w:rsidRDefault="00C107D0" w:rsidP="00C107D0">
      <w:pPr>
        <w:pStyle w:val="berschrift2"/>
        <w:tabs>
          <w:tab w:val="clear" w:pos="576"/>
          <w:tab w:val="clear" w:pos="1134"/>
          <w:tab w:val="num" w:pos="851"/>
          <w:tab w:val="left" w:pos="1418"/>
        </w:tabs>
        <w:ind w:left="567" w:hanging="567"/>
      </w:pPr>
      <w:bookmarkStart w:id="3732" w:name="_Toc338938923"/>
      <w:bookmarkStart w:id="3733" w:name="_Toc338939259"/>
      <w:bookmarkStart w:id="3734" w:name="_Toc413359625"/>
      <w:bookmarkStart w:id="3735" w:name="_Toc3557077"/>
      <w:bookmarkStart w:id="3736" w:name="_Toc27753691"/>
      <w:r w:rsidRPr="00226A3F">
        <w:t>Additional parameters for spot and seam welds</w:t>
      </w:r>
      <w:bookmarkEnd w:id="3732"/>
      <w:bookmarkEnd w:id="3733"/>
      <w:bookmarkEnd w:id="3734"/>
      <w:bookmarkEnd w:id="3735"/>
      <w:bookmarkEnd w:id="3736"/>
    </w:p>
    <w:p w14:paraId="1E5605C7" w14:textId="77777777" w:rsidR="00C107D0" w:rsidRPr="00226A3F" w:rsidRDefault="00C107D0" w:rsidP="00235336">
      <w:pPr>
        <w:jc w:val="both"/>
      </w:pPr>
      <w:r w:rsidRPr="00226A3F">
        <w:t xml:space="preserve">For prototyping and manufacturing (CAM) additional parameters and information, like the type and the manufacturer of the welding device, the current density required in case of spot welds etc., may be relevant and needed. These parameters are not included in the present document yet. Their definitions will happen in the near future by the corresponding experts. </w:t>
      </w:r>
    </w:p>
    <w:p w14:paraId="6528781D" w14:textId="77777777" w:rsidR="00C107D0" w:rsidRPr="00226A3F" w:rsidRDefault="00C107D0" w:rsidP="00C107D0">
      <w:pPr>
        <w:pStyle w:val="berschrift2"/>
        <w:tabs>
          <w:tab w:val="clear" w:pos="576"/>
          <w:tab w:val="clear" w:pos="1134"/>
          <w:tab w:val="num" w:pos="851"/>
          <w:tab w:val="left" w:pos="1418"/>
        </w:tabs>
        <w:ind w:left="567" w:hanging="567"/>
      </w:pPr>
      <w:bookmarkStart w:id="3737" w:name="_Ref338846673"/>
      <w:bookmarkStart w:id="3738" w:name="_Toc338938924"/>
      <w:bookmarkStart w:id="3739" w:name="_Toc338939260"/>
      <w:bookmarkStart w:id="3740" w:name="_Toc413359626"/>
      <w:bookmarkStart w:id="3741" w:name="_Toc3557078"/>
      <w:bookmarkStart w:id="3742" w:name="_Toc27753692"/>
      <w:r w:rsidRPr="00226A3F">
        <w:t>Other relevant and new joint types</w:t>
      </w:r>
      <w:bookmarkEnd w:id="3737"/>
      <w:bookmarkEnd w:id="3738"/>
      <w:bookmarkEnd w:id="3739"/>
      <w:bookmarkEnd w:id="3740"/>
      <w:bookmarkEnd w:id="3741"/>
      <w:bookmarkEnd w:id="3742"/>
    </w:p>
    <w:p w14:paraId="5C94D2B1" w14:textId="77777777" w:rsidR="00C107D0" w:rsidRPr="00226A3F" w:rsidRDefault="00C107D0" w:rsidP="00235336">
      <w:pPr>
        <w:jc w:val="both"/>
      </w:pPr>
      <w:r w:rsidRPr="00226A3F">
        <w:t xml:space="preserve">It can be expected that increasingly new joint types will arise due to the advance of the technological development. </w:t>
      </w:r>
    </w:p>
    <w:p w14:paraId="5463A831" w14:textId="77777777" w:rsidR="009F23CF" w:rsidRDefault="00C107D0" w:rsidP="00235336">
      <w:pPr>
        <w:jc w:val="both"/>
      </w:pPr>
      <w:r w:rsidRPr="00226A3F">
        <w:t xml:space="preserve">As mentioned before, </w:t>
      </w:r>
      <w:r w:rsidRPr="00C10429">
        <w:t>χ</w:t>
      </w:r>
      <w:r w:rsidRPr="00226A3F">
        <w:t xml:space="preserve">MCF is open for any new joint type which will come and be of relevance for the technical application. </w:t>
      </w:r>
    </w:p>
    <w:p w14:paraId="0E383C1E" w14:textId="77777777" w:rsidR="009F23CF" w:rsidRPr="009F23CF" w:rsidRDefault="009F23CF" w:rsidP="009F23CF">
      <w:pPr>
        <w:pStyle w:val="berschrift1"/>
      </w:pPr>
      <w:bookmarkStart w:id="3743" w:name="_Toc3557079"/>
      <w:bookmarkStart w:id="3744" w:name="_Toc27753693"/>
      <w:r w:rsidRPr="009F23CF">
        <w:lastRenderedPageBreak/>
        <w:t>Disclaimer</w:t>
      </w:r>
      <w:bookmarkEnd w:id="3743"/>
      <w:bookmarkEnd w:id="3744"/>
    </w:p>
    <w:p w14:paraId="1E66F5FC" w14:textId="77777777" w:rsidR="009F23CF" w:rsidRPr="009F23CF" w:rsidRDefault="009F23CF" w:rsidP="00FD3FB5">
      <w:pPr>
        <w:pStyle w:val="NurText"/>
        <w:jc w:val="both"/>
        <w:rPr>
          <w:lang w:val="en-US"/>
        </w:rPr>
      </w:pPr>
      <w:r w:rsidRPr="009F23CF">
        <w:rPr>
          <w:lang w:val="en-US"/>
        </w:rPr>
        <w:t xml:space="preserve">This document contains, cites or refers to material which may be subject to trademark laws or copy right protection in one or more jurisdictions. All product and company names are trademarks™ or registered trademarks® of their respective holders. Their use does not imply any affiliation with or endorsement by them. </w:t>
      </w:r>
    </w:p>
    <w:p w14:paraId="6EF78907" w14:textId="77777777" w:rsidR="009F23CF" w:rsidRPr="009F23CF" w:rsidRDefault="009F23CF" w:rsidP="00FD3FB5">
      <w:pPr>
        <w:pStyle w:val="NurText"/>
        <w:jc w:val="both"/>
        <w:rPr>
          <w:lang w:val="en-US"/>
        </w:rPr>
      </w:pPr>
      <w:r w:rsidRPr="009F23CF">
        <w:rPr>
          <w:lang w:val="en-US"/>
        </w:rPr>
        <w:t>In especially, texts or graphics cited from Wikipedia are subject to their individual copy right (e. g. Creative Commons Attribution-Share</w:t>
      </w:r>
      <w:r w:rsidR="00FD3FB5">
        <w:rPr>
          <w:lang w:val="en-US"/>
        </w:rPr>
        <w:t xml:space="preserve"> </w:t>
      </w:r>
      <w:r w:rsidRPr="009F23CF">
        <w:rPr>
          <w:lang w:val="en-US"/>
        </w:rPr>
        <w:t xml:space="preserve">alike 3.0 </w:t>
      </w:r>
      <w:r w:rsidRPr="00C701CF">
        <w:rPr>
          <w:lang w:val="en-US"/>
        </w:rPr>
        <w:t>Unported</w:t>
      </w:r>
      <w:r w:rsidRPr="009F23CF">
        <w:rPr>
          <w:lang w:val="en-US"/>
        </w:rPr>
        <w:t xml:space="preserve"> License or GNU Free Documentation License). </w:t>
      </w:r>
    </w:p>
    <w:p w14:paraId="2950D27F" w14:textId="77777777" w:rsidR="009F23CF" w:rsidRPr="009F23CF" w:rsidRDefault="009F23CF" w:rsidP="00FD3FB5">
      <w:pPr>
        <w:pStyle w:val="NurText"/>
        <w:jc w:val="both"/>
        <w:rPr>
          <w:lang w:val="en-US"/>
        </w:rPr>
      </w:pPr>
      <w:r w:rsidRPr="009F23CF">
        <w:rPr>
          <w:lang w:val="en-US"/>
        </w:rPr>
        <w:t>Detailed information about the individual copy right are found at the respective URL, mentioned with the citation.</w:t>
      </w:r>
    </w:p>
    <w:p w14:paraId="1CA81CD8" w14:textId="77777777" w:rsidR="00255787" w:rsidRPr="007055D9" w:rsidRDefault="00255787" w:rsidP="00A7718D">
      <w:pPr>
        <w:pStyle w:val="berschrift1"/>
      </w:pPr>
      <w:bookmarkStart w:id="3745" w:name="_Toc3557080"/>
      <w:bookmarkStart w:id="3746" w:name="_Toc27753694"/>
      <w:r w:rsidRPr="007055D9">
        <w:lastRenderedPageBreak/>
        <w:t>References</w:t>
      </w:r>
      <w:bookmarkEnd w:id="3358"/>
      <w:bookmarkEnd w:id="3359"/>
      <w:bookmarkEnd w:id="3730"/>
      <w:bookmarkEnd w:id="3731"/>
      <w:bookmarkEnd w:id="3745"/>
      <w:bookmarkEnd w:id="3746"/>
    </w:p>
    <w:p w14:paraId="7867419D" w14:textId="77777777" w:rsidR="00C107D0" w:rsidRPr="00226A3F" w:rsidRDefault="00255787" w:rsidP="00C107D0">
      <w:pPr>
        <w:pStyle w:val="Literaturverzeichnis"/>
        <w:rPr>
          <w:kern w:val="22"/>
        </w:rPr>
      </w:pPr>
      <w:bookmarkStart w:id="3747" w:name="ReferenceHuf2001"/>
      <w:r w:rsidRPr="007055D9">
        <w:t>[</w:t>
      </w:r>
      <w:r w:rsidR="007A7FDF" w:rsidRPr="007055D9">
        <w:t>1</w:t>
      </w:r>
      <w:r w:rsidRPr="007055D9">
        <w:t>]</w:t>
      </w:r>
      <w:bookmarkEnd w:id="3747"/>
      <w:r w:rsidR="007A7FDF" w:rsidRPr="007055D9">
        <w:tab/>
      </w:r>
      <w:r w:rsidR="00C107D0" w:rsidRPr="00226A3F">
        <w:rPr>
          <w:i/>
          <w:kern w:val="22"/>
        </w:rPr>
        <w:t>Managing Connections using the Master Connection File</w:t>
      </w:r>
    </w:p>
    <w:p w14:paraId="2C4D1840" w14:textId="77777777" w:rsidR="00C107D0" w:rsidRPr="00226A3F" w:rsidRDefault="00C107D0" w:rsidP="00C107D0">
      <w:pPr>
        <w:pStyle w:val="Literaturverzeichnis"/>
        <w:rPr>
          <w:kern w:val="22"/>
        </w:rPr>
      </w:pPr>
      <w:r w:rsidRPr="00226A3F">
        <w:rPr>
          <w:kern w:val="22"/>
        </w:rPr>
        <w:tab/>
        <w:t xml:space="preserve">Brian E. </w:t>
      </w:r>
      <w:proofErr w:type="spellStart"/>
      <w:r w:rsidRPr="00226A3F">
        <w:rPr>
          <w:kern w:val="22"/>
        </w:rPr>
        <w:t>Huf</w:t>
      </w:r>
      <w:proofErr w:type="spellEnd"/>
      <w:r w:rsidRPr="00226A3F">
        <w:rPr>
          <w:kern w:val="22"/>
        </w:rPr>
        <w:t xml:space="preserve">, Ford Motor Company, </w:t>
      </w:r>
      <w:r w:rsidRPr="00226A3F">
        <w:rPr>
          <w:b/>
          <w:kern w:val="22"/>
        </w:rPr>
        <w:t>2001</w:t>
      </w:r>
    </w:p>
    <w:p w14:paraId="24A81E9A" w14:textId="77777777" w:rsidR="00C107D0" w:rsidRPr="00226A3F" w:rsidRDefault="00C107D0" w:rsidP="00C107D0">
      <w:pPr>
        <w:pStyle w:val="Literaturverzeichnis"/>
        <w:rPr>
          <w:i/>
          <w:kern w:val="22"/>
        </w:rPr>
      </w:pPr>
      <w:bookmarkStart w:id="3748" w:name="ReferenceZha2005"/>
      <w:r w:rsidRPr="00226A3F">
        <w:rPr>
          <w:kern w:val="22"/>
        </w:rPr>
        <w:t>[2]</w:t>
      </w:r>
      <w:bookmarkEnd w:id="3748"/>
      <w:r w:rsidRPr="00226A3F">
        <w:rPr>
          <w:kern w:val="22"/>
        </w:rPr>
        <w:tab/>
      </w:r>
      <w:r w:rsidRPr="00226A3F">
        <w:rPr>
          <w:i/>
          <w:kern w:val="22"/>
        </w:rPr>
        <w:t>Classification of Seam Welds.ppt</w:t>
      </w:r>
    </w:p>
    <w:p w14:paraId="60AABB22" w14:textId="77777777" w:rsidR="00C107D0" w:rsidRPr="00226A3F" w:rsidRDefault="00C107D0" w:rsidP="00C107D0">
      <w:pPr>
        <w:pStyle w:val="Literaturverzeichnis"/>
        <w:rPr>
          <w:kern w:val="22"/>
        </w:rPr>
      </w:pPr>
      <w:r w:rsidRPr="00226A3F">
        <w:rPr>
          <w:kern w:val="22"/>
        </w:rPr>
        <w:tab/>
        <w:t xml:space="preserve">Dr. Shicheng Zhang, Daimler AG, July </w:t>
      </w:r>
      <w:r w:rsidRPr="00226A3F">
        <w:rPr>
          <w:b/>
          <w:kern w:val="22"/>
        </w:rPr>
        <w:t>2005</w:t>
      </w:r>
    </w:p>
    <w:p w14:paraId="10D9E23E" w14:textId="77777777" w:rsidR="00C107D0" w:rsidRPr="00226A3F" w:rsidRDefault="00C107D0" w:rsidP="00C107D0">
      <w:pPr>
        <w:pStyle w:val="Literaturverzeichnis"/>
        <w:rPr>
          <w:i/>
          <w:kern w:val="22"/>
        </w:rPr>
      </w:pPr>
      <w:bookmarkStart w:id="3749" w:name="ReferenceGai2006"/>
      <w:r w:rsidRPr="00226A3F">
        <w:rPr>
          <w:kern w:val="22"/>
        </w:rPr>
        <w:t>[3]</w:t>
      </w:r>
      <w:bookmarkEnd w:id="3749"/>
      <w:r w:rsidRPr="00226A3F">
        <w:rPr>
          <w:kern w:val="22"/>
        </w:rPr>
        <w:tab/>
      </w:r>
      <w:r w:rsidRPr="00226A3F">
        <w:rPr>
          <w:i/>
          <w:kern w:val="22"/>
        </w:rPr>
        <w:t>Seam-Weld Types and Fatigue Relevant Parameter Sets for MCF Standard – Draft</w:t>
      </w:r>
    </w:p>
    <w:p w14:paraId="11C924AA" w14:textId="77777777" w:rsidR="00C107D0" w:rsidRPr="00226A3F" w:rsidRDefault="00C107D0" w:rsidP="00C107D0">
      <w:pPr>
        <w:pStyle w:val="Literaturverzeichnis"/>
        <w:rPr>
          <w:kern w:val="22"/>
        </w:rPr>
      </w:pPr>
      <w:r w:rsidRPr="00226A3F">
        <w:rPr>
          <w:i/>
          <w:kern w:val="22"/>
        </w:rPr>
        <w:tab/>
      </w:r>
      <w:r w:rsidRPr="00226A3F">
        <w:rPr>
          <w:kern w:val="22"/>
        </w:rPr>
        <w:t>Gaier/</w:t>
      </w:r>
      <w:proofErr w:type="spellStart"/>
      <w:r w:rsidRPr="00226A3F">
        <w:rPr>
          <w:kern w:val="22"/>
        </w:rPr>
        <w:t>Hofwimmer</w:t>
      </w:r>
      <w:proofErr w:type="spellEnd"/>
      <w:r w:rsidRPr="00226A3F">
        <w:rPr>
          <w:kern w:val="22"/>
        </w:rPr>
        <w:t xml:space="preserve">, Engineering Center </w:t>
      </w:r>
      <w:proofErr w:type="spellStart"/>
      <w:r w:rsidRPr="00226A3F">
        <w:rPr>
          <w:kern w:val="22"/>
        </w:rPr>
        <w:t>Steyr</w:t>
      </w:r>
      <w:proofErr w:type="spellEnd"/>
      <w:r w:rsidRPr="00226A3F">
        <w:rPr>
          <w:kern w:val="22"/>
        </w:rPr>
        <w:t xml:space="preserve"> GmbH &amp; Co KG, July </w:t>
      </w:r>
      <w:r w:rsidRPr="00226A3F">
        <w:rPr>
          <w:b/>
          <w:kern w:val="22"/>
        </w:rPr>
        <w:t>2006</w:t>
      </w:r>
    </w:p>
    <w:p w14:paraId="6C9053D0" w14:textId="77777777" w:rsidR="00C107D0" w:rsidRPr="00226A3F" w:rsidRDefault="00C107D0" w:rsidP="00C107D0">
      <w:pPr>
        <w:pStyle w:val="Literaturverzeichnis"/>
        <w:rPr>
          <w:i/>
          <w:kern w:val="22"/>
        </w:rPr>
      </w:pPr>
      <w:bookmarkStart w:id="3750" w:name="ReferenceBet2008"/>
      <w:r w:rsidRPr="00226A3F">
        <w:rPr>
          <w:kern w:val="22"/>
        </w:rPr>
        <w:t>[4]</w:t>
      </w:r>
      <w:bookmarkEnd w:id="3750"/>
      <w:r w:rsidRPr="00226A3F">
        <w:rPr>
          <w:kern w:val="22"/>
        </w:rPr>
        <w:tab/>
      </w:r>
      <w:r w:rsidRPr="00226A3F">
        <w:rPr>
          <w:i/>
          <w:kern w:val="22"/>
        </w:rPr>
        <w:t>χMCF pilot in ANSA</w:t>
      </w:r>
    </w:p>
    <w:p w14:paraId="77EC4C65" w14:textId="77777777" w:rsidR="00C107D0" w:rsidRPr="00226A3F" w:rsidRDefault="00C107D0" w:rsidP="00C107D0">
      <w:pPr>
        <w:pStyle w:val="Literaturverzeichnis"/>
        <w:rPr>
          <w:kern w:val="22"/>
        </w:rPr>
      </w:pPr>
      <w:r w:rsidRPr="00226A3F">
        <w:rPr>
          <w:kern w:val="22"/>
        </w:rPr>
        <w:tab/>
        <w:t xml:space="preserve">BETA CAE Systems S.A., February </w:t>
      </w:r>
      <w:r w:rsidRPr="00226A3F">
        <w:rPr>
          <w:b/>
          <w:kern w:val="22"/>
        </w:rPr>
        <w:t>2008</w:t>
      </w:r>
    </w:p>
    <w:p w14:paraId="3F3BA605" w14:textId="77777777" w:rsidR="006D6F80" w:rsidRDefault="00C107D0" w:rsidP="006D6F80">
      <w:pPr>
        <w:pStyle w:val="Literaturverzeichnis"/>
        <w:spacing w:before="120"/>
        <w:rPr>
          <w:i/>
          <w:iCs w:val="0"/>
        </w:rPr>
      </w:pPr>
      <w:bookmarkStart w:id="3751" w:name="ReferenceMik20061"/>
      <w:r w:rsidRPr="00226A3F">
        <w:rPr>
          <w:kern w:val="22"/>
        </w:rPr>
        <w:t>[5]</w:t>
      </w:r>
      <w:bookmarkEnd w:id="3751"/>
      <w:r w:rsidRPr="00226A3F">
        <w:rPr>
          <w:kern w:val="22"/>
        </w:rPr>
        <w:tab/>
      </w:r>
      <w:r w:rsidR="006D6F80">
        <w:rPr>
          <w:i/>
          <w:iCs w:val="0"/>
        </w:rPr>
        <w:t>The Extended Master Connection File χMCF as a Transfer Standard of Seamweld Connection Defini</w:t>
      </w:r>
      <w:r w:rsidR="006D6F80">
        <w:rPr>
          <w:i/>
          <w:iCs w:val="0"/>
        </w:rPr>
        <w:softHyphen/>
        <w:t>tion (Slide set)</w:t>
      </w:r>
    </w:p>
    <w:p w14:paraId="6E5CD3DF" w14:textId="77777777" w:rsidR="00C107D0" w:rsidRPr="006D6F80" w:rsidRDefault="006D6F80" w:rsidP="006D6F80">
      <w:pPr>
        <w:pStyle w:val="Literaturverzeichnis"/>
        <w:spacing w:before="120"/>
        <w:rPr>
          <w:kern w:val="22"/>
          <w:lang w:val="de-DE"/>
        </w:rPr>
      </w:pPr>
      <w:r>
        <w:rPr>
          <w:kern w:val="22"/>
        </w:rPr>
        <w:tab/>
      </w:r>
      <w:r w:rsidRPr="006D6F80">
        <w:rPr>
          <w:kern w:val="22"/>
          <w:lang w:val="de-DE"/>
        </w:rPr>
        <w:t>Pet</w:t>
      </w:r>
      <w:r w:rsidRPr="006D6F80">
        <w:rPr>
          <w:lang w:val="de-DE"/>
        </w:rPr>
        <w:t>er Mikolaj</w:t>
      </w:r>
      <w:r w:rsidRPr="006D6F80">
        <w:rPr>
          <w:vertAlign w:val="superscript"/>
          <w:lang w:val="de-DE"/>
        </w:rPr>
        <w:t>†</w:t>
      </w:r>
      <w:r w:rsidRPr="006D6F80">
        <w:rPr>
          <w:lang w:val="de-DE"/>
        </w:rPr>
        <w:t>/Carsten Franke, MSC Software/T-Systems, June 19</w:t>
      </w:r>
      <w:r w:rsidRPr="006D6F80">
        <w:rPr>
          <w:vertAlign w:val="superscript"/>
          <w:lang w:val="de-DE"/>
        </w:rPr>
        <w:t>th</w:t>
      </w:r>
      <w:r w:rsidRPr="006D6F80">
        <w:rPr>
          <w:lang w:val="de-DE"/>
        </w:rPr>
        <w:t xml:space="preserve"> </w:t>
      </w:r>
      <w:r w:rsidRPr="006D6F80">
        <w:rPr>
          <w:b/>
          <w:bCs w:val="0"/>
          <w:lang w:val="de-DE"/>
        </w:rPr>
        <w:t>2006</w:t>
      </w:r>
    </w:p>
    <w:p w14:paraId="7A390BD8" w14:textId="77777777" w:rsidR="006D6F80" w:rsidRDefault="00C107D0" w:rsidP="006D6F80">
      <w:pPr>
        <w:pStyle w:val="Literaturverzeichnis"/>
      </w:pPr>
      <w:r w:rsidRPr="006D6F80">
        <w:rPr>
          <w:kern w:val="22"/>
        </w:rPr>
        <w:t>[6]</w:t>
      </w:r>
      <w:r w:rsidRPr="006D6F80">
        <w:rPr>
          <w:kern w:val="22"/>
        </w:rPr>
        <w:tab/>
      </w:r>
      <w:r w:rsidR="006D6F80">
        <w:rPr>
          <w:i/>
          <w:iCs w:val="0"/>
        </w:rPr>
        <w:t>First Proposal for The Extended Master Connection File (χMCF) as a Transfer Standard of Seam</w:t>
      </w:r>
      <w:r w:rsidR="006D6F80">
        <w:rPr>
          <w:i/>
          <w:iCs w:val="0"/>
        </w:rPr>
        <w:softHyphen/>
        <w:t>weld Connection Definition (Proposal for FAT AK 25 Fügetechnik), Revision 2</w:t>
      </w:r>
      <w:r w:rsidR="006D6F80">
        <w:t xml:space="preserve">, </w:t>
      </w:r>
    </w:p>
    <w:p w14:paraId="798844CB" w14:textId="77777777" w:rsidR="00C107D0" w:rsidRPr="001D7503" w:rsidRDefault="006D6F80" w:rsidP="006D6F80">
      <w:pPr>
        <w:pStyle w:val="Literaturverzeichnis"/>
        <w:rPr>
          <w:kern w:val="22"/>
          <w:lang w:val="de-DE"/>
        </w:rPr>
      </w:pPr>
      <w:r>
        <w:tab/>
      </w:r>
      <w:r w:rsidRPr="001D7503">
        <w:rPr>
          <w:lang w:val="de-DE"/>
        </w:rPr>
        <w:t>Peter Mikolaj</w:t>
      </w:r>
      <w:r w:rsidRPr="001D7503">
        <w:rPr>
          <w:vertAlign w:val="superscript"/>
          <w:lang w:val="de-DE"/>
        </w:rPr>
        <w:t>†</w:t>
      </w:r>
      <w:r w:rsidRPr="001D7503">
        <w:rPr>
          <w:lang w:val="de-DE"/>
        </w:rPr>
        <w:t>, MSC.Software, Alzenau, June 27</w:t>
      </w:r>
      <w:r w:rsidRPr="001D7503">
        <w:rPr>
          <w:vertAlign w:val="superscript"/>
          <w:lang w:val="de-DE"/>
        </w:rPr>
        <w:t>th</w:t>
      </w:r>
      <w:r w:rsidRPr="001D7503">
        <w:rPr>
          <w:lang w:val="de-DE"/>
        </w:rPr>
        <w:t xml:space="preserve"> </w:t>
      </w:r>
      <w:r w:rsidRPr="001D7503">
        <w:rPr>
          <w:b/>
          <w:bCs w:val="0"/>
          <w:lang w:val="de-DE"/>
        </w:rPr>
        <w:t>2006</w:t>
      </w:r>
    </w:p>
    <w:p w14:paraId="7BC40C2A" w14:textId="77777777" w:rsidR="00C107D0" w:rsidRPr="00226A3F" w:rsidRDefault="00C107D0" w:rsidP="00C107D0">
      <w:pPr>
        <w:pStyle w:val="Literaturverzeichnis"/>
        <w:rPr>
          <w:kern w:val="22"/>
          <w:lang w:val="de-DE"/>
        </w:rPr>
      </w:pPr>
      <w:bookmarkStart w:id="3752" w:name="CiteFATXML"/>
      <w:r w:rsidRPr="008A051D">
        <w:rPr>
          <w:lang w:val="de-DE"/>
        </w:rPr>
        <w:t>[</w:t>
      </w:r>
      <w:r w:rsidR="00AF1592">
        <w:rPr>
          <w:lang w:val="de-DE"/>
        </w:rPr>
        <w:t>7</w:t>
      </w:r>
      <w:r w:rsidRPr="008A051D">
        <w:rPr>
          <w:lang w:val="de-DE"/>
        </w:rPr>
        <w:t>]</w:t>
      </w:r>
      <w:bookmarkEnd w:id="3752"/>
      <w:r>
        <w:rPr>
          <w:lang w:val="de-DE"/>
        </w:rPr>
        <w:tab/>
      </w:r>
      <w:r w:rsidRPr="00226A3F">
        <w:rPr>
          <w:i/>
          <w:kern w:val="22"/>
          <w:lang w:val="de-DE"/>
        </w:rPr>
        <w:t>FATXML-Format Version V1.</w:t>
      </w:r>
      <w:r w:rsidR="00120600">
        <w:rPr>
          <w:i/>
          <w:kern w:val="22"/>
          <w:lang w:val="de-DE"/>
        </w:rPr>
        <w:t>2</w:t>
      </w:r>
      <w:r w:rsidR="007628FB">
        <w:rPr>
          <w:i/>
          <w:kern w:val="22"/>
          <w:lang w:val="de-DE"/>
        </w:rPr>
        <w:t xml:space="preserve"> R2</w:t>
      </w:r>
    </w:p>
    <w:p w14:paraId="2B13A12B" w14:textId="77777777" w:rsidR="00C107D0" w:rsidRDefault="00C107D0" w:rsidP="00C107D0">
      <w:pPr>
        <w:pStyle w:val="Literaturverzeichnis"/>
        <w:rPr>
          <w:b/>
          <w:kern w:val="22"/>
          <w:lang w:val="de-DE"/>
        </w:rPr>
      </w:pPr>
      <w:r w:rsidRPr="00226A3F">
        <w:rPr>
          <w:kern w:val="22"/>
          <w:lang w:val="de-DE"/>
        </w:rPr>
        <w:tab/>
        <w:t>Schulte-Frankenfeld, VDA FAT</w:t>
      </w:r>
      <w:r w:rsidR="00011C24">
        <w:rPr>
          <w:kern w:val="22"/>
          <w:lang w:val="de-DE"/>
        </w:rPr>
        <w:t>-</w:t>
      </w:r>
      <w:r w:rsidRPr="00226A3F">
        <w:rPr>
          <w:kern w:val="22"/>
          <w:lang w:val="de-DE"/>
        </w:rPr>
        <w:t xml:space="preserve">AK27, </w:t>
      </w:r>
      <w:r w:rsidR="007628FB">
        <w:rPr>
          <w:kern w:val="22"/>
          <w:lang w:val="de-DE"/>
        </w:rPr>
        <w:t xml:space="preserve">May </w:t>
      </w:r>
      <w:r w:rsidR="007628FB" w:rsidRPr="00226A3F">
        <w:rPr>
          <w:b/>
          <w:kern w:val="22"/>
          <w:lang w:val="de-DE"/>
        </w:rPr>
        <w:t>201</w:t>
      </w:r>
      <w:r w:rsidR="007628FB">
        <w:rPr>
          <w:b/>
          <w:kern w:val="22"/>
          <w:lang w:val="de-DE"/>
        </w:rPr>
        <w:t>7</w:t>
      </w:r>
    </w:p>
    <w:p w14:paraId="2B1AB67B" w14:textId="77777777" w:rsidR="003F6C95" w:rsidRPr="003F6C95" w:rsidRDefault="003F6C95" w:rsidP="00120600">
      <w:pPr>
        <w:pStyle w:val="Literaturverzeichnis"/>
        <w:rPr>
          <w:kern w:val="22"/>
          <w:lang w:val="de-DE"/>
        </w:rPr>
      </w:pPr>
      <w:r w:rsidRPr="009F62A6">
        <w:rPr>
          <w:rFonts w:asciiTheme="minorHAnsi" w:hAnsiTheme="minorHAnsi"/>
          <w:b/>
          <w:kern w:val="22"/>
          <w:szCs w:val="22"/>
          <w:lang w:val="de-DE"/>
        </w:rPr>
        <w:tab/>
      </w:r>
      <w:hyperlink r:id="rId203" w:history="1">
        <w:r w:rsidR="00120600" w:rsidRPr="009F62A6">
          <w:rPr>
            <w:rStyle w:val="Hyperlink"/>
            <w:rFonts w:asciiTheme="minorHAnsi" w:hAnsiTheme="minorHAnsi" w:cs="Arial"/>
            <w:szCs w:val="22"/>
            <w:lang w:val="de-DE"/>
          </w:rPr>
          <w:t>http://www.vda.de/de/publikationen/publikationen_downloads/index.html</w:t>
        </w:r>
      </w:hyperlink>
      <w:r w:rsidR="009F62A6" w:rsidRPr="009F62A6">
        <w:rPr>
          <w:rStyle w:val="Hyperlink"/>
          <w:rFonts w:asciiTheme="minorHAnsi" w:hAnsiTheme="minorHAnsi" w:cs="Arial"/>
          <w:szCs w:val="22"/>
          <w:lang w:val="de-DE"/>
        </w:rPr>
        <w:t xml:space="preserve">, </w:t>
      </w:r>
      <w:r w:rsidR="009F62A6" w:rsidRPr="009F62A6">
        <w:rPr>
          <w:rStyle w:val="Hyperlink"/>
          <w:rFonts w:asciiTheme="minorHAnsi" w:hAnsiTheme="minorHAnsi" w:cs="Arial"/>
          <w:szCs w:val="22"/>
          <w:lang w:val="de-DE"/>
        </w:rPr>
        <w:br/>
      </w:r>
      <w:hyperlink r:id="rId204" w:history="1">
        <w:r w:rsidR="009F62A6" w:rsidRPr="001C50DB">
          <w:rPr>
            <w:rStyle w:val="Hyperlink"/>
            <w:kern w:val="22"/>
            <w:lang w:val="de-DE"/>
          </w:rPr>
          <w:t>https://www.vda.de/de/services/Publikationen/fatxml-format-version-v1.2.html</w:t>
        </w:r>
      </w:hyperlink>
      <w:r w:rsidR="009F62A6">
        <w:rPr>
          <w:kern w:val="22"/>
          <w:lang w:val="de-DE"/>
        </w:rPr>
        <w:t xml:space="preserve"> </w:t>
      </w:r>
    </w:p>
    <w:p w14:paraId="3AD74794" w14:textId="77777777" w:rsidR="001F4F5F" w:rsidRPr="00011C24" w:rsidRDefault="00C107D0" w:rsidP="00120600">
      <w:pPr>
        <w:pStyle w:val="Literaturverzeichnis"/>
        <w:spacing w:before="120"/>
      </w:pPr>
      <w:r w:rsidRPr="00B17E85">
        <w:rPr>
          <w:kern w:val="22"/>
        </w:rPr>
        <w:t>[8]</w:t>
      </w:r>
      <w:r w:rsidRPr="00B17E85">
        <w:rPr>
          <w:kern w:val="22"/>
        </w:rPr>
        <w:tab/>
      </w:r>
      <w:r w:rsidRPr="00226A3F">
        <w:rPr>
          <w:noProof/>
          <w:kern w:val="22"/>
        </w:rPr>
        <w:t xml:space="preserve">FAT-AK25 Fügetechnik, </w:t>
      </w:r>
      <w:r w:rsidR="00194316">
        <w:rPr>
          <w:noProof/>
          <w:kern w:val="22"/>
        </w:rPr>
        <w:t>"</w:t>
      </w:r>
      <w:r w:rsidRPr="00226A3F">
        <w:rPr>
          <w:noProof/>
          <w:kern w:val="22"/>
        </w:rPr>
        <w:t>χMCF Extended Master Connection File: A Standard for Describing Connections and Joints in the Automotive Industry, Version 2.0</w:t>
      </w:r>
      <w:r w:rsidR="00194316">
        <w:rPr>
          <w:noProof/>
          <w:kern w:val="22"/>
        </w:rPr>
        <w:t>"</w:t>
      </w:r>
      <w:r w:rsidRPr="00226A3F">
        <w:rPr>
          <w:noProof/>
          <w:kern w:val="22"/>
        </w:rPr>
        <w:t xml:space="preserve">, Berlin, September </w:t>
      </w:r>
      <w:r w:rsidRPr="00F72843">
        <w:rPr>
          <w:b/>
          <w:noProof/>
          <w:kern w:val="22"/>
        </w:rPr>
        <w:t>2014</w:t>
      </w:r>
      <w:r w:rsidRPr="00226A3F">
        <w:rPr>
          <w:noProof/>
          <w:kern w:val="22"/>
        </w:rPr>
        <w:t>.</w:t>
      </w:r>
      <w:r w:rsidRPr="00226A3F">
        <w:rPr>
          <w:noProof/>
          <w:kern w:val="22"/>
        </w:rPr>
        <w:br/>
      </w:r>
      <w:hyperlink r:id="rId205" w:history="1">
        <w:r w:rsidRPr="00226A3F">
          <w:rPr>
            <w:rStyle w:val="Hyperlink"/>
            <w:kern w:val="22"/>
          </w:rPr>
          <w:t>http://www.vda.de/de/publikationen/publikationen_downloads/index.html</w:t>
        </w:r>
      </w:hyperlink>
      <w:r w:rsidR="0076014C">
        <w:rPr>
          <w:rStyle w:val="Hyperlink"/>
          <w:kern w:val="22"/>
        </w:rPr>
        <w:t xml:space="preserve">, </w:t>
      </w:r>
      <w:r w:rsidR="0076014C">
        <w:rPr>
          <w:rStyle w:val="Hyperlink"/>
          <w:kern w:val="22"/>
        </w:rPr>
        <w:br/>
      </w:r>
      <w:hyperlink r:id="rId206" w:history="1">
        <w:r w:rsidR="0076014C" w:rsidRPr="001C50DB">
          <w:rPr>
            <w:rStyle w:val="Hyperlink"/>
          </w:rPr>
          <w:t>https://www.vda.de/de/services/Publikationen/fat-schriftenreihe-286.html</w:t>
        </w:r>
      </w:hyperlink>
      <w:r w:rsidR="0076014C">
        <w:t xml:space="preserve"> </w:t>
      </w:r>
    </w:p>
    <w:sectPr w:rsidR="001F4F5F" w:rsidRPr="00011C24" w:rsidSect="00E42BAD">
      <w:headerReference w:type="default" r:id="rId207"/>
      <w:footerReference w:type="default" r:id="rId208"/>
      <w:pgSz w:w="11906" w:h="16838" w:code="9"/>
      <w:pgMar w:top="1276" w:right="1418" w:bottom="993" w:left="1418" w:header="567" w:footer="355"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68" w:author="Dr. Carsten Franke" w:date="2020-03-09T15:57:00Z" w:initials="CF">
    <w:p w14:paraId="72DE983A" w14:textId="726A93DD" w:rsidR="001464F9" w:rsidRDefault="001464F9">
      <w:pPr>
        <w:pStyle w:val="Kommentartext"/>
      </w:pPr>
      <w:r>
        <w:rPr>
          <w:rStyle w:val="Kommentarzeichen"/>
        </w:rPr>
        <w:annotationRef/>
      </w:r>
      <w:r>
        <w:t xml:space="preserve">We need to have a unit for rotation speed (e.g. rad/s), e. g. for ROTAVs! </w:t>
      </w:r>
    </w:p>
  </w:comment>
  <w:comment w:id="199" w:author="nick" w:date="2019-10-29T19:20:00Z" w:initials="n">
    <w:p w14:paraId="26673967" w14:textId="77777777" w:rsidR="00B169DB" w:rsidRDefault="00B169DB">
      <w:pPr>
        <w:pStyle w:val="Kommentartext"/>
      </w:pPr>
      <w:r>
        <w:rPr>
          <w:rStyle w:val="Kommentarzeichen"/>
        </w:rPr>
        <w:annotationRef/>
      </w:r>
      <w:r>
        <w:t xml:space="preserve">Changed the XML specification of </w:t>
      </w:r>
      <w:proofErr w:type="spellStart"/>
      <w:r>
        <w:t>femdata</w:t>
      </w:r>
      <w:proofErr w:type="spellEnd"/>
      <w:r>
        <w:t>, to match the proposed changes of FATXML.</w:t>
      </w:r>
    </w:p>
    <w:p w14:paraId="6111EB00" w14:textId="77777777" w:rsidR="00B169DB" w:rsidRDefault="00B169DB">
      <w:pPr>
        <w:pStyle w:val="Kommentartext"/>
      </w:pPr>
      <w:r>
        <w:t>In Darmstadt May 2019, the AK group was demonstrated with an example that does not include CAE_DATA, VERSION, REPRESENTATION, COMMENT, nor CAE_MEMBER.</w:t>
      </w:r>
    </w:p>
    <w:p w14:paraId="07713CE4" w14:textId="77777777" w:rsidR="00B169DB" w:rsidRDefault="00B169DB">
      <w:pPr>
        <w:pStyle w:val="Kommentartext"/>
      </w:pPr>
      <w:r>
        <w:t>Only &lt;entity&gt; was necessary to describe the FE entities of the connection’s representation.</w:t>
      </w:r>
    </w:p>
  </w:comment>
  <w:comment w:id="222" w:author="nick" w:date="2019-12-19T22:13:00Z" w:initials="n">
    <w:p w14:paraId="1E399ACC" w14:textId="77777777" w:rsidR="00B169DB" w:rsidRDefault="00B169DB">
      <w:pPr>
        <w:pStyle w:val="Kommentartext"/>
      </w:pPr>
      <w:r>
        <w:rPr>
          <w:rStyle w:val="Kommentarzeichen"/>
        </w:rPr>
        <w:annotationRef/>
      </w:r>
      <w:r>
        <w:t xml:space="preserve">empty &lt;connected_to&gt; may not be complete, but it IS allowed. </w:t>
      </w:r>
    </w:p>
  </w:comment>
  <w:comment w:id="282" w:author="nick" w:date="2019-12-19T20:35:00Z" w:initials="n">
    <w:p w14:paraId="22F43EC8" w14:textId="77777777" w:rsidR="00B169DB" w:rsidRDefault="00B169DB">
      <w:pPr>
        <w:pStyle w:val="Kommentartext"/>
      </w:pPr>
      <w:r>
        <w:rPr>
          <w:rStyle w:val="Kommentarzeichen"/>
        </w:rPr>
        <w:annotationRef/>
      </w:r>
      <w:r>
        <w:t>This implies that a contact may not be defined for a self-connecting joint. I think this constraint should be lifted.</w:t>
      </w:r>
    </w:p>
  </w:comment>
  <w:comment w:id="745" w:author="m.kalaitzaki" w:date="2019-10-29T19:20:00Z" w:initials="m">
    <w:p w14:paraId="0F193AC1" w14:textId="77777777" w:rsidR="00B169DB" w:rsidRPr="00B14B2C" w:rsidRDefault="00B169DB">
      <w:pPr>
        <w:pStyle w:val="Kommentartext"/>
      </w:pPr>
      <w:r>
        <w:rPr>
          <w:rStyle w:val="Kommentarzeichen"/>
        </w:rPr>
        <w:annotationRef/>
      </w:r>
      <w:r>
        <w:t xml:space="preserve">Perhaps a check </w:t>
      </w:r>
      <w:proofErr w:type="spellStart"/>
      <w:r>
        <w:t>sh</w:t>
      </w:r>
      <w:r w:rsidRPr="0033379A">
        <w:t>ο</w:t>
      </w:r>
      <w:r>
        <w:t>uld</w:t>
      </w:r>
      <w:proofErr w:type="spellEnd"/>
      <w:r>
        <w:t xml:space="preserve"> be added to assert that </w:t>
      </w:r>
      <w:proofErr w:type="spellStart"/>
      <w:r>
        <w:t>max_grip</w:t>
      </w:r>
      <w:proofErr w:type="spellEnd"/>
      <w:r>
        <w:t xml:space="preserve"> &gt; </w:t>
      </w:r>
      <w:proofErr w:type="spellStart"/>
      <w:r>
        <w:t>min_grip</w:t>
      </w:r>
      <w:proofErr w:type="spellEnd"/>
    </w:p>
  </w:comment>
  <w:comment w:id="744" w:author="Dr. Carsten Franke" w:date="2019-11-24T12:20:00Z" w:initials="CF">
    <w:p w14:paraId="55EFA526" w14:textId="77777777" w:rsidR="00B169DB" w:rsidRDefault="00B169DB">
      <w:pPr>
        <w:pStyle w:val="Kommentartext"/>
      </w:pPr>
      <w:r>
        <w:rPr>
          <w:rStyle w:val="Kommentarzeichen"/>
        </w:rPr>
        <w:annotationRef/>
      </w:r>
      <w:r>
        <w:t xml:space="preserve">You mean </w:t>
      </w:r>
      <w:proofErr w:type="gramStart"/>
      <w:r>
        <w:t>≥ ?</w:t>
      </w:r>
      <w:proofErr w:type="gramEnd"/>
      <w:r>
        <w:t xml:space="preserve"> (greater </w:t>
      </w:r>
      <w:r w:rsidRPr="00F1371D">
        <w:rPr>
          <w:i/>
        </w:rPr>
        <w:t xml:space="preserve">or </w:t>
      </w:r>
      <w:proofErr w:type="gramStart"/>
      <w:r w:rsidRPr="00F1371D">
        <w:rPr>
          <w:i/>
        </w:rPr>
        <w:t>equal</w:t>
      </w:r>
      <w:r>
        <w:t>)  ;-)</w:t>
      </w:r>
      <w:proofErr w:type="gramEnd"/>
      <w:r>
        <w:t xml:space="preserve"> </w:t>
      </w:r>
    </w:p>
    <w:p w14:paraId="659F94FE" w14:textId="77777777" w:rsidR="00B169DB" w:rsidRDefault="00B169DB">
      <w:pPr>
        <w:pStyle w:val="Kommentartext"/>
      </w:pPr>
      <w:proofErr w:type="gramStart"/>
      <w:r>
        <w:t>Actually, we</w:t>
      </w:r>
      <w:proofErr w:type="gramEnd"/>
      <w:r>
        <w:t xml:space="preserve"> have even some more geometric constraints with rivets, cf. </w:t>
      </w:r>
      <w:r>
        <w:fldChar w:fldCharType="begin"/>
      </w:r>
      <w:r>
        <w:instrText xml:space="preserve"> REF _Ref3565285 \h </w:instrText>
      </w:r>
      <w:r>
        <w:fldChar w:fldCharType="separate"/>
      </w:r>
      <w:r>
        <w:t xml:space="preserve">Figure </w:t>
      </w:r>
      <w:r>
        <w:rPr>
          <w:noProof/>
        </w:rPr>
        <w:t>14</w:t>
      </w:r>
      <w:r>
        <w:fldChar w:fldCharType="end"/>
      </w:r>
      <w:r>
        <w:t xml:space="preserve">. Similar constraints appear on other types, too. </w:t>
      </w:r>
    </w:p>
    <w:p w14:paraId="3623CD95" w14:textId="77777777" w:rsidR="00B169DB" w:rsidRDefault="00B169DB" w:rsidP="00E901B5">
      <w:pPr>
        <w:pStyle w:val="Kommentartext"/>
        <w:numPr>
          <w:ilvl w:val="0"/>
          <w:numId w:val="57"/>
        </w:numPr>
      </w:pPr>
      <w:r>
        <w:t xml:space="preserve">I suggest to have them "all or none" – and to discuss this with the AK, on next occasion! </w:t>
      </w:r>
    </w:p>
  </w:comment>
  <w:comment w:id="775" w:author="Dr. Carsten Franke" w:date="2020-03-09T14:37:00Z" w:initials="CF">
    <w:p w14:paraId="29B71F8C" w14:textId="28A3AFD0" w:rsidR="00004854" w:rsidRDefault="00004854">
      <w:pPr>
        <w:pStyle w:val="Kommentartext"/>
      </w:pPr>
      <w:r>
        <w:rPr>
          <w:rStyle w:val="Kommentarzeichen"/>
        </w:rPr>
        <w:annotationRef/>
      </w:r>
      <w:r w:rsidR="005A0650">
        <w:rPr>
          <w:noProof/>
        </w:rPr>
        <w:t xml:space="preserve">Simplified </w:t>
      </w:r>
      <w:r>
        <w:rPr>
          <w:noProof/>
        </w:rPr>
        <w:t>l</w:t>
      </w:r>
      <w:r w:rsidR="005A0650">
        <w:rPr>
          <w:noProof/>
        </w:rPr>
        <w:t>a</w:t>
      </w:r>
      <w:r>
        <w:rPr>
          <w:noProof/>
        </w:rPr>
        <w:t>n</w:t>
      </w:r>
      <w:r w:rsidR="005A0650">
        <w:rPr>
          <w:noProof/>
        </w:rPr>
        <w:t>guag</w:t>
      </w:r>
      <w:r>
        <w:rPr>
          <w:noProof/>
        </w:rPr>
        <w:t>e</w:t>
      </w:r>
      <w:r w:rsidR="005A0650">
        <w:rPr>
          <w:noProof/>
        </w:rPr>
        <w:t xml:space="preserve"> by s</w:t>
      </w:r>
      <w:r>
        <w:rPr>
          <w:noProof/>
        </w:rPr>
        <w:t>h</w:t>
      </w:r>
      <w:r w:rsidR="005A0650">
        <w:rPr>
          <w:noProof/>
        </w:rPr>
        <w:t>orte</w:t>
      </w:r>
      <w:r>
        <w:rPr>
          <w:noProof/>
        </w:rPr>
        <w:t>ned sentences.</w:t>
      </w:r>
      <w:r w:rsidR="005A0650">
        <w:rPr>
          <w:noProof/>
        </w:rPr>
        <w:t xml:space="preserve"> </w:t>
      </w:r>
    </w:p>
  </w:comment>
  <w:comment w:id="860" w:author="Dr. Carsten Franke" w:date="2020-03-09T14:53:00Z" w:initials="CF">
    <w:p w14:paraId="4026ED36" w14:textId="307A30BD" w:rsidR="006E6FBC" w:rsidRDefault="006E6FBC">
      <w:pPr>
        <w:pStyle w:val="Kommentartext"/>
      </w:pPr>
      <w:r>
        <w:rPr>
          <w:rStyle w:val="Kommentarzeichen"/>
        </w:rPr>
        <w:annotationRef/>
      </w:r>
      <w:r>
        <w:t>Due to its shape, I assume CNBs are fastened to the base sheet the same way as self</w:t>
      </w:r>
      <w:r w:rsidR="00733DF1">
        <w:t>-</w:t>
      </w:r>
      <w:r>
        <w:t xml:space="preserve">piercing rivets. Since hardness is important for those, I guess it is important for CNBs, too. </w:t>
      </w:r>
      <w:r w:rsidR="0086044B">
        <w:br/>
        <w:t xml:space="preserve">Additionally, I assume the die to be important, see sec. 7.4.2. </w:t>
      </w:r>
      <w:r w:rsidR="0086044B">
        <w:br/>
        <w:t xml:space="preserve">Shall we copy such attributes from there, or shall we have </w:t>
      </w:r>
      <w:r w:rsidR="0086044B" w:rsidRPr="0034718C">
        <w:rPr>
          <w:rStyle w:val="elementdeftypeChar"/>
        </w:rPr>
        <w:t>&lt;</w:t>
      </w:r>
      <w:proofErr w:type="spellStart"/>
      <w:r w:rsidR="0086044B">
        <w:rPr>
          <w:rStyle w:val="elementdeftypeChar"/>
        </w:rPr>
        <w:t>clinch_rivet_stud</w:t>
      </w:r>
      <w:proofErr w:type="spellEnd"/>
      <w:r w:rsidR="0086044B">
        <w:rPr>
          <w:rStyle w:val="elementdeftypeChar"/>
        </w:rPr>
        <w:t>/</w:t>
      </w:r>
      <w:r w:rsidR="0086044B" w:rsidRPr="0034718C">
        <w:rPr>
          <w:rStyle w:val="elementdeftypeChar"/>
        </w:rPr>
        <w:t>&gt;</w:t>
      </w:r>
      <w:r w:rsidR="0086044B">
        <w:t xml:space="preserve"> as a child of </w:t>
      </w:r>
      <w:r w:rsidR="0086044B" w:rsidRPr="00514F9C">
        <w:rPr>
          <w:rFonts w:ascii="Courier New" w:hAnsi="Courier New" w:cs="Courier New"/>
          <w:i/>
          <w:sz w:val="18"/>
          <w:szCs w:val="18"/>
        </w:rPr>
        <w:t>&lt;</w:t>
      </w:r>
      <w:proofErr w:type="spellStart"/>
      <w:r w:rsidR="0086044B" w:rsidRPr="00514F9C">
        <w:rPr>
          <w:rFonts w:ascii="Courier New" w:hAnsi="Courier New" w:cs="Courier New"/>
          <w:i/>
          <w:sz w:val="18"/>
          <w:szCs w:val="18"/>
        </w:rPr>
        <w:t>self_piercing</w:t>
      </w:r>
      <w:proofErr w:type="spellEnd"/>
      <w:r w:rsidR="0086044B">
        <w:rPr>
          <w:rFonts w:ascii="Courier New" w:hAnsi="Courier New" w:cs="Courier New"/>
          <w:i/>
          <w:sz w:val="18"/>
          <w:szCs w:val="18"/>
        </w:rPr>
        <w:t>/</w:t>
      </w:r>
      <w:r w:rsidR="0086044B" w:rsidRPr="00514F9C">
        <w:rPr>
          <w:rFonts w:ascii="Courier New" w:hAnsi="Courier New" w:cs="Courier New"/>
          <w:i/>
          <w:sz w:val="18"/>
          <w:szCs w:val="18"/>
        </w:rPr>
        <w:t>&gt;</w:t>
      </w:r>
      <w:r w:rsidR="0086044B">
        <w:t xml:space="preserve">? </w:t>
      </w:r>
    </w:p>
  </w:comment>
  <w:comment w:id="1023" w:author="nick" w:date="2019-12-19T21:31:00Z" w:initials="n">
    <w:p w14:paraId="138C64BA" w14:textId="77777777" w:rsidR="00B169DB" w:rsidRDefault="00B169DB" w:rsidP="0097759B">
      <w:pPr>
        <w:pStyle w:val="Kommentartext"/>
      </w:pPr>
      <w:r>
        <w:rPr>
          <w:rStyle w:val="Kommentarzeichen"/>
        </w:rPr>
        <w:annotationRef/>
      </w:r>
      <w:r>
        <w:rPr>
          <w:rStyle w:val="Kommentarzeichen"/>
        </w:rPr>
        <w:annotationRef/>
      </w:r>
      <w:r>
        <w:t>makes clear that these friction coefficients are not described here</w:t>
      </w:r>
    </w:p>
    <w:p w14:paraId="0C00DF55" w14:textId="77777777" w:rsidR="00B169DB" w:rsidRDefault="00B169DB">
      <w:pPr>
        <w:pStyle w:val="Kommentartext"/>
      </w:pPr>
    </w:p>
  </w:comment>
  <w:comment w:id="1114" w:author="nick" w:date="2019-12-19T21:35:00Z" w:initials="n">
    <w:p w14:paraId="1884765B" w14:textId="77777777" w:rsidR="00B169DB" w:rsidRDefault="00B169DB">
      <w:pPr>
        <w:pStyle w:val="Kommentartext"/>
      </w:pPr>
      <w:r>
        <w:rPr>
          <w:rStyle w:val="Kommentarzeichen"/>
        </w:rPr>
        <w:annotationRef/>
      </w:r>
      <w:r>
        <w:t>removed &lt;</w:t>
      </w:r>
      <w:proofErr w:type="spellStart"/>
      <w:r>
        <w:t>threaded_connection</w:t>
      </w:r>
      <w:proofErr w:type="spellEnd"/>
      <w:r>
        <w:t>/</w:t>
      </w:r>
      <w:proofErr w:type="spellStart"/>
      <w:r>
        <w:t>contact_list</w:t>
      </w:r>
      <w:proofErr w:type="spellEnd"/>
      <w:r>
        <w:t xml:space="preserve">&gt; altogether. </w:t>
      </w:r>
    </w:p>
    <w:p w14:paraId="2CBD368F" w14:textId="77777777" w:rsidR="00B169DB" w:rsidRDefault="00B169DB">
      <w:pPr>
        <w:pStyle w:val="Kommentartext"/>
      </w:pPr>
      <w:r>
        <w:t>Friction of thread is now defined as an attribute of &lt;</w:t>
      </w:r>
      <w:proofErr w:type="spellStart"/>
      <w:r>
        <w:t>threaded_connection</w:t>
      </w:r>
      <w:proofErr w:type="spellEnd"/>
      <w:r>
        <w:t>&gt;</w:t>
      </w:r>
    </w:p>
  </w:comment>
  <w:comment w:id="1126" w:author="nick" w:date="2019-10-29T19:20:00Z" w:initials="n">
    <w:p w14:paraId="71E2D9F2" w14:textId="77777777" w:rsidR="00B169DB" w:rsidRDefault="00B169DB">
      <w:pPr>
        <w:pStyle w:val="Kommentartext"/>
      </w:pPr>
      <w:r>
        <w:rPr>
          <w:rStyle w:val="Kommentarzeichen"/>
        </w:rPr>
        <w:annotationRef/>
      </w:r>
      <w:r>
        <w:t>Exhibits all possible usages of contacts</w:t>
      </w:r>
    </w:p>
  </w:comment>
  <w:comment w:id="1628" w:author="nick" w:date="2019-10-29T19:20:00Z" w:initials="n">
    <w:p w14:paraId="26D01C7D" w14:textId="77777777" w:rsidR="00B169DB" w:rsidRDefault="00B169DB" w:rsidP="007E22E1">
      <w:pPr>
        <w:pStyle w:val="Kommentartext"/>
      </w:pPr>
      <w:r>
        <w:rPr>
          <w:rStyle w:val="Kommentarzeichen"/>
        </w:rPr>
        <w:annotationRef/>
      </w:r>
      <w:r>
        <w:t>Example exhibits usage of 5.3.2 to define local contacts</w:t>
      </w:r>
    </w:p>
  </w:comment>
  <w:comment w:id="1730" w:author="Festner Andreas, TP-212" w:date="2020-01-29T10:06:00Z" w:initials="FAT">
    <w:p w14:paraId="18E1BFC1" w14:textId="77777777" w:rsidR="00B169DB" w:rsidRDefault="00B169DB">
      <w:pPr>
        <w:pStyle w:val="Kommentartext"/>
      </w:pPr>
      <w:r>
        <w:rPr>
          <w:rStyle w:val="Kommentarzeichen"/>
        </w:rPr>
        <w:annotationRef/>
      </w:r>
      <w:r>
        <w:t xml:space="preserve">ROTAV </w:t>
      </w:r>
      <w:proofErr w:type="spellStart"/>
      <w:r>
        <w:t>Rotationsverbinden</w:t>
      </w:r>
      <w:proofErr w:type="spellEnd"/>
      <w:r>
        <w:t xml:space="preserve"> </w:t>
      </w:r>
    </w:p>
    <w:p w14:paraId="27860883" w14:textId="77777777" w:rsidR="00B169DB" w:rsidRPr="00D15F1A" w:rsidRDefault="00B169DB">
      <w:pPr>
        <w:pStyle w:val="Kommentartext"/>
        <w:rPr>
          <w:lang w:val="de-DE"/>
        </w:rPr>
      </w:pPr>
      <w:r w:rsidRPr="00D15F1A">
        <w:rPr>
          <w:lang w:val="de-DE"/>
        </w:rPr>
        <w:t xml:space="preserve">Engl. Rotation </w:t>
      </w:r>
      <w:proofErr w:type="spellStart"/>
      <w:r w:rsidRPr="00D15F1A">
        <w:rPr>
          <w:lang w:val="de-DE"/>
        </w:rPr>
        <w:t>joining</w:t>
      </w:r>
      <w:proofErr w:type="spellEnd"/>
    </w:p>
  </w:comment>
  <w:comment w:id="1732" w:author="Festner Andreas, TP-212" w:date="2020-01-29T10:10:00Z" w:initials="FAT">
    <w:p w14:paraId="5C01424F" w14:textId="77777777" w:rsidR="00B169DB" w:rsidRPr="00D15F1A" w:rsidRDefault="00B169DB">
      <w:pPr>
        <w:pStyle w:val="Kommentartext"/>
        <w:rPr>
          <w:lang w:val="de-DE"/>
        </w:rPr>
      </w:pPr>
      <w:r>
        <w:rPr>
          <w:rStyle w:val="Kommentarzeichen"/>
        </w:rPr>
        <w:annotationRef/>
      </w:r>
      <w:r w:rsidRPr="00D15F1A">
        <w:rPr>
          <w:lang w:val="de-DE"/>
        </w:rPr>
        <w:t>Link entfernen -&gt; Falsche Zuweisung</w:t>
      </w:r>
    </w:p>
    <w:p w14:paraId="3759BDCC" w14:textId="77777777" w:rsidR="00B169DB" w:rsidRPr="00D15F1A" w:rsidRDefault="00B169DB">
      <w:pPr>
        <w:pStyle w:val="Kommentartext"/>
        <w:rPr>
          <w:lang w:val="de-DE"/>
        </w:rPr>
      </w:pPr>
    </w:p>
  </w:comment>
  <w:comment w:id="1733" w:author="Festner Andreas, TP-212" w:date="2020-01-29T10:11:00Z" w:initials="FAT">
    <w:p w14:paraId="08D30092" w14:textId="77777777" w:rsidR="00B169DB" w:rsidRPr="00D15F1A" w:rsidRDefault="00B169DB">
      <w:pPr>
        <w:pStyle w:val="Kommentartext"/>
        <w:rPr>
          <w:lang w:val="de-DE"/>
        </w:rPr>
      </w:pPr>
      <w:r>
        <w:rPr>
          <w:rStyle w:val="Kommentarzeichen"/>
        </w:rPr>
        <w:annotationRef/>
      </w:r>
      <w:r w:rsidRPr="00D15F1A">
        <w:rPr>
          <w:lang w:val="de-DE"/>
        </w:rPr>
        <w:t>Zuordnung zu QV 41234 eintragen als verbindliches Dokument</w:t>
      </w:r>
    </w:p>
  </w:comment>
  <w:comment w:id="1734" w:author="Festner Andreas, TP-212" w:date="2020-01-29T10:33:00Z" w:initials="FAT">
    <w:p w14:paraId="21C9A321" w14:textId="77777777" w:rsidR="00B169DB" w:rsidRPr="001B7C96" w:rsidRDefault="00B169DB">
      <w:pPr>
        <w:pStyle w:val="Kommentartext"/>
        <w:rPr>
          <w:lang w:val="de-DE"/>
        </w:rPr>
      </w:pPr>
      <w:r>
        <w:rPr>
          <w:rStyle w:val="Kommentarzeichen"/>
        </w:rPr>
        <w:annotationRef/>
      </w:r>
      <w:r w:rsidRPr="001B7C96">
        <w:rPr>
          <w:lang w:val="de-DE"/>
        </w:rPr>
        <w:t>entfernen</w:t>
      </w:r>
    </w:p>
  </w:comment>
  <w:comment w:id="1735" w:author="Festner Andreas, TP-212" w:date="2020-01-29T10:34:00Z" w:initials="FAT">
    <w:p w14:paraId="4F83E468" w14:textId="77777777" w:rsidR="00B169DB" w:rsidRPr="001B7C96" w:rsidRDefault="00B169DB">
      <w:pPr>
        <w:pStyle w:val="Kommentartext"/>
        <w:rPr>
          <w:lang w:val="de-DE"/>
        </w:rPr>
      </w:pPr>
      <w:r>
        <w:rPr>
          <w:rStyle w:val="Kommentarzeichen"/>
        </w:rPr>
        <w:annotationRef/>
      </w:r>
      <w:r w:rsidRPr="001B7C96">
        <w:rPr>
          <w:lang w:val="de-DE"/>
        </w:rPr>
        <w:t>kein Einfluss auf Simulation</w:t>
      </w:r>
    </w:p>
    <w:p w14:paraId="11DE4532" w14:textId="77777777" w:rsidR="00B169DB" w:rsidRPr="001B7C96" w:rsidRDefault="00B169DB">
      <w:pPr>
        <w:pStyle w:val="Kommentartext"/>
        <w:rPr>
          <w:lang w:val="de-DE"/>
        </w:rPr>
      </w:pPr>
      <w:r w:rsidRPr="001B7C96">
        <w:rPr>
          <w:lang w:val="de-DE"/>
        </w:rPr>
        <w:t>Vorschlag entfernen</w:t>
      </w:r>
    </w:p>
  </w:comment>
  <w:comment w:id="1918" w:author="Dr. Carsten Franke" w:date="2020-03-09T15:36:00Z" w:initials="CF">
    <w:p w14:paraId="075D4D07" w14:textId="5B5357FF" w:rsidR="006067D1" w:rsidRDefault="006067D1">
      <w:pPr>
        <w:pStyle w:val="Kommentartext"/>
      </w:pPr>
      <w:r>
        <w:rPr>
          <w:rStyle w:val="Kommentarzeichen"/>
        </w:rPr>
        <w:annotationRef/>
      </w:r>
      <w:r>
        <w:t>No! According to sec. 5.1.3, it is just “N”!</w:t>
      </w:r>
    </w:p>
  </w:comment>
  <w:comment w:id="1924" w:author="Dr. Carsten Franke" w:date="2020-03-09T15:31:00Z" w:initials="CF">
    <w:p w14:paraId="6E414402" w14:textId="08AE4728" w:rsidR="001F1848" w:rsidRDefault="001F1848">
      <w:pPr>
        <w:pStyle w:val="Kommentartext"/>
      </w:pPr>
      <w:r>
        <w:rPr>
          <w:rStyle w:val="Kommentarzeichen"/>
        </w:rPr>
        <w:annotationRef/>
      </w:r>
      <w:r>
        <w:t xml:space="preserve">To be removed. </w:t>
      </w:r>
    </w:p>
  </w:comment>
  <w:comment w:id="2034" w:author="Dr. Carsten Franke" w:date="2020-03-09T16:02:00Z" w:initials="CF">
    <w:p w14:paraId="036A721E" w14:textId="0A285778" w:rsidR="00ED465C" w:rsidRDefault="00ED465C">
      <w:pPr>
        <w:pStyle w:val="Kommentartext"/>
      </w:pPr>
      <w:r>
        <w:rPr>
          <w:rStyle w:val="Kommentarzeichen"/>
        </w:rPr>
        <w:annotationRef/>
      </w:r>
      <w:proofErr w:type="spellStart"/>
      <w:r>
        <w:t>Captiopn</w:t>
      </w:r>
      <w:proofErr w:type="spellEnd"/>
      <w:r>
        <w:t xml:space="preserve"> was missing. </w:t>
      </w:r>
    </w:p>
  </w:comment>
  <w:comment w:id="2042" w:author="Dr. Carsten Franke" w:date="2020-03-09T16:03:00Z" w:initials="CF">
    <w:p w14:paraId="10CE2122" w14:textId="3A4C88DB" w:rsidR="00ED465C" w:rsidRDefault="00ED465C">
      <w:pPr>
        <w:pStyle w:val="Kommentartext"/>
      </w:pPr>
      <w:r>
        <w:rPr>
          <w:rStyle w:val="Kommentarzeichen"/>
        </w:rPr>
        <w:annotationRef/>
      </w:r>
      <w:r>
        <w:t xml:space="preserve">I guess, </w:t>
      </w:r>
      <w:r w:rsidRPr="00ED465C">
        <w:rPr>
          <w:rStyle w:val="elementdeftypeChar"/>
          <w:rFonts w:eastAsia="Calibri"/>
          <w:bCs w:val="0"/>
        </w:rPr>
        <w:t>hardness</w:t>
      </w:r>
      <w:r>
        <w:t xml:space="preserve"> can be of importance, here. </w:t>
      </w:r>
    </w:p>
  </w:comment>
  <w:comment w:id="2082" w:author="Dr. Carsten Franke" w:date="2020-03-09T15:41:00Z" w:initials="CF">
    <w:p w14:paraId="1EBDDD26" w14:textId="50695094" w:rsidR="002E1A30" w:rsidRDefault="002E1A30">
      <w:pPr>
        <w:pStyle w:val="Kommentartext"/>
      </w:pPr>
      <w:r>
        <w:rPr>
          <w:rStyle w:val="Kommentarzeichen"/>
        </w:rPr>
        <w:annotationRef/>
      </w:r>
      <w:r>
        <w:t xml:space="preserve">This needs more explanation. </w:t>
      </w:r>
    </w:p>
  </w:comment>
  <w:comment w:id="2118" w:author="Dr. Carsten Franke" w:date="2020-03-09T15:43:00Z" w:initials="CF">
    <w:p w14:paraId="5F43922E" w14:textId="27B51E3E" w:rsidR="002101E4" w:rsidRDefault="002101E4">
      <w:pPr>
        <w:pStyle w:val="Kommentartext"/>
      </w:pPr>
      <w:r>
        <w:rPr>
          <w:rStyle w:val="Kommentarzeichen"/>
        </w:rPr>
        <w:annotationRef/>
      </w:r>
      <w:r>
        <w:t xml:space="preserve">XML element begin &amp; end do not match! </w:t>
      </w:r>
    </w:p>
  </w:comment>
  <w:comment w:id="2143" w:author="Dr. Carsten Franke" w:date="2020-03-09T15:44:00Z" w:initials="CF">
    <w:p w14:paraId="798E5F4E" w14:textId="1A25D2D5" w:rsidR="00360131" w:rsidRDefault="00360131">
      <w:pPr>
        <w:pStyle w:val="Kommentartext"/>
      </w:pPr>
      <w:r>
        <w:rPr>
          <w:rStyle w:val="Kommentarzeichen"/>
        </w:rPr>
        <w:annotationRef/>
      </w:r>
      <w:r w:rsidRPr="00360131">
        <w:t>Such assessments are not helpful in a standard.</w:t>
      </w:r>
      <w:r>
        <w:t xml:space="preserve"> </w:t>
      </w:r>
    </w:p>
  </w:comment>
  <w:comment w:id="2187" w:author="Dr. Carsten Franke" w:date="2020-03-09T15:47:00Z" w:initials="CF">
    <w:p w14:paraId="13A3056D" w14:textId="06A673F8" w:rsidR="00694299" w:rsidRDefault="00694299">
      <w:pPr>
        <w:pStyle w:val="Kommentartext"/>
      </w:pPr>
      <w:r>
        <w:rPr>
          <w:rStyle w:val="Kommentarzeichen"/>
        </w:rPr>
        <w:annotationRef/>
      </w:r>
      <w:r>
        <w:t xml:space="preserve">Source &amp; copy right needs to be clarified! </w:t>
      </w:r>
    </w:p>
  </w:comment>
  <w:comment w:id="2290" w:author="Dr. Carsten Franke" w:date="2020-03-09T15:53:00Z" w:initials="CF">
    <w:p w14:paraId="606E4B0C" w14:textId="732473E4" w:rsidR="001B5836" w:rsidRDefault="001B5836">
      <w:pPr>
        <w:pStyle w:val="Kommentartext"/>
      </w:pPr>
      <w:r>
        <w:rPr>
          <w:rStyle w:val="Kommentarzeichen"/>
        </w:rPr>
        <w:annotationRef/>
      </w:r>
      <w:r>
        <w:t xml:space="preserve">I </w:t>
      </w:r>
      <w:proofErr w:type="spellStart"/>
      <w:r>
        <w:t>expectedthis</w:t>
      </w:r>
      <w:proofErr w:type="spellEnd"/>
      <w:r w:rsidR="00DE216D">
        <w:t xml:space="preserve"> (loc … </w:t>
      </w:r>
      <w:proofErr w:type="spellStart"/>
      <w:r w:rsidR="00DE216D">
        <w:t>custom_attribute_list</w:t>
      </w:r>
      <w:proofErr w:type="spellEnd"/>
      <w:r w:rsidR="00DE216D">
        <w:t>)</w:t>
      </w:r>
      <w:r>
        <w:t xml:space="preserve"> to be inherited from </w:t>
      </w:r>
      <w:r w:rsidRPr="00226A3F">
        <w:rPr>
          <w:rFonts w:ascii="Courier New" w:hAnsi="Courier New" w:cs="Courier New"/>
          <w:b/>
          <w:i/>
          <w:sz w:val="18"/>
          <w:szCs w:val="18"/>
        </w:rPr>
        <w:t>&lt;</w:t>
      </w:r>
      <w:proofErr w:type="spellStart"/>
      <w:r w:rsidRPr="00226A3F">
        <w:rPr>
          <w:rFonts w:ascii="Courier New" w:hAnsi="Courier New" w:cs="Courier New"/>
          <w:b/>
          <w:i/>
          <w:sz w:val="18"/>
          <w:szCs w:val="18"/>
        </w:rPr>
        <w:t>r</w:t>
      </w:r>
      <w:r>
        <w:rPr>
          <w:rFonts w:ascii="Courier New" w:hAnsi="Courier New" w:cs="Courier New"/>
          <w:b/>
          <w:i/>
          <w:sz w:val="18"/>
          <w:szCs w:val="18"/>
        </w:rPr>
        <w:t>otation_joint</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element</w:t>
      </w:r>
      <w:r>
        <w:rPr>
          <w:rFonts w:cs="Courier New"/>
          <w:szCs w:val="22"/>
        </w:rPr>
        <w:t xml:space="preserve">!? </w:t>
      </w:r>
    </w:p>
  </w:comment>
  <w:comment w:id="2353" w:author="Dr. Carsten Franke" w:date="2020-03-09T15:59:00Z" w:initials="CF">
    <w:p w14:paraId="0D579C2A" w14:textId="6F7488C0" w:rsidR="00A87440" w:rsidRDefault="00A87440">
      <w:pPr>
        <w:pStyle w:val="Kommentartext"/>
      </w:pPr>
      <w:r>
        <w:rPr>
          <w:rStyle w:val="Kommentarzeichen"/>
        </w:rPr>
        <w:annotationRef/>
      </w:r>
      <w:r>
        <w:t xml:space="preserve">I suggest omitting such thing in a standard in order to </w:t>
      </w:r>
      <w:r w:rsidRPr="00A87440">
        <w:rPr>
          <w:b/>
          <w:i/>
        </w:rPr>
        <w:t>not</w:t>
      </w:r>
      <w:r>
        <w:t xml:space="preserve"> suggest default values! </w:t>
      </w:r>
    </w:p>
  </w:comment>
  <w:comment w:id="2351" w:author="Dr. Carsten Franke" w:date="2020-03-09T15:58:00Z" w:initials="CF">
    <w:p w14:paraId="252070D4" w14:textId="262F0BC1" w:rsidR="001464F9" w:rsidRDefault="001464F9">
      <w:pPr>
        <w:pStyle w:val="Kommentartext"/>
      </w:pPr>
      <w:r>
        <w:rPr>
          <w:rStyle w:val="Kommentarzeichen"/>
        </w:rPr>
        <w:annotationRef/>
      </w:r>
      <w:r>
        <w:t xml:space="preserve">We need to have a unit for rotation speed (e.g. rad/s) in sec. 5.1.3! </w:t>
      </w:r>
    </w:p>
  </w:comment>
  <w:comment w:id="2357" w:author="Dr. Carsten Franke" w:date="2020-03-09T15:59:00Z" w:initials="CF">
    <w:p w14:paraId="2664E030" w14:textId="78C247B3" w:rsidR="00A87440" w:rsidRDefault="00A87440">
      <w:pPr>
        <w:pStyle w:val="Kommentartext"/>
      </w:pPr>
      <w:r>
        <w:rPr>
          <w:rStyle w:val="Kommentarzeichen"/>
        </w:rPr>
        <w:annotationRef/>
      </w:r>
      <w:r>
        <w:t xml:space="preserve">I suggest omitting such thing in a standard in order to </w:t>
      </w:r>
      <w:r w:rsidRPr="00A87440">
        <w:rPr>
          <w:b/>
          <w:i/>
        </w:rPr>
        <w:t>not</w:t>
      </w:r>
      <w:r>
        <w:t xml:space="preserve"> suggest default values! </w:t>
      </w:r>
    </w:p>
  </w:comment>
  <w:comment w:id="2429" w:author="Festner Andreas, TP-212" w:date="2020-01-29T10:21:00Z" w:initials="FAT">
    <w:p w14:paraId="171159B8" w14:textId="77777777" w:rsidR="00B169DB" w:rsidRPr="001B7C96" w:rsidRDefault="00B169DB">
      <w:pPr>
        <w:pStyle w:val="Kommentartext"/>
        <w:rPr>
          <w:lang w:val="de-DE"/>
        </w:rPr>
      </w:pPr>
      <w:r>
        <w:rPr>
          <w:rStyle w:val="Kommentarzeichen"/>
        </w:rPr>
        <w:annotationRef/>
      </w:r>
      <w:r w:rsidRPr="001B7C96">
        <w:rPr>
          <w:lang w:val="de-DE"/>
        </w:rPr>
        <w:t xml:space="preserve">Benennung </w:t>
      </w:r>
      <w:proofErr w:type="spellStart"/>
      <w:r w:rsidRPr="001B7C96">
        <w:rPr>
          <w:lang w:val="de-DE"/>
        </w:rPr>
        <w:t>Clinchnietbolzen</w:t>
      </w:r>
      <w:proofErr w:type="spellEnd"/>
      <w:r w:rsidRPr="001B7C96">
        <w:rPr>
          <w:lang w:val="de-DE"/>
        </w:rPr>
        <w:t xml:space="preserve"> -&gt; CNB</w:t>
      </w:r>
    </w:p>
    <w:p w14:paraId="0FABB76C" w14:textId="77777777" w:rsidR="00B169DB" w:rsidRPr="001B7C96" w:rsidRDefault="00B169DB">
      <w:pPr>
        <w:pStyle w:val="Kommentartext"/>
        <w:rPr>
          <w:lang w:val="de-DE"/>
        </w:rPr>
      </w:pPr>
      <w:r w:rsidRPr="001B7C96">
        <w:rPr>
          <w:lang w:val="de-DE"/>
        </w:rPr>
        <w:t xml:space="preserve">Englisch Clinch </w:t>
      </w:r>
      <w:proofErr w:type="spellStart"/>
      <w:r w:rsidRPr="001B7C96">
        <w:rPr>
          <w:lang w:val="de-DE"/>
        </w:rPr>
        <w:t>rivet</w:t>
      </w:r>
      <w:proofErr w:type="spellEnd"/>
      <w:r w:rsidRPr="001B7C96">
        <w:rPr>
          <w:lang w:val="de-DE"/>
        </w:rPr>
        <w:t xml:space="preserve"> </w:t>
      </w:r>
      <w:proofErr w:type="spellStart"/>
      <w:r w:rsidRPr="001B7C96">
        <w:rPr>
          <w:lang w:val="de-DE"/>
        </w:rPr>
        <w:t>stud</w:t>
      </w:r>
      <w:proofErr w:type="spellEnd"/>
      <w:r w:rsidRPr="001B7C96">
        <w:rPr>
          <w:lang w:val="de-DE"/>
        </w:rPr>
        <w:t xml:space="preserve"> -&gt; CRS </w:t>
      </w:r>
    </w:p>
  </w:comment>
  <w:comment w:id="2431" w:author="Festner Andreas, TP-212" w:date="2020-01-29T10:36:00Z" w:initials="FAT">
    <w:p w14:paraId="49A859F7" w14:textId="77777777" w:rsidR="00B169DB" w:rsidRPr="001B7C96" w:rsidRDefault="00B169DB">
      <w:pPr>
        <w:pStyle w:val="Kommentartext"/>
        <w:rPr>
          <w:lang w:val="de-DE"/>
        </w:rPr>
      </w:pPr>
      <w:r>
        <w:rPr>
          <w:rStyle w:val="Kommentarzeichen"/>
        </w:rPr>
        <w:annotationRef/>
      </w:r>
      <w:r w:rsidRPr="001B7C96">
        <w:rPr>
          <w:lang w:val="de-DE"/>
        </w:rPr>
        <w:t>Attribute nicht notwendig -&gt; kein Einfluss auf Simulation</w:t>
      </w:r>
    </w:p>
  </w:comment>
  <w:comment w:id="2639" w:author="m.kalaitzaki" w:date="2019-11-24T12:20:00Z" w:initials="m">
    <w:p w14:paraId="5A902741" w14:textId="77777777" w:rsidR="00B169DB" w:rsidRPr="00D15F1A" w:rsidRDefault="00B169DB">
      <w:pPr>
        <w:pStyle w:val="Kommentartext"/>
        <w:rPr>
          <w:lang w:val="de-DE"/>
        </w:rPr>
      </w:pPr>
      <w:r>
        <w:rPr>
          <w:rStyle w:val="Kommentarzeichen"/>
        </w:rPr>
        <w:annotationRef/>
      </w:r>
    </w:p>
    <w:p w14:paraId="673ED03D" w14:textId="77777777" w:rsidR="00B169DB" w:rsidRDefault="00B169DB">
      <w:pPr>
        <w:pStyle w:val="Kommentartext"/>
      </w:pPr>
      <w:r>
        <w:t xml:space="preserve">"Laser" is not referred as a possible value for "section" attribute in </w:t>
      </w:r>
      <w:r w:rsidRPr="00A142EA">
        <w:rPr>
          <w:u w:val="single"/>
        </w:rPr>
        <w:t>any</w:t>
      </w:r>
      <w:r>
        <w:t xml:space="preserve"> of the </w:t>
      </w:r>
      <w:proofErr w:type="spellStart"/>
      <w:r>
        <w:t>seamweld</w:t>
      </w:r>
      <w:proofErr w:type="spellEnd"/>
      <w:r>
        <w:t xml:space="preserve"> subtypes.</w:t>
      </w:r>
    </w:p>
    <w:p w14:paraId="6FC79604" w14:textId="77777777" w:rsidR="00B169DB" w:rsidRDefault="00B169DB">
      <w:pPr>
        <w:pStyle w:val="Kommentartext"/>
      </w:pPr>
    </w:p>
    <w:p w14:paraId="56D2F9D5" w14:textId="77777777" w:rsidR="00B169DB" w:rsidRPr="00A142EA" w:rsidRDefault="00B169DB" w:rsidP="00A142EA">
      <w:pPr>
        <w:pStyle w:val="Kommentartext"/>
        <w:ind w:left="709" w:firstLine="709"/>
        <w:rPr>
          <w:b/>
        </w:rPr>
      </w:pPr>
      <w:r>
        <w:t xml:space="preserve">e.g. see </w:t>
      </w:r>
      <w:r>
        <w:rPr>
          <w:b/>
        </w:rPr>
        <w:t>attribute "section" of 8.2.7.4</w:t>
      </w:r>
    </w:p>
    <w:p w14:paraId="76C74D3F" w14:textId="77777777" w:rsidR="00B169DB" w:rsidRDefault="00B169DB">
      <w:pPr>
        <w:pStyle w:val="Kommentartext"/>
      </w:pPr>
    </w:p>
    <w:p w14:paraId="56EB672A" w14:textId="77777777" w:rsidR="00B169DB" w:rsidRDefault="00B169DB" w:rsidP="00A142EA">
      <w:pPr>
        <w:pStyle w:val="Kommentartext"/>
      </w:pPr>
      <w:r>
        <w:t>Note that I-welds do not have "section" attribute, at all.</w:t>
      </w:r>
    </w:p>
    <w:p w14:paraId="1FE1AB13" w14:textId="77777777" w:rsidR="00B169DB" w:rsidRDefault="00B169DB" w:rsidP="00A142EA">
      <w:pPr>
        <w:pStyle w:val="Kommentartext"/>
      </w:pPr>
    </w:p>
    <w:p w14:paraId="2F6CB233" w14:textId="77777777" w:rsidR="00B169DB" w:rsidRDefault="00B169DB" w:rsidP="00A142EA">
      <w:pPr>
        <w:pStyle w:val="Kommentartext"/>
      </w:pPr>
      <w:r>
        <w:t xml:space="preserve">Should we erase this </w:t>
      </w:r>
      <w:proofErr w:type="gramStart"/>
      <w:r>
        <w:t>altogether ?</w:t>
      </w:r>
      <w:proofErr w:type="gramEnd"/>
    </w:p>
  </w:comment>
  <w:comment w:id="2640" w:author="Dr. Carsten Franke" w:date="2019-10-29T19:20:00Z" w:initials="CF">
    <w:p w14:paraId="77FD0E23" w14:textId="77777777" w:rsidR="00B169DB" w:rsidRDefault="00B169DB">
      <w:pPr>
        <w:pStyle w:val="Kommentartext"/>
      </w:pPr>
      <w:r>
        <w:rPr>
          <w:rStyle w:val="Kommentarzeichen"/>
        </w:rPr>
        <w:annotationRef/>
      </w:r>
      <w:r>
        <w:t xml:space="preserve">I suggest discussing this with the AK members.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72DE983A" w15:done="0"/>
  <w15:commentEx w15:paraId="07713CE4" w15:done="0"/>
  <w15:commentEx w15:paraId="1E399ACC" w15:done="0"/>
  <w15:commentEx w15:paraId="22F43EC8" w15:done="0"/>
  <w15:commentEx w15:paraId="0F193AC1" w15:done="0"/>
  <w15:commentEx w15:paraId="3623CD95" w15:done="0"/>
  <w15:commentEx w15:paraId="29B71F8C" w15:done="0"/>
  <w15:commentEx w15:paraId="4026ED36" w15:done="0"/>
  <w15:commentEx w15:paraId="0C00DF55" w15:done="0"/>
  <w15:commentEx w15:paraId="2CBD368F" w15:done="0"/>
  <w15:commentEx w15:paraId="71E2D9F2" w15:done="0"/>
  <w15:commentEx w15:paraId="26D01C7D" w15:done="0"/>
  <w15:commentEx w15:paraId="27860883" w15:done="0"/>
  <w15:commentEx w15:paraId="3759BDCC" w15:done="0"/>
  <w15:commentEx w15:paraId="08D30092" w15:done="0"/>
  <w15:commentEx w15:paraId="21C9A321" w15:done="0"/>
  <w15:commentEx w15:paraId="11DE4532" w15:done="0"/>
  <w15:commentEx w15:paraId="075D4D07" w15:done="0"/>
  <w15:commentEx w15:paraId="6E414402" w15:done="0"/>
  <w15:commentEx w15:paraId="036A721E" w15:done="0"/>
  <w15:commentEx w15:paraId="10CE2122" w15:done="0"/>
  <w15:commentEx w15:paraId="1EBDDD26" w15:done="0"/>
  <w15:commentEx w15:paraId="5F43922E" w15:done="0"/>
  <w15:commentEx w15:paraId="798E5F4E" w15:done="0"/>
  <w15:commentEx w15:paraId="13A3056D" w15:done="0"/>
  <w15:commentEx w15:paraId="606E4B0C" w15:done="0"/>
  <w15:commentEx w15:paraId="0D579C2A" w15:done="0"/>
  <w15:commentEx w15:paraId="252070D4" w15:done="0"/>
  <w15:commentEx w15:paraId="2664E030" w15:done="0"/>
  <w15:commentEx w15:paraId="0FABB76C" w15:done="0"/>
  <w15:commentEx w15:paraId="49A859F7" w15:done="0"/>
  <w15:commentEx w15:paraId="2F6CB233" w15:done="0"/>
  <w15:commentEx w15:paraId="77FD0E23"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72DE983A" w16cid:durableId="2210E5E2"/>
  <w16cid:commentId w16cid:paraId="07713CE4" w16cid:durableId="2210D064"/>
  <w16cid:commentId w16cid:paraId="1E399ACC" w16cid:durableId="2210D065"/>
  <w16cid:commentId w16cid:paraId="22F43EC8" w16cid:durableId="2210D066"/>
  <w16cid:commentId w16cid:paraId="0F193AC1" w16cid:durableId="2210D067"/>
  <w16cid:commentId w16cid:paraId="3623CD95" w16cid:durableId="2210D068"/>
  <w16cid:commentId w16cid:paraId="29B71F8C" w16cid:durableId="2210D33C"/>
  <w16cid:commentId w16cid:paraId="4026ED36" w16cid:durableId="2210D700"/>
  <w16cid:commentId w16cid:paraId="0C00DF55" w16cid:durableId="2210D069"/>
  <w16cid:commentId w16cid:paraId="2CBD368F" w16cid:durableId="2210D06A"/>
  <w16cid:commentId w16cid:paraId="71E2D9F2" w16cid:durableId="2210D06B"/>
  <w16cid:commentId w16cid:paraId="26D01C7D" w16cid:durableId="2210D06C"/>
  <w16cid:commentId w16cid:paraId="27860883" w16cid:durableId="2210D06D"/>
  <w16cid:commentId w16cid:paraId="3759BDCC" w16cid:durableId="2210D06E"/>
  <w16cid:commentId w16cid:paraId="08D30092" w16cid:durableId="2210D06F"/>
  <w16cid:commentId w16cid:paraId="21C9A321" w16cid:durableId="2210D070"/>
  <w16cid:commentId w16cid:paraId="11DE4532" w16cid:durableId="2210D071"/>
  <w16cid:commentId w16cid:paraId="075D4D07" w16cid:durableId="2210E112"/>
  <w16cid:commentId w16cid:paraId="6E414402" w16cid:durableId="2210DFDD"/>
  <w16cid:commentId w16cid:paraId="036A721E" w16cid:durableId="2210E71A"/>
  <w16cid:commentId w16cid:paraId="10CE2122" w16cid:durableId="2210E764"/>
  <w16cid:commentId w16cid:paraId="1EBDDD26" w16cid:durableId="2210E241"/>
  <w16cid:commentId w16cid:paraId="5F43922E" w16cid:durableId="2210E294"/>
  <w16cid:commentId w16cid:paraId="798E5F4E" w16cid:durableId="2210E2EA"/>
  <w16cid:commentId w16cid:paraId="13A3056D" w16cid:durableId="2210E383"/>
  <w16cid:commentId w16cid:paraId="606E4B0C" w16cid:durableId="2210E507"/>
  <w16cid:commentId w16cid:paraId="0D579C2A" w16cid:durableId="2210E670"/>
  <w16cid:commentId w16cid:paraId="252070D4" w16cid:durableId="2210E613"/>
  <w16cid:commentId w16cid:paraId="2664E030" w16cid:durableId="2210E645"/>
  <w16cid:commentId w16cid:paraId="0FABB76C" w16cid:durableId="2210D072"/>
  <w16cid:commentId w16cid:paraId="49A859F7" w16cid:durableId="2210D073"/>
  <w16cid:commentId w16cid:paraId="2F6CB233" w16cid:durableId="2210D074"/>
  <w16cid:commentId w16cid:paraId="77FD0E23" w16cid:durableId="2210D07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3FEA891" w14:textId="77777777" w:rsidR="005A0650" w:rsidRDefault="005A0650">
      <w:r>
        <w:separator/>
      </w:r>
    </w:p>
  </w:endnote>
  <w:endnote w:type="continuationSeparator" w:id="0">
    <w:p w14:paraId="68D86E46" w14:textId="77777777" w:rsidR="005A0650" w:rsidRDefault="005A0650">
      <w:r>
        <w:continuationSeparator/>
      </w:r>
    </w:p>
  </w:endnote>
  <w:endnote w:type="continuationNotice" w:id="1">
    <w:p w14:paraId="18830C04" w14:textId="77777777" w:rsidR="005A0650" w:rsidRDefault="005A0650">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Verdana">
    <w:panose1 w:val="020B0604030504040204"/>
    <w:charset w:val="00"/>
    <w:family w:val="swiss"/>
    <w:pitch w:val="variable"/>
    <w:sig w:usb0="A00006FF" w:usb1="4000205B" w:usb2="00000010" w:usb3="00000000" w:csb0="0000019F"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60402020202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tblBorders>
        <w:top w:val="single" w:sz="4" w:space="0" w:color="auto"/>
      </w:tblBorders>
      <w:tblLook w:val="01E0" w:firstRow="1" w:lastRow="1" w:firstColumn="1" w:lastColumn="1" w:noHBand="0" w:noVBand="0"/>
    </w:tblPr>
    <w:tblGrid>
      <w:gridCol w:w="4067"/>
      <w:gridCol w:w="1441"/>
      <w:gridCol w:w="3778"/>
    </w:tblGrid>
    <w:tr w:rsidR="00B169DB" w:rsidRPr="00A713A1" w14:paraId="1455E56E" w14:textId="77777777" w:rsidTr="00A713A1">
      <w:trPr>
        <w:trHeight w:val="48"/>
      </w:trPr>
      <w:tc>
        <w:tcPr>
          <w:tcW w:w="5000" w:type="pct"/>
          <w:gridSpan w:val="3"/>
          <w:tcBorders>
            <w:top w:val="nil"/>
            <w:bottom w:val="single" w:sz="4" w:space="0" w:color="auto"/>
          </w:tcBorders>
          <w:shd w:val="clear" w:color="auto" w:fill="auto"/>
          <w:vAlign w:val="bottom"/>
        </w:tcPr>
        <w:p w14:paraId="348CB058" w14:textId="77777777" w:rsidR="00B169DB" w:rsidRPr="00A713A1" w:rsidRDefault="00B169DB" w:rsidP="00FC39A1">
          <w:pPr>
            <w:pStyle w:val="Fuzeile"/>
            <w:rPr>
              <w:sz w:val="16"/>
              <w:szCs w:val="16"/>
            </w:rPr>
          </w:pPr>
        </w:p>
      </w:tc>
    </w:tr>
    <w:tr w:rsidR="00B169DB" w:rsidRPr="00A713A1" w14:paraId="5082B554" w14:textId="77777777" w:rsidTr="00A713A1">
      <w:trPr>
        <w:trHeight w:val="397"/>
      </w:trPr>
      <w:tc>
        <w:tcPr>
          <w:tcW w:w="2190" w:type="pct"/>
          <w:tcBorders>
            <w:top w:val="single" w:sz="4" w:space="0" w:color="auto"/>
          </w:tcBorders>
          <w:shd w:val="clear" w:color="auto" w:fill="auto"/>
          <w:vAlign w:val="bottom"/>
        </w:tcPr>
        <w:p w14:paraId="3E4F6F0C" w14:textId="6A557758" w:rsidR="00B169DB" w:rsidRPr="00823E25" w:rsidRDefault="00B169DB" w:rsidP="004532BB">
          <w:pPr>
            <w:pStyle w:val="Fuzeile"/>
            <w:rPr>
              <w:sz w:val="16"/>
              <w:szCs w:val="16"/>
              <w:lang w:val="de-DE"/>
            </w:rPr>
          </w:pPr>
          <w:r>
            <w:rPr>
              <w:sz w:val="16"/>
              <w:szCs w:val="16"/>
              <w:lang w:val="de-DE"/>
            </w:rPr>
            <w:fldChar w:fldCharType="begin"/>
          </w:r>
          <w:r>
            <w:rPr>
              <w:sz w:val="16"/>
              <w:szCs w:val="16"/>
            </w:rPr>
            <w:instrText xml:space="preserve"> DATE \@ "MMMM d, yyyy" </w:instrText>
          </w:r>
          <w:r>
            <w:rPr>
              <w:sz w:val="16"/>
              <w:szCs w:val="16"/>
              <w:lang w:val="de-DE"/>
            </w:rPr>
            <w:fldChar w:fldCharType="separate"/>
          </w:r>
          <w:r w:rsidR="00DE216D">
            <w:rPr>
              <w:noProof/>
              <w:sz w:val="16"/>
              <w:szCs w:val="16"/>
            </w:rPr>
            <w:t>March 9, 2020</w:t>
          </w:r>
          <w:r>
            <w:rPr>
              <w:sz w:val="16"/>
              <w:szCs w:val="16"/>
              <w:lang w:val="de-DE"/>
            </w:rPr>
            <w:fldChar w:fldCharType="end"/>
          </w:r>
        </w:p>
      </w:tc>
      <w:tc>
        <w:tcPr>
          <w:tcW w:w="776" w:type="pct"/>
          <w:tcBorders>
            <w:top w:val="single" w:sz="4" w:space="0" w:color="auto"/>
          </w:tcBorders>
          <w:shd w:val="clear" w:color="auto" w:fill="auto"/>
          <w:vAlign w:val="bottom"/>
        </w:tcPr>
        <w:p w14:paraId="08640125" w14:textId="77777777" w:rsidR="00B169DB" w:rsidRPr="00A713A1" w:rsidRDefault="00B169DB" w:rsidP="00C82D37">
          <w:pPr>
            <w:pStyle w:val="Fuzeile"/>
            <w:rPr>
              <w:sz w:val="16"/>
              <w:szCs w:val="16"/>
              <w:lang w:val="de-DE"/>
            </w:rPr>
          </w:pPr>
          <w:r w:rsidRPr="00A713A1">
            <w:rPr>
              <w:sz w:val="16"/>
              <w:szCs w:val="16"/>
              <w:lang w:val="de-DE"/>
            </w:rPr>
            <w:t xml:space="preserve">Page </w:t>
          </w:r>
          <w:r w:rsidRPr="00A713A1">
            <w:rPr>
              <w:rStyle w:val="Seitenzahl"/>
              <w:sz w:val="16"/>
              <w:szCs w:val="16"/>
            </w:rPr>
            <w:fldChar w:fldCharType="begin"/>
          </w:r>
          <w:r w:rsidRPr="00A713A1">
            <w:rPr>
              <w:rStyle w:val="Seitenzahl"/>
              <w:sz w:val="16"/>
              <w:szCs w:val="16"/>
              <w:lang w:val="de-DE"/>
            </w:rPr>
            <w:instrText xml:space="preserve"> PAGE </w:instrText>
          </w:r>
          <w:r w:rsidRPr="00A713A1">
            <w:rPr>
              <w:rStyle w:val="Seitenzahl"/>
              <w:sz w:val="16"/>
              <w:szCs w:val="16"/>
            </w:rPr>
            <w:fldChar w:fldCharType="separate"/>
          </w:r>
          <w:r w:rsidR="008C343E">
            <w:rPr>
              <w:rStyle w:val="Seitenzahl"/>
              <w:noProof/>
              <w:sz w:val="16"/>
              <w:szCs w:val="16"/>
              <w:lang w:val="de-DE"/>
            </w:rPr>
            <w:t>59</w:t>
          </w:r>
          <w:r w:rsidRPr="00A713A1">
            <w:rPr>
              <w:rStyle w:val="Seitenzahl"/>
              <w:sz w:val="16"/>
              <w:szCs w:val="16"/>
            </w:rPr>
            <w:fldChar w:fldCharType="end"/>
          </w:r>
        </w:p>
      </w:tc>
      <w:tc>
        <w:tcPr>
          <w:tcW w:w="2034" w:type="pct"/>
          <w:tcBorders>
            <w:top w:val="single" w:sz="4" w:space="0" w:color="auto"/>
          </w:tcBorders>
          <w:shd w:val="clear" w:color="auto" w:fill="auto"/>
          <w:vAlign w:val="bottom"/>
        </w:tcPr>
        <w:p w14:paraId="7F8C9D7D" w14:textId="77777777" w:rsidR="00B169DB" w:rsidRPr="00A713A1" w:rsidRDefault="00B169DB" w:rsidP="00301CA2">
          <w:pPr>
            <w:pStyle w:val="Fuzeile"/>
            <w:jc w:val="right"/>
            <w:rPr>
              <w:sz w:val="16"/>
              <w:szCs w:val="16"/>
              <w:lang w:val="de-DE"/>
            </w:rPr>
          </w:pPr>
          <w:r w:rsidRPr="00A713A1">
            <w:rPr>
              <w:sz w:val="16"/>
              <w:szCs w:val="16"/>
              <w:lang w:val="de-DE"/>
            </w:rPr>
            <w:t xml:space="preserve">Copyright </w:t>
          </w:r>
          <w:r w:rsidRPr="00A713A1">
            <w:rPr>
              <w:sz w:val="16"/>
              <w:szCs w:val="16"/>
            </w:rPr>
            <w:sym w:font="Symbol" w:char="F0E3"/>
          </w:r>
          <w:r w:rsidRPr="00A713A1">
            <w:rPr>
              <w:sz w:val="16"/>
              <w:szCs w:val="16"/>
              <w:lang w:val="de-DE"/>
            </w:rPr>
            <w:t xml:space="preserve"> 201</w:t>
          </w:r>
          <w:r>
            <w:rPr>
              <w:sz w:val="16"/>
              <w:szCs w:val="16"/>
              <w:lang w:val="de-DE"/>
            </w:rPr>
            <w:t>9</w:t>
          </w:r>
          <w:r w:rsidRPr="00A713A1">
            <w:rPr>
              <w:sz w:val="16"/>
              <w:szCs w:val="16"/>
              <w:lang w:val="de-DE"/>
            </w:rPr>
            <w:t xml:space="preserve">  </w:t>
          </w:r>
          <w:r>
            <w:rPr>
              <w:sz w:val="16"/>
              <w:szCs w:val="16"/>
              <w:lang w:val="de-DE"/>
            </w:rPr>
            <w:t>FAT-AK25</w:t>
          </w:r>
        </w:p>
      </w:tc>
    </w:tr>
  </w:tbl>
  <w:p w14:paraId="4173272A" w14:textId="77777777" w:rsidR="00B169DB" w:rsidRPr="00263F8C" w:rsidRDefault="00B169DB" w:rsidP="00577E3C">
    <w:pPr>
      <w:pStyle w:val="Fuzeile"/>
      <w:rPr>
        <w:sz w:val="16"/>
        <w:szCs w:val="16"/>
        <w:lang w:val="de-DE"/>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BF520DC" w14:textId="77777777" w:rsidR="005A0650" w:rsidRDefault="005A0650">
      <w:r>
        <w:separator/>
      </w:r>
    </w:p>
  </w:footnote>
  <w:footnote w:type="continuationSeparator" w:id="0">
    <w:p w14:paraId="5612FEAE" w14:textId="77777777" w:rsidR="005A0650" w:rsidRDefault="005A0650">
      <w:r>
        <w:continuationSeparator/>
      </w:r>
    </w:p>
  </w:footnote>
  <w:footnote w:type="continuationNotice" w:id="1">
    <w:p w14:paraId="5DE6F357" w14:textId="77777777" w:rsidR="005A0650" w:rsidRDefault="005A0650">
      <w:pPr>
        <w:spacing w:after="0"/>
      </w:pPr>
    </w:p>
  </w:footnote>
  <w:footnote w:id="2">
    <w:p w14:paraId="4D72AEE0" w14:textId="77777777" w:rsidR="00B169DB" w:rsidRPr="00DB42BD" w:rsidRDefault="00B169DB" w:rsidP="00B04A42">
      <w:pPr>
        <w:pStyle w:val="Funotentext"/>
      </w:pPr>
      <w:r>
        <w:rPr>
          <w:rStyle w:val="Funotenzeichen"/>
        </w:rPr>
        <w:footnoteRef/>
      </w:r>
      <w:r>
        <w:t xml:space="preserve"> Working group 25 for joining technologies of the German Research Association of Automotive Technologies.</w:t>
      </w:r>
    </w:p>
  </w:footnote>
  <w:footnote w:id="3">
    <w:p w14:paraId="43ABACAE" w14:textId="77777777" w:rsidR="00B169DB" w:rsidRPr="001C48A8" w:rsidRDefault="00B169DB">
      <w:pPr>
        <w:pStyle w:val="Funotentext"/>
      </w:pPr>
      <w:r>
        <w:rPr>
          <w:rStyle w:val="Funotenzeichen"/>
        </w:rPr>
        <w:footnoteRef/>
      </w:r>
      <w:r>
        <w:t xml:space="preserve"> Up to now, only versions 1.0 and 1.1 of XML exist, where 1.1 is </w:t>
      </w:r>
      <w:r w:rsidRPr="00A93BF1">
        <w:rPr>
          <w:i/>
        </w:rPr>
        <w:t>not</w:t>
      </w:r>
      <w:r>
        <w:t xml:space="preserve"> widely used. Hence, most systems still create XML 1.0 files. (For differences see </w:t>
      </w:r>
      <w:hyperlink r:id="rId1" w:anchor="sec-xml11" w:history="1">
        <w:r w:rsidRPr="00B42BEF">
          <w:rPr>
            <w:rStyle w:val="Hyperlink"/>
          </w:rPr>
          <w:t>http://www.w3.org/TR/xml11/#sec-xml11</w:t>
        </w:r>
      </w:hyperlink>
      <w:r>
        <w:t xml:space="preserve">.) </w:t>
      </w:r>
    </w:p>
  </w:footnote>
  <w:footnote w:id="4">
    <w:p w14:paraId="2C0C58DE" w14:textId="77777777" w:rsidR="00B169DB" w:rsidRPr="00E211E6" w:rsidRDefault="00B169DB" w:rsidP="00334602">
      <w:pPr>
        <w:pStyle w:val="Funotentext"/>
        <w:jc w:val="both"/>
      </w:pPr>
      <w:r>
        <w:rPr>
          <w:rStyle w:val="Funotenzeichen"/>
        </w:rPr>
        <w:footnoteRef/>
      </w:r>
      <w:r>
        <w:t xml:space="preserve"> Since V2.0 introduces significant changes, root element has been renamed from "mcf" to "</w:t>
      </w:r>
      <w:proofErr w:type="spellStart"/>
      <w:r>
        <w:t>xmcf</w:t>
      </w:r>
      <w:proofErr w:type="spellEnd"/>
      <w:r>
        <w:t>" in order to avoid confusion with the "old" MCF-Format.</w:t>
      </w:r>
    </w:p>
  </w:footnote>
  <w:footnote w:id="5">
    <w:p w14:paraId="70BA0554" w14:textId="77777777" w:rsidR="00B169DB" w:rsidRPr="00860E71" w:rsidRDefault="00B169DB" w:rsidP="006F1928">
      <w:pPr>
        <w:pStyle w:val="Funotentext"/>
      </w:pPr>
      <w:r>
        <w:rPr>
          <w:rStyle w:val="Funotenzeichen"/>
        </w:rPr>
        <w:footnoteRef/>
      </w:r>
      <w:r>
        <w:t xml:space="preserve"> </w:t>
      </w:r>
      <w:r w:rsidRPr="00860E71">
        <w:t xml:space="preserve">Cf. </w:t>
      </w:r>
      <w:hyperlink r:id="rId2" w:history="1">
        <w:r w:rsidRPr="00860E71">
          <w:rPr>
            <w:rStyle w:val="Hyperlink"/>
          </w:rPr>
          <w:t>http://en.wikipedia.org/wiki/SI</w:t>
        </w:r>
      </w:hyperlink>
      <w:r>
        <w:t xml:space="preserve">. </w:t>
      </w:r>
    </w:p>
  </w:footnote>
  <w:footnote w:id="6">
    <w:p w14:paraId="2B6B48B3" w14:textId="77777777" w:rsidR="00B169DB" w:rsidRPr="005779C6" w:rsidRDefault="00B169DB">
      <w:pPr>
        <w:pStyle w:val="Funotentext"/>
      </w:pPr>
      <w:r>
        <w:rPr>
          <w:rStyle w:val="Funotenzeichen"/>
        </w:rPr>
        <w:footnoteRef/>
      </w:r>
      <w:r>
        <w:t xml:space="preserve"> MEDINA support for v3.0 is unforeseen.</w:t>
      </w:r>
    </w:p>
  </w:footnote>
  <w:footnote w:id="7">
    <w:p w14:paraId="4DD0C522" w14:textId="77777777" w:rsidR="00B169DB" w:rsidRPr="00E11D02" w:rsidRDefault="00B169DB">
      <w:pPr>
        <w:pStyle w:val="Funotentext"/>
      </w:pPr>
      <w:r>
        <w:rPr>
          <w:rStyle w:val="Funotenzeichen"/>
        </w:rPr>
        <w:footnoteRef/>
      </w:r>
      <w:r>
        <w:t xml:space="preserve"> F</w:t>
      </w:r>
      <w:r w:rsidRPr="00E11D02">
        <w:t>uture χMCF version</w:t>
      </w:r>
      <w:r>
        <w:t>s</w:t>
      </w:r>
      <w:r w:rsidRPr="00E11D02">
        <w:t xml:space="preserve"> may include </w:t>
      </w:r>
      <w:r w:rsidRPr="00F14CBF">
        <w:rPr>
          <w:rStyle w:val="elementdeftypeChar"/>
        </w:rPr>
        <w:t>&lt;</w:t>
      </w:r>
      <w:proofErr w:type="spellStart"/>
      <w:r w:rsidRPr="00F14CBF">
        <w:rPr>
          <w:rStyle w:val="elementdeftypeChar"/>
        </w:rPr>
        <w:t>femdata</w:t>
      </w:r>
      <w:proofErr w:type="spellEnd"/>
      <w:r w:rsidRPr="00F14CBF">
        <w:rPr>
          <w:rStyle w:val="elementdeftypeChar"/>
        </w:rPr>
        <w:t>/&gt;</w:t>
      </w:r>
      <w:r w:rsidRPr="00E11D02">
        <w:t xml:space="preserve"> at root level or </w:t>
      </w:r>
      <w:r w:rsidRPr="00F14CBF">
        <w:rPr>
          <w:rStyle w:val="elementdeftypeChar"/>
        </w:rPr>
        <w:t>&lt;connection_group</w:t>
      </w:r>
      <w:r>
        <w:rPr>
          <w:rStyle w:val="elementdeftypeChar"/>
        </w:rPr>
        <w:t>/</w:t>
      </w:r>
      <w:r w:rsidRPr="00F14CBF">
        <w:rPr>
          <w:rStyle w:val="elementdeftypeChar"/>
        </w:rPr>
        <w:t>&gt;</w:t>
      </w:r>
      <w:r>
        <w:t xml:space="preserve"> </w:t>
      </w:r>
      <w:r w:rsidRPr="00E11D02">
        <w:t xml:space="preserve">elements, but this is not allowed in </w:t>
      </w:r>
      <w:r>
        <w:t>V 3.0</w:t>
      </w:r>
    </w:p>
  </w:footnote>
  <w:footnote w:id="8">
    <w:p w14:paraId="5D27757A" w14:textId="77777777" w:rsidR="00B169DB" w:rsidRPr="006E4DF4" w:rsidRDefault="00B169DB">
      <w:pPr>
        <w:pStyle w:val="Funotentext"/>
      </w:pPr>
      <w:r>
        <w:rPr>
          <w:rStyle w:val="Funotenzeichen"/>
        </w:rPr>
        <w:footnoteRef/>
      </w:r>
      <w:r>
        <w:t xml:space="preserve"> </w:t>
      </w:r>
      <w:r w:rsidRPr="006E4DF4">
        <w:t xml:space="preserve">Cite from FATXML V1.2 R2 file „02_FATXML_General_Introduction_Data_Format_V1.2_R2_170515.pdf“, p. 5: „Currently the Solver-Codes PAM-CRASH, LS-DYNA, RADIOSS, OPTISTRUCT, </w:t>
      </w:r>
      <w:r w:rsidRPr="00B6511B">
        <w:rPr>
          <w:b/>
        </w:rPr>
        <w:t>MSC-</w:t>
      </w:r>
      <w:r w:rsidRPr="006E4DF4">
        <w:t>NASTRAN and PERMAS support the FATXML-Format</w:t>
      </w:r>
      <w:r>
        <w:t xml:space="preserve"> […]. </w:t>
      </w:r>
      <w:r w:rsidRPr="00E6463A">
        <w:t xml:space="preserve">ABAQUS currently supports the FATXML-Format only with special defined comment cards </w:t>
      </w:r>
      <w:r>
        <w:t xml:space="preserve">[…] </w:t>
      </w:r>
      <w:r w:rsidRPr="006E4DF4">
        <w:t xml:space="preserve">“ </w:t>
      </w:r>
    </w:p>
  </w:footnote>
  <w:footnote w:id="9">
    <w:p w14:paraId="4DD2B824" w14:textId="77777777" w:rsidR="00B169DB" w:rsidRPr="00A81382" w:rsidRDefault="00B169DB">
      <w:pPr>
        <w:pStyle w:val="Funotentext"/>
      </w:pPr>
      <w:r>
        <w:rPr>
          <w:rStyle w:val="Funotenzeichen"/>
        </w:rPr>
        <w:footnoteRef/>
      </w:r>
      <w:r>
        <w:t xml:space="preserve"> </w:t>
      </w:r>
      <w:r w:rsidRPr="00A81382">
        <w:t>Attention: FATXML example file „SILVERADO_FATXML_v1.2_20170515.fatxml</w:t>
      </w:r>
      <w:proofErr w:type="gramStart"/>
      <w:r w:rsidRPr="00A81382">
        <w:t>“</w:t>
      </w:r>
      <w:r>
        <w:t xml:space="preserve"> </w:t>
      </w:r>
      <w:r w:rsidRPr="00A81382">
        <w:t>states</w:t>
      </w:r>
      <w:proofErr w:type="gramEnd"/>
      <w:r w:rsidRPr="00A81382">
        <w:t xml:space="preserve"> „&lt;NAME&gt;</w:t>
      </w:r>
      <w:r w:rsidRPr="00A81382">
        <w:rPr>
          <w:b/>
        </w:rPr>
        <w:t>MD</w:t>
      </w:r>
      <w:r w:rsidRPr="00A81382">
        <w:t xml:space="preserve">NASTRAN&lt;/NAME&gt;“. </w:t>
      </w:r>
      <w:r>
        <w:t xml:space="preserve">Hence, it needs to be clarified, which of both names is valid. </w:t>
      </w:r>
    </w:p>
  </w:footnote>
  <w:footnote w:id="10">
    <w:p w14:paraId="27EF095B" w14:textId="77777777" w:rsidR="00B169DB" w:rsidRPr="00B17E85" w:rsidRDefault="00B169DB" w:rsidP="002E60CB">
      <w:pPr>
        <w:pStyle w:val="Funotentext"/>
      </w:pPr>
      <w:r>
        <w:rPr>
          <w:rStyle w:val="Funotenzeichen"/>
        </w:rPr>
        <w:footnoteRef/>
      </w:r>
      <w:r>
        <w:t xml:space="preserve"> </w:t>
      </w:r>
      <w:r w:rsidRPr="00B17E85">
        <w:t xml:space="preserve">See </w:t>
      </w:r>
      <w:hyperlink r:id="rId3" w:history="1">
        <w:r w:rsidRPr="00B17E85">
          <w:rPr>
            <w:rStyle w:val="Hyperlink"/>
          </w:rPr>
          <w:t>http://en.wikipedia.org/wiki/Gram%E2%80%93Schmidt_process</w:t>
        </w:r>
      </w:hyperlink>
      <w:r w:rsidRPr="00B17E85">
        <w:t xml:space="preserve">. </w:t>
      </w:r>
    </w:p>
  </w:footnote>
  <w:footnote w:id="11">
    <w:p w14:paraId="1846BE74" w14:textId="77777777" w:rsidR="00B169DB" w:rsidRPr="00F70171" w:rsidRDefault="00B169DB" w:rsidP="002E60CB">
      <w:pPr>
        <w:pStyle w:val="Funotentext"/>
      </w:pPr>
      <w:r>
        <w:rPr>
          <w:rStyle w:val="Funotenzeichen"/>
        </w:rPr>
        <w:footnoteRef/>
      </w:r>
      <w:r>
        <w:t xml:space="preserve"> </w:t>
      </w:r>
      <w:r w:rsidRPr="00B17E85">
        <w:t xml:space="preserve">See </w:t>
      </w:r>
      <w:hyperlink r:id="rId4" w:history="1">
        <w:r w:rsidRPr="00B17E85">
          <w:rPr>
            <w:rStyle w:val="Hyperlink"/>
          </w:rPr>
          <w:t>http://en.wikipedia.org/wiki/Cross_product</w:t>
        </w:r>
      </w:hyperlink>
      <w:r w:rsidRPr="00B17E85">
        <w:t xml:space="preserve">. </w:t>
      </w:r>
    </w:p>
  </w:footnote>
  <w:footnote w:id="12">
    <w:p w14:paraId="6D052C2C" w14:textId="77777777" w:rsidR="00B169DB" w:rsidRDefault="00B169DB">
      <w:pPr>
        <w:pStyle w:val="Funotentext"/>
      </w:pPr>
      <w:r>
        <w:rPr>
          <w:rStyle w:val="Funotenzeichen"/>
        </w:rPr>
        <w:footnoteRef/>
      </w:r>
      <w:r>
        <w:t xml:space="preserve"> Bolts vs Screws: </w:t>
      </w:r>
      <w:hyperlink r:id="rId5" w:history="1">
        <w:r>
          <w:rPr>
            <w:rStyle w:val="Hyperlink"/>
          </w:rPr>
          <w:t>https://en.wikipedia.org/wiki/Bolt_(fastener)</w:t>
        </w:r>
      </w:hyperlink>
    </w:p>
  </w:footnote>
  <w:footnote w:id="13">
    <w:p w14:paraId="7A7C917C" w14:textId="77777777" w:rsidR="00B169DB" w:rsidRPr="003974C3" w:rsidRDefault="00B169DB" w:rsidP="002E60CB">
      <w:pPr>
        <w:pStyle w:val="Funotentext"/>
      </w:pPr>
      <w:r>
        <w:rPr>
          <w:rStyle w:val="Funotenzeichen"/>
        </w:rPr>
        <w:footnoteRef/>
      </w:r>
      <w:r>
        <w:t xml:space="preserve"> For more details, see </w:t>
      </w:r>
      <w:hyperlink r:id="rId6" w:anchor="Lead.2C_pitch.2C_and_starts" w:history="1">
        <w:r w:rsidRPr="00FC0A3B">
          <w:rPr>
            <w:rStyle w:val="Hyperlink"/>
          </w:rPr>
          <w:t>http://en.wikipedia.org/wiki/Screw_thread#Lead.2C_pitch.2C_and_starts</w:t>
        </w:r>
      </w:hyperlink>
      <w:r>
        <w:t xml:space="preserve">. </w:t>
      </w:r>
    </w:p>
  </w:footnote>
  <w:footnote w:id="14">
    <w:p w14:paraId="17E64BD8" w14:textId="77777777" w:rsidR="00B169DB" w:rsidRPr="00D74FE5" w:rsidRDefault="00B169DB">
      <w:pPr>
        <w:pStyle w:val="Funotentext"/>
        <w:rPr>
          <w:rFonts w:cs="Calibri"/>
          <w:color w:val="0000FF"/>
          <w:lang w:eastAsia="en-GB"/>
        </w:rPr>
      </w:pPr>
      <w:r>
        <w:rPr>
          <w:rStyle w:val="Funotenzeichen"/>
        </w:rPr>
        <w:footnoteRef/>
      </w:r>
      <w:r>
        <w:t xml:space="preserve"> </w:t>
      </w:r>
      <w:r>
        <w:rPr>
          <w:rFonts w:cs="Calibri"/>
          <w:color w:val="000000"/>
          <w:lang w:eastAsia="en-GB"/>
        </w:rPr>
        <w:t xml:space="preserve">For details, see </w:t>
      </w:r>
      <w:r>
        <w:rPr>
          <w:rFonts w:cs="Calibri"/>
          <w:color w:val="0000FF"/>
          <w:lang w:eastAsia="en-GB"/>
        </w:rPr>
        <w:t>http://en.wikipedia.org/wiki/Clinching_%28metalworking%29</w:t>
      </w:r>
    </w:p>
  </w:footnote>
  <w:footnote w:id="15">
    <w:p w14:paraId="78F85271" w14:textId="77777777" w:rsidR="00B169DB" w:rsidRPr="00E41964" w:rsidRDefault="00B169DB">
      <w:pPr>
        <w:pStyle w:val="Funotentext"/>
        <w:rPr>
          <w:lang w:val="de-DE"/>
        </w:rPr>
      </w:pPr>
      <w:r>
        <w:rPr>
          <w:rStyle w:val="Funotenzeichen"/>
        </w:rPr>
        <w:footnoteRef/>
      </w:r>
      <w:r w:rsidRPr="00E41964">
        <w:rPr>
          <w:lang w:val="de-DE"/>
        </w:rPr>
        <w:t xml:space="preserve"> </w:t>
      </w:r>
      <w:proofErr w:type="spellStart"/>
      <w:r w:rsidRPr="00E41964">
        <w:rPr>
          <w:lang w:val="de-DE"/>
        </w:rPr>
        <w:t>O.Hahn</w:t>
      </w:r>
      <w:proofErr w:type="spellEnd"/>
      <w:r w:rsidRPr="00E41964">
        <w:rPr>
          <w:lang w:val="de-DE"/>
        </w:rPr>
        <w:t xml:space="preserve"> and </w:t>
      </w:r>
      <w:proofErr w:type="spellStart"/>
      <w:r w:rsidRPr="00E41964">
        <w:rPr>
          <w:lang w:val="de-DE"/>
        </w:rPr>
        <w:t>A.Schulte</w:t>
      </w:r>
      <w:proofErr w:type="spellEnd"/>
      <w:r w:rsidRPr="00E41964">
        <w:rPr>
          <w:lang w:val="de-DE"/>
        </w:rPr>
        <w:t xml:space="preserve">, </w:t>
      </w:r>
      <w:r>
        <w:rPr>
          <w:lang w:val="de-DE"/>
        </w:rPr>
        <w:t>"</w:t>
      </w:r>
      <w:r w:rsidRPr="00E41964">
        <w:rPr>
          <w:lang w:val="de-DE"/>
        </w:rPr>
        <w:t>Nutzung des</w:t>
      </w:r>
      <w:r>
        <w:rPr>
          <w:lang w:val="de-DE"/>
        </w:rPr>
        <w:t xml:space="preserve"> </w:t>
      </w:r>
      <w:proofErr w:type="spellStart"/>
      <w:r w:rsidRPr="00E41964">
        <w:rPr>
          <w:lang w:val="de-DE"/>
        </w:rPr>
        <w:t>festigkeitspotentials</w:t>
      </w:r>
      <w:proofErr w:type="spellEnd"/>
      <w:r w:rsidRPr="00E41964">
        <w:rPr>
          <w:lang w:val="de-DE"/>
        </w:rPr>
        <w:t xml:space="preserve"> höherfesten stahlfeinbleche durch stanzniet- und </w:t>
      </w:r>
      <w:proofErr w:type="spellStart"/>
      <w:r w:rsidRPr="00E41964">
        <w:rPr>
          <w:lang w:val="de-DE"/>
        </w:rPr>
        <w:t>clinchverbindungen</w:t>
      </w:r>
      <w:proofErr w:type="spellEnd"/>
      <w:r>
        <w:rPr>
          <w:lang w:val="de-DE"/>
        </w:rPr>
        <w:t>"</w:t>
      </w:r>
      <w:r w:rsidRPr="00E41964">
        <w:rPr>
          <w:lang w:val="de-DE"/>
        </w:rPr>
        <w:t xml:space="preserve">, pp. </w:t>
      </w:r>
      <w:r>
        <w:rPr>
          <w:lang w:val="de-DE"/>
        </w:rPr>
        <w:t>27-40, 1998</w:t>
      </w:r>
    </w:p>
  </w:footnote>
  <w:footnote w:id="16">
    <w:p w14:paraId="697FA2FF" w14:textId="77777777" w:rsidR="00B169DB" w:rsidRPr="00C01C5C" w:rsidRDefault="00B169DB">
      <w:pPr>
        <w:pStyle w:val="Funotentext"/>
        <w:rPr>
          <w:lang w:val="de-DE"/>
        </w:rPr>
      </w:pPr>
      <w:r>
        <w:rPr>
          <w:rStyle w:val="Funotenzeichen"/>
        </w:rPr>
        <w:footnoteRef/>
      </w:r>
      <w:r w:rsidRPr="00C01C5C">
        <w:rPr>
          <w:lang w:val="de-DE"/>
        </w:rPr>
        <w:t xml:space="preserve"> http://www.btm-europe.de/en/tooling-system/lance-n-loc.html#how-it-works</w:t>
      </w:r>
    </w:p>
  </w:footnote>
  <w:footnote w:id="17">
    <w:p w14:paraId="609D0AD8" w14:textId="77777777" w:rsidR="00B169DB" w:rsidRPr="006C3E10" w:rsidRDefault="00B169DB">
      <w:pPr>
        <w:pStyle w:val="Funotentext"/>
        <w:rPr>
          <w:lang w:val="de-DE"/>
        </w:rPr>
      </w:pPr>
      <w:r>
        <w:rPr>
          <w:rStyle w:val="Funotenzeichen"/>
        </w:rPr>
        <w:footnoteRef/>
      </w:r>
      <w:r w:rsidRPr="006C3E10">
        <w:rPr>
          <w:lang w:val="de-DE"/>
        </w:rPr>
        <w:t xml:space="preserve"> </w:t>
      </w:r>
      <w:hyperlink r:id="rId7" w:history="1">
        <w:r w:rsidRPr="006C3E10">
          <w:rPr>
            <w:rStyle w:val="Hyperlink"/>
            <w:lang w:val="de-DE"/>
          </w:rPr>
          <w:t>http://www.google.com/patents/EP1926918B1?cl=en</w:t>
        </w:r>
      </w:hyperlink>
    </w:p>
  </w:footnote>
  <w:footnote w:id="18">
    <w:p w14:paraId="03B5E421" w14:textId="77777777" w:rsidR="00B169DB" w:rsidRDefault="00B169DB">
      <w:pPr>
        <w:pStyle w:val="Funotentext"/>
      </w:pPr>
      <w:r>
        <w:rPr>
          <w:rStyle w:val="Funotenzeichen"/>
        </w:rPr>
        <w:footnoteRef/>
      </w:r>
      <w:r>
        <w:t xml:space="preserve"> curves with sharp corners (e.g. right angles) are not typically represented by a single curve in CAD systems. Using multiple </w:t>
      </w:r>
      <w:r w:rsidRPr="005C5466">
        <w:rPr>
          <w:rStyle w:val="elementdeftypeChar"/>
        </w:rPr>
        <w:t>&lt;</w:t>
      </w:r>
      <w:proofErr w:type="spellStart"/>
      <w:r w:rsidRPr="005C5466">
        <w:rPr>
          <w:rStyle w:val="elementdeftypeChar"/>
        </w:rPr>
        <w:t>loc_list</w:t>
      </w:r>
      <w:proofErr w:type="spellEnd"/>
      <w:r w:rsidRPr="005C5466">
        <w:rPr>
          <w:rStyle w:val="elementdeftypeChar"/>
        </w:rPr>
        <w:t>&gt;</w:t>
      </w:r>
      <w:r>
        <w:t xml:space="preserve"> elements is suitable for representing such cases.</w:t>
      </w:r>
    </w:p>
  </w:footnote>
  <w:footnote w:id="19">
    <w:p w14:paraId="73FD696D" w14:textId="77777777" w:rsidR="00B169DB" w:rsidRDefault="00B169DB">
      <w:pPr>
        <w:pStyle w:val="Funotentext"/>
      </w:pPr>
      <w:r>
        <w:rPr>
          <w:rStyle w:val="Funotenzeichen"/>
        </w:rPr>
        <w:footnoteRef/>
      </w:r>
      <w:r>
        <w:t xml:space="preserve"> four-sheet overlap welds have been encountered, even though they are not explicitly depicted in this document.</w:t>
      </w:r>
    </w:p>
  </w:footnote>
  <w:footnote w:id="20">
    <w:p w14:paraId="5BC27794" w14:textId="087CC325" w:rsidR="00B169DB" w:rsidRDefault="00B169DB">
      <w:pPr>
        <w:pStyle w:val="Funotentext"/>
      </w:pPr>
      <w:r>
        <w:rPr>
          <w:rStyle w:val="Funotenzeichen"/>
        </w:rPr>
        <w:footnoteRef/>
      </w:r>
      <w:r>
        <w:t xml:space="preserve"> The two most common welding positions are shown in </w:t>
      </w:r>
      <w:r>
        <w:fldChar w:fldCharType="begin"/>
      </w:r>
      <w:r>
        <w:instrText xml:space="preserve"> REF _Ref7931629 \h </w:instrText>
      </w:r>
      <w:r>
        <w:fldChar w:fldCharType="separate"/>
      </w:r>
      <w:ins w:id="3121" w:author="Dr. Carsten Franke" w:date="2020-03-09T14:39:00Z">
        <w:r w:rsidR="00004854">
          <w:t xml:space="preserve">Figure </w:t>
        </w:r>
        <w:r w:rsidR="00004854">
          <w:rPr>
            <w:noProof/>
          </w:rPr>
          <w:t>70</w:t>
        </w:r>
      </w:ins>
      <w:del w:id="3122" w:author="Dr. Carsten Franke" w:date="2020-03-09T14:39:00Z">
        <w:r w:rsidDel="00004854">
          <w:delText xml:space="preserve">Figure </w:delText>
        </w:r>
        <w:r w:rsidDel="00004854">
          <w:rPr>
            <w:noProof/>
          </w:rPr>
          <w:delText>61</w:delText>
        </w:r>
      </w:del>
      <w:r>
        <w:fldChar w:fldCharType="end"/>
      </w:r>
      <w:r>
        <w:t xml:space="preserve">. The third welding position would be from underneath the base sheet, using a laser. </w:t>
      </w:r>
    </w:p>
  </w:footnote>
  <w:footnote w:id="21">
    <w:p w14:paraId="4E7241B4" w14:textId="2EB562A0" w:rsidR="00B169DB" w:rsidRDefault="00B169DB">
      <w:pPr>
        <w:pStyle w:val="Funotentext"/>
      </w:pPr>
      <w:r>
        <w:rPr>
          <w:rStyle w:val="Funotenzeichen"/>
        </w:rPr>
        <w:footnoteRef/>
      </w:r>
      <w:r>
        <w:t xml:space="preserve"> The three most common welding positions are shown in </w:t>
      </w:r>
      <w:r>
        <w:fldChar w:fldCharType="begin"/>
      </w:r>
      <w:r>
        <w:instrText xml:space="preserve"> REF _Ref7932243 \h </w:instrText>
      </w:r>
      <w:r>
        <w:fldChar w:fldCharType="separate"/>
      </w:r>
      <w:ins w:id="3201" w:author="Dr. Carsten Franke" w:date="2020-03-09T14:39:00Z">
        <w:r w:rsidR="00004854">
          <w:t xml:space="preserve">Figure </w:t>
        </w:r>
        <w:r w:rsidR="00004854">
          <w:rPr>
            <w:noProof/>
          </w:rPr>
          <w:t>71</w:t>
        </w:r>
      </w:ins>
      <w:del w:id="3202" w:author="Dr. Carsten Franke" w:date="2020-03-09T14:39:00Z">
        <w:r w:rsidDel="00004854">
          <w:delText xml:space="preserve">Figure </w:delText>
        </w:r>
        <w:r w:rsidDel="00004854">
          <w:rPr>
            <w:noProof/>
          </w:rPr>
          <w:delText>63</w:delText>
        </w:r>
      </w:del>
      <w:r>
        <w:fldChar w:fldCharType="end"/>
      </w:r>
      <w:r>
        <w:t>. The fourth would be from underneath the base sheet, using a laser.</w:t>
      </w:r>
    </w:p>
  </w:footnote>
  <w:footnote w:id="22">
    <w:p w14:paraId="104F8789" w14:textId="77777777" w:rsidR="00B169DB" w:rsidRPr="00FA0EDB" w:rsidRDefault="00B169DB">
      <w:pPr>
        <w:pStyle w:val="Funotentext"/>
      </w:pPr>
      <w:r>
        <w:rPr>
          <w:rStyle w:val="Funotenzeichen"/>
        </w:rPr>
        <w:footnoteRef/>
      </w:r>
      <w:r>
        <w:t xml:space="preserve"> The attribute penetration of a </w:t>
      </w:r>
      <w:r w:rsidRPr="00A92848">
        <w:rPr>
          <w:rFonts w:ascii="Courier New" w:hAnsi="Courier New" w:cs="Courier New"/>
          <w:i/>
          <w:sz w:val="18"/>
        </w:rPr>
        <w:t>&lt;</w:t>
      </w:r>
      <w:proofErr w:type="spellStart"/>
      <w:r w:rsidRPr="00A92848">
        <w:rPr>
          <w:rFonts w:ascii="Courier New" w:hAnsi="Courier New" w:cs="Courier New"/>
          <w:i/>
          <w:sz w:val="18"/>
        </w:rPr>
        <w:t>weld_position</w:t>
      </w:r>
      <w:proofErr w:type="spellEnd"/>
      <w:r>
        <w:rPr>
          <w:rFonts w:ascii="Courier New" w:hAnsi="Courier New" w:cs="Courier New"/>
          <w:i/>
          <w:sz w:val="18"/>
        </w:rPr>
        <w:t>/</w:t>
      </w:r>
      <w:r w:rsidRPr="00A92848">
        <w:rPr>
          <w:rFonts w:ascii="Courier New" w:hAnsi="Courier New" w:cs="Courier New"/>
          <w:i/>
          <w:sz w:val="18"/>
        </w:rPr>
        <w:t>&gt;</w:t>
      </w:r>
      <w:r>
        <w:t xml:space="preserve"> holds for all sheets connected by this </w:t>
      </w:r>
      <w:r w:rsidRPr="00A92848">
        <w:rPr>
          <w:rFonts w:ascii="Courier New" w:hAnsi="Courier New" w:cs="Courier New"/>
          <w:i/>
          <w:sz w:val="18"/>
        </w:rPr>
        <w:t>&lt;</w:t>
      </w:r>
      <w:proofErr w:type="spellStart"/>
      <w:r w:rsidRPr="00A92848">
        <w:rPr>
          <w:rFonts w:ascii="Courier New" w:hAnsi="Courier New" w:cs="Courier New"/>
          <w:i/>
          <w:sz w:val="18"/>
        </w:rPr>
        <w:t>weld_position</w:t>
      </w:r>
      <w:proofErr w:type="spellEnd"/>
      <w:r>
        <w:rPr>
          <w:rFonts w:ascii="Courier New" w:hAnsi="Courier New" w:cs="Courier New"/>
          <w:i/>
          <w:sz w:val="18"/>
        </w:rPr>
        <w:t>/</w:t>
      </w:r>
      <w:r w:rsidRPr="00A92848">
        <w:rPr>
          <w:rFonts w:ascii="Courier New" w:hAnsi="Courier New" w:cs="Courier New"/>
          <w:i/>
          <w:sz w:val="18"/>
        </w:rPr>
        <w:t>&gt;</w:t>
      </w:r>
      <w:r>
        <w:t xml:space="preserve"> (e. g. important for K-Joints).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tblBorders>
        <w:bottom w:val="single" w:sz="4" w:space="0" w:color="auto"/>
      </w:tblBorders>
      <w:tblLook w:val="01E0" w:firstRow="1" w:lastRow="1" w:firstColumn="1" w:lastColumn="1" w:noHBand="0" w:noVBand="0"/>
    </w:tblPr>
    <w:tblGrid>
      <w:gridCol w:w="4643"/>
      <w:gridCol w:w="4643"/>
    </w:tblGrid>
    <w:tr w:rsidR="00B169DB" w14:paraId="7FBD0638" w14:textId="77777777" w:rsidTr="00A713A1">
      <w:trPr>
        <w:trHeight w:val="355"/>
      </w:trPr>
      <w:tc>
        <w:tcPr>
          <w:tcW w:w="2500" w:type="pct"/>
          <w:shd w:val="clear" w:color="auto" w:fill="auto"/>
          <w:vAlign w:val="bottom"/>
        </w:tcPr>
        <w:p w14:paraId="3C013A6A" w14:textId="77777777" w:rsidR="00B169DB" w:rsidRPr="000C0927" w:rsidRDefault="00B169DB" w:rsidP="00FC39A1">
          <w:pPr>
            <w:pStyle w:val="Kopfzeile"/>
            <w:rPr>
              <w:lang w:val="en-US"/>
            </w:rPr>
          </w:pPr>
          <w:r w:rsidRPr="000C0927">
            <w:rPr>
              <w:lang w:val="en-US"/>
            </w:rPr>
            <w:t>Extended Master Connection File</w:t>
          </w:r>
        </w:p>
      </w:tc>
      <w:tc>
        <w:tcPr>
          <w:tcW w:w="2500" w:type="pct"/>
          <w:shd w:val="clear" w:color="auto" w:fill="auto"/>
          <w:vAlign w:val="bottom"/>
        </w:tcPr>
        <w:p w14:paraId="162AB70C" w14:textId="77777777" w:rsidR="00B169DB" w:rsidRPr="000C0927" w:rsidRDefault="00B169DB" w:rsidP="00B04A42">
          <w:pPr>
            <w:pStyle w:val="Kopfzeile"/>
            <w:jc w:val="right"/>
            <w:rPr>
              <w:lang w:val="en-US"/>
            </w:rPr>
          </w:pPr>
          <w:r w:rsidRPr="000C0927">
            <w:rPr>
              <w:lang w:val="en-US"/>
            </w:rPr>
            <w:t xml:space="preserve">Version </w:t>
          </w:r>
          <w:r>
            <w:rPr>
              <w:lang w:val="en-US"/>
            </w:rPr>
            <w:t>3</w:t>
          </w:r>
          <w:r w:rsidRPr="000C0927">
            <w:rPr>
              <w:lang w:val="en-US"/>
            </w:rPr>
            <w:t>.</w:t>
          </w:r>
          <w:r>
            <w:rPr>
              <w:lang w:val="en-US"/>
            </w:rPr>
            <w:t>0r1</w:t>
          </w:r>
        </w:p>
      </w:tc>
    </w:tr>
  </w:tbl>
  <w:p w14:paraId="11A4A1C2" w14:textId="77777777" w:rsidR="00B169DB" w:rsidRPr="00263F8C" w:rsidRDefault="00B169DB" w:rsidP="00263F8C">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2"/>
    <w:multiLevelType w:val="singleLevel"/>
    <w:tmpl w:val="92123BB0"/>
    <w:lvl w:ilvl="0">
      <w:start w:val="1"/>
      <w:numFmt w:val="bullet"/>
      <w:pStyle w:val="Aufzhlungszeichen3"/>
      <w:lvlText w:val=""/>
      <w:lvlJc w:val="left"/>
      <w:pPr>
        <w:tabs>
          <w:tab w:val="num" w:pos="926"/>
        </w:tabs>
        <w:ind w:left="926" w:hanging="360"/>
      </w:pPr>
      <w:rPr>
        <w:rFonts w:ascii="Wingdings" w:hAnsi="Wingdings" w:hint="default"/>
      </w:rPr>
    </w:lvl>
  </w:abstractNum>
  <w:abstractNum w:abstractNumId="1" w15:restartNumberingAfterBreak="0">
    <w:nsid w:val="FFFFFF83"/>
    <w:multiLevelType w:val="singleLevel"/>
    <w:tmpl w:val="10F4DF48"/>
    <w:lvl w:ilvl="0">
      <w:start w:val="1"/>
      <w:numFmt w:val="bullet"/>
      <w:pStyle w:val="Aufzhlungszeichen2"/>
      <w:lvlText w:val="o"/>
      <w:lvlJc w:val="left"/>
      <w:pPr>
        <w:tabs>
          <w:tab w:val="num" w:pos="643"/>
        </w:tabs>
        <w:ind w:left="643" w:hanging="360"/>
      </w:pPr>
      <w:rPr>
        <w:rFonts w:ascii="Courier New" w:hAnsi="Courier New" w:cs="Courier New" w:hint="default"/>
      </w:rPr>
    </w:lvl>
  </w:abstractNum>
  <w:abstractNum w:abstractNumId="2" w15:restartNumberingAfterBreak="0">
    <w:nsid w:val="FFFFFF89"/>
    <w:multiLevelType w:val="singleLevel"/>
    <w:tmpl w:val="65FAC656"/>
    <w:lvl w:ilvl="0">
      <w:start w:val="1"/>
      <w:numFmt w:val="bullet"/>
      <w:lvlText w:val=""/>
      <w:lvlJc w:val="left"/>
      <w:pPr>
        <w:tabs>
          <w:tab w:val="num" w:pos="360"/>
        </w:tabs>
        <w:ind w:left="360" w:hanging="360"/>
      </w:pPr>
      <w:rPr>
        <w:rFonts w:ascii="Symbol" w:hAnsi="Symbol" w:hint="default"/>
      </w:rPr>
    </w:lvl>
  </w:abstractNum>
  <w:abstractNum w:abstractNumId="3" w15:restartNumberingAfterBreak="0">
    <w:nsid w:val="006E17D9"/>
    <w:multiLevelType w:val="hybridMultilevel"/>
    <w:tmpl w:val="223A8D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2DC5D32"/>
    <w:multiLevelType w:val="hybridMultilevel"/>
    <w:tmpl w:val="14123734"/>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0C8A2B19"/>
    <w:multiLevelType w:val="hybridMultilevel"/>
    <w:tmpl w:val="57A6E722"/>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6" w15:restartNumberingAfterBreak="0">
    <w:nsid w:val="0D1506B5"/>
    <w:multiLevelType w:val="hybridMultilevel"/>
    <w:tmpl w:val="41C69826"/>
    <w:lvl w:ilvl="0" w:tplc="A8DA5538">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0D436C40"/>
    <w:multiLevelType w:val="hybridMultilevel"/>
    <w:tmpl w:val="49B4072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0E9515F9"/>
    <w:multiLevelType w:val="hybridMultilevel"/>
    <w:tmpl w:val="FF2858DA"/>
    <w:lvl w:ilvl="0" w:tplc="017C3CB0">
      <w:start w:val="1"/>
      <w:numFmt w:val="bullet"/>
      <w:pStyle w:val="Aufzhlungszeichen"/>
      <w:lvlText w:val=""/>
      <w:lvlJc w:val="left"/>
      <w:pPr>
        <w:tabs>
          <w:tab w:val="num" w:pos="454"/>
        </w:tabs>
        <w:ind w:left="454" w:hanging="227"/>
      </w:pPr>
      <w:rPr>
        <w:rFonts w:ascii="Symbol" w:hAnsi="Symbol" w:hint="default"/>
      </w:rPr>
    </w:lvl>
    <w:lvl w:ilvl="1" w:tplc="784682D6">
      <w:start w:val="1"/>
      <w:numFmt w:val="bullet"/>
      <w:lvlText w:val="o"/>
      <w:lvlJc w:val="left"/>
      <w:pPr>
        <w:tabs>
          <w:tab w:val="num" w:pos="1440"/>
        </w:tabs>
        <w:ind w:left="1440" w:hanging="360"/>
      </w:pPr>
      <w:rPr>
        <w:rFonts w:ascii="Courier New" w:hAnsi="Courier New" w:cs="Courier New" w:hint="default"/>
      </w:rPr>
    </w:lvl>
    <w:lvl w:ilvl="2" w:tplc="D6AE896E">
      <w:start w:val="1"/>
      <w:numFmt w:val="bullet"/>
      <w:lvlText w:val=""/>
      <w:lvlJc w:val="left"/>
      <w:pPr>
        <w:tabs>
          <w:tab w:val="num" w:pos="2160"/>
        </w:tabs>
        <w:ind w:left="2160" w:hanging="360"/>
      </w:pPr>
      <w:rPr>
        <w:rFonts w:ascii="Wingdings" w:hAnsi="Wingdings" w:hint="default"/>
      </w:rPr>
    </w:lvl>
    <w:lvl w:ilvl="3" w:tplc="D53CF810">
      <w:start w:val="1"/>
      <w:numFmt w:val="bullet"/>
      <w:lvlText w:val=""/>
      <w:lvlJc w:val="left"/>
      <w:pPr>
        <w:tabs>
          <w:tab w:val="num" w:pos="2880"/>
        </w:tabs>
        <w:ind w:left="2880" w:hanging="360"/>
      </w:pPr>
      <w:rPr>
        <w:rFonts w:ascii="Symbol" w:hAnsi="Symbol" w:hint="default"/>
      </w:rPr>
    </w:lvl>
    <w:lvl w:ilvl="4" w:tplc="FF70002C" w:tentative="1">
      <w:start w:val="1"/>
      <w:numFmt w:val="bullet"/>
      <w:lvlText w:val="o"/>
      <w:lvlJc w:val="left"/>
      <w:pPr>
        <w:tabs>
          <w:tab w:val="num" w:pos="3600"/>
        </w:tabs>
        <w:ind w:left="3600" w:hanging="360"/>
      </w:pPr>
      <w:rPr>
        <w:rFonts w:ascii="Courier New" w:hAnsi="Courier New" w:cs="Courier New" w:hint="default"/>
      </w:rPr>
    </w:lvl>
    <w:lvl w:ilvl="5" w:tplc="0AF0F53E" w:tentative="1">
      <w:start w:val="1"/>
      <w:numFmt w:val="bullet"/>
      <w:lvlText w:val=""/>
      <w:lvlJc w:val="left"/>
      <w:pPr>
        <w:tabs>
          <w:tab w:val="num" w:pos="4320"/>
        </w:tabs>
        <w:ind w:left="4320" w:hanging="360"/>
      </w:pPr>
      <w:rPr>
        <w:rFonts w:ascii="Wingdings" w:hAnsi="Wingdings" w:hint="default"/>
      </w:rPr>
    </w:lvl>
    <w:lvl w:ilvl="6" w:tplc="F346620C" w:tentative="1">
      <w:start w:val="1"/>
      <w:numFmt w:val="bullet"/>
      <w:lvlText w:val=""/>
      <w:lvlJc w:val="left"/>
      <w:pPr>
        <w:tabs>
          <w:tab w:val="num" w:pos="5040"/>
        </w:tabs>
        <w:ind w:left="5040" w:hanging="360"/>
      </w:pPr>
      <w:rPr>
        <w:rFonts w:ascii="Symbol" w:hAnsi="Symbol" w:hint="default"/>
      </w:rPr>
    </w:lvl>
    <w:lvl w:ilvl="7" w:tplc="BEE63246" w:tentative="1">
      <w:start w:val="1"/>
      <w:numFmt w:val="bullet"/>
      <w:lvlText w:val="o"/>
      <w:lvlJc w:val="left"/>
      <w:pPr>
        <w:tabs>
          <w:tab w:val="num" w:pos="5760"/>
        </w:tabs>
        <w:ind w:left="5760" w:hanging="360"/>
      </w:pPr>
      <w:rPr>
        <w:rFonts w:ascii="Courier New" w:hAnsi="Courier New" w:cs="Courier New" w:hint="default"/>
      </w:rPr>
    </w:lvl>
    <w:lvl w:ilvl="8" w:tplc="F6A0EB9A"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103D2067"/>
    <w:multiLevelType w:val="hybridMultilevel"/>
    <w:tmpl w:val="A176D2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61C5945"/>
    <w:multiLevelType w:val="multilevel"/>
    <w:tmpl w:val="1E24C8A4"/>
    <w:lvl w:ilvl="0">
      <w:start w:val="1"/>
      <w:numFmt w:val="decimal"/>
      <w:pStyle w:val="berschrift1"/>
      <w:isLgl/>
      <w:lvlText w:val="%1"/>
      <w:lvlJc w:val="left"/>
      <w:pPr>
        <w:tabs>
          <w:tab w:val="num" w:pos="432"/>
        </w:tabs>
        <w:ind w:left="432" w:hanging="432"/>
      </w:pPr>
      <w:rPr>
        <w:rFonts w:cs="Times New Roman"/>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berschrift2"/>
      <w:lvlText w:val="%1.%2"/>
      <w:lvlJc w:val="left"/>
      <w:pPr>
        <w:tabs>
          <w:tab w:val="num" w:pos="576"/>
        </w:tabs>
        <w:ind w:left="576" w:hanging="576"/>
      </w:pPr>
      <w:rPr>
        <w:rFonts w:hint="default"/>
      </w:rPr>
    </w:lvl>
    <w:lvl w:ilvl="2">
      <w:start w:val="1"/>
      <w:numFmt w:val="decimal"/>
      <w:pStyle w:val="berschrift3"/>
      <w:lvlText w:val="%1.%2.%3"/>
      <w:lvlJc w:val="left"/>
      <w:pPr>
        <w:tabs>
          <w:tab w:val="num" w:pos="720"/>
        </w:tabs>
        <w:ind w:left="720" w:hanging="720"/>
      </w:pPr>
      <w:rPr>
        <w:rFonts w:hint="default"/>
      </w:rPr>
    </w:lvl>
    <w:lvl w:ilvl="3">
      <w:start w:val="1"/>
      <w:numFmt w:val="decimal"/>
      <w:pStyle w:val="berschrift4"/>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pStyle w:val="berschrift6"/>
      <w:lvlText w:val="%1.%2.%3.%4.%5.%6"/>
      <w:lvlJc w:val="left"/>
      <w:pPr>
        <w:tabs>
          <w:tab w:val="num" w:pos="1152"/>
        </w:tabs>
        <w:ind w:left="1152" w:hanging="1152"/>
      </w:pPr>
      <w:rPr>
        <w:rFonts w:hint="default"/>
      </w:rPr>
    </w:lvl>
    <w:lvl w:ilvl="6">
      <w:start w:val="1"/>
      <w:numFmt w:val="decimal"/>
      <w:pStyle w:val="berschrift7"/>
      <w:lvlText w:val="%1.%2.%3.%4.%5.%6.%7"/>
      <w:lvlJc w:val="left"/>
      <w:pPr>
        <w:tabs>
          <w:tab w:val="num" w:pos="1296"/>
        </w:tabs>
        <w:ind w:left="1296" w:hanging="1296"/>
      </w:pPr>
      <w:rPr>
        <w:rFonts w:hint="default"/>
      </w:rPr>
    </w:lvl>
    <w:lvl w:ilvl="7">
      <w:start w:val="1"/>
      <w:numFmt w:val="decimal"/>
      <w:pStyle w:val="berschrift8"/>
      <w:lvlText w:val="%1.%2.%3.%4.%5.%6.%7.%8"/>
      <w:lvlJc w:val="left"/>
      <w:pPr>
        <w:tabs>
          <w:tab w:val="num" w:pos="1440"/>
        </w:tabs>
        <w:ind w:left="1440" w:hanging="1440"/>
      </w:pPr>
      <w:rPr>
        <w:rFonts w:hint="default"/>
      </w:rPr>
    </w:lvl>
    <w:lvl w:ilvl="8">
      <w:start w:val="1"/>
      <w:numFmt w:val="decimal"/>
      <w:pStyle w:val="berschrift9"/>
      <w:lvlText w:val="%1.%2.%3.%4.%5.%6.%7.%8.%9"/>
      <w:lvlJc w:val="left"/>
      <w:pPr>
        <w:tabs>
          <w:tab w:val="num" w:pos="1584"/>
        </w:tabs>
        <w:ind w:left="1584" w:hanging="1584"/>
      </w:pPr>
      <w:rPr>
        <w:rFonts w:hint="default"/>
      </w:rPr>
    </w:lvl>
  </w:abstractNum>
  <w:abstractNum w:abstractNumId="11" w15:restartNumberingAfterBreak="0">
    <w:nsid w:val="18E676D5"/>
    <w:multiLevelType w:val="hybridMultilevel"/>
    <w:tmpl w:val="D070DD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1C855E6C"/>
    <w:multiLevelType w:val="hybridMultilevel"/>
    <w:tmpl w:val="4CEC53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1C8D073C"/>
    <w:multiLevelType w:val="hybridMultilevel"/>
    <w:tmpl w:val="A1EA3B0E"/>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D4E6D2C"/>
    <w:multiLevelType w:val="hybridMultilevel"/>
    <w:tmpl w:val="F6302F1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1E6A713F"/>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7" w15:restartNumberingAfterBreak="0">
    <w:nsid w:val="2247383A"/>
    <w:multiLevelType w:val="hybridMultilevel"/>
    <w:tmpl w:val="27FAE6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3792157"/>
    <w:multiLevelType w:val="hybridMultilevel"/>
    <w:tmpl w:val="27D44294"/>
    <w:lvl w:ilvl="0" w:tplc="04070001">
      <w:start w:val="1"/>
      <w:numFmt w:val="bullet"/>
      <w:lvlText w:val=""/>
      <w:lvlJc w:val="left"/>
      <w:pPr>
        <w:tabs>
          <w:tab w:val="num" w:pos="720"/>
        </w:tabs>
        <w:ind w:left="720" w:hanging="360"/>
      </w:pPr>
      <w:rPr>
        <w:rFonts w:ascii="Symbol" w:hAnsi="Symbol" w:hint="default"/>
      </w:rPr>
    </w:lvl>
    <w:lvl w:ilvl="1" w:tplc="04070003">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27BF09D5"/>
    <w:multiLevelType w:val="hybridMultilevel"/>
    <w:tmpl w:val="A52AA77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2847732E"/>
    <w:multiLevelType w:val="hybridMultilevel"/>
    <w:tmpl w:val="EEBEAB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9474847"/>
    <w:multiLevelType w:val="hybridMultilevel"/>
    <w:tmpl w:val="1764C4C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2ABA4A11"/>
    <w:multiLevelType w:val="hybridMultilevel"/>
    <w:tmpl w:val="E0C44E36"/>
    <w:lvl w:ilvl="0" w:tplc="ECE6EF96">
      <w:start w:val="1"/>
      <w:numFmt w:val="bullet"/>
      <w:lvlText w:val=""/>
      <w:lvlJc w:val="left"/>
      <w:pPr>
        <w:ind w:left="1069" w:hanging="360"/>
      </w:pPr>
      <w:rPr>
        <w:rFonts w:ascii="Symbol" w:hAnsi="Symbol" w:hint="default"/>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23" w15:restartNumberingAfterBreak="0">
    <w:nsid w:val="2BC26704"/>
    <w:multiLevelType w:val="hybridMultilevel"/>
    <w:tmpl w:val="DE063AAA"/>
    <w:lvl w:ilvl="0" w:tplc="04090001">
      <w:start w:val="1"/>
      <w:numFmt w:val="bullet"/>
      <w:lvlText w:val=""/>
      <w:lvlJc w:val="left"/>
      <w:pPr>
        <w:ind w:left="720" w:hanging="360"/>
      </w:pPr>
      <w:rPr>
        <w:rFonts w:ascii="Symbol" w:hAnsi="Symbol" w:hint="default"/>
      </w:rPr>
    </w:lvl>
    <w:lvl w:ilvl="1" w:tplc="D3FE546E">
      <w:numFmt w:val="bullet"/>
      <w:lvlText w:val=""/>
      <w:lvlJc w:val="left"/>
      <w:pPr>
        <w:ind w:left="1440" w:hanging="360"/>
      </w:pPr>
      <w:rPr>
        <w:rFonts w:ascii="Wingdings" w:eastAsia="Times New Roman" w:hAnsi="Wingdings" w:cs="Times New Roman"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F6B4FF7"/>
    <w:multiLevelType w:val="hybridMultilevel"/>
    <w:tmpl w:val="BDDC5B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0415EF4"/>
    <w:multiLevelType w:val="hybridMultilevel"/>
    <w:tmpl w:val="EE781C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0A9026C"/>
    <w:multiLevelType w:val="hybridMultilevel"/>
    <w:tmpl w:val="2C36A17E"/>
    <w:lvl w:ilvl="0" w:tplc="04090005">
      <w:start w:val="1"/>
      <w:numFmt w:val="bullet"/>
      <w:lvlText w:val=""/>
      <w:lvlJc w:val="left"/>
      <w:pPr>
        <w:ind w:left="2138" w:hanging="360"/>
      </w:pPr>
      <w:rPr>
        <w:rFonts w:ascii="Wingdings" w:hAnsi="Wingdings"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27" w15:restartNumberingAfterBreak="0">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8" w15:restartNumberingAfterBreak="0">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9" w15:restartNumberingAfterBreak="0">
    <w:nsid w:val="335D3D91"/>
    <w:multiLevelType w:val="hybridMultilevel"/>
    <w:tmpl w:val="86EEBD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CAC6283"/>
    <w:multiLevelType w:val="hybridMultilevel"/>
    <w:tmpl w:val="0EDED180"/>
    <w:lvl w:ilvl="0" w:tplc="04090005">
      <w:start w:val="1"/>
      <w:numFmt w:val="bullet"/>
      <w:lvlText w:val=""/>
      <w:lvlJc w:val="left"/>
      <w:pPr>
        <w:ind w:left="2135" w:hanging="360"/>
      </w:pPr>
      <w:rPr>
        <w:rFonts w:ascii="Wingdings" w:hAnsi="Wingdings" w:hint="default"/>
      </w:rPr>
    </w:lvl>
    <w:lvl w:ilvl="1" w:tplc="04090003" w:tentative="1">
      <w:start w:val="1"/>
      <w:numFmt w:val="bullet"/>
      <w:lvlText w:val="o"/>
      <w:lvlJc w:val="left"/>
      <w:pPr>
        <w:ind w:left="2855" w:hanging="360"/>
      </w:pPr>
      <w:rPr>
        <w:rFonts w:ascii="Courier New" w:hAnsi="Courier New" w:cs="Courier New" w:hint="default"/>
      </w:rPr>
    </w:lvl>
    <w:lvl w:ilvl="2" w:tplc="04090005" w:tentative="1">
      <w:start w:val="1"/>
      <w:numFmt w:val="bullet"/>
      <w:lvlText w:val=""/>
      <w:lvlJc w:val="left"/>
      <w:pPr>
        <w:ind w:left="3575" w:hanging="360"/>
      </w:pPr>
      <w:rPr>
        <w:rFonts w:ascii="Wingdings" w:hAnsi="Wingdings" w:hint="default"/>
      </w:rPr>
    </w:lvl>
    <w:lvl w:ilvl="3" w:tplc="04090001" w:tentative="1">
      <w:start w:val="1"/>
      <w:numFmt w:val="bullet"/>
      <w:lvlText w:val=""/>
      <w:lvlJc w:val="left"/>
      <w:pPr>
        <w:ind w:left="4295" w:hanging="360"/>
      </w:pPr>
      <w:rPr>
        <w:rFonts w:ascii="Symbol" w:hAnsi="Symbol" w:hint="default"/>
      </w:rPr>
    </w:lvl>
    <w:lvl w:ilvl="4" w:tplc="04090003" w:tentative="1">
      <w:start w:val="1"/>
      <w:numFmt w:val="bullet"/>
      <w:lvlText w:val="o"/>
      <w:lvlJc w:val="left"/>
      <w:pPr>
        <w:ind w:left="5015" w:hanging="360"/>
      </w:pPr>
      <w:rPr>
        <w:rFonts w:ascii="Courier New" w:hAnsi="Courier New" w:cs="Courier New" w:hint="default"/>
      </w:rPr>
    </w:lvl>
    <w:lvl w:ilvl="5" w:tplc="04090005" w:tentative="1">
      <w:start w:val="1"/>
      <w:numFmt w:val="bullet"/>
      <w:lvlText w:val=""/>
      <w:lvlJc w:val="left"/>
      <w:pPr>
        <w:ind w:left="5735" w:hanging="360"/>
      </w:pPr>
      <w:rPr>
        <w:rFonts w:ascii="Wingdings" w:hAnsi="Wingdings" w:hint="default"/>
      </w:rPr>
    </w:lvl>
    <w:lvl w:ilvl="6" w:tplc="04090001" w:tentative="1">
      <w:start w:val="1"/>
      <w:numFmt w:val="bullet"/>
      <w:lvlText w:val=""/>
      <w:lvlJc w:val="left"/>
      <w:pPr>
        <w:ind w:left="6455" w:hanging="360"/>
      </w:pPr>
      <w:rPr>
        <w:rFonts w:ascii="Symbol" w:hAnsi="Symbol" w:hint="default"/>
      </w:rPr>
    </w:lvl>
    <w:lvl w:ilvl="7" w:tplc="04090003" w:tentative="1">
      <w:start w:val="1"/>
      <w:numFmt w:val="bullet"/>
      <w:lvlText w:val="o"/>
      <w:lvlJc w:val="left"/>
      <w:pPr>
        <w:ind w:left="7175" w:hanging="360"/>
      </w:pPr>
      <w:rPr>
        <w:rFonts w:ascii="Courier New" w:hAnsi="Courier New" w:cs="Courier New" w:hint="default"/>
      </w:rPr>
    </w:lvl>
    <w:lvl w:ilvl="8" w:tplc="04090005" w:tentative="1">
      <w:start w:val="1"/>
      <w:numFmt w:val="bullet"/>
      <w:lvlText w:val=""/>
      <w:lvlJc w:val="left"/>
      <w:pPr>
        <w:ind w:left="7895" w:hanging="360"/>
      </w:pPr>
      <w:rPr>
        <w:rFonts w:ascii="Wingdings" w:hAnsi="Wingdings" w:hint="default"/>
      </w:rPr>
    </w:lvl>
  </w:abstractNum>
  <w:abstractNum w:abstractNumId="32" w15:restartNumberingAfterBreak="0">
    <w:nsid w:val="3EEF24D2"/>
    <w:multiLevelType w:val="hybridMultilevel"/>
    <w:tmpl w:val="E0A00FF8"/>
    <w:lvl w:ilvl="0" w:tplc="3B4C2056">
      <w:start w:val="1"/>
      <w:numFmt w:val="decimal"/>
      <w:lvlText w:val="%1)"/>
      <w:lvlJc w:val="left"/>
      <w:pPr>
        <w:ind w:left="720" w:hanging="360"/>
      </w:pPr>
      <w:rPr>
        <w:rFonts w:hint="default"/>
      </w:rPr>
    </w:lvl>
    <w:lvl w:ilvl="1" w:tplc="C6309212" w:tentative="1">
      <w:start w:val="1"/>
      <w:numFmt w:val="lowerLetter"/>
      <w:lvlText w:val="%2."/>
      <w:lvlJc w:val="left"/>
      <w:pPr>
        <w:ind w:left="1440" w:hanging="360"/>
      </w:pPr>
    </w:lvl>
    <w:lvl w:ilvl="2" w:tplc="297AAF90" w:tentative="1">
      <w:start w:val="1"/>
      <w:numFmt w:val="lowerRoman"/>
      <w:lvlText w:val="%3."/>
      <w:lvlJc w:val="right"/>
      <w:pPr>
        <w:ind w:left="2160" w:hanging="180"/>
      </w:pPr>
    </w:lvl>
    <w:lvl w:ilvl="3" w:tplc="A19A0C5E" w:tentative="1">
      <w:start w:val="1"/>
      <w:numFmt w:val="decimal"/>
      <w:lvlText w:val="%4."/>
      <w:lvlJc w:val="left"/>
      <w:pPr>
        <w:ind w:left="2880" w:hanging="360"/>
      </w:pPr>
    </w:lvl>
    <w:lvl w:ilvl="4" w:tplc="AD5634DA" w:tentative="1">
      <w:start w:val="1"/>
      <w:numFmt w:val="lowerLetter"/>
      <w:lvlText w:val="%5."/>
      <w:lvlJc w:val="left"/>
      <w:pPr>
        <w:ind w:left="3600" w:hanging="360"/>
      </w:pPr>
    </w:lvl>
    <w:lvl w:ilvl="5" w:tplc="FE5836A6" w:tentative="1">
      <w:start w:val="1"/>
      <w:numFmt w:val="lowerRoman"/>
      <w:lvlText w:val="%6."/>
      <w:lvlJc w:val="right"/>
      <w:pPr>
        <w:ind w:left="4320" w:hanging="180"/>
      </w:pPr>
    </w:lvl>
    <w:lvl w:ilvl="6" w:tplc="C9B48554" w:tentative="1">
      <w:start w:val="1"/>
      <w:numFmt w:val="decimal"/>
      <w:lvlText w:val="%7."/>
      <w:lvlJc w:val="left"/>
      <w:pPr>
        <w:ind w:left="5040" w:hanging="360"/>
      </w:pPr>
    </w:lvl>
    <w:lvl w:ilvl="7" w:tplc="8F3C9E72" w:tentative="1">
      <w:start w:val="1"/>
      <w:numFmt w:val="lowerLetter"/>
      <w:lvlText w:val="%8."/>
      <w:lvlJc w:val="left"/>
      <w:pPr>
        <w:ind w:left="5760" w:hanging="360"/>
      </w:pPr>
    </w:lvl>
    <w:lvl w:ilvl="8" w:tplc="133AE9BE" w:tentative="1">
      <w:start w:val="1"/>
      <w:numFmt w:val="lowerRoman"/>
      <w:lvlText w:val="%9."/>
      <w:lvlJc w:val="right"/>
      <w:pPr>
        <w:ind w:left="6480" w:hanging="180"/>
      </w:pPr>
    </w:lvl>
  </w:abstractNum>
  <w:abstractNum w:abstractNumId="33" w15:restartNumberingAfterBreak="0">
    <w:nsid w:val="44EB29E0"/>
    <w:multiLevelType w:val="hybridMultilevel"/>
    <w:tmpl w:val="FC4A37E0"/>
    <w:lvl w:ilvl="0" w:tplc="17C68B5E">
      <w:start w:val="1"/>
      <w:numFmt w:val="bullet"/>
      <w:lvlText w:val=""/>
      <w:lvlJc w:val="left"/>
      <w:pPr>
        <w:ind w:left="1069" w:hanging="360"/>
      </w:pPr>
      <w:rPr>
        <w:rFonts w:ascii="Symbol" w:hAnsi="Symbol" w:hint="default"/>
        <w:b/>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34" w15:restartNumberingAfterBreak="0">
    <w:nsid w:val="453678F8"/>
    <w:multiLevelType w:val="hybridMultilevel"/>
    <w:tmpl w:val="2990BD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70E2B8B"/>
    <w:multiLevelType w:val="hybridMultilevel"/>
    <w:tmpl w:val="81BEC8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D1E4956"/>
    <w:multiLevelType w:val="hybridMultilevel"/>
    <w:tmpl w:val="3F2612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DD100D0"/>
    <w:multiLevelType w:val="hybridMultilevel"/>
    <w:tmpl w:val="C64A7D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ED80B5C"/>
    <w:multiLevelType w:val="hybridMultilevel"/>
    <w:tmpl w:val="6C30DB6A"/>
    <w:lvl w:ilvl="0" w:tplc="17C68B5E">
      <w:start w:val="1"/>
      <w:numFmt w:val="bullet"/>
      <w:lvlText w:val=""/>
      <w:lvlJc w:val="left"/>
      <w:pPr>
        <w:ind w:left="720" w:hanging="360"/>
      </w:pPr>
      <w:rPr>
        <w:rFonts w:ascii="Symbol" w:hAnsi="Symbol" w:hint="default"/>
        <w:b/>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0F646D6"/>
    <w:multiLevelType w:val="hybridMultilevel"/>
    <w:tmpl w:val="6470766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514E6C88"/>
    <w:multiLevelType w:val="hybridMultilevel"/>
    <w:tmpl w:val="3800B08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15:restartNumberingAfterBreak="0">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42" w15:restartNumberingAfterBreak="0">
    <w:nsid w:val="588E7EF4"/>
    <w:multiLevelType w:val="hybridMultilevel"/>
    <w:tmpl w:val="37B694E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3" w15:restartNumberingAfterBreak="0">
    <w:nsid w:val="59B36254"/>
    <w:multiLevelType w:val="hybridMultilevel"/>
    <w:tmpl w:val="A7F4CF96"/>
    <w:lvl w:ilvl="0" w:tplc="9E7EB22A">
      <w:start w:val="63"/>
      <w:numFmt w:val="bullet"/>
      <w:lvlText w:val="-"/>
      <w:lvlJc w:val="left"/>
      <w:pPr>
        <w:ind w:left="720" w:hanging="36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5CD9369F"/>
    <w:multiLevelType w:val="hybridMultilevel"/>
    <w:tmpl w:val="82A2FE5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6" w15:restartNumberingAfterBreak="0">
    <w:nsid w:val="5E0476B9"/>
    <w:multiLevelType w:val="hybridMultilevel"/>
    <w:tmpl w:val="F564A78A"/>
    <w:lvl w:ilvl="0" w:tplc="08090001">
      <w:start w:val="1"/>
      <w:numFmt w:val="bullet"/>
      <w:lvlText w:val=""/>
      <w:lvlJc w:val="left"/>
      <w:pPr>
        <w:tabs>
          <w:tab w:val="num" w:pos="720"/>
        </w:tabs>
        <w:ind w:left="720" w:hanging="360"/>
      </w:pPr>
      <w:rPr>
        <w:rFonts w:ascii="Symbol" w:hAnsi="Symbol" w:hint="default"/>
      </w:rPr>
    </w:lvl>
    <w:lvl w:ilvl="1" w:tplc="8CE4AD2E">
      <w:start w:val="1084"/>
      <w:numFmt w:val="bullet"/>
      <w:lvlText w:val=""/>
      <w:lvlJc w:val="left"/>
      <w:pPr>
        <w:tabs>
          <w:tab w:val="num" w:pos="1440"/>
        </w:tabs>
        <w:ind w:left="1440" w:hanging="360"/>
      </w:pPr>
      <w:rPr>
        <w:rFonts w:ascii="Wingdings" w:hAnsi="Wingdings" w:hint="default"/>
      </w:rPr>
    </w:lvl>
    <w:lvl w:ilvl="2" w:tplc="63E49A40">
      <w:numFmt w:val="bullet"/>
      <w:lvlText w:val=""/>
      <w:lvlJc w:val="left"/>
      <w:pPr>
        <w:ind w:left="2160" w:hanging="360"/>
      </w:pPr>
      <w:rPr>
        <w:rFonts w:ascii="Wingdings" w:eastAsia="Times New Roman" w:hAnsi="Wingdings" w:cs="Times New Roman" w:hint="default"/>
      </w:rPr>
    </w:lvl>
    <w:lvl w:ilvl="3" w:tplc="6F4EA0E2" w:tentative="1">
      <w:start w:val="1"/>
      <w:numFmt w:val="bullet"/>
      <w:lvlText w:val=""/>
      <w:lvlJc w:val="left"/>
      <w:pPr>
        <w:tabs>
          <w:tab w:val="num" w:pos="2880"/>
        </w:tabs>
        <w:ind w:left="2880" w:hanging="360"/>
      </w:pPr>
      <w:rPr>
        <w:rFonts w:ascii="Wingdings" w:hAnsi="Wingdings" w:hint="default"/>
      </w:rPr>
    </w:lvl>
    <w:lvl w:ilvl="4" w:tplc="A03A3954" w:tentative="1">
      <w:start w:val="1"/>
      <w:numFmt w:val="bullet"/>
      <w:lvlText w:val=""/>
      <w:lvlJc w:val="left"/>
      <w:pPr>
        <w:tabs>
          <w:tab w:val="num" w:pos="3600"/>
        </w:tabs>
        <w:ind w:left="3600" w:hanging="360"/>
      </w:pPr>
      <w:rPr>
        <w:rFonts w:ascii="Wingdings" w:hAnsi="Wingdings" w:hint="default"/>
      </w:rPr>
    </w:lvl>
    <w:lvl w:ilvl="5" w:tplc="B346F298" w:tentative="1">
      <w:start w:val="1"/>
      <w:numFmt w:val="bullet"/>
      <w:lvlText w:val=""/>
      <w:lvlJc w:val="left"/>
      <w:pPr>
        <w:tabs>
          <w:tab w:val="num" w:pos="4320"/>
        </w:tabs>
        <w:ind w:left="4320" w:hanging="360"/>
      </w:pPr>
      <w:rPr>
        <w:rFonts w:ascii="Wingdings" w:hAnsi="Wingdings" w:hint="default"/>
      </w:rPr>
    </w:lvl>
    <w:lvl w:ilvl="6" w:tplc="417EEBE0" w:tentative="1">
      <w:start w:val="1"/>
      <w:numFmt w:val="bullet"/>
      <w:lvlText w:val=""/>
      <w:lvlJc w:val="left"/>
      <w:pPr>
        <w:tabs>
          <w:tab w:val="num" w:pos="5040"/>
        </w:tabs>
        <w:ind w:left="5040" w:hanging="360"/>
      </w:pPr>
      <w:rPr>
        <w:rFonts w:ascii="Wingdings" w:hAnsi="Wingdings" w:hint="default"/>
      </w:rPr>
    </w:lvl>
    <w:lvl w:ilvl="7" w:tplc="6E6ECD6E" w:tentative="1">
      <w:start w:val="1"/>
      <w:numFmt w:val="bullet"/>
      <w:lvlText w:val=""/>
      <w:lvlJc w:val="left"/>
      <w:pPr>
        <w:tabs>
          <w:tab w:val="num" w:pos="5760"/>
        </w:tabs>
        <w:ind w:left="5760" w:hanging="360"/>
      </w:pPr>
      <w:rPr>
        <w:rFonts w:ascii="Wingdings" w:hAnsi="Wingdings" w:hint="default"/>
      </w:rPr>
    </w:lvl>
    <w:lvl w:ilvl="8" w:tplc="9CACD842" w:tentative="1">
      <w:start w:val="1"/>
      <w:numFmt w:val="bullet"/>
      <w:lvlText w:val=""/>
      <w:lvlJc w:val="left"/>
      <w:pPr>
        <w:tabs>
          <w:tab w:val="num" w:pos="6480"/>
        </w:tabs>
        <w:ind w:left="6480" w:hanging="360"/>
      </w:pPr>
      <w:rPr>
        <w:rFonts w:ascii="Wingdings" w:hAnsi="Wingdings" w:hint="default"/>
      </w:rPr>
    </w:lvl>
  </w:abstractNum>
  <w:abstractNum w:abstractNumId="47" w15:restartNumberingAfterBreak="0">
    <w:nsid w:val="62BB5A54"/>
    <w:multiLevelType w:val="hybridMultilevel"/>
    <w:tmpl w:val="2E2CB0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63992CEF"/>
    <w:multiLevelType w:val="hybridMultilevel"/>
    <w:tmpl w:val="C0B80B46"/>
    <w:lvl w:ilvl="0" w:tplc="ECE6EF96">
      <w:start w:val="1"/>
      <w:numFmt w:val="bullet"/>
      <w:lvlText w:val=""/>
      <w:lvlJc w:val="left"/>
      <w:pPr>
        <w:ind w:left="720" w:hanging="360"/>
      </w:pPr>
      <w:rPr>
        <w:rFonts w:ascii="Symbol" w:hAnsi="Symbol" w:hint="default"/>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63B90866"/>
    <w:multiLevelType w:val="hybridMultilevel"/>
    <w:tmpl w:val="78306A62"/>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50" w15:restartNumberingAfterBreak="0">
    <w:nsid w:val="64DD34A9"/>
    <w:multiLevelType w:val="hybridMultilevel"/>
    <w:tmpl w:val="CFDCE1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67D64906"/>
    <w:multiLevelType w:val="hybridMultilevel"/>
    <w:tmpl w:val="0D105C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67F5626F"/>
    <w:multiLevelType w:val="hybridMultilevel"/>
    <w:tmpl w:val="DE4C8C80"/>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3" w15:restartNumberingAfterBreak="0">
    <w:nsid w:val="7C801324"/>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54" w15:restartNumberingAfterBreak="0">
    <w:nsid w:val="7DB31914"/>
    <w:multiLevelType w:val="hybridMultilevel"/>
    <w:tmpl w:val="DC404346"/>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5" w15:restartNumberingAfterBreak="0">
    <w:nsid w:val="7DF6111D"/>
    <w:multiLevelType w:val="hybridMultilevel"/>
    <w:tmpl w:val="920C4742"/>
    <w:lvl w:ilvl="0" w:tplc="C2BC221A">
      <w:numFmt w:val="bullet"/>
      <w:lvlText w:val=""/>
      <w:lvlJc w:val="left"/>
      <w:pPr>
        <w:ind w:left="360" w:hanging="360"/>
      </w:pPr>
      <w:rPr>
        <w:rFonts w:ascii="Wingdings" w:eastAsia="Times New Roman" w:hAnsi="Wingdings"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num w:numId="1">
    <w:abstractNumId w:val="10"/>
  </w:num>
  <w:num w:numId="2">
    <w:abstractNumId w:val="8"/>
  </w:num>
  <w:num w:numId="3">
    <w:abstractNumId w:val="0"/>
  </w:num>
  <w:num w:numId="4">
    <w:abstractNumId w:val="1"/>
  </w:num>
  <w:num w:numId="5">
    <w:abstractNumId w:val="41"/>
  </w:num>
  <w:num w:numId="6">
    <w:abstractNumId w:val="32"/>
  </w:num>
  <w:num w:numId="7">
    <w:abstractNumId w:val="18"/>
  </w:num>
  <w:num w:numId="8">
    <w:abstractNumId w:val="12"/>
  </w:num>
  <w:num w:numId="9">
    <w:abstractNumId w:val="21"/>
  </w:num>
  <w:num w:numId="10">
    <w:abstractNumId w:val="49"/>
  </w:num>
  <w:num w:numId="11">
    <w:abstractNumId w:val="37"/>
  </w:num>
  <w:num w:numId="12">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0"/>
    <w:lvlOverride w:ilvl="0">
      <w:startOverride w:val="8"/>
    </w:lvlOverride>
    <w:lvlOverride w:ilvl="1">
      <w:startOverride w:val="1"/>
    </w:lvlOverride>
    <w:lvlOverride w:ilvl="2">
      <w:startOverride w:val="6"/>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0"/>
    <w:lvlOverride w:ilvl="0">
      <w:startOverride w:val="8"/>
    </w:lvlOverride>
    <w:lvlOverride w:ilvl="1">
      <w:startOverride w:val="1"/>
    </w:lvlOverride>
    <w:lvlOverride w:ilvl="2">
      <w:startOverride w:val="7"/>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3"/>
  </w:num>
  <w:num w:numId="17">
    <w:abstractNumId w:val="54"/>
  </w:num>
  <w:num w:numId="18">
    <w:abstractNumId w:val="7"/>
  </w:num>
  <w:num w:numId="19">
    <w:abstractNumId w:val="19"/>
  </w:num>
  <w:num w:numId="20">
    <w:abstractNumId w:val="42"/>
  </w:num>
  <w:num w:numId="21">
    <w:abstractNumId w:val="52"/>
  </w:num>
  <w:num w:numId="22">
    <w:abstractNumId w:val="4"/>
  </w:num>
  <w:num w:numId="23">
    <w:abstractNumId w:val="45"/>
  </w:num>
  <w:num w:numId="24">
    <w:abstractNumId w:val="46"/>
  </w:num>
  <w:num w:numId="25">
    <w:abstractNumId w:val="50"/>
  </w:num>
  <w:num w:numId="26">
    <w:abstractNumId w:val="10"/>
    <w:lvlOverride w:ilvl="0">
      <w:startOverride w:val="8"/>
    </w:lvlOverride>
    <w:lvlOverride w:ilvl="1">
      <w:startOverride w:val="1"/>
    </w:lvlOverride>
    <w:lvlOverride w:ilvl="2">
      <w:startOverride w:val="5"/>
    </w:lvlOverride>
    <w:lvlOverride w:ilvl="3">
      <w:startOverride w:val="4"/>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3"/>
  </w:num>
  <w:num w:numId="28">
    <w:abstractNumId w:val="15"/>
  </w:num>
  <w:num w:numId="29">
    <w:abstractNumId w:val="51"/>
  </w:num>
  <w:num w:numId="30">
    <w:abstractNumId w:val="23"/>
  </w:num>
  <w:num w:numId="31">
    <w:abstractNumId w:val="31"/>
  </w:num>
  <w:num w:numId="32">
    <w:abstractNumId w:val="26"/>
  </w:num>
  <w:num w:numId="33">
    <w:abstractNumId w:val="29"/>
  </w:num>
  <w:num w:numId="34">
    <w:abstractNumId w:val="28"/>
  </w:num>
  <w:num w:numId="35">
    <w:abstractNumId w:val="27"/>
  </w:num>
  <w:num w:numId="36">
    <w:abstractNumId w:val="6"/>
  </w:num>
  <w:num w:numId="37">
    <w:abstractNumId w:val="11"/>
  </w:num>
  <w:num w:numId="38">
    <w:abstractNumId w:val="53"/>
  </w:num>
  <w:num w:numId="39">
    <w:abstractNumId w:val="36"/>
  </w:num>
  <w:num w:numId="40">
    <w:abstractNumId w:val="48"/>
  </w:num>
  <w:num w:numId="41">
    <w:abstractNumId w:val="22"/>
  </w:num>
  <w:num w:numId="42">
    <w:abstractNumId w:val="34"/>
  </w:num>
  <w:num w:numId="43">
    <w:abstractNumId w:val="47"/>
  </w:num>
  <w:num w:numId="44">
    <w:abstractNumId w:val="35"/>
  </w:num>
  <w:num w:numId="45">
    <w:abstractNumId w:val="24"/>
  </w:num>
  <w:num w:numId="46">
    <w:abstractNumId w:val="38"/>
  </w:num>
  <w:num w:numId="47">
    <w:abstractNumId w:val="33"/>
  </w:num>
  <w:num w:numId="48">
    <w:abstractNumId w:val="17"/>
  </w:num>
  <w:num w:numId="49">
    <w:abstractNumId w:val="2"/>
  </w:num>
  <w:num w:numId="50">
    <w:abstractNumId w:val="5"/>
  </w:num>
  <w:num w:numId="51">
    <w:abstractNumId w:val="20"/>
  </w:num>
  <w:num w:numId="52">
    <w:abstractNumId w:val="44"/>
  </w:num>
  <w:num w:numId="53">
    <w:abstractNumId w:val="39"/>
  </w:num>
  <w:num w:numId="54">
    <w:abstractNumId w:val="9"/>
  </w:num>
  <w:num w:numId="55">
    <w:abstractNumId w:val="30"/>
  </w:num>
  <w:num w:numId="56">
    <w:abstractNumId w:val="43"/>
  </w:num>
  <w:num w:numId="57">
    <w:abstractNumId w:val="55"/>
  </w:num>
  <w:num w:numId="58">
    <w:abstractNumId w:val="8"/>
  </w:num>
  <w:num w:numId="59">
    <w:abstractNumId w:val="10"/>
  </w:num>
  <w:num w:numId="60">
    <w:abstractNumId w:val="14"/>
  </w:num>
  <w:num w:numId="61">
    <w:abstractNumId w:val="40"/>
  </w:num>
  <w:num w:numId="62">
    <w:abstractNumId w:val="25"/>
  </w:num>
  <w:num w:numId="63">
    <w:abstractNumId w:val="16"/>
  </w:num>
  <w:numIdMacAtCleanup w:val="5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Festner Andreas, TP-212">
    <w15:presenceInfo w15:providerId="AD" w15:userId="S-1-5-21-43206524-2104247658-1151357142-3142871"/>
  </w15:person>
  <w15:person w15:author="Dr. Carsten Franke">
    <w15:presenceInfo w15:providerId="None" w15:userId="Dr. Carsten Frank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2"/>
  <w:hideSpellingErrors/>
  <w:activeWritingStyle w:appName="MSWord" w:lang="en-US" w:vendorID="64" w:dllVersion="6" w:nlCheck="1" w:checkStyle="1"/>
  <w:activeWritingStyle w:appName="MSWord" w:lang="fr-FR" w:vendorID="64" w:dllVersion="6" w:nlCheck="1" w:checkStyle="1"/>
  <w:activeWritingStyle w:appName="MSWord" w:lang="en-GB" w:vendorID="64" w:dllVersion="6" w:nlCheck="1" w:checkStyle="1"/>
  <w:activeWritingStyle w:appName="MSWord" w:lang="de-DE" w:vendorID="64" w:dllVersion="6" w:nlCheck="1" w:checkStyle="1"/>
  <w:activeWritingStyle w:appName="MSWord" w:lang="es-ES" w:vendorID="64" w:dllVersion="6" w:nlCheck="1" w:checkStyle="1"/>
  <w:activeWritingStyle w:appName="MSWord" w:lang="en-US" w:vendorID="64" w:dllVersion="0" w:nlCheck="1" w:checkStyle="0"/>
  <w:activeWritingStyle w:appName="MSWord" w:lang="fr-FR" w:vendorID="64" w:dllVersion="0" w:nlCheck="1" w:checkStyle="0"/>
  <w:activeWritingStyle w:appName="MSWord" w:lang="de-DE" w:vendorID="64" w:dllVersion="0" w:nlCheck="1" w:checkStyle="0"/>
  <w:activeWritingStyle w:appName="MSWord" w:lang="it-IT" w:vendorID="64" w:dllVersion="0" w:nlCheck="1" w:checkStyle="0"/>
  <w:proofState w:spelling="clean" w:grammar="clean"/>
  <w:attachedTemplate r:id="rId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trackRevisions/>
  <w:doNotTrackFormatting/>
  <w:defaultTabStop w:val="709"/>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255787"/>
    <w:rsid w:val="00000386"/>
    <w:rsid w:val="0000062B"/>
    <w:rsid w:val="00000DA5"/>
    <w:rsid w:val="00002992"/>
    <w:rsid w:val="00002A45"/>
    <w:rsid w:val="00002AC4"/>
    <w:rsid w:val="00002B2F"/>
    <w:rsid w:val="00003116"/>
    <w:rsid w:val="00003133"/>
    <w:rsid w:val="000033ED"/>
    <w:rsid w:val="00003FF9"/>
    <w:rsid w:val="00004502"/>
    <w:rsid w:val="000047FF"/>
    <w:rsid w:val="00004854"/>
    <w:rsid w:val="0000501A"/>
    <w:rsid w:val="00005074"/>
    <w:rsid w:val="000052AA"/>
    <w:rsid w:val="00005549"/>
    <w:rsid w:val="00006272"/>
    <w:rsid w:val="00006C1F"/>
    <w:rsid w:val="000072D9"/>
    <w:rsid w:val="00007682"/>
    <w:rsid w:val="00007C00"/>
    <w:rsid w:val="00007D4F"/>
    <w:rsid w:val="00007FD7"/>
    <w:rsid w:val="000105C4"/>
    <w:rsid w:val="0001096A"/>
    <w:rsid w:val="00010B30"/>
    <w:rsid w:val="00010D17"/>
    <w:rsid w:val="00011940"/>
    <w:rsid w:val="0001198E"/>
    <w:rsid w:val="00011A20"/>
    <w:rsid w:val="00011C24"/>
    <w:rsid w:val="000124A9"/>
    <w:rsid w:val="00012C82"/>
    <w:rsid w:val="00012F54"/>
    <w:rsid w:val="00013B01"/>
    <w:rsid w:val="00013C81"/>
    <w:rsid w:val="00013E33"/>
    <w:rsid w:val="0001483C"/>
    <w:rsid w:val="0001494A"/>
    <w:rsid w:val="0001528F"/>
    <w:rsid w:val="00015510"/>
    <w:rsid w:val="00015DC7"/>
    <w:rsid w:val="000165B1"/>
    <w:rsid w:val="00016771"/>
    <w:rsid w:val="00017E2A"/>
    <w:rsid w:val="00020168"/>
    <w:rsid w:val="00020F25"/>
    <w:rsid w:val="0002119A"/>
    <w:rsid w:val="000219F0"/>
    <w:rsid w:val="00022B8B"/>
    <w:rsid w:val="000233C4"/>
    <w:rsid w:val="000234AC"/>
    <w:rsid w:val="00023DAD"/>
    <w:rsid w:val="00024153"/>
    <w:rsid w:val="00025152"/>
    <w:rsid w:val="0002556B"/>
    <w:rsid w:val="00025585"/>
    <w:rsid w:val="000255D8"/>
    <w:rsid w:val="00026A07"/>
    <w:rsid w:val="00026F05"/>
    <w:rsid w:val="00027589"/>
    <w:rsid w:val="000277BB"/>
    <w:rsid w:val="000306B0"/>
    <w:rsid w:val="00030A40"/>
    <w:rsid w:val="0003113C"/>
    <w:rsid w:val="00031A97"/>
    <w:rsid w:val="00031CCB"/>
    <w:rsid w:val="000323B1"/>
    <w:rsid w:val="000325F0"/>
    <w:rsid w:val="00032833"/>
    <w:rsid w:val="00032E21"/>
    <w:rsid w:val="00033772"/>
    <w:rsid w:val="00033781"/>
    <w:rsid w:val="000347C0"/>
    <w:rsid w:val="0003494C"/>
    <w:rsid w:val="00034C0D"/>
    <w:rsid w:val="0003652C"/>
    <w:rsid w:val="00036698"/>
    <w:rsid w:val="000369B5"/>
    <w:rsid w:val="000371BF"/>
    <w:rsid w:val="000371E8"/>
    <w:rsid w:val="00037BF9"/>
    <w:rsid w:val="00037D77"/>
    <w:rsid w:val="00037ED8"/>
    <w:rsid w:val="0004188A"/>
    <w:rsid w:val="0004217B"/>
    <w:rsid w:val="000423D3"/>
    <w:rsid w:val="000426BD"/>
    <w:rsid w:val="00042E3F"/>
    <w:rsid w:val="00043133"/>
    <w:rsid w:val="0004333D"/>
    <w:rsid w:val="00043592"/>
    <w:rsid w:val="000437CC"/>
    <w:rsid w:val="00043C59"/>
    <w:rsid w:val="00043E4A"/>
    <w:rsid w:val="000440AA"/>
    <w:rsid w:val="000443CF"/>
    <w:rsid w:val="00044694"/>
    <w:rsid w:val="00044C57"/>
    <w:rsid w:val="000457ED"/>
    <w:rsid w:val="000458C5"/>
    <w:rsid w:val="00046837"/>
    <w:rsid w:val="00047683"/>
    <w:rsid w:val="000476C8"/>
    <w:rsid w:val="00050106"/>
    <w:rsid w:val="000503F4"/>
    <w:rsid w:val="00050A83"/>
    <w:rsid w:val="000518AB"/>
    <w:rsid w:val="00052127"/>
    <w:rsid w:val="00052FC8"/>
    <w:rsid w:val="00053585"/>
    <w:rsid w:val="000536F5"/>
    <w:rsid w:val="00054423"/>
    <w:rsid w:val="00054D7A"/>
    <w:rsid w:val="00055B35"/>
    <w:rsid w:val="00056B61"/>
    <w:rsid w:val="00056CD2"/>
    <w:rsid w:val="00056F68"/>
    <w:rsid w:val="00056FAF"/>
    <w:rsid w:val="00057315"/>
    <w:rsid w:val="000576F5"/>
    <w:rsid w:val="00057895"/>
    <w:rsid w:val="00057B52"/>
    <w:rsid w:val="00057D0C"/>
    <w:rsid w:val="00057DBC"/>
    <w:rsid w:val="00060B33"/>
    <w:rsid w:val="00060EB9"/>
    <w:rsid w:val="0006113C"/>
    <w:rsid w:val="00061364"/>
    <w:rsid w:val="000615CF"/>
    <w:rsid w:val="000616A2"/>
    <w:rsid w:val="00061795"/>
    <w:rsid w:val="000625C2"/>
    <w:rsid w:val="00062781"/>
    <w:rsid w:val="00062B73"/>
    <w:rsid w:val="000635E1"/>
    <w:rsid w:val="00063869"/>
    <w:rsid w:val="00063A77"/>
    <w:rsid w:val="000640B0"/>
    <w:rsid w:val="00064CAE"/>
    <w:rsid w:val="000651F3"/>
    <w:rsid w:val="00065FE1"/>
    <w:rsid w:val="00066535"/>
    <w:rsid w:val="00066594"/>
    <w:rsid w:val="00066813"/>
    <w:rsid w:val="00066BB2"/>
    <w:rsid w:val="00066D28"/>
    <w:rsid w:val="00067209"/>
    <w:rsid w:val="00070069"/>
    <w:rsid w:val="00070206"/>
    <w:rsid w:val="000703C5"/>
    <w:rsid w:val="00070B20"/>
    <w:rsid w:val="00070F86"/>
    <w:rsid w:val="00071C44"/>
    <w:rsid w:val="0007205C"/>
    <w:rsid w:val="00073568"/>
    <w:rsid w:val="00073E83"/>
    <w:rsid w:val="000746D3"/>
    <w:rsid w:val="00074871"/>
    <w:rsid w:val="0007487B"/>
    <w:rsid w:val="00074FA1"/>
    <w:rsid w:val="000758F9"/>
    <w:rsid w:val="00075AFF"/>
    <w:rsid w:val="00075D69"/>
    <w:rsid w:val="00076185"/>
    <w:rsid w:val="00076448"/>
    <w:rsid w:val="000769F2"/>
    <w:rsid w:val="00077A34"/>
    <w:rsid w:val="000803E8"/>
    <w:rsid w:val="000804D1"/>
    <w:rsid w:val="000808EB"/>
    <w:rsid w:val="00080E33"/>
    <w:rsid w:val="00080E77"/>
    <w:rsid w:val="00080F9C"/>
    <w:rsid w:val="00081472"/>
    <w:rsid w:val="000816DA"/>
    <w:rsid w:val="000817AC"/>
    <w:rsid w:val="00081D9A"/>
    <w:rsid w:val="00081DC8"/>
    <w:rsid w:val="000822A7"/>
    <w:rsid w:val="00082891"/>
    <w:rsid w:val="00082C24"/>
    <w:rsid w:val="000830E0"/>
    <w:rsid w:val="000831DA"/>
    <w:rsid w:val="000831E6"/>
    <w:rsid w:val="000832B1"/>
    <w:rsid w:val="0008331E"/>
    <w:rsid w:val="00083F8E"/>
    <w:rsid w:val="00084DFE"/>
    <w:rsid w:val="00085734"/>
    <w:rsid w:val="0008589D"/>
    <w:rsid w:val="000858CA"/>
    <w:rsid w:val="00085D4A"/>
    <w:rsid w:val="0008765E"/>
    <w:rsid w:val="00087BC2"/>
    <w:rsid w:val="00087FB0"/>
    <w:rsid w:val="000901FF"/>
    <w:rsid w:val="0009034F"/>
    <w:rsid w:val="0009096F"/>
    <w:rsid w:val="00090CD4"/>
    <w:rsid w:val="000910D3"/>
    <w:rsid w:val="0009127F"/>
    <w:rsid w:val="00091868"/>
    <w:rsid w:val="00091E19"/>
    <w:rsid w:val="00092078"/>
    <w:rsid w:val="00092D5D"/>
    <w:rsid w:val="00093B40"/>
    <w:rsid w:val="0009518A"/>
    <w:rsid w:val="0009530C"/>
    <w:rsid w:val="0009532E"/>
    <w:rsid w:val="000953EC"/>
    <w:rsid w:val="00096117"/>
    <w:rsid w:val="00096DD5"/>
    <w:rsid w:val="00097A61"/>
    <w:rsid w:val="00097A95"/>
    <w:rsid w:val="00097D06"/>
    <w:rsid w:val="00097F46"/>
    <w:rsid w:val="000A05DE"/>
    <w:rsid w:val="000A09B1"/>
    <w:rsid w:val="000A0A5D"/>
    <w:rsid w:val="000A0EA4"/>
    <w:rsid w:val="000A0F82"/>
    <w:rsid w:val="000A1539"/>
    <w:rsid w:val="000A1B06"/>
    <w:rsid w:val="000A1F1B"/>
    <w:rsid w:val="000A291E"/>
    <w:rsid w:val="000A2FA2"/>
    <w:rsid w:val="000A52CF"/>
    <w:rsid w:val="000A5516"/>
    <w:rsid w:val="000A599A"/>
    <w:rsid w:val="000A5A4E"/>
    <w:rsid w:val="000A645A"/>
    <w:rsid w:val="000A652E"/>
    <w:rsid w:val="000A6CC3"/>
    <w:rsid w:val="000A6F17"/>
    <w:rsid w:val="000A76CF"/>
    <w:rsid w:val="000A77EE"/>
    <w:rsid w:val="000A7CDD"/>
    <w:rsid w:val="000A7E0B"/>
    <w:rsid w:val="000A7ED7"/>
    <w:rsid w:val="000B032A"/>
    <w:rsid w:val="000B0E23"/>
    <w:rsid w:val="000B107D"/>
    <w:rsid w:val="000B18C0"/>
    <w:rsid w:val="000B2149"/>
    <w:rsid w:val="000B284D"/>
    <w:rsid w:val="000B2B3D"/>
    <w:rsid w:val="000B31B0"/>
    <w:rsid w:val="000B34DA"/>
    <w:rsid w:val="000B48F3"/>
    <w:rsid w:val="000B50B9"/>
    <w:rsid w:val="000B5118"/>
    <w:rsid w:val="000B567D"/>
    <w:rsid w:val="000B6D6A"/>
    <w:rsid w:val="000B72CA"/>
    <w:rsid w:val="000B736F"/>
    <w:rsid w:val="000B762B"/>
    <w:rsid w:val="000B7E71"/>
    <w:rsid w:val="000B7FA7"/>
    <w:rsid w:val="000C027C"/>
    <w:rsid w:val="000C0927"/>
    <w:rsid w:val="000C094A"/>
    <w:rsid w:val="000C0DD7"/>
    <w:rsid w:val="000C0E7B"/>
    <w:rsid w:val="000C15DD"/>
    <w:rsid w:val="000C1BE9"/>
    <w:rsid w:val="000C2453"/>
    <w:rsid w:val="000C2483"/>
    <w:rsid w:val="000C26B6"/>
    <w:rsid w:val="000C2E24"/>
    <w:rsid w:val="000C2F59"/>
    <w:rsid w:val="000C3021"/>
    <w:rsid w:val="000C30CD"/>
    <w:rsid w:val="000C32D7"/>
    <w:rsid w:val="000C3E68"/>
    <w:rsid w:val="000C3FF8"/>
    <w:rsid w:val="000C438A"/>
    <w:rsid w:val="000C4409"/>
    <w:rsid w:val="000C4585"/>
    <w:rsid w:val="000C4D79"/>
    <w:rsid w:val="000C59F3"/>
    <w:rsid w:val="000C5D6D"/>
    <w:rsid w:val="000C5F17"/>
    <w:rsid w:val="000C6241"/>
    <w:rsid w:val="000C64D4"/>
    <w:rsid w:val="000C7B08"/>
    <w:rsid w:val="000C7D90"/>
    <w:rsid w:val="000D110A"/>
    <w:rsid w:val="000D1482"/>
    <w:rsid w:val="000D2C03"/>
    <w:rsid w:val="000D2C8E"/>
    <w:rsid w:val="000D2DF9"/>
    <w:rsid w:val="000D2FD0"/>
    <w:rsid w:val="000D334B"/>
    <w:rsid w:val="000D3674"/>
    <w:rsid w:val="000D3EE7"/>
    <w:rsid w:val="000D4900"/>
    <w:rsid w:val="000D4CA8"/>
    <w:rsid w:val="000D528A"/>
    <w:rsid w:val="000D52A4"/>
    <w:rsid w:val="000D52BB"/>
    <w:rsid w:val="000D57DB"/>
    <w:rsid w:val="000D648D"/>
    <w:rsid w:val="000D65F5"/>
    <w:rsid w:val="000D6A74"/>
    <w:rsid w:val="000D7406"/>
    <w:rsid w:val="000D7767"/>
    <w:rsid w:val="000D799D"/>
    <w:rsid w:val="000D7C62"/>
    <w:rsid w:val="000E0240"/>
    <w:rsid w:val="000E0A49"/>
    <w:rsid w:val="000E15E5"/>
    <w:rsid w:val="000E1769"/>
    <w:rsid w:val="000E17D6"/>
    <w:rsid w:val="000E1D8B"/>
    <w:rsid w:val="000E2053"/>
    <w:rsid w:val="000E270B"/>
    <w:rsid w:val="000E2A23"/>
    <w:rsid w:val="000E2B62"/>
    <w:rsid w:val="000E30E8"/>
    <w:rsid w:val="000E3149"/>
    <w:rsid w:val="000E3241"/>
    <w:rsid w:val="000E368A"/>
    <w:rsid w:val="000E46F0"/>
    <w:rsid w:val="000E4E23"/>
    <w:rsid w:val="000E5B74"/>
    <w:rsid w:val="000E5F67"/>
    <w:rsid w:val="000E5FC5"/>
    <w:rsid w:val="000E60DF"/>
    <w:rsid w:val="000E64EA"/>
    <w:rsid w:val="000E6BF1"/>
    <w:rsid w:val="000E6D7F"/>
    <w:rsid w:val="000E6E19"/>
    <w:rsid w:val="000E730A"/>
    <w:rsid w:val="000E7440"/>
    <w:rsid w:val="000E7634"/>
    <w:rsid w:val="000E7B63"/>
    <w:rsid w:val="000F0ADF"/>
    <w:rsid w:val="000F0EE0"/>
    <w:rsid w:val="000F152F"/>
    <w:rsid w:val="000F156A"/>
    <w:rsid w:val="000F1632"/>
    <w:rsid w:val="000F18FC"/>
    <w:rsid w:val="000F19E8"/>
    <w:rsid w:val="000F22A2"/>
    <w:rsid w:val="000F2528"/>
    <w:rsid w:val="000F259A"/>
    <w:rsid w:val="000F30B3"/>
    <w:rsid w:val="000F47FB"/>
    <w:rsid w:val="000F4844"/>
    <w:rsid w:val="000F48E5"/>
    <w:rsid w:val="000F5CC6"/>
    <w:rsid w:val="000F6000"/>
    <w:rsid w:val="000F690D"/>
    <w:rsid w:val="000F724C"/>
    <w:rsid w:val="000F74A7"/>
    <w:rsid w:val="000F7571"/>
    <w:rsid w:val="000F75EE"/>
    <w:rsid w:val="00100256"/>
    <w:rsid w:val="001003F7"/>
    <w:rsid w:val="00100656"/>
    <w:rsid w:val="001007EA"/>
    <w:rsid w:val="00100DA4"/>
    <w:rsid w:val="00101013"/>
    <w:rsid w:val="0010140C"/>
    <w:rsid w:val="001018CD"/>
    <w:rsid w:val="00101DF1"/>
    <w:rsid w:val="00102B17"/>
    <w:rsid w:val="00102D5E"/>
    <w:rsid w:val="00102F2F"/>
    <w:rsid w:val="00103943"/>
    <w:rsid w:val="00103D76"/>
    <w:rsid w:val="00103E35"/>
    <w:rsid w:val="0010460A"/>
    <w:rsid w:val="001046B5"/>
    <w:rsid w:val="001046FA"/>
    <w:rsid w:val="0010488E"/>
    <w:rsid w:val="00104B06"/>
    <w:rsid w:val="00105F51"/>
    <w:rsid w:val="00106CD6"/>
    <w:rsid w:val="00106FA7"/>
    <w:rsid w:val="00107335"/>
    <w:rsid w:val="00107421"/>
    <w:rsid w:val="0010751A"/>
    <w:rsid w:val="00107611"/>
    <w:rsid w:val="0010763A"/>
    <w:rsid w:val="001076C3"/>
    <w:rsid w:val="001101E5"/>
    <w:rsid w:val="0011048D"/>
    <w:rsid w:val="0011065E"/>
    <w:rsid w:val="0011082A"/>
    <w:rsid w:val="00110E72"/>
    <w:rsid w:val="00110ED0"/>
    <w:rsid w:val="001115E9"/>
    <w:rsid w:val="00114061"/>
    <w:rsid w:val="001141DA"/>
    <w:rsid w:val="0011442E"/>
    <w:rsid w:val="00114C87"/>
    <w:rsid w:val="00115212"/>
    <w:rsid w:val="00115420"/>
    <w:rsid w:val="00115822"/>
    <w:rsid w:val="00115935"/>
    <w:rsid w:val="00116424"/>
    <w:rsid w:val="00116837"/>
    <w:rsid w:val="00117B78"/>
    <w:rsid w:val="001200EF"/>
    <w:rsid w:val="0012028B"/>
    <w:rsid w:val="001202C2"/>
    <w:rsid w:val="00120600"/>
    <w:rsid w:val="00120713"/>
    <w:rsid w:val="001207FC"/>
    <w:rsid w:val="001219C3"/>
    <w:rsid w:val="00121A43"/>
    <w:rsid w:val="001223CB"/>
    <w:rsid w:val="00122414"/>
    <w:rsid w:val="00123084"/>
    <w:rsid w:val="001231FC"/>
    <w:rsid w:val="001234C4"/>
    <w:rsid w:val="00123802"/>
    <w:rsid w:val="00124940"/>
    <w:rsid w:val="00124DE0"/>
    <w:rsid w:val="00124F20"/>
    <w:rsid w:val="001250D7"/>
    <w:rsid w:val="001251B7"/>
    <w:rsid w:val="001266F1"/>
    <w:rsid w:val="00127F0C"/>
    <w:rsid w:val="00130370"/>
    <w:rsid w:val="001305FB"/>
    <w:rsid w:val="00130C23"/>
    <w:rsid w:val="00131278"/>
    <w:rsid w:val="0013211F"/>
    <w:rsid w:val="00132706"/>
    <w:rsid w:val="00132AE1"/>
    <w:rsid w:val="00132FC7"/>
    <w:rsid w:val="00133094"/>
    <w:rsid w:val="00133C88"/>
    <w:rsid w:val="001343B9"/>
    <w:rsid w:val="001356A7"/>
    <w:rsid w:val="00135AE4"/>
    <w:rsid w:val="00135AE7"/>
    <w:rsid w:val="00135B4B"/>
    <w:rsid w:val="001362C7"/>
    <w:rsid w:val="00136578"/>
    <w:rsid w:val="00137032"/>
    <w:rsid w:val="001409DA"/>
    <w:rsid w:val="00140D7D"/>
    <w:rsid w:val="00143140"/>
    <w:rsid w:val="00145966"/>
    <w:rsid w:val="00145E2B"/>
    <w:rsid w:val="001464F9"/>
    <w:rsid w:val="001467B0"/>
    <w:rsid w:val="00146B5C"/>
    <w:rsid w:val="00147003"/>
    <w:rsid w:val="001470A0"/>
    <w:rsid w:val="00147227"/>
    <w:rsid w:val="001504B9"/>
    <w:rsid w:val="0015107A"/>
    <w:rsid w:val="001526F5"/>
    <w:rsid w:val="00152DFC"/>
    <w:rsid w:val="00152EBA"/>
    <w:rsid w:val="00153E69"/>
    <w:rsid w:val="00154472"/>
    <w:rsid w:val="001548E9"/>
    <w:rsid w:val="00155CC4"/>
    <w:rsid w:val="00156641"/>
    <w:rsid w:val="00156D0E"/>
    <w:rsid w:val="00157A42"/>
    <w:rsid w:val="00157D33"/>
    <w:rsid w:val="00161673"/>
    <w:rsid w:val="0016218E"/>
    <w:rsid w:val="001629D2"/>
    <w:rsid w:val="00163512"/>
    <w:rsid w:val="00164E04"/>
    <w:rsid w:val="0016552D"/>
    <w:rsid w:val="00165844"/>
    <w:rsid w:val="00165C58"/>
    <w:rsid w:val="00165E60"/>
    <w:rsid w:val="00165F39"/>
    <w:rsid w:val="00165FE9"/>
    <w:rsid w:val="00166520"/>
    <w:rsid w:val="00166E4B"/>
    <w:rsid w:val="001704BA"/>
    <w:rsid w:val="0017213F"/>
    <w:rsid w:val="00172DB6"/>
    <w:rsid w:val="0017309C"/>
    <w:rsid w:val="00173B09"/>
    <w:rsid w:val="00174031"/>
    <w:rsid w:val="001746A4"/>
    <w:rsid w:val="001746E2"/>
    <w:rsid w:val="00174D89"/>
    <w:rsid w:val="001750F0"/>
    <w:rsid w:val="001759F7"/>
    <w:rsid w:val="00175F7F"/>
    <w:rsid w:val="00176129"/>
    <w:rsid w:val="00176C17"/>
    <w:rsid w:val="00176E9A"/>
    <w:rsid w:val="00176ED9"/>
    <w:rsid w:val="00177376"/>
    <w:rsid w:val="00177593"/>
    <w:rsid w:val="001802AE"/>
    <w:rsid w:val="00180688"/>
    <w:rsid w:val="0018090F"/>
    <w:rsid w:val="00181D9E"/>
    <w:rsid w:val="001826D6"/>
    <w:rsid w:val="001831B9"/>
    <w:rsid w:val="00183C66"/>
    <w:rsid w:val="00183CD9"/>
    <w:rsid w:val="001848DE"/>
    <w:rsid w:val="00184AEA"/>
    <w:rsid w:val="00184B77"/>
    <w:rsid w:val="001852CA"/>
    <w:rsid w:val="001859A8"/>
    <w:rsid w:val="0018634A"/>
    <w:rsid w:val="001866C6"/>
    <w:rsid w:val="00187087"/>
    <w:rsid w:val="00187761"/>
    <w:rsid w:val="00187F07"/>
    <w:rsid w:val="00190235"/>
    <w:rsid w:val="0019065E"/>
    <w:rsid w:val="00190744"/>
    <w:rsid w:val="00190B30"/>
    <w:rsid w:val="00190B79"/>
    <w:rsid w:val="001911DE"/>
    <w:rsid w:val="00191D6F"/>
    <w:rsid w:val="00193A5D"/>
    <w:rsid w:val="00193D97"/>
    <w:rsid w:val="00194316"/>
    <w:rsid w:val="00194C03"/>
    <w:rsid w:val="00194F96"/>
    <w:rsid w:val="001950DA"/>
    <w:rsid w:val="00195377"/>
    <w:rsid w:val="00196340"/>
    <w:rsid w:val="0019649A"/>
    <w:rsid w:val="001965A9"/>
    <w:rsid w:val="00196A65"/>
    <w:rsid w:val="00196BA1"/>
    <w:rsid w:val="00196DBC"/>
    <w:rsid w:val="00196EA2"/>
    <w:rsid w:val="00197043"/>
    <w:rsid w:val="00197583"/>
    <w:rsid w:val="001976EC"/>
    <w:rsid w:val="00197D2C"/>
    <w:rsid w:val="001A074C"/>
    <w:rsid w:val="001A15B5"/>
    <w:rsid w:val="001A1A65"/>
    <w:rsid w:val="001A2028"/>
    <w:rsid w:val="001A216B"/>
    <w:rsid w:val="001A28E1"/>
    <w:rsid w:val="001A37D6"/>
    <w:rsid w:val="001A37F3"/>
    <w:rsid w:val="001A422B"/>
    <w:rsid w:val="001A4A7D"/>
    <w:rsid w:val="001A4BBC"/>
    <w:rsid w:val="001A54F2"/>
    <w:rsid w:val="001A5950"/>
    <w:rsid w:val="001A5B06"/>
    <w:rsid w:val="001A600D"/>
    <w:rsid w:val="001A67C4"/>
    <w:rsid w:val="001B11A6"/>
    <w:rsid w:val="001B1BC5"/>
    <w:rsid w:val="001B1C27"/>
    <w:rsid w:val="001B26A5"/>
    <w:rsid w:val="001B2B04"/>
    <w:rsid w:val="001B350B"/>
    <w:rsid w:val="001B38DA"/>
    <w:rsid w:val="001B51BC"/>
    <w:rsid w:val="001B5836"/>
    <w:rsid w:val="001B5A3E"/>
    <w:rsid w:val="001B5A81"/>
    <w:rsid w:val="001B67E2"/>
    <w:rsid w:val="001B680E"/>
    <w:rsid w:val="001B754B"/>
    <w:rsid w:val="001B777B"/>
    <w:rsid w:val="001B78DF"/>
    <w:rsid w:val="001B7C7D"/>
    <w:rsid w:val="001B7C96"/>
    <w:rsid w:val="001C0495"/>
    <w:rsid w:val="001C074A"/>
    <w:rsid w:val="001C0ADA"/>
    <w:rsid w:val="001C10A6"/>
    <w:rsid w:val="001C168D"/>
    <w:rsid w:val="001C169D"/>
    <w:rsid w:val="001C1973"/>
    <w:rsid w:val="001C1D65"/>
    <w:rsid w:val="001C2289"/>
    <w:rsid w:val="001C271A"/>
    <w:rsid w:val="001C27B5"/>
    <w:rsid w:val="001C2FE3"/>
    <w:rsid w:val="001C3629"/>
    <w:rsid w:val="001C3C41"/>
    <w:rsid w:val="001C3F4C"/>
    <w:rsid w:val="001C41B7"/>
    <w:rsid w:val="001C4602"/>
    <w:rsid w:val="001C46AC"/>
    <w:rsid w:val="001C48A8"/>
    <w:rsid w:val="001C5408"/>
    <w:rsid w:val="001C6520"/>
    <w:rsid w:val="001C703C"/>
    <w:rsid w:val="001C73F5"/>
    <w:rsid w:val="001C74F6"/>
    <w:rsid w:val="001C7934"/>
    <w:rsid w:val="001C7DB1"/>
    <w:rsid w:val="001D01DA"/>
    <w:rsid w:val="001D059D"/>
    <w:rsid w:val="001D082C"/>
    <w:rsid w:val="001D099C"/>
    <w:rsid w:val="001D120F"/>
    <w:rsid w:val="001D1B1D"/>
    <w:rsid w:val="001D1FF8"/>
    <w:rsid w:val="001D21D0"/>
    <w:rsid w:val="001D234A"/>
    <w:rsid w:val="001D2404"/>
    <w:rsid w:val="001D277B"/>
    <w:rsid w:val="001D28B2"/>
    <w:rsid w:val="001D2A2C"/>
    <w:rsid w:val="001D2A94"/>
    <w:rsid w:val="001D2DF0"/>
    <w:rsid w:val="001D3251"/>
    <w:rsid w:val="001D32F3"/>
    <w:rsid w:val="001D396A"/>
    <w:rsid w:val="001D39AF"/>
    <w:rsid w:val="001D3DB2"/>
    <w:rsid w:val="001D3EF2"/>
    <w:rsid w:val="001D404C"/>
    <w:rsid w:val="001D542E"/>
    <w:rsid w:val="001D65D5"/>
    <w:rsid w:val="001D6B61"/>
    <w:rsid w:val="001D6CBA"/>
    <w:rsid w:val="001D7503"/>
    <w:rsid w:val="001D764B"/>
    <w:rsid w:val="001D7A41"/>
    <w:rsid w:val="001D7D23"/>
    <w:rsid w:val="001E0962"/>
    <w:rsid w:val="001E1EBF"/>
    <w:rsid w:val="001E2320"/>
    <w:rsid w:val="001E2471"/>
    <w:rsid w:val="001E2A2E"/>
    <w:rsid w:val="001E3A12"/>
    <w:rsid w:val="001E3E2A"/>
    <w:rsid w:val="001E3F9F"/>
    <w:rsid w:val="001E5DF6"/>
    <w:rsid w:val="001E5F61"/>
    <w:rsid w:val="001E671E"/>
    <w:rsid w:val="001E6978"/>
    <w:rsid w:val="001E6C77"/>
    <w:rsid w:val="001E6F93"/>
    <w:rsid w:val="001E714B"/>
    <w:rsid w:val="001E745C"/>
    <w:rsid w:val="001E759B"/>
    <w:rsid w:val="001E796A"/>
    <w:rsid w:val="001E7AA2"/>
    <w:rsid w:val="001E7D83"/>
    <w:rsid w:val="001F1017"/>
    <w:rsid w:val="001F16B1"/>
    <w:rsid w:val="001F1842"/>
    <w:rsid w:val="001F1848"/>
    <w:rsid w:val="001F1875"/>
    <w:rsid w:val="001F1CD7"/>
    <w:rsid w:val="001F23E3"/>
    <w:rsid w:val="001F2A85"/>
    <w:rsid w:val="001F3924"/>
    <w:rsid w:val="001F3B58"/>
    <w:rsid w:val="001F3D8B"/>
    <w:rsid w:val="001F430E"/>
    <w:rsid w:val="001F4A0B"/>
    <w:rsid w:val="001F4B1F"/>
    <w:rsid w:val="001F4F5F"/>
    <w:rsid w:val="001F5783"/>
    <w:rsid w:val="001F6987"/>
    <w:rsid w:val="001F6C00"/>
    <w:rsid w:val="001F728A"/>
    <w:rsid w:val="001F7CA2"/>
    <w:rsid w:val="00200BE9"/>
    <w:rsid w:val="00201C2C"/>
    <w:rsid w:val="00201CDE"/>
    <w:rsid w:val="0020205E"/>
    <w:rsid w:val="00202507"/>
    <w:rsid w:val="00202EB9"/>
    <w:rsid w:val="002034BD"/>
    <w:rsid w:val="002035E6"/>
    <w:rsid w:val="00205336"/>
    <w:rsid w:val="00205719"/>
    <w:rsid w:val="00205E5A"/>
    <w:rsid w:val="0020644D"/>
    <w:rsid w:val="002066B6"/>
    <w:rsid w:val="0020678A"/>
    <w:rsid w:val="00206968"/>
    <w:rsid w:val="00206B97"/>
    <w:rsid w:val="00206DE7"/>
    <w:rsid w:val="00206E87"/>
    <w:rsid w:val="002101E4"/>
    <w:rsid w:val="0021111F"/>
    <w:rsid w:val="002113D6"/>
    <w:rsid w:val="00212417"/>
    <w:rsid w:val="00212AB5"/>
    <w:rsid w:val="00212EDA"/>
    <w:rsid w:val="00213684"/>
    <w:rsid w:val="00213E33"/>
    <w:rsid w:val="002152CF"/>
    <w:rsid w:val="002153E7"/>
    <w:rsid w:val="0021544D"/>
    <w:rsid w:val="00215537"/>
    <w:rsid w:val="00215A93"/>
    <w:rsid w:val="00215B1C"/>
    <w:rsid w:val="002162AF"/>
    <w:rsid w:val="0021745D"/>
    <w:rsid w:val="002200D1"/>
    <w:rsid w:val="00220339"/>
    <w:rsid w:val="00220744"/>
    <w:rsid w:val="00220B78"/>
    <w:rsid w:val="00220DD6"/>
    <w:rsid w:val="00222207"/>
    <w:rsid w:val="002223BB"/>
    <w:rsid w:val="0022268C"/>
    <w:rsid w:val="00223174"/>
    <w:rsid w:val="00223A62"/>
    <w:rsid w:val="0022409E"/>
    <w:rsid w:val="0022442F"/>
    <w:rsid w:val="00224B02"/>
    <w:rsid w:val="00225E9C"/>
    <w:rsid w:val="002265BF"/>
    <w:rsid w:val="00226860"/>
    <w:rsid w:val="00226CC7"/>
    <w:rsid w:val="0022793B"/>
    <w:rsid w:val="00227D35"/>
    <w:rsid w:val="00227F19"/>
    <w:rsid w:val="00230658"/>
    <w:rsid w:val="002307E2"/>
    <w:rsid w:val="00230BD7"/>
    <w:rsid w:val="002311CA"/>
    <w:rsid w:val="00231A0C"/>
    <w:rsid w:val="00231A69"/>
    <w:rsid w:val="00231DEC"/>
    <w:rsid w:val="00232438"/>
    <w:rsid w:val="00233C7C"/>
    <w:rsid w:val="002344D9"/>
    <w:rsid w:val="00235336"/>
    <w:rsid w:val="002356D9"/>
    <w:rsid w:val="00235A09"/>
    <w:rsid w:val="00235C13"/>
    <w:rsid w:val="00235CC8"/>
    <w:rsid w:val="00236DC9"/>
    <w:rsid w:val="002372F0"/>
    <w:rsid w:val="00237521"/>
    <w:rsid w:val="00237738"/>
    <w:rsid w:val="00237781"/>
    <w:rsid w:val="00237D2B"/>
    <w:rsid w:val="00240442"/>
    <w:rsid w:val="002408AD"/>
    <w:rsid w:val="00240A29"/>
    <w:rsid w:val="00240EF5"/>
    <w:rsid w:val="002411F9"/>
    <w:rsid w:val="00241236"/>
    <w:rsid w:val="0024153A"/>
    <w:rsid w:val="002421A5"/>
    <w:rsid w:val="00242243"/>
    <w:rsid w:val="00242481"/>
    <w:rsid w:val="00242702"/>
    <w:rsid w:val="00242BCB"/>
    <w:rsid w:val="002430BC"/>
    <w:rsid w:val="002433AA"/>
    <w:rsid w:val="0024346F"/>
    <w:rsid w:val="00243664"/>
    <w:rsid w:val="00243793"/>
    <w:rsid w:val="002439C0"/>
    <w:rsid w:val="002439E5"/>
    <w:rsid w:val="00243A33"/>
    <w:rsid w:val="00244369"/>
    <w:rsid w:val="002443F3"/>
    <w:rsid w:val="002447C6"/>
    <w:rsid w:val="002449F1"/>
    <w:rsid w:val="00244D77"/>
    <w:rsid w:val="00245365"/>
    <w:rsid w:val="00245478"/>
    <w:rsid w:val="00245AAE"/>
    <w:rsid w:val="00245AF4"/>
    <w:rsid w:val="00245CCF"/>
    <w:rsid w:val="00245D29"/>
    <w:rsid w:val="00245FB2"/>
    <w:rsid w:val="002465DA"/>
    <w:rsid w:val="002469C0"/>
    <w:rsid w:val="00246BE4"/>
    <w:rsid w:val="00246CF9"/>
    <w:rsid w:val="002474EA"/>
    <w:rsid w:val="00247BF4"/>
    <w:rsid w:val="00247CDD"/>
    <w:rsid w:val="00247FBF"/>
    <w:rsid w:val="00247FDA"/>
    <w:rsid w:val="002518A4"/>
    <w:rsid w:val="00251FF0"/>
    <w:rsid w:val="00252424"/>
    <w:rsid w:val="0025317F"/>
    <w:rsid w:val="002537BC"/>
    <w:rsid w:val="00253C0E"/>
    <w:rsid w:val="00254699"/>
    <w:rsid w:val="0025498B"/>
    <w:rsid w:val="00254D37"/>
    <w:rsid w:val="002550FA"/>
    <w:rsid w:val="0025517D"/>
    <w:rsid w:val="0025542C"/>
    <w:rsid w:val="0025572B"/>
    <w:rsid w:val="00255787"/>
    <w:rsid w:val="00255820"/>
    <w:rsid w:val="002559F3"/>
    <w:rsid w:val="00255AF2"/>
    <w:rsid w:val="00255E58"/>
    <w:rsid w:val="00256160"/>
    <w:rsid w:val="0025622E"/>
    <w:rsid w:val="0025745F"/>
    <w:rsid w:val="00257720"/>
    <w:rsid w:val="002578B9"/>
    <w:rsid w:val="00257D56"/>
    <w:rsid w:val="00257EF9"/>
    <w:rsid w:val="00260337"/>
    <w:rsid w:val="00261DA6"/>
    <w:rsid w:val="0026200C"/>
    <w:rsid w:val="00262EC6"/>
    <w:rsid w:val="00263237"/>
    <w:rsid w:val="002638BB"/>
    <w:rsid w:val="002639CA"/>
    <w:rsid w:val="00263AD3"/>
    <w:rsid w:val="00263C42"/>
    <w:rsid w:val="00263C4F"/>
    <w:rsid w:val="00263F66"/>
    <w:rsid w:val="00263F8C"/>
    <w:rsid w:val="00264064"/>
    <w:rsid w:val="0026407E"/>
    <w:rsid w:val="002641DF"/>
    <w:rsid w:val="00264CC2"/>
    <w:rsid w:val="00264DCB"/>
    <w:rsid w:val="002656EE"/>
    <w:rsid w:val="002659AC"/>
    <w:rsid w:val="00265D49"/>
    <w:rsid w:val="00265E9D"/>
    <w:rsid w:val="002661D0"/>
    <w:rsid w:val="002662B5"/>
    <w:rsid w:val="002664C2"/>
    <w:rsid w:val="002666C5"/>
    <w:rsid w:val="00266C60"/>
    <w:rsid w:val="00266DB5"/>
    <w:rsid w:val="00266FBE"/>
    <w:rsid w:val="00267CD0"/>
    <w:rsid w:val="00267F83"/>
    <w:rsid w:val="002705BC"/>
    <w:rsid w:val="00270645"/>
    <w:rsid w:val="002711B0"/>
    <w:rsid w:val="002711DF"/>
    <w:rsid w:val="0027128A"/>
    <w:rsid w:val="00271299"/>
    <w:rsid w:val="00271345"/>
    <w:rsid w:val="00271590"/>
    <w:rsid w:val="00271B3B"/>
    <w:rsid w:val="00271D68"/>
    <w:rsid w:val="00272306"/>
    <w:rsid w:val="00272537"/>
    <w:rsid w:val="002726CA"/>
    <w:rsid w:val="002728B3"/>
    <w:rsid w:val="00273652"/>
    <w:rsid w:val="00273D79"/>
    <w:rsid w:val="00274B10"/>
    <w:rsid w:val="0027587E"/>
    <w:rsid w:val="00276306"/>
    <w:rsid w:val="00276696"/>
    <w:rsid w:val="00276BF4"/>
    <w:rsid w:val="00276F70"/>
    <w:rsid w:val="00276F8E"/>
    <w:rsid w:val="00276FA9"/>
    <w:rsid w:val="002773EE"/>
    <w:rsid w:val="0027781A"/>
    <w:rsid w:val="0027784C"/>
    <w:rsid w:val="0028002A"/>
    <w:rsid w:val="0028064E"/>
    <w:rsid w:val="00280B03"/>
    <w:rsid w:val="00280D36"/>
    <w:rsid w:val="00281E59"/>
    <w:rsid w:val="002824A0"/>
    <w:rsid w:val="002826F1"/>
    <w:rsid w:val="00283150"/>
    <w:rsid w:val="002834B8"/>
    <w:rsid w:val="00283DAB"/>
    <w:rsid w:val="00283DC4"/>
    <w:rsid w:val="00284C77"/>
    <w:rsid w:val="00285152"/>
    <w:rsid w:val="002851CD"/>
    <w:rsid w:val="00285360"/>
    <w:rsid w:val="00285CDB"/>
    <w:rsid w:val="00285F9D"/>
    <w:rsid w:val="00286128"/>
    <w:rsid w:val="00286584"/>
    <w:rsid w:val="00286F6B"/>
    <w:rsid w:val="00287A53"/>
    <w:rsid w:val="0029188E"/>
    <w:rsid w:val="00291928"/>
    <w:rsid w:val="00291977"/>
    <w:rsid w:val="002921CC"/>
    <w:rsid w:val="0029240F"/>
    <w:rsid w:val="0029252E"/>
    <w:rsid w:val="00292941"/>
    <w:rsid w:val="00292997"/>
    <w:rsid w:val="00292A63"/>
    <w:rsid w:val="00292BFA"/>
    <w:rsid w:val="0029433C"/>
    <w:rsid w:val="002943E7"/>
    <w:rsid w:val="00294963"/>
    <w:rsid w:val="00294B10"/>
    <w:rsid w:val="0029607D"/>
    <w:rsid w:val="00296525"/>
    <w:rsid w:val="00297448"/>
    <w:rsid w:val="00297508"/>
    <w:rsid w:val="002978E6"/>
    <w:rsid w:val="00297DE3"/>
    <w:rsid w:val="002A02AE"/>
    <w:rsid w:val="002A087E"/>
    <w:rsid w:val="002A1741"/>
    <w:rsid w:val="002A1A59"/>
    <w:rsid w:val="002A1A87"/>
    <w:rsid w:val="002A1C44"/>
    <w:rsid w:val="002A1E23"/>
    <w:rsid w:val="002A2285"/>
    <w:rsid w:val="002A2A80"/>
    <w:rsid w:val="002A2EDA"/>
    <w:rsid w:val="002A31EC"/>
    <w:rsid w:val="002A3209"/>
    <w:rsid w:val="002A3F86"/>
    <w:rsid w:val="002A4641"/>
    <w:rsid w:val="002A49E1"/>
    <w:rsid w:val="002A4E25"/>
    <w:rsid w:val="002A57D9"/>
    <w:rsid w:val="002A57F0"/>
    <w:rsid w:val="002A5BDB"/>
    <w:rsid w:val="002A5F22"/>
    <w:rsid w:val="002A603A"/>
    <w:rsid w:val="002A71CD"/>
    <w:rsid w:val="002B051E"/>
    <w:rsid w:val="002B06B9"/>
    <w:rsid w:val="002B0D81"/>
    <w:rsid w:val="002B0DBB"/>
    <w:rsid w:val="002B207E"/>
    <w:rsid w:val="002B266A"/>
    <w:rsid w:val="002B2829"/>
    <w:rsid w:val="002B2B07"/>
    <w:rsid w:val="002B2DAB"/>
    <w:rsid w:val="002B3711"/>
    <w:rsid w:val="002B44D5"/>
    <w:rsid w:val="002B59F5"/>
    <w:rsid w:val="002B5C15"/>
    <w:rsid w:val="002B6174"/>
    <w:rsid w:val="002B638B"/>
    <w:rsid w:val="002B64FD"/>
    <w:rsid w:val="002B6F82"/>
    <w:rsid w:val="002B7095"/>
    <w:rsid w:val="002B71A3"/>
    <w:rsid w:val="002B78EC"/>
    <w:rsid w:val="002C00A7"/>
    <w:rsid w:val="002C08A5"/>
    <w:rsid w:val="002C1BC8"/>
    <w:rsid w:val="002C1D9F"/>
    <w:rsid w:val="002C1FB7"/>
    <w:rsid w:val="002C2198"/>
    <w:rsid w:val="002C30F6"/>
    <w:rsid w:val="002C3238"/>
    <w:rsid w:val="002C3D21"/>
    <w:rsid w:val="002C40C4"/>
    <w:rsid w:val="002C45B3"/>
    <w:rsid w:val="002C46F8"/>
    <w:rsid w:val="002C4713"/>
    <w:rsid w:val="002C4C7F"/>
    <w:rsid w:val="002C5197"/>
    <w:rsid w:val="002C5422"/>
    <w:rsid w:val="002C5D08"/>
    <w:rsid w:val="002C6046"/>
    <w:rsid w:val="002C6841"/>
    <w:rsid w:val="002C6D6C"/>
    <w:rsid w:val="002C705D"/>
    <w:rsid w:val="002C7187"/>
    <w:rsid w:val="002C7617"/>
    <w:rsid w:val="002D03A4"/>
    <w:rsid w:val="002D03B7"/>
    <w:rsid w:val="002D07E0"/>
    <w:rsid w:val="002D09D8"/>
    <w:rsid w:val="002D0BA9"/>
    <w:rsid w:val="002D15F0"/>
    <w:rsid w:val="002D1951"/>
    <w:rsid w:val="002D1C7F"/>
    <w:rsid w:val="002D21BD"/>
    <w:rsid w:val="002D2282"/>
    <w:rsid w:val="002D23B7"/>
    <w:rsid w:val="002D2AB0"/>
    <w:rsid w:val="002D2DE6"/>
    <w:rsid w:val="002D2FF5"/>
    <w:rsid w:val="002D3000"/>
    <w:rsid w:val="002D3013"/>
    <w:rsid w:val="002D312B"/>
    <w:rsid w:val="002D3410"/>
    <w:rsid w:val="002D3431"/>
    <w:rsid w:val="002D3549"/>
    <w:rsid w:val="002D3CC9"/>
    <w:rsid w:val="002D3FA2"/>
    <w:rsid w:val="002D4826"/>
    <w:rsid w:val="002D4A22"/>
    <w:rsid w:val="002D4E28"/>
    <w:rsid w:val="002D5BD5"/>
    <w:rsid w:val="002D5F59"/>
    <w:rsid w:val="002D62D0"/>
    <w:rsid w:val="002D676D"/>
    <w:rsid w:val="002D68DD"/>
    <w:rsid w:val="002D6B99"/>
    <w:rsid w:val="002D6FF2"/>
    <w:rsid w:val="002D72B7"/>
    <w:rsid w:val="002D76A2"/>
    <w:rsid w:val="002D7D98"/>
    <w:rsid w:val="002E0AE1"/>
    <w:rsid w:val="002E0DBA"/>
    <w:rsid w:val="002E1074"/>
    <w:rsid w:val="002E1524"/>
    <w:rsid w:val="002E18A6"/>
    <w:rsid w:val="002E18E3"/>
    <w:rsid w:val="002E195A"/>
    <w:rsid w:val="002E1A30"/>
    <w:rsid w:val="002E1C73"/>
    <w:rsid w:val="002E25FF"/>
    <w:rsid w:val="002E2746"/>
    <w:rsid w:val="002E2954"/>
    <w:rsid w:val="002E2C20"/>
    <w:rsid w:val="002E35DD"/>
    <w:rsid w:val="002E393E"/>
    <w:rsid w:val="002E3AD0"/>
    <w:rsid w:val="002E3D1B"/>
    <w:rsid w:val="002E3D68"/>
    <w:rsid w:val="002E401A"/>
    <w:rsid w:val="002E46C2"/>
    <w:rsid w:val="002E476F"/>
    <w:rsid w:val="002E4896"/>
    <w:rsid w:val="002E5010"/>
    <w:rsid w:val="002E5D0F"/>
    <w:rsid w:val="002E5EEA"/>
    <w:rsid w:val="002E60B3"/>
    <w:rsid w:val="002E60CB"/>
    <w:rsid w:val="002E6319"/>
    <w:rsid w:val="002E638C"/>
    <w:rsid w:val="002E657F"/>
    <w:rsid w:val="002E6780"/>
    <w:rsid w:val="002F021D"/>
    <w:rsid w:val="002F11A7"/>
    <w:rsid w:val="002F128B"/>
    <w:rsid w:val="002F1357"/>
    <w:rsid w:val="002F2138"/>
    <w:rsid w:val="002F29A5"/>
    <w:rsid w:val="002F2CE2"/>
    <w:rsid w:val="002F2FED"/>
    <w:rsid w:val="002F3071"/>
    <w:rsid w:val="002F366F"/>
    <w:rsid w:val="002F3DE8"/>
    <w:rsid w:val="002F4150"/>
    <w:rsid w:val="002F426F"/>
    <w:rsid w:val="002F427D"/>
    <w:rsid w:val="002F4F0C"/>
    <w:rsid w:val="002F5F70"/>
    <w:rsid w:val="002F6CAA"/>
    <w:rsid w:val="002F6DFA"/>
    <w:rsid w:val="002F7EEE"/>
    <w:rsid w:val="00300053"/>
    <w:rsid w:val="00300151"/>
    <w:rsid w:val="003009D6"/>
    <w:rsid w:val="00300B9C"/>
    <w:rsid w:val="00300C13"/>
    <w:rsid w:val="00301469"/>
    <w:rsid w:val="00301CA2"/>
    <w:rsid w:val="003029C9"/>
    <w:rsid w:val="003040C1"/>
    <w:rsid w:val="00304C97"/>
    <w:rsid w:val="0030502A"/>
    <w:rsid w:val="003050DA"/>
    <w:rsid w:val="003050ED"/>
    <w:rsid w:val="0030552A"/>
    <w:rsid w:val="0030562E"/>
    <w:rsid w:val="00306008"/>
    <w:rsid w:val="00306833"/>
    <w:rsid w:val="00306A52"/>
    <w:rsid w:val="00306AE0"/>
    <w:rsid w:val="00306F84"/>
    <w:rsid w:val="00307532"/>
    <w:rsid w:val="003079BE"/>
    <w:rsid w:val="003103A4"/>
    <w:rsid w:val="003105CF"/>
    <w:rsid w:val="00310801"/>
    <w:rsid w:val="00310C88"/>
    <w:rsid w:val="00311A73"/>
    <w:rsid w:val="00311E41"/>
    <w:rsid w:val="00312B29"/>
    <w:rsid w:val="00312B2A"/>
    <w:rsid w:val="0031334C"/>
    <w:rsid w:val="00313BC1"/>
    <w:rsid w:val="00313F06"/>
    <w:rsid w:val="00314F5A"/>
    <w:rsid w:val="00315878"/>
    <w:rsid w:val="00315DA9"/>
    <w:rsid w:val="00316556"/>
    <w:rsid w:val="003165CA"/>
    <w:rsid w:val="0031662F"/>
    <w:rsid w:val="003166C9"/>
    <w:rsid w:val="003168F2"/>
    <w:rsid w:val="00316D86"/>
    <w:rsid w:val="0031729D"/>
    <w:rsid w:val="00317977"/>
    <w:rsid w:val="003202CB"/>
    <w:rsid w:val="003203A1"/>
    <w:rsid w:val="00320AA7"/>
    <w:rsid w:val="00321670"/>
    <w:rsid w:val="00321A88"/>
    <w:rsid w:val="00321AAC"/>
    <w:rsid w:val="00322C4A"/>
    <w:rsid w:val="00323362"/>
    <w:rsid w:val="00323842"/>
    <w:rsid w:val="003240A2"/>
    <w:rsid w:val="00324782"/>
    <w:rsid w:val="00324C5A"/>
    <w:rsid w:val="00325601"/>
    <w:rsid w:val="003259BF"/>
    <w:rsid w:val="00325B77"/>
    <w:rsid w:val="00325BBD"/>
    <w:rsid w:val="00326297"/>
    <w:rsid w:val="003264BA"/>
    <w:rsid w:val="00326B62"/>
    <w:rsid w:val="00327322"/>
    <w:rsid w:val="003302C7"/>
    <w:rsid w:val="00330719"/>
    <w:rsid w:val="003308AA"/>
    <w:rsid w:val="0033112F"/>
    <w:rsid w:val="00331408"/>
    <w:rsid w:val="00331FA1"/>
    <w:rsid w:val="003322EA"/>
    <w:rsid w:val="0033252C"/>
    <w:rsid w:val="00332883"/>
    <w:rsid w:val="003329B6"/>
    <w:rsid w:val="00332C80"/>
    <w:rsid w:val="003332BF"/>
    <w:rsid w:val="00333576"/>
    <w:rsid w:val="0033379A"/>
    <w:rsid w:val="003342BC"/>
    <w:rsid w:val="003342FB"/>
    <w:rsid w:val="00334602"/>
    <w:rsid w:val="003355A3"/>
    <w:rsid w:val="00335CE1"/>
    <w:rsid w:val="00335FEC"/>
    <w:rsid w:val="00336A0E"/>
    <w:rsid w:val="0033708C"/>
    <w:rsid w:val="00337AF6"/>
    <w:rsid w:val="00340812"/>
    <w:rsid w:val="00340D6E"/>
    <w:rsid w:val="0034157B"/>
    <w:rsid w:val="00341ECE"/>
    <w:rsid w:val="00341FEE"/>
    <w:rsid w:val="00342F93"/>
    <w:rsid w:val="00343758"/>
    <w:rsid w:val="003442B4"/>
    <w:rsid w:val="00344432"/>
    <w:rsid w:val="00344A1C"/>
    <w:rsid w:val="00345039"/>
    <w:rsid w:val="003453B9"/>
    <w:rsid w:val="00345712"/>
    <w:rsid w:val="00345788"/>
    <w:rsid w:val="00345926"/>
    <w:rsid w:val="00345A9D"/>
    <w:rsid w:val="00345C60"/>
    <w:rsid w:val="00345C74"/>
    <w:rsid w:val="003465E7"/>
    <w:rsid w:val="00346643"/>
    <w:rsid w:val="00346816"/>
    <w:rsid w:val="0034718C"/>
    <w:rsid w:val="00347287"/>
    <w:rsid w:val="00347555"/>
    <w:rsid w:val="003500B7"/>
    <w:rsid w:val="003506F5"/>
    <w:rsid w:val="00350C0A"/>
    <w:rsid w:val="00350C79"/>
    <w:rsid w:val="00350CEB"/>
    <w:rsid w:val="00351A92"/>
    <w:rsid w:val="00351AAD"/>
    <w:rsid w:val="00351D5D"/>
    <w:rsid w:val="00352107"/>
    <w:rsid w:val="00352502"/>
    <w:rsid w:val="00352AFA"/>
    <w:rsid w:val="0035305B"/>
    <w:rsid w:val="003535D5"/>
    <w:rsid w:val="003535D6"/>
    <w:rsid w:val="0035369C"/>
    <w:rsid w:val="003537AC"/>
    <w:rsid w:val="00353F0F"/>
    <w:rsid w:val="00354D1D"/>
    <w:rsid w:val="00354D9D"/>
    <w:rsid w:val="0035512A"/>
    <w:rsid w:val="003555FF"/>
    <w:rsid w:val="00356589"/>
    <w:rsid w:val="00357783"/>
    <w:rsid w:val="00357A0F"/>
    <w:rsid w:val="0036012A"/>
    <w:rsid w:val="00360131"/>
    <w:rsid w:val="00360659"/>
    <w:rsid w:val="003606A1"/>
    <w:rsid w:val="003608F9"/>
    <w:rsid w:val="00362A5D"/>
    <w:rsid w:val="003642FE"/>
    <w:rsid w:val="00364468"/>
    <w:rsid w:val="0036450B"/>
    <w:rsid w:val="00364BA8"/>
    <w:rsid w:val="003650A9"/>
    <w:rsid w:val="00365CBF"/>
    <w:rsid w:val="00365DAF"/>
    <w:rsid w:val="00365ED7"/>
    <w:rsid w:val="00366398"/>
    <w:rsid w:val="003663AA"/>
    <w:rsid w:val="003670A5"/>
    <w:rsid w:val="00367B9F"/>
    <w:rsid w:val="00367C29"/>
    <w:rsid w:val="00367F3E"/>
    <w:rsid w:val="00370875"/>
    <w:rsid w:val="00371614"/>
    <w:rsid w:val="0037185B"/>
    <w:rsid w:val="00372AD1"/>
    <w:rsid w:val="00372E2F"/>
    <w:rsid w:val="0037355C"/>
    <w:rsid w:val="00373958"/>
    <w:rsid w:val="00373977"/>
    <w:rsid w:val="00373C84"/>
    <w:rsid w:val="003744EA"/>
    <w:rsid w:val="00374609"/>
    <w:rsid w:val="0037593B"/>
    <w:rsid w:val="003760A4"/>
    <w:rsid w:val="00377140"/>
    <w:rsid w:val="00377202"/>
    <w:rsid w:val="00380152"/>
    <w:rsid w:val="00381AEC"/>
    <w:rsid w:val="0038328C"/>
    <w:rsid w:val="00383495"/>
    <w:rsid w:val="003843F6"/>
    <w:rsid w:val="00384789"/>
    <w:rsid w:val="003848C7"/>
    <w:rsid w:val="00384B37"/>
    <w:rsid w:val="00384B6C"/>
    <w:rsid w:val="003858D2"/>
    <w:rsid w:val="00386AEA"/>
    <w:rsid w:val="0038761A"/>
    <w:rsid w:val="00387A2E"/>
    <w:rsid w:val="00387F7E"/>
    <w:rsid w:val="00390247"/>
    <w:rsid w:val="00390D3C"/>
    <w:rsid w:val="003918D8"/>
    <w:rsid w:val="003918DE"/>
    <w:rsid w:val="00391E9A"/>
    <w:rsid w:val="00391F85"/>
    <w:rsid w:val="00392457"/>
    <w:rsid w:val="0039272C"/>
    <w:rsid w:val="003927BA"/>
    <w:rsid w:val="00393068"/>
    <w:rsid w:val="0039309B"/>
    <w:rsid w:val="0039426F"/>
    <w:rsid w:val="003944B1"/>
    <w:rsid w:val="003945C1"/>
    <w:rsid w:val="00395628"/>
    <w:rsid w:val="003A004C"/>
    <w:rsid w:val="003A0207"/>
    <w:rsid w:val="003A0398"/>
    <w:rsid w:val="003A03CE"/>
    <w:rsid w:val="003A071D"/>
    <w:rsid w:val="003A1291"/>
    <w:rsid w:val="003A1A1C"/>
    <w:rsid w:val="003A1C83"/>
    <w:rsid w:val="003A1D0E"/>
    <w:rsid w:val="003A277D"/>
    <w:rsid w:val="003A28E0"/>
    <w:rsid w:val="003A2B0C"/>
    <w:rsid w:val="003A2E41"/>
    <w:rsid w:val="003A2FD9"/>
    <w:rsid w:val="003A34B5"/>
    <w:rsid w:val="003A3669"/>
    <w:rsid w:val="003A38CC"/>
    <w:rsid w:val="003A3954"/>
    <w:rsid w:val="003A41B4"/>
    <w:rsid w:val="003A47FF"/>
    <w:rsid w:val="003A4A48"/>
    <w:rsid w:val="003A532B"/>
    <w:rsid w:val="003A542F"/>
    <w:rsid w:val="003A59F0"/>
    <w:rsid w:val="003A61B7"/>
    <w:rsid w:val="003A623D"/>
    <w:rsid w:val="003A63E0"/>
    <w:rsid w:val="003A64C4"/>
    <w:rsid w:val="003A6B74"/>
    <w:rsid w:val="003A6F58"/>
    <w:rsid w:val="003A72C2"/>
    <w:rsid w:val="003A73E9"/>
    <w:rsid w:val="003B0476"/>
    <w:rsid w:val="003B07D3"/>
    <w:rsid w:val="003B0A44"/>
    <w:rsid w:val="003B1272"/>
    <w:rsid w:val="003B16E1"/>
    <w:rsid w:val="003B181D"/>
    <w:rsid w:val="003B290E"/>
    <w:rsid w:val="003B2D0D"/>
    <w:rsid w:val="003B3414"/>
    <w:rsid w:val="003B477A"/>
    <w:rsid w:val="003B4F3B"/>
    <w:rsid w:val="003B4FA8"/>
    <w:rsid w:val="003B51B7"/>
    <w:rsid w:val="003B5320"/>
    <w:rsid w:val="003B55DD"/>
    <w:rsid w:val="003B59CA"/>
    <w:rsid w:val="003B6085"/>
    <w:rsid w:val="003B6225"/>
    <w:rsid w:val="003B6915"/>
    <w:rsid w:val="003B782B"/>
    <w:rsid w:val="003B7EF4"/>
    <w:rsid w:val="003C044C"/>
    <w:rsid w:val="003C079C"/>
    <w:rsid w:val="003C260B"/>
    <w:rsid w:val="003C2D79"/>
    <w:rsid w:val="003C3080"/>
    <w:rsid w:val="003C381D"/>
    <w:rsid w:val="003C3D58"/>
    <w:rsid w:val="003C3FBA"/>
    <w:rsid w:val="003C4247"/>
    <w:rsid w:val="003C47BE"/>
    <w:rsid w:val="003C487C"/>
    <w:rsid w:val="003C4A21"/>
    <w:rsid w:val="003C5489"/>
    <w:rsid w:val="003C556E"/>
    <w:rsid w:val="003C6C0B"/>
    <w:rsid w:val="003C71F4"/>
    <w:rsid w:val="003C7819"/>
    <w:rsid w:val="003C7BC1"/>
    <w:rsid w:val="003D1F99"/>
    <w:rsid w:val="003D22E9"/>
    <w:rsid w:val="003D35D3"/>
    <w:rsid w:val="003D5487"/>
    <w:rsid w:val="003D5B33"/>
    <w:rsid w:val="003D649B"/>
    <w:rsid w:val="003D750C"/>
    <w:rsid w:val="003D7E8A"/>
    <w:rsid w:val="003D7F56"/>
    <w:rsid w:val="003E0211"/>
    <w:rsid w:val="003E0235"/>
    <w:rsid w:val="003E09A3"/>
    <w:rsid w:val="003E18AB"/>
    <w:rsid w:val="003E1EC7"/>
    <w:rsid w:val="003E1F0A"/>
    <w:rsid w:val="003E2AEA"/>
    <w:rsid w:val="003E2E28"/>
    <w:rsid w:val="003E42E5"/>
    <w:rsid w:val="003E45ED"/>
    <w:rsid w:val="003E46C4"/>
    <w:rsid w:val="003E4BA2"/>
    <w:rsid w:val="003E4DD9"/>
    <w:rsid w:val="003E5E13"/>
    <w:rsid w:val="003E60EF"/>
    <w:rsid w:val="003E6512"/>
    <w:rsid w:val="003E7CFB"/>
    <w:rsid w:val="003F0385"/>
    <w:rsid w:val="003F14EE"/>
    <w:rsid w:val="003F176A"/>
    <w:rsid w:val="003F1798"/>
    <w:rsid w:val="003F199F"/>
    <w:rsid w:val="003F29B1"/>
    <w:rsid w:val="003F29D1"/>
    <w:rsid w:val="003F393F"/>
    <w:rsid w:val="003F4A39"/>
    <w:rsid w:val="003F4F40"/>
    <w:rsid w:val="003F5150"/>
    <w:rsid w:val="003F51D0"/>
    <w:rsid w:val="003F5B25"/>
    <w:rsid w:val="003F5D97"/>
    <w:rsid w:val="003F601A"/>
    <w:rsid w:val="003F6737"/>
    <w:rsid w:val="003F6B20"/>
    <w:rsid w:val="003F6C95"/>
    <w:rsid w:val="003F6EA5"/>
    <w:rsid w:val="003F7178"/>
    <w:rsid w:val="003F71E4"/>
    <w:rsid w:val="003F7635"/>
    <w:rsid w:val="003F7834"/>
    <w:rsid w:val="003F798F"/>
    <w:rsid w:val="0040178D"/>
    <w:rsid w:val="0040199D"/>
    <w:rsid w:val="00401B7D"/>
    <w:rsid w:val="00401F1B"/>
    <w:rsid w:val="0040226B"/>
    <w:rsid w:val="00402ABC"/>
    <w:rsid w:val="00402AF0"/>
    <w:rsid w:val="00402D35"/>
    <w:rsid w:val="00402D75"/>
    <w:rsid w:val="004031E4"/>
    <w:rsid w:val="00403348"/>
    <w:rsid w:val="00403491"/>
    <w:rsid w:val="00403749"/>
    <w:rsid w:val="00403E16"/>
    <w:rsid w:val="0040446A"/>
    <w:rsid w:val="0040446F"/>
    <w:rsid w:val="00404833"/>
    <w:rsid w:val="00404CFC"/>
    <w:rsid w:val="00405475"/>
    <w:rsid w:val="00405497"/>
    <w:rsid w:val="00405A5D"/>
    <w:rsid w:val="00405EAE"/>
    <w:rsid w:val="004062A1"/>
    <w:rsid w:val="004067DB"/>
    <w:rsid w:val="00406B64"/>
    <w:rsid w:val="00406FAA"/>
    <w:rsid w:val="00407AAC"/>
    <w:rsid w:val="00407C27"/>
    <w:rsid w:val="0041022D"/>
    <w:rsid w:val="004106D7"/>
    <w:rsid w:val="00410B31"/>
    <w:rsid w:val="00411CED"/>
    <w:rsid w:val="0041254D"/>
    <w:rsid w:val="00412B57"/>
    <w:rsid w:val="00412D83"/>
    <w:rsid w:val="00412D9F"/>
    <w:rsid w:val="004133FC"/>
    <w:rsid w:val="00413CED"/>
    <w:rsid w:val="00413D95"/>
    <w:rsid w:val="00413E8F"/>
    <w:rsid w:val="004140EF"/>
    <w:rsid w:val="0041447B"/>
    <w:rsid w:val="0041460C"/>
    <w:rsid w:val="004147F9"/>
    <w:rsid w:val="004157EC"/>
    <w:rsid w:val="00415D44"/>
    <w:rsid w:val="00415DA8"/>
    <w:rsid w:val="00415E93"/>
    <w:rsid w:val="00415FE2"/>
    <w:rsid w:val="00416577"/>
    <w:rsid w:val="0041679A"/>
    <w:rsid w:val="00416B4A"/>
    <w:rsid w:val="00417704"/>
    <w:rsid w:val="00420351"/>
    <w:rsid w:val="00420598"/>
    <w:rsid w:val="0042109E"/>
    <w:rsid w:val="00422728"/>
    <w:rsid w:val="00422B89"/>
    <w:rsid w:val="0042410B"/>
    <w:rsid w:val="0042418A"/>
    <w:rsid w:val="0042581B"/>
    <w:rsid w:val="0042625C"/>
    <w:rsid w:val="00426461"/>
    <w:rsid w:val="004264E3"/>
    <w:rsid w:val="004268DB"/>
    <w:rsid w:val="00426B96"/>
    <w:rsid w:val="00426C31"/>
    <w:rsid w:val="004271EB"/>
    <w:rsid w:val="00427D19"/>
    <w:rsid w:val="00427E0E"/>
    <w:rsid w:val="00430970"/>
    <w:rsid w:val="00430A94"/>
    <w:rsid w:val="00430BD2"/>
    <w:rsid w:val="00430C70"/>
    <w:rsid w:val="00430FC3"/>
    <w:rsid w:val="00431730"/>
    <w:rsid w:val="00431993"/>
    <w:rsid w:val="00431F37"/>
    <w:rsid w:val="00433171"/>
    <w:rsid w:val="004336D8"/>
    <w:rsid w:val="00433A07"/>
    <w:rsid w:val="00433BA7"/>
    <w:rsid w:val="00433C73"/>
    <w:rsid w:val="00434695"/>
    <w:rsid w:val="004349DF"/>
    <w:rsid w:val="00435344"/>
    <w:rsid w:val="00435626"/>
    <w:rsid w:val="004356D1"/>
    <w:rsid w:val="00435BE6"/>
    <w:rsid w:val="00435CA7"/>
    <w:rsid w:val="004361CF"/>
    <w:rsid w:val="00436734"/>
    <w:rsid w:val="0043675B"/>
    <w:rsid w:val="00436B70"/>
    <w:rsid w:val="004370CF"/>
    <w:rsid w:val="00437110"/>
    <w:rsid w:val="004401ED"/>
    <w:rsid w:val="00440482"/>
    <w:rsid w:val="004407D9"/>
    <w:rsid w:val="00441275"/>
    <w:rsid w:val="00441A59"/>
    <w:rsid w:val="00441C11"/>
    <w:rsid w:val="00441F7B"/>
    <w:rsid w:val="00443AF4"/>
    <w:rsid w:val="00443C08"/>
    <w:rsid w:val="004443B5"/>
    <w:rsid w:val="004444F9"/>
    <w:rsid w:val="00444636"/>
    <w:rsid w:val="004447A6"/>
    <w:rsid w:val="00444B6D"/>
    <w:rsid w:val="00445669"/>
    <w:rsid w:val="00445BD0"/>
    <w:rsid w:val="00445F8E"/>
    <w:rsid w:val="00446313"/>
    <w:rsid w:val="00447151"/>
    <w:rsid w:val="004473D1"/>
    <w:rsid w:val="004506CA"/>
    <w:rsid w:val="004515A0"/>
    <w:rsid w:val="004515A4"/>
    <w:rsid w:val="0045176B"/>
    <w:rsid w:val="004519AB"/>
    <w:rsid w:val="004519F4"/>
    <w:rsid w:val="00452493"/>
    <w:rsid w:val="00452945"/>
    <w:rsid w:val="00452C51"/>
    <w:rsid w:val="00452D9D"/>
    <w:rsid w:val="00452DF5"/>
    <w:rsid w:val="004532BB"/>
    <w:rsid w:val="00453433"/>
    <w:rsid w:val="004536F4"/>
    <w:rsid w:val="004541E9"/>
    <w:rsid w:val="00454528"/>
    <w:rsid w:val="00454CC5"/>
    <w:rsid w:val="00454E21"/>
    <w:rsid w:val="004550E2"/>
    <w:rsid w:val="00455593"/>
    <w:rsid w:val="00455BFB"/>
    <w:rsid w:val="00456B6B"/>
    <w:rsid w:val="00456F63"/>
    <w:rsid w:val="00457DC6"/>
    <w:rsid w:val="004602A5"/>
    <w:rsid w:val="00460889"/>
    <w:rsid w:val="00460DB3"/>
    <w:rsid w:val="004614A3"/>
    <w:rsid w:val="00461EEE"/>
    <w:rsid w:val="00462455"/>
    <w:rsid w:val="004626AA"/>
    <w:rsid w:val="00462EA4"/>
    <w:rsid w:val="00462FB6"/>
    <w:rsid w:val="0046386D"/>
    <w:rsid w:val="00463A73"/>
    <w:rsid w:val="00463A96"/>
    <w:rsid w:val="00463B69"/>
    <w:rsid w:val="00463E78"/>
    <w:rsid w:val="00463EAE"/>
    <w:rsid w:val="00464346"/>
    <w:rsid w:val="004666D4"/>
    <w:rsid w:val="00466EE9"/>
    <w:rsid w:val="0046721F"/>
    <w:rsid w:val="00467465"/>
    <w:rsid w:val="004674E8"/>
    <w:rsid w:val="00467CBE"/>
    <w:rsid w:val="0047069D"/>
    <w:rsid w:val="004709D2"/>
    <w:rsid w:val="00470D93"/>
    <w:rsid w:val="00471820"/>
    <w:rsid w:val="0047200E"/>
    <w:rsid w:val="004723CB"/>
    <w:rsid w:val="00472A73"/>
    <w:rsid w:val="0047388C"/>
    <w:rsid w:val="00473C64"/>
    <w:rsid w:val="00474219"/>
    <w:rsid w:val="00474735"/>
    <w:rsid w:val="00474DCC"/>
    <w:rsid w:val="0047588D"/>
    <w:rsid w:val="00475E5B"/>
    <w:rsid w:val="0047641C"/>
    <w:rsid w:val="004767F8"/>
    <w:rsid w:val="00476C37"/>
    <w:rsid w:val="00476D48"/>
    <w:rsid w:val="004773C5"/>
    <w:rsid w:val="004775DF"/>
    <w:rsid w:val="00477711"/>
    <w:rsid w:val="00477B05"/>
    <w:rsid w:val="004814C8"/>
    <w:rsid w:val="00481619"/>
    <w:rsid w:val="00482851"/>
    <w:rsid w:val="00482DBC"/>
    <w:rsid w:val="00482E91"/>
    <w:rsid w:val="00483212"/>
    <w:rsid w:val="00483BB1"/>
    <w:rsid w:val="0048470C"/>
    <w:rsid w:val="00484E4B"/>
    <w:rsid w:val="00485284"/>
    <w:rsid w:val="00485356"/>
    <w:rsid w:val="00486010"/>
    <w:rsid w:val="00486220"/>
    <w:rsid w:val="00486C72"/>
    <w:rsid w:val="0048709F"/>
    <w:rsid w:val="0048710C"/>
    <w:rsid w:val="00487B60"/>
    <w:rsid w:val="00490A15"/>
    <w:rsid w:val="004915EC"/>
    <w:rsid w:val="00491621"/>
    <w:rsid w:val="00491F0F"/>
    <w:rsid w:val="0049277F"/>
    <w:rsid w:val="004937B3"/>
    <w:rsid w:val="00493A9C"/>
    <w:rsid w:val="0049417E"/>
    <w:rsid w:val="0049439F"/>
    <w:rsid w:val="0049458D"/>
    <w:rsid w:val="004945C2"/>
    <w:rsid w:val="00494CB4"/>
    <w:rsid w:val="00494D16"/>
    <w:rsid w:val="00494F7B"/>
    <w:rsid w:val="004950A1"/>
    <w:rsid w:val="0049567D"/>
    <w:rsid w:val="00495B2D"/>
    <w:rsid w:val="00495D74"/>
    <w:rsid w:val="004962D5"/>
    <w:rsid w:val="004969A3"/>
    <w:rsid w:val="0049761C"/>
    <w:rsid w:val="00497FD8"/>
    <w:rsid w:val="004A03EC"/>
    <w:rsid w:val="004A0563"/>
    <w:rsid w:val="004A0ACE"/>
    <w:rsid w:val="004A0BC7"/>
    <w:rsid w:val="004A116A"/>
    <w:rsid w:val="004A1661"/>
    <w:rsid w:val="004A1BF8"/>
    <w:rsid w:val="004A2476"/>
    <w:rsid w:val="004A2A03"/>
    <w:rsid w:val="004A2BBC"/>
    <w:rsid w:val="004A41DF"/>
    <w:rsid w:val="004A483F"/>
    <w:rsid w:val="004A4B93"/>
    <w:rsid w:val="004A5529"/>
    <w:rsid w:val="004A56C7"/>
    <w:rsid w:val="004A5AE9"/>
    <w:rsid w:val="004A5BAF"/>
    <w:rsid w:val="004A5EA0"/>
    <w:rsid w:val="004A6701"/>
    <w:rsid w:val="004A6735"/>
    <w:rsid w:val="004A70F7"/>
    <w:rsid w:val="004A7575"/>
    <w:rsid w:val="004B11B7"/>
    <w:rsid w:val="004B1D32"/>
    <w:rsid w:val="004B1ED4"/>
    <w:rsid w:val="004B2578"/>
    <w:rsid w:val="004B3C1D"/>
    <w:rsid w:val="004B4221"/>
    <w:rsid w:val="004B47D4"/>
    <w:rsid w:val="004B5238"/>
    <w:rsid w:val="004B552B"/>
    <w:rsid w:val="004B5816"/>
    <w:rsid w:val="004B5A23"/>
    <w:rsid w:val="004B5C05"/>
    <w:rsid w:val="004B5DDF"/>
    <w:rsid w:val="004B647C"/>
    <w:rsid w:val="004B6CAD"/>
    <w:rsid w:val="004B6D0F"/>
    <w:rsid w:val="004B715D"/>
    <w:rsid w:val="004B747B"/>
    <w:rsid w:val="004B7688"/>
    <w:rsid w:val="004B7C63"/>
    <w:rsid w:val="004B7C8B"/>
    <w:rsid w:val="004B7D4A"/>
    <w:rsid w:val="004C0675"/>
    <w:rsid w:val="004C0764"/>
    <w:rsid w:val="004C0826"/>
    <w:rsid w:val="004C0A09"/>
    <w:rsid w:val="004C0C07"/>
    <w:rsid w:val="004C0DD3"/>
    <w:rsid w:val="004C1A0A"/>
    <w:rsid w:val="004C22C3"/>
    <w:rsid w:val="004C243F"/>
    <w:rsid w:val="004C262B"/>
    <w:rsid w:val="004C2C37"/>
    <w:rsid w:val="004C3045"/>
    <w:rsid w:val="004C30A8"/>
    <w:rsid w:val="004C34A6"/>
    <w:rsid w:val="004C35F4"/>
    <w:rsid w:val="004C3B36"/>
    <w:rsid w:val="004C405D"/>
    <w:rsid w:val="004C44BF"/>
    <w:rsid w:val="004C44F4"/>
    <w:rsid w:val="004C4878"/>
    <w:rsid w:val="004C48FD"/>
    <w:rsid w:val="004C5814"/>
    <w:rsid w:val="004C59B7"/>
    <w:rsid w:val="004C5A74"/>
    <w:rsid w:val="004C655E"/>
    <w:rsid w:val="004C67D3"/>
    <w:rsid w:val="004C7093"/>
    <w:rsid w:val="004C7100"/>
    <w:rsid w:val="004C713A"/>
    <w:rsid w:val="004C71C1"/>
    <w:rsid w:val="004C7C65"/>
    <w:rsid w:val="004D02AB"/>
    <w:rsid w:val="004D09C5"/>
    <w:rsid w:val="004D10FD"/>
    <w:rsid w:val="004D115C"/>
    <w:rsid w:val="004D123D"/>
    <w:rsid w:val="004D1CD4"/>
    <w:rsid w:val="004D22C4"/>
    <w:rsid w:val="004D248D"/>
    <w:rsid w:val="004D2508"/>
    <w:rsid w:val="004D2514"/>
    <w:rsid w:val="004D270F"/>
    <w:rsid w:val="004D2C40"/>
    <w:rsid w:val="004D360A"/>
    <w:rsid w:val="004D4696"/>
    <w:rsid w:val="004D47BA"/>
    <w:rsid w:val="004D4A4B"/>
    <w:rsid w:val="004D5ED6"/>
    <w:rsid w:val="004D62D9"/>
    <w:rsid w:val="004D695B"/>
    <w:rsid w:val="004D6BC6"/>
    <w:rsid w:val="004D6D6E"/>
    <w:rsid w:val="004D7378"/>
    <w:rsid w:val="004D778E"/>
    <w:rsid w:val="004D78BA"/>
    <w:rsid w:val="004D7B18"/>
    <w:rsid w:val="004D7C75"/>
    <w:rsid w:val="004D7DB2"/>
    <w:rsid w:val="004D7FAE"/>
    <w:rsid w:val="004E0873"/>
    <w:rsid w:val="004E0C4F"/>
    <w:rsid w:val="004E0DBA"/>
    <w:rsid w:val="004E14D1"/>
    <w:rsid w:val="004E47A8"/>
    <w:rsid w:val="004E4D70"/>
    <w:rsid w:val="004E5079"/>
    <w:rsid w:val="004E5159"/>
    <w:rsid w:val="004E5378"/>
    <w:rsid w:val="004E56FB"/>
    <w:rsid w:val="004E5916"/>
    <w:rsid w:val="004E5924"/>
    <w:rsid w:val="004E67A7"/>
    <w:rsid w:val="004E6C10"/>
    <w:rsid w:val="004E73AA"/>
    <w:rsid w:val="004E761A"/>
    <w:rsid w:val="004E7AA1"/>
    <w:rsid w:val="004E7C27"/>
    <w:rsid w:val="004E7FC4"/>
    <w:rsid w:val="004F00C3"/>
    <w:rsid w:val="004F0DA8"/>
    <w:rsid w:val="004F1C5B"/>
    <w:rsid w:val="004F202F"/>
    <w:rsid w:val="004F2234"/>
    <w:rsid w:val="004F23FE"/>
    <w:rsid w:val="004F24E6"/>
    <w:rsid w:val="004F2A71"/>
    <w:rsid w:val="004F2CCF"/>
    <w:rsid w:val="004F2D36"/>
    <w:rsid w:val="004F2F09"/>
    <w:rsid w:val="004F30B6"/>
    <w:rsid w:val="004F3E0A"/>
    <w:rsid w:val="004F4004"/>
    <w:rsid w:val="004F4177"/>
    <w:rsid w:val="004F431E"/>
    <w:rsid w:val="004F4C2F"/>
    <w:rsid w:val="004F5053"/>
    <w:rsid w:val="004F562F"/>
    <w:rsid w:val="004F5A65"/>
    <w:rsid w:val="004F5B53"/>
    <w:rsid w:val="004F62C7"/>
    <w:rsid w:val="004F6770"/>
    <w:rsid w:val="004F6E3A"/>
    <w:rsid w:val="004F756F"/>
    <w:rsid w:val="005002E2"/>
    <w:rsid w:val="005003C6"/>
    <w:rsid w:val="005005D1"/>
    <w:rsid w:val="00500A5D"/>
    <w:rsid w:val="00500A62"/>
    <w:rsid w:val="00500C83"/>
    <w:rsid w:val="00500F12"/>
    <w:rsid w:val="0050149B"/>
    <w:rsid w:val="00502281"/>
    <w:rsid w:val="005022B8"/>
    <w:rsid w:val="00502C73"/>
    <w:rsid w:val="0050338B"/>
    <w:rsid w:val="00503746"/>
    <w:rsid w:val="00503C93"/>
    <w:rsid w:val="00503C9E"/>
    <w:rsid w:val="0050415A"/>
    <w:rsid w:val="005041B5"/>
    <w:rsid w:val="0050486D"/>
    <w:rsid w:val="00504BAD"/>
    <w:rsid w:val="00504D3E"/>
    <w:rsid w:val="0050530F"/>
    <w:rsid w:val="0050595D"/>
    <w:rsid w:val="00505F6B"/>
    <w:rsid w:val="00506157"/>
    <w:rsid w:val="005062A3"/>
    <w:rsid w:val="005067A2"/>
    <w:rsid w:val="005068DF"/>
    <w:rsid w:val="00506D61"/>
    <w:rsid w:val="0050735D"/>
    <w:rsid w:val="00507DE8"/>
    <w:rsid w:val="00510812"/>
    <w:rsid w:val="0051103F"/>
    <w:rsid w:val="0051108C"/>
    <w:rsid w:val="00511217"/>
    <w:rsid w:val="005117F6"/>
    <w:rsid w:val="00512A99"/>
    <w:rsid w:val="00512B53"/>
    <w:rsid w:val="00513195"/>
    <w:rsid w:val="005147FB"/>
    <w:rsid w:val="005147FF"/>
    <w:rsid w:val="005149A0"/>
    <w:rsid w:val="00514AA9"/>
    <w:rsid w:val="00514E2F"/>
    <w:rsid w:val="00514E53"/>
    <w:rsid w:val="0051521D"/>
    <w:rsid w:val="005155CC"/>
    <w:rsid w:val="00515650"/>
    <w:rsid w:val="005160EB"/>
    <w:rsid w:val="005168A4"/>
    <w:rsid w:val="00516B59"/>
    <w:rsid w:val="00516E85"/>
    <w:rsid w:val="00516EE3"/>
    <w:rsid w:val="005176CA"/>
    <w:rsid w:val="0051770B"/>
    <w:rsid w:val="005178AC"/>
    <w:rsid w:val="00517BED"/>
    <w:rsid w:val="005207BB"/>
    <w:rsid w:val="0052088E"/>
    <w:rsid w:val="00520EDD"/>
    <w:rsid w:val="00521024"/>
    <w:rsid w:val="005215A9"/>
    <w:rsid w:val="00521850"/>
    <w:rsid w:val="00521966"/>
    <w:rsid w:val="00521BF6"/>
    <w:rsid w:val="00521CFE"/>
    <w:rsid w:val="00522BFE"/>
    <w:rsid w:val="00522E47"/>
    <w:rsid w:val="00524099"/>
    <w:rsid w:val="005242D3"/>
    <w:rsid w:val="00524C4B"/>
    <w:rsid w:val="00524FDD"/>
    <w:rsid w:val="0052506F"/>
    <w:rsid w:val="005257A4"/>
    <w:rsid w:val="005258B4"/>
    <w:rsid w:val="005259D0"/>
    <w:rsid w:val="00525A3B"/>
    <w:rsid w:val="00525E47"/>
    <w:rsid w:val="00526571"/>
    <w:rsid w:val="0052661E"/>
    <w:rsid w:val="00526653"/>
    <w:rsid w:val="00526C76"/>
    <w:rsid w:val="005272ED"/>
    <w:rsid w:val="00527952"/>
    <w:rsid w:val="00527CC7"/>
    <w:rsid w:val="00527E52"/>
    <w:rsid w:val="00527F43"/>
    <w:rsid w:val="00530983"/>
    <w:rsid w:val="005312BB"/>
    <w:rsid w:val="00531439"/>
    <w:rsid w:val="0053168C"/>
    <w:rsid w:val="00531758"/>
    <w:rsid w:val="005318F0"/>
    <w:rsid w:val="00532607"/>
    <w:rsid w:val="00532C6C"/>
    <w:rsid w:val="00532E98"/>
    <w:rsid w:val="00533018"/>
    <w:rsid w:val="00533693"/>
    <w:rsid w:val="00534A2D"/>
    <w:rsid w:val="00534EA5"/>
    <w:rsid w:val="00535026"/>
    <w:rsid w:val="0053575A"/>
    <w:rsid w:val="0053588E"/>
    <w:rsid w:val="005358BB"/>
    <w:rsid w:val="00536A55"/>
    <w:rsid w:val="00536A58"/>
    <w:rsid w:val="00536FBC"/>
    <w:rsid w:val="005373EC"/>
    <w:rsid w:val="0054005C"/>
    <w:rsid w:val="005400BC"/>
    <w:rsid w:val="0054021D"/>
    <w:rsid w:val="00540CE3"/>
    <w:rsid w:val="00540E80"/>
    <w:rsid w:val="00540FBD"/>
    <w:rsid w:val="00541235"/>
    <w:rsid w:val="00541D66"/>
    <w:rsid w:val="00541D7B"/>
    <w:rsid w:val="00541E8A"/>
    <w:rsid w:val="00542003"/>
    <w:rsid w:val="005426E4"/>
    <w:rsid w:val="0054274F"/>
    <w:rsid w:val="00542D90"/>
    <w:rsid w:val="0054386C"/>
    <w:rsid w:val="00543B6B"/>
    <w:rsid w:val="00543F1F"/>
    <w:rsid w:val="00544268"/>
    <w:rsid w:val="00544427"/>
    <w:rsid w:val="00545164"/>
    <w:rsid w:val="005452D0"/>
    <w:rsid w:val="005453F6"/>
    <w:rsid w:val="00545421"/>
    <w:rsid w:val="00546BC7"/>
    <w:rsid w:val="0054799C"/>
    <w:rsid w:val="00547F8F"/>
    <w:rsid w:val="0055049F"/>
    <w:rsid w:val="00550E37"/>
    <w:rsid w:val="00550E7D"/>
    <w:rsid w:val="00551552"/>
    <w:rsid w:val="005524D2"/>
    <w:rsid w:val="00552EF1"/>
    <w:rsid w:val="005536DC"/>
    <w:rsid w:val="00553AB6"/>
    <w:rsid w:val="00553D9E"/>
    <w:rsid w:val="00554004"/>
    <w:rsid w:val="00555436"/>
    <w:rsid w:val="0055581E"/>
    <w:rsid w:val="00555A88"/>
    <w:rsid w:val="00555E15"/>
    <w:rsid w:val="00556B6D"/>
    <w:rsid w:val="00557161"/>
    <w:rsid w:val="005578CC"/>
    <w:rsid w:val="00560366"/>
    <w:rsid w:val="0056065B"/>
    <w:rsid w:val="00561944"/>
    <w:rsid w:val="005620AE"/>
    <w:rsid w:val="00562490"/>
    <w:rsid w:val="00562829"/>
    <w:rsid w:val="005629ED"/>
    <w:rsid w:val="0056345E"/>
    <w:rsid w:val="0056377D"/>
    <w:rsid w:val="005646BD"/>
    <w:rsid w:val="00565553"/>
    <w:rsid w:val="00566B37"/>
    <w:rsid w:val="005670D7"/>
    <w:rsid w:val="00570A9C"/>
    <w:rsid w:val="00570FD7"/>
    <w:rsid w:val="00571C8E"/>
    <w:rsid w:val="00571DFB"/>
    <w:rsid w:val="00571E0A"/>
    <w:rsid w:val="00572480"/>
    <w:rsid w:val="005728CB"/>
    <w:rsid w:val="0057294E"/>
    <w:rsid w:val="005729E1"/>
    <w:rsid w:val="00573554"/>
    <w:rsid w:val="0057374E"/>
    <w:rsid w:val="00573AB8"/>
    <w:rsid w:val="00573DD4"/>
    <w:rsid w:val="00574155"/>
    <w:rsid w:val="00574534"/>
    <w:rsid w:val="00574914"/>
    <w:rsid w:val="00574F53"/>
    <w:rsid w:val="00575804"/>
    <w:rsid w:val="00575D7F"/>
    <w:rsid w:val="00575E43"/>
    <w:rsid w:val="0057743C"/>
    <w:rsid w:val="0057756F"/>
    <w:rsid w:val="005779C6"/>
    <w:rsid w:val="00577C31"/>
    <w:rsid w:val="00577E3C"/>
    <w:rsid w:val="00577FC4"/>
    <w:rsid w:val="00580BD5"/>
    <w:rsid w:val="00580E32"/>
    <w:rsid w:val="00581520"/>
    <w:rsid w:val="0058190D"/>
    <w:rsid w:val="00581B0D"/>
    <w:rsid w:val="0058320A"/>
    <w:rsid w:val="005836D5"/>
    <w:rsid w:val="00583AA4"/>
    <w:rsid w:val="00584300"/>
    <w:rsid w:val="00584922"/>
    <w:rsid w:val="00584B8A"/>
    <w:rsid w:val="00584CE6"/>
    <w:rsid w:val="00585621"/>
    <w:rsid w:val="005863CC"/>
    <w:rsid w:val="005867BD"/>
    <w:rsid w:val="00586CA1"/>
    <w:rsid w:val="005872F9"/>
    <w:rsid w:val="00590A60"/>
    <w:rsid w:val="00590E98"/>
    <w:rsid w:val="00591984"/>
    <w:rsid w:val="00591FD0"/>
    <w:rsid w:val="0059233A"/>
    <w:rsid w:val="005926D2"/>
    <w:rsid w:val="00592737"/>
    <w:rsid w:val="00592864"/>
    <w:rsid w:val="005929CF"/>
    <w:rsid w:val="00592D4F"/>
    <w:rsid w:val="005930B0"/>
    <w:rsid w:val="00593AB3"/>
    <w:rsid w:val="00593BF4"/>
    <w:rsid w:val="005941EF"/>
    <w:rsid w:val="00594B1A"/>
    <w:rsid w:val="00594E72"/>
    <w:rsid w:val="0059565B"/>
    <w:rsid w:val="00595D47"/>
    <w:rsid w:val="00596257"/>
    <w:rsid w:val="0059647A"/>
    <w:rsid w:val="00596BB0"/>
    <w:rsid w:val="00597ED7"/>
    <w:rsid w:val="005A046E"/>
    <w:rsid w:val="005A056F"/>
    <w:rsid w:val="005A0650"/>
    <w:rsid w:val="005A104C"/>
    <w:rsid w:val="005A1338"/>
    <w:rsid w:val="005A1B38"/>
    <w:rsid w:val="005A1C22"/>
    <w:rsid w:val="005A22F6"/>
    <w:rsid w:val="005A2F72"/>
    <w:rsid w:val="005A336F"/>
    <w:rsid w:val="005A359C"/>
    <w:rsid w:val="005A376D"/>
    <w:rsid w:val="005A3C37"/>
    <w:rsid w:val="005A42D8"/>
    <w:rsid w:val="005A4360"/>
    <w:rsid w:val="005A4DFE"/>
    <w:rsid w:val="005A5679"/>
    <w:rsid w:val="005A568B"/>
    <w:rsid w:val="005A7483"/>
    <w:rsid w:val="005A7523"/>
    <w:rsid w:val="005A7584"/>
    <w:rsid w:val="005B0599"/>
    <w:rsid w:val="005B1148"/>
    <w:rsid w:val="005B11A4"/>
    <w:rsid w:val="005B197C"/>
    <w:rsid w:val="005B1996"/>
    <w:rsid w:val="005B1A98"/>
    <w:rsid w:val="005B1AEA"/>
    <w:rsid w:val="005B1B92"/>
    <w:rsid w:val="005B2248"/>
    <w:rsid w:val="005B27BC"/>
    <w:rsid w:val="005B2825"/>
    <w:rsid w:val="005B2F97"/>
    <w:rsid w:val="005B32AC"/>
    <w:rsid w:val="005B3981"/>
    <w:rsid w:val="005B3D35"/>
    <w:rsid w:val="005B3DE0"/>
    <w:rsid w:val="005B401C"/>
    <w:rsid w:val="005B43EF"/>
    <w:rsid w:val="005B5E28"/>
    <w:rsid w:val="005B5F28"/>
    <w:rsid w:val="005B6431"/>
    <w:rsid w:val="005B7349"/>
    <w:rsid w:val="005B7724"/>
    <w:rsid w:val="005B78E9"/>
    <w:rsid w:val="005C02AB"/>
    <w:rsid w:val="005C04BC"/>
    <w:rsid w:val="005C0924"/>
    <w:rsid w:val="005C0D8A"/>
    <w:rsid w:val="005C10AF"/>
    <w:rsid w:val="005C2CC0"/>
    <w:rsid w:val="005C2FFE"/>
    <w:rsid w:val="005C30F4"/>
    <w:rsid w:val="005C3709"/>
    <w:rsid w:val="005C3AD8"/>
    <w:rsid w:val="005C42F6"/>
    <w:rsid w:val="005C457B"/>
    <w:rsid w:val="005C49EC"/>
    <w:rsid w:val="005C4BA5"/>
    <w:rsid w:val="005C4C4F"/>
    <w:rsid w:val="005C4D0A"/>
    <w:rsid w:val="005C50FA"/>
    <w:rsid w:val="005C5206"/>
    <w:rsid w:val="005C5466"/>
    <w:rsid w:val="005C572C"/>
    <w:rsid w:val="005C59E0"/>
    <w:rsid w:val="005C5CE7"/>
    <w:rsid w:val="005C63AF"/>
    <w:rsid w:val="005C6726"/>
    <w:rsid w:val="005C6775"/>
    <w:rsid w:val="005C7E57"/>
    <w:rsid w:val="005D0B6D"/>
    <w:rsid w:val="005D0C7E"/>
    <w:rsid w:val="005D0F08"/>
    <w:rsid w:val="005D0FC0"/>
    <w:rsid w:val="005D12B9"/>
    <w:rsid w:val="005D12C6"/>
    <w:rsid w:val="005D1B3B"/>
    <w:rsid w:val="005D241A"/>
    <w:rsid w:val="005D294E"/>
    <w:rsid w:val="005D38F1"/>
    <w:rsid w:val="005D3D87"/>
    <w:rsid w:val="005D5119"/>
    <w:rsid w:val="005D55AB"/>
    <w:rsid w:val="005D57A7"/>
    <w:rsid w:val="005D624D"/>
    <w:rsid w:val="005D6B3B"/>
    <w:rsid w:val="005D72DA"/>
    <w:rsid w:val="005E0B44"/>
    <w:rsid w:val="005E0B69"/>
    <w:rsid w:val="005E101D"/>
    <w:rsid w:val="005E1694"/>
    <w:rsid w:val="005E1915"/>
    <w:rsid w:val="005E2347"/>
    <w:rsid w:val="005E2433"/>
    <w:rsid w:val="005E28CD"/>
    <w:rsid w:val="005E2B4F"/>
    <w:rsid w:val="005E3123"/>
    <w:rsid w:val="005E3170"/>
    <w:rsid w:val="005E3645"/>
    <w:rsid w:val="005E38A2"/>
    <w:rsid w:val="005E39F6"/>
    <w:rsid w:val="005E3B99"/>
    <w:rsid w:val="005E3EBE"/>
    <w:rsid w:val="005E44E3"/>
    <w:rsid w:val="005E4B23"/>
    <w:rsid w:val="005E57F0"/>
    <w:rsid w:val="005E65A0"/>
    <w:rsid w:val="005E6D29"/>
    <w:rsid w:val="005E71B3"/>
    <w:rsid w:val="005F05A3"/>
    <w:rsid w:val="005F0A5E"/>
    <w:rsid w:val="005F117A"/>
    <w:rsid w:val="005F1190"/>
    <w:rsid w:val="005F13BC"/>
    <w:rsid w:val="005F2729"/>
    <w:rsid w:val="005F28C9"/>
    <w:rsid w:val="005F2B23"/>
    <w:rsid w:val="005F2D29"/>
    <w:rsid w:val="005F3452"/>
    <w:rsid w:val="005F3C48"/>
    <w:rsid w:val="005F47DA"/>
    <w:rsid w:val="005F5317"/>
    <w:rsid w:val="005F5B2C"/>
    <w:rsid w:val="005F6011"/>
    <w:rsid w:val="005F6097"/>
    <w:rsid w:val="005F70FE"/>
    <w:rsid w:val="005F7236"/>
    <w:rsid w:val="005F79C8"/>
    <w:rsid w:val="005F7CF4"/>
    <w:rsid w:val="0060028F"/>
    <w:rsid w:val="00600581"/>
    <w:rsid w:val="006005AF"/>
    <w:rsid w:val="00600B43"/>
    <w:rsid w:val="00600D1B"/>
    <w:rsid w:val="00602E2E"/>
    <w:rsid w:val="0060372A"/>
    <w:rsid w:val="00603D4A"/>
    <w:rsid w:val="00603E40"/>
    <w:rsid w:val="006042FF"/>
    <w:rsid w:val="00604BF1"/>
    <w:rsid w:val="00604E75"/>
    <w:rsid w:val="00604EB2"/>
    <w:rsid w:val="006051CF"/>
    <w:rsid w:val="00606227"/>
    <w:rsid w:val="0060632F"/>
    <w:rsid w:val="0060655E"/>
    <w:rsid w:val="006067D1"/>
    <w:rsid w:val="006072BF"/>
    <w:rsid w:val="006072EC"/>
    <w:rsid w:val="006079FF"/>
    <w:rsid w:val="006100B3"/>
    <w:rsid w:val="0061019D"/>
    <w:rsid w:val="0061062B"/>
    <w:rsid w:val="0061096B"/>
    <w:rsid w:val="00610E44"/>
    <w:rsid w:val="00611646"/>
    <w:rsid w:val="00612426"/>
    <w:rsid w:val="0061282C"/>
    <w:rsid w:val="00612984"/>
    <w:rsid w:val="006139C3"/>
    <w:rsid w:val="00613EB2"/>
    <w:rsid w:val="00614652"/>
    <w:rsid w:val="00614B87"/>
    <w:rsid w:val="00615117"/>
    <w:rsid w:val="00615D53"/>
    <w:rsid w:val="0061618A"/>
    <w:rsid w:val="00616389"/>
    <w:rsid w:val="006163FA"/>
    <w:rsid w:val="006172D0"/>
    <w:rsid w:val="006174AF"/>
    <w:rsid w:val="00620BEE"/>
    <w:rsid w:val="0062157E"/>
    <w:rsid w:val="00621D1B"/>
    <w:rsid w:val="00622B01"/>
    <w:rsid w:val="006233A2"/>
    <w:rsid w:val="006236D7"/>
    <w:rsid w:val="006239BA"/>
    <w:rsid w:val="006250CB"/>
    <w:rsid w:val="0062578B"/>
    <w:rsid w:val="00625A92"/>
    <w:rsid w:val="00626B33"/>
    <w:rsid w:val="00626BC8"/>
    <w:rsid w:val="00626C4C"/>
    <w:rsid w:val="0062754B"/>
    <w:rsid w:val="006275A7"/>
    <w:rsid w:val="00627CF4"/>
    <w:rsid w:val="00627EDC"/>
    <w:rsid w:val="00630154"/>
    <w:rsid w:val="00630516"/>
    <w:rsid w:val="00630745"/>
    <w:rsid w:val="0063079D"/>
    <w:rsid w:val="00630893"/>
    <w:rsid w:val="00630AC9"/>
    <w:rsid w:val="00630BBF"/>
    <w:rsid w:val="00630D86"/>
    <w:rsid w:val="00631128"/>
    <w:rsid w:val="00631D9F"/>
    <w:rsid w:val="00632B75"/>
    <w:rsid w:val="00633204"/>
    <w:rsid w:val="00633553"/>
    <w:rsid w:val="006342EE"/>
    <w:rsid w:val="00636247"/>
    <w:rsid w:val="00636498"/>
    <w:rsid w:val="00636814"/>
    <w:rsid w:val="006375F1"/>
    <w:rsid w:val="00637CDB"/>
    <w:rsid w:val="006414F3"/>
    <w:rsid w:val="00641504"/>
    <w:rsid w:val="00641EEF"/>
    <w:rsid w:val="00642777"/>
    <w:rsid w:val="00642911"/>
    <w:rsid w:val="00642A75"/>
    <w:rsid w:val="00642CD0"/>
    <w:rsid w:val="006430A5"/>
    <w:rsid w:val="006437F9"/>
    <w:rsid w:val="0064458D"/>
    <w:rsid w:val="00644E17"/>
    <w:rsid w:val="00645226"/>
    <w:rsid w:val="00645397"/>
    <w:rsid w:val="00645495"/>
    <w:rsid w:val="0064577B"/>
    <w:rsid w:val="00645997"/>
    <w:rsid w:val="00645A68"/>
    <w:rsid w:val="00645ECA"/>
    <w:rsid w:val="00645F8D"/>
    <w:rsid w:val="006460C2"/>
    <w:rsid w:val="00646952"/>
    <w:rsid w:val="00646A0E"/>
    <w:rsid w:val="00646AAB"/>
    <w:rsid w:val="00646FCA"/>
    <w:rsid w:val="00647403"/>
    <w:rsid w:val="006475E8"/>
    <w:rsid w:val="00647EFA"/>
    <w:rsid w:val="006509A7"/>
    <w:rsid w:val="006512B8"/>
    <w:rsid w:val="0065146A"/>
    <w:rsid w:val="00651A35"/>
    <w:rsid w:val="006521D4"/>
    <w:rsid w:val="00652492"/>
    <w:rsid w:val="006527C1"/>
    <w:rsid w:val="0065281E"/>
    <w:rsid w:val="00652AE0"/>
    <w:rsid w:val="006539DD"/>
    <w:rsid w:val="0065407C"/>
    <w:rsid w:val="00654684"/>
    <w:rsid w:val="00654B3A"/>
    <w:rsid w:val="00654DFF"/>
    <w:rsid w:val="00656169"/>
    <w:rsid w:val="00656253"/>
    <w:rsid w:val="0065637D"/>
    <w:rsid w:val="00656487"/>
    <w:rsid w:val="00656C72"/>
    <w:rsid w:val="006576A6"/>
    <w:rsid w:val="006577CF"/>
    <w:rsid w:val="00657BD1"/>
    <w:rsid w:val="00657DFC"/>
    <w:rsid w:val="00657E8B"/>
    <w:rsid w:val="0066026B"/>
    <w:rsid w:val="006604ED"/>
    <w:rsid w:val="00660A64"/>
    <w:rsid w:val="006619C9"/>
    <w:rsid w:val="00661B2A"/>
    <w:rsid w:val="00662031"/>
    <w:rsid w:val="006620F7"/>
    <w:rsid w:val="00662122"/>
    <w:rsid w:val="00662BDF"/>
    <w:rsid w:val="00662DBF"/>
    <w:rsid w:val="00663782"/>
    <w:rsid w:val="006639E5"/>
    <w:rsid w:val="006649EB"/>
    <w:rsid w:val="00664F44"/>
    <w:rsid w:val="00665DB9"/>
    <w:rsid w:val="00665DDC"/>
    <w:rsid w:val="0066620C"/>
    <w:rsid w:val="00666699"/>
    <w:rsid w:val="0066696D"/>
    <w:rsid w:val="00666C16"/>
    <w:rsid w:val="00666F80"/>
    <w:rsid w:val="00667A96"/>
    <w:rsid w:val="00667CEC"/>
    <w:rsid w:val="0067040B"/>
    <w:rsid w:val="00670446"/>
    <w:rsid w:val="00670594"/>
    <w:rsid w:val="00670769"/>
    <w:rsid w:val="006707A4"/>
    <w:rsid w:val="00670B99"/>
    <w:rsid w:val="00670FEA"/>
    <w:rsid w:val="00671007"/>
    <w:rsid w:val="00671028"/>
    <w:rsid w:val="00671886"/>
    <w:rsid w:val="006722CD"/>
    <w:rsid w:val="00672552"/>
    <w:rsid w:val="00672C99"/>
    <w:rsid w:val="00674CFA"/>
    <w:rsid w:val="0067636B"/>
    <w:rsid w:val="00676EB0"/>
    <w:rsid w:val="00677447"/>
    <w:rsid w:val="00680037"/>
    <w:rsid w:val="00680804"/>
    <w:rsid w:val="00680DB0"/>
    <w:rsid w:val="00681493"/>
    <w:rsid w:val="006818B6"/>
    <w:rsid w:val="00682870"/>
    <w:rsid w:val="0068309F"/>
    <w:rsid w:val="006831C6"/>
    <w:rsid w:val="00683218"/>
    <w:rsid w:val="00683468"/>
    <w:rsid w:val="00683E18"/>
    <w:rsid w:val="00683F88"/>
    <w:rsid w:val="0068438D"/>
    <w:rsid w:val="00684528"/>
    <w:rsid w:val="00685419"/>
    <w:rsid w:val="006858F6"/>
    <w:rsid w:val="006864B0"/>
    <w:rsid w:val="006870AC"/>
    <w:rsid w:val="00687155"/>
    <w:rsid w:val="00687B5E"/>
    <w:rsid w:val="00690A80"/>
    <w:rsid w:val="00690BBF"/>
    <w:rsid w:val="00690CF8"/>
    <w:rsid w:val="00690EFA"/>
    <w:rsid w:val="00691187"/>
    <w:rsid w:val="006915F6"/>
    <w:rsid w:val="006916AD"/>
    <w:rsid w:val="00691E75"/>
    <w:rsid w:val="00692423"/>
    <w:rsid w:val="0069318A"/>
    <w:rsid w:val="00694299"/>
    <w:rsid w:val="0069456E"/>
    <w:rsid w:val="006948B0"/>
    <w:rsid w:val="00694BA9"/>
    <w:rsid w:val="00695DF4"/>
    <w:rsid w:val="00695E69"/>
    <w:rsid w:val="00695F7B"/>
    <w:rsid w:val="00696238"/>
    <w:rsid w:val="0069636F"/>
    <w:rsid w:val="006966C3"/>
    <w:rsid w:val="00696740"/>
    <w:rsid w:val="006978F3"/>
    <w:rsid w:val="00697C1F"/>
    <w:rsid w:val="006A0893"/>
    <w:rsid w:val="006A1171"/>
    <w:rsid w:val="006A128E"/>
    <w:rsid w:val="006A13DA"/>
    <w:rsid w:val="006A183E"/>
    <w:rsid w:val="006A21C5"/>
    <w:rsid w:val="006A223F"/>
    <w:rsid w:val="006A238A"/>
    <w:rsid w:val="006A26DB"/>
    <w:rsid w:val="006A3899"/>
    <w:rsid w:val="006A3A2A"/>
    <w:rsid w:val="006A3FF7"/>
    <w:rsid w:val="006A431F"/>
    <w:rsid w:val="006A44CA"/>
    <w:rsid w:val="006A4D07"/>
    <w:rsid w:val="006A5081"/>
    <w:rsid w:val="006A5C52"/>
    <w:rsid w:val="006A61D6"/>
    <w:rsid w:val="006A6496"/>
    <w:rsid w:val="006A695C"/>
    <w:rsid w:val="006A6A2C"/>
    <w:rsid w:val="006A6AD6"/>
    <w:rsid w:val="006A6B0F"/>
    <w:rsid w:val="006A70A5"/>
    <w:rsid w:val="006A79A6"/>
    <w:rsid w:val="006B01F1"/>
    <w:rsid w:val="006B1892"/>
    <w:rsid w:val="006B1EF9"/>
    <w:rsid w:val="006B22E2"/>
    <w:rsid w:val="006B2F06"/>
    <w:rsid w:val="006B3B42"/>
    <w:rsid w:val="006B3C5E"/>
    <w:rsid w:val="006B47B9"/>
    <w:rsid w:val="006B4924"/>
    <w:rsid w:val="006B501E"/>
    <w:rsid w:val="006B53F2"/>
    <w:rsid w:val="006B58EA"/>
    <w:rsid w:val="006B6BEA"/>
    <w:rsid w:val="006B782E"/>
    <w:rsid w:val="006C0BB6"/>
    <w:rsid w:val="006C0CEA"/>
    <w:rsid w:val="006C0FB7"/>
    <w:rsid w:val="006C1583"/>
    <w:rsid w:val="006C17AC"/>
    <w:rsid w:val="006C190C"/>
    <w:rsid w:val="006C1D83"/>
    <w:rsid w:val="006C2100"/>
    <w:rsid w:val="006C220A"/>
    <w:rsid w:val="006C2299"/>
    <w:rsid w:val="006C2535"/>
    <w:rsid w:val="006C28DA"/>
    <w:rsid w:val="006C2CDF"/>
    <w:rsid w:val="006C3019"/>
    <w:rsid w:val="006C36D3"/>
    <w:rsid w:val="006C3E10"/>
    <w:rsid w:val="006C3ECF"/>
    <w:rsid w:val="006C3EDD"/>
    <w:rsid w:val="006C407B"/>
    <w:rsid w:val="006C41E2"/>
    <w:rsid w:val="006C4411"/>
    <w:rsid w:val="006C49B1"/>
    <w:rsid w:val="006C4B39"/>
    <w:rsid w:val="006C4B66"/>
    <w:rsid w:val="006C4DF3"/>
    <w:rsid w:val="006C509A"/>
    <w:rsid w:val="006C61CD"/>
    <w:rsid w:val="006C63CD"/>
    <w:rsid w:val="006C6692"/>
    <w:rsid w:val="006C68F0"/>
    <w:rsid w:val="006C6F95"/>
    <w:rsid w:val="006C7CF5"/>
    <w:rsid w:val="006C7E0C"/>
    <w:rsid w:val="006D08C6"/>
    <w:rsid w:val="006D0DC7"/>
    <w:rsid w:val="006D1277"/>
    <w:rsid w:val="006D15CA"/>
    <w:rsid w:val="006D1639"/>
    <w:rsid w:val="006D1895"/>
    <w:rsid w:val="006D1D64"/>
    <w:rsid w:val="006D1DB6"/>
    <w:rsid w:val="006D1F3B"/>
    <w:rsid w:val="006D3456"/>
    <w:rsid w:val="006D3C54"/>
    <w:rsid w:val="006D3CE6"/>
    <w:rsid w:val="006D4DAC"/>
    <w:rsid w:val="006D4E9D"/>
    <w:rsid w:val="006D5F67"/>
    <w:rsid w:val="006D6901"/>
    <w:rsid w:val="006D6F80"/>
    <w:rsid w:val="006D7898"/>
    <w:rsid w:val="006D7D25"/>
    <w:rsid w:val="006E0774"/>
    <w:rsid w:val="006E1E90"/>
    <w:rsid w:val="006E1FEC"/>
    <w:rsid w:val="006E2D8D"/>
    <w:rsid w:val="006E2F38"/>
    <w:rsid w:val="006E416F"/>
    <w:rsid w:val="006E4679"/>
    <w:rsid w:val="006E4DB2"/>
    <w:rsid w:val="006E4DF4"/>
    <w:rsid w:val="006E4FAC"/>
    <w:rsid w:val="006E5172"/>
    <w:rsid w:val="006E534D"/>
    <w:rsid w:val="006E5DE1"/>
    <w:rsid w:val="006E6276"/>
    <w:rsid w:val="006E638B"/>
    <w:rsid w:val="006E64A1"/>
    <w:rsid w:val="006E6746"/>
    <w:rsid w:val="006E6816"/>
    <w:rsid w:val="006E6D27"/>
    <w:rsid w:val="006E6FBC"/>
    <w:rsid w:val="006E7862"/>
    <w:rsid w:val="006F0104"/>
    <w:rsid w:val="006F029B"/>
    <w:rsid w:val="006F03D1"/>
    <w:rsid w:val="006F0BB6"/>
    <w:rsid w:val="006F1928"/>
    <w:rsid w:val="006F1DD7"/>
    <w:rsid w:val="006F240F"/>
    <w:rsid w:val="006F29A9"/>
    <w:rsid w:val="006F2C2E"/>
    <w:rsid w:val="006F3508"/>
    <w:rsid w:val="006F39BB"/>
    <w:rsid w:val="006F47B3"/>
    <w:rsid w:val="006F4AA5"/>
    <w:rsid w:val="006F4BFA"/>
    <w:rsid w:val="006F4F1D"/>
    <w:rsid w:val="006F56AD"/>
    <w:rsid w:val="006F66D6"/>
    <w:rsid w:val="006F6A44"/>
    <w:rsid w:val="006F6A5E"/>
    <w:rsid w:val="006F6AF8"/>
    <w:rsid w:val="006F6F46"/>
    <w:rsid w:val="006F6FD0"/>
    <w:rsid w:val="006F72AF"/>
    <w:rsid w:val="006F7702"/>
    <w:rsid w:val="006F785E"/>
    <w:rsid w:val="006F79D3"/>
    <w:rsid w:val="006F7DDC"/>
    <w:rsid w:val="007000E8"/>
    <w:rsid w:val="007009D5"/>
    <w:rsid w:val="00700CE6"/>
    <w:rsid w:val="00700E47"/>
    <w:rsid w:val="00700F75"/>
    <w:rsid w:val="00701179"/>
    <w:rsid w:val="00701FE6"/>
    <w:rsid w:val="007020BB"/>
    <w:rsid w:val="007021BF"/>
    <w:rsid w:val="007022A1"/>
    <w:rsid w:val="00702C9B"/>
    <w:rsid w:val="00702EBE"/>
    <w:rsid w:val="007031ED"/>
    <w:rsid w:val="00703751"/>
    <w:rsid w:val="007055D9"/>
    <w:rsid w:val="007059D5"/>
    <w:rsid w:val="007064E7"/>
    <w:rsid w:val="007070CD"/>
    <w:rsid w:val="0070710C"/>
    <w:rsid w:val="0070725D"/>
    <w:rsid w:val="0070733C"/>
    <w:rsid w:val="00707469"/>
    <w:rsid w:val="0070775F"/>
    <w:rsid w:val="00707953"/>
    <w:rsid w:val="0071048C"/>
    <w:rsid w:val="00711137"/>
    <w:rsid w:val="0071116A"/>
    <w:rsid w:val="0071120F"/>
    <w:rsid w:val="00712A99"/>
    <w:rsid w:val="00712DBC"/>
    <w:rsid w:val="00712DF3"/>
    <w:rsid w:val="007134E1"/>
    <w:rsid w:val="007139E6"/>
    <w:rsid w:val="00713B4D"/>
    <w:rsid w:val="0071443C"/>
    <w:rsid w:val="00714AFD"/>
    <w:rsid w:val="00715040"/>
    <w:rsid w:val="007150F2"/>
    <w:rsid w:val="00715231"/>
    <w:rsid w:val="00715289"/>
    <w:rsid w:val="0071544E"/>
    <w:rsid w:val="00715656"/>
    <w:rsid w:val="00715937"/>
    <w:rsid w:val="00716A1A"/>
    <w:rsid w:val="00717184"/>
    <w:rsid w:val="007204C1"/>
    <w:rsid w:val="00720964"/>
    <w:rsid w:val="00720AE2"/>
    <w:rsid w:val="00720D1D"/>
    <w:rsid w:val="007214C8"/>
    <w:rsid w:val="00721573"/>
    <w:rsid w:val="007215C5"/>
    <w:rsid w:val="00721B67"/>
    <w:rsid w:val="007220D4"/>
    <w:rsid w:val="0072271B"/>
    <w:rsid w:val="007230BA"/>
    <w:rsid w:val="007238B4"/>
    <w:rsid w:val="00723DC0"/>
    <w:rsid w:val="007240C6"/>
    <w:rsid w:val="007245DD"/>
    <w:rsid w:val="00724C1B"/>
    <w:rsid w:val="00724C21"/>
    <w:rsid w:val="00725056"/>
    <w:rsid w:val="007250B7"/>
    <w:rsid w:val="00726114"/>
    <w:rsid w:val="007262AE"/>
    <w:rsid w:val="00726378"/>
    <w:rsid w:val="00726A02"/>
    <w:rsid w:val="00727A96"/>
    <w:rsid w:val="00727BBD"/>
    <w:rsid w:val="00727BC0"/>
    <w:rsid w:val="00727CA4"/>
    <w:rsid w:val="00730DD3"/>
    <w:rsid w:val="00732169"/>
    <w:rsid w:val="007326AD"/>
    <w:rsid w:val="007331A4"/>
    <w:rsid w:val="00733234"/>
    <w:rsid w:val="00733247"/>
    <w:rsid w:val="007333FC"/>
    <w:rsid w:val="00733DF1"/>
    <w:rsid w:val="00734976"/>
    <w:rsid w:val="00735160"/>
    <w:rsid w:val="00735382"/>
    <w:rsid w:val="00735423"/>
    <w:rsid w:val="007355AD"/>
    <w:rsid w:val="00736820"/>
    <w:rsid w:val="00736921"/>
    <w:rsid w:val="00737399"/>
    <w:rsid w:val="00740117"/>
    <w:rsid w:val="007427E8"/>
    <w:rsid w:val="00743B08"/>
    <w:rsid w:val="00744040"/>
    <w:rsid w:val="007451B2"/>
    <w:rsid w:val="00745230"/>
    <w:rsid w:val="00745248"/>
    <w:rsid w:val="00745B9A"/>
    <w:rsid w:val="00745DB6"/>
    <w:rsid w:val="00745E1D"/>
    <w:rsid w:val="0074632D"/>
    <w:rsid w:val="0074696A"/>
    <w:rsid w:val="007470AE"/>
    <w:rsid w:val="00747281"/>
    <w:rsid w:val="00747FB5"/>
    <w:rsid w:val="007503D5"/>
    <w:rsid w:val="0075094E"/>
    <w:rsid w:val="00750AF5"/>
    <w:rsid w:val="00751222"/>
    <w:rsid w:val="0075145D"/>
    <w:rsid w:val="007517AC"/>
    <w:rsid w:val="00752BC6"/>
    <w:rsid w:val="00753389"/>
    <w:rsid w:val="00753715"/>
    <w:rsid w:val="00754874"/>
    <w:rsid w:val="0075495F"/>
    <w:rsid w:val="00755E70"/>
    <w:rsid w:val="00755F5E"/>
    <w:rsid w:val="00757117"/>
    <w:rsid w:val="0076014C"/>
    <w:rsid w:val="00760281"/>
    <w:rsid w:val="007602C0"/>
    <w:rsid w:val="00760370"/>
    <w:rsid w:val="00760AA8"/>
    <w:rsid w:val="00760D76"/>
    <w:rsid w:val="00760EFE"/>
    <w:rsid w:val="007619E6"/>
    <w:rsid w:val="00761FCE"/>
    <w:rsid w:val="00762395"/>
    <w:rsid w:val="007628FB"/>
    <w:rsid w:val="0076322D"/>
    <w:rsid w:val="00763630"/>
    <w:rsid w:val="00763D37"/>
    <w:rsid w:val="00764B3C"/>
    <w:rsid w:val="00764FF0"/>
    <w:rsid w:val="007651F3"/>
    <w:rsid w:val="00765F0F"/>
    <w:rsid w:val="00766024"/>
    <w:rsid w:val="007663A7"/>
    <w:rsid w:val="00766539"/>
    <w:rsid w:val="0076763A"/>
    <w:rsid w:val="007678AF"/>
    <w:rsid w:val="0077144C"/>
    <w:rsid w:val="007720F4"/>
    <w:rsid w:val="00772525"/>
    <w:rsid w:val="00772A24"/>
    <w:rsid w:val="00772BA7"/>
    <w:rsid w:val="00772CF9"/>
    <w:rsid w:val="007735FB"/>
    <w:rsid w:val="00773D3F"/>
    <w:rsid w:val="007740F6"/>
    <w:rsid w:val="0077474D"/>
    <w:rsid w:val="00774FB5"/>
    <w:rsid w:val="007753C2"/>
    <w:rsid w:val="007755E9"/>
    <w:rsid w:val="0077574F"/>
    <w:rsid w:val="00775BFE"/>
    <w:rsid w:val="0077650E"/>
    <w:rsid w:val="0077654B"/>
    <w:rsid w:val="00776CB0"/>
    <w:rsid w:val="007770F9"/>
    <w:rsid w:val="007774F7"/>
    <w:rsid w:val="00777912"/>
    <w:rsid w:val="00777B87"/>
    <w:rsid w:val="007800C3"/>
    <w:rsid w:val="00780511"/>
    <w:rsid w:val="007811DF"/>
    <w:rsid w:val="0078141D"/>
    <w:rsid w:val="00781BEE"/>
    <w:rsid w:val="00781C2C"/>
    <w:rsid w:val="00781ED0"/>
    <w:rsid w:val="00782446"/>
    <w:rsid w:val="007824EE"/>
    <w:rsid w:val="00782B72"/>
    <w:rsid w:val="007830BF"/>
    <w:rsid w:val="007832E3"/>
    <w:rsid w:val="00783F73"/>
    <w:rsid w:val="0078416F"/>
    <w:rsid w:val="007841E0"/>
    <w:rsid w:val="007842BF"/>
    <w:rsid w:val="007848FE"/>
    <w:rsid w:val="0078617E"/>
    <w:rsid w:val="0078646D"/>
    <w:rsid w:val="007869B3"/>
    <w:rsid w:val="0078754E"/>
    <w:rsid w:val="00787E83"/>
    <w:rsid w:val="007900C7"/>
    <w:rsid w:val="00790993"/>
    <w:rsid w:val="0079141E"/>
    <w:rsid w:val="00791E0E"/>
    <w:rsid w:val="007920CE"/>
    <w:rsid w:val="00792275"/>
    <w:rsid w:val="00792356"/>
    <w:rsid w:val="0079257C"/>
    <w:rsid w:val="00793106"/>
    <w:rsid w:val="007934EB"/>
    <w:rsid w:val="007943A2"/>
    <w:rsid w:val="007948F5"/>
    <w:rsid w:val="00794CF7"/>
    <w:rsid w:val="00794F42"/>
    <w:rsid w:val="007950F8"/>
    <w:rsid w:val="007954E6"/>
    <w:rsid w:val="007959DF"/>
    <w:rsid w:val="00795D4D"/>
    <w:rsid w:val="00795E62"/>
    <w:rsid w:val="00796318"/>
    <w:rsid w:val="007963B8"/>
    <w:rsid w:val="00796544"/>
    <w:rsid w:val="00796847"/>
    <w:rsid w:val="007973AE"/>
    <w:rsid w:val="00797AEE"/>
    <w:rsid w:val="007A0048"/>
    <w:rsid w:val="007A018C"/>
    <w:rsid w:val="007A05D1"/>
    <w:rsid w:val="007A08A9"/>
    <w:rsid w:val="007A08D7"/>
    <w:rsid w:val="007A0964"/>
    <w:rsid w:val="007A0B0E"/>
    <w:rsid w:val="007A0F9F"/>
    <w:rsid w:val="007A1FA0"/>
    <w:rsid w:val="007A2656"/>
    <w:rsid w:val="007A2E27"/>
    <w:rsid w:val="007A3431"/>
    <w:rsid w:val="007A411E"/>
    <w:rsid w:val="007A41AC"/>
    <w:rsid w:val="007A42B3"/>
    <w:rsid w:val="007A42BA"/>
    <w:rsid w:val="007A49D8"/>
    <w:rsid w:val="007A4CBA"/>
    <w:rsid w:val="007A4D0C"/>
    <w:rsid w:val="007A4D16"/>
    <w:rsid w:val="007A4F00"/>
    <w:rsid w:val="007A4FF0"/>
    <w:rsid w:val="007A5061"/>
    <w:rsid w:val="007A568A"/>
    <w:rsid w:val="007A5977"/>
    <w:rsid w:val="007A6046"/>
    <w:rsid w:val="007A672B"/>
    <w:rsid w:val="007A699B"/>
    <w:rsid w:val="007A6A40"/>
    <w:rsid w:val="007A6B5E"/>
    <w:rsid w:val="007A7B90"/>
    <w:rsid w:val="007A7FDF"/>
    <w:rsid w:val="007B0AE8"/>
    <w:rsid w:val="007B0CDF"/>
    <w:rsid w:val="007B13B9"/>
    <w:rsid w:val="007B14C9"/>
    <w:rsid w:val="007B1790"/>
    <w:rsid w:val="007B1812"/>
    <w:rsid w:val="007B28CA"/>
    <w:rsid w:val="007B2BA4"/>
    <w:rsid w:val="007B30C5"/>
    <w:rsid w:val="007B321F"/>
    <w:rsid w:val="007B3BC4"/>
    <w:rsid w:val="007B402E"/>
    <w:rsid w:val="007B46E9"/>
    <w:rsid w:val="007B4B81"/>
    <w:rsid w:val="007B5A8B"/>
    <w:rsid w:val="007B61BC"/>
    <w:rsid w:val="007B64A1"/>
    <w:rsid w:val="007B718F"/>
    <w:rsid w:val="007B75DF"/>
    <w:rsid w:val="007B77CE"/>
    <w:rsid w:val="007C08D1"/>
    <w:rsid w:val="007C140E"/>
    <w:rsid w:val="007C2159"/>
    <w:rsid w:val="007C25EB"/>
    <w:rsid w:val="007C2BAD"/>
    <w:rsid w:val="007C39C1"/>
    <w:rsid w:val="007C470D"/>
    <w:rsid w:val="007C4B49"/>
    <w:rsid w:val="007C4EE1"/>
    <w:rsid w:val="007C50F7"/>
    <w:rsid w:val="007C53BF"/>
    <w:rsid w:val="007C5412"/>
    <w:rsid w:val="007C55C2"/>
    <w:rsid w:val="007C56CC"/>
    <w:rsid w:val="007C5CDD"/>
    <w:rsid w:val="007C6F00"/>
    <w:rsid w:val="007C77FC"/>
    <w:rsid w:val="007C7FBC"/>
    <w:rsid w:val="007D0056"/>
    <w:rsid w:val="007D091C"/>
    <w:rsid w:val="007D0968"/>
    <w:rsid w:val="007D0982"/>
    <w:rsid w:val="007D0EA8"/>
    <w:rsid w:val="007D0FCF"/>
    <w:rsid w:val="007D12AF"/>
    <w:rsid w:val="007D15C9"/>
    <w:rsid w:val="007D15E7"/>
    <w:rsid w:val="007D15FA"/>
    <w:rsid w:val="007D2079"/>
    <w:rsid w:val="007D2186"/>
    <w:rsid w:val="007D2350"/>
    <w:rsid w:val="007D241A"/>
    <w:rsid w:val="007D2864"/>
    <w:rsid w:val="007D286A"/>
    <w:rsid w:val="007D3584"/>
    <w:rsid w:val="007D3CDF"/>
    <w:rsid w:val="007D42C3"/>
    <w:rsid w:val="007D43DA"/>
    <w:rsid w:val="007D4F86"/>
    <w:rsid w:val="007D5077"/>
    <w:rsid w:val="007D529D"/>
    <w:rsid w:val="007D5DA4"/>
    <w:rsid w:val="007D6203"/>
    <w:rsid w:val="007D65FC"/>
    <w:rsid w:val="007D66A0"/>
    <w:rsid w:val="007D6B05"/>
    <w:rsid w:val="007D7D8F"/>
    <w:rsid w:val="007D7EBF"/>
    <w:rsid w:val="007E10AD"/>
    <w:rsid w:val="007E1790"/>
    <w:rsid w:val="007E1839"/>
    <w:rsid w:val="007E1B1A"/>
    <w:rsid w:val="007E22E1"/>
    <w:rsid w:val="007E2BBF"/>
    <w:rsid w:val="007E2D34"/>
    <w:rsid w:val="007E2DCD"/>
    <w:rsid w:val="007E2E2F"/>
    <w:rsid w:val="007E3302"/>
    <w:rsid w:val="007E3486"/>
    <w:rsid w:val="007E37D6"/>
    <w:rsid w:val="007E37DC"/>
    <w:rsid w:val="007E39C8"/>
    <w:rsid w:val="007E3D6B"/>
    <w:rsid w:val="007E3DBF"/>
    <w:rsid w:val="007E4203"/>
    <w:rsid w:val="007E5A82"/>
    <w:rsid w:val="007E5CCD"/>
    <w:rsid w:val="007E6340"/>
    <w:rsid w:val="007E6620"/>
    <w:rsid w:val="007E69BF"/>
    <w:rsid w:val="007E71F1"/>
    <w:rsid w:val="007E7215"/>
    <w:rsid w:val="007E759B"/>
    <w:rsid w:val="007E7670"/>
    <w:rsid w:val="007E7B86"/>
    <w:rsid w:val="007F03AE"/>
    <w:rsid w:val="007F0A5A"/>
    <w:rsid w:val="007F0EFE"/>
    <w:rsid w:val="007F1073"/>
    <w:rsid w:val="007F164E"/>
    <w:rsid w:val="007F1AB5"/>
    <w:rsid w:val="007F1C0E"/>
    <w:rsid w:val="007F2516"/>
    <w:rsid w:val="007F2E66"/>
    <w:rsid w:val="007F2FB1"/>
    <w:rsid w:val="007F35B1"/>
    <w:rsid w:val="007F42D1"/>
    <w:rsid w:val="007F43FA"/>
    <w:rsid w:val="007F45AA"/>
    <w:rsid w:val="007F4659"/>
    <w:rsid w:val="007F468F"/>
    <w:rsid w:val="007F5562"/>
    <w:rsid w:val="007F5EFB"/>
    <w:rsid w:val="007F5F3B"/>
    <w:rsid w:val="007F5F5D"/>
    <w:rsid w:val="007F6485"/>
    <w:rsid w:val="007F66F0"/>
    <w:rsid w:val="007F72D7"/>
    <w:rsid w:val="007F7345"/>
    <w:rsid w:val="007F7C2D"/>
    <w:rsid w:val="008028D8"/>
    <w:rsid w:val="0080340E"/>
    <w:rsid w:val="008037DB"/>
    <w:rsid w:val="00803B35"/>
    <w:rsid w:val="00803DB4"/>
    <w:rsid w:val="008041BF"/>
    <w:rsid w:val="008041C1"/>
    <w:rsid w:val="00804581"/>
    <w:rsid w:val="00804642"/>
    <w:rsid w:val="008046CA"/>
    <w:rsid w:val="0080546B"/>
    <w:rsid w:val="00806033"/>
    <w:rsid w:val="00806F7F"/>
    <w:rsid w:val="008074BD"/>
    <w:rsid w:val="00807690"/>
    <w:rsid w:val="00807D9B"/>
    <w:rsid w:val="00810055"/>
    <w:rsid w:val="008102B5"/>
    <w:rsid w:val="00811211"/>
    <w:rsid w:val="008112B9"/>
    <w:rsid w:val="00811933"/>
    <w:rsid w:val="00811C3D"/>
    <w:rsid w:val="008120CE"/>
    <w:rsid w:val="00812432"/>
    <w:rsid w:val="0081261B"/>
    <w:rsid w:val="008126C7"/>
    <w:rsid w:val="008127D7"/>
    <w:rsid w:val="00812BEE"/>
    <w:rsid w:val="00812CCD"/>
    <w:rsid w:val="00812EB6"/>
    <w:rsid w:val="00813507"/>
    <w:rsid w:val="00813867"/>
    <w:rsid w:val="00813E29"/>
    <w:rsid w:val="00813E9B"/>
    <w:rsid w:val="008140DB"/>
    <w:rsid w:val="008141F4"/>
    <w:rsid w:val="0081425C"/>
    <w:rsid w:val="0081461A"/>
    <w:rsid w:val="00814AF1"/>
    <w:rsid w:val="00814EBA"/>
    <w:rsid w:val="00814FB7"/>
    <w:rsid w:val="0081559E"/>
    <w:rsid w:val="008165F8"/>
    <w:rsid w:val="008167B5"/>
    <w:rsid w:val="0081688E"/>
    <w:rsid w:val="008168F6"/>
    <w:rsid w:val="00816C21"/>
    <w:rsid w:val="00817314"/>
    <w:rsid w:val="00817331"/>
    <w:rsid w:val="00817C92"/>
    <w:rsid w:val="00817E05"/>
    <w:rsid w:val="008202AD"/>
    <w:rsid w:val="00820B56"/>
    <w:rsid w:val="00821701"/>
    <w:rsid w:val="00821EA8"/>
    <w:rsid w:val="00821FC2"/>
    <w:rsid w:val="008221B2"/>
    <w:rsid w:val="00822278"/>
    <w:rsid w:val="008225E8"/>
    <w:rsid w:val="008226FC"/>
    <w:rsid w:val="00822AE3"/>
    <w:rsid w:val="008234B6"/>
    <w:rsid w:val="008239EA"/>
    <w:rsid w:val="00823AA6"/>
    <w:rsid w:val="00823E25"/>
    <w:rsid w:val="00824274"/>
    <w:rsid w:val="00824A09"/>
    <w:rsid w:val="00825A02"/>
    <w:rsid w:val="00825A5C"/>
    <w:rsid w:val="00825ABB"/>
    <w:rsid w:val="0082626E"/>
    <w:rsid w:val="008264A1"/>
    <w:rsid w:val="00826D66"/>
    <w:rsid w:val="0082726F"/>
    <w:rsid w:val="008274E1"/>
    <w:rsid w:val="00827B63"/>
    <w:rsid w:val="00827E1A"/>
    <w:rsid w:val="00831888"/>
    <w:rsid w:val="00831FBD"/>
    <w:rsid w:val="008324F9"/>
    <w:rsid w:val="0083271A"/>
    <w:rsid w:val="00832FDA"/>
    <w:rsid w:val="00833A1A"/>
    <w:rsid w:val="008348B2"/>
    <w:rsid w:val="00834931"/>
    <w:rsid w:val="00835C6B"/>
    <w:rsid w:val="00835EA5"/>
    <w:rsid w:val="00835F7D"/>
    <w:rsid w:val="008362A0"/>
    <w:rsid w:val="00836322"/>
    <w:rsid w:val="0083662C"/>
    <w:rsid w:val="008370A0"/>
    <w:rsid w:val="00837116"/>
    <w:rsid w:val="00837EC0"/>
    <w:rsid w:val="0084022F"/>
    <w:rsid w:val="00840572"/>
    <w:rsid w:val="0084074D"/>
    <w:rsid w:val="00840EBB"/>
    <w:rsid w:val="008415E1"/>
    <w:rsid w:val="00841E38"/>
    <w:rsid w:val="008420A5"/>
    <w:rsid w:val="00842813"/>
    <w:rsid w:val="00842923"/>
    <w:rsid w:val="00842E5E"/>
    <w:rsid w:val="00843EED"/>
    <w:rsid w:val="00844CB0"/>
    <w:rsid w:val="00844F63"/>
    <w:rsid w:val="008450FB"/>
    <w:rsid w:val="00845704"/>
    <w:rsid w:val="00845F7E"/>
    <w:rsid w:val="00846730"/>
    <w:rsid w:val="008467D7"/>
    <w:rsid w:val="00846F1B"/>
    <w:rsid w:val="00847E38"/>
    <w:rsid w:val="00850045"/>
    <w:rsid w:val="008503D8"/>
    <w:rsid w:val="008505A4"/>
    <w:rsid w:val="008507E8"/>
    <w:rsid w:val="008508D9"/>
    <w:rsid w:val="008510E0"/>
    <w:rsid w:val="008512B3"/>
    <w:rsid w:val="008517A9"/>
    <w:rsid w:val="00851DDD"/>
    <w:rsid w:val="008529EB"/>
    <w:rsid w:val="00852AAC"/>
    <w:rsid w:val="008535DB"/>
    <w:rsid w:val="00853AFB"/>
    <w:rsid w:val="008543B4"/>
    <w:rsid w:val="00855AC1"/>
    <w:rsid w:val="00855ED7"/>
    <w:rsid w:val="00856C19"/>
    <w:rsid w:val="00856FAB"/>
    <w:rsid w:val="00857083"/>
    <w:rsid w:val="00857A60"/>
    <w:rsid w:val="00860208"/>
    <w:rsid w:val="0086044B"/>
    <w:rsid w:val="00860690"/>
    <w:rsid w:val="00860724"/>
    <w:rsid w:val="00860E71"/>
    <w:rsid w:val="00862882"/>
    <w:rsid w:val="0086370E"/>
    <w:rsid w:val="0086417A"/>
    <w:rsid w:val="008641A9"/>
    <w:rsid w:val="008642E0"/>
    <w:rsid w:val="00864970"/>
    <w:rsid w:val="0086511D"/>
    <w:rsid w:val="0086515C"/>
    <w:rsid w:val="00865671"/>
    <w:rsid w:val="008656AC"/>
    <w:rsid w:val="00865D8D"/>
    <w:rsid w:val="00866978"/>
    <w:rsid w:val="00866CC4"/>
    <w:rsid w:val="00866F7E"/>
    <w:rsid w:val="00867199"/>
    <w:rsid w:val="00867AE0"/>
    <w:rsid w:val="00867B54"/>
    <w:rsid w:val="00867B7E"/>
    <w:rsid w:val="008706FB"/>
    <w:rsid w:val="008709D8"/>
    <w:rsid w:val="00871089"/>
    <w:rsid w:val="0087167F"/>
    <w:rsid w:val="008716B0"/>
    <w:rsid w:val="008719C3"/>
    <w:rsid w:val="00872201"/>
    <w:rsid w:val="00872309"/>
    <w:rsid w:val="008728DB"/>
    <w:rsid w:val="00872923"/>
    <w:rsid w:val="00872E10"/>
    <w:rsid w:val="00872E90"/>
    <w:rsid w:val="0087393C"/>
    <w:rsid w:val="008743BF"/>
    <w:rsid w:val="008748F1"/>
    <w:rsid w:val="008756CD"/>
    <w:rsid w:val="00876D4C"/>
    <w:rsid w:val="00876F6F"/>
    <w:rsid w:val="00880133"/>
    <w:rsid w:val="00880D5C"/>
    <w:rsid w:val="0088130A"/>
    <w:rsid w:val="008813F7"/>
    <w:rsid w:val="00881725"/>
    <w:rsid w:val="0088175B"/>
    <w:rsid w:val="00881F32"/>
    <w:rsid w:val="00882116"/>
    <w:rsid w:val="0088218B"/>
    <w:rsid w:val="00882B41"/>
    <w:rsid w:val="008832A0"/>
    <w:rsid w:val="00883653"/>
    <w:rsid w:val="00883694"/>
    <w:rsid w:val="008840B4"/>
    <w:rsid w:val="00884740"/>
    <w:rsid w:val="0088515B"/>
    <w:rsid w:val="0088549D"/>
    <w:rsid w:val="00885B5D"/>
    <w:rsid w:val="00885D11"/>
    <w:rsid w:val="00885E47"/>
    <w:rsid w:val="008860CC"/>
    <w:rsid w:val="00886386"/>
    <w:rsid w:val="008863F9"/>
    <w:rsid w:val="0088668F"/>
    <w:rsid w:val="00887351"/>
    <w:rsid w:val="00887D6F"/>
    <w:rsid w:val="00890082"/>
    <w:rsid w:val="008906D6"/>
    <w:rsid w:val="00890928"/>
    <w:rsid w:val="00891733"/>
    <w:rsid w:val="008918B7"/>
    <w:rsid w:val="00891EFB"/>
    <w:rsid w:val="0089271F"/>
    <w:rsid w:val="00892E73"/>
    <w:rsid w:val="00893241"/>
    <w:rsid w:val="008933ED"/>
    <w:rsid w:val="008934E9"/>
    <w:rsid w:val="00893C84"/>
    <w:rsid w:val="008940F8"/>
    <w:rsid w:val="008941DA"/>
    <w:rsid w:val="00894B08"/>
    <w:rsid w:val="00894B86"/>
    <w:rsid w:val="008952C2"/>
    <w:rsid w:val="0089542E"/>
    <w:rsid w:val="00895909"/>
    <w:rsid w:val="00895ACB"/>
    <w:rsid w:val="00896010"/>
    <w:rsid w:val="008966D8"/>
    <w:rsid w:val="0089675B"/>
    <w:rsid w:val="00896EE4"/>
    <w:rsid w:val="00897304"/>
    <w:rsid w:val="008A0144"/>
    <w:rsid w:val="008A051D"/>
    <w:rsid w:val="008A072F"/>
    <w:rsid w:val="008A12AD"/>
    <w:rsid w:val="008A1560"/>
    <w:rsid w:val="008A24F5"/>
    <w:rsid w:val="008A2758"/>
    <w:rsid w:val="008A295A"/>
    <w:rsid w:val="008A3113"/>
    <w:rsid w:val="008A3F38"/>
    <w:rsid w:val="008A4625"/>
    <w:rsid w:val="008A479C"/>
    <w:rsid w:val="008A519A"/>
    <w:rsid w:val="008A5372"/>
    <w:rsid w:val="008A5C3E"/>
    <w:rsid w:val="008A6190"/>
    <w:rsid w:val="008A657A"/>
    <w:rsid w:val="008A6CC8"/>
    <w:rsid w:val="008A6CCC"/>
    <w:rsid w:val="008A6DA9"/>
    <w:rsid w:val="008A7156"/>
    <w:rsid w:val="008A760C"/>
    <w:rsid w:val="008A78F4"/>
    <w:rsid w:val="008A7A38"/>
    <w:rsid w:val="008A7D1A"/>
    <w:rsid w:val="008A7F33"/>
    <w:rsid w:val="008B095B"/>
    <w:rsid w:val="008B0A4E"/>
    <w:rsid w:val="008B0F04"/>
    <w:rsid w:val="008B12F1"/>
    <w:rsid w:val="008B141F"/>
    <w:rsid w:val="008B25E9"/>
    <w:rsid w:val="008B2674"/>
    <w:rsid w:val="008B2F80"/>
    <w:rsid w:val="008B33BE"/>
    <w:rsid w:val="008B3481"/>
    <w:rsid w:val="008B3513"/>
    <w:rsid w:val="008B367A"/>
    <w:rsid w:val="008B4278"/>
    <w:rsid w:val="008B4818"/>
    <w:rsid w:val="008B4B4B"/>
    <w:rsid w:val="008B4D9E"/>
    <w:rsid w:val="008B51E0"/>
    <w:rsid w:val="008B526C"/>
    <w:rsid w:val="008C08CA"/>
    <w:rsid w:val="008C0AE8"/>
    <w:rsid w:val="008C0D5E"/>
    <w:rsid w:val="008C109D"/>
    <w:rsid w:val="008C1CEB"/>
    <w:rsid w:val="008C1E49"/>
    <w:rsid w:val="008C1F93"/>
    <w:rsid w:val="008C1FBF"/>
    <w:rsid w:val="008C277B"/>
    <w:rsid w:val="008C2EA5"/>
    <w:rsid w:val="008C32C7"/>
    <w:rsid w:val="008C343E"/>
    <w:rsid w:val="008C3C2F"/>
    <w:rsid w:val="008C3E08"/>
    <w:rsid w:val="008C43DC"/>
    <w:rsid w:val="008C4CCD"/>
    <w:rsid w:val="008C513C"/>
    <w:rsid w:val="008C5870"/>
    <w:rsid w:val="008C58F6"/>
    <w:rsid w:val="008C6866"/>
    <w:rsid w:val="008C68A6"/>
    <w:rsid w:val="008C7FA3"/>
    <w:rsid w:val="008D06A4"/>
    <w:rsid w:val="008D0A58"/>
    <w:rsid w:val="008D1436"/>
    <w:rsid w:val="008D15BE"/>
    <w:rsid w:val="008D280F"/>
    <w:rsid w:val="008D2826"/>
    <w:rsid w:val="008D2C1B"/>
    <w:rsid w:val="008D2EE4"/>
    <w:rsid w:val="008D3D5A"/>
    <w:rsid w:val="008D3FF3"/>
    <w:rsid w:val="008D439A"/>
    <w:rsid w:val="008D47F6"/>
    <w:rsid w:val="008D504A"/>
    <w:rsid w:val="008D51C0"/>
    <w:rsid w:val="008D55C8"/>
    <w:rsid w:val="008D6479"/>
    <w:rsid w:val="008D6588"/>
    <w:rsid w:val="008D66AF"/>
    <w:rsid w:val="008D6C15"/>
    <w:rsid w:val="008D726C"/>
    <w:rsid w:val="008D7557"/>
    <w:rsid w:val="008D7F17"/>
    <w:rsid w:val="008E18BC"/>
    <w:rsid w:val="008E1B88"/>
    <w:rsid w:val="008E1BBD"/>
    <w:rsid w:val="008E36CC"/>
    <w:rsid w:val="008E3AC8"/>
    <w:rsid w:val="008E4017"/>
    <w:rsid w:val="008E40EF"/>
    <w:rsid w:val="008E4185"/>
    <w:rsid w:val="008E4594"/>
    <w:rsid w:val="008E4843"/>
    <w:rsid w:val="008E4D1B"/>
    <w:rsid w:val="008E538B"/>
    <w:rsid w:val="008E55AD"/>
    <w:rsid w:val="008E57AD"/>
    <w:rsid w:val="008E62A1"/>
    <w:rsid w:val="008E6371"/>
    <w:rsid w:val="008E6D42"/>
    <w:rsid w:val="008E7158"/>
    <w:rsid w:val="008F0250"/>
    <w:rsid w:val="008F0633"/>
    <w:rsid w:val="008F1673"/>
    <w:rsid w:val="008F182D"/>
    <w:rsid w:val="008F1A79"/>
    <w:rsid w:val="008F1B46"/>
    <w:rsid w:val="008F1BBE"/>
    <w:rsid w:val="008F1F62"/>
    <w:rsid w:val="008F1FB8"/>
    <w:rsid w:val="008F2200"/>
    <w:rsid w:val="008F223D"/>
    <w:rsid w:val="008F25A3"/>
    <w:rsid w:val="008F2900"/>
    <w:rsid w:val="008F299A"/>
    <w:rsid w:val="008F2C43"/>
    <w:rsid w:val="008F2EFD"/>
    <w:rsid w:val="008F39A2"/>
    <w:rsid w:val="008F3D94"/>
    <w:rsid w:val="008F3E40"/>
    <w:rsid w:val="008F4685"/>
    <w:rsid w:val="008F4702"/>
    <w:rsid w:val="008F4BAB"/>
    <w:rsid w:val="008F581E"/>
    <w:rsid w:val="008F5B02"/>
    <w:rsid w:val="008F5F84"/>
    <w:rsid w:val="008F62E9"/>
    <w:rsid w:val="008F6966"/>
    <w:rsid w:val="008F71EC"/>
    <w:rsid w:val="0090009E"/>
    <w:rsid w:val="009001D2"/>
    <w:rsid w:val="0090084F"/>
    <w:rsid w:val="00900DED"/>
    <w:rsid w:val="009012E0"/>
    <w:rsid w:val="0090132D"/>
    <w:rsid w:val="00901447"/>
    <w:rsid w:val="009023EB"/>
    <w:rsid w:val="00902A2B"/>
    <w:rsid w:val="00902A67"/>
    <w:rsid w:val="00902B8E"/>
    <w:rsid w:val="00903420"/>
    <w:rsid w:val="009036F1"/>
    <w:rsid w:val="0090382B"/>
    <w:rsid w:val="00904E82"/>
    <w:rsid w:val="0090503F"/>
    <w:rsid w:val="009050D3"/>
    <w:rsid w:val="0090548D"/>
    <w:rsid w:val="00905C6B"/>
    <w:rsid w:val="009063A7"/>
    <w:rsid w:val="00906CE3"/>
    <w:rsid w:val="00906DA2"/>
    <w:rsid w:val="00906EEB"/>
    <w:rsid w:val="00907437"/>
    <w:rsid w:val="00907751"/>
    <w:rsid w:val="00911496"/>
    <w:rsid w:val="009114F2"/>
    <w:rsid w:val="009117CB"/>
    <w:rsid w:val="00911B91"/>
    <w:rsid w:val="00911F2B"/>
    <w:rsid w:val="00911F35"/>
    <w:rsid w:val="009126F3"/>
    <w:rsid w:val="00912B51"/>
    <w:rsid w:val="00913551"/>
    <w:rsid w:val="00913925"/>
    <w:rsid w:val="00913BA7"/>
    <w:rsid w:val="0091480F"/>
    <w:rsid w:val="00914CD1"/>
    <w:rsid w:val="00914D56"/>
    <w:rsid w:val="009156D7"/>
    <w:rsid w:val="00915CC9"/>
    <w:rsid w:val="0091632D"/>
    <w:rsid w:val="009163F4"/>
    <w:rsid w:val="009164E9"/>
    <w:rsid w:val="0091659C"/>
    <w:rsid w:val="00916709"/>
    <w:rsid w:val="00916856"/>
    <w:rsid w:val="00916A96"/>
    <w:rsid w:val="00916C54"/>
    <w:rsid w:val="00916F11"/>
    <w:rsid w:val="00917123"/>
    <w:rsid w:val="00917136"/>
    <w:rsid w:val="009174B8"/>
    <w:rsid w:val="00917779"/>
    <w:rsid w:val="00917CEC"/>
    <w:rsid w:val="00917D9B"/>
    <w:rsid w:val="00920357"/>
    <w:rsid w:val="00920523"/>
    <w:rsid w:val="009209AF"/>
    <w:rsid w:val="00921124"/>
    <w:rsid w:val="00921CF5"/>
    <w:rsid w:val="00921D33"/>
    <w:rsid w:val="00921FBD"/>
    <w:rsid w:val="00922643"/>
    <w:rsid w:val="00922718"/>
    <w:rsid w:val="00922A87"/>
    <w:rsid w:val="00924C79"/>
    <w:rsid w:val="00926851"/>
    <w:rsid w:val="00926A00"/>
    <w:rsid w:val="00926B11"/>
    <w:rsid w:val="00926DE7"/>
    <w:rsid w:val="0092736B"/>
    <w:rsid w:val="0092739E"/>
    <w:rsid w:val="00927442"/>
    <w:rsid w:val="00927DF8"/>
    <w:rsid w:val="00927ED5"/>
    <w:rsid w:val="009305C1"/>
    <w:rsid w:val="00930D7F"/>
    <w:rsid w:val="00931479"/>
    <w:rsid w:val="00931524"/>
    <w:rsid w:val="00931638"/>
    <w:rsid w:val="00931838"/>
    <w:rsid w:val="00931B9A"/>
    <w:rsid w:val="00931FCD"/>
    <w:rsid w:val="0093313E"/>
    <w:rsid w:val="0093365B"/>
    <w:rsid w:val="009342E8"/>
    <w:rsid w:val="00934AA7"/>
    <w:rsid w:val="0093527D"/>
    <w:rsid w:val="009358A7"/>
    <w:rsid w:val="009366C1"/>
    <w:rsid w:val="00936DB1"/>
    <w:rsid w:val="0093733B"/>
    <w:rsid w:val="00937B03"/>
    <w:rsid w:val="00937B6B"/>
    <w:rsid w:val="0094057B"/>
    <w:rsid w:val="0094062F"/>
    <w:rsid w:val="00940813"/>
    <w:rsid w:val="009413FA"/>
    <w:rsid w:val="00942474"/>
    <w:rsid w:val="0094270C"/>
    <w:rsid w:val="0094298E"/>
    <w:rsid w:val="00942C86"/>
    <w:rsid w:val="009436C7"/>
    <w:rsid w:val="009436D3"/>
    <w:rsid w:val="00943933"/>
    <w:rsid w:val="009442D2"/>
    <w:rsid w:val="0094449D"/>
    <w:rsid w:val="0094461B"/>
    <w:rsid w:val="0094531B"/>
    <w:rsid w:val="00945D04"/>
    <w:rsid w:val="0094691A"/>
    <w:rsid w:val="009469CC"/>
    <w:rsid w:val="00946BCD"/>
    <w:rsid w:val="0094714C"/>
    <w:rsid w:val="00947A83"/>
    <w:rsid w:val="00947D8E"/>
    <w:rsid w:val="009502FC"/>
    <w:rsid w:val="00950730"/>
    <w:rsid w:val="009507B5"/>
    <w:rsid w:val="00950A6C"/>
    <w:rsid w:val="00951734"/>
    <w:rsid w:val="00951859"/>
    <w:rsid w:val="00951CAE"/>
    <w:rsid w:val="0095207A"/>
    <w:rsid w:val="009520E4"/>
    <w:rsid w:val="00952702"/>
    <w:rsid w:val="00952F1A"/>
    <w:rsid w:val="00953260"/>
    <w:rsid w:val="009532D3"/>
    <w:rsid w:val="00953999"/>
    <w:rsid w:val="00953DAE"/>
    <w:rsid w:val="00953DD2"/>
    <w:rsid w:val="009543E3"/>
    <w:rsid w:val="009551A5"/>
    <w:rsid w:val="00955605"/>
    <w:rsid w:val="00955650"/>
    <w:rsid w:val="00955824"/>
    <w:rsid w:val="00956153"/>
    <w:rsid w:val="009566DA"/>
    <w:rsid w:val="009569E0"/>
    <w:rsid w:val="00956AD4"/>
    <w:rsid w:val="00957066"/>
    <w:rsid w:val="009601C7"/>
    <w:rsid w:val="009602AE"/>
    <w:rsid w:val="00960DB8"/>
    <w:rsid w:val="00960E41"/>
    <w:rsid w:val="0096106D"/>
    <w:rsid w:val="00961C43"/>
    <w:rsid w:val="00962944"/>
    <w:rsid w:val="009630E8"/>
    <w:rsid w:val="0096327D"/>
    <w:rsid w:val="00963A53"/>
    <w:rsid w:val="009647BD"/>
    <w:rsid w:val="00964D11"/>
    <w:rsid w:val="009656F4"/>
    <w:rsid w:val="009663D8"/>
    <w:rsid w:val="00967842"/>
    <w:rsid w:val="00967D33"/>
    <w:rsid w:val="009707BE"/>
    <w:rsid w:val="009709AD"/>
    <w:rsid w:val="00970A73"/>
    <w:rsid w:val="00970C42"/>
    <w:rsid w:val="0097142B"/>
    <w:rsid w:val="0097183B"/>
    <w:rsid w:val="00971B31"/>
    <w:rsid w:val="00972446"/>
    <w:rsid w:val="009726FD"/>
    <w:rsid w:val="0097287E"/>
    <w:rsid w:val="00972F37"/>
    <w:rsid w:val="00973119"/>
    <w:rsid w:val="009731FB"/>
    <w:rsid w:val="0097468E"/>
    <w:rsid w:val="009753CB"/>
    <w:rsid w:val="00975974"/>
    <w:rsid w:val="00975F9D"/>
    <w:rsid w:val="00976427"/>
    <w:rsid w:val="00977053"/>
    <w:rsid w:val="0097759B"/>
    <w:rsid w:val="009778EA"/>
    <w:rsid w:val="009809B1"/>
    <w:rsid w:val="00980A46"/>
    <w:rsid w:val="009814B0"/>
    <w:rsid w:val="009814CB"/>
    <w:rsid w:val="00981FE9"/>
    <w:rsid w:val="00982357"/>
    <w:rsid w:val="00982500"/>
    <w:rsid w:val="009827C0"/>
    <w:rsid w:val="00982B1F"/>
    <w:rsid w:val="009834E6"/>
    <w:rsid w:val="00983EB5"/>
    <w:rsid w:val="00983FFA"/>
    <w:rsid w:val="00984078"/>
    <w:rsid w:val="0098434F"/>
    <w:rsid w:val="00984363"/>
    <w:rsid w:val="00984ABB"/>
    <w:rsid w:val="009851CC"/>
    <w:rsid w:val="009864FE"/>
    <w:rsid w:val="0098750F"/>
    <w:rsid w:val="00987B9A"/>
    <w:rsid w:val="00990584"/>
    <w:rsid w:val="0099083D"/>
    <w:rsid w:val="00990C50"/>
    <w:rsid w:val="00990E92"/>
    <w:rsid w:val="0099134C"/>
    <w:rsid w:val="00991A7F"/>
    <w:rsid w:val="00991AAD"/>
    <w:rsid w:val="00992426"/>
    <w:rsid w:val="009925FC"/>
    <w:rsid w:val="00992773"/>
    <w:rsid w:val="009931E5"/>
    <w:rsid w:val="0099367C"/>
    <w:rsid w:val="009943D6"/>
    <w:rsid w:val="00994C3B"/>
    <w:rsid w:val="00994CF9"/>
    <w:rsid w:val="009954E4"/>
    <w:rsid w:val="00995F54"/>
    <w:rsid w:val="00996CC5"/>
    <w:rsid w:val="00996E00"/>
    <w:rsid w:val="00996F60"/>
    <w:rsid w:val="00997005"/>
    <w:rsid w:val="0099707F"/>
    <w:rsid w:val="009972CA"/>
    <w:rsid w:val="00997352"/>
    <w:rsid w:val="00997372"/>
    <w:rsid w:val="00997393"/>
    <w:rsid w:val="0099739D"/>
    <w:rsid w:val="00997A95"/>
    <w:rsid w:val="00997EF2"/>
    <w:rsid w:val="009A06AD"/>
    <w:rsid w:val="009A1213"/>
    <w:rsid w:val="009A1790"/>
    <w:rsid w:val="009A1E5D"/>
    <w:rsid w:val="009A21CB"/>
    <w:rsid w:val="009A24E8"/>
    <w:rsid w:val="009A291A"/>
    <w:rsid w:val="009A367C"/>
    <w:rsid w:val="009A3ECA"/>
    <w:rsid w:val="009A3F31"/>
    <w:rsid w:val="009A40D2"/>
    <w:rsid w:val="009A4E7B"/>
    <w:rsid w:val="009A54FC"/>
    <w:rsid w:val="009A6C03"/>
    <w:rsid w:val="009A6D94"/>
    <w:rsid w:val="009A6EA7"/>
    <w:rsid w:val="009A6F2F"/>
    <w:rsid w:val="009A7BAA"/>
    <w:rsid w:val="009A7F65"/>
    <w:rsid w:val="009B0641"/>
    <w:rsid w:val="009B0B60"/>
    <w:rsid w:val="009B14F3"/>
    <w:rsid w:val="009B1E3D"/>
    <w:rsid w:val="009B2128"/>
    <w:rsid w:val="009B240B"/>
    <w:rsid w:val="009B26FE"/>
    <w:rsid w:val="009B2905"/>
    <w:rsid w:val="009B3697"/>
    <w:rsid w:val="009B3707"/>
    <w:rsid w:val="009B4057"/>
    <w:rsid w:val="009B450A"/>
    <w:rsid w:val="009B46FD"/>
    <w:rsid w:val="009B471E"/>
    <w:rsid w:val="009B5483"/>
    <w:rsid w:val="009B557C"/>
    <w:rsid w:val="009B594F"/>
    <w:rsid w:val="009B5969"/>
    <w:rsid w:val="009B5F5A"/>
    <w:rsid w:val="009B63DE"/>
    <w:rsid w:val="009B6717"/>
    <w:rsid w:val="009B780A"/>
    <w:rsid w:val="009B79C9"/>
    <w:rsid w:val="009C05D0"/>
    <w:rsid w:val="009C0E9B"/>
    <w:rsid w:val="009C130C"/>
    <w:rsid w:val="009C1885"/>
    <w:rsid w:val="009C1EC5"/>
    <w:rsid w:val="009C21ED"/>
    <w:rsid w:val="009C238A"/>
    <w:rsid w:val="009C27F1"/>
    <w:rsid w:val="009C2EA6"/>
    <w:rsid w:val="009C3669"/>
    <w:rsid w:val="009C3CB1"/>
    <w:rsid w:val="009C3F44"/>
    <w:rsid w:val="009C4086"/>
    <w:rsid w:val="009C40A0"/>
    <w:rsid w:val="009C450D"/>
    <w:rsid w:val="009C4538"/>
    <w:rsid w:val="009C4769"/>
    <w:rsid w:val="009C4B23"/>
    <w:rsid w:val="009C5306"/>
    <w:rsid w:val="009C56B9"/>
    <w:rsid w:val="009C6225"/>
    <w:rsid w:val="009C65B0"/>
    <w:rsid w:val="009C79EF"/>
    <w:rsid w:val="009C7A67"/>
    <w:rsid w:val="009C7EF3"/>
    <w:rsid w:val="009D00B3"/>
    <w:rsid w:val="009D029B"/>
    <w:rsid w:val="009D085A"/>
    <w:rsid w:val="009D0D01"/>
    <w:rsid w:val="009D0F37"/>
    <w:rsid w:val="009D1B7A"/>
    <w:rsid w:val="009D267A"/>
    <w:rsid w:val="009D281B"/>
    <w:rsid w:val="009D3463"/>
    <w:rsid w:val="009D4108"/>
    <w:rsid w:val="009D4604"/>
    <w:rsid w:val="009D4711"/>
    <w:rsid w:val="009D4889"/>
    <w:rsid w:val="009D4C5A"/>
    <w:rsid w:val="009D5483"/>
    <w:rsid w:val="009D57DC"/>
    <w:rsid w:val="009D603B"/>
    <w:rsid w:val="009D62CB"/>
    <w:rsid w:val="009D642A"/>
    <w:rsid w:val="009D6635"/>
    <w:rsid w:val="009D6650"/>
    <w:rsid w:val="009D730E"/>
    <w:rsid w:val="009D7557"/>
    <w:rsid w:val="009D7966"/>
    <w:rsid w:val="009E0016"/>
    <w:rsid w:val="009E0CF8"/>
    <w:rsid w:val="009E0D09"/>
    <w:rsid w:val="009E0E8E"/>
    <w:rsid w:val="009E0E90"/>
    <w:rsid w:val="009E0F4D"/>
    <w:rsid w:val="009E17D3"/>
    <w:rsid w:val="009E2A92"/>
    <w:rsid w:val="009E32C7"/>
    <w:rsid w:val="009E33F6"/>
    <w:rsid w:val="009E3617"/>
    <w:rsid w:val="009E3B92"/>
    <w:rsid w:val="009E42FD"/>
    <w:rsid w:val="009E4449"/>
    <w:rsid w:val="009E4471"/>
    <w:rsid w:val="009E4D38"/>
    <w:rsid w:val="009E4F6A"/>
    <w:rsid w:val="009E55D1"/>
    <w:rsid w:val="009E561A"/>
    <w:rsid w:val="009E5D39"/>
    <w:rsid w:val="009E5ED5"/>
    <w:rsid w:val="009E616C"/>
    <w:rsid w:val="009E6F09"/>
    <w:rsid w:val="009E71A7"/>
    <w:rsid w:val="009E72DD"/>
    <w:rsid w:val="009E76F4"/>
    <w:rsid w:val="009E777E"/>
    <w:rsid w:val="009E7935"/>
    <w:rsid w:val="009E7A0B"/>
    <w:rsid w:val="009F0B37"/>
    <w:rsid w:val="009F1F53"/>
    <w:rsid w:val="009F20B8"/>
    <w:rsid w:val="009F22F0"/>
    <w:rsid w:val="009F236F"/>
    <w:rsid w:val="009F23CF"/>
    <w:rsid w:val="009F243E"/>
    <w:rsid w:val="009F348D"/>
    <w:rsid w:val="009F3818"/>
    <w:rsid w:val="009F40E0"/>
    <w:rsid w:val="009F4ADE"/>
    <w:rsid w:val="009F4B97"/>
    <w:rsid w:val="009F5167"/>
    <w:rsid w:val="009F5B14"/>
    <w:rsid w:val="009F5DFA"/>
    <w:rsid w:val="009F62A6"/>
    <w:rsid w:val="009F65A2"/>
    <w:rsid w:val="009F68C0"/>
    <w:rsid w:val="009F6AEA"/>
    <w:rsid w:val="009F757D"/>
    <w:rsid w:val="009F7B47"/>
    <w:rsid w:val="009F7C7D"/>
    <w:rsid w:val="009F7CC6"/>
    <w:rsid w:val="009F7DC1"/>
    <w:rsid w:val="00A00175"/>
    <w:rsid w:val="00A01041"/>
    <w:rsid w:val="00A01450"/>
    <w:rsid w:val="00A01642"/>
    <w:rsid w:val="00A01CA8"/>
    <w:rsid w:val="00A01D2C"/>
    <w:rsid w:val="00A02884"/>
    <w:rsid w:val="00A028CB"/>
    <w:rsid w:val="00A029DE"/>
    <w:rsid w:val="00A0358A"/>
    <w:rsid w:val="00A03929"/>
    <w:rsid w:val="00A04202"/>
    <w:rsid w:val="00A0499C"/>
    <w:rsid w:val="00A06030"/>
    <w:rsid w:val="00A066CD"/>
    <w:rsid w:val="00A06900"/>
    <w:rsid w:val="00A07277"/>
    <w:rsid w:val="00A0772C"/>
    <w:rsid w:val="00A07E9A"/>
    <w:rsid w:val="00A101BB"/>
    <w:rsid w:val="00A10381"/>
    <w:rsid w:val="00A105CC"/>
    <w:rsid w:val="00A10FEE"/>
    <w:rsid w:val="00A111D2"/>
    <w:rsid w:val="00A11C99"/>
    <w:rsid w:val="00A11F1C"/>
    <w:rsid w:val="00A123BA"/>
    <w:rsid w:val="00A13C92"/>
    <w:rsid w:val="00A13FE4"/>
    <w:rsid w:val="00A142EA"/>
    <w:rsid w:val="00A14DEE"/>
    <w:rsid w:val="00A1530E"/>
    <w:rsid w:val="00A15461"/>
    <w:rsid w:val="00A1550E"/>
    <w:rsid w:val="00A155FA"/>
    <w:rsid w:val="00A15BE4"/>
    <w:rsid w:val="00A16024"/>
    <w:rsid w:val="00A16094"/>
    <w:rsid w:val="00A161F5"/>
    <w:rsid w:val="00A16250"/>
    <w:rsid w:val="00A170F5"/>
    <w:rsid w:val="00A209FC"/>
    <w:rsid w:val="00A2135C"/>
    <w:rsid w:val="00A21811"/>
    <w:rsid w:val="00A2186E"/>
    <w:rsid w:val="00A21A8B"/>
    <w:rsid w:val="00A21C25"/>
    <w:rsid w:val="00A2231C"/>
    <w:rsid w:val="00A22811"/>
    <w:rsid w:val="00A22A70"/>
    <w:rsid w:val="00A23433"/>
    <w:rsid w:val="00A234CC"/>
    <w:rsid w:val="00A2372D"/>
    <w:rsid w:val="00A23FCB"/>
    <w:rsid w:val="00A23FF7"/>
    <w:rsid w:val="00A241AC"/>
    <w:rsid w:val="00A2456B"/>
    <w:rsid w:val="00A24AE9"/>
    <w:rsid w:val="00A24FDF"/>
    <w:rsid w:val="00A258A1"/>
    <w:rsid w:val="00A269FE"/>
    <w:rsid w:val="00A26B58"/>
    <w:rsid w:val="00A26D2D"/>
    <w:rsid w:val="00A27501"/>
    <w:rsid w:val="00A278FA"/>
    <w:rsid w:val="00A27C51"/>
    <w:rsid w:val="00A27ED4"/>
    <w:rsid w:val="00A300D0"/>
    <w:rsid w:val="00A30432"/>
    <w:rsid w:val="00A304F6"/>
    <w:rsid w:val="00A305D9"/>
    <w:rsid w:val="00A30FE3"/>
    <w:rsid w:val="00A32748"/>
    <w:rsid w:val="00A32B55"/>
    <w:rsid w:val="00A332B9"/>
    <w:rsid w:val="00A33341"/>
    <w:rsid w:val="00A3355F"/>
    <w:rsid w:val="00A3397C"/>
    <w:rsid w:val="00A33A03"/>
    <w:rsid w:val="00A33BC7"/>
    <w:rsid w:val="00A341E9"/>
    <w:rsid w:val="00A3474C"/>
    <w:rsid w:val="00A35217"/>
    <w:rsid w:val="00A357D6"/>
    <w:rsid w:val="00A35B52"/>
    <w:rsid w:val="00A35CF1"/>
    <w:rsid w:val="00A364CA"/>
    <w:rsid w:val="00A365ED"/>
    <w:rsid w:val="00A3783A"/>
    <w:rsid w:val="00A37A9C"/>
    <w:rsid w:val="00A403AA"/>
    <w:rsid w:val="00A40700"/>
    <w:rsid w:val="00A40FA9"/>
    <w:rsid w:val="00A41260"/>
    <w:rsid w:val="00A43246"/>
    <w:rsid w:val="00A435F0"/>
    <w:rsid w:val="00A43742"/>
    <w:rsid w:val="00A437A4"/>
    <w:rsid w:val="00A44BA1"/>
    <w:rsid w:val="00A44BAB"/>
    <w:rsid w:val="00A450FD"/>
    <w:rsid w:val="00A45E85"/>
    <w:rsid w:val="00A45FCC"/>
    <w:rsid w:val="00A479F2"/>
    <w:rsid w:val="00A47E6F"/>
    <w:rsid w:val="00A47EDF"/>
    <w:rsid w:val="00A47EEA"/>
    <w:rsid w:val="00A50B1D"/>
    <w:rsid w:val="00A5126C"/>
    <w:rsid w:val="00A51C58"/>
    <w:rsid w:val="00A523E6"/>
    <w:rsid w:val="00A52BFE"/>
    <w:rsid w:val="00A533D8"/>
    <w:rsid w:val="00A536F8"/>
    <w:rsid w:val="00A5373F"/>
    <w:rsid w:val="00A548E6"/>
    <w:rsid w:val="00A56BB3"/>
    <w:rsid w:val="00A5706C"/>
    <w:rsid w:val="00A60969"/>
    <w:rsid w:val="00A609B3"/>
    <w:rsid w:val="00A60F84"/>
    <w:rsid w:val="00A61A20"/>
    <w:rsid w:val="00A61C24"/>
    <w:rsid w:val="00A620E0"/>
    <w:rsid w:val="00A62C9F"/>
    <w:rsid w:val="00A63863"/>
    <w:rsid w:val="00A63C56"/>
    <w:rsid w:val="00A64232"/>
    <w:rsid w:val="00A64A68"/>
    <w:rsid w:val="00A65955"/>
    <w:rsid w:val="00A65E36"/>
    <w:rsid w:val="00A65E95"/>
    <w:rsid w:val="00A6629E"/>
    <w:rsid w:val="00A664DC"/>
    <w:rsid w:val="00A66652"/>
    <w:rsid w:val="00A668E2"/>
    <w:rsid w:val="00A66B33"/>
    <w:rsid w:val="00A66FA9"/>
    <w:rsid w:val="00A67679"/>
    <w:rsid w:val="00A677CF"/>
    <w:rsid w:val="00A70E0D"/>
    <w:rsid w:val="00A70F21"/>
    <w:rsid w:val="00A713A1"/>
    <w:rsid w:val="00A7197C"/>
    <w:rsid w:val="00A71AAD"/>
    <w:rsid w:val="00A72175"/>
    <w:rsid w:val="00A722A0"/>
    <w:rsid w:val="00A731EC"/>
    <w:rsid w:val="00A73D4B"/>
    <w:rsid w:val="00A7406F"/>
    <w:rsid w:val="00A747C6"/>
    <w:rsid w:val="00A74D15"/>
    <w:rsid w:val="00A750A0"/>
    <w:rsid w:val="00A752FE"/>
    <w:rsid w:val="00A76079"/>
    <w:rsid w:val="00A76314"/>
    <w:rsid w:val="00A765F4"/>
    <w:rsid w:val="00A7683B"/>
    <w:rsid w:val="00A76B1B"/>
    <w:rsid w:val="00A76B2D"/>
    <w:rsid w:val="00A76C20"/>
    <w:rsid w:val="00A77087"/>
    <w:rsid w:val="00A7718D"/>
    <w:rsid w:val="00A77C2C"/>
    <w:rsid w:val="00A80623"/>
    <w:rsid w:val="00A8070F"/>
    <w:rsid w:val="00A80A2D"/>
    <w:rsid w:val="00A80A95"/>
    <w:rsid w:val="00A80E99"/>
    <w:rsid w:val="00A80FCC"/>
    <w:rsid w:val="00A812B2"/>
    <w:rsid w:val="00A81382"/>
    <w:rsid w:val="00A81577"/>
    <w:rsid w:val="00A8171E"/>
    <w:rsid w:val="00A81A7B"/>
    <w:rsid w:val="00A82374"/>
    <w:rsid w:val="00A8288F"/>
    <w:rsid w:val="00A82F80"/>
    <w:rsid w:val="00A83823"/>
    <w:rsid w:val="00A84060"/>
    <w:rsid w:val="00A847CD"/>
    <w:rsid w:val="00A84A56"/>
    <w:rsid w:val="00A84D32"/>
    <w:rsid w:val="00A85E88"/>
    <w:rsid w:val="00A85F31"/>
    <w:rsid w:val="00A8642C"/>
    <w:rsid w:val="00A869CB"/>
    <w:rsid w:val="00A87440"/>
    <w:rsid w:val="00A87533"/>
    <w:rsid w:val="00A87B09"/>
    <w:rsid w:val="00A90E45"/>
    <w:rsid w:val="00A91159"/>
    <w:rsid w:val="00A911A1"/>
    <w:rsid w:val="00A911FC"/>
    <w:rsid w:val="00A912F0"/>
    <w:rsid w:val="00A913FE"/>
    <w:rsid w:val="00A91A7B"/>
    <w:rsid w:val="00A91E71"/>
    <w:rsid w:val="00A92848"/>
    <w:rsid w:val="00A93341"/>
    <w:rsid w:val="00A9388F"/>
    <w:rsid w:val="00A938AB"/>
    <w:rsid w:val="00A93BE4"/>
    <w:rsid w:val="00A93BF1"/>
    <w:rsid w:val="00A943B8"/>
    <w:rsid w:val="00A947CD"/>
    <w:rsid w:val="00A94B16"/>
    <w:rsid w:val="00A953CF"/>
    <w:rsid w:val="00A95795"/>
    <w:rsid w:val="00A95A67"/>
    <w:rsid w:val="00A95B35"/>
    <w:rsid w:val="00A95B50"/>
    <w:rsid w:val="00A95F48"/>
    <w:rsid w:val="00A961B7"/>
    <w:rsid w:val="00A96A5F"/>
    <w:rsid w:val="00A97A2B"/>
    <w:rsid w:val="00AA0537"/>
    <w:rsid w:val="00AA1695"/>
    <w:rsid w:val="00AA1AD5"/>
    <w:rsid w:val="00AA1DD6"/>
    <w:rsid w:val="00AA1F09"/>
    <w:rsid w:val="00AA1FD7"/>
    <w:rsid w:val="00AA238D"/>
    <w:rsid w:val="00AA2EFF"/>
    <w:rsid w:val="00AA2F0F"/>
    <w:rsid w:val="00AA3118"/>
    <w:rsid w:val="00AA3173"/>
    <w:rsid w:val="00AA347F"/>
    <w:rsid w:val="00AA46EB"/>
    <w:rsid w:val="00AA4A0C"/>
    <w:rsid w:val="00AA4E99"/>
    <w:rsid w:val="00AA53B3"/>
    <w:rsid w:val="00AA548F"/>
    <w:rsid w:val="00AA5E7F"/>
    <w:rsid w:val="00AA647C"/>
    <w:rsid w:val="00AA6714"/>
    <w:rsid w:val="00AA6835"/>
    <w:rsid w:val="00AA6A7E"/>
    <w:rsid w:val="00AA6F36"/>
    <w:rsid w:val="00AA7353"/>
    <w:rsid w:val="00AA7EF2"/>
    <w:rsid w:val="00AB0A39"/>
    <w:rsid w:val="00AB0D7A"/>
    <w:rsid w:val="00AB1855"/>
    <w:rsid w:val="00AB1AC9"/>
    <w:rsid w:val="00AB1BDD"/>
    <w:rsid w:val="00AB2106"/>
    <w:rsid w:val="00AB2381"/>
    <w:rsid w:val="00AB25CB"/>
    <w:rsid w:val="00AB2606"/>
    <w:rsid w:val="00AB2645"/>
    <w:rsid w:val="00AB39BB"/>
    <w:rsid w:val="00AB39CF"/>
    <w:rsid w:val="00AB4292"/>
    <w:rsid w:val="00AB57BD"/>
    <w:rsid w:val="00AB57F7"/>
    <w:rsid w:val="00AB6289"/>
    <w:rsid w:val="00AB65E7"/>
    <w:rsid w:val="00AB661F"/>
    <w:rsid w:val="00AB6944"/>
    <w:rsid w:val="00AB6D28"/>
    <w:rsid w:val="00AB71CB"/>
    <w:rsid w:val="00AB7359"/>
    <w:rsid w:val="00AB73AE"/>
    <w:rsid w:val="00AB799A"/>
    <w:rsid w:val="00AB7D97"/>
    <w:rsid w:val="00AC02F6"/>
    <w:rsid w:val="00AC0819"/>
    <w:rsid w:val="00AC0829"/>
    <w:rsid w:val="00AC0BFC"/>
    <w:rsid w:val="00AC1317"/>
    <w:rsid w:val="00AC1862"/>
    <w:rsid w:val="00AC1DA9"/>
    <w:rsid w:val="00AC1E4A"/>
    <w:rsid w:val="00AC1E58"/>
    <w:rsid w:val="00AC1F90"/>
    <w:rsid w:val="00AC269A"/>
    <w:rsid w:val="00AC2863"/>
    <w:rsid w:val="00AC2B0C"/>
    <w:rsid w:val="00AC2EC1"/>
    <w:rsid w:val="00AC31DF"/>
    <w:rsid w:val="00AC3230"/>
    <w:rsid w:val="00AC3719"/>
    <w:rsid w:val="00AC3B52"/>
    <w:rsid w:val="00AC3D4D"/>
    <w:rsid w:val="00AC3EA4"/>
    <w:rsid w:val="00AC4455"/>
    <w:rsid w:val="00AC446C"/>
    <w:rsid w:val="00AC4BD6"/>
    <w:rsid w:val="00AC533D"/>
    <w:rsid w:val="00AC555F"/>
    <w:rsid w:val="00AD01D1"/>
    <w:rsid w:val="00AD090D"/>
    <w:rsid w:val="00AD0A1B"/>
    <w:rsid w:val="00AD13B9"/>
    <w:rsid w:val="00AD14E8"/>
    <w:rsid w:val="00AD1BFC"/>
    <w:rsid w:val="00AD2E73"/>
    <w:rsid w:val="00AD3129"/>
    <w:rsid w:val="00AD3399"/>
    <w:rsid w:val="00AD3832"/>
    <w:rsid w:val="00AD38FD"/>
    <w:rsid w:val="00AD39F9"/>
    <w:rsid w:val="00AD3E23"/>
    <w:rsid w:val="00AD42B7"/>
    <w:rsid w:val="00AD4561"/>
    <w:rsid w:val="00AD5740"/>
    <w:rsid w:val="00AD609C"/>
    <w:rsid w:val="00AD6476"/>
    <w:rsid w:val="00AD6499"/>
    <w:rsid w:val="00AD6519"/>
    <w:rsid w:val="00AD7FA2"/>
    <w:rsid w:val="00AE0CCD"/>
    <w:rsid w:val="00AE0DA3"/>
    <w:rsid w:val="00AE0EB1"/>
    <w:rsid w:val="00AE10CF"/>
    <w:rsid w:val="00AE16B2"/>
    <w:rsid w:val="00AE186F"/>
    <w:rsid w:val="00AE19C9"/>
    <w:rsid w:val="00AE2151"/>
    <w:rsid w:val="00AE2568"/>
    <w:rsid w:val="00AE2673"/>
    <w:rsid w:val="00AE3336"/>
    <w:rsid w:val="00AE3AC2"/>
    <w:rsid w:val="00AE3F90"/>
    <w:rsid w:val="00AE49F1"/>
    <w:rsid w:val="00AE5295"/>
    <w:rsid w:val="00AE5D41"/>
    <w:rsid w:val="00AE615F"/>
    <w:rsid w:val="00AE6270"/>
    <w:rsid w:val="00AE717B"/>
    <w:rsid w:val="00AE72D4"/>
    <w:rsid w:val="00AE749B"/>
    <w:rsid w:val="00AE7AC4"/>
    <w:rsid w:val="00AE7C82"/>
    <w:rsid w:val="00AE7F1D"/>
    <w:rsid w:val="00AF09CA"/>
    <w:rsid w:val="00AF0E6C"/>
    <w:rsid w:val="00AF1152"/>
    <w:rsid w:val="00AF1592"/>
    <w:rsid w:val="00AF2502"/>
    <w:rsid w:val="00AF3023"/>
    <w:rsid w:val="00AF30FF"/>
    <w:rsid w:val="00AF3E9F"/>
    <w:rsid w:val="00AF4DFE"/>
    <w:rsid w:val="00AF53F5"/>
    <w:rsid w:val="00AF5491"/>
    <w:rsid w:val="00AF59AA"/>
    <w:rsid w:val="00AF5D25"/>
    <w:rsid w:val="00AF5E1F"/>
    <w:rsid w:val="00AF5EDC"/>
    <w:rsid w:val="00AF5F4C"/>
    <w:rsid w:val="00AF648D"/>
    <w:rsid w:val="00AF67A1"/>
    <w:rsid w:val="00AF7C85"/>
    <w:rsid w:val="00B00174"/>
    <w:rsid w:val="00B01BE9"/>
    <w:rsid w:val="00B025EE"/>
    <w:rsid w:val="00B0269B"/>
    <w:rsid w:val="00B02C23"/>
    <w:rsid w:val="00B03883"/>
    <w:rsid w:val="00B03E60"/>
    <w:rsid w:val="00B04257"/>
    <w:rsid w:val="00B04A42"/>
    <w:rsid w:val="00B04E52"/>
    <w:rsid w:val="00B04F6E"/>
    <w:rsid w:val="00B05359"/>
    <w:rsid w:val="00B05AD8"/>
    <w:rsid w:val="00B05B76"/>
    <w:rsid w:val="00B05E8B"/>
    <w:rsid w:val="00B06274"/>
    <w:rsid w:val="00B064FA"/>
    <w:rsid w:val="00B069D7"/>
    <w:rsid w:val="00B06BC9"/>
    <w:rsid w:val="00B06D59"/>
    <w:rsid w:val="00B07095"/>
    <w:rsid w:val="00B10B17"/>
    <w:rsid w:val="00B1118A"/>
    <w:rsid w:val="00B112BD"/>
    <w:rsid w:val="00B11ADA"/>
    <w:rsid w:val="00B12140"/>
    <w:rsid w:val="00B127D0"/>
    <w:rsid w:val="00B12880"/>
    <w:rsid w:val="00B13DC3"/>
    <w:rsid w:val="00B14291"/>
    <w:rsid w:val="00B142AC"/>
    <w:rsid w:val="00B1435C"/>
    <w:rsid w:val="00B14628"/>
    <w:rsid w:val="00B1480E"/>
    <w:rsid w:val="00B14B2C"/>
    <w:rsid w:val="00B15804"/>
    <w:rsid w:val="00B15C81"/>
    <w:rsid w:val="00B15E19"/>
    <w:rsid w:val="00B15F38"/>
    <w:rsid w:val="00B164DE"/>
    <w:rsid w:val="00B169DB"/>
    <w:rsid w:val="00B17648"/>
    <w:rsid w:val="00B17655"/>
    <w:rsid w:val="00B17D60"/>
    <w:rsid w:val="00B2022F"/>
    <w:rsid w:val="00B2040E"/>
    <w:rsid w:val="00B207CB"/>
    <w:rsid w:val="00B20E69"/>
    <w:rsid w:val="00B21508"/>
    <w:rsid w:val="00B21B51"/>
    <w:rsid w:val="00B22204"/>
    <w:rsid w:val="00B22346"/>
    <w:rsid w:val="00B23231"/>
    <w:rsid w:val="00B2452D"/>
    <w:rsid w:val="00B2456F"/>
    <w:rsid w:val="00B24983"/>
    <w:rsid w:val="00B24A69"/>
    <w:rsid w:val="00B25245"/>
    <w:rsid w:val="00B25A65"/>
    <w:rsid w:val="00B25AE4"/>
    <w:rsid w:val="00B25EF1"/>
    <w:rsid w:val="00B25F41"/>
    <w:rsid w:val="00B27014"/>
    <w:rsid w:val="00B270D7"/>
    <w:rsid w:val="00B271BB"/>
    <w:rsid w:val="00B27455"/>
    <w:rsid w:val="00B27477"/>
    <w:rsid w:val="00B27F84"/>
    <w:rsid w:val="00B30F26"/>
    <w:rsid w:val="00B31041"/>
    <w:rsid w:val="00B313C1"/>
    <w:rsid w:val="00B314B0"/>
    <w:rsid w:val="00B319A0"/>
    <w:rsid w:val="00B32130"/>
    <w:rsid w:val="00B32797"/>
    <w:rsid w:val="00B32D06"/>
    <w:rsid w:val="00B33619"/>
    <w:rsid w:val="00B34B08"/>
    <w:rsid w:val="00B350C5"/>
    <w:rsid w:val="00B3576F"/>
    <w:rsid w:val="00B35780"/>
    <w:rsid w:val="00B35CA4"/>
    <w:rsid w:val="00B36A94"/>
    <w:rsid w:val="00B36F90"/>
    <w:rsid w:val="00B3742B"/>
    <w:rsid w:val="00B37ED3"/>
    <w:rsid w:val="00B4000F"/>
    <w:rsid w:val="00B4006F"/>
    <w:rsid w:val="00B40994"/>
    <w:rsid w:val="00B40EA4"/>
    <w:rsid w:val="00B424E0"/>
    <w:rsid w:val="00B42AAF"/>
    <w:rsid w:val="00B42F2B"/>
    <w:rsid w:val="00B4381D"/>
    <w:rsid w:val="00B43E4E"/>
    <w:rsid w:val="00B441A0"/>
    <w:rsid w:val="00B44D4F"/>
    <w:rsid w:val="00B44DFF"/>
    <w:rsid w:val="00B45FA2"/>
    <w:rsid w:val="00B464B0"/>
    <w:rsid w:val="00B472D2"/>
    <w:rsid w:val="00B478B1"/>
    <w:rsid w:val="00B503AD"/>
    <w:rsid w:val="00B50468"/>
    <w:rsid w:val="00B50491"/>
    <w:rsid w:val="00B50C53"/>
    <w:rsid w:val="00B514CD"/>
    <w:rsid w:val="00B52EB3"/>
    <w:rsid w:val="00B53014"/>
    <w:rsid w:val="00B53E7A"/>
    <w:rsid w:val="00B540EB"/>
    <w:rsid w:val="00B548BF"/>
    <w:rsid w:val="00B54CBF"/>
    <w:rsid w:val="00B550BE"/>
    <w:rsid w:val="00B551E7"/>
    <w:rsid w:val="00B55252"/>
    <w:rsid w:val="00B557E1"/>
    <w:rsid w:val="00B55ABE"/>
    <w:rsid w:val="00B56603"/>
    <w:rsid w:val="00B56C84"/>
    <w:rsid w:val="00B56EF0"/>
    <w:rsid w:val="00B5721F"/>
    <w:rsid w:val="00B57267"/>
    <w:rsid w:val="00B57A01"/>
    <w:rsid w:val="00B57DB7"/>
    <w:rsid w:val="00B60458"/>
    <w:rsid w:val="00B607BC"/>
    <w:rsid w:val="00B61149"/>
    <w:rsid w:val="00B61FD3"/>
    <w:rsid w:val="00B62081"/>
    <w:rsid w:val="00B62383"/>
    <w:rsid w:val="00B62EC0"/>
    <w:rsid w:val="00B62EF2"/>
    <w:rsid w:val="00B6367A"/>
    <w:rsid w:val="00B64AE7"/>
    <w:rsid w:val="00B64D4E"/>
    <w:rsid w:val="00B650BD"/>
    <w:rsid w:val="00B65113"/>
    <w:rsid w:val="00B6511B"/>
    <w:rsid w:val="00B6531C"/>
    <w:rsid w:val="00B65804"/>
    <w:rsid w:val="00B66330"/>
    <w:rsid w:val="00B66961"/>
    <w:rsid w:val="00B66C58"/>
    <w:rsid w:val="00B66E76"/>
    <w:rsid w:val="00B66F67"/>
    <w:rsid w:val="00B67052"/>
    <w:rsid w:val="00B670C7"/>
    <w:rsid w:val="00B67644"/>
    <w:rsid w:val="00B6790F"/>
    <w:rsid w:val="00B67CB8"/>
    <w:rsid w:val="00B67DFA"/>
    <w:rsid w:val="00B70E9E"/>
    <w:rsid w:val="00B7109B"/>
    <w:rsid w:val="00B711DE"/>
    <w:rsid w:val="00B71CD4"/>
    <w:rsid w:val="00B721C0"/>
    <w:rsid w:val="00B721F0"/>
    <w:rsid w:val="00B72BE5"/>
    <w:rsid w:val="00B76358"/>
    <w:rsid w:val="00B7660D"/>
    <w:rsid w:val="00B76C08"/>
    <w:rsid w:val="00B76DFC"/>
    <w:rsid w:val="00B7747D"/>
    <w:rsid w:val="00B77D80"/>
    <w:rsid w:val="00B802C3"/>
    <w:rsid w:val="00B80588"/>
    <w:rsid w:val="00B81AB1"/>
    <w:rsid w:val="00B81B93"/>
    <w:rsid w:val="00B82409"/>
    <w:rsid w:val="00B824DB"/>
    <w:rsid w:val="00B82523"/>
    <w:rsid w:val="00B8299F"/>
    <w:rsid w:val="00B82C64"/>
    <w:rsid w:val="00B834D7"/>
    <w:rsid w:val="00B83A12"/>
    <w:rsid w:val="00B83D31"/>
    <w:rsid w:val="00B843B0"/>
    <w:rsid w:val="00B84814"/>
    <w:rsid w:val="00B84995"/>
    <w:rsid w:val="00B84C62"/>
    <w:rsid w:val="00B856E4"/>
    <w:rsid w:val="00B85BB2"/>
    <w:rsid w:val="00B85BEC"/>
    <w:rsid w:val="00B85EEA"/>
    <w:rsid w:val="00B86880"/>
    <w:rsid w:val="00B86988"/>
    <w:rsid w:val="00B874DB"/>
    <w:rsid w:val="00B876EE"/>
    <w:rsid w:val="00B9039F"/>
    <w:rsid w:val="00B903D1"/>
    <w:rsid w:val="00B90690"/>
    <w:rsid w:val="00B90E8A"/>
    <w:rsid w:val="00B913E2"/>
    <w:rsid w:val="00B93D87"/>
    <w:rsid w:val="00B942E1"/>
    <w:rsid w:val="00B94E39"/>
    <w:rsid w:val="00B950DE"/>
    <w:rsid w:val="00B96E64"/>
    <w:rsid w:val="00B96FC6"/>
    <w:rsid w:val="00B97FB1"/>
    <w:rsid w:val="00B97FBC"/>
    <w:rsid w:val="00BA0369"/>
    <w:rsid w:val="00BA0451"/>
    <w:rsid w:val="00BA05D0"/>
    <w:rsid w:val="00BA0637"/>
    <w:rsid w:val="00BA120B"/>
    <w:rsid w:val="00BA1289"/>
    <w:rsid w:val="00BA19F7"/>
    <w:rsid w:val="00BA25C8"/>
    <w:rsid w:val="00BA2940"/>
    <w:rsid w:val="00BA300D"/>
    <w:rsid w:val="00BA3D69"/>
    <w:rsid w:val="00BA3E9D"/>
    <w:rsid w:val="00BA428B"/>
    <w:rsid w:val="00BA469A"/>
    <w:rsid w:val="00BA570B"/>
    <w:rsid w:val="00BA579D"/>
    <w:rsid w:val="00BA647F"/>
    <w:rsid w:val="00BA667A"/>
    <w:rsid w:val="00BA67DD"/>
    <w:rsid w:val="00BA6B2C"/>
    <w:rsid w:val="00BA7338"/>
    <w:rsid w:val="00BB06EE"/>
    <w:rsid w:val="00BB0F5D"/>
    <w:rsid w:val="00BB135A"/>
    <w:rsid w:val="00BB1AF9"/>
    <w:rsid w:val="00BB21A3"/>
    <w:rsid w:val="00BB2246"/>
    <w:rsid w:val="00BB3341"/>
    <w:rsid w:val="00BB36E7"/>
    <w:rsid w:val="00BB3D21"/>
    <w:rsid w:val="00BB4297"/>
    <w:rsid w:val="00BB43B3"/>
    <w:rsid w:val="00BB650C"/>
    <w:rsid w:val="00BB71BE"/>
    <w:rsid w:val="00BB72F8"/>
    <w:rsid w:val="00BC11C4"/>
    <w:rsid w:val="00BC11EE"/>
    <w:rsid w:val="00BC258B"/>
    <w:rsid w:val="00BC2FE6"/>
    <w:rsid w:val="00BC354E"/>
    <w:rsid w:val="00BC42D3"/>
    <w:rsid w:val="00BC4354"/>
    <w:rsid w:val="00BC44EC"/>
    <w:rsid w:val="00BC4501"/>
    <w:rsid w:val="00BC5092"/>
    <w:rsid w:val="00BC5574"/>
    <w:rsid w:val="00BC56D3"/>
    <w:rsid w:val="00BC6472"/>
    <w:rsid w:val="00BC7263"/>
    <w:rsid w:val="00BC7534"/>
    <w:rsid w:val="00BD0227"/>
    <w:rsid w:val="00BD0B2F"/>
    <w:rsid w:val="00BD13BB"/>
    <w:rsid w:val="00BD13C7"/>
    <w:rsid w:val="00BD29C4"/>
    <w:rsid w:val="00BD2E1E"/>
    <w:rsid w:val="00BD2EB2"/>
    <w:rsid w:val="00BD325A"/>
    <w:rsid w:val="00BD3654"/>
    <w:rsid w:val="00BD3927"/>
    <w:rsid w:val="00BD3AAA"/>
    <w:rsid w:val="00BD3CCC"/>
    <w:rsid w:val="00BD3D80"/>
    <w:rsid w:val="00BD3E1C"/>
    <w:rsid w:val="00BD44C0"/>
    <w:rsid w:val="00BD4CCA"/>
    <w:rsid w:val="00BD4CDA"/>
    <w:rsid w:val="00BD541C"/>
    <w:rsid w:val="00BD59EB"/>
    <w:rsid w:val="00BD5E3E"/>
    <w:rsid w:val="00BD65A3"/>
    <w:rsid w:val="00BD6952"/>
    <w:rsid w:val="00BD7874"/>
    <w:rsid w:val="00BD7AFF"/>
    <w:rsid w:val="00BE092D"/>
    <w:rsid w:val="00BE2080"/>
    <w:rsid w:val="00BE22CA"/>
    <w:rsid w:val="00BE2992"/>
    <w:rsid w:val="00BE315E"/>
    <w:rsid w:val="00BE31F9"/>
    <w:rsid w:val="00BE3651"/>
    <w:rsid w:val="00BE444C"/>
    <w:rsid w:val="00BE5859"/>
    <w:rsid w:val="00BE6A48"/>
    <w:rsid w:val="00BE6B85"/>
    <w:rsid w:val="00BE6E92"/>
    <w:rsid w:val="00BE7553"/>
    <w:rsid w:val="00BE77B4"/>
    <w:rsid w:val="00BE79E6"/>
    <w:rsid w:val="00BE7F9C"/>
    <w:rsid w:val="00BE7F9D"/>
    <w:rsid w:val="00BF02DE"/>
    <w:rsid w:val="00BF035C"/>
    <w:rsid w:val="00BF0410"/>
    <w:rsid w:val="00BF08AF"/>
    <w:rsid w:val="00BF1061"/>
    <w:rsid w:val="00BF1E58"/>
    <w:rsid w:val="00BF1ED1"/>
    <w:rsid w:val="00BF227A"/>
    <w:rsid w:val="00BF2373"/>
    <w:rsid w:val="00BF24C4"/>
    <w:rsid w:val="00BF2584"/>
    <w:rsid w:val="00BF355D"/>
    <w:rsid w:val="00BF3B1A"/>
    <w:rsid w:val="00BF3E71"/>
    <w:rsid w:val="00BF403F"/>
    <w:rsid w:val="00BF4046"/>
    <w:rsid w:val="00BF41B8"/>
    <w:rsid w:val="00BF4695"/>
    <w:rsid w:val="00BF5B5C"/>
    <w:rsid w:val="00BF5EFC"/>
    <w:rsid w:val="00BF7345"/>
    <w:rsid w:val="00BF73F3"/>
    <w:rsid w:val="00C019EB"/>
    <w:rsid w:val="00C01C5C"/>
    <w:rsid w:val="00C01E14"/>
    <w:rsid w:val="00C021A9"/>
    <w:rsid w:val="00C025CC"/>
    <w:rsid w:val="00C02915"/>
    <w:rsid w:val="00C02B23"/>
    <w:rsid w:val="00C03149"/>
    <w:rsid w:val="00C0357F"/>
    <w:rsid w:val="00C041AB"/>
    <w:rsid w:val="00C04963"/>
    <w:rsid w:val="00C0572A"/>
    <w:rsid w:val="00C0587C"/>
    <w:rsid w:val="00C05D49"/>
    <w:rsid w:val="00C05EF7"/>
    <w:rsid w:val="00C06843"/>
    <w:rsid w:val="00C06DA7"/>
    <w:rsid w:val="00C06F8C"/>
    <w:rsid w:val="00C07CC8"/>
    <w:rsid w:val="00C07D5C"/>
    <w:rsid w:val="00C10723"/>
    <w:rsid w:val="00C107D0"/>
    <w:rsid w:val="00C107E8"/>
    <w:rsid w:val="00C10C03"/>
    <w:rsid w:val="00C1205F"/>
    <w:rsid w:val="00C129DF"/>
    <w:rsid w:val="00C14A01"/>
    <w:rsid w:val="00C14E58"/>
    <w:rsid w:val="00C1502F"/>
    <w:rsid w:val="00C15363"/>
    <w:rsid w:val="00C15EC9"/>
    <w:rsid w:val="00C15F83"/>
    <w:rsid w:val="00C1664E"/>
    <w:rsid w:val="00C1665F"/>
    <w:rsid w:val="00C1686F"/>
    <w:rsid w:val="00C16FF4"/>
    <w:rsid w:val="00C20A54"/>
    <w:rsid w:val="00C213D0"/>
    <w:rsid w:val="00C21E81"/>
    <w:rsid w:val="00C2205A"/>
    <w:rsid w:val="00C223B5"/>
    <w:rsid w:val="00C22E3D"/>
    <w:rsid w:val="00C22E53"/>
    <w:rsid w:val="00C2338C"/>
    <w:rsid w:val="00C23837"/>
    <w:rsid w:val="00C23C36"/>
    <w:rsid w:val="00C23EFF"/>
    <w:rsid w:val="00C24646"/>
    <w:rsid w:val="00C2508B"/>
    <w:rsid w:val="00C250C6"/>
    <w:rsid w:val="00C2583F"/>
    <w:rsid w:val="00C25EA6"/>
    <w:rsid w:val="00C263CF"/>
    <w:rsid w:val="00C26857"/>
    <w:rsid w:val="00C27158"/>
    <w:rsid w:val="00C271BF"/>
    <w:rsid w:val="00C27DAE"/>
    <w:rsid w:val="00C30D29"/>
    <w:rsid w:val="00C30FBF"/>
    <w:rsid w:val="00C31059"/>
    <w:rsid w:val="00C31339"/>
    <w:rsid w:val="00C32396"/>
    <w:rsid w:val="00C32A95"/>
    <w:rsid w:val="00C32D9E"/>
    <w:rsid w:val="00C32EBA"/>
    <w:rsid w:val="00C33424"/>
    <w:rsid w:val="00C33FF1"/>
    <w:rsid w:val="00C34000"/>
    <w:rsid w:val="00C346AC"/>
    <w:rsid w:val="00C346D0"/>
    <w:rsid w:val="00C3492C"/>
    <w:rsid w:val="00C349F8"/>
    <w:rsid w:val="00C351D7"/>
    <w:rsid w:val="00C35ACA"/>
    <w:rsid w:val="00C36217"/>
    <w:rsid w:val="00C364B5"/>
    <w:rsid w:val="00C36647"/>
    <w:rsid w:val="00C36F43"/>
    <w:rsid w:val="00C373DB"/>
    <w:rsid w:val="00C3740E"/>
    <w:rsid w:val="00C41057"/>
    <w:rsid w:val="00C4185B"/>
    <w:rsid w:val="00C41E9F"/>
    <w:rsid w:val="00C42A81"/>
    <w:rsid w:val="00C437AF"/>
    <w:rsid w:val="00C4414F"/>
    <w:rsid w:val="00C44CFD"/>
    <w:rsid w:val="00C458D3"/>
    <w:rsid w:val="00C45A3A"/>
    <w:rsid w:val="00C45A44"/>
    <w:rsid w:val="00C45AC9"/>
    <w:rsid w:val="00C46927"/>
    <w:rsid w:val="00C469CA"/>
    <w:rsid w:val="00C47193"/>
    <w:rsid w:val="00C47EC3"/>
    <w:rsid w:val="00C5029C"/>
    <w:rsid w:val="00C502EC"/>
    <w:rsid w:val="00C504D7"/>
    <w:rsid w:val="00C50AD4"/>
    <w:rsid w:val="00C50DF8"/>
    <w:rsid w:val="00C5158C"/>
    <w:rsid w:val="00C51896"/>
    <w:rsid w:val="00C52145"/>
    <w:rsid w:val="00C521AB"/>
    <w:rsid w:val="00C5224D"/>
    <w:rsid w:val="00C533ED"/>
    <w:rsid w:val="00C539E8"/>
    <w:rsid w:val="00C541C6"/>
    <w:rsid w:val="00C54FD8"/>
    <w:rsid w:val="00C550C7"/>
    <w:rsid w:val="00C555AB"/>
    <w:rsid w:val="00C55E69"/>
    <w:rsid w:val="00C55EEF"/>
    <w:rsid w:val="00C56098"/>
    <w:rsid w:val="00C5638F"/>
    <w:rsid w:val="00C565EF"/>
    <w:rsid w:val="00C5730B"/>
    <w:rsid w:val="00C6012A"/>
    <w:rsid w:val="00C60EDB"/>
    <w:rsid w:val="00C616C0"/>
    <w:rsid w:val="00C619F8"/>
    <w:rsid w:val="00C63158"/>
    <w:rsid w:val="00C63193"/>
    <w:rsid w:val="00C6347A"/>
    <w:rsid w:val="00C63AE0"/>
    <w:rsid w:val="00C6435A"/>
    <w:rsid w:val="00C6477D"/>
    <w:rsid w:val="00C64CA1"/>
    <w:rsid w:val="00C64D32"/>
    <w:rsid w:val="00C652D4"/>
    <w:rsid w:val="00C66097"/>
    <w:rsid w:val="00C660EF"/>
    <w:rsid w:val="00C6625A"/>
    <w:rsid w:val="00C6663B"/>
    <w:rsid w:val="00C66658"/>
    <w:rsid w:val="00C66A9F"/>
    <w:rsid w:val="00C66CBE"/>
    <w:rsid w:val="00C66CC1"/>
    <w:rsid w:val="00C66DA4"/>
    <w:rsid w:val="00C67262"/>
    <w:rsid w:val="00C70066"/>
    <w:rsid w:val="00C701CF"/>
    <w:rsid w:val="00C709BA"/>
    <w:rsid w:val="00C70A2A"/>
    <w:rsid w:val="00C70E3E"/>
    <w:rsid w:val="00C719FB"/>
    <w:rsid w:val="00C71E0C"/>
    <w:rsid w:val="00C7214D"/>
    <w:rsid w:val="00C72BF3"/>
    <w:rsid w:val="00C72C04"/>
    <w:rsid w:val="00C73A31"/>
    <w:rsid w:val="00C73BAE"/>
    <w:rsid w:val="00C746F6"/>
    <w:rsid w:val="00C74D98"/>
    <w:rsid w:val="00C7560C"/>
    <w:rsid w:val="00C75778"/>
    <w:rsid w:val="00C75BFC"/>
    <w:rsid w:val="00C75FAA"/>
    <w:rsid w:val="00C76857"/>
    <w:rsid w:val="00C76EA4"/>
    <w:rsid w:val="00C77481"/>
    <w:rsid w:val="00C77675"/>
    <w:rsid w:val="00C77DBD"/>
    <w:rsid w:val="00C800D2"/>
    <w:rsid w:val="00C808CD"/>
    <w:rsid w:val="00C813A0"/>
    <w:rsid w:val="00C817B5"/>
    <w:rsid w:val="00C81918"/>
    <w:rsid w:val="00C822C2"/>
    <w:rsid w:val="00C8238F"/>
    <w:rsid w:val="00C82649"/>
    <w:rsid w:val="00C82657"/>
    <w:rsid w:val="00C82D37"/>
    <w:rsid w:val="00C82FD4"/>
    <w:rsid w:val="00C83561"/>
    <w:rsid w:val="00C84196"/>
    <w:rsid w:val="00C84406"/>
    <w:rsid w:val="00C84A0F"/>
    <w:rsid w:val="00C85277"/>
    <w:rsid w:val="00C85713"/>
    <w:rsid w:val="00C8582C"/>
    <w:rsid w:val="00C85FA4"/>
    <w:rsid w:val="00C86343"/>
    <w:rsid w:val="00C863E1"/>
    <w:rsid w:val="00C86B06"/>
    <w:rsid w:val="00C87140"/>
    <w:rsid w:val="00C8714F"/>
    <w:rsid w:val="00C87788"/>
    <w:rsid w:val="00C9134D"/>
    <w:rsid w:val="00C92930"/>
    <w:rsid w:val="00C92EB6"/>
    <w:rsid w:val="00C930D9"/>
    <w:rsid w:val="00C93155"/>
    <w:rsid w:val="00C9317F"/>
    <w:rsid w:val="00C93393"/>
    <w:rsid w:val="00C93BAB"/>
    <w:rsid w:val="00C9403F"/>
    <w:rsid w:val="00C94FAB"/>
    <w:rsid w:val="00C95FB2"/>
    <w:rsid w:val="00C9639A"/>
    <w:rsid w:val="00C96B55"/>
    <w:rsid w:val="00C97268"/>
    <w:rsid w:val="00C974CF"/>
    <w:rsid w:val="00C97AA9"/>
    <w:rsid w:val="00CA0197"/>
    <w:rsid w:val="00CA063A"/>
    <w:rsid w:val="00CA09F9"/>
    <w:rsid w:val="00CA0AC1"/>
    <w:rsid w:val="00CA0C69"/>
    <w:rsid w:val="00CA0DD6"/>
    <w:rsid w:val="00CA0ED2"/>
    <w:rsid w:val="00CA0FD4"/>
    <w:rsid w:val="00CA15F8"/>
    <w:rsid w:val="00CA177F"/>
    <w:rsid w:val="00CA1B81"/>
    <w:rsid w:val="00CA29BD"/>
    <w:rsid w:val="00CA2E47"/>
    <w:rsid w:val="00CA32F6"/>
    <w:rsid w:val="00CA3E51"/>
    <w:rsid w:val="00CA46BB"/>
    <w:rsid w:val="00CA47DF"/>
    <w:rsid w:val="00CA4BA9"/>
    <w:rsid w:val="00CA5316"/>
    <w:rsid w:val="00CA5354"/>
    <w:rsid w:val="00CA6411"/>
    <w:rsid w:val="00CA64A8"/>
    <w:rsid w:val="00CA659B"/>
    <w:rsid w:val="00CA65D9"/>
    <w:rsid w:val="00CA6B34"/>
    <w:rsid w:val="00CA7177"/>
    <w:rsid w:val="00CA76FA"/>
    <w:rsid w:val="00CB0805"/>
    <w:rsid w:val="00CB139D"/>
    <w:rsid w:val="00CB1B17"/>
    <w:rsid w:val="00CB1C2E"/>
    <w:rsid w:val="00CB1F54"/>
    <w:rsid w:val="00CB20B4"/>
    <w:rsid w:val="00CB3426"/>
    <w:rsid w:val="00CB4543"/>
    <w:rsid w:val="00CB457F"/>
    <w:rsid w:val="00CB46ED"/>
    <w:rsid w:val="00CB46F8"/>
    <w:rsid w:val="00CB4B0C"/>
    <w:rsid w:val="00CB5837"/>
    <w:rsid w:val="00CB58A2"/>
    <w:rsid w:val="00CB6034"/>
    <w:rsid w:val="00CB6C50"/>
    <w:rsid w:val="00CB7060"/>
    <w:rsid w:val="00CB7118"/>
    <w:rsid w:val="00CB7448"/>
    <w:rsid w:val="00CB7C85"/>
    <w:rsid w:val="00CB7D0F"/>
    <w:rsid w:val="00CC008F"/>
    <w:rsid w:val="00CC0C76"/>
    <w:rsid w:val="00CC0D4F"/>
    <w:rsid w:val="00CC10DB"/>
    <w:rsid w:val="00CC1634"/>
    <w:rsid w:val="00CC19D0"/>
    <w:rsid w:val="00CC1A5B"/>
    <w:rsid w:val="00CC1F02"/>
    <w:rsid w:val="00CC2AAC"/>
    <w:rsid w:val="00CC2CE9"/>
    <w:rsid w:val="00CC2E47"/>
    <w:rsid w:val="00CC2E4C"/>
    <w:rsid w:val="00CC3550"/>
    <w:rsid w:val="00CC3879"/>
    <w:rsid w:val="00CC3F64"/>
    <w:rsid w:val="00CC3FCD"/>
    <w:rsid w:val="00CC429E"/>
    <w:rsid w:val="00CC4907"/>
    <w:rsid w:val="00CC52B1"/>
    <w:rsid w:val="00CC5863"/>
    <w:rsid w:val="00CC5A15"/>
    <w:rsid w:val="00CC5F1E"/>
    <w:rsid w:val="00CC5F3B"/>
    <w:rsid w:val="00CC6570"/>
    <w:rsid w:val="00CC6E2A"/>
    <w:rsid w:val="00CC7183"/>
    <w:rsid w:val="00CC728F"/>
    <w:rsid w:val="00CC7692"/>
    <w:rsid w:val="00CC76EB"/>
    <w:rsid w:val="00CC7960"/>
    <w:rsid w:val="00CC7A7B"/>
    <w:rsid w:val="00CC7BC8"/>
    <w:rsid w:val="00CC7D0B"/>
    <w:rsid w:val="00CD1199"/>
    <w:rsid w:val="00CD16ED"/>
    <w:rsid w:val="00CD1ABA"/>
    <w:rsid w:val="00CD1E96"/>
    <w:rsid w:val="00CD24F2"/>
    <w:rsid w:val="00CD2964"/>
    <w:rsid w:val="00CD2AB1"/>
    <w:rsid w:val="00CD3510"/>
    <w:rsid w:val="00CD37F6"/>
    <w:rsid w:val="00CD5129"/>
    <w:rsid w:val="00CD54BF"/>
    <w:rsid w:val="00CD56A1"/>
    <w:rsid w:val="00CD56B1"/>
    <w:rsid w:val="00CD5998"/>
    <w:rsid w:val="00CD65D6"/>
    <w:rsid w:val="00CD73C2"/>
    <w:rsid w:val="00CD7CE6"/>
    <w:rsid w:val="00CE07F0"/>
    <w:rsid w:val="00CE0847"/>
    <w:rsid w:val="00CE1465"/>
    <w:rsid w:val="00CE165A"/>
    <w:rsid w:val="00CE1D98"/>
    <w:rsid w:val="00CE224B"/>
    <w:rsid w:val="00CE2E4C"/>
    <w:rsid w:val="00CE383E"/>
    <w:rsid w:val="00CE4CDE"/>
    <w:rsid w:val="00CE4E55"/>
    <w:rsid w:val="00CE61DF"/>
    <w:rsid w:val="00CE7080"/>
    <w:rsid w:val="00CE7222"/>
    <w:rsid w:val="00CE7C25"/>
    <w:rsid w:val="00CE7DB3"/>
    <w:rsid w:val="00CF09B2"/>
    <w:rsid w:val="00CF0C0F"/>
    <w:rsid w:val="00CF0DCD"/>
    <w:rsid w:val="00CF0FFB"/>
    <w:rsid w:val="00CF1406"/>
    <w:rsid w:val="00CF1A07"/>
    <w:rsid w:val="00CF1B8D"/>
    <w:rsid w:val="00CF260E"/>
    <w:rsid w:val="00CF3475"/>
    <w:rsid w:val="00CF34D3"/>
    <w:rsid w:val="00CF34FE"/>
    <w:rsid w:val="00CF399F"/>
    <w:rsid w:val="00CF3C23"/>
    <w:rsid w:val="00CF4308"/>
    <w:rsid w:val="00CF44EB"/>
    <w:rsid w:val="00CF55DF"/>
    <w:rsid w:val="00CF5701"/>
    <w:rsid w:val="00CF70A0"/>
    <w:rsid w:val="00D00844"/>
    <w:rsid w:val="00D011CC"/>
    <w:rsid w:val="00D0208B"/>
    <w:rsid w:val="00D027FB"/>
    <w:rsid w:val="00D02A58"/>
    <w:rsid w:val="00D02DE8"/>
    <w:rsid w:val="00D03DCE"/>
    <w:rsid w:val="00D03E75"/>
    <w:rsid w:val="00D043DD"/>
    <w:rsid w:val="00D04730"/>
    <w:rsid w:val="00D05249"/>
    <w:rsid w:val="00D05314"/>
    <w:rsid w:val="00D05444"/>
    <w:rsid w:val="00D05623"/>
    <w:rsid w:val="00D056CD"/>
    <w:rsid w:val="00D056F1"/>
    <w:rsid w:val="00D0598A"/>
    <w:rsid w:val="00D0645D"/>
    <w:rsid w:val="00D06BDF"/>
    <w:rsid w:val="00D074AB"/>
    <w:rsid w:val="00D074CE"/>
    <w:rsid w:val="00D07519"/>
    <w:rsid w:val="00D07B18"/>
    <w:rsid w:val="00D1093A"/>
    <w:rsid w:val="00D12448"/>
    <w:rsid w:val="00D135CC"/>
    <w:rsid w:val="00D13B26"/>
    <w:rsid w:val="00D143BD"/>
    <w:rsid w:val="00D1443A"/>
    <w:rsid w:val="00D14732"/>
    <w:rsid w:val="00D14C21"/>
    <w:rsid w:val="00D14E67"/>
    <w:rsid w:val="00D15007"/>
    <w:rsid w:val="00D1529F"/>
    <w:rsid w:val="00D15422"/>
    <w:rsid w:val="00D155F7"/>
    <w:rsid w:val="00D15807"/>
    <w:rsid w:val="00D158F7"/>
    <w:rsid w:val="00D15DA6"/>
    <w:rsid w:val="00D15F1A"/>
    <w:rsid w:val="00D15F72"/>
    <w:rsid w:val="00D16018"/>
    <w:rsid w:val="00D16133"/>
    <w:rsid w:val="00D161FA"/>
    <w:rsid w:val="00D16597"/>
    <w:rsid w:val="00D16758"/>
    <w:rsid w:val="00D16D3A"/>
    <w:rsid w:val="00D171DC"/>
    <w:rsid w:val="00D17E96"/>
    <w:rsid w:val="00D20243"/>
    <w:rsid w:val="00D20940"/>
    <w:rsid w:val="00D209A8"/>
    <w:rsid w:val="00D20E0C"/>
    <w:rsid w:val="00D20E30"/>
    <w:rsid w:val="00D210AE"/>
    <w:rsid w:val="00D2114D"/>
    <w:rsid w:val="00D212B7"/>
    <w:rsid w:val="00D2182D"/>
    <w:rsid w:val="00D21A31"/>
    <w:rsid w:val="00D21B54"/>
    <w:rsid w:val="00D220A1"/>
    <w:rsid w:val="00D22309"/>
    <w:rsid w:val="00D231A7"/>
    <w:rsid w:val="00D232BE"/>
    <w:rsid w:val="00D238DB"/>
    <w:rsid w:val="00D24BDC"/>
    <w:rsid w:val="00D24E0C"/>
    <w:rsid w:val="00D258EC"/>
    <w:rsid w:val="00D25A41"/>
    <w:rsid w:val="00D25D3B"/>
    <w:rsid w:val="00D25E56"/>
    <w:rsid w:val="00D268DF"/>
    <w:rsid w:val="00D2720D"/>
    <w:rsid w:val="00D278BA"/>
    <w:rsid w:val="00D279FA"/>
    <w:rsid w:val="00D27DF1"/>
    <w:rsid w:val="00D3037B"/>
    <w:rsid w:val="00D3072A"/>
    <w:rsid w:val="00D30F27"/>
    <w:rsid w:val="00D31049"/>
    <w:rsid w:val="00D31187"/>
    <w:rsid w:val="00D31822"/>
    <w:rsid w:val="00D32EBC"/>
    <w:rsid w:val="00D33E07"/>
    <w:rsid w:val="00D3479F"/>
    <w:rsid w:val="00D3509E"/>
    <w:rsid w:val="00D35409"/>
    <w:rsid w:val="00D356DC"/>
    <w:rsid w:val="00D35894"/>
    <w:rsid w:val="00D375D3"/>
    <w:rsid w:val="00D37B49"/>
    <w:rsid w:val="00D4041A"/>
    <w:rsid w:val="00D40523"/>
    <w:rsid w:val="00D4074E"/>
    <w:rsid w:val="00D40FAE"/>
    <w:rsid w:val="00D410BC"/>
    <w:rsid w:val="00D412DD"/>
    <w:rsid w:val="00D41E0F"/>
    <w:rsid w:val="00D4274D"/>
    <w:rsid w:val="00D42BC2"/>
    <w:rsid w:val="00D43024"/>
    <w:rsid w:val="00D43112"/>
    <w:rsid w:val="00D432DA"/>
    <w:rsid w:val="00D432EA"/>
    <w:rsid w:val="00D43503"/>
    <w:rsid w:val="00D43D2A"/>
    <w:rsid w:val="00D44585"/>
    <w:rsid w:val="00D44953"/>
    <w:rsid w:val="00D44A92"/>
    <w:rsid w:val="00D44D5C"/>
    <w:rsid w:val="00D44DF0"/>
    <w:rsid w:val="00D45517"/>
    <w:rsid w:val="00D47290"/>
    <w:rsid w:val="00D477F0"/>
    <w:rsid w:val="00D509E9"/>
    <w:rsid w:val="00D50FA6"/>
    <w:rsid w:val="00D51266"/>
    <w:rsid w:val="00D51F66"/>
    <w:rsid w:val="00D52077"/>
    <w:rsid w:val="00D520C4"/>
    <w:rsid w:val="00D5265A"/>
    <w:rsid w:val="00D52E94"/>
    <w:rsid w:val="00D53323"/>
    <w:rsid w:val="00D53581"/>
    <w:rsid w:val="00D54746"/>
    <w:rsid w:val="00D548DD"/>
    <w:rsid w:val="00D54EE2"/>
    <w:rsid w:val="00D55731"/>
    <w:rsid w:val="00D558E4"/>
    <w:rsid w:val="00D55AAE"/>
    <w:rsid w:val="00D55DCE"/>
    <w:rsid w:val="00D56064"/>
    <w:rsid w:val="00D564D7"/>
    <w:rsid w:val="00D5667A"/>
    <w:rsid w:val="00D56701"/>
    <w:rsid w:val="00D56731"/>
    <w:rsid w:val="00D56B45"/>
    <w:rsid w:val="00D57AD7"/>
    <w:rsid w:val="00D57BCD"/>
    <w:rsid w:val="00D57FF5"/>
    <w:rsid w:val="00D61887"/>
    <w:rsid w:val="00D61C38"/>
    <w:rsid w:val="00D62162"/>
    <w:rsid w:val="00D62388"/>
    <w:rsid w:val="00D62B21"/>
    <w:rsid w:val="00D63ABB"/>
    <w:rsid w:val="00D63E42"/>
    <w:rsid w:val="00D63EBB"/>
    <w:rsid w:val="00D643B5"/>
    <w:rsid w:val="00D651C0"/>
    <w:rsid w:val="00D6583F"/>
    <w:rsid w:val="00D65AC5"/>
    <w:rsid w:val="00D668A9"/>
    <w:rsid w:val="00D66ACC"/>
    <w:rsid w:val="00D671A3"/>
    <w:rsid w:val="00D67268"/>
    <w:rsid w:val="00D672D1"/>
    <w:rsid w:val="00D673D4"/>
    <w:rsid w:val="00D67C88"/>
    <w:rsid w:val="00D67DC2"/>
    <w:rsid w:val="00D7032A"/>
    <w:rsid w:val="00D7095B"/>
    <w:rsid w:val="00D7160A"/>
    <w:rsid w:val="00D7179F"/>
    <w:rsid w:val="00D71E28"/>
    <w:rsid w:val="00D72120"/>
    <w:rsid w:val="00D7272A"/>
    <w:rsid w:val="00D72970"/>
    <w:rsid w:val="00D73476"/>
    <w:rsid w:val="00D7349A"/>
    <w:rsid w:val="00D737BC"/>
    <w:rsid w:val="00D73BA4"/>
    <w:rsid w:val="00D747CA"/>
    <w:rsid w:val="00D74AA7"/>
    <w:rsid w:val="00D74F32"/>
    <w:rsid w:val="00D74FE5"/>
    <w:rsid w:val="00D75219"/>
    <w:rsid w:val="00D759AC"/>
    <w:rsid w:val="00D75A51"/>
    <w:rsid w:val="00D764F1"/>
    <w:rsid w:val="00D76D90"/>
    <w:rsid w:val="00D76E16"/>
    <w:rsid w:val="00D776D8"/>
    <w:rsid w:val="00D77BCB"/>
    <w:rsid w:val="00D77C3A"/>
    <w:rsid w:val="00D77E83"/>
    <w:rsid w:val="00D800FF"/>
    <w:rsid w:val="00D803E1"/>
    <w:rsid w:val="00D807FB"/>
    <w:rsid w:val="00D80BB8"/>
    <w:rsid w:val="00D80E7B"/>
    <w:rsid w:val="00D81E36"/>
    <w:rsid w:val="00D82217"/>
    <w:rsid w:val="00D8267E"/>
    <w:rsid w:val="00D82A88"/>
    <w:rsid w:val="00D82E11"/>
    <w:rsid w:val="00D83FC9"/>
    <w:rsid w:val="00D842F0"/>
    <w:rsid w:val="00D84889"/>
    <w:rsid w:val="00D84BD0"/>
    <w:rsid w:val="00D851EB"/>
    <w:rsid w:val="00D85D3F"/>
    <w:rsid w:val="00D86752"/>
    <w:rsid w:val="00D86C66"/>
    <w:rsid w:val="00D86CA8"/>
    <w:rsid w:val="00D86ED8"/>
    <w:rsid w:val="00D86F4E"/>
    <w:rsid w:val="00D878E2"/>
    <w:rsid w:val="00D87B5F"/>
    <w:rsid w:val="00D90688"/>
    <w:rsid w:val="00D90771"/>
    <w:rsid w:val="00D91228"/>
    <w:rsid w:val="00D91274"/>
    <w:rsid w:val="00D914CC"/>
    <w:rsid w:val="00D916A3"/>
    <w:rsid w:val="00D91DBF"/>
    <w:rsid w:val="00D9290A"/>
    <w:rsid w:val="00D93179"/>
    <w:rsid w:val="00D93236"/>
    <w:rsid w:val="00D9361F"/>
    <w:rsid w:val="00D94005"/>
    <w:rsid w:val="00D94169"/>
    <w:rsid w:val="00D94415"/>
    <w:rsid w:val="00D94A3B"/>
    <w:rsid w:val="00D9542C"/>
    <w:rsid w:val="00D958E1"/>
    <w:rsid w:val="00D95A6C"/>
    <w:rsid w:val="00D96E28"/>
    <w:rsid w:val="00D971BA"/>
    <w:rsid w:val="00D97218"/>
    <w:rsid w:val="00D97A51"/>
    <w:rsid w:val="00D97DD6"/>
    <w:rsid w:val="00D97DE4"/>
    <w:rsid w:val="00DA08A8"/>
    <w:rsid w:val="00DA1E12"/>
    <w:rsid w:val="00DA2167"/>
    <w:rsid w:val="00DA21CA"/>
    <w:rsid w:val="00DA2327"/>
    <w:rsid w:val="00DA2DD5"/>
    <w:rsid w:val="00DA30ED"/>
    <w:rsid w:val="00DA3410"/>
    <w:rsid w:val="00DA3683"/>
    <w:rsid w:val="00DA377D"/>
    <w:rsid w:val="00DA3D72"/>
    <w:rsid w:val="00DA3F82"/>
    <w:rsid w:val="00DA4551"/>
    <w:rsid w:val="00DA500A"/>
    <w:rsid w:val="00DA5FB0"/>
    <w:rsid w:val="00DA6777"/>
    <w:rsid w:val="00DA6CBA"/>
    <w:rsid w:val="00DA72C3"/>
    <w:rsid w:val="00DA743B"/>
    <w:rsid w:val="00DA7580"/>
    <w:rsid w:val="00DA7B31"/>
    <w:rsid w:val="00DB0669"/>
    <w:rsid w:val="00DB113D"/>
    <w:rsid w:val="00DB13E8"/>
    <w:rsid w:val="00DB15DC"/>
    <w:rsid w:val="00DB1A74"/>
    <w:rsid w:val="00DB1E84"/>
    <w:rsid w:val="00DB2561"/>
    <w:rsid w:val="00DB3BD8"/>
    <w:rsid w:val="00DB4059"/>
    <w:rsid w:val="00DB4078"/>
    <w:rsid w:val="00DB42BD"/>
    <w:rsid w:val="00DB42DF"/>
    <w:rsid w:val="00DB46FE"/>
    <w:rsid w:val="00DB48D0"/>
    <w:rsid w:val="00DB4E36"/>
    <w:rsid w:val="00DB4E6B"/>
    <w:rsid w:val="00DB4E9E"/>
    <w:rsid w:val="00DB5C17"/>
    <w:rsid w:val="00DB623C"/>
    <w:rsid w:val="00DB6A06"/>
    <w:rsid w:val="00DB6CB6"/>
    <w:rsid w:val="00DB6D7D"/>
    <w:rsid w:val="00DB79AD"/>
    <w:rsid w:val="00DB7DCE"/>
    <w:rsid w:val="00DC029E"/>
    <w:rsid w:val="00DC0454"/>
    <w:rsid w:val="00DC0A32"/>
    <w:rsid w:val="00DC0DA8"/>
    <w:rsid w:val="00DC10DA"/>
    <w:rsid w:val="00DC1105"/>
    <w:rsid w:val="00DC18EA"/>
    <w:rsid w:val="00DC1CCB"/>
    <w:rsid w:val="00DC1F77"/>
    <w:rsid w:val="00DC33CF"/>
    <w:rsid w:val="00DC4A5C"/>
    <w:rsid w:val="00DC4B58"/>
    <w:rsid w:val="00DC4BFF"/>
    <w:rsid w:val="00DC4DEF"/>
    <w:rsid w:val="00DC526B"/>
    <w:rsid w:val="00DC5D35"/>
    <w:rsid w:val="00DC5F65"/>
    <w:rsid w:val="00DC62F0"/>
    <w:rsid w:val="00DC6547"/>
    <w:rsid w:val="00DC6F80"/>
    <w:rsid w:val="00DC74C0"/>
    <w:rsid w:val="00DD06AA"/>
    <w:rsid w:val="00DD1681"/>
    <w:rsid w:val="00DD1CE6"/>
    <w:rsid w:val="00DD2C77"/>
    <w:rsid w:val="00DD2F09"/>
    <w:rsid w:val="00DD3483"/>
    <w:rsid w:val="00DD3549"/>
    <w:rsid w:val="00DD3673"/>
    <w:rsid w:val="00DD384C"/>
    <w:rsid w:val="00DD3970"/>
    <w:rsid w:val="00DD3B81"/>
    <w:rsid w:val="00DD3C17"/>
    <w:rsid w:val="00DD4615"/>
    <w:rsid w:val="00DD4B30"/>
    <w:rsid w:val="00DD557D"/>
    <w:rsid w:val="00DD58A7"/>
    <w:rsid w:val="00DD5B0C"/>
    <w:rsid w:val="00DD6396"/>
    <w:rsid w:val="00DD7113"/>
    <w:rsid w:val="00DD77AB"/>
    <w:rsid w:val="00DD77CF"/>
    <w:rsid w:val="00DD7825"/>
    <w:rsid w:val="00DD7B63"/>
    <w:rsid w:val="00DD7B9C"/>
    <w:rsid w:val="00DD7F79"/>
    <w:rsid w:val="00DE06C5"/>
    <w:rsid w:val="00DE0984"/>
    <w:rsid w:val="00DE0B66"/>
    <w:rsid w:val="00DE0D87"/>
    <w:rsid w:val="00DE11CA"/>
    <w:rsid w:val="00DE1471"/>
    <w:rsid w:val="00DE1485"/>
    <w:rsid w:val="00DE15A7"/>
    <w:rsid w:val="00DE1D54"/>
    <w:rsid w:val="00DE216D"/>
    <w:rsid w:val="00DE2B3A"/>
    <w:rsid w:val="00DE3259"/>
    <w:rsid w:val="00DE365B"/>
    <w:rsid w:val="00DE3902"/>
    <w:rsid w:val="00DE3D83"/>
    <w:rsid w:val="00DE48BF"/>
    <w:rsid w:val="00DE4A01"/>
    <w:rsid w:val="00DE4F64"/>
    <w:rsid w:val="00DE5481"/>
    <w:rsid w:val="00DE54D0"/>
    <w:rsid w:val="00DE5585"/>
    <w:rsid w:val="00DE56A0"/>
    <w:rsid w:val="00DE5756"/>
    <w:rsid w:val="00DE58D0"/>
    <w:rsid w:val="00DE645F"/>
    <w:rsid w:val="00DE67DB"/>
    <w:rsid w:val="00DE68A7"/>
    <w:rsid w:val="00DF19CA"/>
    <w:rsid w:val="00DF1CE9"/>
    <w:rsid w:val="00DF2559"/>
    <w:rsid w:val="00DF257E"/>
    <w:rsid w:val="00DF2BE4"/>
    <w:rsid w:val="00DF32E5"/>
    <w:rsid w:val="00DF38DA"/>
    <w:rsid w:val="00DF3BCB"/>
    <w:rsid w:val="00DF3D0E"/>
    <w:rsid w:val="00DF3E6F"/>
    <w:rsid w:val="00DF53CF"/>
    <w:rsid w:val="00DF6862"/>
    <w:rsid w:val="00DF6F11"/>
    <w:rsid w:val="00DF723F"/>
    <w:rsid w:val="00DF7761"/>
    <w:rsid w:val="00DF7B7C"/>
    <w:rsid w:val="00E00067"/>
    <w:rsid w:val="00E00705"/>
    <w:rsid w:val="00E00A96"/>
    <w:rsid w:val="00E0148D"/>
    <w:rsid w:val="00E01928"/>
    <w:rsid w:val="00E02366"/>
    <w:rsid w:val="00E02A58"/>
    <w:rsid w:val="00E02A74"/>
    <w:rsid w:val="00E02BD8"/>
    <w:rsid w:val="00E032B1"/>
    <w:rsid w:val="00E03325"/>
    <w:rsid w:val="00E036FB"/>
    <w:rsid w:val="00E03785"/>
    <w:rsid w:val="00E03C1C"/>
    <w:rsid w:val="00E0427B"/>
    <w:rsid w:val="00E044BB"/>
    <w:rsid w:val="00E046E0"/>
    <w:rsid w:val="00E0546F"/>
    <w:rsid w:val="00E05617"/>
    <w:rsid w:val="00E05675"/>
    <w:rsid w:val="00E06B68"/>
    <w:rsid w:val="00E06EAC"/>
    <w:rsid w:val="00E07046"/>
    <w:rsid w:val="00E072F8"/>
    <w:rsid w:val="00E075D5"/>
    <w:rsid w:val="00E10377"/>
    <w:rsid w:val="00E10734"/>
    <w:rsid w:val="00E10BC8"/>
    <w:rsid w:val="00E112E2"/>
    <w:rsid w:val="00E11C4A"/>
    <w:rsid w:val="00E11CE0"/>
    <w:rsid w:val="00E11D02"/>
    <w:rsid w:val="00E1290C"/>
    <w:rsid w:val="00E12AAD"/>
    <w:rsid w:val="00E132B3"/>
    <w:rsid w:val="00E1382D"/>
    <w:rsid w:val="00E140B0"/>
    <w:rsid w:val="00E149F0"/>
    <w:rsid w:val="00E1566F"/>
    <w:rsid w:val="00E15CDF"/>
    <w:rsid w:val="00E15FD1"/>
    <w:rsid w:val="00E16B30"/>
    <w:rsid w:val="00E16DE9"/>
    <w:rsid w:val="00E17066"/>
    <w:rsid w:val="00E17408"/>
    <w:rsid w:val="00E17AB2"/>
    <w:rsid w:val="00E17DB4"/>
    <w:rsid w:val="00E17FFA"/>
    <w:rsid w:val="00E203CA"/>
    <w:rsid w:val="00E2047C"/>
    <w:rsid w:val="00E211E6"/>
    <w:rsid w:val="00E2129C"/>
    <w:rsid w:val="00E218C7"/>
    <w:rsid w:val="00E21FD7"/>
    <w:rsid w:val="00E2235A"/>
    <w:rsid w:val="00E225AC"/>
    <w:rsid w:val="00E2275B"/>
    <w:rsid w:val="00E22CB8"/>
    <w:rsid w:val="00E235AB"/>
    <w:rsid w:val="00E23751"/>
    <w:rsid w:val="00E23AFE"/>
    <w:rsid w:val="00E23B7E"/>
    <w:rsid w:val="00E24A0B"/>
    <w:rsid w:val="00E24A87"/>
    <w:rsid w:val="00E24F9B"/>
    <w:rsid w:val="00E25080"/>
    <w:rsid w:val="00E261BA"/>
    <w:rsid w:val="00E261F2"/>
    <w:rsid w:val="00E262F2"/>
    <w:rsid w:val="00E265F2"/>
    <w:rsid w:val="00E26826"/>
    <w:rsid w:val="00E26EBF"/>
    <w:rsid w:val="00E271C4"/>
    <w:rsid w:val="00E27666"/>
    <w:rsid w:val="00E27A42"/>
    <w:rsid w:val="00E30A36"/>
    <w:rsid w:val="00E31089"/>
    <w:rsid w:val="00E31322"/>
    <w:rsid w:val="00E31598"/>
    <w:rsid w:val="00E319A4"/>
    <w:rsid w:val="00E31C9A"/>
    <w:rsid w:val="00E31F63"/>
    <w:rsid w:val="00E326E9"/>
    <w:rsid w:val="00E330D5"/>
    <w:rsid w:val="00E3398E"/>
    <w:rsid w:val="00E3403E"/>
    <w:rsid w:val="00E34246"/>
    <w:rsid w:val="00E34587"/>
    <w:rsid w:val="00E34675"/>
    <w:rsid w:val="00E35362"/>
    <w:rsid w:val="00E36602"/>
    <w:rsid w:val="00E366F9"/>
    <w:rsid w:val="00E36B7C"/>
    <w:rsid w:val="00E3748E"/>
    <w:rsid w:val="00E374E0"/>
    <w:rsid w:val="00E37C35"/>
    <w:rsid w:val="00E37F3A"/>
    <w:rsid w:val="00E400D0"/>
    <w:rsid w:val="00E401DC"/>
    <w:rsid w:val="00E406D9"/>
    <w:rsid w:val="00E41964"/>
    <w:rsid w:val="00E41C22"/>
    <w:rsid w:val="00E4267C"/>
    <w:rsid w:val="00E42BAD"/>
    <w:rsid w:val="00E42D24"/>
    <w:rsid w:val="00E43134"/>
    <w:rsid w:val="00E4326A"/>
    <w:rsid w:val="00E438B3"/>
    <w:rsid w:val="00E43D8B"/>
    <w:rsid w:val="00E44526"/>
    <w:rsid w:val="00E45585"/>
    <w:rsid w:val="00E45ACF"/>
    <w:rsid w:val="00E4618D"/>
    <w:rsid w:val="00E46A64"/>
    <w:rsid w:val="00E46BDD"/>
    <w:rsid w:val="00E46C1A"/>
    <w:rsid w:val="00E46D13"/>
    <w:rsid w:val="00E476BC"/>
    <w:rsid w:val="00E47C5E"/>
    <w:rsid w:val="00E47D72"/>
    <w:rsid w:val="00E50883"/>
    <w:rsid w:val="00E509F4"/>
    <w:rsid w:val="00E51433"/>
    <w:rsid w:val="00E51601"/>
    <w:rsid w:val="00E51660"/>
    <w:rsid w:val="00E516A4"/>
    <w:rsid w:val="00E51D5F"/>
    <w:rsid w:val="00E52BEC"/>
    <w:rsid w:val="00E52CDB"/>
    <w:rsid w:val="00E52E6D"/>
    <w:rsid w:val="00E5322C"/>
    <w:rsid w:val="00E53A8D"/>
    <w:rsid w:val="00E5403F"/>
    <w:rsid w:val="00E54636"/>
    <w:rsid w:val="00E54BD5"/>
    <w:rsid w:val="00E54D5F"/>
    <w:rsid w:val="00E55A55"/>
    <w:rsid w:val="00E55E58"/>
    <w:rsid w:val="00E55EE7"/>
    <w:rsid w:val="00E56F0B"/>
    <w:rsid w:val="00E57243"/>
    <w:rsid w:val="00E5733F"/>
    <w:rsid w:val="00E5741E"/>
    <w:rsid w:val="00E5796B"/>
    <w:rsid w:val="00E60564"/>
    <w:rsid w:val="00E60B13"/>
    <w:rsid w:val="00E60BEA"/>
    <w:rsid w:val="00E60D8B"/>
    <w:rsid w:val="00E61DD0"/>
    <w:rsid w:val="00E62189"/>
    <w:rsid w:val="00E625EF"/>
    <w:rsid w:val="00E62DBF"/>
    <w:rsid w:val="00E63130"/>
    <w:rsid w:val="00E63219"/>
    <w:rsid w:val="00E6355B"/>
    <w:rsid w:val="00E63DDB"/>
    <w:rsid w:val="00E6463A"/>
    <w:rsid w:val="00E65321"/>
    <w:rsid w:val="00E653DB"/>
    <w:rsid w:val="00E65740"/>
    <w:rsid w:val="00E663E6"/>
    <w:rsid w:val="00E6647D"/>
    <w:rsid w:val="00E664A9"/>
    <w:rsid w:val="00E66F7D"/>
    <w:rsid w:val="00E67634"/>
    <w:rsid w:val="00E67798"/>
    <w:rsid w:val="00E678D4"/>
    <w:rsid w:val="00E67A75"/>
    <w:rsid w:val="00E67CC4"/>
    <w:rsid w:val="00E7009A"/>
    <w:rsid w:val="00E70284"/>
    <w:rsid w:val="00E70582"/>
    <w:rsid w:val="00E707A1"/>
    <w:rsid w:val="00E70983"/>
    <w:rsid w:val="00E70C73"/>
    <w:rsid w:val="00E71786"/>
    <w:rsid w:val="00E719F2"/>
    <w:rsid w:val="00E720F7"/>
    <w:rsid w:val="00E72B21"/>
    <w:rsid w:val="00E735D8"/>
    <w:rsid w:val="00E7413B"/>
    <w:rsid w:val="00E743D4"/>
    <w:rsid w:val="00E745A1"/>
    <w:rsid w:val="00E746CE"/>
    <w:rsid w:val="00E74938"/>
    <w:rsid w:val="00E749B2"/>
    <w:rsid w:val="00E74FAB"/>
    <w:rsid w:val="00E751EA"/>
    <w:rsid w:val="00E7538E"/>
    <w:rsid w:val="00E7539F"/>
    <w:rsid w:val="00E75978"/>
    <w:rsid w:val="00E75DD5"/>
    <w:rsid w:val="00E75E50"/>
    <w:rsid w:val="00E76767"/>
    <w:rsid w:val="00E777C6"/>
    <w:rsid w:val="00E80283"/>
    <w:rsid w:val="00E80820"/>
    <w:rsid w:val="00E80B03"/>
    <w:rsid w:val="00E80D7A"/>
    <w:rsid w:val="00E815C5"/>
    <w:rsid w:val="00E820B9"/>
    <w:rsid w:val="00E8215C"/>
    <w:rsid w:val="00E824E5"/>
    <w:rsid w:val="00E827FE"/>
    <w:rsid w:val="00E828B3"/>
    <w:rsid w:val="00E82958"/>
    <w:rsid w:val="00E82B95"/>
    <w:rsid w:val="00E82BEB"/>
    <w:rsid w:val="00E82C25"/>
    <w:rsid w:val="00E840DC"/>
    <w:rsid w:val="00E84826"/>
    <w:rsid w:val="00E84D49"/>
    <w:rsid w:val="00E84EB3"/>
    <w:rsid w:val="00E85E96"/>
    <w:rsid w:val="00E86141"/>
    <w:rsid w:val="00E864F4"/>
    <w:rsid w:val="00E869E6"/>
    <w:rsid w:val="00E87EB0"/>
    <w:rsid w:val="00E901B5"/>
    <w:rsid w:val="00E90640"/>
    <w:rsid w:val="00E90AE4"/>
    <w:rsid w:val="00E912C2"/>
    <w:rsid w:val="00E91357"/>
    <w:rsid w:val="00E913C7"/>
    <w:rsid w:val="00E915E1"/>
    <w:rsid w:val="00E9173F"/>
    <w:rsid w:val="00E91967"/>
    <w:rsid w:val="00E91CD9"/>
    <w:rsid w:val="00E9228F"/>
    <w:rsid w:val="00E922E5"/>
    <w:rsid w:val="00E923D8"/>
    <w:rsid w:val="00E93CBF"/>
    <w:rsid w:val="00E93F5E"/>
    <w:rsid w:val="00E947E0"/>
    <w:rsid w:val="00E948A1"/>
    <w:rsid w:val="00E94D76"/>
    <w:rsid w:val="00E94DBF"/>
    <w:rsid w:val="00E95371"/>
    <w:rsid w:val="00E96E5C"/>
    <w:rsid w:val="00E97878"/>
    <w:rsid w:val="00EA046D"/>
    <w:rsid w:val="00EA0CED"/>
    <w:rsid w:val="00EA14DB"/>
    <w:rsid w:val="00EA181E"/>
    <w:rsid w:val="00EA1A11"/>
    <w:rsid w:val="00EA1B77"/>
    <w:rsid w:val="00EA2494"/>
    <w:rsid w:val="00EA26DB"/>
    <w:rsid w:val="00EA2823"/>
    <w:rsid w:val="00EA2A07"/>
    <w:rsid w:val="00EA2DA7"/>
    <w:rsid w:val="00EA2E89"/>
    <w:rsid w:val="00EA329E"/>
    <w:rsid w:val="00EA3FE2"/>
    <w:rsid w:val="00EA4017"/>
    <w:rsid w:val="00EA4F42"/>
    <w:rsid w:val="00EA4F5A"/>
    <w:rsid w:val="00EA4F9C"/>
    <w:rsid w:val="00EA5B23"/>
    <w:rsid w:val="00EA5DB8"/>
    <w:rsid w:val="00EA6BD8"/>
    <w:rsid w:val="00EA75F8"/>
    <w:rsid w:val="00EA765C"/>
    <w:rsid w:val="00EA7AFC"/>
    <w:rsid w:val="00EA7DCF"/>
    <w:rsid w:val="00EB031F"/>
    <w:rsid w:val="00EB04D0"/>
    <w:rsid w:val="00EB09BF"/>
    <w:rsid w:val="00EB0BAC"/>
    <w:rsid w:val="00EB0DE2"/>
    <w:rsid w:val="00EB1021"/>
    <w:rsid w:val="00EB1712"/>
    <w:rsid w:val="00EB1A2D"/>
    <w:rsid w:val="00EB1A4A"/>
    <w:rsid w:val="00EB1C1B"/>
    <w:rsid w:val="00EB1C9B"/>
    <w:rsid w:val="00EB1FCC"/>
    <w:rsid w:val="00EB2098"/>
    <w:rsid w:val="00EB2983"/>
    <w:rsid w:val="00EB29F6"/>
    <w:rsid w:val="00EB2BAB"/>
    <w:rsid w:val="00EB2EE4"/>
    <w:rsid w:val="00EB3223"/>
    <w:rsid w:val="00EB3CB3"/>
    <w:rsid w:val="00EB426D"/>
    <w:rsid w:val="00EB4A46"/>
    <w:rsid w:val="00EB4BFC"/>
    <w:rsid w:val="00EB4DC0"/>
    <w:rsid w:val="00EB553A"/>
    <w:rsid w:val="00EB5D54"/>
    <w:rsid w:val="00EB63B1"/>
    <w:rsid w:val="00EB640A"/>
    <w:rsid w:val="00EB666F"/>
    <w:rsid w:val="00EB67E8"/>
    <w:rsid w:val="00EB7173"/>
    <w:rsid w:val="00EB74AE"/>
    <w:rsid w:val="00EB7AF6"/>
    <w:rsid w:val="00EB7B21"/>
    <w:rsid w:val="00EC0FEC"/>
    <w:rsid w:val="00EC1B4B"/>
    <w:rsid w:val="00EC1B64"/>
    <w:rsid w:val="00EC2109"/>
    <w:rsid w:val="00EC2543"/>
    <w:rsid w:val="00EC2BB3"/>
    <w:rsid w:val="00EC3821"/>
    <w:rsid w:val="00EC453F"/>
    <w:rsid w:val="00EC4D77"/>
    <w:rsid w:val="00EC5005"/>
    <w:rsid w:val="00EC5427"/>
    <w:rsid w:val="00EC54C6"/>
    <w:rsid w:val="00EC5BCD"/>
    <w:rsid w:val="00EC66DA"/>
    <w:rsid w:val="00EC7D9A"/>
    <w:rsid w:val="00ED016F"/>
    <w:rsid w:val="00ED024F"/>
    <w:rsid w:val="00ED02CA"/>
    <w:rsid w:val="00ED0D25"/>
    <w:rsid w:val="00ED1463"/>
    <w:rsid w:val="00ED1466"/>
    <w:rsid w:val="00ED1615"/>
    <w:rsid w:val="00ED1645"/>
    <w:rsid w:val="00ED1A8C"/>
    <w:rsid w:val="00ED1F8D"/>
    <w:rsid w:val="00ED1F97"/>
    <w:rsid w:val="00ED267C"/>
    <w:rsid w:val="00ED465C"/>
    <w:rsid w:val="00ED467B"/>
    <w:rsid w:val="00ED476F"/>
    <w:rsid w:val="00ED4B83"/>
    <w:rsid w:val="00ED4CF8"/>
    <w:rsid w:val="00ED5AB4"/>
    <w:rsid w:val="00ED5B2C"/>
    <w:rsid w:val="00ED69E7"/>
    <w:rsid w:val="00ED69F8"/>
    <w:rsid w:val="00ED6D39"/>
    <w:rsid w:val="00ED76D0"/>
    <w:rsid w:val="00ED7797"/>
    <w:rsid w:val="00EE0812"/>
    <w:rsid w:val="00EE1124"/>
    <w:rsid w:val="00EE25B2"/>
    <w:rsid w:val="00EE2CB3"/>
    <w:rsid w:val="00EE3359"/>
    <w:rsid w:val="00EE4ECE"/>
    <w:rsid w:val="00EE507C"/>
    <w:rsid w:val="00EE511D"/>
    <w:rsid w:val="00EE5279"/>
    <w:rsid w:val="00EE55AE"/>
    <w:rsid w:val="00EE582F"/>
    <w:rsid w:val="00EE588A"/>
    <w:rsid w:val="00EE592B"/>
    <w:rsid w:val="00EE60B9"/>
    <w:rsid w:val="00EE6EBB"/>
    <w:rsid w:val="00EE744C"/>
    <w:rsid w:val="00EE7EE6"/>
    <w:rsid w:val="00EF0491"/>
    <w:rsid w:val="00EF1728"/>
    <w:rsid w:val="00EF2798"/>
    <w:rsid w:val="00EF2940"/>
    <w:rsid w:val="00EF3A81"/>
    <w:rsid w:val="00EF3B60"/>
    <w:rsid w:val="00EF4493"/>
    <w:rsid w:val="00EF458A"/>
    <w:rsid w:val="00EF4929"/>
    <w:rsid w:val="00EF5114"/>
    <w:rsid w:val="00EF5375"/>
    <w:rsid w:val="00EF55DB"/>
    <w:rsid w:val="00EF5BCB"/>
    <w:rsid w:val="00EF64A7"/>
    <w:rsid w:val="00EF6A89"/>
    <w:rsid w:val="00EF6DA6"/>
    <w:rsid w:val="00EF781C"/>
    <w:rsid w:val="00EF7CBA"/>
    <w:rsid w:val="00F00030"/>
    <w:rsid w:val="00F00A1F"/>
    <w:rsid w:val="00F00C1F"/>
    <w:rsid w:val="00F00D00"/>
    <w:rsid w:val="00F014A7"/>
    <w:rsid w:val="00F016C1"/>
    <w:rsid w:val="00F017E3"/>
    <w:rsid w:val="00F01980"/>
    <w:rsid w:val="00F01DCF"/>
    <w:rsid w:val="00F03940"/>
    <w:rsid w:val="00F03FE1"/>
    <w:rsid w:val="00F04280"/>
    <w:rsid w:val="00F04846"/>
    <w:rsid w:val="00F04989"/>
    <w:rsid w:val="00F04CF3"/>
    <w:rsid w:val="00F05068"/>
    <w:rsid w:val="00F05B30"/>
    <w:rsid w:val="00F062C0"/>
    <w:rsid w:val="00F07378"/>
    <w:rsid w:val="00F07798"/>
    <w:rsid w:val="00F07803"/>
    <w:rsid w:val="00F07B0B"/>
    <w:rsid w:val="00F1012F"/>
    <w:rsid w:val="00F1013A"/>
    <w:rsid w:val="00F1094E"/>
    <w:rsid w:val="00F12289"/>
    <w:rsid w:val="00F1286D"/>
    <w:rsid w:val="00F13282"/>
    <w:rsid w:val="00F13309"/>
    <w:rsid w:val="00F1371D"/>
    <w:rsid w:val="00F137CD"/>
    <w:rsid w:val="00F14224"/>
    <w:rsid w:val="00F14CBF"/>
    <w:rsid w:val="00F14D16"/>
    <w:rsid w:val="00F14D6A"/>
    <w:rsid w:val="00F157CE"/>
    <w:rsid w:val="00F15D19"/>
    <w:rsid w:val="00F17E2E"/>
    <w:rsid w:val="00F20045"/>
    <w:rsid w:val="00F20201"/>
    <w:rsid w:val="00F2080A"/>
    <w:rsid w:val="00F2088A"/>
    <w:rsid w:val="00F20CEB"/>
    <w:rsid w:val="00F20EA0"/>
    <w:rsid w:val="00F21C9F"/>
    <w:rsid w:val="00F21DBA"/>
    <w:rsid w:val="00F21ECB"/>
    <w:rsid w:val="00F23CFE"/>
    <w:rsid w:val="00F23F89"/>
    <w:rsid w:val="00F240B5"/>
    <w:rsid w:val="00F243C1"/>
    <w:rsid w:val="00F24425"/>
    <w:rsid w:val="00F24C16"/>
    <w:rsid w:val="00F256DA"/>
    <w:rsid w:val="00F2623D"/>
    <w:rsid w:val="00F26EAB"/>
    <w:rsid w:val="00F270BE"/>
    <w:rsid w:val="00F27417"/>
    <w:rsid w:val="00F2778C"/>
    <w:rsid w:val="00F2783A"/>
    <w:rsid w:val="00F27988"/>
    <w:rsid w:val="00F3100C"/>
    <w:rsid w:val="00F31190"/>
    <w:rsid w:val="00F31641"/>
    <w:rsid w:val="00F31935"/>
    <w:rsid w:val="00F31C93"/>
    <w:rsid w:val="00F3216A"/>
    <w:rsid w:val="00F32260"/>
    <w:rsid w:val="00F32B80"/>
    <w:rsid w:val="00F330A0"/>
    <w:rsid w:val="00F33B37"/>
    <w:rsid w:val="00F33C35"/>
    <w:rsid w:val="00F34BEA"/>
    <w:rsid w:val="00F34E67"/>
    <w:rsid w:val="00F350B4"/>
    <w:rsid w:val="00F352D9"/>
    <w:rsid w:val="00F367BD"/>
    <w:rsid w:val="00F36E5B"/>
    <w:rsid w:val="00F3716C"/>
    <w:rsid w:val="00F375ED"/>
    <w:rsid w:val="00F404F7"/>
    <w:rsid w:val="00F40930"/>
    <w:rsid w:val="00F40E3A"/>
    <w:rsid w:val="00F40F36"/>
    <w:rsid w:val="00F40FAB"/>
    <w:rsid w:val="00F41E4E"/>
    <w:rsid w:val="00F42D05"/>
    <w:rsid w:val="00F42E3F"/>
    <w:rsid w:val="00F435FC"/>
    <w:rsid w:val="00F4544D"/>
    <w:rsid w:val="00F4558F"/>
    <w:rsid w:val="00F45889"/>
    <w:rsid w:val="00F46655"/>
    <w:rsid w:val="00F46F49"/>
    <w:rsid w:val="00F4713D"/>
    <w:rsid w:val="00F474E4"/>
    <w:rsid w:val="00F47E2D"/>
    <w:rsid w:val="00F5088F"/>
    <w:rsid w:val="00F50EB4"/>
    <w:rsid w:val="00F50F33"/>
    <w:rsid w:val="00F51251"/>
    <w:rsid w:val="00F5133C"/>
    <w:rsid w:val="00F51947"/>
    <w:rsid w:val="00F51CB9"/>
    <w:rsid w:val="00F5200B"/>
    <w:rsid w:val="00F522EE"/>
    <w:rsid w:val="00F522FD"/>
    <w:rsid w:val="00F52786"/>
    <w:rsid w:val="00F52838"/>
    <w:rsid w:val="00F52A8F"/>
    <w:rsid w:val="00F52C26"/>
    <w:rsid w:val="00F52D36"/>
    <w:rsid w:val="00F530BF"/>
    <w:rsid w:val="00F53B46"/>
    <w:rsid w:val="00F54852"/>
    <w:rsid w:val="00F54FFD"/>
    <w:rsid w:val="00F551C9"/>
    <w:rsid w:val="00F566C1"/>
    <w:rsid w:val="00F57E41"/>
    <w:rsid w:val="00F60270"/>
    <w:rsid w:val="00F6053F"/>
    <w:rsid w:val="00F619BC"/>
    <w:rsid w:val="00F61CAC"/>
    <w:rsid w:val="00F61F8E"/>
    <w:rsid w:val="00F6203B"/>
    <w:rsid w:val="00F62294"/>
    <w:rsid w:val="00F622C2"/>
    <w:rsid w:val="00F62462"/>
    <w:rsid w:val="00F62865"/>
    <w:rsid w:val="00F6299D"/>
    <w:rsid w:val="00F63BBC"/>
    <w:rsid w:val="00F63C73"/>
    <w:rsid w:val="00F63EB0"/>
    <w:rsid w:val="00F64900"/>
    <w:rsid w:val="00F6508C"/>
    <w:rsid w:val="00F655DA"/>
    <w:rsid w:val="00F65DA7"/>
    <w:rsid w:val="00F65F70"/>
    <w:rsid w:val="00F65F76"/>
    <w:rsid w:val="00F66581"/>
    <w:rsid w:val="00F668D3"/>
    <w:rsid w:val="00F66AFE"/>
    <w:rsid w:val="00F67B47"/>
    <w:rsid w:val="00F67DF9"/>
    <w:rsid w:val="00F70137"/>
    <w:rsid w:val="00F7125C"/>
    <w:rsid w:val="00F717D6"/>
    <w:rsid w:val="00F71FCB"/>
    <w:rsid w:val="00F72084"/>
    <w:rsid w:val="00F72118"/>
    <w:rsid w:val="00F724D9"/>
    <w:rsid w:val="00F72843"/>
    <w:rsid w:val="00F72917"/>
    <w:rsid w:val="00F72B38"/>
    <w:rsid w:val="00F72EB8"/>
    <w:rsid w:val="00F7473F"/>
    <w:rsid w:val="00F74788"/>
    <w:rsid w:val="00F75108"/>
    <w:rsid w:val="00F7516A"/>
    <w:rsid w:val="00F75579"/>
    <w:rsid w:val="00F75A64"/>
    <w:rsid w:val="00F760B4"/>
    <w:rsid w:val="00F76405"/>
    <w:rsid w:val="00F76553"/>
    <w:rsid w:val="00F76906"/>
    <w:rsid w:val="00F76F70"/>
    <w:rsid w:val="00F77230"/>
    <w:rsid w:val="00F77E42"/>
    <w:rsid w:val="00F8067D"/>
    <w:rsid w:val="00F80B38"/>
    <w:rsid w:val="00F81190"/>
    <w:rsid w:val="00F8171C"/>
    <w:rsid w:val="00F81DDA"/>
    <w:rsid w:val="00F81E78"/>
    <w:rsid w:val="00F827C5"/>
    <w:rsid w:val="00F829D8"/>
    <w:rsid w:val="00F831AA"/>
    <w:rsid w:val="00F841A2"/>
    <w:rsid w:val="00F849BC"/>
    <w:rsid w:val="00F84B0C"/>
    <w:rsid w:val="00F84C39"/>
    <w:rsid w:val="00F85ECD"/>
    <w:rsid w:val="00F8643A"/>
    <w:rsid w:val="00F86AAC"/>
    <w:rsid w:val="00F86E07"/>
    <w:rsid w:val="00F86E34"/>
    <w:rsid w:val="00F8793E"/>
    <w:rsid w:val="00F87F83"/>
    <w:rsid w:val="00F90632"/>
    <w:rsid w:val="00F90E57"/>
    <w:rsid w:val="00F91090"/>
    <w:rsid w:val="00F9127A"/>
    <w:rsid w:val="00F91A4F"/>
    <w:rsid w:val="00F91EFB"/>
    <w:rsid w:val="00F920AB"/>
    <w:rsid w:val="00F920C6"/>
    <w:rsid w:val="00F92FB3"/>
    <w:rsid w:val="00F93101"/>
    <w:rsid w:val="00F935CB"/>
    <w:rsid w:val="00F937A3"/>
    <w:rsid w:val="00F93D3D"/>
    <w:rsid w:val="00F94525"/>
    <w:rsid w:val="00F9473E"/>
    <w:rsid w:val="00F94A35"/>
    <w:rsid w:val="00F94D4D"/>
    <w:rsid w:val="00F94FF6"/>
    <w:rsid w:val="00F95B74"/>
    <w:rsid w:val="00F95BC1"/>
    <w:rsid w:val="00F96036"/>
    <w:rsid w:val="00F965CB"/>
    <w:rsid w:val="00F9681B"/>
    <w:rsid w:val="00F96FDE"/>
    <w:rsid w:val="00F9783C"/>
    <w:rsid w:val="00FA0207"/>
    <w:rsid w:val="00FA05D1"/>
    <w:rsid w:val="00FA08B6"/>
    <w:rsid w:val="00FA0941"/>
    <w:rsid w:val="00FA0E39"/>
    <w:rsid w:val="00FA0EDB"/>
    <w:rsid w:val="00FA0F38"/>
    <w:rsid w:val="00FA0FAD"/>
    <w:rsid w:val="00FA1065"/>
    <w:rsid w:val="00FA10B0"/>
    <w:rsid w:val="00FA12FD"/>
    <w:rsid w:val="00FA1646"/>
    <w:rsid w:val="00FA193F"/>
    <w:rsid w:val="00FA2041"/>
    <w:rsid w:val="00FA22E8"/>
    <w:rsid w:val="00FA4313"/>
    <w:rsid w:val="00FA50F2"/>
    <w:rsid w:val="00FA50F5"/>
    <w:rsid w:val="00FA5946"/>
    <w:rsid w:val="00FA6813"/>
    <w:rsid w:val="00FA6A14"/>
    <w:rsid w:val="00FA6BA7"/>
    <w:rsid w:val="00FA7733"/>
    <w:rsid w:val="00FA783D"/>
    <w:rsid w:val="00FA7E66"/>
    <w:rsid w:val="00FB04C6"/>
    <w:rsid w:val="00FB137A"/>
    <w:rsid w:val="00FB1452"/>
    <w:rsid w:val="00FB160E"/>
    <w:rsid w:val="00FB23CF"/>
    <w:rsid w:val="00FB2B4E"/>
    <w:rsid w:val="00FB2BE9"/>
    <w:rsid w:val="00FB30BB"/>
    <w:rsid w:val="00FB3AD0"/>
    <w:rsid w:val="00FB3C57"/>
    <w:rsid w:val="00FB3E2D"/>
    <w:rsid w:val="00FB5645"/>
    <w:rsid w:val="00FB5F47"/>
    <w:rsid w:val="00FB6175"/>
    <w:rsid w:val="00FB6429"/>
    <w:rsid w:val="00FB6C3E"/>
    <w:rsid w:val="00FB7335"/>
    <w:rsid w:val="00FB76DA"/>
    <w:rsid w:val="00FC0A8A"/>
    <w:rsid w:val="00FC1378"/>
    <w:rsid w:val="00FC153D"/>
    <w:rsid w:val="00FC1F60"/>
    <w:rsid w:val="00FC2263"/>
    <w:rsid w:val="00FC228E"/>
    <w:rsid w:val="00FC2415"/>
    <w:rsid w:val="00FC27A7"/>
    <w:rsid w:val="00FC2870"/>
    <w:rsid w:val="00FC297F"/>
    <w:rsid w:val="00FC2B1E"/>
    <w:rsid w:val="00FC2C2C"/>
    <w:rsid w:val="00FC2CE8"/>
    <w:rsid w:val="00FC3138"/>
    <w:rsid w:val="00FC3371"/>
    <w:rsid w:val="00FC35EB"/>
    <w:rsid w:val="00FC39A1"/>
    <w:rsid w:val="00FC4240"/>
    <w:rsid w:val="00FC4E14"/>
    <w:rsid w:val="00FC5176"/>
    <w:rsid w:val="00FC5192"/>
    <w:rsid w:val="00FC5460"/>
    <w:rsid w:val="00FC65F5"/>
    <w:rsid w:val="00FC692A"/>
    <w:rsid w:val="00FC6A87"/>
    <w:rsid w:val="00FC6DB5"/>
    <w:rsid w:val="00FC6E67"/>
    <w:rsid w:val="00FC7B8F"/>
    <w:rsid w:val="00FC7BBA"/>
    <w:rsid w:val="00FC7CE8"/>
    <w:rsid w:val="00FD0342"/>
    <w:rsid w:val="00FD0742"/>
    <w:rsid w:val="00FD0879"/>
    <w:rsid w:val="00FD0F5B"/>
    <w:rsid w:val="00FD1012"/>
    <w:rsid w:val="00FD1424"/>
    <w:rsid w:val="00FD1E22"/>
    <w:rsid w:val="00FD1EDD"/>
    <w:rsid w:val="00FD20E4"/>
    <w:rsid w:val="00FD20EA"/>
    <w:rsid w:val="00FD3FB5"/>
    <w:rsid w:val="00FD41F4"/>
    <w:rsid w:val="00FD43E7"/>
    <w:rsid w:val="00FD440C"/>
    <w:rsid w:val="00FD441C"/>
    <w:rsid w:val="00FD4429"/>
    <w:rsid w:val="00FD5307"/>
    <w:rsid w:val="00FD54FE"/>
    <w:rsid w:val="00FD56C7"/>
    <w:rsid w:val="00FD5934"/>
    <w:rsid w:val="00FD59BE"/>
    <w:rsid w:val="00FD64A6"/>
    <w:rsid w:val="00FD6AE4"/>
    <w:rsid w:val="00FD6BC2"/>
    <w:rsid w:val="00FD7058"/>
    <w:rsid w:val="00FD772C"/>
    <w:rsid w:val="00FD7E97"/>
    <w:rsid w:val="00FE07F4"/>
    <w:rsid w:val="00FE0B9E"/>
    <w:rsid w:val="00FE1207"/>
    <w:rsid w:val="00FE1F73"/>
    <w:rsid w:val="00FE2101"/>
    <w:rsid w:val="00FE23E8"/>
    <w:rsid w:val="00FE266F"/>
    <w:rsid w:val="00FE2EB2"/>
    <w:rsid w:val="00FE34B3"/>
    <w:rsid w:val="00FE35B8"/>
    <w:rsid w:val="00FE36E9"/>
    <w:rsid w:val="00FE39E9"/>
    <w:rsid w:val="00FE3D5E"/>
    <w:rsid w:val="00FE3D90"/>
    <w:rsid w:val="00FE40AA"/>
    <w:rsid w:val="00FE4355"/>
    <w:rsid w:val="00FE4429"/>
    <w:rsid w:val="00FE53DF"/>
    <w:rsid w:val="00FE56AA"/>
    <w:rsid w:val="00FE5BCD"/>
    <w:rsid w:val="00FE5EEF"/>
    <w:rsid w:val="00FE6086"/>
    <w:rsid w:val="00FE63EF"/>
    <w:rsid w:val="00FE6865"/>
    <w:rsid w:val="00FE6CBF"/>
    <w:rsid w:val="00FE6D56"/>
    <w:rsid w:val="00FE6F88"/>
    <w:rsid w:val="00FE7DE3"/>
    <w:rsid w:val="00FE7E7B"/>
    <w:rsid w:val="00FF05D1"/>
    <w:rsid w:val="00FF0AC5"/>
    <w:rsid w:val="00FF0C16"/>
    <w:rsid w:val="00FF0EB3"/>
    <w:rsid w:val="00FF16B1"/>
    <w:rsid w:val="00FF1BF9"/>
    <w:rsid w:val="00FF2513"/>
    <w:rsid w:val="00FF4BE6"/>
    <w:rsid w:val="00FF5031"/>
    <w:rsid w:val="00FF50CA"/>
    <w:rsid w:val="00FF51DC"/>
    <w:rsid w:val="00FF527B"/>
    <w:rsid w:val="00FF546F"/>
    <w:rsid w:val="00FF5518"/>
    <w:rsid w:val="00FF55A5"/>
    <w:rsid w:val="00FF66F7"/>
    <w:rsid w:val="00FF686A"/>
    <w:rsid w:val="00FF6D87"/>
    <w:rsid w:val="00FF737E"/>
    <w:rsid w:val="00FF76D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B6E3959"/>
  <w15:docId w15:val="{6FF28DEB-7538-4C47-8557-8B3B09D852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iPriority="99"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iPriority="99"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Standard">
    <w:name w:val="Normal"/>
    <w:qFormat/>
    <w:rsid w:val="00255787"/>
    <w:pPr>
      <w:spacing w:after="120"/>
    </w:pPr>
    <w:rPr>
      <w:rFonts w:ascii="Calibri" w:hAnsi="Calibri"/>
      <w:sz w:val="22"/>
      <w:szCs w:val="24"/>
      <w:lang w:val="en-US" w:eastAsia="de-DE"/>
    </w:rPr>
  </w:style>
  <w:style w:type="paragraph" w:styleId="berschrift1">
    <w:name w:val="heading 1"/>
    <w:basedOn w:val="Standard"/>
    <w:next w:val="Standard"/>
    <w:link w:val="berschrift1Zchn"/>
    <w:qFormat/>
    <w:rsid w:val="00320AA7"/>
    <w:pPr>
      <w:keepNext/>
      <w:pageBreakBefore/>
      <w:numPr>
        <w:numId w:val="1"/>
      </w:numPr>
      <w:spacing w:before="600" w:after="360"/>
      <w:outlineLvl w:val="0"/>
    </w:pPr>
    <w:rPr>
      <w:b/>
      <w:bCs/>
      <w:kern w:val="32"/>
      <w:sz w:val="40"/>
      <w:szCs w:val="32"/>
      <w:lang w:eastAsia="x-none"/>
    </w:rPr>
  </w:style>
  <w:style w:type="paragraph" w:styleId="berschrift2">
    <w:name w:val="heading 2"/>
    <w:basedOn w:val="Standard"/>
    <w:next w:val="Standard"/>
    <w:qFormat/>
    <w:rsid w:val="00EA2823"/>
    <w:pPr>
      <w:keepNext/>
      <w:numPr>
        <w:ilvl w:val="1"/>
        <w:numId w:val="1"/>
      </w:numPr>
      <w:tabs>
        <w:tab w:val="left" w:pos="1134"/>
      </w:tabs>
      <w:spacing w:before="360"/>
      <w:outlineLvl w:val="1"/>
    </w:pPr>
    <w:rPr>
      <w:rFonts w:cs="Arial"/>
      <w:b/>
      <w:bCs/>
      <w:i/>
      <w:iCs/>
      <w:sz w:val="34"/>
      <w:szCs w:val="28"/>
    </w:rPr>
  </w:style>
  <w:style w:type="paragraph" w:styleId="berschrift3">
    <w:name w:val="heading 3"/>
    <w:basedOn w:val="Standard"/>
    <w:next w:val="Standard"/>
    <w:link w:val="berschrift3Zchn"/>
    <w:qFormat/>
    <w:rsid w:val="00327322"/>
    <w:pPr>
      <w:keepNext/>
      <w:keepLines/>
      <w:numPr>
        <w:ilvl w:val="2"/>
        <w:numId w:val="1"/>
      </w:numPr>
      <w:tabs>
        <w:tab w:val="left" w:pos="851"/>
      </w:tabs>
      <w:spacing w:before="240" w:after="60"/>
      <w:outlineLvl w:val="2"/>
    </w:pPr>
    <w:rPr>
      <w:b/>
      <w:bCs/>
      <w:sz w:val="30"/>
      <w:szCs w:val="26"/>
      <w:lang w:eastAsia="x-none"/>
    </w:rPr>
  </w:style>
  <w:style w:type="paragraph" w:styleId="berschrift4">
    <w:name w:val="heading 4"/>
    <w:basedOn w:val="Standard"/>
    <w:next w:val="Standard"/>
    <w:qFormat/>
    <w:rsid w:val="00C72BF3"/>
    <w:pPr>
      <w:keepNext/>
      <w:numPr>
        <w:ilvl w:val="3"/>
        <w:numId w:val="1"/>
      </w:numPr>
      <w:spacing w:before="240" w:after="60"/>
      <w:outlineLvl w:val="3"/>
    </w:pPr>
    <w:rPr>
      <w:b/>
      <w:bCs/>
      <w:sz w:val="26"/>
      <w:szCs w:val="28"/>
    </w:rPr>
  </w:style>
  <w:style w:type="paragraph" w:styleId="berschrift5">
    <w:name w:val="heading 5"/>
    <w:basedOn w:val="Standard"/>
    <w:next w:val="Standard"/>
    <w:link w:val="berschrift5Zchn"/>
    <w:qFormat/>
    <w:rsid w:val="0071116A"/>
    <w:pPr>
      <w:spacing w:before="240" w:after="60"/>
      <w:outlineLvl w:val="4"/>
    </w:pPr>
    <w:rPr>
      <w:b/>
      <w:bCs/>
      <w:i/>
      <w:iCs/>
      <w:sz w:val="24"/>
      <w:szCs w:val="26"/>
      <w:lang w:val="x-none"/>
    </w:rPr>
  </w:style>
  <w:style w:type="paragraph" w:styleId="berschrift6">
    <w:name w:val="heading 6"/>
    <w:basedOn w:val="Standard"/>
    <w:next w:val="Standard"/>
    <w:qFormat/>
    <w:rsid w:val="00C72BF3"/>
    <w:pPr>
      <w:numPr>
        <w:ilvl w:val="5"/>
        <w:numId w:val="1"/>
      </w:numPr>
      <w:spacing w:before="240" w:after="60"/>
      <w:outlineLvl w:val="5"/>
    </w:pPr>
    <w:rPr>
      <w:rFonts w:ascii="Times New Roman" w:hAnsi="Times New Roman"/>
      <w:b/>
      <w:bCs/>
      <w:szCs w:val="22"/>
    </w:rPr>
  </w:style>
  <w:style w:type="paragraph" w:styleId="berschrift7">
    <w:name w:val="heading 7"/>
    <w:basedOn w:val="Standard"/>
    <w:next w:val="Standard"/>
    <w:qFormat/>
    <w:rsid w:val="00C72BF3"/>
    <w:pPr>
      <w:numPr>
        <w:ilvl w:val="6"/>
        <w:numId w:val="1"/>
      </w:numPr>
      <w:spacing w:before="240" w:after="60"/>
      <w:outlineLvl w:val="6"/>
    </w:pPr>
    <w:rPr>
      <w:rFonts w:ascii="Times New Roman" w:hAnsi="Times New Roman"/>
      <w:sz w:val="24"/>
    </w:rPr>
  </w:style>
  <w:style w:type="paragraph" w:styleId="berschrift8">
    <w:name w:val="heading 8"/>
    <w:basedOn w:val="Standard"/>
    <w:next w:val="Standard"/>
    <w:qFormat/>
    <w:rsid w:val="00C72BF3"/>
    <w:pPr>
      <w:numPr>
        <w:ilvl w:val="7"/>
        <w:numId w:val="1"/>
      </w:numPr>
      <w:spacing w:before="240" w:after="60"/>
      <w:outlineLvl w:val="7"/>
    </w:pPr>
    <w:rPr>
      <w:rFonts w:ascii="Times New Roman" w:hAnsi="Times New Roman"/>
      <w:i/>
      <w:iCs/>
      <w:sz w:val="24"/>
    </w:rPr>
  </w:style>
  <w:style w:type="paragraph" w:styleId="berschrift9">
    <w:name w:val="heading 9"/>
    <w:basedOn w:val="Standard"/>
    <w:next w:val="Standard"/>
    <w:qFormat/>
    <w:rsid w:val="00C72BF3"/>
    <w:pPr>
      <w:numPr>
        <w:ilvl w:val="8"/>
        <w:numId w:val="1"/>
      </w:numPr>
      <w:spacing w:before="240" w:after="60"/>
      <w:outlineLvl w:val="8"/>
    </w:pPr>
    <w:rPr>
      <w:rFonts w:cs="Arial"/>
      <w:szCs w:val="22"/>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Code">
    <w:name w:val="Code"/>
    <w:basedOn w:val="Standard"/>
    <w:rsid w:val="004E6C10"/>
    <w:pPr>
      <w:spacing w:line="200" w:lineRule="atLeast"/>
    </w:pPr>
    <w:rPr>
      <w:rFonts w:ascii="Courier New" w:hAnsi="Courier New" w:cs="Courier New"/>
      <w:sz w:val="18"/>
      <w:szCs w:val="20"/>
      <w:lang w:val="en-GB" w:eastAsia="en-US"/>
    </w:rPr>
  </w:style>
  <w:style w:type="paragraph" w:styleId="Aufzhlungszeichen">
    <w:name w:val="List Bullet"/>
    <w:basedOn w:val="Standard"/>
    <w:rsid w:val="000C64D4"/>
    <w:pPr>
      <w:numPr>
        <w:numId w:val="2"/>
      </w:numPr>
      <w:spacing w:after="240"/>
      <w:contextualSpacing/>
    </w:pPr>
  </w:style>
  <w:style w:type="paragraph" w:styleId="Aufzhlungszeichen2">
    <w:name w:val="List Bullet 2"/>
    <w:basedOn w:val="Standard"/>
    <w:rsid w:val="00C72BF3"/>
    <w:pPr>
      <w:numPr>
        <w:numId w:val="4"/>
      </w:numPr>
    </w:pPr>
  </w:style>
  <w:style w:type="paragraph" w:styleId="Aufzhlungszeichen3">
    <w:name w:val="List Bullet 3"/>
    <w:basedOn w:val="Standard"/>
    <w:rsid w:val="00C72BF3"/>
    <w:pPr>
      <w:numPr>
        <w:numId w:val="3"/>
      </w:numPr>
    </w:pPr>
  </w:style>
  <w:style w:type="paragraph" w:styleId="Verzeichnis1">
    <w:name w:val="toc 1"/>
    <w:basedOn w:val="Standard"/>
    <w:next w:val="Standard"/>
    <w:uiPriority w:val="39"/>
    <w:qFormat/>
    <w:rsid w:val="00AE615F"/>
    <w:pPr>
      <w:spacing w:before="360" w:after="0"/>
    </w:pPr>
    <w:rPr>
      <w:rFonts w:ascii="Cambria" w:hAnsi="Cambria"/>
      <w:b/>
      <w:bCs/>
      <w:caps/>
      <w:sz w:val="24"/>
    </w:rPr>
  </w:style>
  <w:style w:type="paragraph" w:customStyle="1" w:styleId="Example">
    <w:name w:val="Example"/>
    <w:basedOn w:val="Standard"/>
    <w:rsid w:val="006A44CA"/>
    <w:pPr>
      <w:spacing w:before="240"/>
    </w:pPr>
    <w:rPr>
      <w:b/>
      <w:sz w:val="24"/>
    </w:rPr>
  </w:style>
  <w:style w:type="character" w:customStyle="1" w:styleId="XMLElement">
    <w:name w:val="XML Element"/>
    <w:rsid w:val="0099707F"/>
    <w:rPr>
      <w:rFonts w:ascii="Courier New" w:hAnsi="Courier New"/>
      <w:b/>
      <w:i/>
      <w:sz w:val="18"/>
    </w:rPr>
  </w:style>
  <w:style w:type="character" w:customStyle="1" w:styleId="XMLAttribute">
    <w:name w:val="XML Attribute"/>
    <w:rsid w:val="0099707F"/>
    <w:rPr>
      <w:rFonts w:ascii="Courier New" w:hAnsi="Courier New"/>
      <w:b/>
      <w:i/>
      <w:sz w:val="18"/>
    </w:rPr>
  </w:style>
  <w:style w:type="paragraph" w:customStyle="1" w:styleId="Text">
    <w:name w:val="Text"/>
    <w:basedOn w:val="Standard"/>
    <w:link w:val="TextZchn"/>
    <w:rsid w:val="000C64D4"/>
  </w:style>
  <w:style w:type="character" w:customStyle="1" w:styleId="TextZchn">
    <w:name w:val="Text Zchn"/>
    <w:link w:val="Text"/>
    <w:rsid w:val="00255787"/>
    <w:rPr>
      <w:rFonts w:ascii="Calibri" w:hAnsi="Calibri"/>
      <w:sz w:val="22"/>
      <w:szCs w:val="24"/>
      <w:lang w:val="en-US" w:eastAsia="de-DE" w:bidi="ar-SA"/>
    </w:rPr>
  </w:style>
  <w:style w:type="paragraph" w:customStyle="1" w:styleId="Note">
    <w:name w:val="Note"/>
    <w:basedOn w:val="Standard"/>
    <w:link w:val="NoteZchn"/>
    <w:rsid w:val="00A523E6"/>
    <w:rPr>
      <w:i/>
      <w:sz w:val="24"/>
    </w:rPr>
  </w:style>
  <w:style w:type="character" w:customStyle="1" w:styleId="NoteZchn">
    <w:name w:val="Note Zchn"/>
    <w:link w:val="Note"/>
    <w:rsid w:val="00A523E6"/>
    <w:rPr>
      <w:rFonts w:ascii="Calibri" w:hAnsi="Calibri"/>
      <w:i/>
      <w:sz w:val="24"/>
      <w:szCs w:val="24"/>
      <w:lang w:val="en-US" w:eastAsia="de-DE" w:bidi="ar-SA"/>
    </w:rPr>
  </w:style>
  <w:style w:type="paragraph" w:styleId="Literaturverzeichnis">
    <w:name w:val="Bibliography"/>
    <w:basedOn w:val="Standard"/>
    <w:link w:val="LiteraturverzeichnisZchn"/>
    <w:rsid w:val="000C64D4"/>
    <w:pPr>
      <w:tabs>
        <w:tab w:val="left" w:pos="425"/>
      </w:tabs>
      <w:ind w:left="425" w:hanging="425"/>
    </w:pPr>
    <w:rPr>
      <w:bCs/>
      <w:iCs/>
    </w:rPr>
  </w:style>
  <w:style w:type="character" w:customStyle="1" w:styleId="FormatvorlageFett">
    <w:name w:val="Formatvorlage Fett"/>
    <w:rsid w:val="007619E6"/>
    <w:rPr>
      <w:b/>
      <w:bCs/>
    </w:rPr>
  </w:style>
  <w:style w:type="character" w:styleId="Fett">
    <w:name w:val="Strong"/>
    <w:qFormat/>
    <w:rsid w:val="007619E6"/>
    <w:rPr>
      <w:b/>
      <w:bCs/>
    </w:rPr>
  </w:style>
  <w:style w:type="paragraph" w:customStyle="1" w:styleId="Imported">
    <w:name w:val="Imported"/>
    <w:basedOn w:val="Standard"/>
    <w:rsid w:val="00255787"/>
    <w:rPr>
      <w:rFonts w:ascii="Tahoma" w:hAnsi="Tahoma"/>
      <w:i/>
      <w:color w:val="0000FF"/>
      <w:sz w:val="20"/>
    </w:rPr>
  </w:style>
  <w:style w:type="table" w:customStyle="1" w:styleId="TabellexMCF">
    <w:name w:val="Tabelle xMCF"/>
    <w:basedOn w:val="NormaleTabelle"/>
    <w:rsid w:val="00B55ABE"/>
    <w:rPr>
      <w:rFonts w:ascii="Calibri" w:hAnsi="Calibri"/>
    </w:rPr>
    <w:tblPr>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cPr>
      <w:vAlign w:val="bottom"/>
    </w:tcPr>
    <w:tblStylePr w:type="firstRow">
      <w:rPr>
        <w:rFonts w:ascii="Cambria" w:hAnsi="Cambria"/>
        <w:b/>
        <w:i/>
      </w:rPr>
      <w:tblPr/>
      <w:tcPr>
        <w:tcBorders>
          <w:top w:val="single" w:sz="8" w:space="0" w:color="auto"/>
          <w:left w:val="single" w:sz="8" w:space="0" w:color="auto"/>
          <w:bottom w:val="single" w:sz="8" w:space="0" w:color="auto"/>
          <w:right w:val="single" w:sz="8" w:space="0" w:color="auto"/>
          <w:insideH w:val="nil"/>
          <w:insideV w:val="single" w:sz="4" w:space="0" w:color="auto"/>
          <w:tl2br w:val="nil"/>
          <w:tr2bl w:val="nil"/>
        </w:tcBorders>
        <w:shd w:val="clear" w:color="auto" w:fill="F3F3F3"/>
      </w:tcPr>
    </w:tblStylePr>
  </w:style>
  <w:style w:type="paragraph" w:styleId="Verzeichnis2">
    <w:name w:val="toc 2"/>
    <w:basedOn w:val="Standard"/>
    <w:next w:val="Standard"/>
    <w:autoRedefine/>
    <w:uiPriority w:val="39"/>
    <w:qFormat/>
    <w:rsid w:val="00AE615F"/>
    <w:pPr>
      <w:spacing w:before="240" w:after="0"/>
    </w:pPr>
    <w:rPr>
      <w:rFonts w:cs="Calibri"/>
      <w:b/>
      <w:bCs/>
      <w:sz w:val="20"/>
      <w:szCs w:val="20"/>
    </w:rPr>
  </w:style>
  <w:style w:type="character" w:styleId="Hyperlink">
    <w:name w:val="Hyperlink"/>
    <w:uiPriority w:val="99"/>
    <w:rsid w:val="00255787"/>
    <w:rPr>
      <w:color w:val="0000FF"/>
      <w:u w:val="single"/>
    </w:rPr>
  </w:style>
  <w:style w:type="paragraph" w:styleId="Kopfzeile">
    <w:name w:val="header"/>
    <w:basedOn w:val="Standard"/>
    <w:link w:val="KopfzeileZchn"/>
    <w:uiPriority w:val="99"/>
    <w:rsid w:val="00255787"/>
    <w:pPr>
      <w:tabs>
        <w:tab w:val="center" w:pos="4536"/>
        <w:tab w:val="right" w:pos="9072"/>
      </w:tabs>
    </w:pPr>
    <w:rPr>
      <w:lang w:val="x-none"/>
    </w:rPr>
  </w:style>
  <w:style w:type="paragraph" w:styleId="Fuzeile">
    <w:name w:val="footer"/>
    <w:basedOn w:val="Standard"/>
    <w:rsid w:val="00255787"/>
    <w:pPr>
      <w:tabs>
        <w:tab w:val="center" w:pos="4536"/>
        <w:tab w:val="right" w:pos="9072"/>
      </w:tabs>
    </w:pPr>
  </w:style>
  <w:style w:type="table" w:styleId="Tabellenraster">
    <w:name w:val="Table Grid"/>
    <w:basedOn w:val="NormaleTabelle"/>
    <w:rsid w:val="00255787"/>
    <w:pPr>
      <w:spacing w:after="1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eitenzahl">
    <w:name w:val="page number"/>
    <w:basedOn w:val="Absatz-Standardschriftart"/>
    <w:rsid w:val="00255787"/>
  </w:style>
  <w:style w:type="paragraph" w:customStyle="1" w:styleId="Important">
    <w:name w:val="Important"/>
    <w:basedOn w:val="Standard"/>
    <w:link w:val="ImportantZchn"/>
    <w:rsid w:val="00FC4240"/>
    <w:rPr>
      <w:b/>
      <w:color w:val="FF0000"/>
    </w:rPr>
  </w:style>
  <w:style w:type="paragraph" w:styleId="Dokumentstruktur">
    <w:name w:val="Document Map"/>
    <w:basedOn w:val="Standard"/>
    <w:semiHidden/>
    <w:rsid w:val="00255787"/>
    <w:pPr>
      <w:shd w:val="clear" w:color="auto" w:fill="000080"/>
    </w:pPr>
    <w:rPr>
      <w:rFonts w:ascii="Tahoma" w:hAnsi="Tahoma" w:cs="Tahoma"/>
      <w:sz w:val="20"/>
      <w:szCs w:val="20"/>
    </w:rPr>
  </w:style>
  <w:style w:type="paragraph" w:customStyle="1" w:styleId="XMLCode">
    <w:name w:val="XML Code"/>
    <w:basedOn w:val="Standard"/>
    <w:rsid w:val="008F6966"/>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pPr>
    <w:rPr>
      <w:rFonts w:ascii="Courier New" w:hAnsi="Courier New"/>
      <w:sz w:val="16"/>
    </w:rPr>
  </w:style>
  <w:style w:type="character" w:customStyle="1" w:styleId="ImportantZchn">
    <w:name w:val="Important Zchn"/>
    <w:link w:val="Important"/>
    <w:rsid w:val="00FC4240"/>
    <w:rPr>
      <w:rFonts w:ascii="Calibri" w:hAnsi="Calibri"/>
      <w:b/>
      <w:color w:val="FF0000"/>
      <w:sz w:val="22"/>
      <w:szCs w:val="24"/>
      <w:lang w:val="en-US" w:eastAsia="de-DE" w:bidi="ar-SA"/>
    </w:rPr>
  </w:style>
  <w:style w:type="paragraph" w:styleId="Verzeichnis3">
    <w:name w:val="toc 3"/>
    <w:basedOn w:val="Standard"/>
    <w:next w:val="Standard"/>
    <w:autoRedefine/>
    <w:uiPriority w:val="39"/>
    <w:qFormat/>
    <w:rsid w:val="00062781"/>
    <w:pPr>
      <w:tabs>
        <w:tab w:val="left" w:pos="851"/>
        <w:tab w:val="right" w:leader="dot" w:pos="9060"/>
      </w:tabs>
      <w:spacing w:after="0"/>
      <w:ind w:left="220"/>
    </w:pPr>
    <w:rPr>
      <w:rFonts w:cs="Calibri"/>
      <w:sz w:val="20"/>
      <w:szCs w:val="20"/>
    </w:rPr>
  </w:style>
  <w:style w:type="paragraph" w:styleId="Sprechblasentext">
    <w:name w:val="Balloon Text"/>
    <w:basedOn w:val="Standard"/>
    <w:link w:val="SprechblasentextZchn"/>
    <w:rsid w:val="00907751"/>
    <w:pPr>
      <w:spacing w:after="0"/>
    </w:pPr>
    <w:rPr>
      <w:rFonts w:ascii="Tahoma" w:hAnsi="Tahoma"/>
      <w:sz w:val="16"/>
      <w:szCs w:val="16"/>
      <w:lang w:val="x-none"/>
    </w:rPr>
  </w:style>
  <w:style w:type="character" w:customStyle="1" w:styleId="SprechblasentextZchn">
    <w:name w:val="Sprechblasentext Zchn"/>
    <w:link w:val="Sprechblasentext"/>
    <w:rsid w:val="00907751"/>
    <w:rPr>
      <w:rFonts w:ascii="Tahoma" w:hAnsi="Tahoma" w:cs="Tahoma"/>
      <w:sz w:val="16"/>
      <w:szCs w:val="16"/>
      <w:lang w:eastAsia="de-DE"/>
    </w:rPr>
  </w:style>
  <w:style w:type="paragraph" w:styleId="Verzeichnis4">
    <w:name w:val="toc 4"/>
    <w:basedOn w:val="Standard"/>
    <w:next w:val="Standard"/>
    <w:autoRedefine/>
    <w:uiPriority w:val="39"/>
    <w:unhideWhenUsed/>
    <w:rsid w:val="003308AA"/>
    <w:pPr>
      <w:spacing w:after="0"/>
      <w:ind w:left="440"/>
    </w:pPr>
    <w:rPr>
      <w:rFonts w:cs="Calibri"/>
      <w:sz w:val="20"/>
      <w:szCs w:val="20"/>
    </w:rPr>
  </w:style>
  <w:style w:type="paragraph" w:styleId="Verzeichnis5">
    <w:name w:val="toc 5"/>
    <w:basedOn w:val="Standard"/>
    <w:next w:val="Standard"/>
    <w:autoRedefine/>
    <w:uiPriority w:val="39"/>
    <w:unhideWhenUsed/>
    <w:rsid w:val="003308AA"/>
    <w:pPr>
      <w:spacing w:after="0"/>
      <w:ind w:left="660"/>
    </w:pPr>
    <w:rPr>
      <w:rFonts w:cs="Calibri"/>
      <w:sz w:val="20"/>
      <w:szCs w:val="20"/>
    </w:rPr>
  </w:style>
  <w:style w:type="paragraph" w:styleId="Verzeichnis6">
    <w:name w:val="toc 6"/>
    <w:basedOn w:val="Standard"/>
    <w:next w:val="Standard"/>
    <w:autoRedefine/>
    <w:uiPriority w:val="39"/>
    <w:unhideWhenUsed/>
    <w:rsid w:val="003F0385"/>
    <w:pPr>
      <w:spacing w:after="0"/>
      <w:ind w:left="880"/>
    </w:pPr>
    <w:rPr>
      <w:rFonts w:cs="Calibri"/>
      <w:sz w:val="20"/>
      <w:szCs w:val="20"/>
    </w:rPr>
  </w:style>
  <w:style w:type="paragraph" w:styleId="Verzeichnis7">
    <w:name w:val="toc 7"/>
    <w:basedOn w:val="Standard"/>
    <w:next w:val="Standard"/>
    <w:autoRedefine/>
    <w:uiPriority w:val="39"/>
    <w:unhideWhenUsed/>
    <w:rsid w:val="003F0385"/>
    <w:pPr>
      <w:spacing w:after="0"/>
      <w:ind w:left="1100"/>
    </w:pPr>
    <w:rPr>
      <w:rFonts w:cs="Calibri"/>
      <w:sz w:val="20"/>
      <w:szCs w:val="20"/>
    </w:rPr>
  </w:style>
  <w:style w:type="paragraph" w:styleId="Verzeichnis8">
    <w:name w:val="toc 8"/>
    <w:basedOn w:val="Standard"/>
    <w:next w:val="Standard"/>
    <w:autoRedefine/>
    <w:uiPriority w:val="39"/>
    <w:unhideWhenUsed/>
    <w:rsid w:val="003F0385"/>
    <w:pPr>
      <w:spacing w:after="0"/>
      <w:ind w:left="1320"/>
    </w:pPr>
    <w:rPr>
      <w:rFonts w:cs="Calibri"/>
      <w:sz w:val="20"/>
      <w:szCs w:val="20"/>
    </w:rPr>
  </w:style>
  <w:style w:type="paragraph" w:styleId="Verzeichnis9">
    <w:name w:val="toc 9"/>
    <w:basedOn w:val="Standard"/>
    <w:next w:val="Standard"/>
    <w:autoRedefine/>
    <w:uiPriority w:val="39"/>
    <w:unhideWhenUsed/>
    <w:rsid w:val="003F0385"/>
    <w:pPr>
      <w:spacing w:after="0"/>
      <w:ind w:left="1540"/>
    </w:pPr>
    <w:rPr>
      <w:rFonts w:cs="Calibri"/>
      <w:sz w:val="20"/>
      <w:szCs w:val="20"/>
    </w:rPr>
  </w:style>
  <w:style w:type="character" w:styleId="Kommentarzeichen">
    <w:name w:val="annotation reference"/>
    <w:rsid w:val="008A519A"/>
    <w:rPr>
      <w:sz w:val="16"/>
      <w:szCs w:val="16"/>
    </w:rPr>
  </w:style>
  <w:style w:type="paragraph" w:styleId="Kommentartext">
    <w:name w:val="annotation text"/>
    <w:basedOn w:val="Standard"/>
    <w:link w:val="KommentartextZchn"/>
    <w:rsid w:val="008A519A"/>
    <w:rPr>
      <w:sz w:val="20"/>
      <w:szCs w:val="20"/>
      <w:lang w:eastAsia="x-none"/>
    </w:rPr>
  </w:style>
  <w:style w:type="character" w:customStyle="1" w:styleId="KommentartextZchn">
    <w:name w:val="Kommentartext Zchn"/>
    <w:link w:val="Kommentartext"/>
    <w:rsid w:val="008A519A"/>
    <w:rPr>
      <w:rFonts w:ascii="Calibri" w:hAnsi="Calibri"/>
      <w:lang w:val="en-US"/>
    </w:rPr>
  </w:style>
  <w:style w:type="paragraph" w:styleId="Kommentarthema">
    <w:name w:val="annotation subject"/>
    <w:basedOn w:val="Kommentartext"/>
    <w:next w:val="Kommentartext"/>
    <w:link w:val="KommentarthemaZchn"/>
    <w:rsid w:val="008A519A"/>
    <w:rPr>
      <w:b/>
      <w:bCs/>
    </w:rPr>
  </w:style>
  <w:style w:type="character" w:customStyle="1" w:styleId="KommentarthemaZchn">
    <w:name w:val="Kommentarthema Zchn"/>
    <w:link w:val="Kommentarthema"/>
    <w:rsid w:val="008A519A"/>
    <w:rPr>
      <w:rFonts w:ascii="Calibri" w:hAnsi="Calibri"/>
      <w:b/>
      <w:bCs/>
      <w:lang w:val="en-US"/>
    </w:rPr>
  </w:style>
  <w:style w:type="paragraph" w:styleId="Textkrper">
    <w:name w:val="Body Text"/>
    <w:basedOn w:val="Standard"/>
    <w:link w:val="TextkrperZchn"/>
    <w:rsid w:val="00EB2098"/>
    <w:pPr>
      <w:spacing w:after="140" w:line="300" w:lineRule="atLeast"/>
      <w:jc w:val="both"/>
    </w:pPr>
    <w:rPr>
      <w:rFonts w:ascii="Arial" w:eastAsia="SimSun" w:hAnsi="Arial"/>
      <w:lang w:val="x-none" w:eastAsia="x-none"/>
    </w:rPr>
  </w:style>
  <w:style w:type="character" w:customStyle="1" w:styleId="TextkrperZchn">
    <w:name w:val="Textkörper Zchn"/>
    <w:link w:val="Textkrper"/>
    <w:rsid w:val="00EB2098"/>
    <w:rPr>
      <w:rFonts w:ascii="Arial" w:eastAsia="SimSun" w:hAnsi="Arial"/>
      <w:sz w:val="22"/>
      <w:szCs w:val="24"/>
    </w:rPr>
  </w:style>
  <w:style w:type="character" w:styleId="HTMLVariable">
    <w:name w:val="HTML Variable"/>
    <w:uiPriority w:val="99"/>
    <w:unhideWhenUsed/>
    <w:rsid w:val="000D2FD0"/>
    <w:rPr>
      <w:i/>
      <w:iCs/>
    </w:rPr>
  </w:style>
  <w:style w:type="paragraph" w:styleId="Beschriftung">
    <w:name w:val="caption"/>
    <w:basedOn w:val="Standard"/>
    <w:next w:val="Standard"/>
    <w:uiPriority w:val="35"/>
    <w:qFormat/>
    <w:rsid w:val="008B4D9E"/>
    <w:pPr>
      <w:jc w:val="center"/>
    </w:pPr>
    <w:rPr>
      <w:b/>
      <w:bCs/>
      <w:sz w:val="20"/>
      <w:szCs w:val="20"/>
    </w:rPr>
  </w:style>
  <w:style w:type="paragraph" w:styleId="StandardWeb">
    <w:name w:val="Normal (Web)"/>
    <w:basedOn w:val="Standard"/>
    <w:uiPriority w:val="99"/>
    <w:unhideWhenUsed/>
    <w:rsid w:val="00F243C1"/>
    <w:pPr>
      <w:spacing w:before="100" w:beforeAutospacing="1" w:after="100" w:afterAutospacing="1"/>
    </w:pPr>
    <w:rPr>
      <w:rFonts w:ascii="Times New Roman" w:hAnsi="Times New Roman"/>
      <w:sz w:val="24"/>
      <w:lang w:val="de-DE"/>
    </w:rPr>
  </w:style>
  <w:style w:type="character" w:styleId="BesuchterLink">
    <w:name w:val="FollowedHyperlink"/>
    <w:rsid w:val="00D7095B"/>
    <w:rPr>
      <w:color w:val="800080"/>
      <w:u w:val="single"/>
    </w:rPr>
  </w:style>
  <w:style w:type="character" w:customStyle="1" w:styleId="st">
    <w:name w:val="st"/>
    <w:rsid w:val="00906DA2"/>
  </w:style>
  <w:style w:type="paragraph" w:styleId="Funotentext">
    <w:name w:val="footnote text"/>
    <w:basedOn w:val="Standard"/>
    <w:link w:val="FunotentextZchn"/>
    <w:semiHidden/>
    <w:rsid w:val="00825A02"/>
    <w:rPr>
      <w:sz w:val="20"/>
      <w:szCs w:val="20"/>
      <w:lang w:eastAsia="x-none"/>
    </w:rPr>
  </w:style>
  <w:style w:type="character" w:styleId="Funotenzeichen">
    <w:name w:val="footnote reference"/>
    <w:semiHidden/>
    <w:rsid w:val="00825A02"/>
    <w:rPr>
      <w:vertAlign w:val="superscript"/>
    </w:rPr>
  </w:style>
  <w:style w:type="paragraph" w:customStyle="1" w:styleId="FormatvorlageLiteraturverzeichnis20ptFett">
    <w:name w:val="Formatvorlage Literaturverzeichnis + 20 pt Fett"/>
    <w:basedOn w:val="Literaturverzeichnis"/>
    <w:link w:val="FormatvorlageLiteraturverzeichnis20ptFettZchn"/>
    <w:rsid w:val="00320AA7"/>
    <w:pPr>
      <w:keepNext/>
      <w:keepLines/>
    </w:pPr>
    <w:rPr>
      <w:b/>
      <w:sz w:val="40"/>
      <w:szCs w:val="40"/>
    </w:rPr>
  </w:style>
  <w:style w:type="character" w:customStyle="1" w:styleId="LiteraturverzeichnisZchn">
    <w:name w:val="Literaturverzeichnis Zchn"/>
    <w:link w:val="Literaturverzeichnis"/>
    <w:rsid w:val="00320AA7"/>
    <w:rPr>
      <w:rFonts w:ascii="Calibri" w:hAnsi="Calibri"/>
      <w:bCs/>
      <w:iCs/>
      <w:sz w:val="22"/>
      <w:szCs w:val="24"/>
      <w:lang w:val="en-US" w:eastAsia="de-DE" w:bidi="ar-SA"/>
    </w:rPr>
  </w:style>
  <w:style w:type="character" w:customStyle="1" w:styleId="FormatvorlageLiteraturverzeichnis20ptFettZchn">
    <w:name w:val="Formatvorlage Literaturverzeichnis + 20 pt Fett Zchn"/>
    <w:link w:val="FormatvorlageLiteraturverzeichnis20ptFett"/>
    <w:rsid w:val="00320AA7"/>
    <w:rPr>
      <w:rFonts w:ascii="Calibri" w:hAnsi="Calibri"/>
      <w:b/>
      <w:bCs/>
      <w:iCs/>
      <w:sz w:val="40"/>
      <w:szCs w:val="40"/>
      <w:lang w:val="en-US" w:eastAsia="de-DE" w:bidi="ar-SA"/>
    </w:rPr>
  </w:style>
  <w:style w:type="paragraph" w:styleId="Inhaltsverzeichnisberschrift">
    <w:name w:val="TOC Heading"/>
    <w:basedOn w:val="berschrift1"/>
    <w:next w:val="Standard"/>
    <w:uiPriority w:val="39"/>
    <w:semiHidden/>
    <w:unhideWhenUsed/>
    <w:qFormat/>
    <w:rsid w:val="003308AA"/>
    <w:pPr>
      <w:keepLines/>
      <w:pageBreakBefore w:val="0"/>
      <w:numPr>
        <w:numId w:val="0"/>
      </w:numPr>
      <w:spacing w:before="480" w:after="0" w:line="276" w:lineRule="auto"/>
      <w:outlineLvl w:val="9"/>
    </w:pPr>
    <w:rPr>
      <w:rFonts w:ascii="Cambria" w:hAnsi="Cambria"/>
      <w:color w:val="365F91"/>
      <w:kern w:val="0"/>
      <w:sz w:val="28"/>
      <w:szCs w:val="28"/>
      <w:lang w:val="de-DE"/>
    </w:rPr>
  </w:style>
  <w:style w:type="character" w:customStyle="1" w:styleId="trans">
    <w:name w:val="trans"/>
    <w:rsid w:val="00645997"/>
  </w:style>
  <w:style w:type="character" w:customStyle="1" w:styleId="definition">
    <w:name w:val="definition"/>
    <w:rsid w:val="005C5CE7"/>
  </w:style>
  <w:style w:type="paragraph" w:customStyle="1" w:styleId="OhneVerrueckung">
    <w:name w:val="OhneVerrueckung"/>
    <w:basedOn w:val="Standard"/>
    <w:qFormat/>
    <w:rsid w:val="00CC728F"/>
  </w:style>
  <w:style w:type="character" w:customStyle="1" w:styleId="berschrift1Zchn">
    <w:name w:val="Überschrift 1 Zchn"/>
    <w:link w:val="berschrift1"/>
    <w:rsid w:val="008517A9"/>
    <w:rPr>
      <w:rFonts w:ascii="Calibri" w:hAnsi="Calibri"/>
      <w:b/>
      <w:bCs/>
      <w:kern w:val="32"/>
      <w:sz w:val="40"/>
      <w:szCs w:val="32"/>
      <w:lang w:val="en-US" w:eastAsia="x-none"/>
    </w:rPr>
  </w:style>
  <w:style w:type="paragraph" w:styleId="HTMLVorformatiert">
    <w:name w:val="HTML Preformatted"/>
    <w:basedOn w:val="Standard"/>
    <w:link w:val="HTMLVorformatiertZchn"/>
    <w:uiPriority w:val="99"/>
    <w:unhideWhenUsed/>
    <w:rsid w:val="002666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hAnsi="Courier New"/>
      <w:sz w:val="20"/>
      <w:szCs w:val="20"/>
      <w:lang w:val="x-none" w:eastAsia="x-none"/>
    </w:rPr>
  </w:style>
  <w:style w:type="character" w:customStyle="1" w:styleId="HTMLVorformatiertZchn">
    <w:name w:val="HTML Vorformatiert Zchn"/>
    <w:link w:val="HTMLVorformatiert"/>
    <w:uiPriority w:val="99"/>
    <w:rsid w:val="002666C5"/>
    <w:rPr>
      <w:rFonts w:ascii="Courier New" w:hAnsi="Courier New" w:cs="Courier New"/>
    </w:rPr>
  </w:style>
  <w:style w:type="character" w:customStyle="1" w:styleId="atn">
    <w:name w:val="atn"/>
    <w:rsid w:val="002666C5"/>
  </w:style>
  <w:style w:type="paragraph" w:styleId="Abbildungsverzeichnis">
    <w:name w:val="table of figures"/>
    <w:basedOn w:val="Standard"/>
    <w:next w:val="Standard"/>
    <w:uiPriority w:val="99"/>
    <w:rsid w:val="004473D1"/>
  </w:style>
  <w:style w:type="paragraph" w:styleId="berarbeitung">
    <w:name w:val="Revision"/>
    <w:hidden/>
    <w:uiPriority w:val="99"/>
    <w:semiHidden/>
    <w:rsid w:val="000901FF"/>
    <w:rPr>
      <w:rFonts w:ascii="Calibri" w:hAnsi="Calibri"/>
      <w:sz w:val="22"/>
      <w:szCs w:val="24"/>
      <w:lang w:val="en-US" w:eastAsia="de-DE"/>
    </w:rPr>
  </w:style>
  <w:style w:type="character" w:customStyle="1" w:styleId="KopfzeileZchn">
    <w:name w:val="Kopfzeile Zchn"/>
    <w:link w:val="Kopfzeile"/>
    <w:uiPriority w:val="99"/>
    <w:rsid w:val="009A6C03"/>
    <w:rPr>
      <w:rFonts w:ascii="Calibri" w:hAnsi="Calibri"/>
      <w:sz w:val="22"/>
      <w:szCs w:val="24"/>
      <w:lang w:eastAsia="de-DE"/>
    </w:rPr>
  </w:style>
  <w:style w:type="paragraph" w:styleId="Listenabsatz">
    <w:name w:val="List Paragraph"/>
    <w:basedOn w:val="Standard"/>
    <w:uiPriority w:val="34"/>
    <w:qFormat/>
    <w:rsid w:val="00A304F6"/>
    <w:pPr>
      <w:spacing w:after="0"/>
      <w:ind w:left="720"/>
    </w:pPr>
    <w:rPr>
      <w:rFonts w:eastAsia="Calibri"/>
      <w:szCs w:val="22"/>
      <w:lang w:val="de-DE"/>
    </w:rPr>
  </w:style>
  <w:style w:type="character" w:customStyle="1" w:styleId="berschrift5Zchn">
    <w:name w:val="Überschrift 5 Zchn"/>
    <w:link w:val="berschrift5"/>
    <w:rsid w:val="005C10AF"/>
    <w:rPr>
      <w:rFonts w:ascii="Calibri" w:hAnsi="Calibri"/>
      <w:b/>
      <w:bCs/>
      <w:i/>
      <w:iCs/>
      <w:sz w:val="24"/>
      <w:szCs w:val="26"/>
      <w:lang w:eastAsia="de-DE"/>
    </w:rPr>
  </w:style>
  <w:style w:type="paragraph" w:styleId="Endnotentext">
    <w:name w:val="endnote text"/>
    <w:basedOn w:val="Standard"/>
    <w:link w:val="EndnotentextZchn"/>
    <w:rsid w:val="003F6EA5"/>
    <w:rPr>
      <w:sz w:val="20"/>
      <w:szCs w:val="20"/>
      <w:lang w:val="x-none"/>
    </w:rPr>
  </w:style>
  <w:style w:type="character" w:customStyle="1" w:styleId="EndnotentextZchn">
    <w:name w:val="Endnotentext Zchn"/>
    <w:link w:val="Endnotentext"/>
    <w:rsid w:val="003F6EA5"/>
    <w:rPr>
      <w:rFonts w:ascii="Calibri" w:hAnsi="Calibri"/>
      <w:lang w:eastAsia="de-DE"/>
    </w:rPr>
  </w:style>
  <w:style w:type="character" w:styleId="Endnotenzeichen">
    <w:name w:val="endnote reference"/>
    <w:rsid w:val="003F6EA5"/>
    <w:rPr>
      <w:vertAlign w:val="superscript"/>
    </w:rPr>
  </w:style>
  <w:style w:type="character" w:customStyle="1" w:styleId="FunotentextZchn">
    <w:name w:val="Fußnotentext Zchn"/>
    <w:link w:val="Funotentext"/>
    <w:semiHidden/>
    <w:rsid w:val="00B04A42"/>
    <w:rPr>
      <w:rFonts w:ascii="Calibri" w:hAnsi="Calibri"/>
      <w:lang w:val="en-US"/>
    </w:rPr>
  </w:style>
  <w:style w:type="paragraph" w:customStyle="1" w:styleId="1">
    <w:name w:val="1"/>
    <w:rsid w:val="002E60CB"/>
    <w:pPr>
      <w:spacing w:after="120"/>
    </w:pPr>
    <w:rPr>
      <w:lang w:val="de-DE" w:eastAsia="de-DE"/>
    </w:rPr>
  </w:style>
  <w:style w:type="paragraph" w:customStyle="1" w:styleId="Kurzfassung">
    <w:name w:val="Kurzfassung"/>
    <w:basedOn w:val="berschrift1"/>
    <w:next w:val="Standard"/>
    <w:rsid w:val="002E60CB"/>
    <w:pPr>
      <w:pageBreakBefore w:val="0"/>
      <w:spacing w:before="0" w:after="0" w:line="360" w:lineRule="auto"/>
    </w:pPr>
    <w:rPr>
      <w:rFonts w:ascii="Arial" w:hAnsi="Arial"/>
      <w:bCs w:val="0"/>
      <w:kern w:val="0"/>
      <w:sz w:val="22"/>
      <w:szCs w:val="24"/>
      <w:lang w:val="x-none"/>
    </w:rPr>
  </w:style>
  <w:style w:type="paragraph" w:customStyle="1" w:styleId="Formatvorlageberschrift5BlockUnterschneidungab11pt">
    <w:name w:val="Formatvorlage Überschrift 5 + Block Unterschneidung ab 11 pt"/>
    <w:basedOn w:val="berschrift5"/>
    <w:rsid w:val="002E60CB"/>
    <w:pPr>
      <w:jc w:val="both"/>
    </w:pPr>
    <w:rPr>
      <w:szCs w:val="20"/>
    </w:rPr>
  </w:style>
  <w:style w:type="table" w:customStyle="1" w:styleId="Attributes5Columns">
    <w:name w:val="Attributes_5_Columns"/>
    <w:basedOn w:val="NormaleTabelle"/>
    <w:rsid w:val="002E60CB"/>
    <w:rPr>
      <w:rFonts w:ascii="Calibri" w:hAnsi="Calibri"/>
      <w:kern w:val="22"/>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Standard"/>
    <w:rsid w:val="002E60CB"/>
    <w:pPr>
      <w:ind w:left="1440" w:right="1440"/>
    </w:pPr>
    <w:rPr>
      <w:kern w:val="22"/>
    </w:rPr>
  </w:style>
  <w:style w:type="character" w:customStyle="1" w:styleId="berschrift3Zchn">
    <w:name w:val="Überschrift 3 Zchn"/>
    <w:link w:val="berschrift3"/>
    <w:rsid w:val="00327322"/>
    <w:rPr>
      <w:rFonts w:ascii="Calibri" w:hAnsi="Calibri"/>
      <w:b/>
      <w:bCs/>
      <w:sz w:val="30"/>
      <w:szCs w:val="26"/>
      <w:lang w:val="en-US" w:eastAsia="x-none"/>
    </w:rPr>
  </w:style>
  <w:style w:type="paragraph" w:styleId="NurText">
    <w:name w:val="Plain Text"/>
    <w:basedOn w:val="Standard"/>
    <w:link w:val="NurTextZchn"/>
    <w:uiPriority w:val="99"/>
    <w:unhideWhenUsed/>
    <w:rsid w:val="009F23CF"/>
    <w:pPr>
      <w:spacing w:after="0"/>
    </w:pPr>
    <w:rPr>
      <w:rFonts w:eastAsia="Calibri"/>
      <w:szCs w:val="21"/>
      <w:lang w:val="x-none" w:eastAsia="en-US"/>
    </w:rPr>
  </w:style>
  <w:style w:type="character" w:customStyle="1" w:styleId="NurTextZchn">
    <w:name w:val="Nur Text Zchn"/>
    <w:link w:val="NurText"/>
    <w:uiPriority w:val="99"/>
    <w:rsid w:val="009F23CF"/>
    <w:rPr>
      <w:rFonts w:ascii="Calibri" w:eastAsia="Calibri" w:hAnsi="Calibri"/>
      <w:sz w:val="22"/>
      <w:szCs w:val="21"/>
      <w:lang w:eastAsia="en-US"/>
    </w:rPr>
  </w:style>
  <w:style w:type="character" w:customStyle="1" w:styleId="hps">
    <w:name w:val="hps"/>
    <w:basedOn w:val="Absatz-Standardschriftart"/>
    <w:rsid w:val="00625A92"/>
  </w:style>
  <w:style w:type="character" w:styleId="Hervorhebung">
    <w:name w:val="Emphasis"/>
    <w:basedOn w:val="Absatz-Standardschriftart"/>
    <w:qFormat/>
    <w:rsid w:val="004A0BC7"/>
    <w:rPr>
      <w:i/>
      <w:iCs/>
    </w:rPr>
  </w:style>
  <w:style w:type="paragraph" w:customStyle="1" w:styleId="elementdeftype">
    <w:name w:val="element def type"/>
    <w:basedOn w:val="Standard"/>
    <w:link w:val="elementdeftypeChar"/>
    <w:qFormat/>
    <w:rsid w:val="0034718C"/>
    <w:pPr>
      <w:jc w:val="both"/>
    </w:pPr>
    <w:rPr>
      <w:rFonts w:ascii="Courier New" w:hAnsi="Courier New" w:cs="Courier New"/>
      <w:b/>
      <w:bCs/>
      <w:i/>
      <w:sz w:val="18"/>
      <w:szCs w:val="18"/>
    </w:rPr>
  </w:style>
  <w:style w:type="character" w:customStyle="1" w:styleId="elementdeftypeChar">
    <w:name w:val="element def type Char"/>
    <w:basedOn w:val="Absatz-Standardschriftart"/>
    <w:link w:val="elementdeftype"/>
    <w:rsid w:val="0034718C"/>
    <w:rPr>
      <w:rFonts w:ascii="Courier New" w:hAnsi="Courier New" w:cs="Courier New"/>
      <w:b/>
      <w:bCs/>
      <w:i/>
      <w:sz w:val="18"/>
      <w:szCs w:val="18"/>
      <w:lang w:val="en-US" w:eastAsia="de-DE"/>
    </w:rPr>
  </w:style>
  <w:style w:type="character" w:customStyle="1" w:styleId="apple-converted-space">
    <w:name w:val="apple-converted-space"/>
    <w:basedOn w:val="Absatz-Standardschriftart"/>
    <w:rsid w:val="00B36A94"/>
  </w:style>
  <w:style w:type="character" w:customStyle="1" w:styleId="NichtaufgelsteErwhnung1">
    <w:name w:val="Nicht aufgelöste Erwähnung1"/>
    <w:basedOn w:val="Absatz-Standardschriftart"/>
    <w:uiPriority w:val="99"/>
    <w:semiHidden/>
    <w:unhideWhenUsed/>
    <w:rsid w:val="00795D4D"/>
    <w:rPr>
      <w:color w:val="605E5C"/>
      <w:shd w:val="clear" w:color="auto" w:fill="E1DFDD"/>
    </w:rPr>
  </w:style>
  <w:style w:type="character" w:styleId="NichtaufgelsteErwhnung">
    <w:name w:val="Unresolved Mention"/>
    <w:basedOn w:val="Absatz-Standardschriftart"/>
    <w:uiPriority w:val="99"/>
    <w:semiHidden/>
    <w:unhideWhenUsed/>
    <w:rsid w:val="006C36D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9158206">
      <w:bodyDiv w:val="1"/>
      <w:marLeft w:val="0"/>
      <w:marRight w:val="0"/>
      <w:marTop w:val="0"/>
      <w:marBottom w:val="0"/>
      <w:divBdr>
        <w:top w:val="none" w:sz="0" w:space="0" w:color="auto"/>
        <w:left w:val="none" w:sz="0" w:space="0" w:color="auto"/>
        <w:bottom w:val="none" w:sz="0" w:space="0" w:color="auto"/>
        <w:right w:val="none" w:sz="0" w:space="0" w:color="auto"/>
      </w:divBdr>
    </w:div>
    <w:div w:id="86121379">
      <w:bodyDiv w:val="1"/>
      <w:marLeft w:val="0"/>
      <w:marRight w:val="0"/>
      <w:marTop w:val="0"/>
      <w:marBottom w:val="0"/>
      <w:divBdr>
        <w:top w:val="none" w:sz="0" w:space="0" w:color="auto"/>
        <w:left w:val="none" w:sz="0" w:space="0" w:color="auto"/>
        <w:bottom w:val="none" w:sz="0" w:space="0" w:color="auto"/>
        <w:right w:val="none" w:sz="0" w:space="0" w:color="auto"/>
      </w:divBdr>
    </w:div>
    <w:div w:id="106589552">
      <w:bodyDiv w:val="1"/>
      <w:marLeft w:val="0"/>
      <w:marRight w:val="0"/>
      <w:marTop w:val="0"/>
      <w:marBottom w:val="0"/>
      <w:divBdr>
        <w:top w:val="none" w:sz="0" w:space="0" w:color="auto"/>
        <w:left w:val="none" w:sz="0" w:space="0" w:color="auto"/>
        <w:bottom w:val="none" w:sz="0" w:space="0" w:color="auto"/>
        <w:right w:val="none" w:sz="0" w:space="0" w:color="auto"/>
      </w:divBdr>
    </w:div>
    <w:div w:id="213271717">
      <w:bodyDiv w:val="1"/>
      <w:marLeft w:val="0"/>
      <w:marRight w:val="0"/>
      <w:marTop w:val="0"/>
      <w:marBottom w:val="0"/>
      <w:divBdr>
        <w:top w:val="none" w:sz="0" w:space="0" w:color="auto"/>
        <w:left w:val="none" w:sz="0" w:space="0" w:color="auto"/>
        <w:bottom w:val="none" w:sz="0" w:space="0" w:color="auto"/>
        <w:right w:val="none" w:sz="0" w:space="0" w:color="auto"/>
      </w:divBdr>
    </w:div>
    <w:div w:id="247425260">
      <w:bodyDiv w:val="1"/>
      <w:marLeft w:val="0"/>
      <w:marRight w:val="0"/>
      <w:marTop w:val="0"/>
      <w:marBottom w:val="0"/>
      <w:divBdr>
        <w:top w:val="none" w:sz="0" w:space="0" w:color="auto"/>
        <w:left w:val="none" w:sz="0" w:space="0" w:color="auto"/>
        <w:bottom w:val="none" w:sz="0" w:space="0" w:color="auto"/>
        <w:right w:val="none" w:sz="0" w:space="0" w:color="auto"/>
      </w:divBdr>
    </w:div>
    <w:div w:id="266734248">
      <w:bodyDiv w:val="1"/>
      <w:marLeft w:val="0"/>
      <w:marRight w:val="0"/>
      <w:marTop w:val="0"/>
      <w:marBottom w:val="0"/>
      <w:divBdr>
        <w:top w:val="none" w:sz="0" w:space="0" w:color="auto"/>
        <w:left w:val="none" w:sz="0" w:space="0" w:color="auto"/>
        <w:bottom w:val="none" w:sz="0" w:space="0" w:color="auto"/>
        <w:right w:val="none" w:sz="0" w:space="0" w:color="auto"/>
      </w:divBdr>
    </w:div>
    <w:div w:id="267933724">
      <w:bodyDiv w:val="1"/>
      <w:marLeft w:val="0"/>
      <w:marRight w:val="0"/>
      <w:marTop w:val="0"/>
      <w:marBottom w:val="0"/>
      <w:divBdr>
        <w:top w:val="none" w:sz="0" w:space="0" w:color="auto"/>
        <w:left w:val="none" w:sz="0" w:space="0" w:color="auto"/>
        <w:bottom w:val="none" w:sz="0" w:space="0" w:color="auto"/>
        <w:right w:val="none" w:sz="0" w:space="0" w:color="auto"/>
      </w:divBdr>
    </w:div>
    <w:div w:id="272785672">
      <w:bodyDiv w:val="1"/>
      <w:marLeft w:val="0"/>
      <w:marRight w:val="0"/>
      <w:marTop w:val="0"/>
      <w:marBottom w:val="0"/>
      <w:divBdr>
        <w:top w:val="none" w:sz="0" w:space="0" w:color="auto"/>
        <w:left w:val="none" w:sz="0" w:space="0" w:color="auto"/>
        <w:bottom w:val="none" w:sz="0" w:space="0" w:color="auto"/>
        <w:right w:val="none" w:sz="0" w:space="0" w:color="auto"/>
      </w:divBdr>
    </w:div>
    <w:div w:id="584846690">
      <w:bodyDiv w:val="1"/>
      <w:marLeft w:val="0"/>
      <w:marRight w:val="0"/>
      <w:marTop w:val="0"/>
      <w:marBottom w:val="0"/>
      <w:divBdr>
        <w:top w:val="none" w:sz="0" w:space="0" w:color="auto"/>
        <w:left w:val="none" w:sz="0" w:space="0" w:color="auto"/>
        <w:bottom w:val="none" w:sz="0" w:space="0" w:color="auto"/>
        <w:right w:val="none" w:sz="0" w:space="0" w:color="auto"/>
      </w:divBdr>
    </w:div>
    <w:div w:id="592475621">
      <w:bodyDiv w:val="1"/>
      <w:marLeft w:val="0"/>
      <w:marRight w:val="0"/>
      <w:marTop w:val="0"/>
      <w:marBottom w:val="0"/>
      <w:divBdr>
        <w:top w:val="none" w:sz="0" w:space="0" w:color="auto"/>
        <w:left w:val="none" w:sz="0" w:space="0" w:color="auto"/>
        <w:bottom w:val="none" w:sz="0" w:space="0" w:color="auto"/>
        <w:right w:val="none" w:sz="0" w:space="0" w:color="auto"/>
      </w:divBdr>
    </w:div>
    <w:div w:id="597563447">
      <w:bodyDiv w:val="1"/>
      <w:marLeft w:val="0"/>
      <w:marRight w:val="0"/>
      <w:marTop w:val="0"/>
      <w:marBottom w:val="0"/>
      <w:divBdr>
        <w:top w:val="none" w:sz="0" w:space="0" w:color="auto"/>
        <w:left w:val="none" w:sz="0" w:space="0" w:color="auto"/>
        <w:bottom w:val="none" w:sz="0" w:space="0" w:color="auto"/>
        <w:right w:val="none" w:sz="0" w:space="0" w:color="auto"/>
      </w:divBdr>
    </w:div>
    <w:div w:id="690838321">
      <w:bodyDiv w:val="1"/>
      <w:marLeft w:val="0"/>
      <w:marRight w:val="0"/>
      <w:marTop w:val="0"/>
      <w:marBottom w:val="0"/>
      <w:divBdr>
        <w:top w:val="none" w:sz="0" w:space="0" w:color="auto"/>
        <w:left w:val="none" w:sz="0" w:space="0" w:color="auto"/>
        <w:bottom w:val="none" w:sz="0" w:space="0" w:color="auto"/>
        <w:right w:val="none" w:sz="0" w:space="0" w:color="auto"/>
      </w:divBdr>
    </w:div>
    <w:div w:id="893353279">
      <w:bodyDiv w:val="1"/>
      <w:marLeft w:val="0"/>
      <w:marRight w:val="0"/>
      <w:marTop w:val="0"/>
      <w:marBottom w:val="0"/>
      <w:divBdr>
        <w:top w:val="none" w:sz="0" w:space="0" w:color="auto"/>
        <w:left w:val="none" w:sz="0" w:space="0" w:color="auto"/>
        <w:bottom w:val="none" w:sz="0" w:space="0" w:color="auto"/>
        <w:right w:val="none" w:sz="0" w:space="0" w:color="auto"/>
      </w:divBdr>
    </w:div>
    <w:div w:id="926308471">
      <w:bodyDiv w:val="1"/>
      <w:marLeft w:val="0"/>
      <w:marRight w:val="0"/>
      <w:marTop w:val="0"/>
      <w:marBottom w:val="0"/>
      <w:divBdr>
        <w:top w:val="none" w:sz="0" w:space="0" w:color="auto"/>
        <w:left w:val="none" w:sz="0" w:space="0" w:color="auto"/>
        <w:bottom w:val="none" w:sz="0" w:space="0" w:color="auto"/>
        <w:right w:val="none" w:sz="0" w:space="0" w:color="auto"/>
      </w:divBdr>
    </w:div>
    <w:div w:id="986855175">
      <w:bodyDiv w:val="1"/>
      <w:marLeft w:val="0"/>
      <w:marRight w:val="0"/>
      <w:marTop w:val="0"/>
      <w:marBottom w:val="0"/>
      <w:divBdr>
        <w:top w:val="none" w:sz="0" w:space="0" w:color="auto"/>
        <w:left w:val="none" w:sz="0" w:space="0" w:color="auto"/>
        <w:bottom w:val="none" w:sz="0" w:space="0" w:color="auto"/>
        <w:right w:val="none" w:sz="0" w:space="0" w:color="auto"/>
      </w:divBdr>
    </w:div>
    <w:div w:id="1034188011">
      <w:bodyDiv w:val="1"/>
      <w:marLeft w:val="0"/>
      <w:marRight w:val="0"/>
      <w:marTop w:val="0"/>
      <w:marBottom w:val="0"/>
      <w:divBdr>
        <w:top w:val="none" w:sz="0" w:space="0" w:color="auto"/>
        <w:left w:val="none" w:sz="0" w:space="0" w:color="auto"/>
        <w:bottom w:val="none" w:sz="0" w:space="0" w:color="auto"/>
        <w:right w:val="none" w:sz="0" w:space="0" w:color="auto"/>
      </w:divBdr>
    </w:div>
    <w:div w:id="1036125971">
      <w:bodyDiv w:val="1"/>
      <w:marLeft w:val="0"/>
      <w:marRight w:val="0"/>
      <w:marTop w:val="0"/>
      <w:marBottom w:val="0"/>
      <w:divBdr>
        <w:top w:val="none" w:sz="0" w:space="0" w:color="auto"/>
        <w:left w:val="none" w:sz="0" w:space="0" w:color="auto"/>
        <w:bottom w:val="none" w:sz="0" w:space="0" w:color="auto"/>
        <w:right w:val="none" w:sz="0" w:space="0" w:color="auto"/>
      </w:divBdr>
    </w:div>
    <w:div w:id="1105465406">
      <w:bodyDiv w:val="1"/>
      <w:marLeft w:val="0"/>
      <w:marRight w:val="0"/>
      <w:marTop w:val="0"/>
      <w:marBottom w:val="0"/>
      <w:divBdr>
        <w:top w:val="none" w:sz="0" w:space="0" w:color="auto"/>
        <w:left w:val="none" w:sz="0" w:space="0" w:color="auto"/>
        <w:bottom w:val="none" w:sz="0" w:space="0" w:color="auto"/>
        <w:right w:val="none" w:sz="0" w:space="0" w:color="auto"/>
      </w:divBdr>
    </w:div>
    <w:div w:id="1132209067">
      <w:bodyDiv w:val="1"/>
      <w:marLeft w:val="0"/>
      <w:marRight w:val="0"/>
      <w:marTop w:val="0"/>
      <w:marBottom w:val="0"/>
      <w:divBdr>
        <w:top w:val="none" w:sz="0" w:space="0" w:color="auto"/>
        <w:left w:val="none" w:sz="0" w:space="0" w:color="auto"/>
        <w:bottom w:val="none" w:sz="0" w:space="0" w:color="auto"/>
        <w:right w:val="none" w:sz="0" w:space="0" w:color="auto"/>
      </w:divBdr>
    </w:div>
    <w:div w:id="1164664880">
      <w:bodyDiv w:val="1"/>
      <w:marLeft w:val="0"/>
      <w:marRight w:val="0"/>
      <w:marTop w:val="0"/>
      <w:marBottom w:val="0"/>
      <w:divBdr>
        <w:top w:val="none" w:sz="0" w:space="0" w:color="auto"/>
        <w:left w:val="none" w:sz="0" w:space="0" w:color="auto"/>
        <w:bottom w:val="none" w:sz="0" w:space="0" w:color="auto"/>
        <w:right w:val="none" w:sz="0" w:space="0" w:color="auto"/>
      </w:divBdr>
    </w:div>
    <w:div w:id="1180200659">
      <w:bodyDiv w:val="1"/>
      <w:marLeft w:val="0"/>
      <w:marRight w:val="0"/>
      <w:marTop w:val="0"/>
      <w:marBottom w:val="0"/>
      <w:divBdr>
        <w:top w:val="none" w:sz="0" w:space="0" w:color="auto"/>
        <w:left w:val="none" w:sz="0" w:space="0" w:color="auto"/>
        <w:bottom w:val="none" w:sz="0" w:space="0" w:color="auto"/>
        <w:right w:val="none" w:sz="0" w:space="0" w:color="auto"/>
      </w:divBdr>
    </w:div>
    <w:div w:id="1231118966">
      <w:bodyDiv w:val="1"/>
      <w:marLeft w:val="0"/>
      <w:marRight w:val="0"/>
      <w:marTop w:val="0"/>
      <w:marBottom w:val="0"/>
      <w:divBdr>
        <w:top w:val="none" w:sz="0" w:space="0" w:color="auto"/>
        <w:left w:val="none" w:sz="0" w:space="0" w:color="auto"/>
        <w:bottom w:val="none" w:sz="0" w:space="0" w:color="auto"/>
        <w:right w:val="none" w:sz="0" w:space="0" w:color="auto"/>
      </w:divBdr>
    </w:div>
    <w:div w:id="1250433686">
      <w:bodyDiv w:val="1"/>
      <w:marLeft w:val="0"/>
      <w:marRight w:val="0"/>
      <w:marTop w:val="0"/>
      <w:marBottom w:val="0"/>
      <w:divBdr>
        <w:top w:val="none" w:sz="0" w:space="0" w:color="auto"/>
        <w:left w:val="none" w:sz="0" w:space="0" w:color="auto"/>
        <w:bottom w:val="none" w:sz="0" w:space="0" w:color="auto"/>
        <w:right w:val="none" w:sz="0" w:space="0" w:color="auto"/>
      </w:divBdr>
    </w:div>
    <w:div w:id="1296714323">
      <w:bodyDiv w:val="1"/>
      <w:marLeft w:val="0"/>
      <w:marRight w:val="0"/>
      <w:marTop w:val="0"/>
      <w:marBottom w:val="0"/>
      <w:divBdr>
        <w:top w:val="none" w:sz="0" w:space="0" w:color="auto"/>
        <w:left w:val="none" w:sz="0" w:space="0" w:color="auto"/>
        <w:bottom w:val="none" w:sz="0" w:space="0" w:color="auto"/>
        <w:right w:val="none" w:sz="0" w:space="0" w:color="auto"/>
      </w:divBdr>
    </w:div>
    <w:div w:id="1325862967">
      <w:bodyDiv w:val="1"/>
      <w:marLeft w:val="0"/>
      <w:marRight w:val="0"/>
      <w:marTop w:val="0"/>
      <w:marBottom w:val="0"/>
      <w:divBdr>
        <w:top w:val="none" w:sz="0" w:space="0" w:color="auto"/>
        <w:left w:val="none" w:sz="0" w:space="0" w:color="auto"/>
        <w:bottom w:val="none" w:sz="0" w:space="0" w:color="auto"/>
        <w:right w:val="none" w:sz="0" w:space="0" w:color="auto"/>
      </w:divBdr>
    </w:div>
    <w:div w:id="1328754534">
      <w:bodyDiv w:val="1"/>
      <w:marLeft w:val="0"/>
      <w:marRight w:val="0"/>
      <w:marTop w:val="0"/>
      <w:marBottom w:val="0"/>
      <w:divBdr>
        <w:top w:val="none" w:sz="0" w:space="0" w:color="auto"/>
        <w:left w:val="none" w:sz="0" w:space="0" w:color="auto"/>
        <w:bottom w:val="none" w:sz="0" w:space="0" w:color="auto"/>
        <w:right w:val="none" w:sz="0" w:space="0" w:color="auto"/>
      </w:divBdr>
    </w:div>
    <w:div w:id="1336498833">
      <w:bodyDiv w:val="1"/>
      <w:marLeft w:val="0"/>
      <w:marRight w:val="0"/>
      <w:marTop w:val="0"/>
      <w:marBottom w:val="0"/>
      <w:divBdr>
        <w:top w:val="none" w:sz="0" w:space="0" w:color="auto"/>
        <w:left w:val="none" w:sz="0" w:space="0" w:color="auto"/>
        <w:bottom w:val="none" w:sz="0" w:space="0" w:color="auto"/>
        <w:right w:val="none" w:sz="0" w:space="0" w:color="auto"/>
      </w:divBdr>
    </w:div>
    <w:div w:id="1351177872">
      <w:bodyDiv w:val="1"/>
      <w:marLeft w:val="0"/>
      <w:marRight w:val="0"/>
      <w:marTop w:val="0"/>
      <w:marBottom w:val="0"/>
      <w:divBdr>
        <w:top w:val="none" w:sz="0" w:space="0" w:color="auto"/>
        <w:left w:val="none" w:sz="0" w:space="0" w:color="auto"/>
        <w:bottom w:val="none" w:sz="0" w:space="0" w:color="auto"/>
        <w:right w:val="none" w:sz="0" w:space="0" w:color="auto"/>
      </w:divBdr>
    </w:div>
    <w:div w:id="1473209826">
      <w:bodyDiv w:val="1"/>
      <w:marLeft w:val="0"/>
      <w:marRight w:val="0"/>
      <w:marTop w:val="0"/>
      <w:marBottom w:val="0"/>
      <w:divBdr>
        <w:top w:val="none" w:sz="0" w:space="0" w:color="auto"/>
        <w:left w:val="none" w:sz="0" w:space="0" w:color="auto"/>
        <w:bottom w:val="none" w:sz="0" w:space="0" w:color="auto"/>
        <w:right w:val="none" w:sz="0" w:space="0" w:color="auto"/>
      </w:divBdr>
    </w:div>
    <w:div w:id="1645112687">
      <w:bodyDiv w:val="1"/>
      <w:marLeft w:val="0"/>
      <w:marRight w:val="0"/>
      <w:marTop w:val="0"/>
      <w:marBottom w:val="0"/>
      <w:divBdr>
        <w:top w:val="none" w:sz="0" w:space="0" w:color="auto"/>
        <w:left w:val="none" w:sz="0" w:space="0" w:color="auto"/>
        <w:bottom w:val="none" w:sz="0" w:space="0" w:color="auto"/>
        <w:right w:val="none" w:sz="0" w:space="0" w:color="auto"/>
      </w:divBdr>
      <w:divsChild>
        <w:div w:id="1040007862">
          <w:marLeft w:val="0"/>
          <w:marRight w:val="0"/>
          <w:marTop w:val="0"/>
          <w:marBottom w:val="0"/>
          <w:divBdr>
            <w:top w:val="none" w:sz="0" w:space="0" w:color="auto"/>
            <w:left w:val="none" w:sz="0" w:space="0" w:color="auto"/>
            <w:bottom w:val="none" w:sz="0" w:space="0" w:color="auto"/>
            <w:right w:val="none" w:sz="0" w:space="0" w:color="auto"/>
          </w:divBdr>
          <w:divsChild>
            <w:div w:id="234365302">
              <w:marLeft w:val="0"/>
              <w:marRight w:val="0"/>
              <w:marTop w:val="0"/>
              <w:marBottom w:val="0"/>
              <w:divBdr>
                <w:top w:val="none" w:sz="0" w:space="0" w:color="auto"/>
                <w:left w:val="none" w:sz="0" w:space="0" w:color="auto"/>
                <w:bottom w:val="none" w:sz="0" w:space="0" w:color="auto"/>
                <w:right w:val="none" w:sz="0" w:space="0" w:color="auto"/>
              </w:divBdr>
              <w:divsChild>
                <w:div w:id="669648029">
                  <w:marLeft w:val="0"/>
                  <w:marRight w:val="0"/>
                  <w:marTop w:val="0"/>
                  <w:marBottom w:val="0"/>
                  <w:divBdr>
                    <w:top w:val="none" w:sz="0" w:space="0" w:color="auto"/>
                    <w:left w:val="none" w:sz="0" w:space="0" w:color="auto"/>
                    <w:bottom w:val="none" w:sz="0" w:space="0" w:color="auto"/>
                    <w:right w:val="none" w:sz="0" w:space="0" w:color="auto"/>
                  </w:divBdr>
                  <w:divsChild>
                    <w:div w:id="677847867">
                      <w:marLeft w:val="0"/>
                      <w:marRight w:val="0"/>
                      <w:marTop w:val="0"/>
                      <w:marBottom w:val="0"/>
                      <w:divBdr>
                        <w:top w:val="none" w:sz="0" w:space="0" w:color="auto"/>
                        <w:left w:val="none" w:sz="0" w:space="0" w:color="auto"/>
                        <w:bottom w:val="none" w:sz="0" w:space="0" w:color="auto"/>
                        <w:right w:val="none" w:sz="0" w:space="0" w:color="auto"/>
                      </w:divBdr>
                      <w:divsChild>
                        <w:div w:id="562914365">
                          <w:marLeft w:val="90"/>
                          <w:marRight w:val="0"/>
                          <w:marTop w:val="0"/>
                          <w:marBottom w:val="0"/>
                          <w:divBdr>
                            <w:top w:val="none" w:sz="0" w:space="0" w:color="auto"/>
                            <w:left w:val="none" w:sz="0" w:space="0" w:color="auto"/>
                            <w:bottom w:val="single" w:sz="6" w:space="0" w:color="01A0E9"/>
                            <w:right w:val="none" w:sz="0" w:space="0" w:color="auto"/>
                          </w:divBdr>
                          <w:divsChild>
                            <w:div w:id="171997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64103554">
      <w:bodyDiv w:val="1"/>
      <w:marLeft w:val="0"/>
      <w:marRight w:val="0"/>
      <w:marTop w:val="0"/>
      <w:marBottom w:val="0"/>
      <w:divBdr>
        <w:top w:val="none" w:sz="0" w:space="0" w:color="auto"/>
        <w:left w:val="none" w:sz="0" w:space="0" w:color="auto"/>
        <w:bottom w:val="none" w:sz="0" w:space="0" w:color="auto"/>
        <w:right w:val="none" w:sz="0" w:space="0" w:color="auto"/>
      </w:divBdr>
    </w:div>
    <w:div w:id="1890803689">
      <w:bodyDiv w:val="1"/>
      <w:marLeft w:val="0"/>
      <w:marRight w:val="0"/>
      <w:marTop w:val="0"/>
      <w:marBottom w:val="0"/>
      <w:divBdr>
        <w:top w:val="none" w:sz="0" w:space="0" w:color="auto"/>
        <w:left w:val="none" w:sz="0" w:space="0" w:color="auto"/>
        <w:bottom w:val="none" w:sz="0" w:space="0" w:color="auto"/>
        <w:right w:val="none" w:sz="0" w:space="0" w:color="auto"/>
      </w:divBdr>
    </w:div>
    <w:div w:id="1895122969">
      <w:bodyDiv w:val="1"/>
      <w:marLeft w:val="0"/>
      <w:marRight w:val="0"/>
      <w:marTop w:val="0"/>
      <w:marBottom w:val="0"/>
      <w:divBdr>
        <w:top w:val="none" w:sz="0" w:space="0" w:color="auto"/>
        <w:left w:val="none" w:sz="0" w:space="0" w:color="auto"/>
        <w:bottom w:val="none" w:sz="0" w:space="0" w:color="auto"/>
        <w:right w:val="none" w:sz="0" w:space="0" w:color="auto"/>
      </w:divBdr>
    </w:div>
    <w:div w:id="1963002796">
      <w:bodyDiv w:val="1"/>
      <w:marLeft w:val="0"/>
      <w:marRight w:val="0"/>
      <w:marTop w:val="0"/>
      <w:marBottom w:val="0"/>
      <w:divBdr>
        <w:top w:val="none" w:sz="0" w:space="0" w:color="auto"/>
        <w:left w:val="none" w:sz="0" w:space="0" w:color="auto"/>
        <w:bottom w:val="none" w:sz="0" w:space="0" w:color="auto"/>
        <w:right w:val="none" w:sz="0" w:space="0" w:color="auto"/>
      </w:divBdr>
      <w:divsChild>
        <w:div w:id="1036005115">
          <w:marLeft w:val="0"/>
          <w:marRight w:val="0"/>
          <w:marTop w:val="0"/>
          <w:marBottom w:val="0"/>
          <w:divBdr>
            <w:top w:val="none" w:sz="0" w:space="0" w:color="auto"/>
            <w:left w:val="none" w:sz="0" w:space="0" w:color="auto"/>
            <w:bottom w:val="none" w:sz="0" w:space="0" w:color="auto"/>
            <w:right w:val="none" w:sz="0" w:space="0" w:color="auto"/>
          </w:divBdr>
          <w:divsChild>
            <w:div w:id="365759530">
              <w:marLeft w:val="0"/>
              <w:marRight w:val="0"/>
              <w:marTop w:val="0"/>
              <w:marBottom w:val="0"/>
              <w:divBdr>
                <w:top w:val="none" w:sz="0" w:space="0" w:color="auto"/>
                <w:left w:val="none" w:sz="0" w:space="0" w:color="auto"/>
                <w:bottom w:val="none" w:sz="0" w:space="0" w:color="auto"/>
                <w:right w:val="none" w:sz="0" w:space="0" w:color="auto"/>
              </w:divBdr>
              <w:divsChild>
                <w:div w:id="1933319918">
                  <w:marLeft w:val="0"/>
                  <w:marRight w:val="0"/>
                  <w:marTop w:val="0"/>
                  <w:marBottom w:val="0"/>
                  <w:divBdr>
                    <w:top w:val="none" w:sz="0" w:space="0" w:color="auto"/>
                    <w:left w:val="none" w:sz="0" w:space="0" w:color="auto"/>
                    <w:bottom w:val="none" w:sz="0" w:space="0" w:color="auto"/>
                    <w:right w:val="none" w:sz="0" w:space="0" w:color="auto"/>
                  </w:divBdr>
                  <w:divsChild>
                    <w:div w:id="1262495226">
                      <w:marLeft w:val="0"/>
                      <w:marRight w:val="0"/>
                      <w:marTop w:val="0"/>
                      <w:marBottom w:val="0"/>
                      <w:divBdr>
                        <w:top w:val="none" w:sz="0" w:space="0" w:color="auto"/>
                        <w:left w:val="none" w:sz="0" w:space="0" w:color="auto"/>
                        <w:bottom w:val="none" w:sz="0" w:space="0" w:color="auto"/>
                        <w:right w:val="none" w:sz="0" w:space="0" w:color="auto"/>
                      </w:divBdr>
                      <w:divsChild>
                        <w:div w:id="323707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96254564">
      <w:bodyDiv w:val="1"/>
      <w:marLeft w:val="0"/>
      <w:marRight w:val="360"/>
      <w:marTop w:val="0"/>
      <w:marBottom w:val="0"/>
      <w:divBdr>
        <w:top w:val="none" w:sz="0" w:space="0" w:color="auto"/>
        <w:left w:val="none" w:sz="0" w:space="0" w:color="auto"/>
        <w:bottom w:val="none" w:sz="0" w:space="0" w:color="auto"/>
        <w:right w:val="none" w:sz="0" w:space="0" w:color="auto"/>
      </w:divBdr>
      <w:divsChild>
        <w:div w:id="313025750">
          <w:marLeft w:val="240"/>
          <w:marRight w:val="240"/>
          <w:marTop w:val="0"/>
          <w:marBottom w:val="0"/>
          <w:divBdr>
            <w:top w:val="none" w:sz="0" w:space="0" w:color="auto"/>
            <w:left w:val="none" w:sz="0" w:space="0" w:color="auto"/>
            <w:bottom w:val="none" w:sz="0" w:space="0" w:color="auto"/>
            <w:right w:val="none" w:sz="0" w:space="0" w:color="auto"/>
          </w:divBdr>
        </w:div>
        <w:div w:id="1442991616">
          <w:marLeft w:val="240"/>
          <w:marRight w:val="240"/>
          <w:marTop w:val="0"/>
          <w:marBottom w:val="0"/>
          <w:divBdr>
            <w:top w:val="none" w:sz="0" w:space="0" w:color="auto"/>
            <w:left w:val="none" w:sz="0" w:space="0" w:color="auto"/>
            <w:bottom w:val="none" w:sz="0" w:space="0" w:color="auto"/>
            <w:right w:val="none" w:sz="0" w:space="0" w:color="auto"/>
          </w:divBdr>
          <w:divsChild>
            <w:div w:id="287981152">
              <w:marLeft w:val="240"/>
              <w:marRight w:val="0"/>
              <w:marTop w:val="0"/>
              <w:marBottom w:val="0"/>
              <w:divBdr>
                <w:top w:val="none" w:sz="0" w:space="0" w:color="auto"/>
                <w:left w:val="none" w:sz="0" w:space="0" w:color="auto"/>
                <w:bottom w:val="none" w:sz="0" w:space="0" w:color="auto"/>
                <w:right w:val="none" w:sz="0" w:space="0" w:color="auto"/>
              </w:divBdr>
            </w:div>
            <w:div w:id="1221095064">
              <w:marLeft w:val="0"/>
              <w:marRight w:val="0"/>
              <w:marTop w:val="0"/>
              <w:marBottom w:val="0"/>
              <w:divBdr>
                <w:top w:val="none" w:sz="0" w:space="0" w:color="auto"/>
                <w:left w:val="none" w:sz="0" w:space="0" w:color="auto"/>
                <w:bottom w:val="none" w:sz="0" w:space="0" w:color="auto"/>
                <w:right w:val="none" w:sz="0" w:space="0" w:color="auto"/>
              </w:divBdr>
              <w:divsChild>
                <w:div w:id="289365118">
                  <w:marLeft w:val="240"/>
                  <w:marRight w:val="240"/>
                  <w:marTop w:val="0"/>
                  <w:marBottom w:val="0"/>
                  <w:divBdr>
                    <w:top w:val="none" w:sz="0" w:space="0" w:color="auto"/>
                    <w:left w:val="none" w:sz="0" w:space="0" w:color="auto"/>
                    <w:bottom w:val="none" w:sz="0" w:space="0" w:color="auto"/>
                    <w:right w:val="none" w:sz="0" w:space="0" w:color="auto"/>
                  </w:divBdr>
                  <w:divsChild>
                    <w:div w:id="533884349">
                      <w:marLeft w:val="0"/>
                      <w:marRight w:val="0"/>
                      <w:marTop w:val="0"/>
                      <w:marBottom w:val="0"/>
                      <w:divBdr>
                        <w:top w:val="none" w:sz="0" w:space="0" w:color="auto"/>
                        <w:left w:val="none" w:sz="0" w:space="0" w:color="auto"/>
                        <w:bottom w:val="none" w:sz="0" w:space="0" w:color="auto"/>
                        <w:right w:val="none" w:sz="0" w:space="0" w:color="auto"/>
                      </w:divBdr>
                      <w:divsChild>
                        <w:div w:id="1204245033">
                          <w:marLeft w:val="240"/>
                          <w:marRight w:val="240"/>
                          <w:marTop w:val="0"/>
                          <w:marBottom w:val="0"/>
                          <w:divBdr>
                            <w:top w:val="none" w:sz="0" w:space="0" w:color="auto"/>
                            <w:left w:val="none" w:sz="0" w:space="0" w:color="auto"/>
                            <w:bottom w:val="none" w:sz="0" w:space="0" w:color="auto"/>
                            <w:right w:val="none" w:sz="0" w:space="0" w:color="auto"/>
                          </w:divBdr>
                          <w:divsChild>
                            <w:div w:id="1879396956">
                              <w:marLeft w:val="240"/>
                              <w:marRight w:val="0"/>
                              <w:marTop w:val="0"/>
                              <w:marBottom w:val="0"/>
                              <w:divBdr>
                                <w:top w:val="none" w:sz="0" w:space="0" w:color="auto"/>
                                <w:left w:val="none" w:sz="0" w:space="0" w:color="auto"/>
                                <w:bottom w:val="none" w:sz="0" w:space="0" w:color="auto"/>
                                <w:right w:val="none" w:sz="0" w:space="0" w:color="auto"/>
                              </w:divBdr>
                            </w:div>
                            <w:div w:id="2065368560">
                              <w:marLeft w:val="0"/>
                              <w:marRight w:val="0"/>
                              <w:marTop w:val="0"/>
                              <w:marBottom w:val="0"/>
                              <w:divBdr>
                                <w:top w:val="none" w:sz="0" w:space="0" w:color="auto"/>
                                <w:left w:val="none" w:sz="0" w:space="0" w:color="auto"/>
                                <w:bottom w:val="none" w:sz="0" w:space="0" w:color="auto"/>
                                <w:right w:val="none" w:sz="0" w:space="0" w:color="auto"/>
                              </w:divBdr>
                              <w:divsChild>
                                <w:div w:id="20860770">
                                  <w:marLeft w:val="240"/>
                                  <w:marRight w:val="240"/>
                                  <w:marTop w:val="0"/>
                                  <w:marBottom w:val="0"/>
                                  <w:divBdr>
                                    <w:top w:val="none" w:sz="0" w:space="0" w:color="auto"/>
                                    <w:left w:val="none" w:sz="0" w:space="0" w:color="auto"/>
                                    <w:bottom w:val="none" w:sz="0" w:space="0" w:color="auto"/>
                                    <w:right w:val="none" w:sz="0" w:space="0" w:color="auto"/>
                                  </w:divBdr>
                                  <w:divsChild>
                                    <w:div w:id="797408562">
                                      <w:marLeft w:val="240"/>
                                      <w:marRight w:val="0"/>
                                      <w:marTop w:val="0"/>
                                      <w:marBottom w:val="0"/>
                                      <w:divBdr>
                                        <w:top w:val="none" w:sz="0" w:space="0" w:color="auto"/>
                                        <w:left w:val="none" w:sz="0" w:space="0" w:color="auto"/>
                                        <w:bottom w:val="none" w:sz="0" w:space="0" w:color="auto"/>
                                        <w:right w:val="none" w:sz="0" w:space="0" w:color="auto"/>
                                      </w:divBdr>
                                    </w:div>
                                    <w:div w:id="1418793595">
                                      <w:marLeft w:val="0"/>
                                      <w:marRight w:val="0"/>
                                      <w:marTop w:val="0"/>
                                      <w:marBottom w:val="0"/>
                                      <w:divBdr>
                                        <w:top w:val="none" w:sz="0" w:space="0" w:color="auto"/>
                                        <w:left w:val="none" w:sz="0" w:space="0" w:color="auto"/>
                                        <w:bottom w:val="none" w:sz="0" w:space="0" w:color="auto"/>
                                        <w:right w:val="none" w:sz="0" w:space="0" w:color="auto"/>
                                      </w:divBdr>
                                      <w:divsChild>
                                        <w:div w:id="615991551">
                                          <w:marLeft w:val="240"/>
                                          <w:marRight w:val="240"/>
                                          <w:marTop w:val="0"/>
                                          <w:marBottom w:val="0"/>
                                          <w:divBdr>
                                            <w:top w:val="none" w:sz="0" w:space="0" w:color="auto"/>
                                            <w:left w:val="none" w:sz="0" w:space="0" w:color="auto"/>
                                            <w:bottom w:val="none" w:sz="0" w:space="0" w:color="auto"/>
                                            <w:right w:val="none" w:sz="0" w:space="0" w:color="auto"/>
                                          </w:divBdr>
                                          <w:divsChild>
                                            <w:div w:id="73205895">
                                              <w:marLeft w:val="0"/>
                                              <w:marRight w:val="0"/>
                                              <w:marTop w:val="0"/>
                                              <w:marBottom w:val="0"/>
                                              <w:divBdr>
                                                <w:top w:val="none" w:sz="0" w:space="0" w:color="auto"/>
                                                <w:left w:val="none" w:sz="0" w:space="0" w:color="auto"/>
                                                <w:bottom w:val="none" w:sz="0" w:space="0" w:color="auto"/>
                                                <w:right w:val="none" w:sz="0" w:space="0" w:color="auto"/>
                                              </w:divBdr>
                                              <w:divsChild>
                                                <w:div w:id="486361043">
                                                  <w:marLeft w:val="0"/>
                                                  <w:marRight w:val="0"/>
                                                  <w:marTop w:val="0"/>
                                                  <w:marBottom w:val="0"/>
                                                  <w:divBdr>
                                                    <w:top w:val="none" w:sz="0" w:space="0" w:color="auto"/>
                                                    <w:left w:val="none" w:sz="0" w:space="0" w:color="auto"/>
                                                    <w:bottom w:val="none" w:sz="0" w:space="0" w:color="auto"/>
                                                    <w:right w:val="none" w:sz="0" w:space="0" w:color="auto"/>
                                                  </w:divBdr>
                                                </w:div>
                                                <w:div w:id="2025936646">
                                                  <w:marLeft w:val="240"/>
                                                  <w:marRight w:val="240"/>
                                                  <w:marTop w:val="0"/>
                                                  <w:marBottom w:val="0"/>
                                                  <w:divBdr>
                                                    <w:top w:val="none" w:sz="0" w:space="0" w:color="auto"/>
                                                    <w:left w:val="none" w:sz="0" w:space="0" w:color="auto"/>
                                                    <w:bottom w:val="none" w:sz="0" w:space="0" w:color="auto"/>
                                                    <w:right w:val="none" w:sz="0" w:space="0" w:color="auto"/>
                                                  </w:divBdr>
                                                  <w:divsChild>
                                                    <w:div w:id="152841566">
                                                      <w:marLeft w:val="0"/>
                                                      <w:marRight w:val="0"/>
                                                      <w:marTop w:val="0"/>
                                                      <w:marBottom w:val="0"/>
                                                      <w:divBdr>
                                                        <w:top w:val="none" w:sz="0" w:space="0" w:color="auto"/>
                                                        <w:left w:val="none" w:sz="0" w:space="0" w:color="auto"/>
                                                        <w:bottom w:val="none" w:sz="0" w:space="0" w:color="auto"/>
                                                        <w:right w:val="none" w:sz="0" w:space="0" w:color="auto"/>
                                                      </w:divBdr>
                                                      <w:divsChild>
                                                        <w:div w:id="483860367">
                                                          <w:marLeft w:val="240"/>
                                                          <w:marRight w:val="240"/>
                                                          <w:marTop w:val="0"/>
                                                          <w:marBottom w:val="0"/>
                                                          <w:divBdr>
                                                            <w:top w:val="none" w:sz="0" w:space="0" w:color="auto"/>
                                                            <w:left w:val="none" w:sz="0" w:space="0" w:color="auto"/>
                                                            <w:bottom w:val="none" w:sz="0" w:space="0" w:color="auto"/>
                                                            <w:right w:val="none" w:sz="0" w:space="0" w:color="auto"/>
                                                          </w:divBdr>
                                                          <w:divsChild>
                                                            <w:div w:id="368918179">
                                                              <w:marLeft w:val="240"/>
                                                              <w:marRight w:val="0"/>
                                                              <w:marTop w:val="0"/>
                                                              <w:marBottom w:val="0"/>
                                                              <w:divBdr>
                                                                <w:top w:val="none" w:sz="0" w:space="0" w:color="auto"/>
                                                                <w:left w:val="none" w:sz="0" w:space="0" w:color="auto"/>
                                                                <w:bottom w:val="none" w:sz="0" w:space="0" w:color="auto"/>
                                                                <w:right w:val="none" w:sz="0" w:space="0" w:color="auto"/>
                                                              </w:divBdr>
                                                            </w:div>
                                                          </w:divsChild>
                                                        </w:div>
                                                        <w:div w:id="501089731">
                                                          <w:marLeft w:val="0"/>
                                                          <w:marRight w:val="0"/>
                                                          <w:marTop w:val="0"/>
                                                          <w:marBottom w:val="0"/>
                                                          <w:divBdr>
                                                            <w:top w:val="none" w:sz="0" w:space="0" w:color="auto"/>
                                                            <w:left w:val="none" w:sz="0" w:space="0" w:color="auto"/>
                                                            <w:bottom w:val="none" w:sz="0" w:space="0" w:color="auto"/>
                                                            <w:right w:val="none" w:sz="0" w:space="0" w:color="auto"/>
                                                          </w:divBdr>
                                                        </w:div>
                                                        <w:div w:id="2102754026">
                                                          <w:marLeft w:val="240"/>
                                                          <w:marRight w:val="240"/>
                                                          <w:marTop w:val="0"/>
                                                          <w:marBottom w:val="0"/>
                                                          <w:divBdr>
                                                            <w:top w:val="none" w:sz="0" w:space="0" w:color="auto"/>
                                                            <w:left w:val="none" w:sz="0" w:space="0" w:color="auto"/>
                                                            <w:bottom w:val="none" w:sz="0" w:space="0" w:color="auto"/>
                                                            <w:right w:val="none" w:sz="0" w:space="0" w:color="auto"/>
                                                          </w:divBdr>
                                                          <w:divsChild>
                                                            <w:div w:id="296766556">
                                                              <w:marLeft w:val="0"/>
                                                              <w:marRight w:val="0"/>
                                                              <w:marTop w:val="0"/>
                                                              <w:marBottom w:val="0"/>
                                                              <w:divBdr>
                                                                <w:top w:val="none" w:sz="0" w:space="0" w:color="auto"/>
                                                                <w:left w:val="none" w:sz="0" w:space="0" w:color="auto"/>
                                                                <w:bottom w:val="none" w:sz="0" w:space="0" w:color="auto"/>
                                                                <w:right w:val="none" w:sz="0" w:space="0" w:color="auto"/>
                                                              </w:divBdr>
                                                              <w:divsChild>
                                                                <w:div w:id="785923807">
                                                                  <w:marLeft w:val="0"/>
                                                                  <w:marRight w:val="0"/>
                                                                  <w:marTop w:val="0"/>
                                                                  <w:marBottom w:val="0"/>
                                                                  <w:divBdr>
                                                                    <w:top w:val="none" w:sz="0" w:space="0" w:color="auto"/>
                                                                    <w:left w:val="none" w:sz="0" w:space="0" w:color="auto"/>
                                                                    <w:bottom w:val="none" w:sz="0" w:space="0" w:color="auto"/>
                                                                    <w:right w:val="none" w:sz="0" w:space="0" w:color="auto"/>
                                                                  </w:divBdr>
                                                                </w:div>
                                                                <w:div w:id="1001741930">
                                                                  <w:marLeft w:val="240"/>
                                                                  <w:marRight w:val="240"/>
                                                                  <w:marTop w:val="0"/>
                                                                  <w:marBottom w:val="0"/>
                                                                  <w:divBdr>
                                                                    <w:top w:val="none" w:sz="0" w:space="0" w:color="auto"/>
                                                                    <w:left w:val="none" w:sz="0" w:space="0" w:color="auto"/>
                                                                    <w:bottom w:val="none" w:sz="0" w:space="0" w:color="auto"/>
                                                                    <w:right w:val="none" w:sz="0" w:space="0" w:color="auto"/>
                                                                  </w:divBdr>
                                                                  <w:divsChild>
                                                                    <w:div w:id="13364020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333949048">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56506749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251307749">
                                              <w:marLeft w:val="240"/>
                                              <w:marRight w:val="0"/>
                                              <w:marTop w:val="0"/>
                                              <w:marBottom w:val="0"/>
                                              <w:divBdr>
                                                <w:top w:val="none" w:sz="0" w:space="0" w:color="auto"/>
                                                <w:left w:val="none" w:sz="0" w:space="0" w:color="auto"/>
                                                <w:bottom w:val="none" w:sz="0" w:space="0" w:color="auto"/>
                                                <w:right w:val="none" w:sz="0" w:space="0" w:color="auto"/>
                                              </w:divBdr>
                                            </w:div>
                                          </w:divsChild>
                                        </w:div>
                                        <w:div w:id="920333459">
                                          <w:marLeft w:val="240"/>
                                          <w:marRight w:val="240"/>
                                          <w:marTop w:val="0"/>
                                          <w:marBottom w:val="0"/>
                                          <w:divBdr>
                                            <w:top w:val="none" w:sz="0" w:space="0" w:color="auto"/>
                                            <w:left w:val="none" w:sz="0" w:space="0" w:color="auto"/>
                                            <w:bottom w:val="none" w:sz="0" w:space="0" w:color="auto"/>
                                            <w:right w:val="none" w:sz="0" w:space="0" w:color="auto"/>
                                          </w:divBdr>
                                          <w:divsChild>
                                            <w:div w:id="641888085">
                                              <w:marLeft w:val="240"/>
                                              <w:marRight w:val="0"/>
                                              <w:marTop w:val="0"/>
                                              <w:marBottom w:val="0"/>
                                              <w:divBdr>
                                                <w:top w:val="none" w:sz="0" w:space="0" w:color="auto"/>
                                                <w:left w:val="none" w:sz="0" w:space="0" w:color="auto"/>
                                                <w:bottom w:val="none" w:sz="0" w:space="0" w:color="auto"/>
                                                <w:right w:val="none" w:sz="0" w:space="0" w:color="auto"/>
                                              </w:divBdr>
                                            </w:div>
                                          </w:divsChild>
                                        </w:div>
                                        <w:div w:id="1597397377">
                                          <w:marLeft w:val="240"/>
                                          <w:marRight w:val="240"/>
                                          <w:marTop w:val="0"/>
                                          <w:marBottom w:val="0"/>
                                          <w:divBdr>
                                            <w:top w:val="none" w:sz="0" w:space="0" w:color="auto"/>
                                            <w:left w:val="none" w:sz="0" w:space="0" w:color="auto"/>
                                            <w:bottom w:val="none" w:sz="0" w:space="0" w:color="auto"/>
                                            <w:right w:val="none" w:sz="0" w:space="0" w:color="auto"/>
                                          </w:divBdr>
                                          <w:divsChild>
                                            <w:div w:id="347488967">
                                              <w:marLeft w:val="240"/>
                                              <w:marRight w:val="0"/>
                                              <w:marTop w:val="0"/>
                                              <w:marBottom w:val="0"/>
                                              <w:divBdr>
                                                <w:top w:val="none" w:sz="0" w:space="0" w:color="auto"/>
                                                <w:left w:val="none" w:sz="0" w:space="0" w:color="auto"/>
                                                <w:bottom w:val="none" w:sz="0" w:space="0" w:color="auto"/>
                                                <w:right w:val="none" w:sz="0" w:space="0" w:color="auto"/>
                                              </w:divBdr>
                                            </w:div>
                                          </w:divsChild>
                                        </w:div>
                                        <w:div w:id="2111587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633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249406">
                          <w:marLeft w:val="0"/>
                          <w:marRight w:val="0"/>
                          <w:marTop w:val="0"/>
                          <w:marBottom w:val="0"/>
                          <w:divBdr>
                            <w:top w:val="none" w:sz="0" w:space="0" w:color="auto"/>
                            <w:left w:val="none" w:sz="0" w:space="0" w:color="auto"/>
                            <w:bottom w:val="none" w:sz="0" w:space="0" w:color="auto"/>
                            <w:right w:val="none" w:sz="0" w:space="0" w:color="auto"/>
                          </w:divBdr>
                        </w:div>
                      </w:divsChild>
                    </w:div>
                    <w:div w:id="887302757">
                      <w:marLeft w:val="240"/>
                      <w:marRight w:val="0"/>
                      <w:marTop w:val="0"/>
                      <w:marBottom w:val="0"/>
                      <w:divBdr>
                        <w:top w:val="none" w:sz="0" w:space="0" w:color="auto"/>
                        <w:left w:val="none" w:sz="0" w:space="0" w:color="auto"/>
                        <w:bottom w:val="none" w:sz="0" w:space="0" w:color="auto"/>
                        <w:right w:val="none" w:sz="0" w:space="0" w:color="auto"/>
                      </w:divBdr>
                    </w:div>
                  </w:divsChild>
                </w:div>
                <w:div w:id="872616182">
                  <w:marLeft w:val="240"/>
                  <w:marRight w:val="240"/>
                  <w:marTop w:val="0"/>
                  <w:marBottom w:val="0"/>
                  <w:divBdr>
                    <w:top w:val="none" w:sz="0" w:space="0" w:color="auto"/>
                    <w:left w:val="none" w:sz="0" w:space="0" w:color="auto"/>
                    <w:bottom w:val="none" w:sz="0" w:space="0" w:color="auto"/>
                    <w:right w:val="none" w:sz="0" w:space="0" w:color="auto"/>
                  </w:divBdr>
                  <w:divsChild>
                    <w:div w:id="1980768159">
                      <w:marLeft w:val="240"/>
                      <w:marRight w:val="0"/>
                      <w:marTop w:val="0"/>
                      <w:marBottom w:val="0"/>
                      <w:divBdr>
                        <w:top w:val="none" w:sz="0" w:space="0" w:color="auto"/>
                        <w:left w:val="none" w:sz="0" w:space="0" w:color="auto"/>
                        <w:bottom w:val="none" w:sz="0" w:space="0" w:color="auto"/>
                        <w:right w:val="none" w:sz="0" w:space="0" w:color="auto"/>
                      </w:divBdr>
                    </w:div>
                  </w:divsChild>
                </w:div>
                <w:div w:id="1280334377">
                  <w:marLeft w:val="240"/>
                  <w:marRight w:val="240"/>
                  <w:marTop w:val="0"/>
                  <w:marBottom w:val="0"/>
                  <w:divBdr>
                    <w:top w:val="none" w:sz="0" w:space="0" w:color="auto"/>
                    <w:left w:val="none" w:sz="0" w:space="0" w:color="auto"/>
                    <w:bottom w:val="none" w:sz="0" w:space="0" w:color="auto"/>
                    <w:right w:val="none" w:sz="0" w:space="0" w:color="auto"/>
                  </w:divBdr>
                  <w:divsChild>
                    <w:div w:id="482088123">
                      <w:marLeft w:val="0"/>
                      <w:marRight w:val="0"/>
                      <w:marTop w:val="0"/>
                      <w:marBottom w:val="0"/>
                      <w:divBdr>
                        <w:top w:val="none" w:sz="0" w:space="0" w:color="auto"/>
                        <w:left w:val="none" w:sz="0" w:space="0" w:color="auto"/>
                        <w:bottom w:val="none" w:sz="0" w:space="0" w:color="auto"/>
                        <w:right w:val="none" w:sz="0" w:space="0" w:color="auto"/>
                      </w:divBdr>
                      <w:divsChild>
                        <w:div w:id="1201624606">
                          <w:marLeft w:val="240"/>
                          <w:marRight w:val="240"/>
                          <w:marTop w:val="0"/>
                          <w:marBottom w:val="0"/>
                          <w:divBdr>
                            <w:top w:val="none" w:sz="0" w:space="0" w:color="auto"/>
                            <w:left w:val="none" w:sz="0" w:space="0" w:color="auto"/>
                            <w:bottom w:val="none" w:sz="0" w:space="0" w:color="auto"/>
                            <w:right w:val="none" w:sz="0" w:space="0" w:color="auto"/>
                          </w:divBdr>
                          <w:divsChild>
                            <w:div w:id="5716421">
                              <w:marLeft w:val="0"/>
                              <w:marRight w:val="0"/>
                              <w:marTop w:val="0"/>
                              <w:marBottom w:val="0"/>
                              <w:divBdr>
                                <w:top w:val="none" w:sz="0" w:space="0" w:color="auto"/>
                                <w:left w:val="none" w:sz="0" w:space="0" w:color="auto"/>
                                <w:bottom w:val="none" w:sz="0" w:space="0" w:color="auto"/>
                                <w:right w:val="none" w:sz="0" w:space="0" w:color="auto"/>
                              </w:divBdr>
                              <w:divsChild>
                                <w:div w:id="867528557">
                                  <w:marLeft w:val="240"/>
                                  <w:marRight w:val="240"/>
                                  <w:marTop w:val="0"/>
                                  <w:marBottom w:val="0"/>
                                  <w:divBdr>
                                    <w:top w:val="none" w:sz="0" w:space="0" w:color="auto"/>
                                    <w:left w:val="none" w:sz="0" w:space="0" w:color="auto"/>
                                    <w:bottom w:val="none" w:sz="0" w:space="0" w:color="auto"/>
                                    <w:right w:val="none" w:sz="0" w:space="0" w:color="auto"/>
                                  </w:divBdr>
                                  <w:divsChild>
                                    <w:div w:id="384570851">
                                      <w:marLeft w:val="240"/>
                                      <w:marRight w:val="0"/>
                                      <w:marTop w:val="0"/>
                                      <w:marBottom w:val="0"/>
                                      <w:divBdr>
                                        <w:top w:val="none" w:sz="0" w:space="0" w:color="auto"/>
                                        <w:left w:val="none" w:sz="0" w:space="0" w:color="auto"/>
                                        <w:bottom w:val="none" w:sz="0" w:space="0" w:color="auto"/>
                                        <w:right w:val="none" w:sz="0" w:space="0" w:color="auto"/>
                                      </w:divBdr>
                                    </w:div>
                                  </w:divsChild>
                                </w:div>
                                <w:div w:id="1520385969">
                                  <w:marLeft w:val="0"/>
                                  <w:marRight w:val="0"/>
                                  <w:marTop w:val="0"/>
                                  <w:marBottom w:val="0"/>
                                  <w:divBdr>
                                    <w:top w:val="none" w:sz="0" w:space="0" w:color="auto"/>
                                    <w:left w:val="none" w:sz="0" w:space="0" w:color="auto"/>
                                    <w:bottom w:val="none" w:sz="0" w:space="0" w:color="auto"/>
                                    <w:right w:val="none" w:sz="0" w:space="0" w:color="auto"/>
                                  </w:divBdr>
                                </w:div>
                                <w:div w:id="1951089599">
                                  <w:marLeft w:val="240"/>
                                  <w:marRight w:val="240"/>
                                  <w:marTop w:val="0"/>
                                  <w:marBottom w:val="0"/>
                                  <w:divBdr>
                                    <w:top w:val="none" w:sz="0" w:space="0" w:color="auto"/>
                                    <w:left w:val="none" w:sz="0" w:space="0" w:color="auto"/>
                                    <w:bottom w:val="none" w:sz="0" w:space="0" w:color="auto"/>
                                    <w:right w:val="none" w:sz="0" w:space="0" w:color="auto"/>
                                  </w:divBdr>
                                  <w:divsChild>
                                    <w:div w:id="168447764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65699619">
                              <w:marLeft w:val="240"/>
                              <w:marRight w:val="0"/>
                              <w:marTop w:val="0"/>
                              <w:marBottom w:val="0"/>
                              <w:divBdr>
                                <w:top w:val="none" w:sz="0" w:space="0" w:color="auto"/>
                                <w:left w:val="none" w:sz="0" w:space="0" w:color="auto"/>
                                <w:bottom w:val="none" w:sz="0" w:space="0" w:color="auto"/>
                                <w:right w:val="none" w:sz="0" w:space="0" w:color="auto"/>
                              </w:divBdr>
                            </w:div>
                          </w:divsChild>
                        </w:div>
                        <w:div w:id="1673533121">
                          <w:marLeft w:val="240"/>
                          <w:marRight w:val="240"/>
                          <w:marTop w:val="0"/>
                          <w:marBottom w:val="0"/>
                          <w:divBdr>
                            <w:top w:val="none" w:sz="0" w:space="0" w:color="auto"/>
                            <w:left w:val="none" w:sz="0" w:space="0" w:color="auto"/>
                            <w:bottom w:val="none" w:sz="0" w:space="0" w:color="auto"/>
                            <w:right w:val="none" w:sz="0" w:space="0" w:color="auto"/>
                          </w:divBdr>
                          <w:divsChild>
                            <w:div w:id="1322268651">
                              <w:marLeft w:val="240"/>
                              <w:marRight w:val="0"/>
                              <w:marTop w:val="0"/>
                              <w:marBottom w:val="0"/>
                              <w:divBdr>
                                <w:top w:val="none" w:sz="0" w:space="0" w:color="auto"/>
                                <w:left w:val="none" w:sz="0" w:space="0" w:color="auto"/>
                                <w:bottom w:val="none" w:sz="0" w:space="0" w:color="auto"/>
                                <w:right w:val="none" w:sz="0" w:space="0" w:color="auto"/>
                              </w:divBdr>
                            </w:div>
                            <w:div w:id="1686974446">
                              <w:marLeft w:val="0"/>
                              <w:marRight w:val="0"/>
                              <w:marTop w:val="0"/>
                              <w:marBottom w:val="0"/>
                              <w:divBdr>
                                <w:top w:val="none" w:sz="0" w:space="0" w:color="auto"/>
                                <w:left w:val="none" w:sz="0" w:space="0" w:color="auto"/>
                                <w:bottom w:val="none" w:sz="0" w:space="0" w:color="auto"/>
                                <w:right w:val="none" w:sz="0" w:space="0" w:color="auto"/>
                              </w:divBdr>
                              <w:divsChild>
                                <w:div w:id="23678010">
                                  <w:marLeft w:val="0"/>
                                  <w:marRight w:val="0"/>
                                  <w:marTop w:val="0"/>
                                  <w:marBottom w:val="0"/>
                                  <w:divBdr>
                                    <w:top w:val="none" w:sz="0" w:space="0" w:color="auto"/>
                                    <w:left w:val="none" w:sz="0" w:space="0" w:color="auto"/>
                                    <w:bottom w:val="none" w:sz="0" w:space="0" w:color="auto"/>
                                    <w:right w:val="none" w:sz="0" w:space="0" w:color="auto"/>
                                  </w:divBdr>
                                </w:div>
                                <w:div w:id="2128042160">
                                  <w:marLeft w:val="240"/>
                                  <w:marRight w:val="240"/>
                                  <w:marTop w:val="0"/>
                                  <w:marBottom w:val="0"/>
                                  <w:divBdr>
                                    <w:top w:val="none" w:sz="0" w:space="0" w:color="auto"/>
                                    <w:left w:val="none" w:sz="0" w:space="0" w:color="auto"/>
                                    <w:bottom w:val="none" w:sz="0" w:space="0" w:color="auto"/>
                                    <w:right w:val="none" w:sz="0" w:space="0" w:color="auto"/>
                                  </w:divBdr>
                                  <w:divsChild>
                                    <w:div w:id="1279070166">
                                      <w:marLeft w:val="0"/>
                                      <w:marRight w:val="0"/>
                                      <w:marTop w:val="0"/>
                                      <w:marBottom w:val="0"/>
                                      <w:divBdr>
                                        <w:top w:val="none" w:sz="0" w:space="0" w:color="auto"/>
                                        <w:left w:val="none" w:sz="0" w:space="0" w:color="auto"/>
                                        <w:bottom w:val="none" w:sz="0" w:space="0" w:color="auto"/>
                                        <w:right w:val="none" w:sz="0" w:space="0" w:color="auto"/>
                                      </w:divBdr>
                                      <w:divsChild>
                                        <w:div w:id="624777592">
                                          <w:marLeft w:val="240"/>
                                          <w:marRight w:val="240"/>
                                          <w:marTop w:val="0"/>
                                          <w:marBottom w:val="0"/>
                                          <w:divBdr>
                                            <w:top w:val="none" w:sz="0" w:space="0" w:color="auto"/>
                                            <w:left w:val="none" w:sz="0" w:space="0" w:color="auto"/>
                                            <w:bottom w:val="none" w:sz="0" w:space="0" w:color="auto"/>
                                            <w:right w:val="none" w:sz="0" w:space="0" w:color="auto"/>
                                          </w:divBdr>
                                          <w:divsChild>
                                            <w:div w:id="40835765">
                                              <w:marLeft w:val="0"/>
                                              <w:marRight w:val="0"/>
                                              <w:marTop w:val="0"/>
                                              <w:marBottom w:val="0"/>
                                              <w:divBdr>
                                                <w:top w:val="none" w:sz="0" w:space="0" w:color="auto"/>
                                                <w:left w:val="none" w:sz="0" w:space="0" w:color="auto"/>
                                                <w:bottom w:val="none" w:sz="0" w:space="0" w:color="auto"/>
                                                <w:right w:val="none" w:sz="0" w:space="0" w:color="auto"/>
                                              </w:divBdr>
                                              <w:divsChild>
                                                <w:div w:id="116722187">
                                                  <w:marLeft w:val="240"/>
                                                  <w:marRight w:val="240"/>
                                                  <w:marTop w:val="0"/>
                                                  <w:marBottom w:val="0"/>
                                                  <w:divBdr>
                                                    <w:top w:val="none" w:sz="0" w:space="0" w:color="auto"/>
                                                    <w:left w:val="none" w:sz="0" w:space="0" w:color="auto"/>
                                                    <w:bottom w:val="none" w:sz="0" w:space="0" w:color="auto"/>
                                                    <w:right w:val="none" w:sz="0" w:space="0" w:color="auto"/>
                                                  </w:divBdr>
                                                  <w:divsChild>
                                                    <w:div w:id="1392774168">
                                                      <w:marLeft w:val="240"/>
                                                      <w:marRight w:val="0"/>
                                                      <w:marTop w:val="0"/>
                                                      <w:marBottom w:val="0"/>
                                                      <w:divBdr>
                                                        <w:top w:val="none" w:sz="0" w:space="0" w:color="auto"/>
                                                        <w:left w:val="none" w:sz="0" w:space="0" w:color="auto"/>
                                                        <w:bottom w:val="none" w:sz="0" w:space="0" w:color="auto"/>
                                                        <w:right w:val="none" w:sz="0" w:space="0" w:color="auto"/>
                                                      </w:divBdr>
                                                    </w:div>
                                                    <w:div w:id="1418865584">
                                                      <w:marLeft w:val="0"/>
                                                      <w:marRight w:val="0"/>
                                                      <w:marTop w:val="0"/>
                                                      <w:marBottom w:val="0"/>
                                                      <w:divBdr>
                                                        <w:top w:val="none" w:sz="0" w:space="0" w:color="auto"/>
                                                        <w:left w:val="none" w:sz="0" w:space="0" w:color="auto"/>
                                                        <w:bottom w:val="none" w:sz="0" w:space="0" w:color="auto"/>
                                                        <w:right w:val="none" w:sz="0" w:space="0" w:color="auto"/>
                                                      </w:divBdr>
                                                      <w:divsChild>
                                                        <w:div w:id="30350666">
                                                          <w:marLeft w:val="240"/>
                                                          <w:marRight w:val="240"/>
                                                          <w:marTop w:val="0"/>
                                                          <w:marBottom w:val="0"/>
                                                          <w:divBdr>
                                                            <w:top w:val="none" w:sz="0" w:space="0" w:color="auto"/>
                                                            <w:left w:val="none" w:sz="0" w:space="0" w:color="auto"/>
                                                            <w:bottom w:val="none" w:sz="0" w:space="0" w:color="auto"/>
                                                            <w:right w:val="none" w:sz="0" w:space="0" w:color="auto"/>
                                                          </w:divBdr>
                                                        </w:div>
                                                        <w:div w:id="1422144725">
                                                          <w:marLeft w:val="240"/>
                                                          <w:marRight w:val="240"/>
                                                          <w:marTop w:val="0"/>
                                                          <w:marBottom w:val="0"/>
                                                          <w:divBdr>
                                                            <w:top w:val="none" w:sz="0" w:space="0" w:color="auto"/>
                                                            <w:left w:val="none" w:sz="0" w:space="0" w:color="auto"/>
                                                            <w:bottom w:val="none" w:sz="0" w:space="0" w:color="auto"/>
                                                            <w:right w:val="none" w:sz="0" w:space="0" w:color="auto"/>
                                                          </w:divBdr>
                                                          <w:divsChild>
                                                            <w:div w:id="830213473">
                                                              <w:marLeft w:val="240"/>
                                                              <w:marRight w:val="0"/>
                                                              <w:marTop w:val="0"/>
                                                              <w:marBottom w:val="0"/>
                                                              <w:divBdr>
                                                                <w:top w:val="none" w:sz="0" w:space="0" w:color="auto"/>
                                                                <w:left w:val="none" w:sz="0" w:space="0" w:color="auto"/>
                                                                <w:bottom w:val="none" w:sz="0" w:space="0" w:color="auto"/>
                                                                <w:right w:val="none" w:sz="0" w:space="0" w:color="auto"/>
                                                              </w:divBdr>
                                                            </w:div>
                                                          </w:divsChild>
                                                        </w:div>
                                                        <w:div w:id="1643389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644610">
                                                  <w:marLeft w:val="0"/>
                                                  <w:marRight w:val="0"/>
                                                  <w:marTop w:val="0"/>
                                                  <w:marBottom w:val="0"/>
                                                  <w:divBdr>
                                                    <w:top w:val="none" w:sz="0" w:space="0" w:color="auto"/>
                                                    <w:left w:val="none" w:sz="0" w:space="0" w:color="auto"/>
                                                    <w:bottom w:val="none" w:sz="0" w:space="0" w:color="auto"/>
                                                    <w:right w:val="none" w:sz="0" w:space="0" w:color="auto"/>
                                                  </w:divBdr>
                                                </w:div>
                                              </w:divsChild>
                                            </w:div>
                                            <w:div w:id="87774209">
                                              <w:marLeft w:val="240"/>
                                              <w:marRight w:val="0"/>
                                              <w:marTop w:val="0"/>
                                              <w:marBottom w:val="0"/>
                                              <w:divBdr>
                                                <w:top w:val="none" w:sz="0" w:space="0" w:color="auto"/>
                                                <w:left w:val="none" w:sz="0" w:space="0" w:color="auto"/>
                                                <w:bottom w:val="none" w:sz="0" w:space="0" w:color="auto"/>
                                                <w:right w:val="none" w:sz="0" w:space="0" w:color="auto"/>
                                              </w:divBdr>
                                            </w:div>
                                          </w:divsChild>
                                        </w:div>
                                        <w:div w:id="675883604">
                                          <w:marLeft w:val="240"/>
                                          <w:marRight w:val="240"/>
                                          <w:marTop w:val="0"/>
                                          <w:marBottom w:val="0"/>
                                          <w:divBdr>
                                            <w:top w:val="none" w:sz="0" w:space="0" w:color="auto"/>
                                            <w:left w:val="none" w:sz="0" w:space="0" w:color="auto"/>
                                            <w:bottom w:val="none" w:sz="0" w:space="0" w:color="auto"/>
                                            <w:right w:val="none" w:sz="0" w:space="0" w:color="auto"/>
                                          </w:divBdr>
                                          <w:divsChild>
                                            <w:div w:id="2044285692">
                                              <w:marLeft w:val="0"/>
                                              <w:marRight w:val="0"/>
                                              <w:marTop w:val="0"/>
                                              <w:marBottom w:val="0"/>
                                              <w:divBdr>
                                                <w:top w:val="none" w:sz="0" w:space="0" w:color="auto"/>
                                                <w:left w:val="none" w:sz="0" w:space="0" w:color="auto"/>
                                                <w:bottom w:val="none" w:sz="0" w:space="0" w:color="auto"/>
                                                <w:right w:val="none" w:sz="0" w:space="0" w:color="auto"/>
                                              </w:divBdr>
                                              <w:divsChild>
                                                <w:div w:id="609551120">
                                                  <w:marLeft w:val="0"/>
                                                  <w:marRight w:val="0"/>
                                                  <w:marTop w:val="0"/>
                                                  <w:marBottom w:val="0"/>
                                                  <w:divBdr>
                                                    <w:top w:val="none" w:sz="0" w:space="0" w:color="auto"/>
                                                    <w:left w:val="none" w:sz="0" w:space="0" w:color="auto"/>
                                                    <w:bottom w:val="none" w:sz="0" w:space="0" w:color="auto"/>
                                                    <w:right w:val="none" w:sz="0" w:space="0" w:color="auto"/>
                                                  </w:divBdr>
                                                </w:div>
                                                <w:div w:id="888803613">
                                                  <w:marLeft w:val="240"/>
                                                  <w:marRight w:val="240"/>
                                                  <w:marTop w:val="0"/>
                                                  <w:marBottom w:val="0"/>
                                                  <w:divBdr>
                                                    <w:top w:val="none" w:sz="0" w:space="0" w:color="auto"/>
                                                    <w:left w:val="none" w:sz="0" w:space="0" w:color="auto"/>
                                                    <w:bottom w:val="none" w:sz="0" w:space="0" w:color="auto"/>
                                                    <w:right w:val="none" w:sz="0" w:space="0" w:color="auto"/>
                                                  </w:divBdr>
                                                  <w:divsChild>
                                                    <w:div w:id="797988898">
                                                      <w:marLeft w:val="0"/>
                                                      <w:marRight w:val="0"/>
                                                      <w:marTop w:val="0"/>
                                                      <w:marBottom w:val="0"/>
                                                      <w:divBdr>
                                                        <w:top w:val="none" w:sz="0" w:space="0" w:color="auto"/>
                                                        <w:left w:val="none" w:sz="0" w:space="0" w:color="auto"/>
                                                        <w:bottom w:val="none" w:sz="0" w:space="0" w:color="auto"/>
                                                        <w:right w:val="none" w:sz="0" w:space="0" w:color="auto"/>
                                                      </w:divBdr>
                                                      <w:divsChild>
                                                        <w:div w:id="337271869">
                                                          <w:marLeft w:val="0"/>
                                                          <w:marRight w:val="0"/>
                                                          <w:marTop w:val="0"/>
                                                          <w:marBottom w:val="0"/>
                                                          <w:divBdr>
                                                            <w:top w:val="none" w:sz="0" w:space="0" w:color="auto"/>
                                                            <w:left w:val="none" w:sz="0" w:space="0" w:color="auto"/>
                                                            <w:bottom w:val="none" w:sz="0" w:space="0" w:color="auto"/>
                                                            <w:right w:val="none" w:sz="0" w:space="0" w:color="auto"/>
                                                          </w:divBdr>
                                                        </w:div>
                                                        <w:div w:id="516046366">
                                                          <w:marLeft w:val="240"/>
                                                          <w:marRight w:val="240"/>
                                                          <w:marTop w:val="0"/>
                                                          <w:marBottom w:val="0"/>
                                                          <w:divBdr>
                                                            <w:top w:val="none" w:sz="0" w:space="0" w:color="auto"/>
                                                            <w:left w:val="none" w:sz="0" w:space="0" w:color="auto"/>
                                                            <w:bottom w:val="none" w:sz="0" w:space="0" w:color="auto"/>
                                                            <w:right w:val="none" w:sz="0" w:space="0" w:color="auto"/>
                                                          </w:divBdr>
                                                          <w:divsChild>
                                                            <w:div w:id="516889306">
                                                              <w:marLeft w:val="0"/>
                                                              <w:marRight w:val="0"/>
                                                              <w:marTop w:val="0"/>
                                                              <w:marBottom w:val="0"/>
                                                              <w:divBdr>
                                                                <w:top w:val="none" w:sz="0" w:space="0" w:color="auto"/>
                                                                <w:left w:val="none" w:sz="0" w:space="0" w:color="auto"/>
                                                                <w:bottom w:val="none" w:sz="0" w:space="0" w:color="auto"/>
                                                                <w:right w:val="none" w:sz="0" w:space="0" w:color="auto"/>
                                                              </w:divBdr>
                                                              <w:divsChild>
                                                                <w:div w:id="686296315">
                                                                  <w:marLeft w:val="240"/>
                                                                  <w:marRight w:val="240"/>
                                                                  <w:marTop w:val="0"/>
                                                                  <w:marBottom w:val="0"/>
                                                                  <w:divBdr>
                                                                    <w:top w:val="none" w:sz="0" w:space="0" w:color="auto"/>
                                                                    <w:left w:val="none" w:sz="0" w:space="0" w:color="auto"/>
                                                                    <w:bottom w:val="none" w:sz="0" w:space="0" w:color="auto"/>
                                                                    <w:right w:val="none" w:sz="0" w:space="0" w:color="auto"/>
                                                                  </w:divBdr>
                                                                  <w:divsChild>
                                                                    <w:div w:id="2127265475">
                                                                      <w:marLeft w:val="240"/>
                                                                      <w:marRight w:val="0"/>
                                                                      <w:marTop w:val="0"/>
                                                                      <w:marBottom w:val="0"/>
                                                                      <w:divBdr>
                                                                        <w:top w:val="none" w:sz="0" w:space="0" w:color="auto"/>
                                                                        <w:left w:val="none" w:sz="0" w:space="0" w:color="auto"/>
                                                                        <w:bottom w:val="none" w:sz="0" w:space="0" w:color="auto"/>
                                                                        <w:right w:val="none" w:sz="0" w:space="0" w:color="auto"/>
                                                                      </w:divBdr>
                                                                    </w:div>
                                                                  </w:divsChild>
                                                                </w:div>
                                                                <w:div w:id="780884387">
                                                                  <w:marLeft w:val="240"/>
                                                                  <w:marRight w:val="240"/>
                                                                  <w:marTop w:val="0"/>
                                                                  <w:marBottom w:val="0"/>
                                                                  <w:divBdr>
                                                                    <w:top w:val="none" w:sz="0" w:space="0" w:color="auto"/>
                                                                    <w:left w:val="none" w:sz="0" w:space="0" w:color="auto"/>
                                                                    <w:bottom w:val="none" w:sz="0" w:space="0" w:color="auto"/>
                                                                    <w:right w:val="none" w:sz="0" w:space="0" w:color="auto"/>
                                                                  </w:divBdr>
                                                                  <w:divsChild>
                                                                    <w:div w:id="302973920">
                                                                      <w:marLeft w:val="240"/>
                                                                      <w:marRight w:val="0"/>
                                                                      <w:marTop w:val="0"/>
                                                                      <w:marBottom w:val="0"/>
                                                                      <w:divBdr>
                                                                        <w:top w:val="none" w:sz="0" w:space="0" w:color="auto"/>
                                                                        <w:left w:val="none" w:sz="0" w:space="0" w:color="auto"/>
                                                                        <w:bottom w:val="none" w:sz="0" w:space="0" w:color="auto"/>
                                                                        <w:right w:val="none" w:sz="0" w:space="0" w:color="auto"/>
                                                                      </w:divBdr>
                                                                    </w:div>
                                                                  </w:divsChild>
                                                                </w:div>
                                                                <w:div w:id="914819953">
                                                                  <w:marLeft w:val="240"/>
                                                                  <w:marRight w:val="240"/>
                                                                  <w:marTop w:val="0"/>
                                                                  <w:marBottom w:val="0"/>
                                                                  <w:divBdr>
                                                                    <w:top w:val="none" w:sz="0" w:space="0" w:color="auto"/>
                                                                    <w:left w:val="none" w:sz="0" w:space="0" w:color="auto"/>
                                                                    <w:bottom w:val="none" w:sz="0" w:space="0" w:color="auto"/>
                                                                    <w:right w:val="none" w:sz="0" w:space="0" w:color="auto"/>
                                                                  </w:divBdr>
                                                                  <w:divsChild>
                                                                    <w:div w:id="1680814789">
                                                                      <w:marLeft w:val="0"/>
                                                                      <w:marRight w:val="0"/>
                                                                      <w:marTop w:val="0"/>
                                                                      <w:marBottom w:val="0"/>
                                                                      <w:divBdr>
                                                                        <w:top w:val="none" w:sz="0" w:space="0" w:color="auto"/>
                                                                        <w:left w:val="none" w:sz="0" w:space="0" w:color="auto"/>
                                                                        <w:bottom w:val="none" w:sz="0" w:space="0" w:color="auto"/>
                                                                        <w:right w:val="none" w:sz="0" w:space="0" w:color="auto"/>
                                                                      </w:divBdr>
                                                                      <w:divsChild>
                                                                        <w:div w:id="375468368">
                                                                          <w:marLeft w:val="0"/>
                                                                          <w:marRight w:val="0"/>
                                                                          <w:marTop w:val="0"/>
                                                                          <w:marBottom w:val="0"/>
                                                                          <w:divBdr>
                                                                            <w:top w:val="none" w:sz="0" w:space="0" w:color="auto"/>
                                                                            <w:left w:val="none" w:sz="0" w:space="0" w:color="auto"/>
                                                                            <w:bottom w:val="none" w:sz="0" w:space="0" w:color="auto"/>
                                                                            <w:right w:val="none" w:sz="0" w:space="0" w:color="auto"/>
                                                                          </w:divBdr>
                                                                        </w:div>
                                                                        <w:div w:id="447043858">
                                                                          <w:marLeft w:val="240"/>
                                                                          <w:marRight w:val="240"/>
                                                                          <w:marTop w:val="0"/>
                                                                          <w:marBottom w:val="0"/>
                                                                          <w:divBdr>
                                                                            <w:top w:val="none" w:sz="0" w:space="0" w:color="auto"/>
                                                                            <w:left w:val="none" w:sz="0" w:space="0" w:color="auto"/>
                                                                            <w:bottom w:val="none" w:sz="0" w:space="0" w:color="auto"/>
                                                                            <w:right w:val="none" w:sz="0" w:space="0" w:color="auto"/>
                                                                          </w:divBdr>
                                                                          <w:divsChild>
                                                                            <w:div w:id="417097689">
                                                                              <w:marLeft w:val="240"/>
                                                                              <w:marRight w:val="0"/>
                                                                              <w:marTop w:val="0"/>
                                                                              <w:marBottom w:val="0"/>
                                                                              <w:divBdr>
                                                                                <w:top w:val="none" w:sz="0" w:space="0" w:color="auto"/>
                                                                                <w:left w:val="none" w:sz="0" w:space="0" w:color="auto"/>
                                                                                <w:bottom w:val="none" w:sz="0" w:space="0" w:color="auto"/>
                                                                                <w:right w:val="none" w:sz="0" w:space="0" w:color="auto"/>
                                                                              </w:divBdr>
                                                                            </w:div>
                                                                          </w:divsChild>
                                                                        </w:div>
                                                                        <w:div w:id="787046624">
                                                                          <w:marLeft w:val="240"/>
                                                                          <w:marRight w:val="240"/>
                                                                          <w:marTop w:val="0"/>
                                                                          <w:marBottom w:val="0"/>
                                                                          <w:divBdr>
                                                                            <w:top w:val="none" w:sz="0" w:space="0" w:color="auto"/>
                                                                            <w:left w:val="none" w:sz="0" w:space="0" w:color="auto"/>
                                                                            <w:bottom w:val="none" w:sz="0" w:space="0" w:color="auto"/>
                                                                            <w:right w:val="none" w:sz="0" w:space="0" w:color="auto"/>
                                                                          </w:divBdr>
                                                                          <w:divsChild>
                                                                            <w:div w:id="1003977114">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099403636">
                                                                      <w:marLeft w:val="240"/>
                                                                      <w:marRight w:val="0"/>
                                                                      <w:marTop w:val="0"/>
                                                                      <w:marBottom w:val="0"/>
                                                                      <w:divBdr>
                                                                        <w:top w:val="none" w:sz="0" w:space="0" w:color="auto"/>
                                                                        <w:left w:val="none" w:sz="0" w:space="0" w:color="auto"/>
                                                                        <w:bottom w:val="none" w:sz="0" w:space="0" w:color="auto"/>
                                                                        <w:right w:val="none" w:sz="0" w:space="0" w:color="auto"/>
                                                                      </w:divBdr>
                                                                    </w:div>
                                                                  </w:divsChild>
                                                                </w:div>
                                                                <w:div w:id="1606690703">
                                                                  <w:marLeft w:val="0"/>
                                                                  <w:marRight w:val="0"/>
                                                                  <w:marTop w:val="0"/>
                                                                  <w:marBottom w:val="0"/>
                                                                  <w:divBdr>
                                                                    <w:top w:val="none" w:sz="0" w:space="0" w:color="auto"/>
                                                                    <w:left w:val="none" w:sz="0" w:space="0" w:color="auto"/>
                                                                    <w:bottom w:val="none" w:sz="0" w:space="0" w:color="auto"/>
                                                                    <w:right w:val="none" w:sz="0" w:space="0" w:color="auto"/>
                                                                  </w:divBdr>
                                                                </w:div>
                                                              </w:divsChild>
                                                            </w:div>
                                                            <w:div w:id="981882806">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97999244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111201498">
                                              <w:marLeft w:val="240"/>
                                              <w:marRight w:val="0"/>
                                              <w:marTop w:val="0"/>
                                              <w:marBottom w:val="0"/>
                                              <w:divBdr>
                                                <w:top w:val="none" w:sz="0" w:space="0" w:color="auto"/>
                                                <w:left w:val="none" w:sz="0" w:space="0" w:color="auto"/>
                                                <w:bottom w:val="none" w:sz="0" w:space="0" w:color="auto"/>
                                                <w:right w:val="none" w:sz="0" w:space="0" w:color="auto"/>
                                              </w:divBdr>
                                            </w:div>
                                          </w:divsChild>
                                        </w:div>
                                        <w:div w:id="1725563082">
                                          <w:marLeft w:val="0"/>
                                          <w:marRight w:val="0"/>
                                          <w:marTop w:val="0"/>
                                          <w:marBottom w:val="0"/>
                                          <w:divBdr>
                                            <w:top w:val="none" w:sz="0" w:space="0" w:color="auto"/>
                                            <w:left w:val="none" w:sz="0" w:space="0" w:color="auto"/>
                                            <w:bottom w:val="none" w:sz="0" w:space="0" w:color="auto"/>
                                            <w:right w:val="none" w:sz="0" w:space="0" w:color="auto"/>
                                          </w:divBdr>
                                        </w:div>
                                        <w:div w:id="1738818041">
                                          <w:marLeft w:val="240"/>
                                          <w:marRight w:val="240"/>
                                          <w:marTop w:val="0"/>
                                          <w:marBottom w:val="0"/>
                                          <w:divBdr>
                                            <w:top w:val="none" w:sz="0" w:space="0" w:color="auto"/>
                                            <w:left w:val="none" w:sz="0" w:space="0" w:color="auto"/>
                                            <w:bottom w:val="none" w:sz="0" w:space="0" w:color="auto"/>
                                            <w:right w:val="none" w:sz="0" w:space="0" w:color="auto"/>
                                          </w:divBdr>
                                          <w:divsChild>
                                            <w:div w:id="384447480">
                                              <w:marLeft w:val="240"/>
                                              <w:marRight w:val="0"/>
                                              <w:marTop w:val="0"/>
                                              <w:marBottom w:val="0"/>
                                              <w:divBdr>
                                                <w:top w:val="none" w:sz="0" w:space="0" w:color="auto"/>
                                                <w:left w:val="none" w:sz="0" w:space="0" w:color="auto"/>
                                                <w:bottom w:val="none" w:sz="0" w:space="0" w:color="auto"/>
                                                <w:right w:val="none" w:sz="0" w:space="0" w:color="auto"/>
                                              </w:divBdr>
                                            </w:div>
                                            <w:div w:id="1130979230">
                                              <w:marLeft w:val="0"/>
                                              <w:marRight w:val="0"/>
                                              <w:marTop w:val="0"/>
                                              <w:marBottom w:val="0"/>
                                              <w:divBdr>
                                                <w:top w:val="none" w:sz="0" w:space="0" w:color="auto"/>
                                                <w:left w:val="none" w:sz="0" w:space="0" w:color="auto"/>
                                                <w:bottom w:val="none" w:sz="0" w:space="0" w:color="auto"/>
                                                <w:right w:val="none" w:sz="0" w:space="0" w:color="auto"/>
                                              </w:divBdr>
                                              <w:divsChild>
                                                <w:div w:id="145633046">
                                                  <w:marLeft w:val="240"/>
                                                  <w:marRight w:val="240"/>
                                                  <w:marTop w:val="0"/>
                                                  <w:marBottom w:val="0"/>
                                                  <w:divBdr>
                                                    <w:top w:val="none" w:sz="0" w:space="0" w:color="auto"/>
                                                    <w:left w:val="none" w:sz="0" w:space="0" w:color="auto"/>
                                                    <w:bottom w:val="none" w:sz="0" w:space="0" w:color="auto"/>
                                                    <w:right w:val="none" w:sz="0" w:space="0" w:color="auto"/>
                                                  </w:divBdr>
                                                  <w:divsChild>
                                                    <w:div w:id="1410731463">
                                                      <w:marLeft w:val="240"/>
                                                      <w:marRight w:val="0"/>
                                                      <w:marTop w:val="0"/>
                                                      <w:marBottom w:val="0"/>
                                                      <w:divBdr>
                                                        <w:top w:val="none" w:sz="0" w:space="0" w:color="auto"/>
                                                        <w:left w:val="none" w:sz="0" w:space="0" w:color="auto"/>
                                                        <w:bottom w:val="none" w:sz="0" w:space="0" w:color="auto"/>
                                                        <w:right w:val="none" w:sz="0" w:space="0" w:color="auto"/>
                                                      </w:divBdr>
                                                    </w:div>
                                                  </w:divsChild>
                                                </w:div>
                                                <w:div w:id="271472897">
                                                  <w:marLeft w:val="240"/>
                                                  <w:marRight w:val="240"/>
                                                  <w:marTop w:val="0"/>
                                                  <w:marBottom w:val="0"/>
                                                  <w:divBdr>
                                                    <w:top w:val="none" w:sz="0" w:space="0" w:color="auto"/>
                                                    <w:left w:val="none" w:sz="0" w:space="0" w:color="auto"/>
                                                    <w:bottom w:val="none" w:sz="0" w:space="0" w:color="auto"/>
                                                    <w:right w:val="none" w:sz="0" w:space="0" w:color="auto"/>
                                                  </w:divBdr>
                                                  <w:divsChild>
                                                    <w:div w:id="1776829231">
                                                      <w:marLeft w:val="240"/>
                                                      <w:marRight w:val="0"/>
                                                      <w:marTop w:val="0"/>
                                                      <w:marBottom w:val="0"/>
                                                      <w:divBdr>
                                                        <w:top w:val="none" w:sz="0" w:space="0" w:color="auto"/>
                                                        <w:left w:val="none" w:sz="0" w:space="0" w:color="auto"/>
                                                        <w:bottom w:val="none" w:sz="0" w:space="0" w:color="auto"/>
                                                        <w:right w:val="none" w:sz="0" w:space="0" w:color="auto"/>
                                                      </w:divBdr>
                                                    </w:div>
                                                  </w:divsChild>
                                                </w:div>
                                                <w:div w:id="483401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211006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1956483">
                          <w:marLeft w:val="0"/>
                          <w:marRight w:val="0"/>
                          <w:marTop w:val="0"/>
                          <w:marBottom w:val="0"/>
                          <w:divBdr>
                            <w:top w:val="none" w:sz="0" w:space="0" w:color="auto"/>
                            <w:left w:val="none" w:sz="0" w:space="0" w:color="auto"/>
                            <w:bottom w:val="none" w:sz="0" w:space="0" w:color="auto"/>
                            <w:right w:val="none" w:sz="0" w:space="0" w:color="auto"/>
                          </w:divBdr>
                        </w:div>
                      </w:divsChild>
                    </w:div>
                    <w:div w:id="1841507191">
                      <w:marLeft w:val="240"/>
                      <w:marRight w:val="0"/>
                      <w:marTop w:val="0"/>
                      <w:marBottom w:val="0"/>
                      <w:divBdr>
                        <w:top w:val="none" w:sz="0" w:space="0" w:color="auto"/>
                        <w:left w:val="none" w:sz="0" w:space="0" w:color="auto"/>
                        <w:bottom w:val="none" w:sz="0" w:space="0" w:color="auto"/>
                        <w:right w:val="none" w:sz="0" w:space="0" w:color="auto"/>
                      </w:divBdr>
                    </w:div>
                  </w:divsChild>
                </w:div>
                <w:div w:id="1465778616">
                  <w:marLeft w:val="240"/>
                  <w:marRight w:val="240"/>
                  <w:marTop w:val="0"/>
                  <w:marBottom w:val="0"/>
                  <w:divBdr>
                    <w:top w:val="none" w:sz="0" w:space="0" w:color="auto"/>
                    <w:left w:val="none" w:sz="0" w:space="0" w:color="auto"/>
                    <w:bottom w:val="none" w:sz="0" w:space="0" w:color="auto"/>
                    <w:right w:val="none" w:sz="0" w:space="0" w:color="auto"/>
                  </w:divBdr>
                  <w:divsChild>
                    <w:div w:id="325785370">
                      <w:marLeft w:val="240"/>
                      <w:marRight w:val="0"/>
                      <w:marTop w:val="0"/>
                      <w:marBottom w:val="0"/>
                      <w:divBdr>
                        <w:top w:val="none" w:sz="0" w:space="0" w:color="auto"/>
                        <w:left w:val="none" w:sz="0" w:space="0" w:color="auto"/>
                        <w:bottom w:val="none" w:sz="0" w:space="0" w:color="auto"/>
                        <w:right w:val="none" w:sz="0" w:space="0" w:color="auto"/>
                      </w:divBdr>
                    </w:div>
                  </w:divsChild>
                </w:div>
                <w:div w:id="1935748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9.png"/><Relationship Id="rId21" Type="http://schemas.openxmlformats.org/officeDocument/2006/relationships/hyperlink" Target="file:///C:\Users\nick\code\createXSD4\createXSDforxMCF\V3.0r1\Documentation_xMCF_File_v3.0r1_with_extensions_for_BMW.docx" TargetMode="External"/><Relationship Id="rId42" Type="http://schemas.openxmlformats.org/officeDocument/2006/relationships/hyperlink" Target="http://en.wikipedia.org/wiki/ISO_8601" TargetMode="External"/><Relationship Id="rId63" Type="http://schemas.openxmlformats.org/officeDocument/2006/relationships/image" Target="media/image22.png"/><Relationship Id="rId84" Type="http://schemas.openxmlformats.org/officeDocument/2006/relationships/image" Target="media/image41.png"/><Relationship Id="rId138" Type="http://schemas.openxmlformats.org/officeDocument/2006/relationships/image" Target="media/image76.png"/><Relationship Id="rId159" Type="http://schemas.openxmlformats.org/officeDocument/2006/relationships/image" Target="media/image96.png"/><Relationship Id="rId170" Type="http://schemas.openxmlformats.org/officeDocument/2006/relationships/image" Target="media/image106.wmf"/><Relationship Id="rId191" Type="http://schemas.openxmlformats.org/officeDocument/2006/relationships/image" Target="media/image121.png"/><Relationship Id="rId205" Type="http://schemas.openxmlformats.org/officeDocument/2006/relationships/hyperlink" Target="http://www.vda.de/de/publikationen/publikationen_downloads/index.html" TargetMode="External"/><Relationship Id="rId107" Type="http://schemas.openxmlformats.org/officeDocument/2006/relationships/image" Target="media/image54.png"/><Relationship Id="rId11" Type="http://schemas.openxmlformats.org/officeDocument/2006/relationships/hyperlink" Target="file:///C:\Users\nick\code\createXSD4\createXSDforxMCF\V3.0r1\Documentation_xMCF_File_v3.0r1_with_extensions_for_BMW.docx" TargetMode="External"/><Relationship Id="rId32" Type="http://schemas.openxmlformats.org/officeDocument/2006/relationships/hyperlink" Target="file:///C:\Users\nick\code\createXSD4\createXSDforxMCF\V3.0r1\Documentation_xMCF_File_v3.0r1_with_extensions_for_BMW.docx" TargetMode="External"/><Relationship Id="rId37" Type="http://schemas.openxmlformats.org/officeDocument/2006/relationships/image" Target="media/image4.emf"/><Relationship Id="rId53" Type="http://schemas.openxmlformats.org/officeDocument/2006/relationships/image" Target="media/image14.jpeg"/><Relationship Id="rId58" Type="http://schemas.openxmlformats.org/officeDocument/2006/relationships/image" Target="media/image18.png"/><Relationship Id="rId74" Type="http://schemas.openxmlformats.org/officeDocument/2006/relationships/image" Target="media/image32.png"/><Relationship Id="rId79" Type="http://schemas.openxmlformats.org/officeDocument/2006/relationships/image" Target="media/image36.png"/><Relationship Id="rId102" Type="http://schemas.openxmlformats.org/officeDocument/2006/relationships/hyperlink" Target="http://www.ejot-avdel.se/sites/default/files/product/files/Brochure_EJOT_FDS_en.pdf" TargetMode="External"/><Relationship Id="rId123" Type="http://schemas.openxmlformats.org/officeDocument/2006/relationships/image" Target="media/image64.jpeg"/><Relationship Id="rId128" Type="http://schemas.openxmlformats.org/officeDocument/2006/relationships/image" Target="media/image66.jpeg"/><Relationship Id="rId144" Type="http://schemas.openxmlformats.org/officeDocument/2006/relationships/image" Target="media/image82.png"/><Relationship Id="rId149" Type="http://schemas.openxmlformats.org/officeDocument/2006/relationships/image" Target="media/image87.png"/><Relationship Id="rId5" Type="http://schemas.openxmlformats.org/officeDocument/2006/relationships/webSettings" Target="webSettings.xml"/><Relationship Id="rId90" Type="http://schemas.openxmlformats.org/officeDocument/2006/relationships/image" Target="media/image43.png"/><Relationship Id="rId95" Type="http://schemas.openxmlformats.org/officeDocument/2006/relationships/image" Target="media/image46.png"/><Relationship Id="rId160" Type="http://schemas.openxmlformats.org/officeDocument/2006/relationships/image" Target="media/image97.png"/><Relationship Id="rId165" Type="http://schemas.openxmlformats.org/officeDocument/2006/relationships/image" Target="media/image101.png"/><Relationship Id="rId181" Type="http://schemas.openxmlformats.org/officeDocument/2006/relationships/image" Target="media/image114.png"/><Relationship Id="rId186" Type="http://schemas.openxmlformats.org/officeDocument/2006/relationships/oleObject" Target="embeddings/oleObject9.bin"/><Relationship Id="rId211" Type="http://schemas.openxmlformats.org/officeDocument/2006/relationships/theme" Target="theme/theme1.xml"/><Relationship Id="rId22" Type="http://schemas.openxmlformats.org/officeDocument/2006/relationships/hyperlink" Target="file:///C:\Users\nick\code\createXSD4\createXSDforxMCF\V3.0r1\Documentation_xMCF_File_v3.0r1_with_extensions_for_BMW.docx" TargetMode="External"/><Relationship Id="rId27" Type="http://schemas.openxmlformats.org/officeDocument/2006/relationships/hyperlink" Target="file:///C:\Users\nick\code\createXSD4\createXSDforxMCF\V3.0r1\Documentation_xMCF_File_v3.0r1_with_extensions_for_BMW.docx" TargetMode="External"/><Relationship Id="rId43" Type="http://schemas.openxmlformats.org/officeDocument/2006/relationships/comments" Target="comments.xml"/><Relationship Id="rId48" Type="http://schemas.openxmlformats.org/officeDocument/2006/relationships/image" Target="media/image10.png"/><Relationship Id="rId64" Type="http://schemas.openxmlformats.org/officeDocument/2006/relationships/image" Target="media/image23.png"/><Relationship Id="rId69" Type="http://schemas.openxmlformats.org/officeDocument/2006/relationships/image" Target="media/image28.png"/><Relationship Id="rId113" Type="http://schemas.openxmlformats.org/officeDocument/2006/relationships/hyperlink" Target="http://www.emersonindustrial.com/en-US/documentcenter/BransonUltrasonics/Plastic%20Joining/Non-Ultrasonics/Thermal%20Staking%20Design%20Guide%20pgs.pdf" TargetMode="External"/><Relationship Id="rId118" Type="http://schemas.openxmlformats.org/officeDocument/2006/relationships/hyperlink" Target="http://commons.wikimedia.org/wiki/File:Circlips_interieur.png" TargetMode="External"/><Relationship Id="rId134" Type="http://schemas.openxmlformats.org/officeDocument/2006/relationships/image" Target="media/image72.jpeg"/><Relationship Id="rId139" Type="http://schemas.openxmlformats.org/officeDocument/2006/relationships/image" Target="media/image77.png"/><Relationship Id="rId80" Type="http://schemas.openxmlformats.org/officeDocument/2006/relationships/image" Target="media/image37.png"/><Relationship Id="rId85" Type="http://schemas.openxmlformats.org/officeDocument/2006/relationships/image" Target="http://upload.wikimedia.org/wikipedia/commons/thumb/6/61/Screw_head_types.svg/400px-Screw_head_types.svg.png" TargetMode="External"/><Relationship Id="rId150" Type="http://schemas.openxmlformats.org/officeDocument/2006/relationships/image" Target="media/image88.png"/><Relationship Id="rId155" Type="http://schemas.openxmlformats.org/officeDocument/2006/relationships/image" Target="media/image93.wmf"/><Relationship Id="rId171" Type="http://schemas.openxmlformats.org/officeDocument/2006/relationships/oleObject" Target="embeddings/oleObject5.bin"/><Relationship Id="rId176" Type="http://schemas.openxmlformats.org/officeDocument/2006/relationships/image" Target="media/image110.png"/><Relationship Id="rId192" Type="http://schemas.openxmlformats.org/officeDocument/2006/relationships/image" Target="media/image122.png"/><Relationship Id="rId197" Type="http://schemas.openxmlformats.org/officeDocument/2006/relationships/image" Target="media/image127.png"/><Relationship Id="rId206" Type="http://schemas.openxmlformats.org/officeDocument/2006/relationships/hyperlink" Target="https://www.vda.de/de/services/Publikationen/fat-schriftenreihe-286.html" TargetMode="External"/><Relationship Id="rId201" Type="http://schemas.openxmlformats.org/officeDocument/2006/relationships/image" Target="media/image131.png"/><Relationship Id="rId12" Type="http://schemas.openxmlformats.org/officeDocument/2006/relationships/hyperlink" Target="file:///C:\Users\nick\code\createXSD4\createXSDforxMCF\V3.0r1\Documentation_xMCF_File_v3.0r1_with_extensions_for_BMW.docx" TargetMode="External"/><Relationship Id="rId17" Type="http://schemas.openxmlformats.org/officeDocument/2006/relationships/hyperlink" Target="file:///C:\Users\nick\code\createXSD4\createXSDforxMCF\V3.0r1\Documentation_xMCF_File_v3.0r1_with_extensions_for_BMW.docx" TargetMode="External"/><Relationship Id="rId33" Type="http://schemas.openxmlformats.org/officeDocument/2006/relationships/hyperlink" Target="file:///C:\Users\nick\code\createXSD4\createXSDforxMCF\V3.0r1\Documentation_xMCF_File_v3.0r1_with_extensions_for_BMW.docx" TargetMode="External"/><Relationship Id="rId38" Type="http://schemas.openxmlformats.org/officeDocument/2006/relationships/oleObject" Target="embeddings/oleObject2.bin"/><Relationship Id="rId59" Type="http://schemas.openxmlformats.org/officeDocument/2006/relationships/image" Target="media/image19.png"/><Relationship Id="rId103" Type="http://schemas.openxmlformats.org/officeDocument/2006/relationships/hyperlink" Target="https://www.youtube.com/watch?v=bnPBpN2y2FA" TargetMode="External"/><Relationship Id="rId108" Type="http://schemas.openxmlformats.org/officeDocument/2006/relationships/image" Target="media/image55.png"/><Relationship Id="rId124" Type="http://schemas.openxmlformats.org/officeDocument/2006/relationships/hyperlink" Target="http://www.boellhoff.de/files/jpg2/RIVTAC-Alu-Hybrid-low.jpg" TargetMode="External"/><Relationship Id="rId129" Type="http://schemas.openxmlformats.org/officeDocument/2006/relationships/image" Target="media/image67.jpeg"/><Relationship Id="rId54" Type="http://schemas.openxmlformats.org/officeDocument/2006/relationships/hyperlink" Target="http://www.stanleyengineeredfastening.com/brands/pop/rivets/selection-factors" TargetMode="External"/><Relationship Id="rId70" Type="http://schemas.openxmlformats.org/officeDocument/2006/relationships/image" Target="media/image29.png"/><Relationship Id="rId75" Type="http://schemas.openxmlformats.org/officeDocument/2006/relationships/image" Target="media/image33.png"/><Relationship Id="rId91" Type="http://schemas.openxmlformats.org/officeDocument/2006/relationships/hyperlink" Target="http://upload.wikimedia.org/wikipedia/commons/0/00/Lead_and_pitch.png" TargetMode="External"/><Relationship Id="rId96" Type="http://schemas.openxmlformats.org/officeDocument/2006/relationships/image" Target="media/image47.png"/><Relationship Id="rId140" Type="http://schemas.openxmlformats.org/officeDocument/2006/relationships/image" Target="media/image78.png"/><Relationship Id="rId145" Type="http://schemas.openxmlformats.org/officeDocument/2006/relationships/image" Target="media/image83.png"/><Relationship Id="rId161" Type="http://schemas.openxmlformats.org/officeDocument/2006/relationships/oleObject" Target="embeddings/oleObject4.bin"/><Relationship Id="rId166" Type="http://schemas.openxmlformats.org/officeDocument/2006/relationships/image" Target="media/image102.png"/><Relationship Id="rId182" Type="http://schemas.openxmlformats.org/officeDocument/2006/relationships/image" Target="media/image115.png"/><Relationship Id="rId187" Type="http://schemas.openxmlformats.org/officeDocument/2006/relationships/image" Target="media/image11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C:\Users\nick\code\createXSD4\createXSDforxMCF\V3.0r1\Documentation_xMCF_File_v3.0r1_with_extensions_for_BMW.docx" TargetMode="External"/><Relationship Id="rId28" Type="http://schemas.openxmlformats.org/officeDocument/2006/relationships/hyperlink" Target="file:///C:\Users\nick\code\createXSD4\createXSDforxMCF\V3.0r1\Documentation_xMCF_File_v3.0r1_with_extensions_for_BMW.docx" TargetMode="External"/><Relationship Id="rId49" Type="http://schemas.openxmlformats.org/officeDocument/2006/relationships/image" Target="media/image11.png"/><Relationship Id="rId114" Type="http://schemas.openxmlformats.org/officeDocument/2006/relationships/hyperlink" Target="https://upload.wikimedia.org/wikipedia/commons/0/03/Hairpin_clip.png" TargetMode="External"/><Relationship Id="rId119" Type="http://schemas.openxmlformats.org/officeDocument/2006/relationships/image" Target="media/image60.png"/><Relationship Id="rId44" Type="http://schemas.microsoft.com/office/2011/relationships/commentsExtended" Target="commentsExtended.xml"/><Relationship Id="rId60" Type="http://schemas.openxmlformats.org/officeDocument/2006/relationships/hyperlink" Target="http://www.google.com/patents/US7810231" TargetMode="External"/><Relationship Id="rId65" Type="http://schemas.openxmlformats.org/officeDocument/2006/relationships/image" Target="media/image24.png"/><Relationship Id="rId81" Type="http://schemas.openxmlformats.org/officeDocument/2006/relationships/image" Target="media/image38.png"/><Relationship Id="rId86" Type="http://schemas.openxmlformats.org/officeDocument/2006/relationships/hyperlink" Target="http://commons.wikimedia.org/wiki/File:Screw_head_types.svg" TargetMode="External"/><Relationship Id="rId130" Type="http://schemas.openxmlformats.org/officeDocument/2006/relationships/image" Target="media/image68.jpeg"/><Relationship Id="rId135" Type="http://schemas.openxmlformats.org/officeDocument/2006/relationships/image" Target="media/image73.jpeg"/><Relationship Id="rId151" Type="http://schemas.openxmlformats.org/officeDocument/2006/relationships/image" Target="media/image89.png"/><Relationship Id="rId156" Type="http://schemas.openxmlformats.org/officeDocument/2006/relationships/oleObject" Target="embeddings/oleObject3.bin"/><Relationship Id="rId177" Type="http://schemas.openxmlformats.org/officeDocument/2006/relationships/image" Target="media/image111.png"/><Relationship Id="rId198" Type="http://schemas.openxmlformats.org/officeDocument/2006/relationships/image" Target="media/image128.png"/><Relationship Id="rId172" Type="http://schemas.openxmlformats.org/officeDocument/2006/relationships/image" Target="media/image107.png"/><Relationship Id="rId193" Type="http://schemas.openxmlformats.org/officeDocument/2006/relationships/image" Target="media/image123.png"/><Relationship Id="rId202" Type="http://schemas.openxmlformats.org/officeDocument/2006/relationships/image" Target="media/image132.png"/><Relationship Id="rId207" Type="http://schemas.openxmlformats.org/officeDocument/2006/relationships/header" Target="header1.xml"/><Relationship Id="rId13" Type="http://schemas.openxmlformats.org/officeDocument/2006/relationships/hyperlink" Target="file:///C:\Users\nick\code\createXSD4\createXSDforxMCF\V3.0r1\Documentation_xMCF_File_v3.0r1_with_extensions_for_BMW.docx" TargetMode="External"/><Relationship Id="rId18" Type="http://schemas.openxmlformats.org/officeDocument/2006/relationships/hyperlink" Target="file:///C:\Users\nick\code\createXSD4\createXSDforxMCF\V3.0r1\Documentation_xMCF_File_v3.0r1_with_extensions_for_BMW.docx" TargetMode="External"/><Relationship Id="rId39" Type="http://schemas.openxmlformats.org/officeDocument/2006/relationships/image" Target="media/image5.png"/><Relationship Id="rId109" Type="http://schemas.openxmlformats.org/officeDocument/2006/relationships/hyperlink" Target="http://www.tox-uk.com/uk/products/joining-systems/tox-clinch-procedure.html" TargetMode="External"/><Relationship Id="rId34" Type="http://schemas.openxmlformats.org/officeDocument/2006/relationships/hyperlink" Target="file:///C:\Users\nick\code\createXSD4\createXSDforxMCF\V3.0r1\Documentation_xMCF_File_v3.0r1_with_extensions_for_BMW.docx" TargetMode="External"/><Relationship Id="rId50" Type="http://schemas.openxmlformats.org/officeDocument/2006/relationships/image" Target="media/image12.png"/><Relationship Id="rId55" Type="http://schemas.openxmlformats.org/officeDocument/2006/relationships/image" Target="media/image15.png"/><Relationship Id="rId76" Type="http://schemas.openxmlformats.org/officeDocument/2006/relationships/image" Target="media/image34.png"/><Relationship Id="rId97" Type="http://schemas.openxmlformats.org/officeDocument/2006/relationships/image" Target="media/image48.png"/><Relationship Id="rId104" Type="http://schemas.openxmlformats.org/officeDocument/2006/relationships/image" Target="media/image51.png"/><Relationship Id="rId120" Type="http://schemas.openxmlformats.org/officeDocument/2006/relationships/image" Target="media/image61.png"/><Relationship Id="rId125" Type="http://schemas.openxmlformats.org/officeDocument/2006/relationships/image" Target="media/image65.png"/><Relationship Id="rId141" Type="http://schemas.openxmlformats.org/officeDocument/2006/relationships/image" Target="media/image79.emf"/><Relationship Id="rId146" Type="http://schemas.openxmlformats.org/officeDocument/2006/relationships/image" Target="media/image84.png"/><Relationship Id="rId167" Type="http://schemas.openxmlformats.org/officeDocument/2006/relationships/image" Target="media/image103.png"/><Relationship Id="rId188" Type="http://schemas.openxmlformats.org/officeDocument/2006/relationships/image" Target="media/image119.png"/><Relationship Id="rId7" Type="http://schemas.openxmlformats.org/officeDocument/2006/relationships/endnotes" Target="endnotes.xml"/><Relationship Id="rId71" Type="http://schemas.openxmlformats.org/officeDocument/2006/relationships/image" Target="media/image30.png"/><Relationship Id="rId92" Type="http://schemas.openxmlformats.org/officeDocument/2006/relationships/hyperlink" Target="https://en.wikipedia.org/wiki/Parameter" TargetMode="External"/><Relationship Id="rId162" Type="http://schemas.openxmlformats.org/officeDocument/2006/relationships/image" Target="media/image98.png"/><Relationship Id="rId183" Type="http://schemas.openxmlformats.org/officeDocument/2006/relationships/oleObject" Target="embeddings/oleObject8.bin"/><Relationship Id="rId2" Type="http://schemas.openxmlformats.org/officeDocument/2006/relationships/numbering" Target="numbering.xml"/><Relationship Id="rId29" Type="http://schemas.openxmlformats.org/officeDocument/2006/relationships/hyperlink" Target="file:///C:\Users\nick\code\createXSD4\createXSDforxMCF\V3.0r1\Documentation_xMCF_File_v3.0r1_with_extensions_for_BMW.docx" TargetMode="External"/><Relationship Id="rId24" Type="http://schemas.openxmlformats.org/officeDocument/2006/relationships/hyperlink" Target="file:///C:\Users\nick\code\createXSD4\createXSDforxMCF\V3.0r1\Documentation_xMCF_File_v3.0r1_with_extensions_for_BMW.docx" TargetMode="External"/><Relationship Id="rId40" Type="http://schemas.openxmlformats.org/officeDocument/2006/relationships/image" Target="media/image6.png"/><Relationship Id="rId45" Type="http://schemas.microsoft.com/office/2016/09/relationships/commentsIds" Target="commentsIds.xml"/><Relationship Id="rId66" Type="http://schemas.openxmlformats.org/officeDocument/2006/relationships/image" Target="media/image25.png"/><Relationship Id="rId87" Type="http://schemas.openxmlformats.org/officeDocument/2006/relationships/hyperlink" Target="http://en.wikipedia.org/wiki/en:Creative_Commons" TargetMode="External"/><Relationship Id="rId110" Type="http://schemas.openxmlformats.org/officeDocument/2006/relationships/image" Target="media/image56.png"/><Relationship Id="rId115" Type="http://schemas.openxmlformats.org/officeDocument/2006/relationships/image" Target="media/image58.png"/><Relationship Id="rId131" Type="http://schemas.openxmlformats.org/officeDocument/2006/relationships/image" Target="media/image69.jpeg"/><Relationship Id="rId136" Type="http://schemas.openxmlformats.org/officeDocument/2006/relationships/image" Target="media/image74.JPG"/><Relationship Id="rId157" Type="http://schemas.openxmlformats.org/officeDocument/2006/relationships/image" Target="media/image94.png"/><Relationship Id="rId178" Type="http://schemas.openxmlformats.org/officeDocument/2006/relationships/oleObject" Target="embeddings/oleObject7.bin"/><Relationship Id="rId61" Type="http://schemas.openxmlformats.org/officeDocument/2006/relationships/image" Target="media/image20.png"/><Relationship Id="rId82" Type="http://schemas.openxmlformats.org/officeDocument/2006/relationships/image" Target="media/image39.png"/><Relationship Id="rId152" Type="http://schemas.openxmlformats.org/officeDocument/2006/relationships/image" Target="media/image90.png"/><Relationship Id="rId173" Type="http://schemas.openxmlformats.org/officeDocument/2006/relationships/image" Target="media/image108.png"/><Relationship Id="rId194" Type="http://schemas.openxmlformats.org/officeDocument/2006/relationships/image" Target="media/image124.png"/><Relationship Id="rId199" Type="http://schemas.openxmlformats.org/officeDocument/2006/relationships/image" Target="media/image129.png"/><Relationship Id="rId203" Type="http://schemas.openxmlformats.org/officeDocument/2006/relationships/hyperlink" Target="http://www.vda.de/de/publikationen/publikationen_downloads/index.html" TargetMode="External"/><Relationship Id="rId208" Type="http://schemas.openxmlformats.org/officeDocument/2006/relationships/footer" Target="footer1.xml"/><Relationship Id="rId19" Type="http://schemas.openxmlformats.org/officeDocument/2006/relationships/hyperlink" Target="file:///C:\Users\nick\code\createXSD4\createXSDforxMCF\V3.0r1\Documentation_xMCF_File_v3.0r1_with_extensions_for_BMW.docx" TargetMode="External"/><Relationship Id="rId14" Type="http://schemas.openxmlformats.org/officeDocument/2006/relationships/hyperlink" Target="file:///C:\Users\nick\code\createXSD4\createXSDforxMCF\V3.0r1\Documentation_xMCF_File_v3.0r1_with_extensions_for_BMW.docx" TargetMode="External"/><Relationship Id="rId30" Type="http://schemas.openxmlformats.org/officeDocument/2006/relationships/hyperlink" Target="file:///C:\Users\nick\code\createXSD4\createXSDforxMCF\V3.0r1\Documentation_xMCF_File_v3.0r1_with_extensions_for_BMW.docx" TargetMode="External"/><Relationship Id="rId35" Type="http://schemas.openxmlformats.org/officeDocument/2006/relationships/image" Target="media/image2.png"/><Relationship Id="rId56" Type="http://schemas.openxmlformats.org/officeDocument/2006/relationships/image" Target="media/image16.png"/><Relationship Id="rId77" Type="http://schemas.openxmlformats.org/officeDocument/2006/relationships/image" Target="media/image35.png"/><Relationship Id="rId100" Type="http://schemas.openxmlformats.org/officeDocument/2006/relationships/image" Target="media/image49.jpeg"/><Relationship Id="rId105" Type="http://schemas.openxmlformats.org/officeDocument/2006/relationships/image" Target="media/image52.png"/><Relationship Id="rId126" Type="http://schemas.microsoft.com/office/2007/relationships/hdphoto" Target="media/hdphoto1.wdp"/><Relationship Id="rId147" Type="http://schemas.openxmlformats.org/officeDocument/2006/relationships/image" Target="media/image85.png"/><Relationship Id="rId168" Type="http://schemas.openxmlformats.org/officeDocument/2006/relationships/image" Target="media/image104.png"/><Relationship Id="rId8" Type="http://schemas.openxmlformats.org/officeDocument/2006/relationships/image" Target="media/image1.png"/><Relationship Id="rId51" Type="http://schemas.openxmlformats.org/officeDocument/2006/relationships/hyperlink" Target="http://sfsintecusa.com/files/2011/09/Rivet-Brochure-Feb-2011.pdf" TargetMode="External"/><Relationship Id="rId72" Type="http://schemas.openxmlformats.org/officeDocument/2006/relationships/image" Target="media/image31.png"/><Relationship Id="rId93" Type="http://schemas.openxmlformats.org/officeDocument/2006/relationships/image" Target="media/image44.png"/><Relationship Id="rId98" Type="http://schemas.openxmlformats.org/officeDocument/2006/relationships/hyperlink" Target="http://en.wikipedia.org/wiki/Friction_drilling" TargetMode="External"/><Relationship Id="rId121" Type="http://schemas.openxmlformats.org/officeDocument/2006/relationships/image" Target="media/image62.png"/><Relationship Id="rId142" Type="http://schemas.openxmlformats.org/officeDocument/2006/relationships/image" Target="media/image80.png"/><Relationship Id="rId163" Type="http://schemas.openxmlformats.org/officeDocument/2006/relationships/image" Target="media/image99.png"/><Relationship Id="rId184" Type="http://schemas.openxmlformats.org/officeDocument/2006/relationships/image" Target="media/image116.png"/><Relationship Id="rId189" Type="http://schemas.openxmlformats.org/officeDocument/2006/relationships/oleObject" Target="embeddings/oleObject10.bin"/><Relationship Id="rId3" Type="http://schemas.openxmlformats.org/officeDocument/2006/relationships/styles" Target="styles.xml"/><Relationship Id="rId25" Type="http://schemas.openxmlformats.org/officeDocument/2006/relationships/hyperlink" Target="file:///C:\Users\nick\code\createXSD4\createXSDforxMCF\V3.0r1\Documentation_xMCF_File_v3.0r1_with_extensions_for_BMW.docx" TargetMode="External"/><Relationship Id="rId46" Type="http://schemas.openxmlformats.org/officeDocument/2006/relationships/image" Target="media/image8.png"/><Relationship Id="rId67" Type="http://schemas.openxmlformats.org/officeDocument/2006/relationships/image" Target="media/image26.png"/><Relationship Id="rId116" Type="http://schemas.openxmlformats.org/officeDocument/2006/relationships/hyperlink" Target="http://en.wikipedia.org/wiki/File:Hairpin_clip.png" TargetMode="External"/><Relationship Id="rId137" Type="http://schemas.openxmlformats.org/officeDocument/2006/relationships/image" Target="media/image75.png"/><Relationship Id="rId158" Type="http://schemas.openxmlformats.org/officeDocument/2006/relationships/image" Target="media/image95.png"/><Relationship Id="rId20" Type="http://schemas.openxmlformats.org/officeDocument/2006/relationships/hyperlink" Target="file:///C:\Users\nick\code\createXSD4\createXSDforxMCF\V3.0r1\Documentation_xMCF_File_v3.0r1_with_extensions_for_BMW.docx" TargetMode="External"/><Relationship Id="rId41" Type="http://schemas.openxmlformats.org/officeDocument/2006/relationships/image" Target="media/image7.png"/><Relationship Id="rId62" Type="http://schemas.openxmlformats.org/officeDocument/2006/relationships/image" Target="media/image21.png"/><Relationship Id="rId83" Type="http://schemas.openxmlformats.org/officeDocument/2006/relationships/image" Target="media/image40.png"/><Relationship Id="rId88" Type="http://schemas.openxmlformats.org/officeDocument/2006/relationships/hyperlink" Target="http://creativecommons.org/licenses/by-sa/3.0/deed.en" TargetMode="External"/><Relationship Id="rId111" Type="http://schemas.openxmlformats.org/officeDocument/2006/relationships/hyperlink" Target="http://www.bartec-dt.com/images/heat2.png" TargetMode="External"/><Relationship Id="rId132" Type="http://schemas.openxmlformats.org/officeDocument/2006/relationships/image" Target="media/image70.jpeg"/><Relationship Id="rId153" Type="http://schemas.openxmlformats.org/officeDocument/2006/relationships/image" Target="media/image91.png"/><Relationship Id="rId174" Type="http://schemas.openxmlformats.org/officeDocument/2006/relationships/oleObject" Target="embeddings/oleObject6.bin"/><Relationship Id="rId179" Type="http://schemas.openxmlformats.org/officeDocument/2006/relationships/image" Target="media/image112.png"/><Relationship Id="rId195" Type="http://schemas.openxmlformats.org/officeDocument/2006/relationships/image" Target="media/image125.png"/><Relationship Id="rId209" Type="http://schemas.openxmlformats.org/officeDocument/2006/relationships/fontTable" Target="fontTable.xml"/><Relationship Id="rId190" Type="http://schemas.openxmlformats.org/officeDocument/2006/relationships/image" Target="media/image120.png"/><Relationship Id="rId204" Type="http://schemas.openxmlformats.org/officeDocument/2006/relationships/hyperlink" Target="https://www.vda.de/de/services/Publikationen/fatxml-format-version-v1.2.html" TargetMode="External"/><Relationship Id="rId15" Type="http://schemas.openxmlformats.org/officeDocument/2006/relationships/hyperlink" Target="file:///C:\Users\nick\code\createXSD4\createXSDforxMCF\V3.0r1\Documentation_xMCF_File_v3.0r1_with_extensions_for_BMW.docx" TargetMode="External"/><Relationship Id="rId36" Type="http://schemas.openxmlformats.org/officeDocument/2006/relationships/image" Target="media/image3.png"/><Relationship Id="rId57" Type="http://schemas.openxmlformats.org/officeDocument/2006/relationships/image" Target="media/image17.png"/><Relationship Id="rId106" Type="http://schemas.openxmlformats.org/officeDocument/2006/relationships/image" Target="media/image53.gif"/><Relationship Id="rId127" Type="http://schemas.openxmlformats.org/officeDocument/2006/relationships/hyperlink" Target="http://www.boellhoff.de" TargetMode="External"/><Relationship Id="rId10" Type="http://schemas.openxmlformats.org/officeDocument/2006/relationships/hyperlink" Target="file:///C:\Users\nick\code\createXSD4\createXSDforxMCF\V3.0r1\Documentation_xMCF_File_v3.0r1_with_extensions_for_BMW.docx" TargetMode="External"/><Relationship Id="rId31" Type="http://schemas.openxmlformats.org/officeDocument/2006/relationships/hyperlink" Target="file:///C:\Users\nick\code\createXSD4\createXSDforxMCF\V3.0r1\Documentation_xMCF_File_v3.0r1_with_extensions_for_BMW.docx" TargetMode="External"/><Relationship Id="rId52" Type="http://schemas.openxmlformats.org/officeDocument/2006/relationships/image" Target="media/image13.gif"/><Relationship Id="rId73" Type="http://schemas.openxmlformats.org/officeDocument/2006/relationships/hyperlink" Target="http://www.rivet.com/Catalog_CompleteVersion/ImpactOnly-2-03-12.pdf" TargetMode="External"/><Relationship Id="rId78" Type="http://schemas.openxmlformats.org/officeDocument/2006/relationships/hyperlink" Target="https://www.google.com.ar/patents/EP0967044A2?cl=en&amp;hl=de" TargetMode="External"/><Relationship Id="rId94" Type="http://schemas.openxmlformats.org/officeDocument/2006/relationships/image" Target="media/image45.png"/><Relationship Id="rId99" Type="http://schemas.openxmlformats.org/officeDocument/2006/relationships/hyperlink" Target="http://www.unique-design.co.uk/flow-drilling/" TargetMode="External"/><Relationship Id="rId101" Type="http://schemas.openxmlformats.org/officeDocument/2006/relationships/image" Target="media/image50.png"/><Relationship Id="rId122" Type="http://schemas.openxmlformats.org/officeDocument/2006/relationships/image" Target="media/image63.png"/><Relationship Id="rId143" Type="http://schemas.openxmlformats.org/officeDocument/2006/relationships/image" Target="media/image81.png"/><Relationship Id="rId148" Type="http://schemas.openxmlformats.org/officeDocument/2006/relationships/image" Target="media/image86.png"/><Relationship Id="rId164" Type="http://schemas.openxmlformats.org/officeDocument/2006/relationships/image" Target="media/image100.png"/><Relationship Id="rId169" Type="http://schemas.openxmlformats.org/officeDocument/2006/relationships/image" Target="media/image105.png"/><Relationship Id="rId185" Type="http://schemas.openxmlformats.org/officeDocument/2006/relationships/image" Target="media/image117.png"/><Relationship Id="rId4" Type="http://schemas.openxmlformats.org/officeDocument/2006/relationships/settings" Target="settings.xml"/><Relationship Id="rId9" Type="http://schemas.openxmlformats.org/officeDocument/2006/relationships/oleObject" Target="embeddings/oleObject1.bin"/><Relationship Id="rId180" Type="http://schemas.openxmlformats.org/officeDocument/2006/relationships/image" Target="media/image113.png"/><Relationship Id="rId210" Type="http://schemas.microsoft.com/office/2011/relationships/people" Target="people.xml"/><Relationship Id="rId26" Type="http://schemas.openxmlformats.org/officeDocument/2006/relationships/hyperlink" Target="file:///C:\Users\nick\code\createXSD4\createXSDforxMCF\V3.0r1\Documentation_xMCF_File_v3.0r1_with_extensions_for_BMW.docx" TargetMode="External"/><Relationship Id="rId47" Type="http://schemas.openxmlformats.org/officeDocument/2006/relationships/image" Target="media/image9.png"/><Relationship Id="rId68" Type="http://schemas.openxmlformats.org/officeDocument/2006/relationships/image" Target="media/image27.png"/><Relationship Id="rId89" Type="http://schemas.openxmlformats.org/officeDocument/2006/relationships/image" Target="media/image42.png"/><Relationship Id="rId112" Type="http://schemas.openxmlformats.org/officeDocument/2006/relationships/image" Target="media/image57.png"/><Relationship Id="rId133" Type="http://schemas.openxmlformats.org/officeDocument/2006/relationships/image" Target="media/image71.jpeg"/><Relationship Id="rId154" Type="http://schemas.openxmlformats.org/officeDocument/2006/relationships/image" Target="media/image92.png"/><Relationship Id="rId175" Type="http://schemas.openxmlformats.org/officeDocument/2006/relationships/image" Target="media/image109.png"/><Relationship Id="rId196" Type="http://schemas.openxmlformats.org/officeDocument/2006/relationships/image" Target="media/image126.png"/><Relationship Id="rId200" Type="http://schemas.openxmlformats.org/officeDocument/2006/relationships/image" Target="media/image130.png"/><Relationship Id="rId16" Type="http://schemas.openxmlformats.org/officeDocument/2006/relationships/hyperlink" Target="file:///C:\Users\nick\code\createXSD4\createXSDforxMCF\V3.0r1\Documentation_xMCF_File_v3.0r1_with_extensions_for_BMW.docx"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en.wikipedia.org/wiki/Gram%E2%80%93Schmidt_process" TargetMode="External"/><Relationship Id="rId7" Type="http://schemas.openxmlformats.org/officeDocument/2006/relationships/hyperlink" Target="http://www.google.com/patents/EP1926918B1?cl=en" TargetMode="External"/><Relationship Id="rId2" Type="http://schemas.openxmlformats.org/officeDocument/2006/relationships/hyperlink" Target="http://en.wikipedia.org/wiki/SI" TargetMode="External"/><Relationship Id="rId1" Type="http://schemas.openxmlformats.org/officeDocument/2006/relationships/hyperlink" Target="http://www.w3.org/TR/xml11/" TargetMode="External"/><Relationship Id="rId6" Type="http://schemas.openxmlformats.org/officeDocument/2006/relationships/hyperlink" Target="http://en.wikipedia.org/wiki/Screw_thread" TargetMode="External"/><Relationship Id="rId5" Type="http://schemas.openxmlformats.org/officeDocument/2006/relationships/hyperlink" Target="https://en.wikipedia.org/wiki/Bolt_(fastener)" TargetMode="External"/><Relationship Id="rId4" Type="http://schemas.openxmlformats.org/officeDocument/2006/relationships/hyperlink" Target="http://en.wikipedia.org/wiki/Cross_product"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pnu\Application%20Data\Microsoft\Templates\xMCF.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080D86F-916B-4D26-9CD9-825015BECC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xMCF.dot</Template>
  <TotalTime>0</TotalTime>
  <Pages>164</Pages>
  <Words>42408</Words>
  <Characters>267177</Characters>
  <Application>Microsoft Office Word</Application>
  <DocSecurity>0</DocSecurity>
  <Lines>2226</Lines>
  <Paragraphs>617</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χMCF (xMCF) - Extended Master Connection File</vt:lpstr>
      <vt:lpstr>χMCF (xMCF) - Extended Master Connection File</vt:lpstr>
    </vt:vector>
  </TitlesOfParts>
  <Company>VOLKSWAGEN GROUP</Company>
  <LinksUpToDate>false</LinksUpToDate>
  <CharactersWithSpaces>308968</CharactersWithSpaces>
  <SharedDoc>false</SharedDoc>
  <HLinks>
    <vt:vector size="1188" baseType="variant">
      <vt:variant>
        <vt:i4>983088</vt:i4>
      </vt:variant>
      <vt:variant>
        <vt:i4>1653</vt:i4>
      </vt:variant>
      <vt:variant>
        <vt:i4>0</vt:i4>
      </vt:variant>
      <vt:variant>
        <vt:i4>5</vt:i4>
      </vt:variant>
      <vt:variant>
        <vt:lpwstr>http://www.vda.de/de/publikationen/publikationen_downloads/index.html</vt:lpwstr>
      </vt:variant>
      <vt:variant>
        <vt:lpwstr/>
      </vt:variant>
      <vt:variant>
        <vt:i4>851968</vt:i4>
      </vt:variant>
      <vt:variant>
        <vt:i4>1542</vt:i4>
      </vt:variant>
      <vt:variant>
        <vt:i4>0</vt:i4>
      </vt:variant>
      <vt:variant>
        <vt:i4>5</vt:i4>
      </vt:variant>
      <vt:variant>
        <vt:lpwstr/>
      </vt:variant>
      <vt:variant>
        <vt:lpwstr>_Welding_Position</vt:lpwstr>
      </vt:variant>
      <vt:variant>
        <vt:i4>5505090</vt:i4>
      </vt:variant>
      <vt:variant>
        <vt:i4>1299</vt:i4>
      </vt:variant>
      <vt:variant>
        <vt:i4>0</vt:i4>
      </vt:variant>
      <vt:variant>
        <vt:i4>5</vt:i4>
      </vt:variant>
      <vt:variant>
        <vt:lpwstr>http://upload.wikimedia.org/wikipedia/commons/0/00/Lead_and_pitch.png</vt:lpwstr>
      </vt:variant>
      <vt:variant>
        <vt:lpwstr/>
      </vt:variant>
      <vt:variant>
        <vt:i4>6160391</vt:i4>
      </vt:variant>
      <vt:variant>
        <vt:i4>1290</vt:i4>
      </vt:variant>
      <vt:variant>
        <vt:i4>0</vt:i4>
      </vt:variant>
      <vt:variant>
        <vt:i4>5</vt:i4>
      </vt:variant>
      <vt:variant>
        <vt:lpwstr>http://creativecommons.org/licenses/by-sa/3.0/deed.en</vt:lpwstr>
      </vt:variant>
      <vt:variant>
        <vt:lpwstr/>
      </vt:variant>
      <vt:variant>
        <vt:i4>5046380</vt:i4>
      </vt:variant>
      <vt:variant>
        <vt:i4>1287</vt:i4>
      </vt:variant>
      <vt:variant>
        <vt:i4>0</vt:i4>
      </vt:variant>
      <vt:variant>
        <vt:i4>5</vt:i4>
      </vt:variant>
      <vt:variant>
        <vt:lpwstr>http://en.wikipedia.org/wiki/en:Creative_Commons</vt:lpwstr>
      </vt:variant>
      <vt:variant>
        <vt:lpwstr/>
      </vt:variant>
      <vt:variant>
        <vt:i4>1966168</vt:i4>
      </vt:variant>
      <vt:variant>
        <vt:i4>1284</vt:i4>
      </vt:variant>
      <vt:variant>
        <vt:i4>0</vt:i4>
      </vt:variant>
      <vt:variant>
        <vt:i4>5</vt:i4>
      </vt:variant>
      <vt:variant>
        <vt:lpwstr>http://commons.wikimedia.org/wiki/File:Screw_head_types.svg</vt:lpwstr>
      </vt:variant>
      <vt:variant>
        <vt:lpwstr/>
      </vt:variant>
      <vt:variant>
        <vt:i4>7995432</vt:i4>
      </vt:variant>
      <vt:variant>
        <vt:i4>1191</vt:i4>
      </vt:variant>
      <vt:variant>
        <vt:i4>0</vt:i4>
      </vt:variant>
      <vt:variant>
        <vt:i4>5</vt:i4>
      </vt:variant>
      <vt:variant>
        <vt:lpwstr/>
      </vt:variant>
      <vt:variant>
        <vt:lpwstr>ReferenceFATXML2011</vt:lpwstr>
      </vt:variant>
      <vt:variant>
        <vt:i4>393222</vt:i4>
      </vt:variant>
      <vt:variant>
        <vt:i4>1179</vt:i4>
      </vt:variant>
      <vt:variant>
        <vt:i4>0</vt:i4>
      </vt:variant>
      <vt:variant>
        <vt:i4>5</vt:i4>
      </vt:variant>
      <vt:variant>
        <vt:lpwstr/>
      </vt:variant>
      <vt:variant>
        <vt:lpwstr>ReferenceMik20062</vt:lpwstr>
      </vt:variant>
      <vt:variant>
        <vt:i4>7995432</vt:i4>
      </vt:variant>
      <vt:variant>
        <vt:i4>1170</vt:i4>
      </vt:variant>
      <vt:variant>
        <vt:i4>0</vt:i4>
      </vt:variant>
      <vt:variant>
        <vt:i4>5</vt:i4>
      </vt:variant>
      <vt:variant>
        <vt:lpwstr/>
      </vt:variant>
      <vt:variant>
        <vt:lpwstr>ReferenceFATXML2011</vt:lpwstr>
      </vt:variant>
      <vt:variant>
        <vt:i4>1114159</vt:i4>
      </vt:variant>
      <vt:variant>
        <vt:i4>1164</vt:i4>
      </vt:variant>
      <vt:variant>
        <vt:i4>0</vt:i4>
      </vt:variant>
      <vt:variant>
        <vt:i4>5</vt:i4>
      </vt:variant>
      <vt:variant>
        <vt:lpwstr>http://en.wikipedia.org/wiki/ISO_8601</vt:lpwstr>
      </vt:variant>
      <vt:variant>
        <vt:lpwstr/>
      </vt:variant>
      <vt:variant>
        <vt:i4>1703988</vt:i4>
      </vt:variant>
      <vt:variant>
        <vt:i4>1094</vt:i4>
      </vt:variant>
      <vt:variant>
        <vt:i4>0</vt:i4>
      </vt:variant>
      <vt:variant>
        <vt:i4>5</vt:i4>
      </vt:variant>
      <vt:variant>
        <vt:lpwstr/>
      </vt:variant>
      <vt:variant>
        <vt:lpwstr>_Toc414843079</vt:lpwstr>
      </vt:variant>
      <vt:variant>
        <vt:i4>1703988</vt:i4>
      </vt:variant>
      <vt:variant>
        <vt:i4>1088</vt:i4>
      </vt:variant>
      <vt:variant>
        <vt:i4>0</vt:i4>
      </vt:variant>
      <vt:variant>
        <vt:i4>5</vt:i4>
      </vt:variant>
      <vt:variant>
        <vt:lpwstr/>
      </vt:variant>
      <vt:variant>
        <vt:lpwstr>_Toc414843078</vt:lpwstr>
      </vt:variant>
      <vt:variant>
        <vt:i4>1703988</vt:i4>
      </vt:variant>
      <vt:variant>
        <vt:i4>1082</vt:i4>
      </vt:variant>
      <vt:variant>
        <vt:i4>0</vt:i4>
      </vt:variant>
      <vt:variant>
        <vt:i4>5</vt:i4>
      </vt:variant>
      <vt:variant>
        <vt:lpwstr/>
      </vt:variant>
      <vt:variant>
        <vt:lpwstr>_Toc414843077</vt:lpwstr>
      </vt:variant>
      <vt:variant>
        <vt:i4>1703988</vt:i4>
      </vt:variant>
      <vt:variant>
        <vt:i4>1076</vt:i4>
      </vt:variant>
      <vt:variant>
        <vt:i4>0</vt:i4>
      </vt:variant>
      <vt:variant>
        <vt:i4>5</vt:i4>
      </vt:variant>
      <vt:variant>
        <vt:lpwstr/>
      </vt:variant>
      <vt:variant>
        <vt:lpwstr>_Toc414843076</vt:lpwstr>
      </vt:variant>
      <vt:variant>
        <vt:i4>1703988</vt:i4>
      </vt:variant>
      <vt:variant>
        <vt:i4>1070</vt:i4>
      </vt:variant>
      <vt:variant>
        <vt:i4>0</vt:i4>
      </vt:variant>
      <vt:variant>
        <vt:i4>5</vt:i4>
      </vt:variant>
      <vt:variant>
        <vt:lpwstr/>
      </vt:variant>
      <vt:variant>
        <vt:lpwstr>_Toc414843075</vt:lpwstr>
      </vt:variant>
      <vt:variant>
        <vt:i4>1703988</vt:i4>
      </vt:variant>
      <vt:variant>
        <vt:i4>1064</vt:i4>
      </vt:variant>
      <vt:variant>
        <vt:i4>0</vt:i4>
      </vt:variant>
      <vt:variant>
        <vt:i4>5</vt:i4>
      </vt:variant>
      <vt:variant>
        <vt:lpwstr/>
      </vt:variant>
      <vt:variant>
        <vt:lpwstr>_Toc414843074</vt:lpwstr>
      </vt:variant>
      <vt:variant>
        <vt:i4>1703988</vt:i4>
      </vt:variant>
      <vt:variant>
        <vt:i4>1058</vt:i4>
      </vt:variant>
      <vt:variant>
        <vt:i4>0</vt:i4>
      </vt:variant>
      <vt:variant>
        <vt:i4>5</vt:i4>
      </vt:variant>
      <vt:variant>
        <vt:lpwstr/>
      </vt:variant>
      <vt:variant>
        <vt:lpwstr>_Toc414843073</vt:lpwstr>
      </vt:variant>
      <vt:variant>
        <vt:i4>1703988</vt:i4>
      </vt:variant>
      <vt:variant>
        <vt:i4>1052</vt:i4>
      </vt:variant>
      <vt:variant>
        <vt:i4>0</vt:i4>
      </vt:variant>
      <vt:variant>
        <vt:i4>5</vt:i4>
      </vt:variant>
      <vt:variant>
        <vt:lpwstr/>
      </vt:variant>
      <vt:variant>
        <vt:lpwstr>_Toc414843072</vt:lpwstr>
      </vt:variant>
      <vt:variant>
        <vt:i4>1703988</vt:i4>
      </vt:variant>
      <vt:variant>
        <vt:i4>1046</vt:i4>
      </vt:variant>
      <vt:variant>
        <vt:i4>0</vt:i4>
      </vt:variant>
      <vt:variant>
        <vt:i4>5</vt:i4>
      </vt:variant>
      <vt:variant>
        <vt:lpwstr/>
      </vt:variant>
      <vt:variant>
        <vt:lpwstr>_Toc414843071</vt:lpwstr>
      </vt:variant>
      <vt:variant>
        <vt:i4>1703988</vt:i4>
      </vt:variant>
      <vt:variant>
        <vt:i4>1040</vt:i4>
      </vt:variant>
      <vt:variant>
        <vt:i4>0</vt:i4>
      </vt:variant>
      <vt:variant>
        <vt:i4>5</vt:i4>
      </vt:variant>
      <vt:variant>
        <vt:lpwstr/>
      </vt:variant>
      <vt:variant>
        <vt:lpwstr>_Toc414843070</vt:lpwstr>
      </vt:variant>
      <vt:variant>
        <vt:i4>1769524</vt:i4>
      </vt:variant>
      <vt:variant>
        <vt:i4>1034</vt:i4>
      </vt:variant>
      <vt:variant>
        <vt:i4>0</vt:i4>
      </vt:variant>
      <vt:variant>
        <vt:i4>5</vt:i4>
      </vt:variant>
      <vt:variant>
        <vt:lpwstr/>
      </vt:variant>
      <vt:variant>
        <vt:lpwstr>_Toc414843069</vt:lpwstr>
      </vt:variant>
      <vt:variant>
        <vt:i4>1769524</vt:i4>
      </vt:variant>
      <vt:variant>
        <vt:i4>1028</vt:i4>
      </vt:variant>
      <vt:variant>
        <vt:i4>0</vt:i4>
      </vt:variant>
      <vt:variant>
        <vt:i4>5</vt:i4>
      </vt:variant>
      <vt:variant>
        <vt:lpwstr/>
      </vt:variant>
      <vt:variant>
        <vt:lpwstr>_Toc414843068</vt:lpwstr>
      </vt:variant>
      <vt:variant>
        <vt:i4>1769524</vt:i4>
      </vt:variant>
      <vt:variant>
        <vt:i4>1022</vt:i4>
      </vt:variant>
      <vt:variant>
        <vt:i4>0</vt:i4>
      </vt:variant>
      <vt:variant>
        <vt:i4>5</vt:i4>
      </vt:variant>
      <vt:variant>
        <vt:lpwstr/>
      </vt:variant>
      <vt:variant>
        <vt:lpwstr>_Toc414843067</vt:lpwstr>
      </vt:variant>
      <vt:variant>
        <vt:i4>1769524</vt:i4>
      </vt:variant>
      <vt:variant>
        <vt:i4>1016</vt:i4>
      </vt:variant>
      <vt:variant>
        <vt:i4>0</vt:i4>
      </vt:variant>
      <vt:variant>
        <vt:i4>5</vt:i4>
      </vt:variant>
      <vt:variant>
        <vt:lpwstr/>
      </vt:variant>
      <vt:variant>
        <vt:lpwstr>_Toc414843066</vt:lpwstr>
      </vt:variant>
      <vt:variant>
        <vt:i4>1769524</vt:i4>
      </vt:variant>
      <vt:variant>
        <vt:i4>1010</vt:i4>
      </vt:variant>
      <vt:variant>
        <vt:i4>0</vt:i4>
      </vt:variant>
      <vt:variant>
        <vt:i4>5</vt:i4>
      </vt:variant>
      <vt:variant>
        <vt:lpwstr/>
      </vt:variant>
      <vt:variant>
        <vt:lpwstr>_Toc414843065</vt:lpwstr>
      </vt:variant>
      <vt:variant>
        <vt:i4>1769524</vt:i4>
      </vt:variant>
      <vt:variant>
        <vt:i4>1004</vt:i4>
      </vt:variant>
      <vt:variant>
        <vt:i4>0</vt:i4>
      </vt:variant>
      <vt:variant>
        <vt:i4>5</vt:i4>
      </vt:variant>
      <vt:variant>
        <vt:lpwstr/>
      </vt:variant>
      <vt:variant>
        <vt:lpwstr>_Toc414843064</vt:lpwstr>
      </vt:variant>
      <vt:variant>
        <vt:i4>1769524</vt:i4>
      </vt:variant>
      <vt:variant>
        <vt:i4>998</vt:i4>
      </vt:variant>
      <vt:variant>
        <vt:i4>0</vt:i4>
      </vt:variant>
      <vt:variant>
        <vt:i4>5</vt:i4>
      </vt:variant>
      <vt:variant>
        <vt:lpwstr/>
      </vt:variant>
      <vt:variant>
        <vt:lpwstr>_Toc414843063</vt:lpwstr>
      </vt:variant>
      <vt:variant>
        <vt:i4>1769524</vt:i4>
      </vt:variant>
      <vt:variant>
        <vt:i4>992</vt:i4>
      </vt:variant>
      <vt:variant>
        <vt:i4>0</vt:i4>
      </vt:variant>
      <vt:variant>
        <vt:i4>5</vt:i4>
      </vt:variant>
      <vt:variant>
        <vt:lpwstr/>
      </vt:variant>
      <vt:variant>
        <vt:lpwstr>_Toc414843062</vt:lpwstr>
      </vt:variant>
      <vt:variant>
        <vt:i4>1769524</vt:i4>
      </vt:variant>
      <vt:variant>
        <vt:i4>986</vt:i4>
      </vt:variant>
      <vt:variant>
        <vt:i4>0</vt:i4>
      </vt:variant>
      <vt:variant>
        <vt:i4>5</vt:i4>
      </vt:variant>
      <vt:variant>
        <vt:lpwstr/>
      </vt:variant>
      <vt:variant>
        <vt:lpwstr>_Toc414843061</vt:lpwstr>
      </vt:variant>
      <vt:variant>
        <vt:i4>1769524</vt:i4>
      </vt:variant>
      <vt:variant>
        <vt:i4>980</vt:i4>
      </vt:variant>
      <vt:variant>
        <vt:i4>0</vt:i4>
      </vt:variant>
      <vt:variant>
        <vt:i4>5</vt:i4>
      </vt:variant>
      <vt:variant>
        <vt:lpwstr/>
      </vt:variant>
      <vt:variant>
        <vt:lpwstr>_Toc414843060</vt:lpwstr>
      </vt:variant>
      <vt:variant>
        <vt:i4>1572916</vt:i4>
      </vt:variant>
      <vt:variant>
        <vt:i4>974</vt:i4>
      </vt:variant>
      <vt:variant>
        <vt:i4>0</vt:i4>
      </vt:variant>
      <vt:variant>
        <vt:i4>5</vt:i4>
      </vt:variant>
      <vt:variant>
        <vt:lpwstr/>
      </vt:variant>
      <vt:variant>
        <vt:lpwstr>_Toc414843059</vt:lpwstr>
      </vt:variant>
      <vt:variant>
        <vt:i4>1572916</vt:i4>
      </vt:variant>
      <vt:variant>
        <vt:i4>968</vt:i4>
      </vt:variant>
      <vt:variant>
        <vt:i4>0</vt:i4>
      </vt:variant>
      <vt:variant>
        <vt:i4>5</vt:i4>
      </vt:variant>
      <vt:variant>
        <vt:lpwstr/>
      </vt:variant>
      <vt:variant>
        <vt:lpwstr>_Toc414843058</vt:lpwstr>
      </vt:variant>
      <vt:variant>
        <vt:i4>1572916</vt:i4>
      </vt:variant>
      <vt:variant>
        <vt:i4>962</vt:i4>
      </vt:variant>
      <vt:variant>
        <vt:i4>0</vt:i4>
      </vt:variant>
      <vt:variant>
        <vt:i4>5</vt:i4>
      </vt:variant>
      <vt:variant>
        <vt:lpwstr/>
      </vt:variant>
      <vt:variant>
        <vt:lpwstr>_Toc414843057</vt:lpwstr>
      </vt:variant>
      <vt:variant>
        <vt:i4>1572916</vt:i4>
      </vt:variant>
      <vt:variant>
        <vt:i4>956</vt:i4>
      </vt:variant>
      <vt:variant>
        <vt:i4>0</vt:i4>
      </vt:variant>
      <vt:variant>
        <vt:i4>5</vt:i4>
      </vt:variant>
      <vt:variant>
        <vt:lpwstr/>
      </vt:variant>
      <vt:variant>
        <vt:lpwstr>_Toc414843056</vt:lpwstr>
      </vt:variant>
      <vt:variant>
        <vt:i4>1572916</vt:i4>
      </vt:variant>
      <vt:variant>
        <vt:i4>950</vt:i4>
      </vt:variant>
      <vt:variant>
        <vt:i4>0</vt:i4>
      </vt:variant>
      <vt:variant>
        <vt:i4>5</vt:i4>
      </vt:variant>
      <vt:variant>
        <vt:lpwstr/>
      </vt:variant>
      <vt:variant>
        <vt:lpwstr>_Toc414843055</vt:lpwstr>
      </vt:variant>
      <vt:variant>
        <vt:i4>1572916</vt:i4>
      </vt:variant>
      <vt:variant>
        <vt:i4>944</vt:i4>
      </vt:variant>
      <vt:variant>
        <vt:i4>0</vt:i4>
      </vt:variant>
      <vt:variant>
        <vt:i4>5</vt:i4>
      </vt:variant>
      <vt:variant>
        <vt:lpwstr/>
      </vt:variant>
      <vt:variant>
        <vt:lpwstr>_Toc414843054</vt:lpwstr>
      </vt:variant>
      <vt:variant>
        <vt:i4>1572916</vt:i4>
      </vt:variant>
      <vt:variant>
        <vt:i4>938</vt:i4>
      </vt:variant>
      <vt:variant>
        <vt:i4>0</vt:i4>
      </vt:variant>
      <vt:variant>
        <vt:i4>5</vt:i4>
      </vt:variant>
      <vt:variant>
        <vt:lpwstr/>
      </vt:variant>
      <vt:variant>
        <vt:lpwstr>_Toc414843053</vt:lpwstr>
      </vt:variant>
      <vt:variant>
        <vt:i4>1572916</vt:i4>
      </vt:variant>
      <vt:variant>
        <vt:i4>932</vt:i4>
      </vt:variant>
      <vt:variant>
        <vt:i4>0</vt:i4>
      </vt:variant>
      <vt:variant>
        <vt:i4>5</vt:i4>
      </vt:variant>
      <vt:variant>
        <vt:lpwstr/>
      </vt:variant>
      <vt:variant>
        <vt:lpwstr>_Toc414843052</vt:lpwstr>
      </vt:variant>
      <vt:variant>
        <vt:i4>1572916</vt:i4>
      </vt:variant>
      <vt:variant>
        <vt:i4>926</vt:i4>
      </vt:variant>
      <vt:variant>
        <vt:i4>0</vt:i4>
      </vt:variant>
      <vt:variant>
        <vt:i4>5</vt:i4>
      </vt:variant>
      <vt:variant>
        <vt:lpwstr/>
      </vt:variant>
      <vt:variant>
        <vt:lpwstr>_Toc414843051</vt:lpwstr>
      </vt:variant>
      <vt:variant>
        <vt:i4>1572916</vt:i4>
      </vt:variant>
      <vt:variant>
        <vt:i4>920</vt:i4>
      </vt:variant>
      <vt:variant>
        <vt:i4>0</vt:i4>
      </vt:variant>
      <vt:variant>
        <vt:i4>5</vt:i4>
      </vt:variant>
      <vt:variant>
        <vt:lpwstr/>
      </vt:variant>
      <vt:variant>
        <vt:lpwstr>_Toc414843050</vt:lpwstr>
      </vt:variant>
      <vt:variant>
        <vt:i4>1638452</vt:i4>
      </vt:variant>
      <vt:variant>
        <vt:i4>914</vt:i4>
      </vt:variant>
      <vt:variant>
        <vt:i4>0</vt:i4>
      </vt:variant>
      <vt:variant>
        <vt:i4>5</vt:i4>
      </vt:variant>
      <vt:variant>
        <vt:lpwstr/>
      </vt:variant>
      <vt:variant>
        <vt:lpwstr>_Toc414843049</vt:lpwstr>
      </vt:variant>
      <vt:variant>
        <vt:i4>1638452</vt:i4>
      </vt:variant>
      <vt:variant>
        <vt:i4>908</vt:i4>
      </vt:variant>
      <vt:variant>
        <vt:i4>0</vt:i4>
      </vt:variant>
      <vt:variant>
        <vt:i4>5</vt:i4>
      </vt:variant>
      <vt:variant>
        <vt:lpwstr/>
      </vt:variant>
      <vt:variant>
        <vt:lpwstr>_Toc414843048</vt:lpwstr>
      </vt:variant>
      <vt:variant>
        <vt:i4>1638452</vt:i4>
      </vt:variant>
      <vt:variant>
        <vt:i4>902</vt:i4>
      </vt:variant>
      <vt:variant>
        <vt:i4>0</vt:i4>
      </vt:variant>
      <vt:variant>
        <vt:i4>5</vt:i4>
      </vt:variant>
      <vt:variant>
        <vt:lpwstr/>
      </vt:variant>
      <vt:variant>
        <vt:lpwstr>_Toc414843047</vt:lpwstr>
      </vt:variant>
      <vt:variant>
        <vt:i4>1638452</vt:i4>
      </vt:variant>
      <vt:variant>
        <vt:i4>896</vt:i4>
      </vt:variant>
      <vt:variant>
        <vt:i4>0</vt:i4>
      </vt:variant>
      <vt:variant>
        <vt:i4>5</vt:i4>
      </vt:variant>
      <vt:variant>
        <vt:lpwstr/>
      </vt:variant>
      <vt:variant>
        <vt:lpwstr>_Toc414843046</vt:lpwstr>
      </vt:variant>
      <vt:variant>
        <vt:i4>1638452</vt:i4>
      </vt:variant>
      <vt:variant>
        <vt:i4>890</vt:i4>
      </vt:variant>
      <vt:variant>
        <vt:i4>0</vt:i4>
      </vt:variant>
      <vt:variant>
        <vt:i4>5</vt:i4>
      </vt:variant>
      <vt:variant>
        <vt:lpwstr/>
      </vt:variant>
      <vt:variant>
        <vt:lpwstr>_Toc414843045</vt:lpwstr>
      </vt:variant>
      <vt:variant>
        <vt:i4>1638452</vt:i4>
      </vt:variant>
      <vt:variant>
        <vt:i4>884</vt:i4>
      </vt:variant>
      <vt:variant>
        <vt:i4>0</vt:i4>
      </vt:variant>
      <vt:variant>
        <vt:i4>5</vt:i4>
      </vt:variant>
      <vt:variant>
        <vt:lpwstr/>
      </vt:variant>
      <vt:variant>
        <vt:lpwstr>_Toc414843044</vt:lpwstr>
      </vt:variant>
      <vt:variant>
        <vt:i4>1638452</vt:i4>
      </vt:variant>
      <vt:variant>
        <vt:i4>878</vt:i4>
      </vt:variant>
      <vt:variant>
        <vt:i4>0</vt:i4>
      </vt:variant>
      <vt:variant>
        <vt:i4>5</vt:i4>
      </vt:variant>
      <vt:variant>
        <vt:lpwstr/>
      </vt:variant>
      <vt:variant>
        <vt:lpwstr>_Toc414843043</vt:lpwstr>
      </vt:variant>
      <vt:variant>
        <vt:i4>1638452</vt:i4>
      </vt:variant>
      <vt:variant>
        <vt:i4>872</vt:i4>
      </vt:variant>
      <vt:variant>
        <vt:i4>0</vt:i4>
      </vt:variant>
      <vt:variant>
        <vt:i4>5</vt:i4>
      </vt:variant>
      <vt:variant>
        <vt:lpwstr/>
      </vt:variant>
      <vt:variant>
        <vt:lpwstr>_Toc414843042</vt:lpwstr>
      </vt:variant>
      <vt:variant>
        <vt:i4>1638452</vt:i4>
      </vt:variant>
      <vt:variant>
        <vt:i4>866</vt:i4>
      </vt:variant>
      <vt:variant>
        <vt:i4>0</vt:i4>
      </vt:variant>
      <vt:variant>
        <vt:i4>5</vt:i4>
      </vt:variant>
      <vt:variant>
        <vt:lpwstr/>
      </vt:variant>
      <vt:variant>
        <vt:lpwstr>_Toc414843041</vt:lpwstr>
      </vt:variant>
      <vt:variant>
        <vt:i4>1638452</vt:i4>
      </vt:variant>
      <vt:variant>
        <vt:i4>860</vt:i4>
      </vt:variant>
      <vt:variant>
        <vt:i4>0</vt:i4>
      </vt:variant>
      <vt:variant>
        <vt:i4>5</vt:i4>
      </vt:variant>
      <vt:variant>
        <vt:lpwstr/>
      </vt:variant>
      <vt:variant>
        <vt:lpwstr>_Toc414843040</vt:lpwstr>
      </vt:variant>
      <vt:variant>
        <vt:i4>1966132</vt:i4>
      </vt:variant>
      <vt:variant>
        <vt:i4>854</vt:i4>
      </vt:variant>
      <vt:variant>
        <vt:i4>0</vt:i4>
      </vt:variant>
      <vt:variant>
        <vt:i4>5</vt:i4>
      </vt:variant>
      <vt:variant>
        <vt:lpwstr/>
      </vt:variant>
      <vt:variant>
        <vt:lpwstr>_Toc414843039</vt:lpwstr>
      </vt:variant>
      <vt:variant>
        <vt:i4>1966132</vt:i4>
      </vt:variant>
      <vt:variant>
        <vt:i4>848</vt:i4>
      </vt:variant>
      <vt:variant>
        <vt:i4>0</vt:i4>
      </vt:variant>
      <vt:variant>
        <vt:i4>5</vt:i4>
      </vt:variant>
      <vt:variant>
        <vt:lpwstr/>
      </vt:variant>
      <vt:variant>
        <vt:lpwstr>_Toc414843038</vt:lpwstr>
      </vt:variant>
      <vt:variant>
        <vt:i4>1966132</vt:i4>
      </vt:variant>
      <vt:variant>
        <vt:i4>842</vt:i4>
      </vt:variant>
      <vt:variant>
        <vt:i4>0</vt:i4>
      </vt:variant>
      <vt:variant>
        <vt:i4>5</vt:i4>
      </vt:variant>
      <vt:variant>
        <vt:lpwstr/>
      </vt:variant>
      <vt:variant>
        <vt:lpwstr>_Toc414843037</vt:lpwstr>
      </vt:variant>
      <vt:variant>
        <vt:i4>1966132</vt:i4>
      </vt:variant>
      <vt:variant>
        <vt:i4>836</vt:i4>
      </vt:variant>
      <vt:variant>
        <vt:i4>0</vt:i4>
      </vt:variant>
      <vt:variant>
        <vt:i4>5</vt:i4>
      </vt:variant>
      <vt:variant>
        <vt:lpwstr/>
      </vt:variant>
      <vt:variant>
        <vt:lpwstr>_Toc414843036</vt:lpwstr>
      </vt:variant>
      <vt:variant>
        <vt:i4>1966132</vt:i4>
      </vt:variant>
      <vt:variant>
        <vt:i4>830</vt:i4>
      </vt:variant>
      <vt:variant>
        <vt:i4>0</vt:i4>
      </vt:variant>
      <vt:variant>
        <vt:i4>5</vt:i4>
      </vt:variant>
      <vt:variant>
        <vt:lpwstr/>
      </vt:variant>
      <vt:variant>
        <vt:lpwstr>_Toc414843035</vt:lpwstr>
      </vt:variant>
      <vt:variant>
        <vt:i4>1966132</vt:i4>
      </vt:variant>
      <vt:variant>
        <vt:i4>824</vt:i4>
      </vt:variant>
      <vt:variant>
        <vt:i4>0</vt:i4>
      </vt:variant>
      <vt:variant>
        <vt:i4>5</vt:i4>
      </vt:variant>
      <vt:variant>
        <vt:lpwstr/>
      </vt:variant>
      <vt:variant>
        <vt:lpwstr>_Toc414843034</vt:lpwstr>
      </vt:variant>
      <vt:variant>
        <vt:i4>1966132</vt:i4>
      </vt:variant>
      <vt:variant>
        <vt:i4>818</vt:i4>
      </vt:variant>
      <vt:variant>
        <vt:i4>0</vt:i4>
      </vt:variant>
      <vt:variant>
        <vt:i4>5</vt:i4>
      </vt:variant>
      <vt:variant>
        <vt:lpwstr/>
      </vt:variant>
      <vt:variant>
        <vt:lpwstr>_Toc414843033</vt:lpwstr>
      </vt:variant>
      <vt:variant>
        <vt:i4>1966132</vt:i4>
      </vt:variant>
      <vt:variant>
        <vt:i4>812</vt:i4>
      </vt:variant>
      <vt:variant>
        <vt:i4>0</vt:i4>
      </vt:variant>
      <vt:variant>
        <vt:i4>5</vt:i4>
      </vt:variant>
      <vt:variant>
        <vt:lpwstr/>
      </vt:variant>
      <vt:variant>
        <vt:lpwstr>_Toc414843032</vt:lpwstr>
      </vt:variant>
      <vt:variant>
        <vt:i4>1966132</vt:i4>
      </vt:variant>
      <vt:variant>
        <vt:i4>806</vt:i4>
      </vt:variant>
      <vt:variant>
        <vt:i4>0</vt:i4>
      </vt:variant>
      <vt:variant>
        <vt:i4>5</vt:i4>
      </vt:variant>
      <vt:variant>
        <vt:lpwstr/>
      </vt:variant>
      <vt:variant>
        <vt:lpwstr>_Toc414843031</vt:lpwstr>
      </vt:variant>
      <vt:variant>
        <vt:i4>1966132</vt:i4>
      </vt:variant>
      <vt:variant>
        <vt:i4>800</vt:i4>
      </vt:variant>
      <vt:variant>
        <vt:i4>0</vt:i4>
      </vt:variant>
      <vt:variant>
        <vt:i4>5</vt:i4>
      </vt:variant>
      <vt:variant>
        <vt:lpwstr/>
      </vt:variant>
      <vt:variant>
        <vt:lpwstr>_Toc414843030</vt:lpwstr>
      </vt:variant>
      <vt:variant>
        <vt:i4>2031668</vt:i4>
      </vt:variant>
      <vt:variant>
        <vt:i4>794</vt:i4>
      </vt:variant>
      <vt:variant>
        <vt:i4>0</vt:i4>
      </vt:variant>
      <vt:variant>
        <vt:i4>5</vt:i4>
      </vt:variant>
      <vt:variant>
        <vt:lpwstr/>
      </vt:variant>
      <vt:variant>
        <vt:lpwstr>_Toc414843029</vt:lpwstr>
      </vt:variant>
      <vt:variant>
        <vt:i4>2031668</vt:i4>
      </vt:variant>
      <vt:variant>
        <vt:i4>788</vt:i4>
      </vt:variant>
      <vt:variant>
        <vt:i4>0</vt:i4>
      </vt:variant>
      <vt:variant>
        <vt:i4>5</vt:i4>
      </vt:variant>
      <vt:variant>
        <vt:lpwstr/>
      </vt:variant>
      <vt:variant>
        <vt:lpwstr>_Toc414843028</vt:lpwstr>
      </vt:variant>
      <vt:variant>
        <vt:i4>2031668</vt:i4>
      </vt:variant>
      <vt:variant>
        <vt:i4>782</vt:i4>
      </vt:variant>
      <vt:variant>
        <vt:i4>0</vt:i4>
      </vt:variant>
      <vt:variant>
        <vt:i4>5</vt:i4>
      </vt:variant>
      <vt:variant>
        <vt:lpwstr/>
      </vt:variant>
      <vt:variant>
        <vt:lpwstr>_Toc414843027</vt:lpwstr>
      </vt:variant>
      <vt:variant>
        <vt:i4>2031668</vt:i4>
      </vt:variant>
      <vt:variant>
        <vt:i4>776</vt:i4>
      </vt:variant>
      <vt:variant>
        <vt:i4>0</vt:i4>
      </vt:variant>
      <vt:variant>
        <vt:i4>5</vt:i4>
      </vt:variant>
      <vt:variant>
        <vt:lpwstr/>
      </vt:variant>
      <vt:variant>
        <vt:lpwstr>_Toc414843026</vt:lpwstr>
      </vt:variant>
      <vt:variant>
        <vt:i4>2031668</vt:i4>
      </vt:variant>
      <vt:variant>
        <vt:i4>770</vt:i4>
      </vt:variant>
      <vt:variant>
        <vt:i4>0</vt:i4>
      </vt:variant>
      <vt:variant>
        <vt:i4>5</vt:i4>
      </vt:variant>
      <vt:variant>
        <vt:lpwstr/>
      </vt:variant>
      <vt:variant>
        <vt:lpwstr>_Toc414843025</vt:lpwstr>
      </vt:variant>
      <vt:variant>
        <vt:i4>2031668</vt:i4>
      </vt:variant>
      <vt:variant>
        <vt:i4>764</vt:i4>
      </vt:variant>
      <vt:variant>
        <vt:i4>0</vt:i4>
      </vt:variant>
      <vt:variant>
        <vt:i4>5</vt:i4>
      </vt:variant>
      <vt:variant>
        <vt:lpwstr/>
      </vt:variant>
      <vt:variant>
        <vt:lpwstr>_Toc414843024</vt:lpwstr>
      </vt:variant>
      <vt:variant>
        <vt:i4>2031668</vt:i4>
      </vt:variant>
      <vt:variant>
        <vt:i4>758</vt:i4>
      </vt:variant>
      <vt:variant>
        <vt:i4>0</vt:i4>
      </vt:variant>
      <vt:variant>
        <vt:i4>5</vt:i4>
      </vt:variant>
      <vt:variant>
        <vt:lpwstr/>
      </vt:variant>
      <vt:variant>
        <vt:lpwstr>_Toc414843023</vt:lpwstr>
      </vt:variant>
      <vt:variant>
        <vt:i4>2031668</vt:i4>
      </vt:variant>
      <vt:variant>
        <vt:i4>752</vt:i4>
      </vt:variant>
      <vt:variant>
        <vt:i4>0</vt:i4>
      </vt:variant>
      <vt:variant>
        <vt:i4>5</vt:i4>
      </vt:variant>
      <vt:variant>
        <vt:lpwstr/>
      </vt:variant>
      <vt:variant>
        <vt:lpwstr>_Toc414843022</vt:lpwstr>
      </vt:variant>
      <vt:variant>
        <vt:i4>2031668</vt:i4>
      </vt:variant>
      <vt:variant>
        <vt:i4>746</vt:i4>
      </vt:variant>
      <vt:variant>
        <vt:i4>0</vt:i4>
      </vt:variant>
      <vt:variant>
        <vt:i4>5</vt:i4>
      </vt:variant>
      <vt:variant>
        <vt:lpwstr/>
      </vt:variant>
      <vt:variant>
        <vt:lpwstr>_Toc414843021</vt:lpwstr>
      </vt:variant>
      <vt:variant>
        <vt:i4>2031668</vt:i4>
      </vt:variant>
      <vt:variant>
        <vt:i4>740</vt:i4>
      </vt:variant>
      <vt:variant>
        <vt:i4>0</vt:i4>
      </vt:variant>
      <vt:variant>
        <vt:i4>5</vt:i4>
      </vt:variant>
      <vt:variant>
        <vt:lpwstr/>
      </vt:variant>
      <vt:variant>
        <vt:lpwstr>_Toc414843020</vt:lpwstr>
      </vt:variant>
      <vt:variant>
        <vt:i4>1835060</vt:i4>
      </vt:variant>
      <vt:variant>
        <vt:i4>734</vt:i4>
      </vt:variant>
      <vt:variant>
        <vt:i4>0</vt:i4>
      </vt:variant>
      <vt:variant>
        <vt:i4>5</vt:i4>
      </vt:variant>
      <vt:variant>
        <vt:lpwstr/>
      </vt:variant>
      <vt:variant>
        <vt:lpwstr>_Toc414843019</vt:lpwstr>
      </vt:variant>
      <vt:variant>
        <vt:i4>1835060</vt:i4>
      </vt:variant>
      <vt:variant>
        <vt:i4>728</vt:i4>
      </vt:variant>
      <vt:variant>
        <vt:i4>0</vt:i4>
      </vt:variant>
      <vt:variant>
        <vt:i4>5</vt:i4>
      </vt:variant>
      <vt:variant>
        <vt:lpwstr/>
      </vt:variant>
      <vt:variant>
        <vt:lpwstr>_Toc414843018</vt:lpwstr>
      </vt:variant>
      <vt:variant>
        <vt:i4>1835060</vt:i4>
      </vt:variant>
      <vt:variant>
        <vt:i4>722</vt:i4>
      </vt:variant>
      <vt:variant>
        <vt:i4>0</vt:i4>
      </vt:variant>
      <vt:variant>
        <vt:i4>5</vt:i4>
      </vt:variant>
      <vt:variant>
        <vt:lpwstr/>
      </vt:variant>
      <vt:variant>
        <vt:lpwstr>_Toc414843017</vt:lpwstr>
      </vt:variant>
      <vt:variant>
        <vt:i4>1835060</vt:i4>
      </vt:variant>
      <vt:variant>
        <vt:i4>716</vt:i4>
      </vt:variant>
      <vt:variant>
        <vt:i4>0</vt:i4>
      </vt:variant>
      <vt:variant>
        <vt:i4>5</vt:i4>
      </vt:variant>
      <vt:variant>
        <vt:lpwstr/>
      </vt:variant>
      <vt:variant>
        <vt:lpwstr>_Toc414843016</vt:lpwstr>
      </vt:variant>
      <vt:variant>
        <vt:i4>1835060</vt:i4>
      </vt:variant>
      <vt:variant>
        <vt:i4>710</vt:i4>
      </vt:variant>
      <vt:variant>
        <vt:i4>0</vt:i4>
      </vt:variant>
      <vt:variant>
        <vt:i4>5</vt:i4>
      </vt:variant>
      <vt:variant>
        <vt:lpwstr/>
      </vt:variant>
      <vt:variant>
        <vt:lpwstr>_Toc414843015</vt:lpwstr>
      </vt:variant>
      <vt:variant>
        <vt:i4>1835060</vt:i4>
      </vt:variant>
      <vt:variant>
        <vt:i4>701</vt:i4>
      </vt:variant>
      <vt:variant>
        <vt:i4>0</vt:i4>
      </vt:variant>
      <vt:variant>
        <vt:i4>5</vt:i4>
      </vt:variant>
      <vt:variant>
        <vt:lpwstr/>
      </vt:variant>
      <vt:variant>
        <vt:lpwstr>_Toc414843014</vt:lpwstr>
      </vt:variant>
      <vt:variant>
        <vt:i4>1835060</vt:i4>
      </vt:variant>
      <vt:variant>
        <vt:i4>695</vt:i4>
      </vt:variant>
      <vt:variant>
        <vt:i4>0</vt:i4>
      </vt:variant>
      <vt:variant>
        <vt:i4>5</vt:i4>
      </vt:variant>
      <vt:variant>
        <vt:lpwstr/>
      </vt:variant>
      <vt:variant>
        <vt:lpwstr>_Toc414843013</vt:lpwstr>
      </vt:variant>
      <vt:variant>
        <vt:i4>1835060</vt:i4>
      </vt:variant>
      <vt:variant>
        <vt:i4>689</vt:i4>
      </vt:variant>
      <vt:variant>
        <vt:i4>0</vt:i4>
      </vt:variant>
      <vt:variant>
        <vt:i4>5</vt:i4>
      </vt:variant>
      <vt:variant>
        <vt:lpwstr/>
      </vt:variant>
      <vt:variant>
        <vt:lpwstr>_Toc414843012</vt:lpwstr>
      </vt:variant>
      <vt:variant>
        <vt:i4>1835060</vt:i4>
      </vt:variant>
      <vt:variant>
        <vt:i4>683</vt:i4>
      </vt:variant>
      <vt:variant>
        <vt:i4>0</vt:i4>
      </vt:variant>
      <vt:variant>
        <vt:i4>5</vt:i4>
      </vt:variant>
      <vt:variant>
        <vt:lpwstr/>
      </vt:variant>
      <vt:variant>
        <vt:lpwstr>_Toc414843011</vt:lpwstr>
      </vt:variant>
      <vt:variant>
        <vt:i4>1835060</vt:i4>
      </vt:variant>
      <vt:variant>
        <vt:i4>677</vt:i4>
      </vt:variant>
      <vt:variant>
        <vt:i4>0</vt:i4>
      </vt:variant>
      <vt:variant>
        <vt:i4>5</vt:i4>
      </vt:variant>
      <vt:variant>
        <vt:lpwstr/>
      </vt:variant>
      <vt:variant>
        <vt:lpwstr>_Toc414843010</vt:lpwstr>
      </vt:variant>
      <vt:variant>
        <vt:i4>1900596</vt:i4>
      </vt:variant>
      <vt:variant>
        <vt:i4>671</vt:i4>
      </vt:variant>
      <vt:variant>
        <vt:i4>0</vt:i4>
      </vt:variant>
      <vt:variant>
        <vt:i4>5</vt:i4>
      </vt:variant>
      <vt:variant>
        <vt:lpwstr/>
      </vt:variant>
      <vt:variant>
        <vt:lpwstr>_Toc414843009</vt:lpwstr>
      </vt:variant>
      <vt:variant>
        <vt:i4>1900596</vt:i4>
      </vt:variant>
      <vt:variant>
        <vt:i4>665</vt:i4>
      </vt:variant>
      <vt:variant>
        <vt:i4>0</vt:i4>
      </vt:variant>
      <vt:variant>
        <vt:i4>5</vt:i4>
      </vt:variant>
      <vt:variant>
        <vt:lpwstr/>
      </vt:variant>
      <vt:variant>
        <vt:lpwstr>_Toc414843008</vt:lpwstr>
      </vt:variant>
      <vt:variant>
        <vt:i4>1900596</vt:i4>
      </vt:variant>
      <vt:variant>
        <vt:i4>659</vt:i4>
      </vt:variant>
      <vt:variant>
        <vt:i4>0</vt:i4>
      </vt:variant>
      <vt:variant>
        <vt:i4>5</vt:i4>
      </vt:variant>
      <vt:variant>
        <vt:lpwstr/>
      </vt:variant>
      <vt:variant>
        <vt:lpwstr>_Toc414843007</vt:lpwstr>
      </vt:variant>
      <vt:variant>
        <vt:i4>1900596</vt:i4>
      </vt:variant>
      <vt:variant>
        <vt:i4>653</vt:i4>
      </vt:variant>
      <vt:variant>
        <vt:i4>0</vt:i4>
      </vt:variant>
      <vt:variant>
        <vt:i4>5</vt:i4>
      </vt:variant>
      <vt:variant>
        <vt:lpwstr/>
      </vt:variant>
      <vt:variant>
        <vt:lpwstr>_Toc414843006</vt:lpwstr>
      </vt:variant>
      <vt:variant>
        <vt:i4>1900596</vt:i4>
      </vt:variant>
      <vt:variant>
        <vt:i4>647</vt:i4>
      </vt:variant>
      <vt:variant>
        <vt:i4>0</vt:i4>
      </vt:variant>
      <vt:variant>
        <vt:i4>5</vt:i4>
      </vt:variant>
      <vt:variant>
        <vt:lpwstr/>
      </vt:variant>
      <vt:variant>
        <vt:lpwstr>_Toc414843005</vt:lpwstr>
      </vt:variant>
      <vt:variant>
        <vt:i4>1900596</vt:i4>
      </vt:variant>
      <vt:variant>
        <vt:i4>641</vt:i4>
      </vt:variant>
      <vt:variant>
        <vt:i4>0</vt:i4>
      </vt:variant>
      <vt:variant>
        <vt:i4>5</vt:i4>
      </vt:variant>
      <vt:variant>
        <vt:lpwstr/>
      </vt:variant>
      <vt:variant>
        <vt:lpwstr>_Toc414843004</vt:lpwstr>
      </vt:variant>
      <vt:variant>
        <vt:i4>1900596</vt:i4>
      </vt:variant>
      <vt:variant>
        <vt:i4>635</vt:i4>
      </vt:variant>
      <vt:variant>
        <vt:i4>0</vt:i4>
      </vt:variant>
      <vt:variant>
        <vt:i4>5</vt:i4>
      </vt:variant>
      <vt:variant>
        <vt:lpwstr/>
      </vt:variant>
      <vt:variant>
        <vt:lpwstr>_Toc414843003</vt:lpwstr>
      </vt:variant>
      <vt:variant>
        <vt:i4>1900596</vt:i4>
      </vt:variant>
      <vt:variant>
        <vt:i4>629</vt:i4>
      </vt:variant>
      <vt:variant>
        <vt:i4>0</vt:i4>
      </vt:variant>
      <vt:variant>
        <vt:i4>5</vt:i4>
      </vt:variant>
      <vt:variant>
        <vt:lpwstr/>
      </vt:variant>
      <vt:variant>
        <vt:lpwstr>_Toc414843002</vt:lpwstr>
      </vt:variant>
      <vt:variant>
        <vt:i4>1900596</vt:i4>
      </vt:variant>
      <vt:variant>
        <vt:i4>623</vt:i4>
      </vt:variant>
      <vt:variant>
        <vt:i4>0</vt:i4>
      </vt:variant>
      <vt:variant>
        <vt:i4>5</vt:i4>
      </vt:variant>
      <vt:variant>
        <vt:lpwstr/>
      </vt:variant>
      <vt:variant>
        <vt:lpwstr>_Toc414843001</vt:lpwstr>
      </vt:variant>
      <vt:variant>
        <vt:i4>1900596</vt:i4>
      </vt:variant>
      <vt:variant>
        <vt:i4>617</vt:i4>
      </vt:variant>
      <vt:variant>
        <vt:i4>0</vt:i4>
      </vt:variant>
      <vt:variant>
        <vt:i4>5</vt:i4>
      </vt:variant>
      <vt:variant>
        <vt:lpwstr/>
      </vt:variant>
      <vt:variant>
        <vt:lpwstr>_Toc414843000</vt:lpwstr>
      </vt:variant>
      <vt:variant>
        <vt:i4>1376317</vt:i4>
      </vt:variant>
      <vt:variant>
        <vt:i4>611</vt:i4>
      </vt:variant>
      <vt:variant>
        <vt:i4>0</vt:i4>
      </vt:variant>
      <vt:variant>
        <vt:i4>5</vt:i4>
      </vt:variant>
      <vt:variant>
        <vt:lpwstr/>
      </vt:variant>
      <vt:variant>
        <vt:lpwstr>_Toc414842999</vt:lpwstr>
      </vt:variant>
      <vt:variant>
        <vt:i4>1376317</vt:i4>
      </vt:variant>
      <vt:variant>
        <vt:i4>605</vt:i4>
      </vt:variant>
      <vt:variant>
        <vt:i4>0</vt:i4>
      </vt:variant>
      <vt:variant>
        <vt:i4>5</vt:i4>
      </vt:variant>
      <vt:variant>
        <vt:lpwstr/>
      </vt:variant>
      <vt:variant>
        <vt:lpwstr>_Toc414842998</vt:lpwstr>
      </vt:variant>
      <vt:variant>
        <vt:i4>1376317</vt:i4>
      </vt:variant>
      <vt:variant>
        <vt:i4>599</vt:i4>
      </vt:variant>
      <vt:variant>
        <vt:i4>0</vt:i4>
      </vt:variant>
      <vt:variant>
        <vt:i4>5</vt:i4>
      </vt:variant>
      <vt:variant>
        <vt:lpwstr/>
      </vt:variant>
      <vt:variant>
        <vt:lpwstr>_Toc414842997</vt:lpwstr>
      </vt:variant>
      <vt:variant>
        <vt:i4>1376317</vt:i4>
      </vt:variant>
      <vt:variant>
        <vt:i4>593</vt:i4>
      </vt:variant>
      <vt:variant>
        <vt:i4>0</vt:i4>
      </vt:variant>
      <vt:variant>
        <vt:i4>5</vt:i4>
      </vt:variant>
      <vt:variant>
        <vt:lpwstr/>
      </vt:variant>
      <vt:variant>
        <vt:lpwstr>_Toc414842996</vt:lpwstr>
      </vt:variant>
      <vt:variant>
        <vt:i4>1376317</vt:i4>
      </vt:variant>
      <vt:variant>
        <vt:i4>587</vt:i4>
      </vt:variant>
      <vt:variant>
        <vt:i4>0</vt:i4>
      </vt:variant>
      <vt:variant>
        <vt:i4>5</vt:i4>
      </vt:variant>
      <vt:variant>
        <vt:lpwstr/>
      </vt:variant>
      <vt:variant>
        <vt:lpwstr>_Toc414842995</vt:lpwstr>
      </vt:variant>
      <vt:variant>
        <vt:i4>1376317</vt:i4>
      </vt:variant>
      <vt:variant>
        <vt:i4>581</vt:i4>
      </vt:variant>
      <vt:variant>
        <vt:i4>0</vt:i4>
      </vt:variant>
      <vt:variant>
        <vt:i4>5</vt:i4>
      </vt:variant>
      <vt:variant>
        <vt:lpwstr/>
      </vt:variant>
      <vt:variant>
        <vt:lpwstr>_Toc414842994</vt:lpwstr>
      </vt:variant>
      <vt:variant>
        <vt:i4>1376317</vt:i4>
      </vt:variant>
      <vt:variant>
        <vt:i4>575</vt:i4>
      </vt:variant>
      <vt:variant>
        <vt:i4>0</vt:i4>
      </vt:variant>
      <vt:variant>
        <vt:i4>5</vt:i4>
      </vt:variant>
      <vt:variant>
        <vt:lpwstr/>
      </vt:variant>
      <vt:variant>
        <vt:lpwstr>_Toc414842993</vt:lpwstr>
      </vt:variant>
      <vt:variant>
        <vt:i4>1376317</vt:i4>
      </vt:variant>
      <vt:variant>
        <vt:i4>569</vt:i4>
      </vt:variant>
      <vt:variant>
        <vt:i4>0</vt:i4>
      </vt:variant>
      <vt:variant>
        <vt:i4>5</vt:i4>
      </vt:variant>
      <vt:variant>
        <vt:lpwstr/>
      </vt:variant>
      <vt:variant>
        <vt:lpwstr>_Toc414842992</vt:lpwstr>
      </vt:variant>
      <vt:variant>
        <vt:i4>1376317</vt:i4>
      </vt:variant>
      <vt:variant>
        <vt:i4>563</vt:i4>
      </vt:variant>
      <vt:variant>
        <vt:i4>0</vt:i4>
      </vt:variant>
      <vt:variant>
        <vt:i4>5</vt:i4>
      </vt:variant>
      <vt:variant>
        <vt:lpwstr/>
      </vt:variant>
      <vt:variant>
        <vt:lpwstr>_Toc414842991</vt:lpwstr>
      </vt:variant>
      <vt:variant>
        <vt:i4>1376317</vt:i4>
      </vt:variant>
      <vt:variant>
        <vt:i4>557</vt:i4>
      </vt:variant>
      <vt:variant>
        <vt:i4>0</vt:i4>
      </vt:variant>
      <vt:variant>
        <vt:i4>5</vt:i4>
      </vt:variant>
      <vt:variant>
        <vt:lpwstr/>
      </vt:variant>
      <vt:variant>
        <vt:lpwstr>_Toc414842990</vt:lpwstr>
      </vt:variant>
      <vt:variant>
        <vt:i4>1310781</vt:i4>
      </vt:variant>
      <vt:variant>
        <vt:i4>551</vt:i4>
      </vt:variant>
      <vt:variant>
        <vt:i4>0</vt:i4>
      </vt:variant>
      <vt:variant>
        <vt:i4>5</vt:i4>
      </vt:variant>
      <vt:variant>
        <vt:lpwstr/>
      </vt:variant>
      <vt:variant>
        <vt:lpwstr>_Toc414842989</vt:lpwstr>
      </vt:variant>
      <vt:variant>
        <vt:i4>5832794</vt:i4>
      </vt:variant>
      <vt:variant>
        <vt:i4>545</vt:i4>
      </vt:variant>
      <vt:variant>
        <vt:i4>0</vt:i4>
      </vt:variant>
      <vt:variant>
        <vt:i4>5</vt:i4>
      </vt:variant>
      <vt:variant>
        <vt:lpwstr>D:\Franke\Projekte\VDA-AK-25_xMCF_2014\p02-specification\20150320_1300_vGZaCF_draft_21_for_distribution\Documentation_xMCF_File_v21_CF+GZ_2015-03-23.doc</vt:lpwstr>
      </vt:variant>
      <vt:variant>
        <vt:lpwstr>_Toc414842988</vt:lpwstr>
      </vt:variant>
      <vt:variant>
        <vt:i4>1310781</vt:i4>
      </vt:variant>
      <vt:variant>
        <vt:i4>536</vt:i4>
      </vt:variant>
      <vt:variant>
        <vt:i4>0</vt:i4>
      </vt:variant>
      <vt:variant>
        <vt:i4>5</vt:i4>
      </vt:variant>
      <vt:variant>
        <vt:lpwstr/>
      </vt:variant>
      <vt:variant>
        <vt:lpwstr>_Toc414842987</vt:lpwstr>
      </vt:variant>
      <vt:variant>
        <vt:i4>1310781</vt:i4>
      </vt:variant>
      <vt:variant>
        <vt:i4>530</vt:i4>
      </vt:variant>
      <vt:variant>
        <vt:i4>0</vt:i4>
      </vt:variant>
      <vt:variant>
        <vt:i4>5</vt:i4>
      </vt:variant>
      <vt:variant>
        <vt:lpwstr/>
      </vt:variant>
      <vt:variant>
        <vt:lpwstr>_Toc414842986</vt:lpwstr>
      </vt:variant>
      <vt:variant>
        <vt:i4>1310781</vt:i4>
      </vt:variant>
      <vt:variant>
        <vt:i4>524</vt:i4>
      </vt:variant>
      <vt:variant>
        <vt:i4>0</vt:i4>
      </vt:variant>
      <vt:variant>
        <vt:i4>5</vt:i4>
      </vt:variant>
      <vt:variant>
        <vt:lpwstr/>
      </vt:variant>
      <vt:variant>
        <vt:lpwstr>_Toc414842985</vt:lpwstr>
      </vt:variant>
      <vt:variant>
        <vt:i4>1310781</vt:i4>
      </vt:variant>
      <vt:variant>
        <vt:i4>518</vt:i4>
      </vt:variant>
      <vt:variant>
        <vt:i4>0</vt:i4>
      </vt:variant>
      <vt:variant>
        <vt:i4>5</vt:i4>
      </vt:variant>
      <vt:variant>
        <vt:lpwstr/>
      </vt:variant>
      <vt:variant>
        <vt:lpwstr>_Toc414842984</vt:lpwstr>
      </vt:variant>
      <vt:variant>
        <vt:i4>1310781</vt:i4>
      </vt:variant>
      <vt:variant>
        <vt:i4>512</vt:i4>
      </vt:variant>
      <vt:variant>
        <vt:i4>0</vt:i4>
      </vt:variant>
      <vt:variant>
        <vt:i4>5</vt:i4>
      </vt:variant>
      <vt:variant>
        <vt:lpwstr/>
      </vt:variant>
      <vt:variant>
        <vt:lpwstr>_Toc414842983</vt:lpwstr>
      </vt:variant>
      <vt:variant>
        <vt:i4>1310781</vt:i4>
      </vt:variant>
      <vt:variant>
        <vt:i4>506</vt:i4>
      </vt:variant>
      <vt:variant>
        <vt:i4>0</vt:i4>
      </vt:variant>
      <vt:variant>
        <vt:i4>5</vt:i4>
      </vt:variant>
      <vt:variant>
        <vt:lpwstr/>
      </vt:variant>
      <vt:variant>
        <vt:lpwstr>_Toc414842982</vt:lpwstr>
      </vt:variant>
      <vt:variant>
        <vt:i4>1310781</vt:i4>
      </vt:variant>
      <vt:variant>
        <vt:i4>500</vt:i4>
      </vt:variant>
      <vt:variant>
        <vt:i4>0</vt:i4>
      </vt:variant>
      <vt:variant>
        <vt:i4>5</vt:i4>
      </vt:variant>
      <vt:variant>
        <vt:lpwstr/>
      </vt:variant>
      <vt:variant>
        <vt:lpwstr>_Toc414842981</vt:lpwstr>
      </vt:variant>
      <vt:variant>
        <vt:i4>1310781</vt:i4>
      </vt:variant>
      <vt:variant>
        <vt:i4>494</vt:i4>
      </vt:variant>
      <vt:variant>
        <vt:i4>0</vt:i4>
      </vt:variant>
      <vt:variant>
        <vt:i4>5</vt:i4>
      </vt:variant>
      <vt:variant>
        <vt:lpwstr/>
      </vt:variant>
      <vt:variant>
        <vt:lpwstr>_Toc414842980</vt:lpwstr>
      </vt:variant>
      <vt:variant>
        <vt:i4>1769533</vt:i4>
      </vt:variant>
      <vt:variant>
        <vt:i4>488</vt:i4>
      </vt:variant>
      <vt:variant>
        <vt:i4>0</vt:i4>
      </vt:variant>
      <vt:variant>
        <vt:i4>5</vt:i4>
      </vt:variant>
      <vt:variant>
        <vt:lpwstr/>
      </vt:variant>
      <vt:variant>
        <vt:lpwstr>_Toc414842979</vt:lpwstr>
      </vt:variant>
      <vt:variant>
        <vt:i4>1769533</vt:i4>
      </vt:variant>
      <vt:variant>
        <vt:i4>482</vt:i4>
      </vt:variant>
      <vt:variant>
        <vt:i4>0</vt:i4>
      </vt:variant>
      <vt:variant>
        <vt:i4>5</vt:i4>
      </vt:variant>
      <vt:variant>
        <vt:lpwstr/>
      </vt:variant>
      <vt:variant>
        <vt:lpwstr>_Toc414842978</vt:lpwstr>
      </vt:variant>
      <vt:variant>
        <vt:i4>1769533</vt:i4>
      </vt:variant>
      <vt:variant>
        <vt:i4>476</vt:i4>
      </vt:variant>
      <vt:variant>
        <vt:i4>0</vt:i4>
      </vt:variant>
      <vt:variant>
        <vt:i4>5</vt:i4>
      </vt:variant>
      <vt:variant>
        <vt:lpwstr/>
      </vt:variant>
      <vt:variant>
        <vt:lpwstr>_Toc414842977</vt:lpwstr>
      </vt:variant>
      <vt:variant>
        <vt:i4>1769533</vt:i4>
      </vt:variant>
      <vt:variant>
        <vt:i4>470</vt:i4>
      </vt:variant>
      <vt:variant>
        <vt:i4>0</vt:i4>
      </vt:variant>
      <vt:variant>
        <vt:i4>5</vt:i4>
      </vt:variant>
      <vt:variant>
        <vt:lpwstr/>
      </vt:variant>
      <vt:variant>
        <vt:lpwstr>_Toc414842976</vt:lpwstr>
      </vt:variant>
      <vt:variant>
        <vt:i4>1769533</vt:i4>
      </vt:variant>
      <vt:variant>
        <vt:i4>464</vt:i4>
      </vt:variant>
      <vt:variant>
        <vt:i4>0</vt:i4>
      </vt:variant>
      <vt:variant>
        <vt:i4>5</vt:i4>
      </vt:variant>
      <vt:variant>
        <vt:lpwstr/>
      </vt:variant>
      <vt:variant>
        <vt:lpwstr>_Toc414842975</vt:lpwstr>
      </vt:variant>
      <vt:variant>
        <vt:i4>1769533</vt:i4>
      </vt:variant>
      <vt:variant>
        <vt:i4>458</vt:i4>
      </vt:variant>
      <vt:variant>
        <vt:i4>0</vt:i4>
      </vt:variant>
      <vt:variant>
        <vt:i4>5</vt:i4>
      </vt:variant>
      <vt:variant>
        <vt:lpwstr/>
      </vt:variant>
      <vt:variant>
        <vt:lpwstr>_Toc414842974</vt:lpwstr>
      </vt:variant>
      <vt:variant>
        <vt:i4>1769533</vt:i4>
      </vt:variant>
      <vt:variant>
        <vt:i4>452</vt:i4>
      </vt:variant>
      <vt:variant>
        <vt:i4>0</vt:i4>
      </vt:variant>
      <vt:variant>
        <vt:i4>5</vt:i4>
      </vt:variant>
      <vt:variant>
        <vt:lpwstr/>
      </vt:variant>
      <vt:variant>
        <vt:lpwstr>_Toc414842973</vt:lpwstr>
      </vt:variant>
      <vt:variant>
        <vt:i4>1769533</vt:i4>
      </vt:variant>
      <vt:variant>
        <vt:i4>446</vt:i4>
      </vt:variant>
      <vt:variant>
        <vt:i4>0</vt:i4>
      </vt:variant>
      <vt:variant>
        <vt:i4>5</vt:i4>
      </vt:variant>
      <vt:variant>
        <vt:lpwstr/>
      </vt:variant>
      <vt:variant>
        <vt:lpwstr>_Toc414842972</vt:lpwstr>
      </vt:variant>
      <vt:variant>
        <vt:i4>1769533</vt:i4>
      </vt:variant>
      <vt:variant>
        <vt:i4>440</vt:i4>
      </vt:variant>
      <vt:variant>
        <vt:i4>0</vt:i4>
      </vt:variant>
      <vt:variant>
        <vt:i4>5</vt:i4>
      </vt:variant>
      <vt:variant>
        <vt:lpwstr/>
      </vt:variant>
      <vt:variant>
        <vt:lpwstr>_Toc414842971</vt:lpwstr>
      </vt:variant>
      <vt:variant>
        <vt:i4>1769533</vt:i4>
      </vt:variant>
      <vt:variant>
        <vt:i4>434</vt:i4>
      </vt:variant>
      <vt:variant>
        <vt:i4>0</vt:i4>
      </vt:variant>
      <vt:variant>
        <vt:i4>5</vt:i4>
      </vt:variant>
      <vt:variant>
        <vt:lpwstr/>
      </vt:variant>
      <vt:variant>
        <vt:lpwstr>_Toc414842970</vt:lpwstr>
      </vt:variant>
      <vt:variant>
        <vt:i4>1703997</vt:i4>
      </vt:variant>
      <vt:variant>
        <vt:i4>428</vt:i4>
      </vt:variant>
      <vt:variant>
        <vt:i4>0</vt:i4>
      </vt:variant>
      <vt:variant>
        <vt:i4>5</vt:i4>
      </vt:variant>
      <vt:variant>
        <vt:lpwstr/>
      </vt:variant>
      <vt:variant>
        <vt:lpwstr>_Toc414842969</vt:lpwstr>
      </vt:variant>
      <vt:variant>
        <vt:i4>1703997</vt:i4>
      </vt:variant>
      <vt:variant>
        <vt:i4>422</vt:i4>
      </vt:variant>
      <vt:variant>
        <vt:i4>0</vt:i4>
      </vt:variant>
      <vt:variant>
        <vt:i4>5</vt:i4>
      </vt:variant>
      <vt:variant>
        <vt:lpwstr/>
      </vt:variant>
      <vt:variant>
        <vt:lpwstr>_Toc414842968</vt:lpwstr>
      </vt:variant>
      <vt:variant>
        <vt:i4>1703997</vt:i4>
      </vt:variant>
      <vt:variant>
        <vt:i4>416</vt:i4>
      </vt:variant>
      <vt:variant>
        <vt:i4>0</vt:i4>
      </vt:variant>
      <vt:variant>
        <vt:i4>5</vt:i4>
      </vt:variant>
      <vt:variant>
        <vt:lpwstr/>
      </vt:variant>
      <vt:variant>
        <vt:lpwstr>_Toc414842967</vt:lpwstr>
      </vt:variant>
      <vt:variant>
        <vt:i4>1703997</vt:i4>
      </vt:variant>
      <vt:variant>
        <vt:i4>410</vt:i4>
      </vt:variant>
      <vt:variant>
        <vt:i4>0</vt:i4>
      </vt:variant>
      <vt:variant>
        <vt:i4>5</vt:i4>
      </vt:variant>
      <vt:variant>
        <vt:lpwstr/>
      </vt:variant>
      <vt:variant>
        <vt:lpwstr>_Toc414842966</vt:lpwstr>
      </vt:variant>
      <vt:variant>
        <vt:i4>1703997</vt:i4>
      </vt:variant>
      <vt:variant>
        <vt:i4>404</vt:i4>
      </vt:variant>
      <vt:variant>
        <vt:i4>0</vt:i4>
      </vt:variant>
      <vt:variant>
        <vt:i4>5</vt:i4>
      </vt:variant>
      <vt:variant>
        <vt:lpwstr/>
      </vt:variant>
      <vt:variant>
        <vt:lpwstr>_Toc414842965</vt:lpwstr>
      </vt:variant>
      <vt:variant>
        <vt:i4>1703997</vt:i4>
      </vt:variant>
      <vt:variant>
        <vt:i4>398</vt:i4>
      </vt:variant>
      <vt:variant>
        <vt:i4>0</vt:i4>
      </vt:variant>
      <vt:variant>
        <vt:i4>5</vt:i4>
      </vt:variant>
      <vt:variant>
        <vt:lpwstr/>
      </vt:variant>
      <vt:variant>
        <vt:lpwstr>_Toc414842964</vt:lpwstr>
      </vt:variant>
      <vt:variant>
        <vt:i4>1703997</vt:i4>
      </vt:variant>
      <vt:variant>
        <vt:i4>392</vt:i4>
      </vt:variant>
      <vt:variant>
        <vt:i4>0</vt:i4>
      </vt:variant>
      <vt:variant>
        <vt:i4>5</vt:i4>
      </vt:variant>
      <vt:variant>
        <vt:lpwstr/>
      </vt:variant>
      <vt:variant>
        <vt:lpwstr>_Toc414842963</vt:lpwstr>
      </vt:variant>
      <vt:variant>
        <vt:i4>1703997</vt:i4>
      </vt:variant>
      <vt:variant>
        <vt:i4>386</vt:i4>
      </vt:variant>
      <vt:variant>
        <vt:i4>0</vt:i4>
      </vt:variant>
      <vt:variant>
        <vt:i4>5</vt:i4>
      </vt:variant>
      <vt:variant>
        <vt:lpwstr/>
      </vt:variant>
      <vt:variant>
        <vt:lpwstr>_Toc414842962</vt:lpwstr>
      </vt:variant>
      <vt:variant>
        <vt:i4>1703997</vt:i4>
      </vt:variant>
      <vt:variant>
        <vt:i4>380</vt:i4>
      </vt:variant>
      <vt:variant>
        <vt:i4>0</vt:i4>
      </vt:variant>
      <vt:variant>
        <vt:i4>5</vt:i4>
      </vt:variant>
      <vt:variant>
        <vt:lpwstr/>
      </vt:variant>
      <vt:variant>
        <vt:lpwstr>_Toc414842961</vt:lpwstr>
      </vt:variant>
      <vt:variant>
        <vt:i4>1703997</vt:i4>
      </vt:variant>
      <vt:variant>
        <vt:i4>374</vt:i4>
      </vt:variant>
      <vt:variant>
        <vt:i4>0</vt:i4>
      </vt:variant>
      <vt:variant>
        <vt:i4>5</vt:i4>
      </vt:variant>
      <vt:variant>
        <vt:lpwstr/>
      </vt:variant>
      <vt:variant>
        <vt:lpwstr>_Toc414842960</vt:lpwstr>
      </vt:variant>
      <vt:variant>
        <vt:i4>1638461</vt:i4>
      </vt:variant>
      <vt:variant>
        <vt:i4>368</vt:i4>
      </vt:variant>
      <vt:variant>
        <vt:i4>0</vt:i4>
      </vt:variant>
      <vt:variant>
        <vt:i4>5</vt:i4>
      </vt:variant>
      <vt:variant>
        <vt:lpwstr/>
      </vt:variant>
      <vt:variant>
        <vt:lpwstr>_Toc414842959</vt:lpwstr>
      </vt:variant>
      <vt:variant>
        <vt:i4>1638461</vt:i4>
      </vt:variant>
      <vt:variant>
        <vt:i4>362</vt:i4>
      </vt:variant>
      <vt:variant>
        <vt:i4>0</vt:i4>
      </vt:variant>
      <vt:variant>
        <vt:i4>5</vt:i4>
      </vt:variant>
      <vt:variant>
        <vt:lpwstr/>
      </vt:variant>
      <vt:variant>
        <vt:lpwstr>_Toc414842958</vt:lpwstr>
      </vt:variant>
      <vt:variant>
        <vt:i4>1638461</vt:i4>
      </vt:variant>
      <vt:variant>
        <vt:i4>356</vt:i4>
      </vt:variant>
      <vt:variant>
        <vt:i4>0</vt:i4>
      </vt:variant>
      <vt:variant>
        <vt:i4>5</vt:i4>
      </vt:variant>
      <vt:variant>
        <vt:lpwstr/>
      </vt:variant>
      <vt:variant>
        <vt:lpwstr>_Toc414842957</vt:lpwstr>
      </vt:variant>
      <vt:variant>
        <vt:i4>1638461</vt:i4>
      </vt:variant>
      <vt:variant>
        <vt:i4>350</vt:i4>
      </vt:variant>
      <vt:variant>
        <vt:i4>0</vt:i4>
      </vt:variant>
      <vt:variant>
        <vt:i4>5</vt:i4>
      </vt:variant>
      <vt:variant>
        <vt:lpwstr/>
      </vt:variant>
      <vt:variant>
        <vt:lpwstr>_Toc414842956</vt:lpwstr>
      </vt:variant>
      <vt:variant>
        <vt:i4>1638461</vt:i4>
      </vt:variant>
      <vt:variant>
        <vt:i4>344</vt:i4>
      </vt:variant>
      <vt:variant>
        <vt:i4>0</vt:i4>
      </vt:variant>
      <vt:variant>
        <vt:i4>5</vt:i4>
      </vt:variant>
      <vt:variant>
        <vt:lpwstr/>
      </vt:variant>
      <vt:variant>
        <vt:lpwstr>_Toc414842955</vt:lpwstr>
      </vt:variant>
      <vt:variant>
        <vt:i4>1638461</vt:i4>
      </vt:variant>
      <vt:variant>
        <vt:i4>338</vt:i4>
      </vt:variant>
      <vt:variant>
        <vt:i4>0</vt:i4>
      </vt:variant>
      <vt:variant>
        <vt:i4>5</vt:i4>
      </vt:variant>
      <vt:variant>
        <vt:lpwstr/>
      </vt:variant>
      <vt:variant>
        <vt:lpwstr>_Toc414842954</vt:lpwstr>
      </vt:variant>
      <vt:variant>
        <vt:i4>1638461</vt:i4>
      </vt:variant>
      <vt:variant>
        <vt:i4>332</vt:i4>
      </vt:variant>
      <vt:variant>
        <vt:i4>0</vt:i4>
      </vt:variant>
      <vt:variant>
        <vt:i4>5</vt:i4>
      </vt:variant>
      <vt:variant>
        <vt:lpwstr/>
      </vt:variant>
      <vt:variant>
        <vt:lpwstr>_Toc414842953</vt:lpwstr>
      </vt:variant>
      <vt:variant>
        <vt:i4>1638461</vt:i4>
      </vt:variant>
      <vt:variant>
        <vt:i4>326</vt:i4>
      </vt:variant>
      <vt:variant>
        <vt:i4>0</vt:i4>
      </vt:variant>
      <vt:variant>
        <vt:i4>5</vt:i4>
      </vt:variant>
      <vt:variant>
        <vt:lpwstr/>
      </vt:variant>
      <vt:variant>
        <vt:lpwstr>_Toc414842952</vt:lpwstr>
      </vt:variant>
      <vt:variant>
        <vt:i4>1638461</vt:i4>
      </vt:variant>
      <vt:variant>
        <vt:i4>320</vt:i4>
      </vt:variant>
      <vt:variant>
        <vt:i4>0</vt:i4>
      </vt:variant>
      <vt:variant>
        <vt:i4>5</vt:i4>
      </vt:variant>
      <vt:variant>
        <vt:lpwstr/>
      </vt:variant>
      <vt:variant>
        <vt:lpwstr>_Toc414842951</vt:lpwstr>
      </vt:variant>
      <vt:variant>
        <vt:i4>1638461</vt:i4>
      </vt:variant>
      <vt:variant>
        <vt:i4>314</vt:i4>
      </vt:variant>
      <vt:variant>
        <vt:i4>0</vt:i4>
      </vt:variant>
      <vt:variant>
        <vt:i4>5</vt:i4>
      </vt:variant>
      <vt:variant>
        <vt:lpwstr/>
      </vt:variant>
      <vt:variant>
        <vt:lpwstr>_Toc414842950</vt:lpwstr>
      </vt:variant>
      <vt:variant>
        <vt:i4>1572925</vt:i4>
      </vt:variant>
      <vt:variant>
        <vt:i4>308</vt:i4>
      </vt:variant>
      <vt:variant>
        <vt:i4>0</vt:i4>
      </vt:variant>
      <vt:variant>
        <vt:i4>5</vt:i4>
      </vt:variant>
      <vt:variant>
        <vt:lpwstr/>
      </vt:variant>
      <vt:variant>
        <vt:lpwstr>_Toc414842949</vt:lpwstr>
      </vt:variant>
      <vt:variant>
        <vt:i4>1572925</vt:i4>
      </vt:variant>
      <vt:variant>
        <vt:i4>302</vt:i4>
      </vt:variant>
      <vt:variant>
        <vt:i4>0</vt:i4>
      </vt:variant>
      <vt:variant>
        <vt:i4>5</vt:i4>
      </vt:variant>
      <vt:variant>
        <vt:lpwstr/>
      </vt:variant>
      <vt:variant>
        <vt:lpwstr>_Toc414842948</vt:lpwstr>
      </vt:variant>
      <vt:variant>
        <vt:i4>1572925</vt:i4>
      </vt:variant>
      <vt:variant>
        <vt:i4>296</vt:i4>
      </vt:variant>
      <vt:variant>
        <vt:i4>0</vt:i4>
      </vt:variant>
      <vt:variant>
        <vt:i4>5</vt:i4>
      </vt:variant>
      <vt:variant>
        <vt:lpwstr/>
      </vt:variant>
      <vt:variant>
        <vt:lpwstr>_Toc414842947</vt:lpwstr>
      </vt:variant>
      <vt:variant>
        <vt:i4>1572925</vt:i4>
      </vt:variant>
      <vt:variant>
        <vt:i4>290</vt:i4>
      </vt:variant>
      <vt:variant>
        <vt:i4>0</vt:i4>
      </vt:variant>
      <vt:variant>
        <vt:i4>5</vt:i4>
      </vt:variant>
      <vt:variant>
        <vt:lpwstr/>
      </vt:variant>
      <vt:variant>
        <vt:lpwstr>_Toc414842946</vt:lpwstr>
      </vt:variant>
      <vt:variant>
        <vt:i4>1572925</vt:i4>
      </vt:variant>
      <vt:variant>
        <vt:i4>284</vt:i4>
      </vt:variant>
      <vt:variant>
        <vt:i4>0</vt:i4>
      </vt:variant>
      <vt:variant>
        <vt:i4>5</vt:i4>
      </vt:variant>
      <vt:variant>
        <vt:lpwstr/>
      </vt:variant>
      <vt:variant>
        <vt:lpwstr>_Toc414842945</vt:lpwstr>
      </vt:variant>
      <vt:variant>
        <vt:i4>1572925</vt:i4>
      </vt:variant>
      <vt:variant>
        <vt:i4>278</vt:i4>
      </vt:variant>
      <vt:variant>
        <vt:i4>0</vt:i4>
      </vt:variant>
      <vt:variant>
        <vt:i4>5</vt:i4>
      </vt:variant>
      <vt:variant>
        <vt:lpwstr/>
      </vt:variant>
      <vt:variant>
        <vt:lpwstr>_Toc414842944</vt:lpwstr>
      </vt:variant>
      <vt:variant>
        <vt:i4>1572925</vt:i4>
      </vt:variant>
      <vt:variant>
        <vt:i4>272</vt:i4>
      </vt:variant>
      <vt:variant>
        <vt:i4>0</vt:i4>
      </vt:variant>
      <vt:variant>
        <vt:i4>5</vt:i4>
      </vt:variant>
      <vt:variant>
        <vt:lpwstr/>
      </vt:variant>
      <vt:variant>
        <vt:lpwstr>_Toc414842943</vt:lpwstr>
      </vt:variant>
      <vt:variant>
        <vt:i4>1572925</vt:i4>
      </vt:variant>
      <vt:variant>
        <vt:i4>266</vt:i4>
      </vt:variant>
      <vt:variant>
        <vt:i4>0</vt:i4>
      </vt:variant>
      <vt:variant>
        <vt:i4>5</vt:i4>
      </vt:variant>
      <vt:variant>
        <vt:lpwstr/>
      </vt:variant>
      <vt:variant>
        <vt:lpwstr>_Toc414842942</vt:lpwstr>
      </vt:variant>
      <vt:variant>
        <vt:i4>1572925</vt:i4>
      </vt:variant>
      <vt:variant>
        <vt:i4>260</vt:i4>
      </vt:variant>
      <vt:variant>
        <vt:i4>0</vt:i4>
      </vt:variant>
      <vt:variant>
        <vt:i4>5</vt:i4>
      </vt:variant>
      <vt:variant>
        <vt:lpwstr/>
      </vt:variant>
      <vt:variant>
        <vt:lpwstr>_Toc414842941</vt:lpwstr>
      </vt:variant>
      <vt:variant>
        <vt:i4>1572925</vt:i4>
      </vt:variant>
      <vt:variant>
        <vt:i4>254</vt:i4>
      </vt:variant>
      <vt:variant>
        <vt:i4>0</vt:i4>
      </vt:variant>
      <vt:variant>
        <vt:i4>5</vt:i4>
      </vt:variant>
      <vt:variant>
        <vt:lpwstr/>
      </vt:variant>
      <vt:variant>
        <vt:lpwstr>_Toc414842940</vt:lpwstr>
      </vt:variant>
      <vt:variant>
        <vt:i4>2031677</vt:i4>
      </vt:variant>
      <vt:variant>
        <vt:i4>248</vt:i4>
      </vt:variant>
      <vt:variant>
        <vt:i4>0</vt:i4>
      </vt:variant>
      <vt:variant>
        <vt:i4>5</vt:i4>
      </vt:variant>
      <vt:variant>
        <vt:lpwstr/>
      </vt:variant>
      <vt:variant>
        <vt:lpwstr>_Toc414842939</vt:lpwstr>
      </vt:variant>
      <vt:variant>
        <vt:i4>2031677</vt:i4>
      </vt:variant>
      <vt:variant>
        <vt:i4>242</vt:i4>
      </vt:variant>
      <vt:variant>
        <vt:i4>0</vt:i4>
      </vt:variant>
      <vt:variant>
        <vt:i4>5</vt:i4>
      </vt:variant>
      <vt:variant>
        <vt:lpwstr/>
      </vt:variant>
      <vt:variant>
        <vt:lpwstr>_Toc414842938</vt:lpwstr>
      </vt:variant>
      <vt:variant>
        <vt:i4>2031677</vt:i4>
      </vt:variant>
      <vt:variant>
        <vt:i4>236</vt:i4>
      </vt:variant>
      <vt:variant>
        <vt:i4>0</vt:i4>
      </vt:variant>
      <vt:variant>
        <vt:i4>5</vt:i4>
      </vt:variant>
      <vt:variant>
        <vt:lpwstr/>
      </vt:variant>
      <vt:variant>
        <vt:lpwstr>_Toc414842937</vt:lpwstr>
      </vt:variant>
      <vt:variant>
        <vt:i4>2031677</vt:i4>
      </vt:variant>
      <vt:variant>
        <vt:i4>230</vt:i4>
      </vt:variant>
      <vt:variant>
        <vt:i4>0</vt:i4>
      </vt:variant>
      <vt:variant>
        <vt:i4>5</vt:i4>
      </vt:variant>
      <vt:variant>
        <vt:lpwstr/>
      </vt:variant>
      <vt:variant>
        <vt:lpwstr>_Toc414842936</vt:lpwstr>
      </vt:variant>
      <vt:variant>
        <vt:i4>2031677</vt:i4>
      </vt:variant>
      <vt:variant>
        <vt:i4>224</vt:i4>
      </vt:variant>
      <vt:variant>
        <vt:i4>0</vt:i4>
      </vt:variant>
      <vt:variant>
        <vt:i4>5</vt:i4>
      </vt:variant>
      <vt:variant>
        <vt:lpwstr/>
      </vt:variant>
      <vt:variant>
        <vt:lpwstr>_Toc414842935</vt:lpwstr>
      </vt:variant>
      <vt:variant>
        <vt:i4>2031677</vt:i4>
      </vt:variant>
      <vt:variant>
        <vt:i4>218</vt:i4>
      </vt:variant>
      <vt:variant>
        <vt:i4>0</vt:i4>
      </vt:variant>
      <vt:variant>
        <vt:i4>5</vt:i4>
      </vt:variant>
      <vt:variant>
        <vt:lpwstr/>
      </vt:variant>
      <vt:variant>
        <vt:lpwstr>_Toc414842934</vt:lpwstr>
      </vt:variant>
      <vt:variant>
        <vt:i4>2031677</vt:i4>
      </vt:variant>
      <vt:variant>
        <vt:i4>212</vt:i4>
      </vt:variant>
      <vt:variant>
        <vt:i4>0</vt:i4>
      </vt:variant>
      <vt:variant>
        <vt:i4>5</vt:i4>
      </vt:variant>
      <vt:variant>
        <vt:lpwstr/>
      </vt:variant>
      <vt:variant>
        <vt:lpwstr>_Toc414842933</vt:lpwstr>
      </vt:variant>
      <vt:variant>
        <vt:i4>2031677</vt:i4>
      </vt:variant>
      <vt:variant>
        <vt:i4>206</vt:i4>
      </vt:variant>
      <vt:variant>
        <vt:i4>0</vt:i4>
      </vt:variant>
      <vt:variant>
        <vt:i4>5</vt:i4>
      </vt:variant>
      <vt:variant>
        <vt:lpwstr/>
      </vt:variant>
      <vt:variant>
        <vt:lpwstr>_Toc414842932</vt:lpwstr>
      </vt:variant>
      <vt:variant>
        <vt:i4>2031677</vt:i4>
      </vt:variant>
      <vt:variant>
        <vt:i4>200</vt:i4>
      </vt:variant>
      <vt:variant>
        <vt:i4>0</vt:i4>
      </vt:variant>
      <vt:variant>
        <vt:i4>5</vt:i4>
      </vt:variant>
      <vt:variant>
        <vt:lpwstr/>
      </vt:variant>
      <vt:variant>
        <vt:lpwstr>_Toc414842931</vt:lpwstr>
      </vt:variant>
      <vt:variant>
        <vt:i4>2031677</vt:i4>
      </vt:variant>
      <vt:variant>
        <vt:i4>194</vt:i4>
      </vt:variant>
      <vt:variant>
        <vt:i4>0</vt:i4>
      </vt:variant>
      <vt:variant>
        <vt:i4>5</vt:i4>
      </vt:variant>
      <vt:variant>
        <vt:lpwstr/>
      </vt:variant>
      <vt:variant>
        <vt:lpwstr>_Toc414842930</vt:lpwstr>
      </vt:variant>
      <vt:variant>
        <vt:i4>1966141</vt:i4>
      </vt:variant>
      <vt:variant>
        <vt:i4>188</vt:i4>
      </vt:variant>
      <vt:variant>
        <vt:i4>0</vt:i4>
      </vt:variant>
      <vt:variant>
        <vt:i4>5</vt:i4>
      </vt:variant>
      <vt:variant>
        <vt:lpwstr/>
      </vt:variant>
      <vt:variant>
        <vt:lpwstr>_Toc414842929</vt:lpwstr>
      </vt:variant>
      <vt:variant>
        <vt:i4>1966141</vt:i4>
      </vt:variant>
      <vt:variant>
        <vt:i4>182</vt:i4>
      </vt:variant>
      <vt:variant>
        <vt:i4>0</vt:i4>
      </vt:variant>
      <vt:variant>
        <vt:i4>5</vt:i4>
      </vt:variant>
      <vt:variant>
        <vt:lpwstr/>
      </vt:variant>
      <vt:variant>
        <vt:lpwstr>_Toc414842928</vt:lpwstr>
      </vt:variant>
      <vt:variant>
        <vt:i4>1966141</vt:i4>
      </vt:variant>
      <vt:variant>
        <vt:i4>176</vt:i4>
      </vt:variant>
      <vt:variant>
        <vt:i4>0</vt:i4>
      </vt:variant>
      <vt:variant>
        <vt:i4>5</vt:i4>
      </vt:variant>
      <vt:variant>
        <vt:lpwstr/>
      </vt:variant>
      <vt:variant>
        <vt:lpwstr>_Toc414842927</vt:lpwstr>
      </vt:variant>
      <vt:variant>
        <vt:i4>1966141</vt:i4>
      </vt:variant>
      <vt:variant>
        <vt:i4>170</vt:i4>
      </vt:variant>
      <vt:variant>
        <vt:i4>0</vt:i4>
      </vt:variant>
      <vt:variant>
        <vt:i4>5</vt:i4>
      </vt:variant>
      <vt:variant>
        <vt:lpwstr/>
      </vt:variant>
      <vt:variant>
        <vt:lpwstr>_Toc414842926</vt:lpwstr>
      </vt:variant>
      <vt:variant>
        <vt:i4>1966141</vt:i4>
      </vt:variant>
      <vt:variant>
        <vt:i4>164</vt:i4>
      </vt:variant>
      <vt:variant>
        <vt:i4>0</vt:i4>
      </vt:variant>
      <vt:variant>
        <vt:i4>5</vt:i4>
      </vt:variant>
      <vt:variant>
        <vt:lpwstr/>
      </vt:variant>
      <vt:variant>
        <vt:lpwstr>_Toc414842925</vt:lpwstr>
      </vt:variant>
      <vt:variant>
        <vt:i4>1966141</vt:i4>
      </vt:variant>
      <vt:variant>
        <vt:i4>158</vt:i4>
      </vt:variant>
      <vt:variant>
        <vt:i4>0</vt:i4>
      </vt:variant>
      <vt:variant>
        <vt:i4>5</vt:i4>
      </vt:variant>
      <vt:variant>
        <vt:lpwstr/>
      </vt:variant>
      <vt:variant>
        <vt:lpwstr>_Toc414842924</vt:lpwstr>
      </vt:variant>
      <vt:variant>
        <vt:i4>1966141</vt:i4>
      </vt:variant>
      <vt:variant>
        <vt:i4>152</vt:i4>
      </vt:variant>
      <vt:variant>
        <vt:i4>0</vt:i4>
      </vt:variant>
      <vt:variant>
        <vt:i4>5</vt:i4>
      </vt:variant>
      <vt:variant>
        <vt:lpwstr/>
      </vt:variant>
      <vt:variant>
        <vt:lpwstr>_Toc414842923</vt:lpwstr>
      </vt:variant>
      <vt:variant>
        <vt:i4>1966141</vt:i4>
      </vt:variant>
      <vt:variant>
        <vt:i4>146</vt:i4>
      </vt:variant>
      <vt:variant>
        <vt:i4>0</vt:i4>
      </vt:variant>
      <vt:variant>
        <vt:i4>5</vt:i4>
      </vt:variant>
      <vt:variant>
        <vt:lpwstr/>
      </vt:variant>
      <vt:variant>
        <vt:lpwstr>_Toc414842922</vt:lpwstr>
      </vt:variant>
      <vt:variant>
        <vt:i4>1966141</vt:i4>
      </vt:variant>
      <vt:variant>
        <vt:i4>140</vt:i4>
      </vt:variant>
      <vt:variant>
        <vt:i4>0</vt:i4>
      </vt:variant>
      <vt:variant>
        <vt:i4>5</vt:i4>
      </vt:variant>
      <vt:variant>
        <vt:lpwstr/>
      </vt:variant>
      <vt:variant>
        <vt:lpwstr>_Toc414842921</vt:lpwstr>
      </vt:variant>
      <vt:variant>
        <vt:i4>1966141</vt:i4>
      </vt:variant>
      <vt:variant>
        <vt:i4>134</vt:i4>
      </vt:variant>
      <vt:variant>
        <vt:i4>0</vt:i4>
      </vt:variant>
      <vt:variant>
        <vt:i4>5</vt:i4>
      </vt:variant>
      <vt:variant>
        <vt:lpwstr/>
      </vt:variant>
      <vt:variant>
        <vt:lpwstr>_Toc414842920</vt:lpwstr>
      </vt:variant>
      <vt:variant>
        <vt:i4>1900605</vt:i4>
      </vt:variant>
      <vt:variant>
        <vt:i4>128</vt:i4>
      </vt:variant>
      <vt:variant>
        <vt:i4>0</vt:i4>
      </vt:variant>
      <vt:variant>
        <vt:i4>5</vt:i4>
      </vt:variant>
      <vt:variant>
        <vt:lpwstr/>
      </vt:variant>
      <vt:variant>
        <vt:lpwstr>_Toc414842919</vt:lpwstr>
      </vt:variant>
      <vt:variant>
        <vt:i4>1900605</vt:i4>
      </vt:variant>
      <vt:variant>
        <vt:i4>122</vt:i4>
      </vt:variant>
      <vt:variant>
        <vt:i4>0</vt:i4>
      </vt:variant>
      <vt:variant>
        <vt:i4>5</vt:i4>
      </vt:variant>
      <vt:variant>
        <vt:lpwstr/>
      </vt:variant>
      <vt:variant>
        <vt:lpwstr>_Toc414842918</vt:lpwstr>
      </vt:variant>
      <vt:variant>
        <vt:i4>1900605</vt:i4>
      </vt:variant>
      <vt:variant>
        <vt:i4>116</vt:i4>
      </vt:variant>
      <vt:variant>
        <vt:i4>0</vt:i4>
      </vt:variant>
      <vt:variant>
        <vt:i4>5</vt:i4>
      </vt:variant>
      <vt:variant>
        <vt:lpwstr/>
      </vt:variant>
      <vt:variant>
        <vt:lpwstr>_Toc414842917</vt:lpwstr>
      </vt:variant>
      <vt:variant>
        <vt:i4>1900605</vt:i4>
      </vt:variant>
      <vt:variant>
        <vt:i4>110</vt:i4>
      </vt:variant>
      <vt:variant>
        <vt:i4>0</vt:i4>
      </vt:variant>
      <vt:variant>
        <vt:i4>5</vt:i4>
      </vt:variant>
      <vt:variant>
        <vt:lpwstr/>
      </vt:variant>
      <vt:variant>
        <vt:lpwstr>_Toc414842916</vt:lpwstr>
      </vt:variant>
      <vt:variant>
        <vt:i4>1900605</vt:i4>
      </vt:variant>
      <vt:variant>
        <vt:i4>104</vt:i4>
      </vt:variant>
      <vt:variant>
        <vt:i4>0</vt:i4>
      </vt:variant>
      <vt:variant>
        <vt:i4>5</vt:i4>
      </vt:variant>
      <vt:variant>
        <vt:lpwstr/>
      </vt:variant>
      <vt:variant>
        <vt:lpwstr>_Toc414842915</vt:lpwstr>
      </vt:variant>
      <vt:variant>
        <vt:i4>1900605</vt:i4>
      </vt:variant>
      <vt:variant>
        <vt:i4>98</vt:i4>
      </vt:variant>
      <vt:variant>
        <vt:i4>0</vt:i4>
      </vt:variant>
      <vt:variant>
        <vt:i4>5</vt:i4>
      </vt:variant>
      <vt:variant>
        <vt:lpwstr/>
      </vt:variant>
      <vt:variant>
        <vt:lpwstr>_Toc414842914</vt:lpwstr>
      </vt:variant>
      <vt:variant>
        <vt:i4>1900605</vt:i4>
      </vt:variant>
      <vt:variant>
        <vt:i4>92</vt:i4>
      </vt:variant>
      <vt:variant>
        <vt:i4>0</vt:i4>
      </vt:variant>
      <vt:variant>
        <vt:i4>5</vt:i4>
      </vt:variant>
      <vt:variant>
        <vt:lpwstr/>
      </vt:variant>
      <vt:variant>
        <vt:lpwstr>_Toc414842913</vt:lpwstr>
      </vt:variant>
      <vt:variant>
        <vt:i4>1900605</vt:i4>
      </vt:variant>
      <vt:variant>
        <vt:i4>86</vt:i4>
      </vt:variant>
      <vt:variant>
        <vt:i4>0</vt:i4>
      </vt:variant>
      <vt:variant>
        <vt:i4>5</vt:i4>
      </vt:variant>
      <vt:variant>
        <vt:lpwstr/>
      </vt:variant>
      <vt:variant>
        <vt:lpwstr>_Toc414842912</vt:lpwstr>
      </vt:variant>
      <vt:variant>
        <vt:i4>1900605</vt:i4>
      </vt:variant>
      <vt:variant>
        <vt:i4>80</vt:i4>
      </vt:variant>
      <vt:variant>
        <vt:i4>0</vt:i4>
      </vt:variant>
      <vt:variant>
        <vt:i4>5</vt:i4>
      </vt:variant>
      <vt:variant>
        <vt:lpwstr/>
      </vt:variant>
      <vt:variant>
        <vt:lpwstr>_Toc414842911</vt:lpwstr>
      </vt:variant>
      <vt:variant>
        <vt:i4>1900605</vt:i4>
      </vt:variant>
      <vt:variant>
        <vt:i4>74</vt:i4>
      </vt:variant>
      <vt:variant>
        <vt:i4>0</vt:i4>
      </vt:variant>
      <vt:variant>
        <vt:i4>5</vt:i4>
      </vt:variant>
      <vt:variant>
        <vt:lpwstr/>
      </vt:variant>
      <vt:variant>
        <vt:lpwstr>_Toc414842910</vt:lpwstr>
      </vt:variant>
      <vt:variant>
        <vt:i4>1835069</vt:i4>
      </vt:variant>
      <vt:variant>
        <vt:i4>68</vt:i4>
      </vt:variant>
      <vt:variant>
        <vt:i4>0</vt:i4>
      </vt:variant>
      <vt:variant>
        <vt:i4>5</vt:i4>
      </vt:variant>
      <vt:variant>
        <vt:lpwstr/>
      </vt:variant>
      <vt:variant>
        <vt:lpwstr>_Toc414842909</vt:lpwstr>
      </vt:variant>
      <vt:variant>
        <vt:i4>1835069</vt:i4>
      </vt:variant>
      <vt:variant>
        <vt:i4>62</vt:i4>
      </vt:variant>
      <vt:variant>
        <vt:i4>0</vt:i4>
      </vt:variant>
      <vt:variant>
        <vt:i4>5</vt:i4>
      </vt:variant>
      <vt:variant>
        <vt:lpwstr/>
      </vt:variant>
      <vt:variant>
        <vt:lpwstr>_Toc414842908</vt:lpwstr>
      </vt:variant>
      <vt:variant>
        <vt:i4>1835069</vt:i4>
      </vt:variant>
      <vt:variant>
        <vt:i4>56</vt:i4>
      </vt:variant>
      <vt:variant>
        <vt:i4>0</vt:i4>
      </vt:variant>
      <vt:variant>
        <vt:i4>5</vt:i4>
      </vt:variant>
      <vt:variant>
        <vt:lpwstr/>
      </vt:variant>
      <vt:variant>
        <vt:lpwstr>_Toc414842907</vt:lpwstr>
      </vt:variant>
      <vt:variant>
        <vt:i4>1835069</vt:i4>
      </vt:variant>
      <vt:variant>
        <vt:i4>50</vt:i4>
      </vt:variant>
      <vt:variant>
        <vt:i4>0</vt:i4>
      </vt:variant>
      <vt:variant>
        <vt:i4>5</vt:i4>
      </vt:variant>
      <vt:variant>
        <vt:lpwstr/>
      </vt:variant>
      <vt:variant>
        <vt:lpwstr>_Toc414842906</vt:lpwstr>
      </vt:variant>
      <vt:variant>
        <vt:i4>1835069</vt:i4>
      </vt:variant>
      <vt:variant>
        <vt:i4>44</vt:i4>
      </vt:variant>
      <vt:variant>
        <vt:i4>0</vt:i4>
      </vt:variant>
      <vt:variant>
        <vt:i4>5</vt:i4>
      </vt:variant>
      <vt:variant>
        <vt:lpwstr/>
      </vt:variant>
      <vt:variant>
        <vt:lpwstr>_Toc414842905</vt:lpwstr>
      </vt:variant>
      <vt:variant>
        <vt:i4>1835069</vt:i4>
      </vt:variant>
      <vt:variant>
        <vt:i4>38</vt:i4>
      </vt:variant>
      <vt:variant>
        <vt:i4>0</vt:i4>
      </vt:variant>
      <vt:variant>
        <vt:i4>5</vt:i4>
      </vt:variant>
      <vt:variant>
        <vt:lpwstr/>
      </vt:variant>
      <vt:variant>
        <vt:lpwstr>_Toc414842904</vt:lpwstr>
      </vt:variant>
      <vt:variant>
        <vt:i4>1835069</vt:i4>
      </vt:variant>
      <vt:variant>
        <vt:i4>32</vt:i4>
      </vt:variant>
      <vt:variant>
        <vt:i4>0</vt:i4>
      </vt:variant>
      <vt:variant>
        <vt:i4>5</vt:i4>
      </vt:variant>
      <vt:variant>
        <vt:lpwstr/>
      </vt:variant>
      <vt:variant>
        <vt:lpwstr>_Toc414842903</vt:lpwstr>
      </vt:variant>
      <vt:variant>
        <vt:i4>1835069</vt:i4>
      </vt:variant>
      <vt:variant>
        <vt:i4>26</vt:i4>
      </vt:variant>
      <vt:variant>
        <vt:i4>0</vt:i4>
      </vt:variant>
      <vt:variant>
        <vt:i4>5</vt:i4>
      </vt:variant>
      <vt:variant>
        <vt:lpwstr/>
      </vt:variant>
      <vt:variant>
        <vt:lpwstr>_Toc414842902</vt:lpwstr>
      </vt:variant>
      <vt:variant>
        <vt:i4>1835069</vt:i4>
      </vt:variant>
      <vt:variant>
        <vt:i4>20</vt:i4>
      </vt:variant>
      <vt:variant>
        <vt:i4>0</vt:i4>
      </vt:variant>
      <vt:variant>
        <vt:i4>5</vt:i4>
      </vt:variant>
      <vt:variant>
        <vt:lpwstr/>
      </vt:variant>
      <vt:variant>
        <vt:lpwstr>_Toc414842901</vt:lpwstr>
      </vt:variant>
      <vt:variant>
        <vt:i4>1835069</vt:i4>
      </vt:variant>
      <vt:variant>
        <vt:i4>14</vt:i4>
      </vt:variant>
      <vt:variant>
        <vt:i4>0</vt:i4>
      </vt:variant>
      <vt:variant>
        <vt:i4>5</vt:i4>
      </vt:variant>
      <vt:variant>
        <vt:lpwstr/>
      </vt:variant>
      <vt:variant>
        <vt:lpwstr>_Toc414842900</vt:lpwstr>
      </vt:variant>
      <vt:variant>
        <vt:i4>1376316</vt:i4>
      </vt:variant>
      <vt:variant>
        <vt:i4>8</vt:i4>
      </vt:variant>
      <vt:variant>
        <vt:i4>0</vt:i4>
      </vt:variant>
      <vt:variant>
        <vt:i4>5</vt:i4>
      </vt:variant>
      <vt:variant>
        <vt:lpwstr/>
      </vt:variant>
      <vt:variant>
        <vt:lpwstr>_Toc414842899</vt:lpwstr>
      </vt:variant>
      <vt:variant>
        <vt:i4>1376316</vt:i4>
      </vt:variant>
      <vt:variant>
        <vt:i4>2</vt:i4>
      </vt:variant>
      <vt:variant>
        <vt:i4>0</vt:i4>
      </vt:variant>
      <vt:variant>
        <vt:i4>5</vt:i4>
      </vt:variant>
      <vt:variant>
        <vt:lpwstr/>
      </vt:variant>
      <vt:variant>
        <vt:lpwstr>_Toc414842898</vt:lpwstr>
      </vt:variant>
      <vt:variant>
        <vt:i4>4587543</vt:i4>
      </vt:variant>
      <vt:variant>
        <vt:i4>12</vt:i4>
      </vt:variant>
      <vt:variant>
        <vt:i4>0</vt:i4>
      </vt:variant>
      <vt:variant>
        <vt:i4>5</vt:i4>
      </vt:variant>
      <vt:variant>
        <vt:lpwstr>http://en.wikipedia.org/wiki/Screw_thread</vt:lpwstr>
      </vt:variant>
      <vt:variant>
        <vt:lpwstr>Lead.2C_pitch.2C_and_starts</vt:lpwstr>
      </vt:variant>
      <vt:variant>
        <vt:i4>8257566</vt:i4>
      </vt:variant>
      <vt:variant>
        <vt:i4>9</vt:i4>
      </vt:variant>
      <vt:variant>
        <vt:i4>0</vt:i4>
      </vt:variant>
      <vt:variant>
        <vt:i4>5</vt:i4>
      </vt:variant>
      <vt:variant>
        <vt:lpwstr>http://en.wikipedia.org/wiki/Cross_product</vt:lpwstr>
      </vt:variant>
      <vt:variant>
        <vt:lpwstr/>
      </vt:variant>
      <vt:variant>
        <vt:i4>7798815</vt:i4>
      </vt:variant>
      <vt:variant>
        <vt:i4>6</vt:i4>
      </vt:variant>
      <vt:variant>
        <vt:i4>0</vt:i4>
      </vt:variant>
      <vt:variant>
        <vt:i4>5</vt:i4>
      </vt:variant>
      <vt:variant>
        <vt:lpwstr>http://en.wikipedia.org/wiki/Gram%E2%80%93Schmidt_process</vt:lpwstr>
      </vt:variant>
      <vt:variant>
        <vt:lpwstr/>
      </vt:variant>
      <vt:variant>
        <vt:i4>7077941</vt:i4>
      </vt:variant>
      <vt:variant>
        <vt:i4>3</vt:i4>
      </vt:variant>
      <vt:variant>
        <vt:i4>0</vt:i4>
      </vt:variant>
      <vt:variant>
        <vt:i4>5</vt:i4>
      </vt:variant>
      <vt:variant>
        <vt:lpwstr>http://en.wikipedia.org/wiki/SI</vt:lpwstr>
      </vt:variant>
      <vt:variant>
        <vt:lpwstr/>
      </vt:variant>
      <vt:variant>
        <vt:i4>7077992</vt:i4>
      </vt:variant>
      <vt:variant>
        <vt:i4>0</vt:i4>
      </vt:variant>
      <vt:variant>
        <vt:i4>0</vt:i4>
      </vt:variant>
      <vt:variant>
        <vt:i4>5</vt:i4>
      </vt:variant>
      <vt:variant>
        <vt:lpwstr>http://www.w3.org/TR/xml11/</vt:lpwstr>
      </vt:variant>
      <vt:variant>
        <vt:lpwstr>sec-xml11</vt:lpwstr>
      </vt:variant>
      <vt:variant>
        <vt:i4>6029402</vt:i4>
      </vt:variant>
      <vt:variant>
        <vt:i4>116043</vt:i4>
      </vt:variant>
      <vt:variant>
        <vt:i4>1034</vt:i4>
      </vt:variant>
      <vt:variant>
        <vt:i4>1</vt:i4>
      </vt:variant>
      <vt:variant>
        <vt:lpwstr>http://upload.wikimedia.org/wikipedia/commons/thumb/6/61/Screw_head_types.svg/400px-Screw_head_types.svg.png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χMCF (xMCF) - Extended Master Connection File</dc:title>
  <dc:subject>χMCF (xMCF) - Extended Master Connection File</dc:subject>
  <dc:creator>Jani</dc:creator>
  <cp:lastModifiedBy>Dr. Carsten Franke</cp:lastModifiedBy>
  <cp:revision>32</cp:revision>
  <cp:lastPrinted>2015-03-23T01:59:00Z</cp:lastPrinted>
  <dcterms:created xsi:type="dcterms:W3CDTF">2020-02-20T18:09:00Z</dcterms:created>
  <dcterms:modified xsi:type="dcterms:W3CDTF">2020-03-09T15:10:00Z</dcterms:modified>
</cp:coreProperties>
</file>